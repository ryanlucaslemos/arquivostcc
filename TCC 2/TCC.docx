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A6EC34" w14:textId="77777777" w:rsidR="007A16FF" w:rsidRPr="00596BF9" w:rsidRDefault="000A4A8B" w:rsidP="00596BF9">
      <w:pPr>
        <w:ind w:firstLine="0"/>
        <w:jc w:val="center"/>
        <w:rPr>
          <w:sz w:val="28"/>
          <w:szCs w:val="28"/>
        </w:rPr>
      </w:pPr>
      <w:r w:rsidRPr="00596BF9">
        <w:rPr>
          <w:sz w:val="28"/>
          <w:szCs w:val="28"/>
        </w:rPr>
        <w:t>UNIVERSIDADE ESTADUAL DE MONTES CLAROS</w:t>
      </w:r>
    </w:p>
    <w:p w14:paraId="66C08598" w14:textId="77777777" w:rsidR="007A16FF" w:rsidRPr="00596BF9" w:rsidRDefault="00766FC6" w:rsidP="00596BF9">
      <w:pPr>
        <w:ind w:firstLine="0"/>
        <w:jc w:val="center"/>
        <w:rPr>
          <w:sz w:val="28"/>
          <w:szCs w:val="28"/>
        </w:rPr>
      </w:pPr>
      <w:r>
        <w:rPr>
          <w:sz w:val="28"/>
          <w:szCs w:val="28"/>
        </w:rPr>
        <w:t>Centro de Ciências Exatas e Tecnológicas</w:t>
      </w:r>
    </w:p>
    <w:p w14:paraId="02D1F7FB" w14:textId="77777777" w:rsidR="007A16FF" w:rsidRPr="00596BF9" w:rsidRDefault="007A16FF" w:rsidP="00596BF9">
      <w:pPr>
        <w:ind w:firstLine="0"/>
        <w:jc w:val="center"/>
        <w:rPr>
          <w:sz w:val="28"/>
          <w:szCs w:val="28"/>
        </w:rPr>
      </w:pPr>
      <w:r w:rsidRPr="00596BF9">
        <w:rPr>
          <w:sz w:val="28"/>
          <w:szCs w:val="28"/>
        </w:rPr>
        <w:t>Curso de Bacharelado Sistemas de Informação</w:t>
      </w:r>
    </w:p>
    <w:p w14:paraId="4C2310E7" w14:textId="77777777" w:rsidR="00C52DB0" w:rsidRPr="00AB714C" w:rsidRDefault="00C52DB0" w:rsidP="00FD0859">
      <w:pPr>
        <w:spacing w:after="160" w:line="259" w:lineRule="auto"/>
        <w:ind w:firstLine="0"/>
        <w:jc w:val="left"/>
        <w:outlineLvl w:val="9"/>
        <w:rPr>
          <w:sz w:val="32"/>
          <w:szCs w:val="32"/>
        </w:rPr>
      </w:pPr>
    </w:p>
    <w:p w14:paraId="784C5B03" w14:textId="77777777" w:rsidR="006F3CF0" w:rsidRPr="00AB714C" w:rsidRDefault="006F3CF0" w:rsidP="00FD0859">
      <w:pPr>
        <w:spacing w:after="160" w:line="259" w:lineRule="auto"/>
        <w:ind w:firstLine="0"/>
        <w:jc w:val="left"/>
        <w:outlineLvl w:val="9"/>
        <w:rPr>
          <w:sz w:val="32"/>
          <w:szCs w:val="32"/>
        </w:rPr>
      </w:pPr>
    </w:p>
    <w:p w14:paraId="244C84EB" w14:textId="77777777" w:rsidR="006F3CF0" w:rsidRPr="00633709" w:rsidRDefault="006F3CF0" w:rsidP="00FD0859">
      <w:pPr>
        <w:spacing w:after="160" w:line="259" w:lineRule="auto"/>
        <w:ind w:firstLine="0"/>
        <w:jc w:val="left"/>
        <w:outlineLvl w:val="9"/>
        <w:rPr>
          <w:sz w:val="28"/>
          <w:szCs w:val="28"/>
        </w:rPr>
      </w:pPr>
    </w:p>
    <w:p w14:paraId="2693E48B" w14:textId="77777777"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14:paraId="12B372AE" w14:textId="77777777" w:rsidR="005358E8" w:rsidRPr="00F11786" w:rsidRDefault="005358E8" w:rsidP="00FD0859">
      <w:pPr>
        <w:spacing w:after="160" w:line="259" w:lineRule="auto"/>
        <w:ind w:firstLine="0"/>
        <w:jc w:val="left"/>
        <w:outlineLvl w:val="9"/>
        <w:rPr>
          <w:sz w:val="28"/>
          <w:szCs w:val="28"/>
        </w:rPr>
      </w:pPr>
    </w:p>
    <w:p w14:paraId="094329F2" w14:textId="77777777" w:rsidR="005358E8" w:rsidRPr="00F11786" w:rsidRDefault="005358E8" w:rsidP="00FD0859">
      <w:pPr>
        <w:spacing w:after="160" w:line="259" w:lineRule="auto"/>
        <w:ind w:firstLine="0"/>
        <w:jc w:val="left"/>
        <w:outlineLvl w:val="9"/>
        <w:rPr>
          <w:sz w:val="28"/>
          <w:szCs w:val="28"/>
        </w:rPr>
      </w:pPr>
    </w:p>
    <w:p w14:paraId="70ACED3F" w14:textId="77777777" w:rsidR="005358E8" w:rsidRPr="00F11786" w:rsidRDefault="005358E8" w:rsidP="00FD0859">
      <w:pPr>
        <w:spacing w:after="160" w:line="259" w:lineRule="auto"/>
        <w:ind w:firstLine="0"/>
        <w:jc w:val="left"/>
        <w:outlineLvl w:val="9"/>
        <w:rPr>
          <w:sz w:val="28"/>
          <w:szCs w:val="28"/>
        </w:rPr>
      </w:pPr>
    </w:p>
    <w:p w14:paraId="35167CE7" w14:textId="77777777" w:rsidR="005358E8" w:rsidRPr="00F11786" w:rsidRDefault="005358E8" w:rsidP="00FD0859">
      <w:pPr>
        <w:spacing w:after="160" w:line="259" w:lineRule="auto"/>
        <w:ind w:firstLine="0"/>
        <w:jc w:val="left"/>
        <w:outlineLvl w:val="9"/>
        <w:rPr>
          <w:sz w:val="28"/>
          <w:szCs w:val="28"/>
        </w:rPr>
      </w:pPr>
    </w:p>
    <w:p w14:paraId="3AC27CDD" w14:textId="77777777" w:rsidR="005358E8" w:rsidRPr="00F11786" w:rsidRDefault="005358E8" w:rsidP="00FD0859">
      <w:pPr>
        <w:spacing w:after="160" w:line="259" w:lineRule="auto"/>
        <w:ind w:firstLine="0"/>
        <w:jc w:val="left"/>
        <w:outlineLvl w:val="9"/>
        <w:rPr>
          <w:sz w:val="28"/>
          <w:szCs w:val="28"/>
        </w:rPr>
      </w:pPr>
    </w:p>
    <w:p w14:paraId="523D070C" w14:textId="77777777"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14:paraId="0A442C42" w14:textId="77777777" w:rsidR="004F7863" w:rsidRPr="00EC3658" w:rsidRDefault="004F7863" w:rsidP="00FD0859">
      <w:pPr>
        <w:spacing w:after="160" w:line="259" w:lineRule="auto"/>
        <w:ind w:firstLine="0"/>
        <w:jc w:val="left"/>
        <w:outlineLvl w:val="9"/>
        <w:rPr>
          <w:b/>
          <w:sz w:val="28"/>
          <w:szCs w:val="28"/>
        </w:rPr>
      </w:pPr>
    </w:p>
    <w:p w14:paraId="74628BBB" w14:textId="77777777" w:rsidR="004F7863" w:rsidRPr="00EC3658" w:rsidRDefault="004F7863" w:rsidP="00FD0859">
      <w:pPr>
        <w:spacing w:after="160" w:line="259" w:lineRule="auto"/>
        <w:ind w:firstLine="0"/>
        <w:jc w:val="left"/>
        <w:outlineLvl w:val="9"/>
        <w:rPr>
          <w:b/>
          <w:sz w:val="28"/>
          <w:szCs w:val="28"/>
        </w:rPr>
      </w:pPr>
    </w:p>
    <w:p w14:paraId="03978823" w14:textId="77777777" w:rsidR="004F7863" w:rsidRPr="00EC3658" w:rsidRDefault="004F7863" w:rsidP="00FD0859">
      <w:pPr>
        <w:spacing w:after="160" w:line="259" w:lineRule="auto"/>
        <w:ind w:firstLine="0"/>
        <w:jc w:val="left"/>
        <w:outlineLvl w:val="9"/>
        <w:rPr>
          <w:b/>
          <w:sz w:val="28"/>
          <w:szCs w:val="28"/>
        </w:rPr>
      </w:pPr>
    </w:p>
    <w:p w14:paraId="674E5C49" w14:textId="77777777" w:rsidR="004F7863" w:rsidRPr="00EC3658" w:rsidRDefault="004F7863" w:rsidP="00FD0859">
      <w:pPr>
        <w:spacing w:after="160" w:line="259" w:lineRule="auto"/>
        <w:ind w:firstLine="0"/>
        <w:jc w:val="left"/>
        <w:outlineLvl w:val="9"/>
        <w:rPr>
          <w:b/>
          <w:sz w:val="28"/>
          <w:szCs w:val="28"/>
        </w:rPr>
      </w:pPr>
    </w:p>
    <w:p w14:paraId="443757DA" w14:textId="77777777" w:rsidR="004F7863" w:rsidRPr="00EC3658" w:rsidRDefault="004F7863" w:rsidP="00FD0859">
      <w:pPr>
        <w:spacing w:after="160" w:line="259" w:lineRule="auto"/>
        <w:ind w:firstLine="0"/>
        <w:jc w:val="left"/>
        <w:outlineLvl w:val="9"/>
        <w:rPr>
          <w:b/>
          <w:sz w:val="28"/>
          <w:szCs w:val="28"/>
        </w:rPr>
      </w:pPr>
    </w:p>
    <w:p w14:paraId="1A321F4A" w14:textId="77777777" w:rsidR="004F7863" w:rsidRPr="00EC3658" w:rsidRDefault="004F7863" w:rsidP="00FD0859">
      <w:pPr>
        <w:spacing w:after="160" w:line="259" w:lineRule="auto"/>
        <w:ind w:firstLine="0"/>
        <w:jc w:val="left"/>
        <w:outlineLvl w:val="9"/>
        <w:rPr>
          <w:b/>
          <w:sz w:val="28"/>
          <w:szCs w:val="28"/>
        </w:rPr>
      </w:pPr>
    </w:p>
    <w:p w14:paraId="0FE70C3D" w14:textId="77777777" w:rsidR="004F7863" w:rsidRPr="00EC3658" w:rsidRDefault="004F7863" w:rsidP="00FD0859">
      <w:pPr>
        <w:spacing w:after="160" w:line="259" w:lineRule="auto"/>
        <w:ind w:firstLine="0"/>
        <w:jc w:val="left"/>
        <w:outlineLvl w:val="9"/>
        <w:rPr>
          <w:b/>
          <w:sz w:val="28"/>
          <w:szCs w:val="28"/>
        </w:rPr>
      </w:pPr>
    </w:p>
    <w:p w14:paraId="2DCD3609" w14:textId="77777777" w:rsidR="004F7863" w:rsidRPr="00EC3658" w:rsidRDefault="004F7863" w:rsidP="00FD0859">
      <w:pPr>
        <w:spacing w:after="160" w:line="259" w:lineRule="auto"/>
        <w:ind w:firstLine="0"/>
        <w:jc w:val="left"/>
        <w:outlineLvl w:val="9"/>
        <w:rPr>
          <w:b/>
          <w:sz w:val="28"/>
          <w:szCs w:val="28"/>
        </w:rPr>
      </w:pPr>
    </w:p>
    <w:p w14:paraId="349EC1C0" w14:textId="77777777" w:rsidR="004F7863" w:rsidRPr="00EC3658" w:rsidRDefault="004F7863" w:rsidP="00FD0859">
      <w:pPr>
        <w:spacing w:after="160" w:line="259" w:lineRule="auto"/>
        <w:ind w:firstLine="0"/>
        <w:jc w:val="left"/>
        <w:outlineLvl w:val="9"/>
        <w:rPr>
          <w:b/>
          <w:sz w:val="28"/>
          <w:szCs w:val="28"/>
        </w:rPr>
      </w:pPr>
    </w:p>
    <w:p w14:paraId="497BAB5B" w14:textId="77777777" w:rsidR="002F405A" w:rsidRPr="00EC3658" w:rsidRDefault="002F405A" w:rsidP="00FD0859">
      <w:pPr>
        <w:spacing w:after="160" w:line="259" w:lineRule="auto"/>
        <w:ind w:firstLine="0"/>
        <w:jc w:val="left"/>
        <w:outlineLvl w:val="9"/>
        <w:rPr>
          <w:b/>
          <w:sz w:val="28"/>
          <w:szCs w:val="28"/>
        </w:rPr>
      </w:pPr>
    </w:p>
    <w:p w14:paraId="28699C46" w14:textId="77777777"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14:paraId="769CF794" w14:textId="77777777" w:rsidR="00220D4D" w:rsidRDefault="00990568" w:rsidP="0028558C">
      <w:pPr>
        <w:ind w:firstLine="0"/>
        <w:jc w:val="center"/>
        <w:rPr>
          <w:sz w:val="28"/>
          <w:szCs w:val="28"/>
        </w:rPr>
      </w:pPr>
      <w:r w:rsidRPr="00990568">
        <w:rPr>
          <w:sz w:val="28"/>
          <w:szCs w:val="28"/>
          <w:highlight w:val="yellow"/>
        </w:rPr>
        <w:t>mês</w:t>
      </w:r>
      <w:r w:rsidR="0028558C" w:rsidRPr="0028558C">
        <w:rPr>
          <w:sz w:val="28"/>
          <w:szCs w:val="28"/>
        </w:rPr>
        <w:t>/</w:t>
      </w:r>
      <w:r w:rsidR="00220D4D" w:rsidRPr="0028558C">
        <w:rPr>
          <w:sz w:val="28"/>
          <w:szCs w:val="28"/>
        </w:rPr>
        <w:t>201</w:t>
      </w:r>
      <w:r>
        <w:rPr>
          <w:sz w:val="28"/>
          <w:szCs w:val="28"/>
        </w:rPr>
        <w:t>9</w:t>
      </w:r>
    </w:p>
    <w:p w14:paraId="7ED2D3E9" w14:textId="77777777" w:rsidR="00990568" w:rsidRPr="0028558C" w:rsidRDefault="00990568" w:rsidP="0028558C">
      <w:pPr>
        <w:ind w:firstLine="0"/>
        <w:jc w:val="center"/>
        <w:rPr>
          <w:sz w:val="28"/>
          <w:szCs w:val="28"/>
        </w:rPr>
      </w:pPr>
    </w:p>
    <w:p w14:paraId="79188841" w14:textId="77777777"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14:paraId="3D301422" w14:textId="77777777" w:rsidR="0097776E" w:rsidRPr="00986511" w:rsidRDefault="0097776E" w:rsidP="0097776E">
      <w:pPr>
        <w:ind w:firstLine="0"/>
        <w:rPr>
          <w:b/>
          <w:sz w:val="32"/>
          <w:szCs w:val="32"/>
        </w:rPr>
      </w:pPr>
    </w:p>
    <w:p w14:paraId="78813331" w14:textId="77777777" w:rsidR="0097776E" w:rsidRPr="00986511" w:rsidRDefault="0097776E" w:rsidP="0097776E">
      <w:pPr>
        <w:ind w:firstLine="0"/>
        <w:rPr>
          <w:b/>
          <w:sz w:val="32"/>
          <w:szCs w:val="32"/>
        </w:rPr>
      </w:pPr>
    </w:p>
    <w:p w14:paraId="0F95CCA6" w14:textId="77777777" w:rsidR="0097776E" w:rsidRPr="00986511" w:rsidRDefault="0097776E" w:rsidP="0097776E">
      <w:pPr>
        <w:ind w:firstLine="0"/>
        <w:rPr>
          <w:b/>
          <w:sz w:val="32"/>
          <w:szCs w:val="32"/>
        </w:rPr>
      </w:pPr>
    </w:p>
    <w:p w14:paraId="00D8BAE0" w14:textId="77777777" w:rsidR="0097776E" w:rsidRPr="00986511" w:rsidRDefault="0097776E" w:rsidP="0097776E">
      <w:pPr>
        <w:ind w:firstLine="0"/>
        <w:rPr>
          <w:b/>
          <w:sz w:val="32"/>
          <w:szCs w:val="32"/>
        </w:rPr>
      </w:pPr>
    </w:p>
    <w:p w14:paraId="1585CA31" w14:textId="77777777" w:rsidR="0097776E" w:rsidRPr="00986511" w:rsidRDefault="0097776E" w:rsidP="0097776E">
      <w:pPr>
        <w:ind w:firstLine="0"/>
        <w:rPr>
          <w:b/>
          <w:sz w:val="32"/>
          <w:szCs w:val="32"/>
        </w:rPr>
      </w:pPr>
    </w:p>
    <w:p w14:paraId="48AA70B9" w14:textId="77777777"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14:paraId="4DB35404" w14:textId="77777777" w:rsidR="0097776E" w:rsidRPr="000D507A" w:rsidRDefault="0097776E" w:rsidP="0097776E">
      <w:pPr>
        <w:ind w:firstLine="0"/>
        <w:rPr>
          <w:sz w:val="32"/>
          <w:szCs w:val="32"/>
        </w:rPr>
      </w:pPr>
    </w:p>
    <w:p w14:paraId="73AB07B3" w14:textId="77777777" w:rsidR="0097776E" w:rsidRPr="000D507A" w:rsidRDefault="0097776E" w:rsidP="0097776E">
      <w:pPr>
        <w:ind w:firstLine="0"/>
        <w:rPr>
          <w:sz w:val="32"/>
          <w:szCs w:val="32"/>
        </w:rPr>
      </w:pPr>
    </w:p>
    <w:p w14:paraId="03534D99" w14:textId="77777777" w:rsidR="0097776E" w:rsidRPr="000D507A" w:rsidRDefault="0097776E" w:rsidP="0097776E">
      <w:pPr>
        <w:ind w:firstLine="0"/>
        <w:rPr>
          <w:sz w:val="32"/>
          <w:szCs w:val="32"/>
        </w:rPr>
      </w:pPr>
    </w:p>
    <w:p w14:paraId="2DD4ABE4" w14:textId="77777777" w:rsidR="0097776E" w:rsidRPr="006A6D09" w:rsidRDefault="0097776E" w:rsidP="0097776E">
      <w:pPr>
        <w:ind w:firstLine="0"/>
      </w:pPr>
    </w:p>
    <w:p w14:paraId="52D32458" w14:textId="77777777"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14:paraId="09261EA3" w14:textId="77777777" w:rsidR="00D67CBF" w:rsidRDefault="00D67CBF" w:rsidP="00D67CBF">
      <w:pPr>
        <w:ind w:left="4535" w:firstLine="0"/>
        <w:rPr>
          <w:szCs w:val="24"/>
          <w:lang w:eastAsia="pt-BR"/>
        </w:rPr>
      </w:pPr>
    </w:p>
    <w:p w14:paraId="1671FE74" w14:textId="77777777"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14:paraId="2E3B5433" w14:textId="77777777" w:rsidR="0097776E" w:rsidRPr="00A23F70" w:rsidRDefault="0097776E" w:rsidP="0097776E">
      <w:pPr>
        <w:ind w:firstLine="0"/>
        <w:rPr>
          <w:sz w:val="32"/>
          <w:szCs w:val="32"/>
        </w:rPr>
      </w:pPr>
    </w:p>
    <w:p w14:paraId="3519FAE0" w14:textId="77777777" w:rsidR="0097776E" w:rsidRPr="00A23F70" w:rsidRDefault="0097776E" w:rsidP="0097776E">
      <w:pPr>
        <w:ind w:firstLine="0"/>
        <w:rPr>
          <w:sz w:val="32"/>
          <w:szCs w:val="32"/>
        </w:rPr>
      </w:pPr>
    </w:p>
    <w:p w14:paraId="40BA2EC1" w14:textId="77777777" w:rsidR="0097776E" w:rsidRPr="00A23F70" w:rsidRDefault="0097776E" w:rsidP="0097776E">
      <w:pPr>
        <w:ind w:firstLine="0"/>
        <w:rPr>
          <w:sz w:val="32"/>
          <w:szCs w:val="32"/>
        </w:rPr>
      </w:pPr>
    </w:p>
    <w:p w14:paraId="41A0719D" w14:textId="77777777" w:rsidR="0097776E" w:rsidRPr="00A23F70" w:rsidRDefault="0097776E" w:rsidP="0097776E">
      <w:pPr>
        <w:ind w:firstLine="0"/>
        <w:rPr>
          <w:sz w:val="32"/>
          <w:szCs w:val="32"/>
        </w:rPr>
      </w:pPr>
    </w:p>
    <w:p w14:paraId="43336329" w14:textId="77777777" w:rsidR="0097776E" w:rsidRPr="00A23F70" w:rsidRDefault="0097776E" w:rsidP="0097776E">
      <w:pPr>
        <w:ind w:firstLine="0"/>
        <w:rPr>
          <w:sz w:val="32"/>
          <w:szCs w:val="32"/>
        </w:rPr>
      </w:pPr>
    </w:p>
    <w:p w14:paraId="256FEE8B" w14:textId="77777777"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14:paraId="521F0B62" w14:textId="77777777" w:rsidR="0097776E" w:rsidRDefault="00990568" w:rsidP="0097776E">
      <w:pPr>
        <w:ind w:firstLine="0"/>
        <w:jc w:val="center"/>
        <w:rPr>
          <w:b/>
          <w:sz w:val="28"/>
          <w:szCs w:val="28"/>
        </w:rPr>
      </w:pPr>
      <w:r w:rsidRPr="00990568">
        <w:rPr>
          <w:b/>
          <w:sz w:val="28"/>
          <w:szCs w:val="28"/>
          <w:highlight w:val="yellow"/>
        </w:rPr>
        <w:t>mês</w:t>
      </w:r>
      <w:r w:rsidR="00AF615B">
        <w:rPr>
          <w:b/>
          <w:sz w:val="28"/>
          <w:szCs w:val="28"/>
        </w:rPr>
        <w:t>/</w:t>
      </w:r>
      <w:r w:rsidR="0097776E" w:rsidRPr="00AF615B">
        <w:rPr>
          <w:b/>
          <w:sz w:val="28"/>
          <w:szCs w:val="28"/>
        </w:rPr>
        <w:t>201</w:t>
      </w:r>
      <w:r>
        <w:rPr>
          <w:b/>
          <w:sz w:val="28"/>
          <w:szCs w:val="28"/>
        </w:rPr>
        <w:t>9</w:t>
      </w:r>
    </w:p>
    <w:p w14:paraId="0C0493FC" w14:textId="77777777" w:rsidR="00172F7F" w:rsidRDefault="00172F7F" w:rsidP="00172F7F">
      <w:pPr>
        <w:pStyle w:val="Corpodetexto"/>
        <w:rPr>
          <w:b/>
          <w:sz w:val="20"/>
        </w:rPr>
      </w:pPr>
    </w:p>
    <w:p w14:paraId="26ADD4CF" w14:textId="77777777" w:rsidR="00172F7F" w:rsidRDefault="00172F7F" w:rsidP="00172F7F">
      <w:pPr>
        <w:pStyle w:val="Corpodetexto"/>
        <w:rPr>
          <w:b/>
          <w:sz w:val="20"/>
        </w:rPr>
      </w:pPr>
    </w:p>
    <w:p w14:paraId="75C9CDC1" w14:textId="77777777" w:rsidR="00172F7F" w:rsidRDefault="00172F7F" w:rsidP="00172F7F">
      <w:pPr>
        <w:pStyle w:val="Corpodetexto"/>
        <w:rPr>
          <w:b/>
          <w:sz w:val="20"/>
        </w:rPr>
      </w:pPr>
    </w:p>
    <w:p w14:paraId="59E76D08" w14:textId="77777777" w:rsidR="00172F7F" w:rsidRDefault="00172F7F" w:rsidP="00172F7F">
      <w:pPr>
        <w:pStyle w:val="Corpodetexto"/>
        <w:rPr>
          <w:b/>
          <w:sz w:val="20"/>
        </w:rPr>
      </w:pPr>
    </w:p>
    <w:p w14:paraId="1E4EB8EE" w14:textId="77777777" w:rsidR="00172F7F" w:rsidRDefault="00172F7F" w:rsidP="00172F7F">
      <w:pPr>
        <w:pStyle w:val="Corpodetexto"/>
        <w:rPr>
          <w:b/>
          <w:sz w:val="20"/>
        </w:rPr>
      </w:pPr>
    </w:p>
    <w:p w14:paraId="4D1940F3" w14:textId="77777777" w:rsidR="00172F7F" w:rsidRDefault="00172F7F" w:rsidP="00172F7F">
      <w:pPr>
        <w:pStyle w:val="Corpodetexto"/>
        <w:rPr>
          <w:b/>
          <w:sz w:val="20"/>
        </w:rPr>
      </w:pPr>
    </w:p>
    <w:p w14:paraId="5CDD96D9" w14:textId="77777777" w:rsidR="00172F7F" w:rsidRDefault="00172F7F" w:rsidP="00172F7F">
      <w:pPr>
        <w:pStyle w:val="Corpodetexto"/>
        <w:rPr>
          <w:b/>
          <w:sz w:val="20"/>
        </w:rPr>
      </w:pPr>
    </w:p>
    <w:p w14:paraId="3BF0E43D" w14:textId="77777777" w:rsidR="00172F7F" w:rsidRDefault="00172F7F" w:rsidP="00172F7F">
      <w:pPr>
        <w:pStyle w:val="Corpodetexto"/>
        <w:spacing w:before="11"/>
        <w:rPr>
          <w:b/>
          <w:sz w:val="29"/>
        </w:rPr>
      </w:pPr>
    </w:p>
    <w:p w14:paraId="2370D719" w14:textId="77777777"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14:paraId="3AF892E1" w14:textId="77777777" w:rsidR="00172F7F" w:rsidRDefault="00172F7F" w:rsidP="00172F7F">
      <w:pPr>
        <w:pStyle w:val="Corpodetexto"/>
        <w:spacing w:before="2"/>
        <w:rPr>
          <w:b/>
          <w:sz w:val="36"/>
        </w:rPr>
      </w:pPr>
    </w:p>
    <w:p w14:paraId="6D278F70" w14:textId="77777777"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14:paraId="21B6A364" w14:textId="77777777" w:rsidR="00172F7F" w:rsidRDefault="00172F7F" w:rsidP="00172F7F">
      <w:pPr>
        <w:pStyle w:val="Corpodetexto"/>
        <w:rPr>
          <w:sz w:val="26"/>
        </w:rPr>
      </w:pPr>
    </w:p>
    <w:p w14:paraId="76A6F5C9" w14:textId="77777777" w:rsidR="00172F7F" w:rsidRDefault="00172F7F" w:rsidP="00172F7F">
      <w:pPr>
        <w:pStyle w:val="Corpodetexto"/>
        <w:spacing w:before="9"/>
        <w:rPr>
          <w:sz w:val="37"/>
        </w:rPr>
      </w:pPr>
    </w:p>
    <w:p w14:paraId="7E3024A4" w14:textId="77777777" w:rsidR="00172F7F" w:rsidRDefault="00172F7F" w:rsidP="00172F7F">
      <w:pPr>
        <w:pStyle w:val="Corpodetexto"/>
        <w:ind w:left="5830"/>
      </w:pPr>
      <w:r>
        <w:t xml:space="preserve">Montes Claros, </w:t>
      </w:r>
      <w:r w:rsidR="00196CD9" w:rsidRPr="00990568">
        <w:rPr>
          <w:highlight w:val="yellow"/>
        </w:rPr>
        <w:t>data</w:t>
      </w:r>
      <w:r>
        <w:t xml:space="preserve"> de 201</w:t>
      </w:r>
      <w:r w:rsidR="00196CD9">
        <w:t>9</w:t>
      </w:r>
      <w:r>
        <w:t>.</w:t>
      </w:r>
    </w:p>
    <w:p w14:paraId="17FA94E7" w14:textId="77777777" w:rsidR="00172F7F" w:rsidRDefault="00172F7F" w:rsidP="00172F7F">
      <w:pPr>
        <w:pStyle w:val="Corpodetexto"/>
        <w:rPr>
          <w:sz w:val="26"/>
        </w:rPr>
      </w:pPr>
    </w:p>
    <w:p w14:paraId="032F15FF" w14:textId="77777777" w:rsidR="00172F7F" w:rsidRDefault="00172F7F" w:rsidP="00172F7F">
      <w:pPr>
        <w:pStyle w:val="Corpodetexto"/>
        <w:rPr>
          <w:sz w:val="26"/>
        </w:rPr>
      </w:pPr>
    </w:p>
    <w:p w14:paraId="406B9454" w14:textId="77777777" w:rsidR="00172F7F" w:rsidRDefault="00172F7F" w:rsidP="00172F7F">
      <w:pPr>
        <w:pStyle w:val="Corpodetexto"/>
        <w:spacing w:before="9"/>
        <w:rPr>
          <w:sz w:val="23"/>
        </w:rPr>
      </w:pPr>
    </w:p>
    <w:p w14:paraId="7A26394D" w14:textId="77777777" w:rsidR="00172F7F" w:rsidRDefault="00172F7F" w:rsidP="00172F7F">
      <w:pPr>
        <w:pStyle w:val="Corpodetexto"/>
        <w:ind w:left="310" w:right="126"/>
        <w:jc w:val="center"/>
      </w:pPr>
      <w:r>
        <w:t>Membros:</w:t>
      </w:r>
    </w:p>
    <w:p w14:paraId="27712733" w14:textId="77777777" w:rsidR="00172F7F" w:rsidRDefault="00172F7F" w:rsidP="00172F7F">
      <w:pPr>
        <w:pStyle w:val="Corpodetexto"/>
        <w:rPr>
          <w:sz w:val="20"/>
        </w:rPr>
      </w:pPr>
    </w:p>
    <w:p w14:paraId="3AF99C7B"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14:anchorId="6F47E321" wp14:editId="33E169A4">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14:paraId="14F4E311" w14:textId="77777777" w:rsidR="00172F7F" w:rsidRDefault="00172F7F" w:rsidP="00172F7F">
      <w:pPr>
        <w:pStyle w:val="Corpodetexto"/>
        <w:spacing w:line="247" w:lineRule="exact"/>
        <w:ind w:left="311" w:right="123"/>
        <w:jc w:val="center"/>
      </w:pPr>
      <w:r>
        <w:t>Orientadora: PROFESSORA CHRISTINE MARTINS DE MATOS, MESTRA.</w:t>
      </w:r>
    </w:p>
    <w:p w14:paraId="11B7C87D" w14:textId="77777777" w:rsidR="00172F7F" w:rsidRDefault="00172F7F" w:rsidP="00172F7F">
      <w:pPr>
        <w:pStyle w:val="Corpodetexto"/>
        <w:ind w:left="311" w:right="126"/>
        <w:jc w:val="center"/>
      </w:pPr>
      <w:r>
        <w:t>Universidade Estadual de Montes Claros</w:t>
      </w:r>
    </w:p>
    <w:p w14:paraId="5293178F" w14:textId="77777777" w:rsidR="00172F7F" w:rsidRDefault="00172F7F" w:rsidP="00172F7F">
      <w:pPr>
        <w:pStyle w:val="Corpodetexto"/>
        <w:rPr>
          <w:sz w:val="20"/>
        </w:rPr>
      </w:pPr>
    </w:p>
    <w:p w14:paraId="6FFBB2F8"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14:anchorId="699E8DC5" wp14:editId="02B1AC9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14:paraId="260DD51F" w14:textId="77777777" w:rsidR="00172F7F" w:rsidRDefault="00172F7F" w:rsidP="00172F7F">
      <w:pPr>
        <w:pStyle w:val="Corpodetexto"/>
        <w:spacing w:line="247" w:lineRule="exact"/>
        <w:ind w:left="311" w:right="123"/>
        <w:jc w:val="center"/>
      </w:pPr>
      <w:r>
        <w:t>PROFESSOR 1</w:t>
      </w:r>
    </w:p>
    <w:p w14:paraId="7BB5D801" w14:textId="77777777" w:rsidR="00172F7F" w:rsidRDefault="00172F7F" w:rsidP="00172F7F">
      <w:pPr>
        <w:pStyle w:val="Corpodetexto"/>
        <w:ind w:left="311" w:right="126"/>
        <w:jc w:val="center"/>
      </w:pPr>
      <w:r>
        <w:t>Universidade Estadual de Montes Claros</w:t>
      </w:r>
    </w:p>
    <w:p w14:paraId="0A2CA517" w14:textId="77777777" w:rsidR="00172F7F" w:rsidRDefault="00172F7F" w:rsidP="00172F7F">
      <w:pPr>
        <w:pStyle w:val="Corpodetexto"/>
        <w:rPr>
          <w:sz w:val="20"/>
        </w:rPr>
      </w:pPr>
    </w:p>
    <w:p w14:paraId="6DC6073E" w14:textId="77777777"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14:anchorId="7535DCA9" wp14:editId="2E5F431F">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14:paraId="6110D5F3" w14:textId="77777777" w:rsidR="00172F7F" w:rsidRDefault="00172F7F" w:rsidP="00196CD9">
      <w:pPr>
        <w:pStyle w:val="Corpodetexto"/>
        <w:spacing w:line="247" w:lineRule="exact"/>
        <w:ind w:left="284"/>
        <w:jc w:val="center"/>
      </w:pPr>
      <w:r>
        <w:t>PROFESSOR 2</w:t>
      </w:r>
    </w:p>
    <w:p w14:paraId="5DECB201" w14:textId="77777777" w:rsidR="00172F7F" w:rsidRDefault="00172F7F" w:rsidP="00172F7F">
      <w:pPr>
        <w:pStyle w:val="Corpodetexto"/>
        <w:ind w:left="2877"/>
      </w:pPr>
      <w:r>
        <w:t>Universidade Estadual de Montes Claros</w:t>
      </w:r>
    </w:p>
    <w:p w14:paraId="5C75AB53" w14:textId="77777777" w:rsidR="00172F7F" w:rsidRDefault="00172F7F" w:rsidP="00172F7F">
      <w:pPr>
        <w:pStyle w:val="Corpodetexto"/>
        <w:rPr>
          <w:sz w:val="26"/>
        </w:rPr>
      </w:pPr>
    </w:p>
    <w:p w14:paraId="293A7CA0" w14:textId="77777777" w:rsidR="00172F7F" w:rsidRDefault="00172F7F" w:rsidP="00172F7F">
      <w:pPr>
        <w:pStyle w:val="Corpodetexto"/>
        <w:rPr>
          <w:sz w:val="26"/>
        </w:rPr>
      </w:pPr>
    </w:p>
    <w:p w14:paraId="43CBC810" w14:textId="77777777" w:rsidR="00172F7F" w:rsidRDefault="00172F7F" w:rsidP="00172F7F">
      <w:pPr>
        <w:pStyle w:val="Corpodetexto"/>
        <w:spacing w:before="10"/>
        <w:rPr>
          <w:sz w:val="23"/>
        </w:rPr>
      </w:pPr>
    </w:p>
    <w:p w14:paraId="7BC6E1A7" w14:textId="77777777" w:rsidR="00172F7F" w:rsidRDefault="00172F7F" w:rsidP="00172F7F">
      <w:pPr>
        <w:ind w:left="3674" w:right="3480" w:firstLine="12"/>
        <w:jc w:val="center"/>
        <w:rPr>
          <w:b/>
          <w:sz w:val="28"/>
        </w:rPr>
      </w:pPr>
      <w:r>
        <w:rPr>
          <w:b/>
          <w:sz w:val="28"/>
        </w:rPr>
        <w:t xml:space="preserve">Montes Claros/MG </w:t>
      </w:r>
      <w:r w:rsidR="00990568" w:rsidRPr="00990568">
        <w:rPr>
          <w:b/>
          <w:sz w:val="28"/>
          <w:highlight w:val="yellow"/>
        </w:rPr>
        <w:t>mês</w:t>
      </w:r>
      <w:r>
        <w:rPr>
          <w:b/>
          <w:sz w:val="28"/>
        </w:rPr>
        <w:t xml:space="preserve"> de 201</w:t>
      </w:r>
      <w:r w:rsidR="00990568">
        <w:rPr>
          <w:b/>
          <w:sz w:val="28"/>
        </w:rPr>
        <w:t>9</w:t>
      </w:r>
    </w:p>
    <w:p w14:paraId="17CBCDB0" w14:textId="77777777" w:rsidR="00172F7F" w:rsidRDefault="00172F7F" w:rsidP="00172F7F">
      <w:pPr>
        <w:jc w:val="center"/>
        <w:rPr>
          <w:sz w:val="28"/>
        </w:rPr>
        <w:sectPr w:rsidR="00172F7F">
          <w:pgSz w:w="11910" w:h="16840"/>
          <w:pgMar w:top="2020" w:right="1020" w:bottom="280" w:left="1400" w:header="1713" w:footer="0" w:gutter="0"/>
          <w:cols w:space="720"/>
        </w:sectPr>
      </w:pPr>
    </w:p>
    <w:p w14:paraId="009EA2E5" w14:textId="77777777" w:rsidR="00172F7F" w:rsidRDefault="00172F7F" w:rsidP="00172F7F">
      <w:pPr>
        <w:pStyle w:val="Corpodetexto"/>
        <w:rPr>
          <w:b/>
          <w:sz w:val="20"/>
        </w:rPr>
      </w:pPr>
    </w:p>
    <w:p w14:paraId="60DBE961" w14:textId="77777777" w:rsidR="00172F7F" w:rsidRDefault="00172F7F" w:rsidP="00172F7F">
      <w:pPr>
        <w:pStyle w:val="Corpodetexto"/>
        <w:rPr>
          <w:b/>
          <w:sz w:val="20"/>
        </w:rPr>
      </w:pPr>
    </w:p>
    <w:p w14:paraId="6F95254C" w14:textId="77777777" w:rsidR="00172F7F" w:rsidRDefault="00172F7F" w:rsidP="00172F7F">
      <w:pPr>
        <w:pStyle w:val="Corpodetexto"/>
        <w:rPr>
          <w:b/>
          <w:sz w:val="20"/>
        </w:rPr>
      </w:pPr>
    </w:p>
    <w:p w14:paraId="47C4D1F7" w14:textId="77777777" w:rsidR="00172F7F" w:rsidRDefault="00172F7F" w:rsidP="00172F7F">
      <w:pPr>
        <w:pStyle w:val="Corpodetexto"/>
        <w:rPr>
          <w:b/>
          <w:sz w:val="20"/>
        </w:rPr>
      </w:pPr>
    </w:p>
    <w:p w14:paraId="64B7C639" w14:textId="77777777" w:rsidR="00172F7F" w:rsidRDefault="00172F7F" w:rsidP="00172F7F">
      <w:pPr>
        <w:pStyle w:val="Corpodetexto"/>
        <w:rPr>
          <w:b/>
          <w:sz w:val="20"/>
        </w:rPr>
      </w:pPr>
    </w:p>
    <w:p w14:paraId="793C5C35" w14:textId="77777777" w:rsidR="00172F7F" w:rsidRDefault="00172F7F" w:rsidP="00172F7F">
      <w:pPr>
        <w:pStyle w:val="Corpodetexto"/>
        <w:rPr>
          <w:b/>
          <w:sz w:val="20"/>
        </w:rPr>
      </w:pPr>
    </w:p>
    <w:p w14:paraId="1BAA65DA" w14:textId="77777777" w:rsidR="00172F7F" w:rsidRDefault="00172F7F" w:rsidP="00172F7F">
      <w:pPr>
        <w:pStyle w:val="Corpodetexto"/>
        <w:rPr>
          <w:b/>
          <w:sz w:val="20"/>
        </w:rPr>
      </w:pPr>
    </w:p>
    <w:p w14:paraId="731214C3" w14:textId="77777777" w:rsidR="00172F7F" w:rsidRDefault="00172F7F" w:rsidP="00172F7F">
      <w:pPr>
        <w:pStyle w:val="Corpodetexto"/>
        <w:rPr>
          <w:b/>
          <w:sz w:val="20"/>
        </w:rPr>
      </w:pPr>
    </w:p>
    <w:p w14:paraId="17B3825D" w14:textId="77777777" w:rsidR="00172F7F" w:rsidRDefault="00172F7F" w:rsidP="00172F7F">
      <w:pPr>
        <w:pStyle w:val="Corpodetexto"/>
        <w:rPr>
          <w:b/>
          <w:sz w:val="20"/>
        </w:rPr>
      </w:pPr>
    </w:p>
    <w:p w14:paraId="5C9CF7A2" w14:textId="77777777" w:rsidR="00172F7F" w:rsidRDefault="00172F7F" w:rsidP="00172F7F">
      <w:pPr>
        <w:pStyle w:val="Corpodetexto"/>
        <w:rPr>
          <w:b/>
          <w:sz w:val="20"/>
        </w:rPr>
      </w:pPr>
    </w:p>
    <w:p w14:paraId="0CD4F77E" w14:textId="77777777" w:rsidR="00172F7F" w:rsidRDefault="00172F7F" w:rsidP="00172F7F">
      <w:pPr>
        <w:pStyle w:val="Corpodetexto"/>
        <w:rPr>
          <w:b/>
          <w:sz w:val="20"/>
        </w:rPr>
      </w:pPr>
    </w:p>
    <w:p w14:paraId="612756FE" w14:textId="77777777" w:rsidR="00172F7F" w:rsidRDefault="00172F7F" w:rsidP="00172F7F">
      <w:pPr>
        <w:pStyle w:val="Corpodetexto"/>
        <w:rPr>
          <w:b/>
          <w:sz w:val="20"/>
        </w:rPr>
      </w:pPr>
    </w:p>
    <w:p w14:paraId="3D412D48" w14:textId="77777777" w:rsidR="00172F7F" w:rsidRDefault="00172F7F" w:rsidP="00172F7F">
      <w:pPr>
        <w:pStyle w:val="Corpodetexto"/>
        <w:rPr>
          <w:b/>
          <w:sz w:val="20"/>
        </w:rPr>
      </w:pPr>
    </w:p>
    <w:p w14:paraId="0873094A" w14:textId="77777777" w:rsidR="00172F7F" w:rsidRDefault="00172F7F" w:rsidP="00172F7F">
      <w:pPr>
        <w:pStyle w:val="Corpodetexto"/>
        <w:rPr>
          <w:b/>
          <w:sz w:val="20"/>
        </w:rPr>
      </w:pPr>
    </w:p>
    <w:p w14:paraId="4037FF19" w14:textId="77777777" w:rsidR="00172F7F" w:rsidRDefault="00172F7F" w:rsidP="00172F7F">
      <w:pPr>
        <w:pStyle w:val="Corpodetexto"/>
        <w:rPr>
          <w:b/>
          <w:sz w:val="20"/>
        </w:rPr>
      </w:pPr>
    </w:p>
    <w:p w14:paraId="3F424A28" w14:textId="77777777" w:rsidR="00172F7F" w:rsidRDefault="00172F7F" w:rsidP="00172F7F">
      <w:pPr>
        <w:pStyle w:val="Corpodetexto"/>
        <w:rPr>
          <w:b/>
          <w:sz w:val="20"/>
        </w:rPr>
      </w:pPr>
    </w:p>
    <w:p w14:paraId="6D23C5D5" w14:textId="77777777" w:rsidR="00172F7F" w:rsidRDefault="00172F7F" w:rsidP="00172F7F">
      <w:pPr>
        <w:pStyle w:val="Corpodetexto"/>
        <w:rPr>
          <w:b/>
          <w:sz w:val="20"/>
        </w:rPr>
      </w:pPr>
    </w:p>
    <w:p w14:paraId="10696C66" w14:textId="77777777" w:rsidR="00172F7F" w:rsidRDefault="00172F7F" w:rsidP="00172F7F">
      <w:pPr>
        <w:pStyle w:val="Corpodetexto"/>
        <w:rPr>
          <w:b/>
          <w:sz w:val="20"/>
        </w:rPr>
      </w:pPr>
    </w:p>
    <w:p w14:paraId="37704DD0" w14:textId="77777777" w:rsidR="00172F7F" w:rsidRDefault="00172F7F" w:rsidP="00172F7F">
      <w:pPr>
        <w:pStyle w:val="Corpodetexto"/>
        <w:rPr>
          <w:b/>
          <w:sz w:val="20"/>
        </w:rPr>
      </w:pPr>
    </w:p>
    <w:p w14:paraId="6A65E659" w14:textId="77777777" w:rsidR="00172F7F" w:rsidRDefault="00172F7F" w:rsidP="00172F7F">
      <w:pPr>
        <w:pStyle w:val="Corpodetexto"/>
        <w:rPr>
          <w:b/>
          <w:sz w:val="20"/>
        </w:rPr>
      </w:pPr>
    </w:p>
    <w:p w14:paraId="6242D09A" w14:textId="77777777" w:rsidR="00172F7F" w:rsidRDefault="00172F7F" w:rsidP="00172F7F">
      <w:pPr>
        <w:pStyle w:val="Corpodetexto"/>
        <w:rPr>
          <w:b/>
          <w:sz w:val="20"/>
        </w:rPr>
      </w:pPr>
    </w:p>
    <w:p w14:paraId="38498FD8" w14:textId="77777777" w:rsidR="00172F7F" w:rsidRDefault="00172F7F" w:rsidP="00172F7F">
      <w:pPr>
        <w:pStyle w:val="Corpodetexto"/>
        <w:rPr>
          <w:b/>
          <w:sz w:val="20"/>
        </w:rPr>
      </w:pPr>
    </w:p>
    <w:p w14:paraId="79201A85" w14:textId="77777777" w:rsidR="00172F7F" w:rsidRDefault="00172F7F" w:rsidP="00172F7F">
      <w:pPr>
        <w:pStyle w:val="Corpodetexto"/>
        <w:rPr>
          <w:b/>
          <w:sz w:val="20"/>
        </w:rPr>
      </w:pPr>
    </w:p>
    <w:p w14:paraId="5FA66457" w14:textId="77777777" w:rsidR="00172F7F" w:rsidRDefault="00172F7F" w:rsidP="00172F7F">
      <w:pPr>
        <w:pStyle w:val="Corpodetexto"/>
        <w:rPr>
          <w:b/>
          <w:sz w:val="20"/>
        </w:rPr>
      </w:pPr>
    </w:p>
    <w:p w14:paraId="0D64398C" w14:textId="77777777" w:rsidR="00172F7F" w:rsidRDefault="00172F7F" w:rsidP="00172F7F">
      <w:pPr>
        <w:pStyle w:val="Corpodetexto"/>
        <w:rPr>
          <w:b/>
          <w:sz w:val="20"/>
        </w:rPr>
      </w:pPr>
    </w:p>
    <w:p w14:paraId="59005E77" w14:textId="77777777" w:rsidR="00172F7F" w:rsidRDefault="00172F7F" w:rsidP="00172F7F">
      <w:pPr>
        <w:pStyle w:val="Corpodetexto"/>
        <w:rPr>
          <w:b/>
          <w:sz w:val="20"/>
        </w:rPr>
      </w:pPr>
    </w:p>
    <w:p w14:paraId="7E34D451" w14:textId="77777777" w:rsidR="00172F7F" w:rsidRDefault="00172F7F" w:rsidP="00172F7F">
      <w:pPr>
        <w:pStyle w:val="Corpodetexto"/>
        <w:rPr>
          <w:b/>
          <w:sz w:val="20"/>
        </w:rPr>
      </w:pPr>
    </w:p>
    <w:p w14:paraId="4BC22681" w14:textId="77777777" w:rsidR="00172F7F" w:rsidRDefault="00172F7F" w:rsidP="00172F7F">
      <w:pPr>
        <w:pStyle w:val="Corpodetexto"/>
        <w:rPr>
          <w:b/>
          <w:sz w:val="20"/>
        </w:rPr>
      </w:pPr>
    </w:p>
    <w:p w14:paraId="724BFF19" w14:textId="77777777" w:rsidR="00172F7F" w:rsidRDefault="00172F7F" w:rsidP="00172F7F">
      <w:pPr>
        <w:pStyle w:val="Corpodetexto"/>
        <w:rPr>
          <w:b/>
          <w:sz w:val="20"/>
        </w:rPr>
      </w:pPr>
    </w:p>
    <w:p w14:paraId="688652EC" w14:textId="77777777" w:rsidR="00172F7F" w:rsidRDefault="00172F7F" w:rsidP="00172F7F">
      <w:pPr>
        <w:pStyle w:val="Corpodetexto"/>
        <w:rPr>
          <w:b/>
          <w:sz w:val="20"/>
        </w:rPr>
      </w:pPr>
    </w:p>
    <w:p w14:paraId="042816DB" w14:textId="77777777" w:rsidR="00172F7F" w:rsidRDefault="00172F7F" w:rsidP="00172F7F">
      <w:pPr>
        <w:pStyle w:val="Corpodetexto"/>
        <w:rPr>
          <w:b/>
          <w:sz w:val="20"/>
        </w:rPr>
      </w:pPr>
    </w:p>
    <w:p w14:paraId="11019159" w14:textId="77777777" w:rsidR="00172F7F" w:rsidRDefault="00172F7F" w:rsidP="00172F7F">
      <w:pPr>
        <w:pStyle w:val="Corpodetexto"/>
        <w:rPr>
          <w:b/>
          <w:sz w:val="20"/>
        </w:rPr>
      </w:pPr>
    </w:p>
    <w:p w14:paraId="0431C93E" w14:textId="77777777" w:rsidR="00172F7F" w:rsidRDefault="00172F7F" w:rsidP="00172F7F">
      <w:pPr>
        <w:pStyle w:val="Corpodetexto"/>
        <w:rPr>
          <w:b/>
          <w:sz w:val="20"/>
        </w:rPr>
      </w:pPr>
    </w:p>
    <w:p w14:paraId="05021510" w14:textId="77777777" w:rsidR="00172F7F" w:rsidRDefault="00172F7F" w:rsidP="00172F7F">
      <w:pPr>
        <w:pStyle w:val="Corpodetexto"/>
        <w:rPr>
          <w:b/>
          <w:sz w:val="20"/>
        </w:rPr>
      </w:pPr>
    </w:p>
    <w:p w14:paraId="3BEEA981" w14:textId="77777777" w:rsidR="00172F7F" w:rsidRDefault="00172F7F" w:rsidP="00172F7F">
      <w:pPr>
        <w:pStyle w:val="Corpodetexto"/>
        <w:rPr>
          <w:b/>
          <w:sz w:val="20"/>
        </w:rPr>
      </w:pPr>
    </w:p>
    <w:p w14:paraId="4DE99786" w14:textId="77777777" w:rsidR="00172F7F" w:rsidRDefault="00172F7F" w:rsidP="00172F7F">
      <w:pPr>
        <w:pStyle w:val="Corpodetexto"/>
        <w:rPr>
          <w:b/>
          <w:sz w:val="20"/>
        </w:rPr>
      </w:pPr>
    </w:p>
    <w:p w14:paraId="1566CB78" w14:textId="77777777" w:rsidR="00172F7F" w:rsidRDefault="00172F7F" w:rsidP="00172F7F">
      <w:pPr>
        <w:pStyle w:val="Corpodetexto"/>
        <w:rPr>
          <w:b/>
          <w:sz w:val="20"/>
        </w:rPr>
      </w:pPr>
    </w:p>
    <w:p w14:paraId="239881A1" w14:textId="77777777" w:rsidR="00172F7F" w:rsidRDefault="00172F7F" w:rsidP="00172F7F">
      <w:pPr>
        <w:pStyle w:val="Corpodetexto"/>
        <w:rPr>
          <w:b/>
          <w:sz w:val="20"/>
        </w:rPr>
      </w:pPr>
    </w:p>
    <w:p w14:paraId="2CB1B875" w14:textId="77777777" w:rsidR="00172F7F" w:rsidRDefault="00172F7F" w:rsidP="00172F7F">
      <w:pPr>
        <w:pStyle w:val="Corpodetexto"/>
        <w:rPr>
          <w:b/>
          <w:sz w:val="20"/>
        </w:rPr>
      </w:pPr>
    </w:p>
    <w:p w14:paraId="38FE3878" w14:textId="77777777" w:rsidR="00172F7F" w:rsidRDefault="00172F7F" w:rsidP="00172F7F">
      <w:pPr>
        <w:pStyle w:val="Corpodetexto"/>
        <w:rPr>
          <w:b/>
          <w:sz w:val="20"/>
        </w:rPr>
      </w:pPr>
    </w:p>
    <w:p w14:paraId="0BC936E1" w14:textId="77777777" w:rsidR="00172F7F" w:rsidRDefault="00172F7F" w:rsidP="00172F7F">
      <w:pPr>
        <w:pStyle w:val="Corpodetexto"/>
        <w:rPr>
          <w:b/>
          <w:sz w:val="20"/>
        </w:rPr>
      </w:pPr>
    </w:p>
    <w:p w14:paraId="414AFCB4" w14:textId="77777777" w:rsidR="00172F7F" w:rsidRDefault="00172F7F" w:rsidP="00172F7F">
      <w:pPr>
        <w:pStyle w:val="Corpodetexto"/>
        <w:rPr>
          <w:b/>
          <w:sz w:val="20"/>
        </w:rPr>
      </w:pPr>
    </w:p>
    <w:p w14:paraId="74CD4A3F" w14:textId="77777777" w:rsidR="00172F7F" w:rsidRDefault="00172F7F" w:rsidP="00172F7F">
      <w:pPr>
        <w:pStyle w:val="Corpodetexto"/>
        <w:rPr>
          <w:b/>
          <w:sz w:val="20"/>
        </w:rPr>
      </w:pPr>
    </w:p>
    <w:p w14:paraId="02A65052" w14:textId="77777777" w:rsidR="00172F7F" w:rsidRDefault="00172F7F" w:rsidP="00172F7F">
      <w:pPr>
        <w:pStyle w:val="Corpodetexto"/>
        <w:rPr>
          <w:b/>
          <w:sz w:val="20"/>
        </w:rPr>
      </w:pPr>
    </w:p>
    <w:p w14:paraId="41640FF6" w14:textId="77777777" w:rsidR="00172F7F" w:rsidRDefault="00172F7F" w:rsidP="00172F7F">
      <w:pPr>
        <w:pStyle w:val="Corpodetexto"/>
        <w:rPr>
          <w:b/>
          <w:sz w:val="20"/>
        </w:rPr>
      </w:pPr>
    </w:p>
    <w:p w14:paraId="36C536B9" w14:textId="77777777" w:rsidR="00172F7F" w:rsidRDefault="00172F7F" w:rsidP="00172F7F">
      <w:pPr>
        <w:pStyle w:val="Corpodetexto"/>
        <w:rPr>
          <w:b/>
          <w:sz w:val="20"/>
        </w:rPr>
      </w:pPr>
    </w:p>
    <w:p w14:paraId="46D12655" w14:textId="77777777" w:rsidR="00172F7F" w:rsidRDefault="00172F7F" w:rsidP="00172F7F">
      <w:pPr>
        <w:pStyle w:val="Corpodetexto"/>
        <w:rPr>
          <w:b/>
          <w:sz w:val="20"/>
        </w:rPr>
      </w:pPr>
    </w:p>
    <w:p w14:paraId="60B85D86" w14:textId="77777777" w:rsidR="00172F7F" w:rsidRDefault="00172F7F" w:rsidP="00172F7F">
      <w:pPr>
        <w:pStyle w:val="Corpodetexto"/>
        <w:rPr>
          <w:b/>
          <w:sz w:val="20"/>
        </w:rPr>
      </w:pPr>
    </w:p>
    <w:p w14:paraId="1BE8C4EF" w14:textId="77777777" w:rsidR="00172F7F" w:rsidRDefault="00172F7F" w:rsidP="00172F7F">
      <w:pPr>
        <w:pStyle w:val="Corpodetexto"/>
        <w:rPr>
          <w:b/>
          <w:sz w:val="20"/>
        </w:rPr>
      </w:pPr>
    </w:p>
    <w:p w14:paraId="4BD7C3D7" w14:textId="77777777" w:rsidR="00172F7F" w:rsidRDefault="00172F7F" w:rsidP="00172F7F">
      <w:pPr>
        <w:pStyle w:val="Corpodetexto"/>
        <w:rPr>
          <w:b/>
          <w:sz w:val="20"/>
        </w:rPr>
      </w:pPr>
    </w:p>
    <w:p w14:paraId="2F80DFBB" w14:textId="77777777" w:rsidR="00172F7F" w:rsidRDefault="00172F7F" w:rsidP="00172F7F">
      <w:pPr>
        <w:pStyle w:val="Corpodetexto"/>
        <w:rPr>
          <w:b/>
          <w:sz w:val="20"/>
        </w:rPr>
      </w:pPr>
    </w:p>
    <w:p w14:paraId="7E13CD7D" w14:textId="77777777" w:rsidR="00172F7F" w:rsidRDefault="00172F7F" w:rsidP="00172F7F">
      <w:pPr>
        <w:pStyle w:val="Corpodetexto"/>
        <w:spacing w:before="5"/>
        <w:rPr>
          <w:b/>
          <w:sz w:val="21"/>
        </w:rPr>
      </w:pPr>
    </w:p>
    <w:p w14:paraId="58BF3C54" w14:textId="77777777"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14:paraId="3B7A4F89" w14:textId="77777777" w:rsidR="00172F7F" w:rsidRDefault="00172F7F" w:rsidP="00903AE7">
      <w:pPr>
        <w:jc w:val="center"/>
      </w:pPr>
    </w:p>
    <w:p w14:paraId="5E4A1F9F" w14:textId="77777777" w:rsidR="00903AE7" w:rsidRDefault="00903AE7" w:rsidP="00172F7F">
      <w:pPr>
        <w:jc w:val="right"/>
        <w:sectPr w:rsidR="00903AE7">
          <w:headerReference w:type="default" r:id="rId8"/>
          <w:pgSz w:w="11910" w:h="16840"/>
          <w:pgMar w:top="1580" w:right="1020" w:bottom="280" w:left="1400" w:header="0" w:footer="0" w:gutter="0"/>
          <w:cols w:space="720"/>
        </w:sectPr>
      </w:pPr>
    </w:p>
    <w:p w14:paraId="5CAC0355" w14:textId="77777777" w:rsidR="00172F7F" w:rsidRDefault="00172F7F" w:rsidP="00172F7F">
      <w:pPr>
        <w:spacing w:before="102"/>
        <w:ind w:firstLine="21"/>
        <w:jc w:val="center"/>
        <w:rPr>
          <w:b/>
        </w:rPr>
      </w:pPr>
      <w:r>
        <w:rPr>
          <w:b/>
        </w:rPr>
        <w:lastRenderedPageBreak/>
        <w:t>AGRADECIMENTOS</w:t>
      </w:r>
    </w:p>
    <w:p w14:paraId="4E08B549" w14:textId="77777777" w:rsidR="00172F7F" w:rsidRDefault="00172F7F" w:rsidP="00172F7F">
      <w:pPr>
        <w:pStyle w:val="Corpodetexto"/>
        <w:rPr>
          <w:b/>
          <w:sz w:val="26"/>
        </w:rPr>
      </w:pPr>
    </w:p>
    <w:p w14:paraId="3F1F9074" w14:textId="77777777" w:rsidR="00172F7F" w:rsidRDefault="00172F7F" w:rsidP="00172F7F">
      <w:pPr>
        <w:pStyle w:val="Corpodetexto"/>
        <w:spacing w:before="9"/>
        <w:rPr>
          <w:b/>
          <w:sz w:val="35"/>
        </w:rPr>
      </w:pPr>
    </w:p>
    <w:p w14:paraId="38F5914D" w14:textId="77777777"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14:paraId="3FD404AC" w14:textId="77777777" w:rsidR="00172F7F" w:rsidRDefault="00172F7F" w:rsidP="00172F7F">
      <w:pPr>
        <w:pStyle w:val="Corpodetexto"/>
        <w:spacing w:before="161" w:line="360" w:lineRule="auto"/>
        <w:ind w:left="302" w:right="120" w:firstLine="1132"/>
        <w:jc w:val="both"/>
      </w:pPr>
      <w:r>
        <w:t>Agradeço a Christine Martins de Matos, minha orientadora, que me deu suporte, me ensinou e me auxiliou de todas as formas possíveis, com toda paciência e dedicação.</w:t>
      </w:r>
    </w:p>
    <w:p w14:paraId="43C4222F" w14:textId="77777777" w:rsidR="00172F7F" w:rsidRDefault="00172F7F" w:rsidP="00172F7F">
      <w:pPr>
        <w:sectPr w:rsidR="00172F7F">
          <w:headerReference w:type="default" r:id="rId9"/>
          <w:pgSz w:w="11910" w:h="16840"/>
          <w:pgMar w:top="1580" w:right="1020" w:bottom="280" w:left="1400" w:header="0" w:footer="0" w:gutter="0"/>
          <w:cols w:space="720"/>
        </w:sectPr>
      </w:pPr>
    </w:p>
    <w:p w14:paraId="56604DE6" w14:textId="77777777" w:rsidR="00172F7F" w:rsidRDefault="00172F7F" w:rsidP="00172F7F">
      <w:pPr>
        <w:pStyle w:val="Corpodetexto"/>
        <w:rPr>
          <w:sz w:val="20"/>
        </w:rPr>
      </w:pPr>
    </w:p>
    <w:p w14:paraId="47994ED0" w14:textId="77777777" w:rsidR="00172F7F" w:rsidRDefault="00172F7F" w:rsidP="00172F7F">
      <w:pPr>
        <w:pStyle w:val="Corpodetexto"/>
        <w:rPr>
          <w:sz w:val="20"/>
        </w:rPr>
      </w:pPr>
    </w:p>
    <w:p w14:paraId="5F716EBB" w14:textId="77777777" w:rsidR="00172F7F" w:rsidRDefault="00172F7F" w:rsidP="00172F7F">
      <w:pPr>
        <w:pStyle w:val="Corpodetexto"/>
        <w:rPr>
          <w:sz w:val="20"/>
        </w:rPr>
      </w:pPr>
    </w:p>
    <w:p w14:paraId="1DB1EEBA" w14:textId="77777777" w:rsidR="00172F7F" w:rsidRDefault="00172F7F" w:rsidP="00172F7F">
      <w:pPr>
        <w:pStyle w:val="Corpodetexto"/>
        <w:rPr>
          <w:sz w:val="20"/>
        </w:rPr>
      </w:pPr>
    </w:p>
    <w:p w14:paraId="4E201389" w14:textId="77777777" w:rsidR="00172F7F" w:rsidRDefault="00172F7F" w:rsidP="00172F7F">
      <w:pPr>
        <w:pStyle w:val="Corpodetexto"/>
        <w:rPr>
          <w:sz w:val="20"/>
        </w:rPr>
      </w:pPr>
    </w:p>
    <w:p w14:paraId="3F9A50ED" w14:textId="77777777" w:rsidR="00172F7F" w:rsidRDefault="00172F7F" w:rsidP="00172F7F">
      <w:pPr>
        <w:pStyle w:val="Corpodetexto"/>
        <w:rPr>
          <w:sz w:val="20"/>
        </w:rPr>
      </w:pPr>
    </w:p>
    <w:p w14:paraId="1E1F6BFE" w14:textId="77777777" w:rsidR="00172F7F" w:rsidRDefault="00172F7F" w:rsidP="00172F7F">
      <w:pPr>
        <w:pStyle w:val="Corpodetexto"/>
        <w:rPr>
          <w:sz w:val="20"/>
        </w:rPr>
      </w:pPr>
    </w:p>
    <w:p w14:paraId="367EA539" w14:textId="77777777" w:rsidR="00172F7F" w:rsidRDefault="00172F7F" w:rsidP="00172F7F">
      <w:pPr>
        <w:pStyle w:val="Corpodetexto"/>
        <w:rPr>
          <w:sz w:val="20"/>
        </w:rPr>
      </w:pPr>
    </w:p>
    <w:p w14:paraId="33954D28" w14:textId="77777777" w:rsidR="00172F7F" w:rsidRDefault="00172F7F" w:rsidP="00172F7F">
      <w:pPr>
        <w:pStyle w:val="Corpodetexto"/>
        <w:rPr>
          <w:sz w:val="20"/>
        </w:rPr>
      </w:pPr>
    </w:p>
    <w:p w14:paraId="01BDBC05" w14:textId="77777777" w:rsidR="00172F7F" w:rsidRDefault="00172F7F" w:rsidP="00172F7F">
      <w:pPr>
        <w:pStyle w:val="Corpodetexto"/>
        <w:rPr>
          <w:sz w:val="20"/>
        </w:rPr>
      </w:pPr>
    </w:p>
    <w:p w14:paraId="66E2C00A" w14:textId="77777777" w:rsidR="00172F7F" w:rsidRDefault="00172F7F" w:rsidP="00172F7F">
      <w:pPr>
        <w:pStyle w:val="Corpodetexto"/>
        <w:rPr>
          <w:sz w:val="20"/>
        </w:rPr>
      </w:pPr>
    </w:p>
    <w:p w14:paraId="23EE30A1" w14:textId="77777777" w:rsidR="00172F7F" w:rsidRDefault="00172F7F" w:rsidP="00172F7F">
      <w:pPr>
        <w:pStyle w:val="Corpodetexto"/>
        <w:rPr>
          <w:sz w:val="20"/>
        </w:rPr>
      </w:pPr>
    </w:p>
    <w:p w14:paraId="03CC57AD" w14:textId="77777777" w:rsidR="00172F7F" w:rsidRDefault="00172F7F" w:rsidP="00172F7F">
      <w:pPr>
        <w:pStyle w:val="Corpodetexto"/>
        <w:rPr>
          <w:sz w:val="20"/>
        </w:rPr>
      </w:pPr>
    </w:p>
    <w:p w14:paraId="514C2A64" w14:textId="77777777" w:rsidR="00172F7F" w:rsidRDefault="00172F7F" w:rsidP="00172F7F">
      <w:pPr>
        <w:pStyle w:val="Corpodetexto"/>
        <w:rPr>
          <w:sz w:val="20"/>
        </w:rPr>
      </w:pPr>
    </w:p>
    <w:p w14:paraId="72030E0D" w14:textId="77777777" w:rsidR="00172F7F" w:rsidRDefault="00172F7F" w:rsidP="00172F7F">
      <w:pPr>
        <w:pStyle w:val="Corpodetexto"/>
        <w:rPr>
          <w:sz w:val="20"/>
        </w:rPr>
      </w:pPr>
    </w:p>
    <w:p w14:paraId="7A3EECC0" w14:textId="77777777" w:rsidR="00172F7F" w:rsidRDefault="00172F7F" w:rsidP="00172F7F">
      <w:pPr>
        <w:pStyle w:val="Corpodetexto"/>
        <w:rPr>
          <w:sz w:val="20"/>
        </w:rPr>
      </w:pPr>
    </w:p>
    <w:p w14:paraId="5B0D6E78" w14:textId="77777777" w:rsidR="00172F7F" w:rsidRDefault="00172F7F" w:rsidP="00172F7F">
      <w:pPr>
        <w:pStyle w:val="Corpodetexto"/>
        <w:rPr>
          <w:sz w:val="20"/>
        </w:rPr>
      </w:pPr>
    </w:p>
    <w:p w14:paraId="2D53E103" w14:textId="77777777" w:rsidR="00172F7F" w:rsidRDefault="00172F7F" w:rsidP="00172F7F">
      <w:pPr>
        <w:pStyle w:val="Corpodetexto"/>
        <w:rPr>
          <w:sz w:val="20"/>
        </w:rPr>
      </w:pPr>
    </w:p>
    <w:p w14:paraId="05EC0DC1" w14:textId="77777777" w:rsidR="00172F7F" w:rsidRDefault="00172F7F" w:rsidP="00172F7F">
      <w:pPr>
        <w:pStyle w:val="Corpodetexto"/>
        <w:rPr>
          <w:sz w:val="20"/>
        </w:rPr>
      </w:pPr>
    </w:p>
    <w:p w14:paraId="4BD85A89" w14:textId="77777777" w:rsidR="00172F7F" w:rsidRDefault="00172F7F" w:rsidP="00172F7F">
      <w:pPr>
        <w:pStyle w:val="Corpodetexto"/>
        <w:rPr>
          <w:sz w:val="20"/>
        </w:rPr>
      </w:pPr>
    </w:p>
    <w:p w14:paraId="4616272A" w14:textId="77777777" w:rsidR="00172F7F" w:rsidRDefault="00172F7F" w:rsidP="00172F7F">
      <w:pPr>
        <w:pStyle w:val="Corpodetexto"/>
        <w:rPr>
          <w:sz w:val="20"/>
        </w:rPr>
      </w:pPr>
    </w:p>
    <w:p w14:paraId="5AE95797" w14:textId="77777777" w:rsidR="00172F7F" w:rsidRDefault="00172F7F" w:rsidP="00172F7F">
      <w:pPr>
        <w:pStyle w:val="Corpodetexto"/>
        <w:rPr>
          <w:sz w:val="20"/>
        </w:rPr>
      </w:pPr>
    </w:p>
    <w:p w14:paraId="44D213D2" w14:textId="77777777" w:rsidR="00172F7F" w:rsidRDefault="00172F7F" w:rsidP="00172F7F">
      <w:pPr>
        <w:pStyle w:val="Corpodetexto"/>
        <w:rPr>
          <w:sz w:val="20"/>
        </w:rPr>
      </w:pPr>
    </w:p>
    <w:p w14:paraId="4A4F4292" w14:textId="77777777" w:rsidR="00172F7F" w:rsidRDefault="00172F7F" w:rsidP="00172F7F">
      <w:pPr>
        <w:pStyle w:val="Corpodetexto"/>
        <w:rPr>
          <w:sz w:val="20"/>
        </w:rPr>
      </w:pPr>
    </w:p>
    <w:p w14:paraId="5DB9A85D" w14:textId="77777777" w:rsidR="00172F7F" w:rsidRDefault="00172F7F" w:rsidP="00172F7F">
      <w:pPr>
        <w:pStyle w:val="Corpodetexto"/>
        <w:rPr>
          <w:sz w:val="20"/>
        </w:rPr>
      </w:pPr>
    </w:p>
    <w:p w14:paraId="367CE302" w14:textId="77777777" w:rsidR="00172F7F" w:rsidRDefault="00172F7F" w:rsidP="00172F7F">
      <w:pPr>
        <w:pStyle w:val="Corpodetexto"/>
        <w:rPr>
          <w:sz w:val="20"/>
        </w:rPr>
      </w:pPr>
    </w:p>
    <w:p w14:paraId="701D9ACA" w14:textId="77777777" w:rsidR="00172F7F" w:rsidRDefault="00172F7F" w:rsidP="00172F7F">
      <w:pPr>
        <w:pStyle w:val="Corpodetexto"/>
        <w:rPr>
          <w:sz w:val="20"/>
        </w:rPr>
      </w:pPr>
    </w:p>
    <w:p w14:paraId="3AC83A22" w14:textId="77777777" w:rsidR="00172F7F" w:rsidRDefault="00172F7F" w:rsidP="00172F7F">
      <w:pPr>
        <w:pStyle w:val="Corpodetexto"/>
        <w:rPr>
          <w:sz w:val="20"/>
        </w:rPr>
      </w:pPr>
    </w:p>
    <w:p w14:paraId="2E6B02D8" w14:textId="77777777" w:rsidR="00172F7F" w:rsidRDefault="00172F7F" w:rsidP="00172F7F">
      <w:pPr>
        <w:pStyle w:val="Corpodetexto"/>
        <w:rPr>
          <w:sz w:val="20"/>
        </w:rPr>
      </w:pPr>
    </w:p>
    <w:p w14:paraId="5A58DFCD" w14:textId="77777777" w:rsidR="00172F7F" w:rsidRDefault="00172F7F" w:rsidP="00172F7F">
      <w:pPr>
        <w:pStyle w:val="Corpodetexto"/>
        <w:rPr>
          <w:sz w:val="20"/>
        </w:rPr>
      </w:pPr>
    </w:p>
    <w:p w14:paraId="1E8E9251" w14:textId="77777777" w:rsidR="00172F7F" w:rsidRDefault="00172F7F" w:rsidP="00172F7F">
      <w:pPr>
        <w:pStyle w:val="Corpodetexto"/>
        <w:rPr>
          <w:sz w:val="20"/>
        </w:rPr>
      </w:pPr>
    </w:p>
    <w:p w14:paraId="5E8FF4E8" w14:textId="77777777" w:rsidR="00172F7F" w:rsidRDefault="00172F7F" w:rsidP="00172F7F">
      <w:pPr>
        <w:pStyle w:val="Corpodetexto"/>
        <w:rPr>
          <w:sz w:val="20"/>
        </w:rPr>
      </w:pPr>
    </w:p>
    <w:p w14:paraId="53B34D0F" w14:textId="77777777" w:rsidR="00172F7F" w:rsidRDefault="00172F7F" w:rsidP="00172F7F">
      <w:pPr>
        <w:pStyle w:val="Corpodetexto"/>
        <w:rPr>
          <w:sz w:val="20"/>
        </w:rPr>
      </w:pPr>
    </w:p>
    <w:p w14:paraId="20A01E0E" w14:textId="77777777" w:rsidR="00172F7F" w:rsidRDefault="00172F7F" w:rsidP="00172F7F">
      <w:pPr>
        <w:pStyle w:val="Corpodetexto"/>
        <w:rPr>
          <w:sz w:val="20"/>
        </w:rPr>
      </w:pPr>
    </w:p>
    <w:p w14:paraId="39ADBE40" w14:textId="77777777" w:rsidR="00172F7F" w:rsidRDefault="00172F7F" w:rsidP="00172F7F">
      <w:pPr>
        <w:pStyle w:val="Corpodetexto"/>
        <w:rPr>
          <w:sz w:val="20"/>
        </w:rPr>
      </w:pPr>
    </w:p>
    <w:p w14:paraId="59687BCF" w14:textId="77777777" w:rsidR="00172F7F" w:rsidRDefault="00172F7F" w:rsidP="00172F7F">
      <w:pPr>
        <w:pStyle w:val="Corpodetexto"/>
        <w:rPr>
          <w:sz w:val="20"/>
        </w:rPr>
      </w:pPr>
    </w:p>
    <w:p w14:paraId="186296E2" w14:textId="77777777" w:rsidR="00172F7F" w:rsidRDefault="00172F7F" w:rsidP="00172F7F">
      <w:pPr>
        <w:pStyle w:val="Corpodetexto"/>
        <w:rPr>
          <w:sz w:val="20"/>
        </w:rPr>
      </w:pPr>
    </w:p>
    <w:p w14:paraId="1943180C" w14:textId="77777777" w:rsidR="00172F7F" w:rsidRDefault="00172F7F" w:rsidP="00172F7F">
      <w:pPr>
        <w:pStyle w:val="Corpodetexto"/>
        <w:rPr>
          <w:sz w:val="20"/>
        </w:rPr>
      </w:pPr>
    </w:p>
    <w:p w14:paraId="3DFE43D3" w14:textId="77777777" w:rsidR="00172F7F" w:rsidRDefault="00172F7F" w:rsidP="00172F7F">
      <w:pPr>
        <w:pStyle w:val="Corpodetexto"/>
        <w:rPr>
          <w:sz w:val="20"/>
        </w:rPr>
      </w:pPr>
    </w:p>
    <w:p w14:paraId="5E7CC9B8" w14:textId="77777777" w:rsidR="00172F7F" w:rsidRDefault="00172F7F" w:rsidP="00172F7F">
      <w:pPr>
        <w:pStyle w:val="Corpodetexto"/>
        <w:rPr>
          <w:sz w:val="20"/>
        </w:rPr>
      </w:pPr>
    </w:p>
    <w:p w14:paraId="74539067" w14:textId="77777777" w:rsidR="00172F7F" w:rsidRDefault="00172F7F" w:rsidP="00172F7F">
      <w:pPr>
        <w:pStyle w:val="Corpodetexto"/>
        <w:rPr>
          <w:sz w:val="20"/>
        </w:rPr>
      </w:pPr>
    </w:p>
    <w:p w14:paraId="44D7A339" w14:textId="77777777" w:rsidR="00172F7F" w:rsidRDefault="00172F7F" w:rsidP="00172F7F">
      <w:pPr>
        <w:pStyle w:val="Corpodetexto"/>
        <w:rPr>
          <w:sz w:val="20"/>
        </w:rPr>
      </w:pPr>
    </w:p>
    <w:p w14:paraId="1F9D9973" w14:textId="77777777" w:rsidR="00172F7F" w:rsidRDefault="00172F7F" w:rsidP="00172F7F">
      <w:pPr>
        <w:pStyle w:val="Corpodetexto"/>
        <w:rPr>
          <w:sz w:val="20"/>
        </w:rPr>
      </w:pPr>
    </w:p>
    <w:p w14:paraId="7C149F26" w14:textId="77777777" w:rsidR="00172F7F" w:rsidRDefault="00172F7F" w:rsidP="00172F7F">
      <w:pPr>
        <w:pStyle w:val="Corpodetexto"/>
        <w:rPr>
          <w:sz w:val="20"/>
        </w:rPr>
      </w:pPr>
    </w:p>
    <w:p w14:paraId="3E2A74DC" w14:textId="77777777" w:rsidR="00172F7F" w:rsidRDefault="00172F7F" w:rsidP="00172F7F">
      <w:pPr>
        <w:pStyle w:val="Corpodetexto"/>
        <w:rPr>
          <w:sz w:val="20"/>
        </w:rPr>
      </w:pPr>
    </w:p>
    <w:p w14:paraId="7DD1DFBB" w14:textId="77777777" w:rsidR="00172F7F" w:rsidRDefault="00172F7F" w:rsidP="00172F7F">
      <w:pPr>
        <w:pStyle w:val="Corpodetexto"/>
        <w:rPr>
          <w:sz w:val="20"/>
        </w:rPr>
      </w:pPr>
    </w:p>
    <w:p w14:paraId="7780F188" w14:textId="77777777" w:rsidR="00172F7F" w:rsidRDefault="00172F7F" w:rsidP="00172F7F">
      <w:pPr>
        <w:pStyle w:val="Corpodetexto"/>
        <w:rPr>
          <w:sz w:val="20"/>
        </w:rPr>
      </w:pPr>
    </w:p>
    <w:p w14:paraId="28BEDE20" w14:textId="77777777" w:rsidR="00172F7F" w:rsidRDefault="00172F7F" w:rsidP="00172F7F">
      <w:pPr>
        <w:pStyle w:val="Corpodetexto"/>
        <w:rPr>
          <w:sz w:val="20"/>
        </w:rPr>
      </w:pPr>
    </w:p>
    <w:p w14:paraId="3D5C44DF" w14:textId="77777777" w:rsidR="00172F7F" w:rsidRDefault="00172F7F" w:rsidP="00172F7F">
      <w:pPr>
        <w:pStyle w:val="Corpodetexto"/>
        <w:rPr>
          <w:sz w:val="20"/>
        </w:rPr>
      </w:pPr>
    </w:p>
    <w:p w14:paraId="17CAF149" w14:textId="77777777" w:rsidR="00172F7F" w:rsidRDefault="00172F7F" w:rsidP="00172F7F">
      <w:pPr>
        <w:pStyle w:val="Corpodetexto"/>
        <w:rPr>
          <w:sz w:val="20"/>
        </w:rPr>
      </w:pPr>
    </w:p>
    <w:p w14:paraId="5F9741ED" w14:textId="77777777" w:rsidR="00172F7F" w:rsidRDefault="00172F7F" w:rsidP="00172F7F">
      <w:pPr>
        <w:pStyle w:val="Corpodetexto"/>
        <w:rPr>
          <w:sz w:val="20"/>
        </w:rPr>
      </w:pPr>
    </w:p>
    <w:p w14:paraId="48C91B15" w14:textId="77777777" w:rsidR="00172F7F" w:rsidRDefault="00172F7F" w:rsidP="00172F7F">
      <w:pPr>
        <w:pStyle w:val="Corpodetexto"/>
        <w:spacing w:before="4"/>
        <w:rPr>
          <w:sz w:val="29"/>
        </w:rPr>
      </w:pPr>
    </w:p>
    <w:p w14:paraId="6620C360" w14:textId="77777777"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172F7F">
        <w:t>).</w:t>
      </w:r>
    </w:p>
    <w:p w14:paraId="11F43669" w14:textId="77777777" w:rsidR="00172F7F" w:rsidRDefault="00172F7F" w:rsidP="00172F7F">
      <w:pPr>
        <w:sectPr w:rsidR="00172F7F">
          <w:headerReference w:type="default" r:id="rId10"/>
          <w:pgSz w:w="11910" w:h="16840"/>
          <w:pgMar w:top="1580" w:right="1020" w:bottom="280" w:left="1400" w:header="0" w:footer="0" w:gutter="0"/>
          <w:cols w:space="720"/>
        </w:sectPr>
      </w:pPr>
    </w:p>
    <w:p w14:paraId="60D80946" w14:textId="77777777" w:rsidR="00990568" w:rsidRDefault="00990568" w:rsidP="00990568">
      <w:pPr>
        <w:spacing w:before="102"/>
        <w:ind w:firstLine="21"/>
        <w:jc w:val="center"/>
        <w:rPr>
          <w:b/>
        </w:rPr>
      </w:pPr>
      <w:r>
        <w:rPr>
          <w:b/>
        </w:rPr>
        <w:lastRenderedPageBreak/>
        <w:t>RESUMO</w:t>
      </w:r>
    </w:p>
    <w:p w14:paraId="5AE8A5EF" w14:textId="77777777" w:rsidR="00172F7F" w:rsidRDefault="00172F7F" w:rsidP="00172F7F">
      <w:pPr>
        <w:pStyle w:val="Corpodetexto"/>
        <w:rPr>
          <w:sz w:val="20"/>
        </w:rPr>
      </w:pPr>
    </w:p>
    <w:p w14:paraId="2A32A40F" w14:textId="77777777" w:rsidR="00990568" w:rsidRDefault="00990568" w:rsidP="00172F7F">
      <w:pPr>
        <w:pStyle w:val="Corpodetexto"/>
        <w:rPr>
          <w:sz w:val="20"/>
        </w:rPr>
      </w:pPr>
    </w:p>
    <w:p w14:paraId="73CC8BF1" w14:textId="77777777" w:rsidR="00172F7F" w:rsidRDefault="00172F7F" w:rsidP="00172F7F">
      <w:pPr>
        <w:pStyle w:val="Corpodetexto"/>
        <w:spacing w:before="8"/>
        <w:rPr>
          <w:sz w:val="21"/>
        </w:rPr>
      </w:pPr>
    </w:p>
    <w:p w14:paraId="09219B1C" w14:textId="77777777" w:rsidR="00172F7F" w:rsidRDefault="00990568" w:rsidP="00172F7F">
      <w:pPr>
        <w:pStyle w:val="Corpodetexto"/>
        <w:spacing w:before="1"/>
        <w:ind w:left="302" w:right="106"/>
        <w:jc w:val="both"/>
      </w:pPr>
      <w:r w:rsidRPr="00990568">
        <w:rPr>
          <w:highlight w:val="yellow"/>
        </w:rPr>
        <w:t>Aqui vem o resumo</w:t>
      </w:r>
    </w:p>
    <w:p w14:paraId="69482CB4" w14:textId="77777777" w:rsidR="00172F7F" w:rsidRDefault="00172F7F" w:rsidP="00172F7F">
      <w:pPr>
        <w:pStyle w:val="Corpodetexto"/>
        <w:rPr>
          <w:sz w:val="26"/>
        </w:rPr>
      </w:pPr>
    </w:p>
    <w:p w14:paraId="10E7E3B0" w14:textId="77777777" w:rsidR="00172F7F" w:rsidRDefault="00172F7F" w:rsidP="00172F7F">
      <w:pPr>
        <w:pStyle w:val="Corpodetexto"/>
        <w:spacing w:before="1"/>
        <w:rPr>
          <w:sz w:val="26"/>
        </w:rPr>
      </w:pPr>
    </w:p>
    <w:p w14:paraId="2B1698CD" w14:textId="77777777" w:rsidR="00172F7F" w:rsidRDefault="00172F7F" w:rsidP="00172F7F">
      <w:pPr>
        <w:pStyle w:val="Corpodetexto"/>
        <w:ind w:left="302"/>
        <w:jc w:val="both"/>
      </w:pPr>
      <w:r>
        <w:t xml:space="preserve">Palavras-chave: desenvolvimento, sistema </w:t>
      </w:r>
      <w:r>
        <w:rPr>
          <w:i/>
        </w:rPr>
        <w:t>web</w:t>
      </w:r>
      <w:r>
        <w:t>.</w:t>
      </w:r>
    </w:p>
    <w:p w14:paraId="1CF0BD5A" w14:textId="77777777" w:rsidR="00172F7F" w:rsidRDefault="00172F7F" w:rsidP="00172F7F">
      <w:pPr>
        <w:sectPr w:rsidR="00172F7F">
          <w:headerReference w:type="default" r:id="rId11"/>
          <w:pgSz w:w="11910" w:h="16840"/>
          <w:pgMar w:top="1960" w:right="1020" w:bottom="280" w:left="1400" w:header="1711" w:footer="0" w:gutter="0"/>
          <w:cols w:space="720"/>
        </w:sectPr>
      </w:pPr>
    </w:p>
    <w:p w14:paraId="5A9CE71B" w14:textId="77777777" w:rsidR="00990568" w:rsidRPr="00596E44" w:rsidRDefault="00990568" w:rsidP="00990568">
      <w:pPr>
        <w:spacing w:before="102"/>
        <w:ind w:firstLine="21"/>
        <w:jc w:val="center"/>
        <w:rPr>
          <w:b/>
          <w:lang w:val="en-US"/>
        </w:rPr>
      </w:pPr>
      <w:r w:rsidRPr="00596E44">
        <w:rPr>
          <w:b/>
          <w:lang w:val="en-US"/>
        </w:rPr>
        <w:lastRenderedPageBreak/>
        <w:t>ABSTRACT</w:t>
      </w:r>
    </w:p>
    <w:p w14:paraId="505AE69A" w14:textId="77777777" w:rsidR="00172F7F" w:rsidRPr="00596E44" w:rsidRDefault="00172F7F" w:rsidP="00172F7F">
      <w:pPr>
        <w:pStyle w:val="Corpodetexto"/>
        <w:rPr>
          <w:sz w:val="20"/>
          <w:lang w:val="en-US"/>
        </w:rPr>
      </w:pPr>
    </w:p>
    <w:p w14:paraId="4A4D7C15" w14:textId="77777777" w:rsidR="00172F7F" w:rsidRPr="00596E44" w:rsidRDefault="00172F7F" w:rsidP="00172F7F">
      <w:pPr>
        <w:pStyle w:val="Corpodetexto"/>
        <w:rPr>
          <w:sz w:val="20"/>
          <w:lang w:val="en-US"/>
        </w:rPr>
      </w:pPr>
    </w:p>
    <w:p w14:paraId="199E1F2D" w14:textId="77777777" w:rsidR="00172F7F" w:rsidRPr="00596E44" w:rsidRDefault="00172F7F" w:rsidP="00172F7F">
      <w:pPr>
        <w:pStyle w:val="Corpodetexto"/>
        <w:spacing w:before="8"/>
        <w:rPr>
          <w:sz w:val="21"/>
          <w:lang w:val="en-US"/>
        </w:rPr>
      </w:pPr>
    </w:p>
    <w:p w14:paraId="621ECA40" w14:textId="77777777" w:rsidR="00172F7F" w:rsidRPr="00596E44" w:rsidRDefault="00990568" w:rsidP="00172F7F">
      <w:pPr>
        <w:pStyle w:val="Corpodetexto"/>
        <w:spacing w:before="1"/>
        <w:ind w:left="302" w:right="107"/>
        <w:jc w:val="both"/>
        <w:rPr>
          <w:lang w:val="en-US"/>
        </w:rPr>
      </w:pPr>
      <w:r w:rsidRPr="00596E44">
        <w:rPr>
          <w:lang w:val="en-US"/>
        </w:rPr>
        <w:t>Here comes the abstract</w:t>
      </w:r>
      <w:r w:rsidR="00172F7F" w:rsidRPr="00596E44">
        <w:rPr>
          <w:lang w:val="en-US"/>
        </w:rPr>
        <w:t>.</w:t>
      </w:r>
    </w:p>
    <w:p w14:paraId="5241EF56" w14:textId="77777777" w:rsidR="00172F7F" w:rsidRPr="00596E44" w:rsidRDefault="00172F7F" w:rsidP="00172F7F">
      <w:pPr>
        <w:pStyle w:val="Corpodetexto"/>
        <w:rPr>
          <w:sz w:val="26"/>
          <w:lang w:val="en-US"/>
        </w:rPr>
      </w:pPr>
    </w:p>
    <w:p w14:paraId="46879A45" w14:textId="77777777" w:rsidR="00172F7F" w:rsidRPr="00596E44" w:rsidRDefault="00172F7F" w:rsidP="00172F7F">
      <w:pPr>
        <w:pStyle w:val="Corpodetexto"/>
        <w:rPr>
          <w:sz w:val="26"/>
          <w:lang w:val="en-US"/>
        </w:rPr>
      </w:pPr>
    </w:p>
    <w:p w14:paraId="5B3635B6" w14:textId="77777777" w:rsidR="00172F7F" w:rsidRDefault="00172F7F" w:rsidP="00172F7F">
      <w:pPr>
        <w:pStyle w:val="Corpodetexto"/>
        <w:ind w:left="302"/>
        <w:jc w:val="both"/>
      </w:pPr>
      <w:r>
        <w:t>Keywords: development, web system.</w:t>
      </w:r>
    </w:p>
    <w:p w14:paraId="49B76F7E" w14:textId="77777777" w:rsidR="00172F7F" w:rsidRPr="00AF615B" w:rsidRDefault="00172F7F" w:rsidP="0097776E">
      <w:pPr>
        <w:ind w:firstLine="0"/>
        <w:jc w:val="center"/>
        <w:rPr>
          <w:b/>
          <w:sz w:val="28"/>
          <w:szCs w:val="28"/>
        </w:rPr>
      </w:pPr>
    </w:p>
    <w:p w14:paraId="1D3D0F97" w14:textId="77777777" w:rsidR="00AF615B" w:rsidRDefault="00AF615B">
      <w:pPr>
        <w:spacing w:after="160" w:line="259" w:lineRule="auto"/>
        <w:ind w:firstLine="0"/>
        <w:jc w:val="left"/>
        <w:outlineLvl w:val="9"/>
      </w:pPr>
      <w:r>
        <w:br w:type="page"/>
      </w:r>
    </w:p>
    <w:p w14:paraId="4A8BCD07" w14:textId="77777777" w:rsidR="00EC6E78" w:rsidRPr="0005542D" w:rsidRDefault="00EC6E78" w:rsidP="0005542D">
      <w:pPr>
        <w:pStyle w:val="Ttulodendicedeautoridades"/>
      </w:pPr>
      <w:r w:rsidRPr="0005542D">
        <w:lastRenderedPageBreak/>
        <w:t>LISTA DE ABREVIATURAS E SIGLAS</w:t>
      </w:r>
    </w:p>
    <w:p w14:paraId="70454FB8" w14:textId="77777777" w:rsidR="0024032D" w:rsidRPr="0024032D" w:rsidRDefault="0024032D" w:rsidP="009C5E46">
      <w:pPr>
        <w:spacing w:after="160"/>
        <w:ind w:firstLine="0"/>
        <w:jc w:val="center"/>
        <w:rPr>
          <w:sz w:val="28"/>
          <w:szCs w:val="28"/>
        </w:rPr>
      </w:pPr>
    </w:p>
    <w:p w14:paraId="2E103F4E" w14:textId="77777777"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14:paraId="405957BF" w14:textId="77777777"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14:paraId="3E880E02" w14:textId="77777777"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 xml:space="preserve">Centro de </w:t>
      </w:r>
      <w:proofErr w:type="spellStart"/>
      <w:r w:rsidRPr="00E95C78">
        <w:rPr>
          <w:lang w:val="en-US"/>
        </w:rPr>
        <w:t>Cultura</w:t>
      </w:r>
      <w:proofErr w:type="spellEnd"/>
      <w:r w:rsidRPr="00E95C78">
        <w:rPr>
          <w:lang w:val="en-US"/>
        </w:rPr>
        <w:t xml:space="preserve"> Anglo Americana</w:t>
      </w:r>
    </w:p>
    <w:p w14:paraId="048E317B" w14:textId="77777777"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14:paraId="5E0CEB7D" w14:textId="77777777"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r>
      <w:proofErr w:type="spellStart"/>
      <w:r w:rsidRPr="00E95C78">
        <w:rPr>
          <w:lang w:val="en-US"/>
        </w:rPr>
        <w:t>Educação</w:t>
      </w:r>
      <w:proofErr w:type="spellEnd"/>
      <w:r w:rsidRPr="00E95C78">
        <w:rPr>
          <w:lang w:val="en-US"/>
        </w:rPr>
        <w:t xml:space="preserve"> a </w:t>
      </w:r>
      <w:proofErr w:type="spellStart"/>
      <w:r w:rsidRPr="00E95C78">
        <w:rPr>
          <w:lang w:val="en-US"/>
        </w:rPr>
        <w:t>distância</w:t>
      </w:r>
      <w:proofErr w:type="spellEnd"/>
    </w:p>
    <w:p w14:paraId="30B2EFE8" w14:textId="77777777" w:rsidR="009C5E46" w:rsidRPr="00E95C78"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14:paraId="5BAA546C" w14:textId="77777777"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14:paraId="30759577" w14:textId="77777777"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 xml:space="preserve">Institute of </w:t>
      </w:r>
      <w:proofErr w:type="spellStart"/>
      <w:r w:rsidRPr="00E95C78">
        <w:rPr>
          <w:i/>
          <w:lang w:val="en-US"/>
        </w:rPr>
        <w:t>Eletrical</w:t>
      </w:r>
      <w:proofErr w:type="spellEnd"/>
      <w:r w:rsidRPr="00E95C78">
        <w:rPr>
          <w:i/>
          <w:lang w:val="en-US"/>
        </w:rPr>
        <w:t xml:space="preserve"> and </w:t>
      </w:r>
      <w:proofErr w:type="spellStart"/>
      <w:r w:rsidRPr="00E95C78">
        <w:rPr>
          <w:i/>
          <w:lang w:val="en-US"/>
        </w:rPr>
        <w:t>Eletronics</w:t>
      </w:r>
      <w:proofErr w:type="spellEnd"/>
      <w:r w:rsidRPr="00E95C78">
        <w:rPr>
          <w:i/>
          <w:lang w:val="en-US"/>
        </w:rPr>
        <w:t xml:space="preserve"> Engineers</w:t>
      </w:r>
    </w:p>
    <w:p w14:paraId="29F3D517" w14:textId="77777777" w:rsidR="009C5E46" w:rsidRDefault="009C5E46" w:rsidP="009C5E46">
      <w:pPr>
        <w:spacing w:after="160"/>
        <w:ind w:firstLine="0"/>
      </w:pPr>
      <w:r>
        <w:t>IHC</w:t>
      </w:r>
      <w:r>
        <w:tab/>
      </w:r>
      <w:r>
        <w:tab/>
        <w:t>Interação Humano-Computador</w:t>
      </w:r>
    </w:p>
    <w:p w14:paraId="0A42AB8D" w14:textId="77777777" w:rsidR="009C5E46" w:rsidRDefault="00AF41EE" w:rsidP="009C5E46">
      <w:pPr>
        <w:spacing w:after="160"/>
        <w:ind w:firstLine="0"/>
      </w:pPr>
      <w:r>
        <w:t>ILC</w:t>
      </w:r>
      <w:r>
        <w:tab/>
      </w:r>
      <w:r>
        <w:tab/>
      </w:r>
      <w:proofErr w:type="spellStart"/>
      <w:r w:rsidRPr="00AF41EE">
        <w:rPr>
          <w:i/>
        </w:rPr>
        <w:t>International</w:t>
      </w:r>
      <w:proofErr w:type="spellEnd"/>
      <w:r w:rsidRPr="00AF41EE">
        <w:rPr>
          <w:i/>
        </w:rPr>
        <w:t xml:space="preserve"> </w:t>
      </w:r>
      <w:proofErr w:type="spellStart"/>
      <w:r w:rsidRPr="00AF41EE">
        <w:rPr>
          <w:i/>
        </w:rPr>
        <w:t>Language</w:t>
      </w:r>
      <w:proofErr w:type="spellEnd"/>
      <w:r w:rsidRPr="00AF41EE">
        <w:rPr>
          <w:i/>
        </w:rPr>
        <w:t xml:space="preserve"> Center</w:t>
      </w:r>
    </w:p>
    <w:p w14:paraId="3ABBEBAF" w14:textId="77777777"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14:paraId="564D5989" w14:textId="77777777" w:rsidR="00E95C78" w:rsidRPr="00596E44" w:rsidRDefault="00F03DA2" w:rsidP="009C5E46">
      <w:pPr>
        <w:spacing w:after="160"/>
        <w:ind w:firstLine="0"/>
        <w:rPr>
          <w:i/>
          <w:lang w:val="en-US"/>
        </w:rPr>
      </w:pPr>
      <w:r>
        <w:rPr>
          <w:lang w:val="en-US"/>
        </w:rPr>
        <w:t>MVC</w:t>
      </w:r>
      <w:r>
        <w:rPr>
          <w:lang w:val="en-US"/>
        </w:rPr>
        <w:tab/>
      </w:r>
      <w:r>
        <w:rPr>
          <w:lang w:val="en-US"/>
        </w:rPr>
        <w:tab/>
      </w:r>
      <w:r w:rsidRPr="00596E44">
        <w:rPr>
          <w:i/>
          <w:lang w:val="en-US"/>
        </w:rPr>
        <w:t>Model</w:t>
      </w:r>
      <w:r w:rsidRPr="00596E44">
        <w:rPr>
          <w:lang w:val="en-US"/>
        </w:rPr>
        <w:t xml:space="preserve">, </w:t>
      </w:r>
      <w:r w:rsidRPr="00596E44">
        <w:rPr>
          <w:i/>
          <w:lang w:val="en-US"/>
        </w:rPr>
        <w:t>View</w:t>
      </w:r>
      <w:r w:rsidRPr="00596E44">
        <w:rPr>
          <w:lang w:val="en-US"/>
        </w:rPr>
        <w:t xml:space="preserve"> e </w:t>
      </w:r>
      <w:r w:rsidRPr="00596E44">
        <w:rPr>
          <w:i/>
          <w:lang w:val="en-US"/>
        </w:rPr>
        <w:t>Controller</w:t>
      </w:r>
    </w:p>
    <w:p w14:paraId="7070C91D" w14:textId="77777777" w:rsidR="00AF41EE" w:rsidRPr="00596E44" w:rsidRDefault="00AF41EE" w:rsidP="000032A4">
      <w:pPr>
        <w:spacing w:after="160"/>
        <w:ind w:firstLine="0"/>
      </w:pPr>
      <w:r w:rsidRPr="00596E44">
        <w:t>PHP</w:t>
      </w:r>
      <w:r w:rsidRPr="00596E44">
        <w:tab/>
      </w:r>
      <w:r w:rsidRPr="00596E44">
        <w:tab/>
      </w:r>
      <w:r w:rsidRPr="00596E44">
        <w:rPr>
          <w:i/>
        </w:rPr>
        <w:t xml:space="preserve">Hypertext </w:t>
      </w:r>
      <w:proofErr w:type="spellStart"/>
      <w:r w:rsidRPr="00596E44">
        <w:rPr>
          <w:i/>
        </w:rPr>
        <w:t>PreProcessor</w:t>
      </w:r>
      <w:proofErr w:type="spellEnd"/>
    </w:p>
    <w:p w14:paraId="31E05067" w14:textId="77777777" w:rsidR="00AF41EE" w:rsidRDefault="00AF41EE" w:rsidP="009C5E46">
      <w:pPr>
        <w:spacing w:after="160"/>
        <w:ind w:firstLine="0"/>
        <w:rPr>
          <w:szCs w:val="24"/>
        </w:rPr>
      </w:pPr>
      <w:r>
        <w:t>SGBD</w:t>
      </w:r>
      <w:r>
        <w:tab/>
      </w:r>
      <w:r>
        <w:tab/>
      </w:r>
      <w:r>
        <w:rPr>
          <w:szCs w:val="24"/>
        </w:rPr>
        <w:t>Sistema de Gerenciamento de Banco de Dados</w:t>
      </w:r>
    </w:p>
    <w:p w14:paraId="0579446E" w14:textId="77777777" w:rsidR="00676588" w:rsidRPr="00596E44" w:rsidRDefault="00676588" w:rsidP="009C5E46">
      <w:pPr>
        <w:spacing w:after="160"/>
        <w:ind w:firstLine="0"/>
        <w:rPr>
          <w:szCs w:val="24"/>
          <w:lang w:val="en-US"/>
        </w:rPr>
      </w:pPr>
      <w:r w:rsidRPr="00596E44">
        <w:rPr>
          <w:szCs w:val="24"/>
          <w:lang w:val="en-US"/>
        </w:rPr>
        <w:t>SPA</w:t>
      </w:r>
      <w:r w:rsidRPr="00596E44">
        <w:rPr>
          <w:szCs w:val="24"/>
          <w:lang w:val="en-US"/>
        </w:rPr>
        <w:tab/>
      </w:r>
      <w:r w:rsidRPr="00596E44">
        <w:rPr>
          <w:szCs w:val="24"/>
          <w:lang w:val="en-US"/>
        </w:rPr>
        <w:tab/>
      </w:r>
      <w:r w:rsidRPr="00596E44">
        <w:rPr>
          <w:i/>
          <w:szCs w:val="24"/>
          <w:lang w:val="en-US"/>
        </w:rPr>
        <w:t>Single Page Application</w:t>
      </w:r>
    </w:p>
    <w:p w14:paraId="1842EE9B" w14:textId="77777777" w:rsidR="00AF41EE" w:rsidRPr="00596E44" w:rsidRDefault="00AF41EE" w:rsidP="009C5E46">
      <w:pPr>
        <w:spacing w:after="160"/>
        <w:ind w:firstLine="0"/>
        <w:rPr>
          <w:i/>
          <w:lang w:val="en-US"/>
        </w:rPr>
      </w:pPr>
      <w:r w:rsidRPr="00596E44">
        <w:rPr>
          <w:lang w:val="en-US"/>
        </w:rPr>
        <w:t>SQL</w:t>
      </w:r>
      <w:r w:rsidRPr="00596E44">
        <w:rPr>
          <w:lang w:val="en-US"/>
        </w:rPr>
        <w:tab/>
      </w:r>
      <w:r w:rsidRPr="00596E44">
        <w:rPr>
          <w:lang w:val="en-US"/>
        </w:rPr>
        <w:tab/>
      </w:r>
      <w:r w:rsidRPr="00596E44">
        <w:rPr>
          <w:i/>
          <w:lang w:val="en-US"/>
        </w:rPr>
        <w:t>Structured Query Language</w:t>
      </w:r>
    </w:p>
    <w:p w14:paraId="5AC85E17" w14:textId="77777777" w:rsidR="0041581A" w:rsidRDefault="0041581A" w:rsidP="009C5E46">
      <w:pPr>
        <w:spacing w:after="160"/>
        <w:ind w:firstLine="0"/>
      </w:pPr>
      <w:r>
        <w:t>TS</w:t>
      </w:r>
      <w:r>
        <w:tab/>
      </w:r>
      <w:r>
        <w:tab/>
      </w:r>
      <w:proofErr w:type="spellStart"/>
      <w:r>
        <w:t>TypeScript</w:t>
      </w:r>
      <w:proofErr w:type="spellEnd"/>
    </w:p>
    <w:p w14:paraId="53CE7185" w14:textId="77777777" w:rsidR="00AF41EE" w:rsidRDefault="00AF41EE" w:rsidP="009C5E46">
      <w:pPr>
        <w:spacing w:after="160"/>
        <w:ind w:firstLine="0"/>
      </w:pPr>
      <w:proofErr w:type="spellStart"/>
      <w:r w:rsidRPr="00AF41EE">
        <w:rPr>
          <w:szCs w:val="24"/>
        </w:rPr>
        <w:t>Unimontes</w:t>
      </w:r>
      <w:proofErr w:type="spellEnd"/>
      <w:r>
        <w:tab/>
        <w:t>Universidade Estadual de Montes Claros</w:t>
      </w:r>
    </w:p>
    <w:p w14:paraId="31E5DB00" w14:textId="77777777" w:rsidR="009C5E46" w:rsidRPr="00E95C78" w:rsidRDefault="00AF41EE" w:rsidP="009C5E46">
      <w:pPr>
        <w:spacing w:after="160"/>
        <w:ind w:firstLine="0"/>
        <w:rPr>
          <w:lang w:val="en-US"/>
        </w:rPr>
      </w:pPr>
      <w:r w:rsidRPr="00E95C78">
        <w:rPr>
          <w:lang w:val="en-US"/>
        </w:rPr>
        <w:t>URL</w:t>
      </w:r>
      <w:r w:rsidRPr="00E95C78">
        <w:rPr>
          <w:lang w:val="en-US"/>
        </w:rPr>
        <w:tab/>
      </w:r>
      <w:r w:rsidRPr="00E95C78">
        <w:rPr>
          <w:lang w:val="en-US"/>
        </w:rPr>
        <w:tab/>
      </w:r>
      <w:r w:rsidRPr="00E95C78">
        <w:rPr>
          <w:i/>
          <w:lang w:val="en-US"/>
        </w:rPr>
        <w:t>Uniform Resource Locator</w:t>
      </w:r>
    </w:p>
    <w:p w14:paraId="5A0F671D" w14:textId="77777777" w:rsidR="00AF41EE" w:rsidRPr="00E95C78" w:rsidRDefault="00AF41EE" w:rsidP="009C5E46">
      <w:pPr>
        <w:spacing w:after="160"/>
        <w:ind w:firstLine="0"/>
        <w:rPr>
          <w:lang w:val="en-US"/>
        </w:rPr>
      </w:pPr>
      <w:r w:rsidRPr="00E95C78">
        <w:rPr>
          <w:lang w:val="en-US"/>
        </w:rPr>
        <w:t>XP</w:t>
      </w:r>
      <w:r w:rsidRPr="00E95C78">
        <w:rPr>
          <w:lang w:val="en-US"/>
        </w:rPr>
        <w:tab/>
      </w:r>
      <w:r w:rsidRPr="00E95C78">
        <w:rPr>
          <w:lang w:val="en-US"/>
        </w:rPr>
        <w:tab/>
      </w:r>
      <w:proofErr w:type="spellStart"/>
      <w:r w:rsidRPr="00E95C78">
        <w:rPr>
          <w:i/>
          <w:lang w:val="en-US"/>
        </w:rPr>
        <w:t>eXtreme</w:t>
      </w:r>
      <w:proofErr w:type="spellEnd"/>
      <w:r w:rsidRPr="00E95C78">
        <w:rPr>
          <w:i/>
          <w:lang w:val="en-US"/>
        </w:rPr>
        <w:t xml:space="preserve"> Programming</w:t>
      </w:r>
    </w:p>
    <w:p w14:paraId="1BF3B4C1" w14:textId="77777777" w:rsidR="0024032D" w:rsidRPr="00E95C78" w:rsidRDefault="0024032D" w:rsidP="009C5E46">
      <w:pPr>
        <w:spacing w:after="160"/>
        <w:ind w:firstLine="0"/>
        <w:rPr>
          <w:lang w:val="en-US"/>
        </w:rPr>
      </w:pPr>
    </w:p>
    <w:p w14:paraId="6F6A1532" w14:textId="77777777" w:rsidR="000032A4" w:rsidRDefault="000032A4">
      <w:pPr>
        <w:spacing w:line="240" w:lineRule="auto"/>
        <w:ind w:firstLine="0"/>
        <w:jc w:val="left"/>
        <w:outlineLvl w:val="9"/>
        <w:rPr>
          <w:lang w:val="en-US"/>
        </w:rPr>
      </w:pPr>
      <w:r>
        <w:rPr>
          <w:lang w:val="en-US"/>
        </w:rPr>
        <w:br w:type="page"/>
      </w:r>
    </w:p>
    <w:p w14:paraId="53BC0B23" w14:textId="77777777" w:rsidR="00AF615B" w:rsidRPr="00E95C78" w:rsidRDefault="00AF615B">
      <w:pPr>
        <w:spacing w:after="160" w:line="259" w:lineRule="auto"/>
        <w:ind w:firstLine="0"/>
        <w:jc w:val="left"/>
        <w:outlineLvl w:val="9"/>
        <w:rPr>
          <w:lang w:val="en-US"/>
        </w:rPr>
      </w:pPr>
    </w:p>
    <w:p w14:paraId="70040DD0" w14:textId="77777777" w:rsidR="0005542D" w:rsidRDefault="0005542D" w:rsidP="0005542D">
      <w:pPr>
        <w:pStyle w:val="Ttulodendicedeautoridades"/>
      </w:pPr>
      <w:r w:rsidRPr="0005542D">
        <w:t>Sumário</w:t>
      </w:r>
    </w:p>
    <w:p w14:paraId="6692C511" w14:textId="77777777" w:rsidR="0005542D" w:rsidRDefault="0005542D">
      <w:pPr>
        <w:spacing w:after="160" w:line="259" w:lineRule="auto"/>
        <w:ind w:firstLine="0"/>
        <w:jc w:val="left"/>
        <w:outlineLvl w:val="9"/>
      </w:pPr>
    </w:p>
    <w:p w14:paraId="62981821" w14:textId="51BA4920" w:rsidR="00753186" w:rsidRDefault="003C5BA6">
      <w:pPr>
        <w:pStyle w:val="Sumrio1"/>
        <w:tabs>
          <w:tab w:val="left" w:pos="1200"/>
          <w:tab w:val="right" w:leader="dot" w:pos="9061"/>
        </w:tabs>
        <w:rPr>
          <w:ins w:id="0" w:author="Ryan Lemos" w:date="2019-08-19T19:02:00Z"/>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ins w:id="1" w:author="Ryan Lemos" w:date="2019-08-19T19:02:00Z">
        <w:r w:rsidR="00753186">
          <w:rPr>
            <w:noProof/>
          </w:rPr>
          <w:t>1</w:t>
        </w:r>
        <w:r w:rsidR="00753186">
          <w:rPr>
            <w:rFonts w:asciiTheme="minorHAnsi" w:eastAsiaTheme="minorEastAsia" w:hAnsiTheme="minorHAnsi" w:cstheme="minorBidi"/>
            <w:b w:val="0"/>
            <w:bCs w:val="0"/>
            <w:caps w:val="0"/>
            <w:noProof/>
            <w:sz w:val="22"/>
            <w:szCs w:val="22"/>
            <w:lang w:eastAsia="pt-BR"/>
          </w:rPr>
          <w:tab/>
        </w:r>
        <w:r w:rsidR="00753186">
          <w:rPr>
            <w:noProof/>
          </w:rPr>
          <w:t>INTRODUÇÃO</w:t>
        </w:r>
        <w:r w:rsidR="00753186">
          <w:rPr>
            <w:noProof/>
          </w:rPr>
          <w:tab/>
        </w:r>
        <w:r w:rsidR="00753186">
          <w:rPr>
            <w:noProof/>
          </w:rPr>
          <w:fldChar w:fldCharType="begin"/>
        </w:r>
        <w:r w:rsidR="00753186">
          <w:rPr>
            <w:noProof/>
          </w:rPr>
          <w:instrText xml:space="preserve"> PAGEREF _Toc17133774 \h </w:instrText>
        </w:r>
      </w:ins>
      <w:r w:rsidR="00753186">
        <w:rPr>
          <w:noProof/>
        </w:rPr>
      </w:r>
      <w:r w:rsidR="00753186">
        <w:rPr>
          <w:noProof/>
        </w:rPr>
        <w:fldChar w:fldCharType="separate"/>
      </w:r>
      <w:ins w:id="2" w:author="Ryan Lemos" w:date="2019-08-19T19:02:00Z">
        <w:r w:rsidR="00753186">
          <w:rPr>
            <w:noProof/>
          </w:rPr>
          <w:t>12</w:t>
        </w:r>
        <w:r w:rsidR="00753186">
          <w:rPr>
            <w:noProof/>
          </w:rPr>
          <w:fldChar w:fldCharType="end"/>
        </w:r>
      </w:ins>
    </w:p>
    <w:p w14:paraId="7FE28BE1" w14:textId="75B0A238" w:rsidR="00753186" w:rsidRDefault="00753186">
      <w:pPr>
        <w:pStyle w:val="Sumrio1"/>
        <w:tabs>
          <w:tab w:val="left" w:pos="1200"/>
          <w:tab w:val="right" w:leader="dot" w:pos="9061"/>
        </w:tabs>
        <w:rPr>
          <w:ins w:id="3" w:author="Ryan Lemos" w:date="2019-08-19T19:02:00Z"/>
          <w:rFonts w:asciiTheme="minorHAnsi" w:eastAsiaTheme="minorEastAsia" w:hAnsiTheme="minorHAnsi" w:cstheme="minorBidi"/>
          <w:b w:val="0"/>
          <w:bCs w:val="0"/>
          <w:caps w:val="0"/>
          <w:noProof/>
          <w:sz w:val="22"/>
          <w:szCs w:val="22"/>
          <w:lang w:eastAsia="pt-BR"/>
        </w:rPr>
      </w:pPr>
      <w:ins w:id="4" w:author="Ryan Lemos" w:date="2019-08-19T19:02:00Z">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_Toc17133775 \h </w:instrText>
        </w:r>
      </w:ins>
      <w:r>
        <w:rPr>
          <w:noProof/>
        </w:rPr>
      </w:r>
      <w:r>
        <w:rPr>
          <w:noProof/>
        </w:rPr>
        <w:fldChar w:fldCharType="separate"/>
      </w:r>
      <w:ins w:id="5" w:author="Ryan Lemos" w:date="2019-08-19T19:02:00Z">
        <w:r>
          <w:rPr>
            <w:noProof/>
          </w:rPr>
          <w:t>14</w:t>
        </w:r>
        <w:r>
          <w:rPr>
            <w:noProof/>
          </w:rPr>
          <w:fldChar w:fldCharType="end"/>
        </w:r>
      </w:ins>
    </w:p>
    <w:p w14:paraId="311D2FD3" w14:textId="70C33573" w:rsidR="00753186" w:rsidRDefault="00753186">
      <w:pPr>
        <w:pStyle w:val="Sumrio2"/>
        <w:tabs>
          <w:tab w:val="left" w:pos="1200"/>
          <w:tab w:val="right" w:leader="dot" w:pos="9061"/>
        </w:tabs>
        <w:rPr>
          <w:ins w:id="6" w:author="Ryan Lemos" w:date="2019-08-19T19:02:00Z"/>
          <w:rFonts w:asciiTheme="minorHAnsi" w:eastAsiaTheme="minorEastAsia" w:hAnsiTheme="minorHAnsi" w:cstheme="minorBidi"/>
          <w:caps w:val="0"/>
          <w:noProof/>
          <w:sz w:val="22"/>
          <w:szCs w:val="22"/>
          <w:lang w:eastAsia="pt-BR"/>
        </w:rPr>
      </w:pPr>
      <w:ins w:id="7" w:author="Ryan Lemos" w:date="2019-08-19T19:02:00Z">
        <w:r>
          <w:rPr>
            <w:noProof/>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_Toc17133776 \h </w:instrText>
        </w:r>
      </w:ins>
      <w:r>
        <w:rPr>
          <w:noProof/>
        </w:rPr>
      </w:r>
      <w:r>
        <w:rPr>
          <w:noProof/>
        </w:rPr>
        <w:fldChar w:fldCharType="separate"/>
      </w:r>
      <w:ins w:id="8" w:author="Ryan Lemos" w:date="2019-08-19T19:02:00Z">
        <w:r>
          <w:rPr>
            <w:noProof/>
          </w:rPr>
          <w:t>14</w:t>
        </w:r>
        <w:r>
          <w:rPr>
            <w:noProof/>
          </w:rPr>
          <w:fldChar w:fldCharType="end"/>
        </w:r>
      </w:ins>
    </w:p>
    <w:p w14:paraId="47C07982" w14:textId="55320468" w:rsidR="00753186" w:rsidRDefault="00753186">
      <w:pPr>
        <w:pStyle w:val="Sumrio3"/>
        <w:rPr>
          <w:ins w:id="9" w:author="Ryan Lemos" w:date="2019-08-19T19:02:00Z"/>
          <w:rFonts w:asciiTheme="minorHAnsi" w:eastAsiaTheme="minorEastAsia" w:hAnsiTheme="minorHAnsi" w:cstheme="minorBidi"/>
          <w:b w:val="0"/>
          <w:iCs w:val="0"/>
          <w:noProof/>
          <w:sz w:val="22"/>
          <w:szCs w:val="22"/>
          <w:lang w:eastAsia="pt-BR"/>
        </w:rPr>
      </w:pPr>
      <w:ins w:id="10" w:author="Ryan Lemos" w:date="2019-08-19T19:02:00Z">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_Toc17133777 \h </w:instrText>
        </w:r>
      </w:ins>
      <w:r>
        <w:rPr>
          <w:noProof/>
        </w:rPr>
      </w:r>
      <w:r>
        <w:rPr>
          <w:noProof/>
        </w:rPr>
        <w:fldChar w:fldCharType="separate"/>
      </w:r>
      <w:ins w:id="11" w:author="Ryan Lemos" w:date="2019-08-19T19:02:00Z">
        <w:r>
          <w:rPr>
            <w:noProof/>
          </w:rPr>
          <w:t>14</w:t>
        </w:r>
        <w:r>
          <w:rPr>
            <w:noProof/>
          </w:rPr>
          <w:fldChar w:fldCharType="end"/>
        </w:r>
      </w:ins>
    </w:p>
    <w:p w14:paraId="3E02517C" w14:textId="5F6920CF" w:rsidR="00753186" w:rsidRDefault="00753186">
      <w:pPr>
        <w:pStyle w:val="Sumrio2"/>
        <w:tabs>
          <w:tab w:val="left" w:pos="1200"/>
          <w:tab w:val="right" w:leader="dot" w:pos="9061"/>
        </w:tabs>
        <w:rPr>
          <w:ins w:id="12" w:author="Ryan Lemos" w:date="2019-08-19T19:02:00Z"/>
          <w:rFonts w:asciiTheme="minorHAnsi" w:eastAsiaTheme="minorEastAsia" w:hAnsiTheme="minorHAnsi" w:cstheme="minorBidi"/>
          <w:caps w:val="0"/>
          <w:noProof/>
          <w:sz w:val="22"/>
          <w:szCs w:val="22"/>
          <w:lang w:eastAsia="pt-BR"/>
        </w:rPr>
      </w:pPr>
      <w:ins w:id="13" w:author="Ryan Lemos" w:date="2019-08-19T19:02:00Z">
        <w:r>
          <w:rPr>
            <w:noProof/>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_Toc17133778 \h </w:instrText>
        </w:r>
      </w:ins>
      <w:r>
        <w:rPr>
          <w:noProof/>
        </w:rPr>
      </w:r>
      <w:r>
        <w:rPr>
          <w:noProof/>
        </w:rPr>
        <w:fldChar w:fldCharType="separate"/>
      </w:r>
      <w:ins w:id="14" w:author="Ryan Lemos" w:date="2019-08-19T19:02:00Z">
        <w:r>
          <w:rPr>
            <w:noProof/>
          </w:rPr>
          <w:t>17</w:t>
        </w:r>
        <w:r>
          <w:rPr>
            <w:noProof/>
          </w:rPr>
          <w:fldChar w:fldCharType="end"/>
        </w:r>
      </w:ins>
    </w:p>
    <w:p w14:paraId="79FCD30B" w14:textId="652DB6ED" w:rsidR="00753186" w:rsidRDefault="00753186">
      <w:pPr>
        <w:pStyle w:val="Sumrio3"/>
        <w:rPr>
          <w:ins w:id="15" w:author="Ryan Lemos" w:date="2019-08-19T19:02:00Z"/>
          <w:rFonts w:asciiTheme="minorHAnsi" w:eastAsiaTheme="minorEastAsia" w:hAnsiTheme="minorHAnsi" w:cstheme="minorBidi"/>
          <w:b w:val="0"/>
          <w:iCs w:val="0"/>
          <w:noProof/>
          <w:sz w:val="22"/>
          <w:szCs w:val="22"/>
          <w:lang w:eastAsia="pt-BR"/>
        </w:rPr>
      </w:pPr>
      <w:ins w:id="16" w:author="Ryan Lemos" w:date="2019-08-19T19:02:00Z">
        <w:r>
          <w:rPr>
            <w:noProof/>
          </w:rPr>
          <w:t>2.2.1</w:t>
        </w:r>
        <w:r>
          <w:rPr>
            <w:rFonts w:asciiTheme="minorHAnsi" w:eastAsiaTheme="minorEastAsia" w:hAnsiTheme="minorHAnsi" w:cstheme="minorBidi"/>
            <w:b w:val="0"/>
            <w:iCs w:val="0"/>
            <w:noProof/>
            <w:sz w:val="22"/>
            <w:szCs w:val="22"/>
            <w:lang w:eastAsia="pt-BR"/>
          </w:rPr>
          <w:tab/>
        </w:r>
        <w:r>
          <w:rPr>
            <w:noProof/>
          </w:rPr>
          <w:t>Criptografia e controle de acessos</w:t>
        </w:r>
        <w:r>
          <w:rPr>
            <w:noProof/>
          </w:rPr>
          <w:tab/>
        </w:r>
        <w:r>
          <w:rPr>
            <w:noProof/>
          </w:rPr>
          <w:fldChar w:fldCharType="begin"/>
        </w:r>
        <w:r>
          <w:rPr>
            <w:noProof/>
          </w:rPr>
          <w:instrText xml:space="preserve"> PAGEREF _Toc17133779 \h </w:instrText>
        </w:r>
      </w:ins>
      <w:r>
        <w:rPr>
          <w:noProof/>
        </w:rPr>
      </w:r>
      <w:r>
        <w:rPr>
          <w:noProof/>
        </w:rPr>
        <w:fldChar w:fldCharType="separate"/>
      </w:r>
      <w:ins w:id="17" w:author="Ryan Lemos" w:date="2019-08-19T19:02:00Z">
        <w:r>
          <w:rPr>
            <w:noProof/>
          </w:rPr>
          <w:t>18</w:t>
        </w:r>
        <w:r>
          <w:rPr>
            <w:noProof/>
          </w:rPr>
          <w:fldChar w:fldCharType="end"/>
        </w:r>
      </w:ins>
    </w:p>
    <w:p w14:paraId="73393465" w14:textId="45CCC538" w:rsidR="00753186" w:rsidRDefault="00753186">
      <w:pPr>
        <w:pStyle w:val="Sumrio3"/>
        <w:rPr>
          <w:ins w:id="18" w:author="Ryan Lemos" w:date="2019-08-19T19:02:00Z"/>
          <w:rFonts w:asciiTheme="minorHAnsi" w:eastAsiaTheme="minorEastAsia" w:hAnsiTheme="minorHAnsi" w:cstheme="minorBidi"/>
          <w:b w:val="0"/>
          <w:iCs w:val="0"/>
          <w:noProof/>
          <w:sz w:val="22"/>
          <w:szCs w:val="22"/>
          <w:lang w:eastAsia="pt-BR"/>
        </w:rPr>
      </w:pPr>
      <w:ins w:id="19" w:author="Ryan Lemos" w:date="2019-08-19T19:02:00Z">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_Toc17133780 \h </w:instrText>
        </w:r>
      </w:ins>
      <w:r>
        <w:rPr>
          <w:noProof/>
        </w:rPr>
      </w:r>
      <w:r>
        <w:rPr>
          <w:noProof/>
        </w:rPr>
        <w:fldChar w:fldCharType="separate"/>
      </w:r>
      <w:ins w:id="20" w:author="Ryan Lemos" w:date="2019-08-19T19:02:00Z">
        <w:r>
          <w:rPr>
            <w:noProof/>
          </w:rPr>
          <w:t>19</w:t>
        </w:r>
        <w:r>
          <w:rPr>
            <w:noProof/>
          </w:rPr>
          <w:fldChar w:fldCharType="end"/>
        </w:r>
      </w:ins>
    </w:p>
    <w:p w14:paraId="749BFA01" w14:textId="65F14B2F" w:rsidR="00753186" w:rsidRDefault="00753186">
      <w:pPr>
        <w:pStyle w:val="Sumrio3"/>
        <w:rPr>
          <w:ins w:id="21" w:author="Ryan Lemos" w:date="2019-08-19T19:02:00Z"/>
          <w:rFonts w:asciiTheme="minorHAnsi" w:eastAsiaTheme="minorEastAsia" w:hAnsiTheme="minorHAnsi" w:cstheme="minorBidi"/>
          <w:b w:val="0"/>
          <w:iCs w:val="0"/>
          <w:noProof/>
          <w:sz w:val="22"/>
          <w:szCs w:val="22"/>
          <w:lang w:eastAsia="pt-BR"/>
        </w:rPr>
      </w:pPr>
      <w:ins w:id="22" w:author="Ryan Lemos" w:date="2019-08-19T19:02:00Z">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_Toc17133781 \h </w:instrText>
        </w:r>
      </w:ins>
      <w:r>
        <w:rPr>
          <w:noProof/>
        </w:rPr>
      </w:r>
      <w:r>
        <w:rPr>
          <w:noProof/>
        </w:rPr>
        <w:fldChar w:fldCharType="separate"/>
      </w:r>
      <w:ins w:id="23" w:author="Ryan Lemos" w:date="2019-08-19T19:02:00Z">
        <w:r>
          <w:rPr>
            <w:noProof/>
          </w:rPr>
          <w:t>20</w:t>
        </w:r>
        <w:r>
          <w:rPr>
            <w:noProof/>
          </w:rPr>
          <w:fldChar w:fldCharType="end"/>
        </w:r>
      </w:ins>
    </w:p>
    <w:p w14:paraId="1ED2E72F" w14:textId="277941AA" w:rsidR="00753186" w:rsidRDefault="00753186">
      <w:pPr>
        <w:pStyle w:val="Sumrio4"/>
        <w:tabs>
          <w:tab w:val="left" w:pos="1200"/>
          <w:tab w:val="right" w:leader="dot" w:pos="9061"/>
        </w:tabs>
        <w:rPr>
          <w:ins w:id="24" w:author="Ryan Lemos" w:date="2019-08-19T19:02:00Z"/>
          <w:rFonts w:asciiTheme="minorHAnsi" w:eastAsiaTheme="minorEastAsia" w:hAnsiTheme="minorHAnsi" w:cstheme="minorBidi"/>
          <w:noProof/>
          <w:sz w:val="22"/>
          <w:szCs w:val="22"/>
          <w:lang w:eastAsia="pt-BR"/>
        </w:rPr>
      </w:pPr>
      <w:ins w:id="25" w:author="Ryan Lemos" w:date="2019-08-19T19:02:00Z">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4458F7">
          <w:rPr>
            <w:i/>
            <w:noProof/>
          </w:rPr>
          <w:t>Business Process Model and Notation</w:t>
        </w:r>
        <w:r>
          <w:rPr>
            <w:noProof/>
          </w:rPr>
          <w:t xml:space="preserve"> (BPMN)</w:t>
        </w:r>
        <w:r>
          <w:rPr>
            <w:noProof/>
          </w:rPr>
          <w:tab/>
        </w:r>
        <w:r>
          <w:rPr>
            <w:noProof/>
          </w:rPr>
          <w:fldChar w:fldCharType="begin"/>
        </w:r>
        <w:r>
          <w:rPr>
            <w:noProof/>
          </w:rPr>
          <w:instrText xml:space="preserve"> PAGEREF _Toc17133782 \h </w:instrText>
        </w:r>
      </w:ins>
      <w:r>
        <w:rPr>
          <w:noProof/>
        </w:rPr>
      </w:r>
      <w:r>
        <w:rPr>
          <w:noProof/>
        </w:rPr>
        <w:fldChar w:fldCharType="separate"/>
      </w:r>
      <w:ins w:id="26" w:author="Ryan Lemos" w:date="2019-08-19T19:02:00Z">
        <w:r>
          <w:rPr>
            <w:noProof/>
          </w:rPr>
          <w:t>22</w:t>
        </w:r>
        <w:r>
          <w:rPr>
            <w:noProof/>
          </w:rPr>
          <w:fldChar w:fldCharType="end"/>
        </w:r>
      </w:ins>
    </w:p>
    <w:p w14:paraId="1BFBC26E" w14:textId="15B3BCC6" w:rsidR="00753186" w:rsidRDefault="00753186">
      <w:pPr>
        <w:pStyle w:val="Sumrio4"/>
        <w:tabs>
          <w:tab w:val="left" w:pos="1200"/>
          <w:tab w:val="right" w:leader="dot" w:pos="9061"/>
        </w:tabs>
        <w:rPr>
          <w:ins w:id="27" w:author="Ryan Lemos" w:date="2019-08-19T19:02:00Z"/>
          <w:rFonts w:asciiTheme="minorHAnsi" w:eastAsiaTheme="minorEastAsia" w:hAnsiTheme="minorHAnsi" w:cstheme="minorBidi"/>
          <w:noProof/>
          <w:sz w:val="22"/>
          <w:szCs w:val="22"/>
          <w:lang w:eastAsia="pt-BR"/>
        </w:rPr>
      </w:pPr>
      <w:ins w:id="28" w:author="Ryan Lemos" w:date="2019-08-19T19:02:00Z">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_Toc17133783 \h </w:instrText>
        </w:r>
      </w:ins>
      <w:r>
        <w:rPr>
          <w:noProof/>
        </w:rPr>
      </w:r>
      <w:r>
        <w:rPr>
          <w:noProof/>
        </w:rPr>
        <w:fldChar w:fldCharType="separate"/>
      </w:r>
      <w:ins w:id="29" w:author="Ryan Lemos" w:date="2019-08-19T19:02:00Z">
        <w:r>
          <w:rPr>
            <w:noProof/>
          </w:rPr>
          <w:t>25</w:t>
        </w:r>
        <w:r>
          <w:rPr>
            <w:noProof/>
          </w:rPr>
          <w:fldChar w:fldCharType="end"/>
        </w:r>
      </w:ins>
    </w:p>
    <w:p w14:paraId="245EACF6" w14:textId="68BD39D3" w:rsidR="00753186" w:rsidRDefault="00753186">
      <w:pPr>
        <w:pStyle w:val="Sumrio4"/>
        <w:tabs>
          <w:tab w:val="left" w:pos="1200"/>
          <w:tab w:val="right" w:leader="dot" w:pos="9061"/>
        </w:tabs>
        <w:rPr>
          <w:ins w:id="30" w:author="Ryan Lemos" w:date="2019-08-19T19:02:00Z"/>
          <w:rFonts w:asciiTheme="minorHAnsi" w:eastAsiaTheme="minorEastAsia" w:hAnsiTheme="minorHAnsi" w:cstheme="minorBidi"/>
          <w:noProof/>
          <w:sz w:val="22"/>
          <w:szCs w:val="22"/>
          <w:lang w:eastAsia="pt-BR"/>
        </w:rPr>
      </w:pPr>
      <w:ins w:id="31" w:author="Ryan Lemos" w:date="2019-08-19T19:02:00Z">
        <w:r>
          <w:rPr>
            <w:noProof/>
          </w:rPr>
          <w:t>2.2.3.3</w:t>
        </w:r>
        <w:r>
          <w:rPr>
            <w:rFonts w:asciiTheme="minorHAnsi" w:eastAsiaTheme="minorEastAsia" w:hAnsiTheme="minorHAnsi" w:cstheme="minorBidi"/>
            <w:noProof/>
            <w:sz w:val="22"/>
            <w:szCs w:val="22"/>
            <w:lang w:eastAsia="pt-BR"/>
          </w:rPr>
          <w:tab/>
        </w:r>
        <w:r w:rsidRPr="004458F7">
          <w:rPr>
            <w:i/>
            <w:noProof/>
          </w:rPr>
          <w:t>Extreme Programming</w:t>
        </w:r>
        <w:r>
          <w:rPr>
            <w:noProof/>
          </w:rPr>
          <w:t xml:space="preserve"> (XP)</w:t>
        </w:r>
        <w:r>
          <w:rPr>
            <w:noProof/>
          </w:rPr>
          <w:tab/>
        </w:r>
        <w:r>
          <w:rPr>
            <w:noProof/>
          </w:rPr>
          <w:fldChar w:fldCharType="begin"/>
        </w:r>
        <w:r>
          <w:rPr>
            <w:noProof/>
          </w:rPr>
          <w:instrText xml:space="preserve"> PAGEREF _Toc17133784 \h </w:instrText>
        </w:r>
      </w:ins>
      <w:r>
        <w:rPr>
          <w:noProof/>
        </w:rPr>
      </w:r>
      <w:r>
        <w:rPr>
          <w:noProof/>
        </w:rPr>
        <w:fldChar w:fldCharType="separate"/>
      </w:r>
      <w:ins w:id="32" w:author="Ryan Lemos" w:date="2019-08-19T19:02:00Z">
        <w:r>
          <w:rPr>
            <w:noProof/>
          </w:rPr>
          <w:t>26</w:t>
        </w:r>
        <w:r>
          <w:rPr>
            <w:noProof/>
          </w:rPr>
          <w:fldChar w:fldCharType="end"/>
        </w:r>
      </w:ins>
    </w:p>
    <w:p w14:paraId="5F1E1948" w14:textId="45408740" w:rsidR="00753186" w:rsidRDefault="00753186">
      <w:pPr>
        <w:pStyle w:val="Sumrio3"/>
        <w:rPr>
          <w:ins w:id="33" w:author="Ryan Lemos" w:date="2019-08-19T19:02:00Z"/>
          <w:rFonts w:asciiTheme="minorHAnsi" w:eastAsiaTheme="minorEastAsia" w:hAnsiTheme="minorHAnsi" w:cstheme="minorBidi"/>
          <w:b w:val="0"/>
          <w:iCs w:val="0"/>
          <w:noProof/>
          <w:sz w:val="22"/>
          <w:szCs w:val="22"/>
          <w:lang w:eastAsia="pt-BR"/>
        </w:rPr>
      </w:pPr>
      <w:ins w:id="34" w:author="Ryan Lemos" w:date="2019-08-19T19:02:00Z">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_Toc17133785 \h </w:instrText>
        </w:r>
      </w:ins>
      <w:r>
        <w:rPr>
          <w:noProof/>
        </w:rPr>
      </w:r>
      <w:r>
        <w:rPr>
          <w:noProof/>
        </w:rPr>
        <w:fldChar w:fldCharType="separate"/>
      </w:r>
      <w:ins w:id="35" w:author="Ryan Lemos" w:date="2019-08-19T19:02:00Z">
        <w:r>
          <w:rPr>
            <w:noProof/>
          </w:rPr>
          <w:t>29</w:t>
        </w:r>
        <w:r>
          <w:rPr>
            <w:noProof/>
          </w:rPr>
          <w:fldChar w:fldCharType="end"/>
        </w:r>
      </w:ins>
    </w:p>
    <w:p w14:paraId="20BCB6AD" w14:textId="6C1C7713" w:rsidR="00753186" w:rsidRPr="00753186" w:rsidRDefault="00753186">
      <w:pPr>
        <w:pStyle w:val="Sumrio4"/>
        <w:tabs>
          <w:tab w:val="left" w:pos="1200"/>
          <w:tab w:val="right" w:leader="dot" w:pos="9061"/>
        </w:tabs>
        <w:rPr>
          <w:ins w:id="36" w:author="Ryan Lemos" w:date="2019-08-19T19:02:00Z"/>
          <w:rFonts w:asciiTheme="minorHAnsi" w:eastAsiaTheme="minorEastAsia" w:hAnsiTheme="minorHAnsi" w:cstheme="minorBidi"/>
          <w:noProof/>
          <w:sz w:val="22"/>
          <w:szCs w:val="22"/>
          <w:lang w:val="en-US" w:eastAsia="pt-BR"/>
          <w:rPrChange w:id="37" w:author="Ryan Lemos" w:date="2019-08-19T19:03:00Z">
            <w:rPr>
              <w:ins w:id="38" w:author="Ryan Lemos" w:date="2019-08-19T19:02:00Z"/>
              <w:rFonts w:asciiTheme="minorHAnsi" w:eastAsiaTheme="minorEastAsia" w:hAnsiTheme="minorHAnsi" w:cstheme="minorBidi"/>
              <w:noProof/>
              <w:sz w:val="22"/>
              <w:szCs w:val="22"/>
              <w:lang w:eastAsia="pt-BR"/>
            </w:rPr>
          </w:rPrChange>
        </w:rPr>
      </w:pPr>
      <w:ins w:id="39" w:author="Ryan Lemos" w:date="2019-08-19T19:02:00Z">
        <w:r w:rsidRPr="004458F7">
          <w:rPr>
            <w:noProof/>
            <w:lang w:val="en-US"/>
          </w:rPr>
          <w:t>2.2.4.1</w:t>
        </w:r>
        <w:r w:rsidRPr="00753186">
          <w:rPr>
            <w:rFonts w:asciiTheme="minorHAnsi" w:eastAsiaTheme="minorEastAsia" w:hAnsiTheme="minorHAnsi" w:cstheme="minorBidi"/>
            <w:noProof/>
            <w:sz w:val="22"/>
            <w:szCs w:val="22"/>
            <w:lang w:val="en-US" w:eastAsia="pt-BR"/>
            <w:rPrChange w:id="40" w:author="Ryan Lemos" w:date="2019-08-19T19:03:00Z">
              <w:rPr>
                <w:rFonts w:asciiTheme="minorHAnsi" w:eastAsiaTheme="minorEastAsia" w:hAnsiTheme="minorHAnsi" w:cstheme="minorBidi"/>
                <w:noProof/>
                <w:sz w:val="22"/>
                <w:szCs w:val="22"/>
                <w:lang w:eastAsia="pt-BR"/>
              </w:rPr>
            </w:rPrChange>
          </w:rPr>
          <w:tab/>
        </w:r>
        <w:r w:rsidRPr="004458F7">
          <w:rPr>
            <w:i/>
            <w:noProof/>
            <w:lang w:val="en-US"/>
          </w:rPr>
          <w:t>Hyper Text Markup Language</w:t>
        </w:r>
        <w:r w:rsidRPr="004458F7">
          <w:rPr>
            <w:noProof/>
            <w:lang w:val="en-US"/>
          </w:rPr>
          <w:t xml:space="preserve"> (HTML)</w:t>
        </w:r>
        <w:r w:rsidRPr="00753186">
          <w:rPr>
            <w:noProof/>
            <w:lang w:val="en-US"/>
            <w:rPrChange w:id="41" w:author="Ryan Lemos" w:date="2019-08-19T19:03:00Z">
              <w:rPr>
                <w:noProof/>
              </w:rPr>
            </w:rPrChange>
          </w:rPr>
          <w:tab/>
        </w:r>
        <w:r>
          <w:rPr>
            <w:noProof/>
          </w:rPr>
          <w:fldChar w:fldCharType="begin"/>
        </w:r>
        <w:r w:rsidRPr="00753186">
          <w:rPr>
            <w:noProof/>
            <w:lang w:val="en-US"/>
            <w:rPrChange w:id="42" w:author="Ryan Lemos" w:date="2019-08-19T19:03:00Z">
              <w:rPr>
                <w:noProof/>
              </w:rPr>
            </w:rPrChange>
          </w:rPr>
          <w:instrText xml:space="preserve"> PAGEREF _Toc17133786 \h </w:instrText>
        </w:r>
      </w:ins>
      <w:r>
        <w:rPr>
          <w:noProof/>
        </w:rPr>
      </w:r>
      <w:r>
        <w:rPr>
          <w:noProof/>
        </w:rPr>
        <w:fldChar w:fldCharType="separate"/>
      </w:r>
      <w:ins w:id="43" w:author="Ryan Lemos" w:date="2019-08-19T19:02:00Z">
        <w:r w:rsidRPr="00753186">
          <w:rPr>
            <w:noProof/>
            <w:lang w:val="en-US"/>
            <w:rPrChange w:id="44" w:author="Ryan Lemos" w:date="2019-08-19T19:03:00Z">
              <w:rPr>
                <w:noProof/>
              </w:rPr>
            </w:rPrChange>
          </w:rPr>
          <w:t>29</w:t>
        </w:r>
        <w:r>
          <w:rPr>
            <w:noProof/>
          </w:rPr>
          <w:fldChar w:fldCharType="end"/>
        </w:r>
      </w:ins>
    </w:p>
    <w:p w14:paraId="02B8C452" w14:textId="5D2CC597" w:rsidR="00753186" w:rsidRPr="00753186" w:rsidRDefault="00753186">
      <w:pPr>
        <w:pStyle w:val="Sumrio4"/>
        <w:tabs>
          <w:tab w:val="left" w:pos="1200"/>
          <w:tab w:val="right" w:leader="dot" w:pos="9061"/>
        </w:tabs>
        <w:rPr>
          <w:ins w:id="45" w:author="Ryan Lemos" w:date="2019-08-19T19:02:00Z"/>
          <w:rFonts w:asciiTheme="minorHAnsi" w:eastAsiaTheme="minorEastAsia" w:hAnsiTheme="minorHAnsi" w:cstheme="minorBidi"/>
          <w:noProof/>
          <w:sz w:val="22"/>
          <w:szCs w:val="22"/>
          <w:lang w:val="en-US" w:eastAsia="pt-BR"/>
          <w:rPrChange w:id="46" w:author="Ryan Lemos" w:date="2019-08-19T19:03:00Z">
            <w:rPr>
              <w:ins w:id="47" w:author="Ryan Lemos" w:date="2019-08-19T19:02:00Z"/>
              <w:rFonts w:asciiTheme="minorHAnsi" w:eastAsiaTheme="minorEastAsia" w:hAnsiTheme="minorHAnsi" w:cstheme="minorBidi"/>
              <w:noProof/>
              <w:sz w:val="22"/>
              <w:szCs w:val="22"/>
              <w:lang w:eastAsia="pt-BR"/>
            </w:rPr>
          </w:rPrChange>
        </w:rPr>
      </w:pPr>
      <w:ins w:id="48" w:author="Ryan Lemos" w:date="2019-08-19T19:02:00Z">
        <w:r w:rsidRPr="00753186">
          <w:rPr>
            <w:noProof/>
            <w:lang w:val="en-US"/>
            <w:rPrChange w:id="49" w:author="Ryan Lemos" w:date="2019-08-19T19:03:00Z">
              <w:rPr>
                <w:noProof/>
              </w:rPr>
            </w:rPrChange>
          </w:rPr>
          <w:t>2.2.4.2</w:t>
        </w:r>
        <w:r w:rsidRPr="00753186">
          <w:rPr>
            <w:rFonts w:asciiTheme="minorHAnsi" w:eastAsiaTheme="minorEastAsia" w:hAnsiTheme="minorHAnsi" w:cstheme="minorBidi"/>
            <w:noProof/>
            <w:sz w:val="22"/>
            <w:szCs w:val="22"/>
            <w:lang w:val="en-US" w:eastAsia="pt-BR"/>
            <w:rPrChange w:id="50" w:author="Ryan Lemos" w:date="2019-08-19T19:03:00Z">
              <w:rPr>
                <w:rFonts w:asciiTheme="minorHAnsi" w:eastAsiaTheme="minorEastAsia" w:hAnsiTheme="minorHAnsi" w:cstheme="minorBidi"/>
                <w:noProof/>
                <w:sz w:val="22"/>
                <w:szCs w:val="22"/>
                <w:lang w:eastAsia="pt-BR"/>
              </w:rPr>
            </w:rPrChange>
          </w:rPr>
          <w:tab/>
        </w:r>
        <w:r w:rsidRPr="00753186">
          <w:rPr>
            <w:i/>
            <w:noProof/>
            <w:lang w:val="en-US"/>
            <w:rPrChange w:id="51" w:author="Ryan Lemos" w:date="2019-08-19T19:03:00Z">
              <w:rPr>
                <w:i/>
                <w:noProof/>
              </w:rPr>
            </w:rPrChange>
          </w:rPr>
          <w:t>Cascading Style Sheets</w:t>
        </w:r>
        <w:r w:rsidRPr="00753186">
          <w:rPr>
            <w:noProof/>
            <w:lang w:val="en-US"/>
            <w:rPrChange w:id="52" w:author="Ryan Lemos" w:date="2019-08-19T19:03:00Z">
              <w:rPr>
                <w:noProof/>
              </w:rPr>
            </w:rPrChange>
          </w:rPr>
          <w:t xml:space="preserve"> (CSS)</w:t>
        </w:r>
        <w:r w:rsidRPr="00753186">
          <w:rPr>
            <w:noProof/>
            <w:lang w:val="en-US"/>
            <w:rPrChange w:id="53" w:author="Ryan Lemos" w:date="2019-08-19T19:03:00Z">
              <w:rPr>
                <w:noProof/>
              </w:rPr>
            </w:rPrChange>
          </w:rPr>
          <w:tab/>
        </w:r>
        <w:r>
          <w:rPr>
            <w:noProof/>
          </w:rPr>
          <w:fldChar w:fldCharType="begin"/>
        </w:r>
        <w:r w:rsidRPr="00753186">
          <w:rPr>
            <w:noProof/>
            <w:lang w:val="en-US"/>
            <w:rPrChange w:id="54" w:author="Ryan Lemos" w:date="2019-08-19T19:03:00Z">
              <w:rPr>
                <w:noProof/>
              </w:rPr>
            </w:rPrChange>
          </w:rPr>
          <w:instrText xml:space="preserve"> PAGEREF _Toc17133787 \h </w:instrText>
        </w:r>
      </w:ins>
      <w:r>
        <w:rPr>
          <w:noProof/>
        </w:rPr>
      </w:r>
      <w:r>
        <w:rPr>
          <w:noProof/>
        </w:rPr>
        <w:fldChar w:fldCharType="separate"/>
      </w:r>
      <w:ins w:id="55" w:author="Ryan Lemos" w:date="2019-08-19T19:02:00Z">
        <w:r w:rsidRPr="00753186">
          <w:rPr>
            <w:noProof/>
            <w:lang w:val="en-US"/>
            <w:rPrChange w:id="56" w:author="Ryan Lemos" w:date="2019-08-19T19:03:00Z">
              <w:rPr>
                <w:noProof/>
              </w:rPr>
            </w:rPrChange>
          </w:rPr>
          <w:t>30</w:t>
        </w:r>
        <w:r>
          <w:rPr>
            <w:noProof/>
          </w:rPr>
          <w:fldChar w:fldCharType="end"/>
        </w:r>
      </w:ins>
    </w:p>
    <w:p w14:paraId="05503D7B" w14:textId="6A41C3E1" w:rsidR="00753186" w:rsidRPr="00753186" w:rsidRDefault="00753186">
      <w:pPr>
        <w:pStyle w:val="Sumrio4"/>
        <w:tabs>
          <w:tab w:val="left" w:pos="1200"/>
          <w:tab w:val="right" w:leader="dot" w:pos="9061"/>
        </w:tabs>
        <w:rPr>
          <w:ins w:id="57" w:author="Ryan Lemos" w:date="2019-08-19T19:02:00Z"/>
          <w:rFonts w:asciiTheme="minorHAnsi" w:eastAsiaTheme="minorEastAsia" w:hAnsiTheme="minorHAnsi" w:cstheme="minorBidi"/>
          <w:noProof/>
          <w:sz w:val="22"/>
          <w:szCs w:val="22"/>
          <w:lang w:val="en-US" w:eastAsia="pt-BR"/>
          <w:rPrChange w:id="58" w:author="Ryan Lemos" w:date="2019-08-19T19:03:00Z">
            <w:rPr>
              <w:ins w:id="59" w:author="Ryan Lemos" w:date="2019-08-19T19:02:00Z"/>
              <w:rFonts w:asciiTheme="minorHAnsi" w:eastAsiaTheme="minorEastAsia" w:hAnsiTheme="minorHAnsi" w:cstheme="minorBidi"/>
              <w:noProof/>
              <w:sz w:val="22"/>
              <w:szCs w:val="22"/>
              <w:lang w:eastAsia="pt-BR"/>
            </w:rPr>
          </w:rPrChange>
        </w:rPr>
      </w:pPr>
      <w:ins w:id="60" w:author="Ryan Lemos" w:date="2019-08-19T19:02:00Z">
        <w:r w:rsidRPr="00753186">
          <w:rPr>
            <w:noProof/>
            <w:lang w:val="en-US"/>
            <w:rPrChange w:id="61" w:author="Ryan Lemos" w:date="2019-08-19T19:03:00Z">
              <w:rPr>
                <w:noProof/>
              </w:rPr>
            </w:rPrChange>
          </w:rPr>
          <w:t>2.2.4.3</w:t>
        </w:r>
        <w:r w:rsidRPr="00753186">
          <w:rPr>
            <w:rFonts w:asciiTheme="minorHAnsi" w:eastAsiaTheme="minorEastAsia" w:hAnsiTheme="minorHAnsi" w:cstheme="minorBidi"/>
            <w:noProof/>
            <w:sz w:val="22"/>
            <w:szCs w:val="22"/>
            <w:lang w:val="en-US" w:eastAsia="pt-BR"/>
            <w:rPrChange w:id="62" w:author="Ryan Lemos" w:date="2019-08-19T19:03:00Z">
              <w:rPr>
                <w:rFonts w:asciiTheme="minorHAnsi" w:eastAsiaTheme="minorEastAsia" w:hAnsiTheme="minorHAnsi" w:cstheme="minorBidi"/>
                <w:noProof/>
                <w:sz w:val="22"/>
                <w:szCs w:val="22"/>
                <w:lang w:eastAsia="pt-BR"/>
              </w:rPr>
            </w:rPrChange>
          </w:rPr>
          <w:tab/>
        </w:r>
        <w:r w:rsidRPr="00753186">
          <w:rPr>
            <w:noProof/>
            <w:lang w:val="en-US"/>
            <w:rPrChange w:id="63" w:author="Ryan Lemos" w:date="2019-08-19T19:03:00Z">
              <w:rPr>
                <w:noProof/>
              </w:rPr>
            </w:rPrChange>
          </w:rPr>
          <w:t>MaterializeCSS</w:t>
        </w:r>
        <w:r w:rsidRPr="00753186">
          <w:rPr>
            <w:noProof/>
            <w:lang w:val="en-US"/>
            <w:rPrChange w:id="64" w:author="Ryan Lemos" w:date="2019-08-19T19:03:00Z">
              <w:rPr>
                <w:noProof/>
              </w:rPr>
            </w:rPrChange>
          </w:rPr>
          <w:tab/>
        </w:r>
        <w:r>
          <w:rPr>
            <w:noProof/>
          </w:rPr>
          <w:fldChar w:fldCharType="begin"/>
        </w:r>
        <w:r w:rsidRPr="00753186">
          <w:rPr>
            <w:noProof/>
            <w:lang w:val="en-US"/>
            <w:rPrChange w:id="65" w:author="Ryan Lemos" w:date="2019-08-19T19:03:00Z">
              <w:rPr>
                <w:noProof/>
              </w:rPr>
            </w:rPrChange>
          </w:rPr>
          <w:instrText xml:space="preserve"> PAGEREF _Toc17133788 \h </w:instrText>
        </w:r>
      </w:ins>
      <w:r>
        <w:rPr>
          <w:noProof/>
        </w:rPr>
      </w:r>
      <w:r>
        <w:rPr>
          <w:noProof/>
        </w:rPr>
        <w:fldChar w:fldCharType="separate"/>
      </w:r>
      <w:ins w:id="66" w:author="Ryan Lemos" w:date="2019-08-19T19:02:00Z">
        <w:r w:rsidRPr="00753186">
          <w:rPr>
            <w:noProof/>
            <w:lang w:val="en-US"/>
            <w:rPrChange w:id="67" w:author="Ryan Lemos" w:date="2019-08-19T19:03:00Z">
              <w:rPr>
                <w:noProof/>
              </w:rPr>
            </w:rPrChange>
          </w:rPr>
          <w:t>33</w:t>
        </w:r>
        <w:r>
          <w:rPr>
            <w:noProof/>
          </w:rPr>
          <w:fldChar w:fldCharType="end"/>
        </w:r>
      </w:ins>
    </w:p>
    <w:p w14:paraId="72535A4B" w14:textId="6965192F" w:rsidR="00753186" w:rsidRPr="00753186" w:rsidRDefault="00753186">
      <w:pPr>
        <w:pStyle w:val="Sumrio4"/>
        <w:tabs>
          <w:tab w:val="left" w:pos="1200"/>
          <w:tab w:val="right" w:leader="dot" w:pos="9061"/>
        </w:tabs>
        <w:rPr>
          <w:ins w:id="68" w:author="Ryan Lemos" w:date="2019-08-19T19:02:00Z"/>
          <w:rFonts w:asciiTheme="minorHAnsi" w:eastAsiaTheme="minorEastAsia" w:hAnsiTheme="minorHAnsi" w:cstheme="minorBidi"/>
          <w:noProof/>
          <w:sz w:val="22"/>
          <w:szCs w:val="22"/>
          <w:lang w:val="en-US" w:eastAsia="pt-BR"/>
          <w:rPrChange w:id="69" w:author="Ryan Lemos" w:date="2019-08-19T19:03:00Z">
            <w:rPr>
              <w:ins w:id="70" w:author="Ryan Lemos" w:date="2019-08-19T19:02:00Z"/>
              <w:rFonts w:asciiTheme="minorHAnsi" w:eastAsiaTheme="minorEastAsia" w:hAnsiTheme="minorHAnsi" w:cstheme="minorBidi"/>
              <w:noProof/>
              <w:sz w:val="22"/>
              <w:szCs w:val="22"/>
              <w:lang w:eastAsia="pt-BR"/>
            </w:rPr>
          </w:rPrChange>
        </w:rPr>
      </w:pPr>
      <w:ins w:id="71" w:author="Ryan Lemos" w:date="2019-08-19T19:02:00Z">
        <w:r w:rsidRPr="00753186">
          <w:rPr>
            <w:noProof/>
            <w:lang w:val="en-US"/>
            <w:rPrChange w:id="72" w:author="Ryan Lemos" w:date="2019-08-19T19:03:00Z">
              <w:rPr>
                <w:noProof/>
              </w:rPr>
            </w:rPrChange>
          </w:rPr>
          <w:t>2.2.4.4</w:t>
        </w:r>
        <w:r w:rsidRPr="00753186">
          <w:rPr>
            <w:rFonts w:asciiTheme="minorHAnsi" w:eastAsiaTheme="minorEastAsia" w:hAnsiTheme="minorHAnsi" w:cstheme="minorBidi"/>
            <w:noProof/>
            <w:sz w:val="22"/>
            <w:szCs w:val="22"/>
            <w:lang w:val="en-US" w:eastAsia="pt-BR"/>
            <w:rPrChange w:id="73" w:author="Ryan Lemos" w:date="2019-08-19T19:03:00Z">
              <w:rPr>
                <w:rFonts w:asciiTheme="minorHAnsi" w:eastAsiaTheme="minorEastAsia" w:hAnsiTheme="minorHAnsi" w:cstheme="minorBidi"/>
                <w:noProof/>
                <w:sz w:val="22"/>
                <w:szCs w:val="22"/>
                <w:lang w:eastAsia="pt-BR"/>
              </w:rPr>
            </w:rPrChange>
          </w:rPr>
          <w:tab/>
        </w:r>
        <w:r w:rsidRPr="00753186">
          <w:rPr>
            <w:noProof/>
            <w:lang w:val="en-US"/>
            <w:rPrChange w:id="74" w:author="Ryan Lemos" w:date="2019-08-19T19:03:00Z">
              <w:rPr>
                <w:noProof/>
              </w:rPr>
            </w:rPrChange>
          </w:rPr>
          <w:t>JavaScript (JS)</w:t>
        </w:r>
        <w:r w:rsidRPr="00753186">
          <w:rPr>
            <w:noProof/>
            <w:lang w:val="en-US"/>
            <w:rPrChange w:id="75" w:author="Ryan Lemos" w:date="2019-08-19T19:03:00Z">
              <w:rPr>
                <w:noProof/>
              </w:rPr>
            </w:rPrChange>
          </w:rPr>
          <w:tab/>
        </w:r>
        <w:r>
          <w:rPr>
            <w:noProof/>
          </w:rPr>
          <w:fldChar w:fldCharType="begin"/>
        </w:r>
        <w:r w:rsidRPr="00753186">
          <w:rPr>
            <w:noProof/>
            <w:lang w:val="en-US"/>
            <w:rPrChange w:id="76" w:author="Ryan Lemos" w:date="2019-08-19T19:03:00Z">
              <w:rPr>
                <w:noProof/>
              </w:rPr>
            </w:rPrChange>
          </w:rPr>
          <w:instrText xml:space="preserve"> PAGEREF _Toc17133789 \h </w:instrText>
        </w:r>
      </w:ins>
      <w:r>
        <w:rPr>
          <w:noProof/>
        </w:rPr>
      </w:r>
      <w:r>
        <w:rPr>
          <w:noProof/>
        </w:rPr>
        <w:fldChar w:fldCharType="separate"/>
      </w:r>
      <w:ins w:id="77" w:author="Ryan Lemos" w:date="2019-08-19T19:02:00Z">
        <w:r w:rsidRPr="00753186">
          <w:rPr>
            <w:noProof/>
            <w:lang w:val="en-US"/>
            <w:rPrChange w:id="78" w:author="Ryan Lemos" w:date="2019-08-19T19:03:00Z">
              <w:rPr>
                <w:noProof/>
              </w:rPr>
            </w:rPrChange>
          </w:rPr>
          <w:t>33</w:t>
        </w:r>
        <w:r>
          <w:rPr>
            <w:noProof/>
          </w:rPr>
          <w:fldChar w:fldCharType="end"/>
        </w:r>
      </w:ins>
    </w:p>
    <w:p w14:paraId="02BBF271" w14:textId="3DCBEF0B" w:rsidR="00753186" w:rsidRPr="00753186" w:rsidRDefault="00753186">
      <w:pPr>
        <w:pStyle w:val="Sumrio4"/>
        <w:tabs>
          <w:tab w:val="left" w:pos="1200"/>
          <w:tab w:val="right" w:leader="dot" w:pos="9061"/>
        </w:tabs>
        <w:rPr>
          <w:ins w:id="79" w:author="Ryan Lemos" w:date="2019-08-19T19:02:00Z"/>
          <w:rFonts w:asciiTheme="minorHAnsi" w:eastAsiaTheme="minorEastAsia" w:hAnsiTheme="minorHAnsi" w:cstheme="minorBidi"/>
          <w:noProof/>
          <w:sz w:val="22"/>
          <w:szCs w:val="22"/>
          <w:lang w:val="en-US" w:eastAsia="pt-BR"/>
          <w:rPrChange w:id="80" w:author="Ryan Lemos" w:date="2019-08-19T19:03:00Z">
            <w:rPr>
              <w:ins w:id="81" w:author="Ryan Lemos" w:date="2019-08-19T19:02:00Z"/>
              <w:rFonts w:asciiTheme="minorHAnsi" w:eastAsiaTheme="minorEastAsia" w:hAnsiTheme="minorHAnsi" w:cstheme="minorBidi"/>
              <w:noProof/>
              <w:sz w:val="22"/>
              <w:szCs w:val="22"/>
              <w:lang w:eastAsia="pt-BR"/>
            </w:rPr>
          </w:rPrChange>
        </w:rPr>
      </w:pPr>
      <w:ins w:id="82" w:author="Ryan Lemos" w:date="2019-08-19T19:02:00Z">
        <w:r w:rsidRPr="00753186">
          <w:rPr>
            <w:noProof/>
            <w:lang w:val="en-US"/>
            <w:rPrChange w:id="83" w:author="Ryan Lemos" w:date="2019-08-19T19:03:00Z">
              <w:rPr>
                <w:noProof/>
              </w:rPr>
            </w:rPrChange>
          </w:rPr>
          <w:t>2.2.4.5</w:t>
        </w:r>
        <w:r w:rsidRPr="00753186">
          <w:rPr>
            <w:rFonts w:asciiTheme="minorHAnsi" w:eastAsiaTheme="minorEastAsia" w:hAnsiTheme="minorHAnsi" w:cstheme="minorBidi"/>
            <w:noProof/>
            <w:sz w:val="22"/>
            <w:szCs w:val="22"/>
            <w:lang w:val="en-US" w:eastAsia="pt-BR"/>
            <w:rPrChange w:id="84" w:author="Ryan Lemos" w:date="2019-08-19T19:03:00Z">
              <w:rPr>
                <w:rFonts w:asciiTheme="minorHAnsi" w:eastAsiaTheme="minorEastAsia" w:hAnsiTheme="minorHAnsi" w:cstheme="minorBidi"/>
                <w:noProof/>
                <w:sz w:val="22"/>
                <w:szCs w:val="22"/>
                <w:lang w:eastAsia="pt-BR"/>
              </w:rPr>
            </w:rPrChange>
          </w:rPr>
          <w:tab/>
        </w:r>
        <w:r w:rsidRPr="00753186">
          <w:rPr>
            <w:noProof/>
            <w:lang w:val="en-US"/>
            <w:rPrChange w:id="85" w:author="Ryan Lemos" w:date="2019-08-19T19:03:00Z">
              <w:rPr>
                <w:noProof/>
              </w:rPr>
            </w:rPrChange>
          </w:rPr>
          <w:t>TypeScript</w:t>
        </w:r>
        <w:r w:rsidRPr="00753186">
          <w:rPr>
            <w:noProof/>
            <w:lang w:val="en-US"/>
            <w:rPrChange w:id="86" w:author="Ryan Lemos" w:date="2019-08-19T19:03:00Z">
              <w:rPr>
                <w:noProof/>
              </w:rPr>
            </w:rPrChange>
          </w:rPr>
          <w:tab/>
        </w:r>
        <w:r>
          <w:rPr>
            <w:noProof/>
          </w:rPr>
          <w:fldChar w:fldCharType="begin"/>
        </w:r>
        <w:r w:rsidRPr="00753186">
          <w:rPr>
            <w:noProof/>
            <w:lang w:val="en-US"/>
            <w:rPrChange w:id="87" w:author="Ryan Lemos" w:date="2019-08-19T19:03:00Z">
              <w:rPr>
                <w:noProof/>
              </w:rPr>
            </w:rPrChange>
          </w:rPr>
          <w:instrText xml:space="preserve"> PAGEREF _Toc17133790 \h </w:instrText>
        </w:r>
      </w:ins>
      <w:r>
        <w:rPr>
          <w:noProof/>
        </w:rPr>
      </w:r>
      <w:r>
        <w:rPr>
          <w:noProof/>
        </w:rPr>
        <w:fldChar w:fldCharType="separate"/>
      </w:r>
      <w:ins w:id="88" w:author="Ryan Lemos" w:date="2019-08-19T19:02:00Z">
        <w:r w:rsidRPr="00753186">
          <w:rPr>
            <w:noProof/>
            <w:lang w:val="en-US"/>
            <w:rPrChange w:id="89" w:author="Ryan Lemos" w:date="2019-08-19T19:03:00Z">
              <w:rPr>
                <w:noProof/>
              </w:rPr>
            </w:rPrChange>
          </w:rPr>
          <w:t>34</w:t>
        </w:r>
        <w:r>
          <w:rPr>
            <w:noProof/>
          </w:rPr>
          <w:fldChar w:fldCharType="end"/>
        </w:r>
      </w:ins>
    </w:p>
    <w:p w14:paraId="7F507F56" w14:textId="177294F4" w:rsidR="00753186" w:rsidRPr="00753186" w:rsidRDefault="00753186">
      <w:pPr>
        <w:pStyle w:val="Sumrio4"/>
        <w:tabs>
          <w:tab w:val="left" w:pos="1200"/>
          <w:tab w:val="right" w:leader="dot" w:pos="9061"/>
        </w:tabs>
        <w:rPr>
          <w:ins w:id="90" w:author="Ryan Lemos" w:date="2019-08-19T19:02:00Z"/>
          <w:rFonts w:asciiTheme="minorHAnsi" w:eastAsiaTheme="minorEastAsia" w:hAnsiTheme="minorHAnsi" w:cstheme="minorBidi"/>
          <w:noProof/>
          <w:sz w:val="22"/>
          <w:szCs w:val="22"/>
          <w:lang w:val="en-US" w:eastAsia="pt-BR"/>
          <w:rPrChange w:id="91" w:author="Ryan Lemos" w:date="2019-08-19T19:03:00Z">
            <w:rPr>
              <w:ins w:id="92" w:author="Ryan Lemos" w:date="2019-08-19T19:02:00Z"/>
              <w:rFonts w:asciiTheme="minorHAnsi" w:eastAsiaTheme="minorEastAsia" w:hAnsiTheme="minorHAnsi" w:cstheme="minorBidi"/>
              <w:noProof/>
              <w:sz w:val="22"/>
              <w:szCs w:val="22"/>
              <w:lang w:eastAsia="pt-BR"/>
            </w:rPr>
          </w:rPrChange>
        </w:rPr>
      </w:pPr>
      <w:ins w:id="93" w:author="Ryan Lemos" w:date="2019-08-19T19:02:00Z">
        <w:r w:rsidRPr="00753186">
          <w:rPr>
            <w:noProof/>
            <w:lang w:val="en-US"/>
            <w:rPrChange w:id="94" w:author="Ryan Lemos" w:date="2019-08-19T19:03:00Z">
              <w:rPr>
                <w:noProof/>
              </w:rPr>
            </w:rPrChange>
          </w:rPr>
          <w:t>2.2.4.6</w:t>
        </w:r>
        <w:r w:rsidRPr="00753186">
          <w:rPr>
            <w:rFonts w:asciiTheme="minorHAnsi" w:eastAsiaTheme="minorEastAsia" w:hAnsiTheme="minorHAnsi" w:cstheme="minorBidi"/>
            <w:noProof/>
            <w:sz w:val="22"/>
            <w:szCs w:val="22"/>
            <w:lang w:val="en-US" w:eastAsia="pt-BR"/>
            <w:rPrChange w:id="95" w:author="Ryan Lemos" w:date="2019-08-19T19:03:00Z">
              <w:rPr>
                <w:rFonts w:asciiTheme="minorHAnsi" w:eastAsiaTheme="minorEastAsia" w:hAnsiTheme="minorHAnsi" w:cstheme="minorBidi"/>
                <w:noProof/>
                <w:sz w:val="22"/>
                <w:szCs w:val="22"/>
                <w:lang w:eastAsia="pt-BR"/>
              </w:rPr>
            </w:rPrChange>
          </w:rPr>
          <w:tab/>
        </w:r>
        <w:r w:rsidRPr="00753186">
          <w:rPr>
            <w:noProof/>
            <w:lang w:val="en-US"/>
            <w:rPrChange w:id="96" w:author="Ryan Lemos" w:date="2019-08-19T19:03:00Z">
              <w:rPr>
                <w:noProof/>
              </w:rPr>
            </w:rPrChange>
          </w:rPr>
          <w:t>Angular</w:t>
        </w:r>
        <w:r w:rsidRPr="00753186">
          <w:rPr>
            <w:noProof/>
            <w:lang w:val="en-US"/>
            <w:rPrChange w:id="97" w:author="Ryan Lemos" w:date="2019-08-19T19:03:00Z">
              <w:rPr>
                <w:noProof/>
              </w:rPr>
            </w:rPrChange>
          </w:rPr>
          <w:tab/>
        </w:r>
        <w:r>
          <w:rPr>
            <w:noProof/>
          </w:rPr>
          <w:fldChar w:fldCharType="begin"/>
        </w:r>
        <w:r w:rsidRPr="00753186">
          <w:rPr>
            <w:noProof/>
            <w:lang w:val="en-US"/>
            <w:rPrChange w:id="98" w:author="Ryan Lemos" w:date="2019-08-19T19:03:00Z">
              <w:rPr>
                <w:noProof/>
              </w:rPr>
            </w:rPrChange>
          </w:rPr>
          <w:instrText xml:space="preserve"> PAGEREF _Toc17133791 \h </w:instrText>
        </w:r>
      </w:ins>
      <w:r>
        <w:rPr>
          <w:noProof/>
        </w:rPr>
      </w:r>
      <w:r>
        <w:rPr>
          <w:noProof/>
        </w:rPr>
        <w:fldChar w:fldCharType="separate"/>
      </w:r>
      <w:ins w:id="99" w:author="Ryan Lemos" w:date="2019-08-19T19:02:00Z">
        <w:r w:rsidRPr="00753186">
          <w:rPr>
            <w:noProof/>
            <w:lang w:val="en-US"/>
            <w:rPrChange w:id="100" w:author="Ryan Lemos" w:date="2019-08-19T19:03:00Z">
              <w:rPr>
                <w:noProof/>
              </w:rPr>
            </w:rPrChange>
          </w:rPr>
          <w:t>35</w:t>
        </w:r>
        <w:r>
          <w:rPr>
            <w:noProof/>
          </w:rPr>
          <w:fldChar w:fldCharType="end"/>
        </w:r>
      </w:ins>
    </w:p>
    <w:p w14:paraId="4E31FF7A" w14:textId="659CB798" w:rsidR="00753186" w:rsidRPr="00753186" w:rsidRDefault="00753186">
      <w:pPr>
        <w:pStyle w:val="Sumrio4"/>
        <w:tabs>
          <w:tab w:val="left" w:pos="1200"/>
          <w:tab w:val="right" w:leader="dot" w:pos="9061"/>
        </w:tabs>
        <w:rPr>
          <w:ins w:id="101" w:author="Ryan Lemos" w:date="2019-08-19T19:02:00Z"/>
          <w:rFonts w:asciiTheme="minorHAnsi" w:eastAsiaTheme="minorEastAsia" w:hAnsiTheme="minorHAnsi" w:cstheme="minorBidi"/>
          <w:noProof/>
          <w:sz w:val="22"/>
          <w:szCs w:val="22"/>
          <w:lang w:val="en-US" w:eastAsia="pt-BR"/>
          <w:rPrChange w:id="102" w:author="Ryan Lemos" w:date="2019-08-19T19:03:00Z">
            <w:rPr>
              <w:ins w:id="103" w:author="Ryan Lemos" w:date="2019-08-19T19:02:00Z"/>
              <w:rFonts w:asciiTheme="minorHAnsi" w:eastAsiaTheme="minorEastAsia" w:hAnsiTheme="minorHAnsi" w:cstheme="minorBidi"/>
              <w:noProof/>
              <w:sz w:val="22"/>
              <w:szCs w:val="22"/>
              <w:lang w:eastAsia="pt-BR"/>
            </w:rPr>
          </w:rPrChange>
        </w:rPr>
      </w:pPr>
      <w:ins w:id="104" w:author="Ryan Lemos" w:date="2019-08-19T19:02:00Z">
        <w:r w:rsidRPr="00753186">
          <w:rPr>
            <w:noProof/>
            <w:lang w:val="en-US"/>
            <w:rPrChange w:id="105" w:author="Ryan Lemos" w:date="2019-08-19T19:03:00Z">
              <w:rPr>
                <w:noProof/>
              </w:rPr>
            </w:rPrChange>
          </w:rPr>
          <w:t>2.2.4.7</w:t>
        </w:r>
        <w:r w:rsidRPr="00753186">
          <w:rPr>
            <w:rFonts w:asciiTheme="minorHAnsi" w:eastAsiaTheme="minorEastAsia" w:hAnsiTheme="minorHAnsi" w:cstheme="minorBidi"/>
            <w:noProof/>
            <w:sz w:val="22"/>
            <w:szCs w:val="22"/>
            <w:lang w:val="en-US" w:eastAsia="pt-BR"/>
            <w:rPrChange w:id="106" w:author="Ryan Lemos" w:date="2019-08-19T19:03:00Z">
              <w:rPr>
                <w:rFonts w:asciiTheme="minorHAnsi" w:eastAsiaTheme="minorEastAsia" w:hAnsiTheme="minorHAnsi" w:cstheme="minorBidi"/>
                <w:noProof/>
                <w:sz w:val="22"/>
                <w:szCs w:val="22"/>
                <w:lang w:eastAsia="pt-BR"/>
              </w:rPr>
            </w:rPrChange>
          </w:rPr>
          <w:tab/>
        </w:r>
        <w:r w:rsidRPr="00753186">
          <w:rPr>
            <w:i/>
            <w:noProof/>
            <w:lang w:val="en-US"/>
            <w:rPrChange w:id="107" w:author="Ryan Lemos" w:date="2019-08-19T19:03:00Z">
              <w:rPr>
                <w:i/>
                <w:noProof/>
              </w:rPr>
            </w:rPrChange>
          </w:rPr>
          <w:t>Hypertext PreProcessor</w:t>
        </w:r>
        <w:r w:rsidRPr="00753186">
          <w:rPr>
            <w:noProof/>
            <w:lang w:val="en-US"/>
            <w:rPrChange w:id="108" w:author="Ryan Lemos" w:date="2019-08-19T19:03:00Z">
              <w:rPr>
                <w:noProof/>
              </w:rPr>
            </w:rPrChange>
          </w:rPr>
          <w:t xml:space="preserve"> (PHP)</w:t>
        </w:r>
        <w:r w:rsidRPr="00753186">
          <w:rPr>
            <w:noProof/>
            <w:lang w:val="en-US"/>
            <w:rPrChange w:id="109" w:author="Ryan Lemos" w:date="2019-08-19T19:03:00Z">
              <w:rPr>
                <w:noProof/>
              </w:rPr>
            </w:rPrChange>
          </w:rPr>
          <w:tab/>
        </w:r>
        <w:r>
          <w:rPr>
            <w:noProof/>
          </w:rPr>
          <w:fldChar w:fldCharType="begin"/>
        </w:r>
        <w:r w:rsidRPr="00753186">
          <w:rPr>
            <w:noProof/>
            <w:lang w:val="en-US"/>
            <w:rPrChange w:id="110" w:author="Ryan Lemos" w:date="2019-08-19T19:03:00Z">
              <w:rPr>
                <w:noProof/>
              </w:rPr>
            </w:rPrChange>
          </w:rPr>
          <w:instrText xml:space="preserve"> PAGEREF _Toc17133792 \h </w:instrText>
        </w:r>
      </w:ins>
      <w:r>
        <w:rPr>
          <w:noProof/>
        </w:rPr>
      </w:r>
      <w:r>
        <w:rPr>
          <w:noProof/>
        </w:rPr>
        <w:fldChar w:fldCharType="separate"/>
      </w:r>
      <w:ins w:id="111" w:author="Ryan Lemos" w:date="2019-08-19T19:02:00Z">
        <w:r w:rsidRPr="00753186">
          <w:rPr>
            <w:noProof/>
            <w:lang w:val="en-US"/>
            <w:rPrChange w:id="112" w:author="Ryan Lemos" w:date="2019-08-19T19:03:00Z">
              <w:rPr>
                <w:noProof/>
              </w:rPr>
            </w:rPrChange>
          </w:rPr>
          <w:t>36</w:t>
        </w:r>
        <w:r>
          <w:rPr>
            <w:noProof/>
          </w:rPr>
          <w:fldChar w:fldCharType="end"/>
        </w:r>
      </w:ins>
    </w:p>
    <w:p w14:paraId="6F22D830" w14:textId="29783465" w:rsidR="00753186" w:rsidRPr="00753186" w:rsidRDefault="00753186">
      <w:pPr>
        <w:pStyle w:val="Sumrio4"/>
        <w:tabs>
          <w:tab w:val="left" w:pos="1200"/>
          <w:tab w:val="right" w:leader="dot" w:pos="9061"/>
        </w:tabs>
        <w:rPr>
          <w:ins w:id="113" w:author="Ryan Lemos" w:date="2019-08-19T19:02:00Z"/>
          <w:rFonts w:asciiTheme="minorHAnsi" w:eastAsiaTheme="minorEastAsia" w:hAnsiTheme="minorHAnsi" w:cstheme="minorBidi"/>
          <w:noProof/>
          <w:sz w:val="22"/>
          <w:szCs w:val="22"/>
          <w:lang w:val="en-US" w:eastAsia="pt-BR"/>
          <w:rPrChange w:id="114" w:author="Ryan Lemos" w:date="2019-08-19T19:03:00Z">
            <w:rPr>
              <w:ins w:id="115" w:author="Ryan Lemos" w:date="2019-08-19T19:02:00Z"/>
              <w:rFonts w:asciiTheme="minorHAnsi" w:eastAsiaTheme="minorEastAsia" w:hAnsiTheme="minorHAnsi" w:cstheme="minorBidi"/>
              <w:noProof/>
              <w:sz w:val="22"/>
              <w:szCs w:val="22"/>
              <w:lang w:eastAsia="pt-BR"/>
            </w:rPr>
          </w:rPrChange>
        </w:rPr>
      </w:pPr>
      <w:ins w:id="116" w:author="Ryan Lemos" w:date="2019-08-19T19:02:00Z">
        <w:r w:rsidRPr="00753186">
          <w:rPr>
            <w:noProof/>
            <w:lang w:val="en-US"/>
            <w:rPrChange w:id="117" w:author="Ryan Lemos" w:date="2019-08-19T19:03:00Z">
              <w:rPr>
                <w:noProof/>
              </w:rPr>
            </w:rPrChange>
          </w:rPr>
          <w:t>2.2.4.8</w:t>
        </w:r>
        <w:r w:rsidRPr="00753186">
          <w:rPr>
            <w:rFonts w:asciiTheme="minorHAnsi" w:eastAsiaTheme="minorEastAsia" w:hAnsiTheme="minorHAnsi" w:cstheme="minorBidi"/>
            <w:noProof/>
            <w:sz w:val="22"/>
            <w:szCs w:val="22"/>
            <w:lang w:val="en-US" w:eastAsia="pt-BR"/>
            <w:rPrChange w:id="118" w:author="Ryan Lemos" w:date="2019-08-19T19:03:00Z">
              <w:rPr>
                <w:rFonts w:asciiTheme="minorHAnsi" w:eastAsiaTheme="minorEastAsia" w:hAnsiTheme="minorHAnsi" w:cstheme="minorBidi"/>
                <w:noProof/>
                <w:sz w:val="22"/>
                <w:szCs w:val="22"/>
                <w:lang w:eastAsia="pt-BR"/>
              </w:rPr>
            </w:rPrChange>
          </w:rPr>
          <w:tab/>
        </w:r>
        <w:r w:rsidRPr="00753186">
          <w:rPr>
            <w:i/>
            <w:noProof/>
            <w:lang w:val="en-US"/>
            <w:rPrChange w:id="119" w:author="Ryan Lemos" w:date="2019-08-19T19:03:00Z">
              <w:rPr>
                <w:i/>
                <w:noProof/>
              </w:rPr>
            </w:rPrChange>
          </w:rPr>
          <w:t>Framework</w:t>
        </w:r>
        <w:r w:rsidRPr="00753186">
          <w:rPr>
            <w:noProof/>
            <w:lang w:val="en-US"/>
            <w:rPrChange w:id="120" w:author="Ryan Lemos" w:date="2019-08-19T19:03:00Z">
              <w:rPr>
                <w:noProof/>
              </w:rPr>
            </w:rPrChange>
          </w:rPr>
          <w:t xml:space="preserve"> Laravel</w:t>
        </w:r>
        <w:r w:rsidRPr="00753186">
          <w:rPr>
            <w:noProof/>
            <w:lang w:val="en-US"/>
            <w:rPrChange w:id="121" w:author="Ryan Lemos" w:date="2019-08-19T19:03:00Z">
              <w:rPr>
                <w:noProof/>
              </w:rPr>
            </w:rPrChange>
          </w:rPr>
          <w:tab/>
        </w:r>
        <w:r>
          <w:rPr>
            <w:noProof/>
          </w:rPr>
          <w:fldChar w:fldCharType="begin"/>
        </w:r>
        <w:r w:rsidRPr="00753186">
          <w:rPr>
            <w:noProof/>
            <w:lang w:val="en-US"/>
            <w:rPrChange w:id="122" w:author="Ryan Lemos" w:date="2019-08-19T19:03:00Z">
              <w:rPr>
                <w:noProof/>
              </w:rPr>
            </w:rPrChange>
          </w:rPr>
          <w:instrText xml:space="preserve"> PAGEREF _Toc17133793 \h </w:instrText>
        </w:r>
      </w:ins>
      <w:r>
        <w:rPr>
          <w:noProof/>
        </w:rPr>
      </w:r>
      <w:r>
        <w:rPr>
          <w:noProof/>
        </w:rPr>
        <w:fldChar w:fldCharType="separate"/>
      </w:r>
      <w:ins w:id="123" w:author="Ryan Lemos" w:date="2019-08-19T19:02:00Z">
        <w:r w:rsidRPr="00753186">
          <w:rPr>
            <w:noProof/>
            <w:lang w:val="en-US"/>
            <w:rPrChange w:id="124" w:author="Ryan Lemos" w:date="2019-08-19T19:03:00Z">
              <w:rPr>
                <w:noProof/>
              </w:rPr>
            </w:rPrChange>
          </w:rPr>
          <w:t>37</w:t>
        </w:r>
        <w:r>
          <w:rPr>
            <w:noProof/>
          </w:rPr>
          <w:fldChar w:fldCharType="end"/>
        </w:r>
      </w:ins>
    </w:p>
    <w:p w14:paraId="26CCA6B8" w14:textId="17155248" w:rsidR="00753186" w:rsidRPr="00753186" w:rsidRDefault="00753186">
      <w:pPr>
        <w:pStyle w:val="Sumrio4"/>
        <w:tabs>
          <w:tab w:val="left" w:pos="1200"/>
          <w:tab w:val="right" w:leader="dot" w:pos="9061"/>
        </w:tabs>
        <w:rPr>
          <w:ins w:id="125" w:author="Ryan Lemos" w:date="2019-08-19T19:02:00Z"/>
          <w:rFonts w:asciiTheme="minorHAnsi" w:eastAsiaTheme="minorEastAsia" w:hAnsiTheme="minorHAnsi" w:cstheme="minorBidi"/>
          <w:noProof/>
          <w:sz w:val="22"/>
          <w:szCs w:val="22"/>
          <w:lang w:val="en-US" w:eastAsia="pt-BR"/>
          <w:rPrChange w:id="126" w:author="Ryan Lemos" w:date="2019-08-19T19:03:00Z">
            <w:rPr>
              <w:ins w:id="127" w:author="Ryan Lemos" w:date="2019-08-19T19:02:00Z"/>
              <w:rFonts w:asciiTheme="minorHAnsi" w:eastAsiaTheme="minorEastAsia" w:hAnsiTheme="minorHAnsi" w:cstheme="minorBidi"/>
              <w:noProof/>
              <w:sz w:val="22"/>
              <w:szCs w:val="22"/>
              <w:lang w:eastAsia="pt-BR"/>
            </w:rPr>
          </w:rPrChange>
        </w:rPr>
      </w:pPr>
      <w:ins w:id="128" w:author="Ryan Lemos" w:date="2019-08-19T19:02:00Z">
        <w:r w:rsidRPr="004458F7">
          <w:rPr>
            <w:noProof/>
            <w:lang w:val="en-US"/>
          </w:rPr>
          <w:t>2.2.4.9</w:t>
        </w:r>
        <w:r w:rsidRPr="00753186">
          <w:rPr>
            <w:rFonts w:asciiTheme="minorHAnsi" w:eastAsiaTheme="minorEastAsia" w:hAnsiTheme="minorHAnsi" w:cstheme="minorBidi"/>
            <w:noProof/>
            <w:sz w:val="22"/>
            <w:szCs w:val="22"/>
            <w:lang w:val="en-US" w:eastAsia="pt-BR"/>
            <w:rPrChange w:id="129" w:author="Ryan Lemos" w:date="2019-08-19T19:03:00Z">
              <w:rPr>
                <w:rFonts w:asciiTheme="minorHAnsi" w:eastAsiaTheme="minorEastAsia" w:hAnsiTheme="minorHAnsi" w:cstheme="minorBidi"/>
                <w:noProof/>
                <w:sz w:val="22"/>
                <w:szCs w:val="22"/>
                <w:lang w:eastAsia="pt-BR"/>
              </w:rPr>
            </w:rPrChange>
          </w:rPr>
          <w:tab/>
        </w:r>
        <w:r w:rsidRPr="004458F7">
          <w:rPr>
            <w:i/>
            <w:noProof/>
            <w:lang w:val="en-US"/>
          </w:rPr>
          <w:t>Representational State Transfer Application Programming Interfaces</w:t>
        </w:r>
        <w:r w:rsidRPr="004458F7">
          <w:rPr>
            <w:noProof/>
            <w:lang w:val="en-US"/>
          </w:rPr>
          <w:t xml:space="preserve"> (API REST)</w:t>
        </w:r>
        <w:r w:rsidRPr="00753186">
          <w:rPr>
            <w:noProof/>
            <w:lang w:val="en-US"/>
            <w:rPrChange w:id="130" w:author="Ryan Lemos" w:date="2019-08-19T19:03:00Z">
              <w:rPr>
                <w:noProof/>
              </w:rPr>
            </w:rPrChange>
          </w:rPr>
          <w:tab/>
        </w:r>
        <w:r>
          <w:rPr>
            <w:noProof/>
          </w:rPr>
          <w:fldChar w:fldCharType="begin"/>
        </w:r>
        <w:r w:rsidRPr="00753186">
          <w:rPr>
            <w:noProof/>
            <w:lang w:val="en-US"/>
            <w:rPrChange w:id="131" w:author="Ryan Lemos" w:date="2019-08-19T19:03:00Z">
              <w:rPr>
                <w:noProof/>
              </w:rPr>
            </w:rPrChange>
          </w:rPr>
          <w:instrText xml:space="preserve"> PAGEREF _Toc17133794 \h </w:instrText>
        </w:r>
      </w:ins>
      <w:r>
        <w:rPr>
          <w:noProof/>
        </w:rPr>
      </w:r>
      <w:r>
        <w:rPr>
          <w:noProof/>
        </w:rPr>
        <w:fldChar w:fldCharType="separate"/>
      </w:r>
      <w:ins w:id="132" w:author="Ryan Lemos" w:date="2019-08-19T19:02:00Z">
        <w:r w:rsidRPr="00753186">
          <w:rPr>
            <w:noProof/>
            <w:lang w:val="en-US"/>
            <w:rPrChange w:id="133" w:author="Ryan Lemos" w:date="2019-08-19T19:03:00Z">
              <w:rPr>
                <w:noProof/>
              </w:rPr>
            </w:rPrChange>
          </w:rPr>
          <w:t>38</w:t>
        </w:r>
        <w:r>
          <w:rPr>
            <w:noProof/>
          </w:rPr>
          <w:fldChar w:fldCharType="end"/>
        </w:r>
      </w:ins>
    </w:p>
    <w:p w14:paraId="1424AF4C" w14:textId="218F6D29" w:rsidR="00753186" w:rsidRDefault="00753186">
      <w:pPr>
        <w:pStyle w:val="Sumrio3"/>
        <w:rPr>
          <w:ins w:id="134" w:author="Ryan Lemos" w:date="2019-08-19T19:02:00Z"/>
          <w:rFonts w:asciiTheme="minorHAnsi" w:eastAsiaTheme="minorEastAsia" w:hAnsiTheme="minorHAnsi" w:cstheme="minorBidi"/>
          <w:b w:val="0"/>
          <w:iCs w:val="0"/>
          <w:noProof/>
          <w:sz w:val="22"/>
          <w:szCs w:val="22"/>
          <w:lang w:eastAsia="pt-BR"/>
        </w:rPr>
      </w:pPr>
      <w:ins w:id="135" w:author="Ryan Lemos" w:date="2019-08-19T19:02:00Z">
        <w:r>
          <w:rPr>
            <w:noProof/>
          </w:rPr>
          <w:t>2.2.5</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_Toc17133795 \h </w:instrText>
        </w:r>
      </w:ins>
      <w:r>
        <w:rPr>
          <w:noProof/>
        </w:rPr>
      </w:r>
      <w:r>
        <w:rPr>
          <w:noProof/>
        </w:rPr>
        <w:fldChar w:fldCharType="separate"/>
      </w:r>
      <w:ins w:id="136" w:author="Ryan Lemos" w:date="2019-08-19T19:02:00Z">
        <w:r>
          <w:rPr>
            <w:noProof/>
          </w:rPr>
          <w:t>39</w:t>
        </w:r>
        <w:r>
          <w:rPr>
            <w:noProof/>
          </w:rPr>
          <w:fldChar w:fldCharType="end"/>
        </w:r>
      </w:ins>
    </w:p>
    <w:p w14:paraId="5E65B0E7" w14:textId="49680297" w:rsidR="00753186" w:rsidRDefault="00753186">
      <w:pPr>
        <w:pStyle w:val="Sumrio1"/>
        <w:tabs>
          <w:tab w:val="left" w:pos="1200"/>
          <w:tab w:val="right" w:leader="dot" w:pos="9061"/>
        </w:tabs>
        <w:rPr>
          <w:ins w:id="137" w:author="Ryan Lemos" w:date="2019-08-19T19:02:00Z"/>
          <w:rFonts w:asciiTheme="minorHAnsi" w:eastAsiaTheme="minorEastAsia" w:hAnsiTheme="minorHAnsi" w:cstheme="minorBidi"/>
          <w:b w:val="0"/>
          <w:bCs w:val="0"/>
          <w:caps w:val="0"/>
          <w:noProof/>
          <w:sz w:val="22"/>
          <w:szCs w:val="22"/>
          <w:lang w:eastAsia="pt-BR"/>
        </w:rPr>
      </w:pPr>
      <w:ins w:id="138" w:author="Ryan Lemos" w:date="2019-08-19T19:02:00Z">
        <w:r>
          <w:rPr>
            <w:noProof/>
          </w:rPr>
          <w:t>3</w:t>
        </w:r>
        <w:r>
          <w:rPr>
            <w:rFonts w:asciiTheme="minorHAnsi" w:eastAsiaTheme="minorEastAsia" w:hAnsiTheme="minorHAnsi" w:cstheme="minorBidi"/>
            <w:b w:val="0"/>
            <w:bCs w:val="0"/>
            <w:caps w:val="0"/>
            <w:noProof/>
            <w:sz w:val="22"/>
            <w:szCs w:val="22"/>
            <w:lang w:eastAsia="pt-BR"/>
          </w:rPr>
          <w:tab/>
        </w:r>
        <w:r>
          <w:rPr>
            <w:noProof/>
          </w:rPr>
          <w:t>desenvolvimento do ambiente proposto</w:t>
        </w:r>
        <w:r>
          <w:rPr>
            <w:noProof/>
          </w:rPr>
          <w:tab/>
        </w:r>
        <w:r>
          <w:rPr>
            <w:noProof/>
          </w:rPr>
          <w:fldChar w:fldCharType="begin"/>
        </w:r>
        <w:r>
          <w:rPr>
            <w:noProof/>
          </w:rPr>
          <w:instrText xml:space="preserve"> PAGEREF _Toc17133796 \h </w:instrText>
        </w:r>
      </w:ins>
      <w:r>
        <w:rPr>
          <w:noProof/>
        </w:rPr>
      </w:r>
      <w:r>
        <w:rPr>
          <w:noProof/>
        </w:rPr>
        <w:fldChar w:fldCharType="separate"/>
      </w:r>
      <w:ins w:id="139" w:author="Ryan Lemos" w:date="2019-08-19T19:02:00Z">
        <w:r>
          <w:rPr>
            <w:noProof/>
          </w:rPr>
          <w:t>41</w:t>
        </w:r>
        <w:r>
          <w:rPr>
            <w:noProof/>
          </w:rPr>
          <w:fldChar w:fldCharType="end"/>
        </w:r>
      </w:ins>
    </w:p>
    <w:p w14:paraId="7E4073E4" w14:textId="2809C535" w:rsidR="00753186" w:rsidRDefault="00753186">
      <w:pPr>
        <w:pStyle w:val="Sumrio2"/>
        <w:tabs>
          <w:tab w:val="left" w:pos="1200"/>
          <w:tab w:val="right" w:leader="dot" w:pos="9061"/>
        </w:tabs>
        <w:rPr>
          <w:ins w:id="140" w:author="Ryan Lemos" w:date="2019-08-19T19:02:00Z"/>
          <w:rFonts w:asciiTheme="minorHAnsi" w:eastAsiaTheme="minorEastAsia" w:hAnsiTheme="minorHAnsi" w:cstheme="minorBidi"/>
          <w:caps w:val="0"/>
          <w:noProof/>
          <w:sz w:val="22"/>
          <w:szCs w:val="22"/>
          <w:lang w:eastAsia="pt-BR"/>
        </w:rPr>
      </w:pPr>
      <w:ins w:id="141" w:author="Ryan Lemos" w:date="2019-08-19T19:02:00Z">
        <w:r>
          <w:rPr>
            <w:noProof/>
          </w:rPr>
          <w:t>3.1</w:t>
        </w:r>
        <w:r>
          <w:rPr>
            <w:rFonts w:asciiTheme="minorHAnsi" w:eastAsiaTheme="minorEastAsia" w:hAnsiTheme="minorHAnsi" w:cstheme="minorBidi"/>
            <w:caps w:val="0"/>
            <w:noProof/>
            <w:sz w:val="22"/>
            <w:szCs w:val="22"/>
            <w:lang w:eastAsia="pt-BR"/>
          </w:rPr>
          <w:tab/>
        </w:r>
        <w:r>
          <w:rPr>
            <w:noProof/>
          </w:rPr>
          <w:t>Ferramentas de desenvolvimento utilizadas</w:t>
        </w:r>
        <w:r>
          <w:rPr>
            <w:noProof/>
          </w:rPr>
          <w:tab/>
        </w:r>
        <w:r>
          <w:rPr>
            <w:noProof/>
          </w:rPr>
          <w:fldChar w:fldCharType="begin"/>
        </w:r>
        <w:r>
          <w:rPr>
            <w:noProof/>
          </w:rPr>
          <w:instrText xml:space="preserve"> PAGEREF _Toc17133797 \h </w:instrText>
        </w:r>
      </w:ins>
      <w:r>
        <w:rPr>
          <w:noProof/>
        </w:rPr>
      </w:r>
      <w:r>
        <w:rPr>
          <w:noProof/>
        </w:rPr>
        <w:fldChar w:fldCharType="separate"/>
      </w:r>
      <w:ins w:id="142" w:author="Ryan Lemos" w:date="2019-08-19T19:02:00Z">
        <w:r>
          <w:rPr>
            <w:noProof/>
          </w:rPr>
          <w:t>41</w:t>
        </w:r>
        <w:r>
          <w:rPr>
            <w:noProof/>
          </w:rPr>
          <w:fldChar w:fldCharType="end"/>
        </w:r>
      </w:ins>
    </w:p>
    <w:p w14:paraId="09AAFA34" w14:textId="5323678D" w:rsidR="00753186" w:rsidRDefault="00753186">
      <w:pPr>
        <w:pStyle w:val="Sumrio2"/>
        <w:tabs>
          <w:tab w:val="left" w:pos="1200"/>
          <w:tab w:val="right" w:leader="dot" w:pos="9061"/>
        </w:tabs>
        <w:rPr>
          <w:ins w:id="143" w:author="Ryan Lemos" w:date="2019-08-19T19:02:00Z"/>
          <w:rFonts w:asciiTheme="minorHAnsi" w:eastAsiaTheme="minorEastAsia" w:hAnsiTheme="minorHAnsi" w:cstheme="minorBidi"/>
          <w:caps w:val="0"/>
          <w:noProof/>
          <w:sz w:val="22"/>
          <w:szCs w:val="22"/>
          <w:lang w:eastAsia="pt-BR"/>
        </w:rPr>
      </w:pPr>
      <w:ins w:id="144" w:author="Ryan Lemos" w:date="2019-08-19T19:02:00Z">
        <w:r>
          <w:rPr>
            <w:noProof/>
          </w:rPr>
          <w:t>3.2</w:t>
        </w:r>
        <w:r>
          <w:rPr>
            <w:rFonts w:asciiTheme="minorHAnsi" w:eastAsiaTheme="minorEastAsia" w:hAnsiTheme="minorHAnsi" w:cstheme="minorBidi"/>
            <w:caps w:val="0"/>
            <w:noProof/>
            <w:sz w:val="22"/>
            <w:szCs w:val="22"/>
            <w:lang w:eastAsia="pt-BR"/>
          </w:rPr>
          <w:tab/>
        </w:r>
        <w:r>
          <w:rPr>
            <w:noProof/>
          </w:rPr>
          <w:t>Estruturação do sistema</w:t>
        </w:r>
        <w:r>
          <w:rPr>
            <w:noProof/>
          </w:rPr>
          <w:tab/>
        </w:r>
        <w:r>
          <w:rPr>
            <w:noProof/>
          </w:rPr>
          <w:fldChar w:fldCharType="begin"/>
        </w:r>
        <w:r>
          <w:rPr>
            <w:noProof/>
          </w:rPr>
          <w:instrText xml:space="preserve"> PAGEREF _Toc17133798 \h </w:instrText>
        </w:r>
      </w:ins>
      <w:r>
        <w:rPr>
          <w:noProof/>
        </w:rPr>
      </w:r>
      <w:r>
        <w:rPr>
          <w:noProof/>
        </w:rPr>
        <w:fldChar w:fldCharType="separate"/>
      </w:r>
      <w:ins w:id="145" w:author="Ryan Lemos" w:date="2019-08-19T19:02:00Z">
        <w:r>
          <w:rPr>
            <w:noProof/>
          </w:rPr>
          <w:t>42</w:t>
        </w:r>
        <w:r>
          <w:rPr>
            <w:noProof/>
          </w:rPr>
          <w:fldChar w:fldCharType="end"/>
        </w:r>
      </w:ins>
    </w:p>
    <w:p w14:paraId="7F4D407A" w14:textId="6200DD9E" w:rsidR="00753186" w:rsidRDefault="00753186">
      <w:pPr>
        <w:pStyle w:val="Sumrio2"/>
        <w:tabs>
          <w:tab w:val="left" w:pos="1200"/>
          <w:tab w:val="right" w:leader="dot" w:pos="9061"/>
        </w:tabs>
        <w:rPr>
          <w:ins w:id="146" w:author="Ryan Lemos" w:date="2019-08-19T19:02:00Z"/>
          <w:rFonts w:asciiTheme="minorHAnsi" w:eastAsiaTheme="minorEastAsia" w:hAnsiTheme="minorHAnsi" w:cstheme="minorBidi"/>
          <w:caps w:val="0"/>
          <w:noProof/>
          <w:sz w:val="22"/>
          <w:szCs w:val="22"/>
          <w:lang w:eastAsia="pt-BR"/>
        </w:rPr>
      </w:pPr>
      <w:ins w:id="147" w:author="Ryan Lemos" w:date="2019-08-19T19:02:00Z">
        <w:r>
          <w:rPr>
            <w:noProof/>
          </w:rPr>
          <w:t>3.3</w:t>
        </w:r>
        <w:r>
          <w:rPr>
            <w:rFonts w:asciiTheme="minorHAnsi" w:eastAsiaTheme="minorEastAsia" w:hAnsiTheme="minorHAnsi" w:cstheme="minorBidi"/>
            <w:caps w:val="0"/>
            <w:noProof/>
            <w:sz w:val="22"/>
            <w:szCs w:val="22"/>
            <w:lang w:eastAsia="pt-BR"/>
          </w:rPr>
          <w:tab/>
        </w:r>
        <w:r>
          <w:rPr>
            <w:noProof/>
          </w:rPr>
          <w:t>Diagrama de banco de dados</w:t>
        </w:r>
        <w:r>
          <w:rPr>
            <w:noProof/>
          </w:rPr>
          <w:tab/>
        </w:r>
        <w:r>
          <w:rPr>
            <w:noProof/>
          </w:rPr>
          <w:fldChar w:fldCharType="begin"/>
        </w:r>
        <w:r>
          <w:rPr>
            <w:noProof/>
          </w:rPr>
          <w:instrText xml:space="preserve"> PAGEREF _Toc17133799 \h </w:instrText>
        </w:r>
      </w:ins>
      <w:r>
        <w:rPr>
          <w:noProof/>
        </w:rPr>
      </w:r>
      <w:r>
        <w:rPr>
          <w:noProof/>
        </w:rPr>
        <w:fldChar w:fldCharType="separate"/>
      </w:r>
      <w:ins w:id="148" w:author="Ryan Lemos" w:date="2019-08-19T19:02:00Z">
        <w:r>
          <w:rPr>
            <w:noProof/>
          </w:rPr>
          <w:t>42</w:t>
        </w:r>
        <w:r>
          <w:rPr>
            <w:noProof/>
          </w:rPr>
          <w:fldChar w:fldCharType="end"/>
        </w:r>
      </w:ins>
    </w:p>
    <w:p w14:paraId="51AF933D" w14:textId="56743F97" w:rsidR="00753186" w:rsidRDefault="00753186">
      <w:pPr>
        <w:pStyle w:val="Sumrio2"/>
        <w:tabs>
          <w:tab w:val="left" w:pos="1200"/>
          <w:tab w:val="right" w:leader="dot" w:pos="9061"/>
        </w:tabs>
        <w:rPr>
          <w:ins w:id="149" w:author="Ryan Lemos" w:date="2019-08-19T19:02:00Z"/>
          <w:rFonts w:asciiTheme="minorHAnsi" w:eastAsiaTheme="minorEastAsia" w:hAnsiTheme="minorHAnsi" w:cstheme="minorBidi"/>
          <w:caps w:val="0"/>
          <w:noProof/>
          <w:sz w:val="22"/>
          <w:szCs w:val="22"/>
          <w:lang w:eastAsia="pt-BR"/>
        </w:rPr>
      </w:pPr>
      <w:ins w:id="150" w:author="Ryan Lemos" w:date="2019-08-19T19:02:00Z">
        <w:r>
          <w:rPr>
            <w:noProof/>
          </w:rPr>
          <w:t>3.4</w:t>
        </w:r>
        <w:r>
          <w:rPr>
            <w:rFonts w:asciiTheme="minorHAnsi" w:eastAsiaTheme="minorEastAsia" w:hAnsiTheme="minorHAnsi" w:cstheme="minorBidi"/>
            <w:caps w:val="0"/>
            <w:noProof/>
            <w:sz w:val="22"/>
            <w:szCs w:val="22"/>
            <w:lang w:eastAsia="pt-BR"/>
          </w:rPr>
          <w:tab/>
        </w:r>
        <w:r>
          <w:rPr>
            <w:noProof/>
          </w:rPr>
          <w:t>Diagrama de processos</w:t>
        </w:r>
        <w:r>
          <w:rPr>
            <w:noProof/>
          </w:rPr>
          <w:tab/>
        </w:r>
        <w:r>
          <w:rPr>
            <w:noProof/>
          </w:rPr>
          <w:fldChar w:fldCharType="begin"/>
        </w:r>
        <w:r>
          <w:rPr>
            <w:noProof/>
          </w:rPr>
          <w:instrText xml:space="preserve"> PAGEREF _Toc17133800 \h </w:instrText>
        </w:r>
      </w:ins>
      <w:r>
        <w:rPr>
          <w:noProof/>
        </w:rPr>
      </w:r>
      <w:r>
        <w:rPr>
          <w:noProof/>
        </w:rPr>
        <w:fldChar w:fldCharType="separate"/>
      </w:r>
      <w:ins w:id="151" w:author="Ryan Lemos" w:date="2019-08-19T19:02:00Z">
        <w:r>
          <w:rPr>
            <w:noProof/>
          </w:rPr>
          <w:t>44</w:t>
        </w:r>
        <w:r>
          <w:rPr>
            <w:noProof/>
          </w:rPr>
          <w:fldChar w:fldCharType="end"/>
        </w:r>
      </w:ins>
    </w:p>
    <w:p w14:paraId="57B05C02" w14:textId="5ED9ABA7" w:rsidR="00753186" w:rsidRDefault="00753186">
      <w:pPr>
        <w:pStyle w:val="Sumrio2"/>
        <w:tabs>
          <w:tab w:val="left" w:pos="1200"/>
          <w:tab w:val="right" w:leader="dot" w:pos="9061"/>
        </w:tabs>
        <w:rPr>
          <w:ins w:id="152" w:author="Ryan Lemos" w:date="2019-08-19T19:02:00Z"/>
          <w:rFonts w:asciiTheme="minorHAnsi" w:eastAsiaTheme="minorEastAsia" w:hAnsiTheme="minorHAnsi" w:cstheme="minorBidi"/>
          <w:caps w:val="0"/>
          <w:noProof/>
          <w:sz w:val="22"/>
          <w:szCs w:val="22"/>
          <w:lang w:eastAsia="pt-BR"/>
        </w:rPr>
      </w:pPr>
      <w:ins w:id="153" w:author="Ryan Lemos" w:date="2019-08-19T19:02:00Z">
        <w:r>
          <w:rPr>
            <w:noProof/>
          </w:rPr>
          <w:t>3.5</w:t>
        </w:r>
        <w:r>
          <w:rPr>
            <w:rFonts w:asciiTheme="minorHAnsi" w:eastAsiaTheme="minorEastAsia" w:hAnsiTheme="minorHAnsi" w:cstheme="minorBidi"/>
            <w:caps w:val="0"/>
            <w:noProof/>
            <w:sz w:val="22"/>
            <w:szCs w:val="22"/>
            <w:lang w:eastAsia="pt-BR"/>
          </w:rPr>
          <w:tab/>
        </w:r>
        <w:r>
          <w:rPr>
            <w:noProof/>
          </w:rPr>
          <w:t>Release 1 – Cadastros Básicos</w:t>
        </w:r>
        <w:r>
          <w:rPr>
            <w:noProof/>
          </w:rPr>
          <w:tab/>
        </w:r>
        <w:r>
          <w:rPr>
            <w:noProof/>
          </w:rPr>
          <w:fldChar w:fldCharType="begin"/>
        </w:r>
        <w:r>
          <w:rPr>
            <w:noProof/>
          </w:rPr>
          <w:instrText xml:space="preserve"> PAGEREF _Toc17133801 \h </w:instrText>
        </w:r>
      </w:ins>
      <w:r>
        <w:rPr>
          <w:noProof/>
        </w:rPr>
      </w:r>
      <w:r>
        <w:rPr>
          <w:noProof/>
        </w:rPr>
        <w:fldChar w:fldCharType="separate"/>
      </w:r>
      <w:ins w:id="154" w:author="Ryan Lemos" w:date="2019-08-19T19:02:00Z">
        <w:r>
          <w:rPr>
            <w:noProof/>
          </w:rPr>
          <w:t>48</w:t>
        </w:r>
        <w:r>
          <w:rPr>
            <w:noProof/>
          </w:rPr>
          <w:fldChar w:fldCharType="end"/>
        </w:r>
      </w:ins>
    </w:p>
    <w:p w14:paraId="23C69231" w14:textId="76ACC6C4" w:rsidR="00753186" w:rsidRDefault="00753186">
      <w:pPr>
        <w:pStyle w:val="Sumrio3"/>
        <w:rPr>
          <w:ins w:id="155" w:author="Ryan Lemos" w:date="2019-08-19T19:02:00Z"/>
          <w:rFonts w:asciiTheme="minorHAnsi" w:eastAsiaTheme="minorEastAsia" w:hAnsiTheme="minorHAnsi" w:cstheme="minorBidi"/>
          <w:b w:val="0"/>
          <w:iCs w:val="0"/>
          <w:noProof/>
          <w:sz w:val="22"/>
          <w:szCs w:val="22"/>
          <w:lang w:eastAsia="pt-BR"/>
        </w:rPr>
      </w:pPr>
      <w:ins w:id="156" w:author="Ryan Lemos" w:date="2019-08-19T19:02:00Z">
        <w:r>
          <w:rPr>
            <w:noProof/>
          </w:rPr>
          <w:lastRenderedPageBreak/>
          <w:t>3.5.1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_Toc17133802 \h </w:instrText>
        </w:r>
      </w:ins>
      <w:r>
        <w:rPr>
          <w:noProof/>
        </w:rPr>
      </w:r>
      <w:r>
        <w:rPr>
          <w:noProof/>
        </w:rPr>
        <w:fldChar w:fldCharType="separate"/>
      </w:r>
      <w:ins w:id="157" w:author="Ryan Lemos" w:date="2019-08-19T19:02:00Z">
        <w:r>
          <w:rPr>
            <w:noProof/>
          </w:rPr>
          <w:t>48</w:t>
        </w:r>
        <w:r>
          <w:rPr>
            <w:noProof/>
          </w:rPr>
          <w:fldChar w:fldCharType="end"/>
        </w:r>
      </w:ins>
    </w:p>
    <w:p w14:paraId="13E336FF" w14:textId="07AAD48D" w:rsidR="00753186" w:rsidRDefault="00753186">
      <w:pPr>
        <w:pStyle w:val="Sumrio4"/>
        <w:tabs>
          <w:tab w:val="left" w:pos="1200"/>
          <w:tab w:val="right" w:leader="dot" w:pos="9061"/>
        </w:tabs>
        <w:rPr>
          <w:ins w:id="158" w:author="Ryan Lemos" w:date="2019-08-19T19:02:00Z"/>
          <w:rFonts w:asciiTheme="minorHAnsi" w:eastAsiaTheme="minorEastAsia" w:hAnsiTheme="minorHAnsi" w:cstheme="minorBidi"/>
          <w:noProof/>
          <w:sz w:val="22"/>
          <w:szCs w:val="22"/>
          <w:lang w:eastAsia="pt-BR"/>
        </w:rPr>
      </w:pPr>
      <w:ins w:id="159" w:author="Ryan Lemos" w:date="2019-08-19T19:02:00Z">
        <w:r>
          <w:rPr>
            <w:noProof/>
          </w:rPr>
          <w:t>3.5.1.1</w:t>
        </w:r>
        <w:r>
          <w:rPr>
            <w:rFonts w:asciiTheme="minorHAnsi" w:eastAsiaTheme="minorEastAsia" w:hAnsiTheme="minorHAnsi" w:cstheme="minorBidi"/>
            <w:noProof/>
            <w:sz w:val="22"/>
            <w:szCs w:val="22"/>
            <w:lang w:eastAsia="pt-BR"/>
          </w:rPr>
          <w:tab/>
        </w:r>
        <w:r>
          <w:rPr>
            <w:noProof/>
          </w:rPr>
          <w:t>Gestor</w:t>
        </w:r>
        <w:r>
          <w:rPr>
            <w:noProof/>
          </w:rPr>
          <w:tab/>
        </w:r>
        <w:r>
          <w:rPr>
            <w:noProof/>
          </w:rPr>
          <w:fldChar w:fldCharType="begin"/>
        </w:r>
        <w:r>
          <w:rPr>
            <w:noProof/>
          </w:rPr>
          <w:instrText xml:space="preserve"> PAGEREF _Toc17133803 \h </w:instrText>
        </w:r>
      </w:ins>
      <w:r>
        <w:rPr>
          <w:noProof/>
        </w:rPr>
      </w:r>
      <w:r>
        <w:rPr>
          <w:noProof/>
        </w:rPr>
        <w:fldChar w:fldCharType="separate"/>
      </w:r>
      <w:ins w:id="160" w:author="Ryan Lemos" w:date="2019-08-19T19:02:00Z">
        <w:r>
          <w:rPr>
            <w:noProof/>
          </w:rPr>
          <w:t>53</w:t>
        </w:r>
        <w:r>
          <w:rPr>
            <w:noProof/>
          </w:rPr>
          <w:fldChar w:fldCharType="end"/>
        </w:r>
      </w:ins>
    </w:p>
    <w:p w14:paraId="0EC19C46" w14:textId="43AE5872" w:rsidR="00753186" w:rsidRDefault="00753186">
      <w:pPr>
        <w:pStyle w:val="Sumrio4"/>
        <w:tabs>
          <w:tab w:val="left" w:pos="1200"/>
          <w:tab w:val="right" w:leader="dot" w:pos="9061"/>
        </w:tabs>
        <w:rPr>
          <w:ins w:id="161" w:author="Ryan Lemos" w:date="2019-08-19T19:02:00Z"/>
          <w:rFonts w:asciiTheme="minorHAnsi" w:eastAsiaTheme="minorEastAsia" w:hAnsiTheme="minorHAnsi" w:cstheme="minorBidi"/>
          <w:noProof/>
          <w:sz w:val="22"/>
          <w:szCs w:val="22"/>
          <w:lang w:eastAsia="pt-BR"/>
        </w:rPr>
      </w:pPr>
      <w:ins w:id="162" w:author="Ryan Lemos" w:date="2019-08-19T19:02:00Z">
        <w:r>
          <w:rPr>
            <w:noProof/>
          </w:rPr>
          <w:t>3.5.1.2</w:t>
        </w:r>
        <w:r>
          <w:rPr>
            <w:rFonts w:asciiTheme="minorHAnsi" w:eastAsiaTheme="minorEastAsia" w:hAnsiTheme="minorHAnsi" w:cstheme="minorBidi"/>
            <w:noProof/>
            <w:sz w:val="22"/>
            <w:szCs w:val="22"/>
            <w:lang w:eastAsia="pt-BR"/>
          </w:rPr>
          <w:tab/>
        </w:r>
        <w:r>
          <w:rPr>
            <w:noProof/>
          </w:rPr>
          <w:t>Administrador</w:t>
        </w:r>
        <w:r>
          <w:rPr>
            <w:noProof/>
          </w:rPr>
          <w:tab/>
        </w:r>
        <w:r>
          <w:rPr>
            <w:noProof/>
          </w:rPr>
          <w:fldChar w:fldCharType="begin"/>
        </w:r>
        <w:r>
          <w:rPr>
            <w:noProof/>
          </w:rPr>
          <w:instrText xml:space="preserve"> PAGEREF _Toc17133804 \h </w:instrText>
        </w:r>
      </w:ins>
      <w:r>
        <w:rPr>
          <w:noProof/>
        </w:rPr>
      </w:r>
      <w:r>
        <w:rPr>
          <w:noProof/>
        </w:rPr>
        <w:fldChar w:fldCharType="separate"/>
      </w:r>
      <w:ins w:id="163" w:author="Ryan Lemos" w:date="2019-08-19T19:02:00Z">
        <w:r>
          <w:rPr>
            <w:noProof/>
          </w:rPr>
          <w:t>58</w:t>
        </w:r>
        <w:r>
          <w:rPr>
            <w:noProof/>
          </w:rPr>
          <w:fldChar w:fldCharType="end"/>
        </w:r>
      </w:ins>
    </w:p>
    <w:p w14:paraId="3494CF6B" w14:textId="6C894702" w:rsidR="00753186" w:rsidRDefault="00753186">
      <w:pPr>
        <w:pStyle w:val="Sumrio4"/>
        <w:tabs>
          <w:tab w:val="left" w:pos="1200"/>
          <w:tab w:val="right" w:leader="dot" w:pos="9061"/>
        </w:tabs>
        <w:rPr>
          <w:ins w:id="164" w:author="Ryan Lemos" w:date="2019-08-19T19:02:00Z"/>
          <w:rFonts w:asciiTheme="minorHAnsi" w:eastAsiaTheme="minorEastAsia" w:hAnsiTheme="minorHAnsi" w:cstheme="minorBidi"/>
          <w:noProof/>
          <w:sz w:val="22"/>
          <w:szCs w:val="22"/>
          <w:lang w:eastAsia="pt-BR"/>
        </w:rPr>
      </w:pPr>
      <w:ins w:id="165" w:author="Ryan Lemos" w:date="2019-08-19T19:02:00Z">
        <w:r>
          <w:rPr>
            <w:noProof/>
          </w:rPr>
          <w:t>3.5.1.3</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_Toc17133805 \h </w:instrText>
        </w:r>
      </w:ins>
      <w:r>
        <w:rPr>
          <w:noProof/>
        </w:rPr>
      </w:r>
      <w:r>
        <w:rPr>
          <w:noProof/>
        </w:rPr>
        <w:fldChar w:fldCharType="separate"/>
      </w:r>
      <w:ins w:id="166" w:author="Ryan Lemos" w:date="2019-08-19T19:02:00Z">
        <w:r>
          <w:rPr>
            <w:noProof/>
          </w:rPr>
          <w:t>61</w:t>
        </w:r>
        <w:r>
          <w:rPr>
            <w:noProof/>
          </w:rPr>
          <w:fldChar w:fldCharType="end"/>
        </w:r>
      </w:ins>
    </w:p>
    <w:p w14:paraId="4BE6193B" w14:textId="7965371B" w:rsidR="00753186" w:rsidRDefault="00753186">
      <w:pPr>
        <w:pStyle w:val="Sumrio4"/>
        <w:tabs>
          <w:tab w:val="left" w:pos="1200"/>
          <w:tab w:val="right" w:leader="dot" w:pos="9061"/>
        </w:tabs>
        <w:rPr>
          <w:ins w:id="167" w:author="Ryan Lemos" w:date="2019-08-19T19:02:00Z"/>
          <w:rFonts w:asciiTheme="minorHAnsi" w:eastAsiaTheme="minorEastAsia" w:hAnsiTheme="minorHAnsi" w:cstheme="minorBidi"/>
          <w:noProof/>
          <w:sz w:val="22"/>
          <w:szCs w:val="22"/>
          <w:lang w:eastAsia="pt-BR"/>
        </w:rPr>
      </w:pPr>
      <w:ins w:id="168" w:author="Ryan Lemos" w:date="2019-08-19T19:02:00Z">
        <w:r>
          <w:rPr>
            <w:noProof/>
          </w:rPr>
          <w:t>3.5.1.4</w:t>
        </w:r>
        <w:r>
          <w:rPr>
            <w:rFonts w:asciiTheme="minorHAnsi" w:eastAsiaTheme="minorEastAsia" w:hAnsiTheme="minorHAnsi" w:cstheme="minorBidi"/>
            <w:noProof/>
            <w:sz w:val="22"/>
            <w:szCs w:val="22"/>
            <w:lang w:eastAsia="pt-BR"/>
          </w:rPr>
          <w:tab/>
        </w:r>
        <w:r>
          <w:rPr>
            <w:noProof/>
          </w:rPr>
          <w:t>Estórias dos alunos</w:t>
        </w:r>
        <w:r>
          <w:rPr>
            <w:noProof/>
          </w:rPr>
          <w:tab/>
        </w:r>
        <w:r>
          <w:rPr>
            <w:noProof/>
          </w:rPr>
          <w:fldChar w:fldCharType="begin"/>
        </w:r>
        <w:r>
          <w:rPr>
            <w:noProof/>
          </w:rPr>
          <w:instrText xml:space="preserve"> PAGEREF _Toc17133806 \h </w:instrText>
        </w:r>
      </w:ins>
      <w:r>
        <w:rPr>
          <w:noProof/>
        </w:rPr>
      </w:r>
      <w:r>
        <w:rPr>
          <w:noProof/>
        </w:rPr>
        <w:fldChar w:fldCharType="separate"/>
      </w:r>
      <w:ins w:id="169" w:author="Ryan Lemos" w:date="2019-08-19T19:02:00Z">
        <w:r>
          <w:rPr>
            <w:noProof/>
          </w:rPr>
          <w:t>71</w:t>
        </w:r>
        <w:r>
          <w:rPr>
            <w:noProof/>
          </w:rPr>
          <w:fldChar w:fldCharType="end"/>
        </w:r>
      </w:ins>
    </w:p>
    <w:p w14:paraId="5562D2B6" w14:textId="27DE5858" w:rsidR="00753186" w:rsidRDefault="00753186">
      <w:pPr>
        <w:pStyle w:val="Sumrio2"/>
        <w:tabs>
          <w:tab w:val="left" w:pos="1200"/>
          <w:tab w:val="right" w:leader="dot" w:pos="9061"/>
        </w:tabs>
        <w:rPr>
          <w:ins w:id="170" w:author="Ryan Lemos" w:date="2019-08-19T19:02:00Z"/>
          <w:rFonts w:asciiTheme="minorHAnsi" w:eastAsiaTheme="minorEastAsia" w:hAnsiTheme="minorHAnsi" w:cstheme="minorBidi"/>
          <w:caps w:val="0"/>
          <w:noProof/>
          <w:sz w:val="22"/>
          <w:szCs w:val="22"/>
          <w:lang w:eastAsia="pt-BR"/>
        </w:rPr>
      </w:pPr>
      <w:ins w:id="171" w:author="Ryan Lemos" w:date="2019-08-19T19:02:00Z">
        <w:r>
          <w:rPr>
            <w:noProof/>
          </w:rPr>
          <w:t>3.6</w:t>
        </w:r>
        <w:r>
          <w:rPr>
            <w:rFonts w:asciiTheme="minorHAnsi" w:eastAsiaTheme="minorEastAsia" w:hAnsiTheme="minorHAnsi" w:cstheme="minorBidi"/>
            <w:caps w:val="0"/>
            <w:noProof/>
            <w:sz w:val="22"/>
            <w:szCs w:val="22"/>
            <w:lang w:eastAsia="pt-BR"/>
          </w:rPr>
          <w:tab/>
        </w:r>
        <w:r>
          <w:rPr>
            <w:noProof/>
          </w:rPr>
          <w:t>Release 2 – Banco de questões</w:t>
        </w:r>
        <w:r>
          <w:rPr>
            <w:noProof/>
          </w:rPr>
          <w:tab/>
        </w:r>
        <w:r>
          <w:rPr>
            <w:noProof/>
          </w:rPr>
          <w:fldChar w:fldCharType="begin"/>
        </w:r>
        <w:r>
          <w:rPr>
            <w:noProof/>
          </w:rPr>
          <w:instrText xml:space="preserve"> PAGEREF _Toc17133807 \h </w:instrText>
        </w:r>
      </w:ins>
      <w:r>
        <w:rPr>
          <w:noProof/>
        </w:rPr>
      </w:r>
      <w:r>
        <w:rPr>
          <w:noProof/>
        </w:rPr>
        <w:fldChar w:fldCharType="separate"/>
      </w:r>
      <w:ins w:id="172" w:author="Ryan Lemos" w:date="2019-08-19T19:02:00Z">
        <w:r>
          <w:rPr>
            <w:noProof/>
          </w:rPr>
          <w:t>75</w:t>
        </w:r>
        <w:r>
          <w:rPr>
            <w:noProof/>
          </w:rPr>
          <w:fldChar w:fldCharType="end"/>
        </w:r>
      </w:ins>
    </w:p>
    <w:p w14:paraId="4B3A67A2" w14:textId="48E57E9E" w:rsidR="00753186" w:rsidRDefault="00753186">
      <w:pPr>
        <w:pStyle w:val="Sumrio3"/>
        <w:rPr>
          <w:ins w:id="173" w:author="Ryan Lemos" w:date="2019-08-19T19:02:00Z"/>
          <w:rFonts w:asciiTheme="minorHAnsi" w:eastAsiaTheme="minorEastAsia" w:hAnsiTheme="minorHAnsi" w:cstheme="minorBidi"/>
          <w:b w:val="0"/>
          <w:iCs w:val="0"/>
          <w:noProof/>
          <w:sz w:val="22"/>
          <w:szCs w:val="22"/>
          <w:lang w:eastAsia="pt-BR"/>
        </w:rPr>
      </w:pPr>
      <w:ins w:id="174" w:author="Ryan Lemos" w:date="2019-08-19T19:02:00Z">
        <w:r>
          <w:rPr>
            <w:noProof/>
          </w:rPr>
          <w:t>3.6.1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_Toc17133808 \h </w:instrText>
        </w:r>
      </w:ins>
      <w:r>
        <w:rPr>
          <w:noProof/>
        </w:rPr>
      </w:r>
      <w:r>
        <w:rPr>
          <w:noProof/>
        </w:rPr>
        <w:fldChar w:fldCharType="separate"/>
      </w:r>
      <w:ins w:id="175" w:author="Ryan Lemos" w:date="2019-08-19T19:02:00Z">
        <w:r>
          <w:rPr>
            <w:noProof/>
          </w:rPr>
          <w:t>75</w:t>
        </w:r>
        <w:r>
          <w:rPr>
            <w:noProof/>
          </w:rPr>
          <w:fldChar w:fldCharType="end"/>
        </w:r>
      </w:ins>
    </w:p>
    <w:p w14:paraId="1AA691B0" w14:textId="557CCFB5" w:rsidR="00753186" w:rsidRDefault="00753186">
      <w:pPr>
        <w:pStyle w:val="Sumrio4"/>
        <w:tabs>
          <w:tab w:val="left" w:pos="1200"/>
          <w:tab w:val="right" w:leader="dot" w:pos="9061"/>
        </w:tabs>
        <w:rPr>
          <w:ins w:id="176" w:author="Ryan Lemos" w:date="2019-08-19T19:02:00Z"/>
          <w:rFonts w:asciiTheme="minorHAnsi" w:eastAsiaTheme="minorEastAsia" w:hAnsiTheme="minorHAnsi" w:cstheme="minorBidi"/>
          <w:noProof/>
          <w:sz w:val="22"/>
          <w:szCs w:val="22"/>
          <w:lang w:eastAsia="pt-BR"/>
        </w:rPr>
      </w:pPr>
      <w:ins w:id="177" w:author="Ryan Lemos" w:date="2019-08-19T19:02:00Z">
        <w:r>
          <w:rPr>
            <w:noProof/>
          </w:rPr>
          <w:t>3.6.1.1</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_Toc17133809 \h </w:instrText>
        </w:r>
      </w:ins>
      <w:r>
        <w:rPr>
          <w:noProof/>
        </w:rPr>
      </w:r>
      <w:r>
        <w:rPr>
          <w:noProof/>
        </w:rPr>
        <w:fldChar w:fldCharType="separate"/>
      </w:r>
      <w:ins w:id="178" w:author="Ryan Lemos" w:date="2019-08-19T19:02:00Z">
        <w:r>
          <w:rPr>
            <w:noProof/>
          </w:rPr>
          <w:t>75</w:t>
        </w:r>
        <w:r>
          <w:rPr>
            <w:noProof/>
          </w:rPr>
          <w:fldChar w:fldCharType="end"/>
        </w:r>
      </w:ins>
    </w:p>
    <w:p w14:paraId="032FCCA1" w14:textId="2FEC93DC" w:rsidR="00753186" w:rsidRDefault="00753186">
      <w:pPr>
        <w:pStyle w:val="Sumrio4"/>
        <w:tabs>
          <w:tab w:val="left" w:pos="1200"/>
          <w:tab w:val="right" w:leader="dot" w:pos="9061"/>
        </w:tabs>
        <w:rPr>
          <w:ins w:id="179" w:author="Ryan Lemos" w:date="2019-08-19T19:02:00Z"/>
          <w:rFonts w:asciiTheme="minorHAnsi" w:eastAsiaTheme="minorEastAsia" w:hAnsiTheme="minorHAnsi" w:cstheme="minorBidi"/>
          <w:noProof/>
          <w:sz w:val="22"/>
          <w:szCs w:val="22"/>
          <w:lang w:eastAsia="pt-BR"/>
        </w:rPr>
      </w:pPr>
      <w:ins w:id="180" w:author="Ryan Lemos" w:date="2019-08-19T19:02:00Z">
        <w:r>
          <w:rPr>
            <w:noProof/>
          </w:rPr>
          <w:t>3.6.1.2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_Toc17133810 \h </w:instrText>
        </w:r>
      </w:ins>
      <w:r>
        <w:rPr>
          <w:noProof/>
        </w:rPr>
      </w:r>
      <w:r>
        <w:rPr>
          <w:noProof/>
        </w:rPr>
        <w:fldChar w:fldCharType="separate"/>
      </w:r>
      <w:ins w:id="181" w:author="Ryan Lemos" w:date="2019-08-19T19:02:00Z">
        <w:r>
          <w:rPr>
            <w:noProof/>
          </w:rPr>
          <w:t>89</w:t>
        </w:r>
        <w:r>
          <w:rPr>
            <w:noProof/>
          </w:rPr>
          <w:fldChar w:fldCharType="end"/>
        </w:r>
      </w:ins>
    </w:p>
    <w:p w14:paraId="5BC9FF19" w14:textId="285BF221" w:rsidR="00753186" w:rsidRDefault="00753186">
      <w:pPr>
        <w:pStyle w:val="Sumrio2"/>
        <w:tabs>
          <w:tab w:val="left" w:pos="1200"/>
          <w:tab w:val="right" w:leader="dot" w:pos="9061"/>
        </w:tabs>
        <w:rPr>
          <w:ins w:id="182" w:author="Ryan Lemos" w:date="2019-08-19T19:02:00Z"/>
          <w:rFonts w:asciiTheme="minorHAnsi" w:eastAsiaTheme="minorEastAsia" w:hAnsiTheme="minorHAnsi" w:cstheme="minorBidi"/>
          <w:caps w:val="0"/>
          <w:noProof/>
          <w:sz w:val="22"/>
          <w:szCs w:val="22"/>
          <w:lang w:eastAsia="pt-BR"/>
        </w:rPr>
      </w:pPr>
      <w:ins w:id="183" w:author="Ryan Lemos" w:date="2019-08-19T19:02:00Z">
        <w:r>
          <w:rPr>
            <w:noProof/>
          </w:rPr>
          <w:t>3.7</w:t>
        </w:r>
        <w:r>
          <w:rPr>
            <w:rFonts w:asciiTheme="minorHAnsi" w:eastAsiaTheme="minorEastAsia" w:hAnsiTheme="minorHAnsi" w:cstheme="minorBidi"/>
            <w:caps w:val="0"/>
            <w:noProof/>
            <w:sz w:val="22"/>
            <w:szCs w:val="22"/>
            <w:lang w:eastAsia="pt-BR"/>
          </w:rPr>
          <w:tab/>
        </w:r>
        <w:r>
          <w:rPr>
            <w:noProof/>
          </w:rPr>
          <w:t>Release 3 – Complementos</w:t>
        </w:r>
        <w:r>
          <w:rPr>
            <w:noProof/>
          </w:rPr>
          <w:tab/>
        </w:r>
        <w:r>
          <w:rPr>
            <w:noProof/>
          </w:rPr>
          <w:fldChar w:fldCharType="begin"/>
        </w:r>
        <w:r>
          <w:rPr>
            <w:noProof/>
          </w:rPr>
          <w:instrText xml:space="preserve"> PAGEREF _Toc17133811 \h </w:instrText>
        </w:r>
      </w:ins>
      <w:r>
        <w:rPr>
          <w:noProof/>
        </w:rPr>
      </w:r>
      <w:r>
        <w:rPr>
          <w:noProof/>
        </w:rPr>
        <w:fldChar w:fldCharType="separate"/>
      </w:r>
      <w:ins w:id="184" w:author="Ryan Lemos" w:date="2019-08-19T19:02:00Z">
        <w:r>
          <w:rPr>
            <w:noProof/>
          </w:rPr>
          <w:t>94</w:t>
        </w:r>
        <w:r>
          <w:rPr>
            <w:noProof/>
          </w:rPr>
          <w:fldChar w:fldCharType="end"/>
        </w:r>
      </w:ins>
    </w:p>
    <w:p w14:paraId="6F4C4E47" w14:textId="7B06990C" w:rsidR="00753186" w:rsidRDefault="00753186">
      <w:pPr>
        <w:pStyle w:val="Sumrio3"/>
        <w:rPr>
          <w:ins w:id="185" w:author="Ryan Lemos" w:date="2019-08-19T19:02:00Z"/>
          <w:rFonts w:asciiTheme="minorHAnsi" w:eastAsiaTheme="minorEastAsia" w:hAnsiTheme="minorHAnsi" w:cstheme="minorBidi"/>
          <w:b w:val="0"/>
          <w:iCs w:val="0"/>
          <w:noProof/>
          <w:sz w:val="22"/>
          <w:szCs w:val="22"/>
          <w:lang w:eastAsia="pt-BR"/>
        </w:rPr>
      </w:pPr>
      <w:ins w:id="186" w:author="Ryan Lemos" w:date="2019-08-19T19:02:00Z">
        <w:r>
          <w:rPr>
            <w:noProof/>
          </w:rPr>
          <w:t>3.7.1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_Toc17133812 \h </w:instrText>
        </w:r>
      </w:ins>
      <w:r>
        <w:rPr>
          <w:noProof/>
        </w:rPr>
      </w:r>
      <w:r>
        <w:rPr>
          <w:noProof/>
        </w:rPr>
        <w:fldChar w:fldCharType="separate"/>
      </w:r>
      <w:ins w:id="187" w:author="Ryan Lemos" w:date="2019-08-19T19:02:00Z">
        <w:r>
          <w:rPr>
            <w:noProof/>
          </w:rPr>
          <w:t>94</w:t>
        </w:r>
        <w:r>
          <w:rPr>
            <w:noProof/>
          </w:rPr>
          <w:fldChar w:fldCharType="end"/>
        </w:r>
      </w:ins>
    </w:p>
    <w:p w14:paraId="5D63F5B9" w14:textId="43FB696E" w:rsidR="00753186" w:rsidRDefault="00753186">
      <w:pPr>
        <w:pStyle w:val="Sumrio4"/>
        <w:tabs>
          <w:tab w:val="left" w:pos="1200"/>
          <w:tab w:val="right" w:leader="dot" w:pos="9061"/>
        </w:tabs>
        <w:rPr>
          <w:ins w:id="188" w:author="Ryan Lemos" w:date="2019-08-19T19:02:00Z"/>
          <w:rFonts w:asciiTheme="minorHAnsi" w:eastAsiaTheme="minorEastAsia" w:hAnsiTheme="minorHAnsi" w:cstheme="minorBidi"/>
          <w:noProof/>
          <w:sz w:val="22"/>
          <w:szCs w:val="22"/>
          <w:lang w:eastAsia="pt-BR"/>
        </w:rPr>
      </w:pPr>
      <w:ins w:id="189" w:author="Ryan Lemos" w:date="2019-08-19T19:02:00Z">
        <w:r>
          <w:rPr>
            <w:noProof/>
          </w:rPr>
          <w:t>3.7.1.1</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_Toc17133813 \h </w:instrText>
        </w:r>
      </w:ins>
      <w:r>
        <w:rPr>
          <w:noProof/>
        </w:rPr>
      </w:r>
      <w:r>
        <w:rPr>
          <w:noProof/>
        </w:rPr>
        <w:fldChar w:fldCharType="separate"/>
      </w:r>
      <w:ins w:id="190" w:author="Ryan Lemos" w:date="2019-08-19T19:02:00Z">
        <w:r>
          <w:rPr>
            <w:noProof/>
          </w:rPr>
          <w:t>95</w:t>
        </w:r>
        <w:r>
          <w:rPr>
            <w:noProof/>
          </w:rPr>
          <w:fldChar w:fldCharType="end"/>
        </w:r>
      </w:ins>
    </w:p>
    <w:p w14:paraId="5ED6A4D4" w14:textId="7C2898EE" w:rsidR="00753186" w:rsidRDefault="00753186">
      <w:pPr>
        <w:pStyle w:val="Sumrio4"/>
        <w:tabs>
          <w:tab w:val="left" w:pos="1200"/>
          <w:tab w:val="right" w:leader="dot" w:pos="9061"/>
        </w:tabs>
        <w:rPr>
          <w:ins w:id="191" w:author="Ryan Lemos" w:date="2019-08-19T19:02:00Z"/>
          <w:rFonts w:asciiTheme="minorHAnsi" w:eastAsiaTheme="minorEastAsia" w:hAnsiTheme="minorHAnsi" w:cstheme="minorBidi"/>
          <w:noProof/>
          <w:sz w:val="22"/>
          <w:szCs w:val="22"/>
          <w:lang w:eastAsia="pt-BR"/>
        </w:rPr>
      </w:pPr>
      <w:ins w:id="192" w:author="Ryan Lemos" w:date="2019-08-19T19:02:00Z">
        <w:r>
          <w:rPr>
            <w:noProof/>
          </w:rPr>
          <w:t>3.7.1.2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_Toc17133814 \h </w:instrText>
        </w:r>
      </w:ins>
      <w:r>
        <w:rPr>
          <w:noProof/>
        </w:rPr>
      </w:r>
      <w:r>
        <w:rPr>
          <w:noProof/>
        </w:rPr>
        <w:fldChar w:fldCharType="separate"/>
      </w:r>
      <w:ins w:id="193" w:author="Ryan Lemos" w:date="2019-08-19T19:02:00Z">
        <w:r>
          <w:rPr>
            <w:noProof/>
          </w:rPr>
          <w:t>95</w:t>
        </w:r>
        <w:r>
          <w:rPr>
            <w:noProof/>
          </w:rPr>
          <w:fldChar w:fldCharType="end"/>
        </w:r>
      </w:ins>
    </w:p>
    <w:p w14:paraId="6B7E450F" w14:textId="4F738181" w:rsidR="00753186" w:rsidRDefault="00753186">
      <w:pPr>
        <w:pStyle w:val="Sumrio2"/>
        <w:tabs>
          <w:tab w:val="left" w:pos="1200"/>
          <w:tab w:val="right" w:leader="dot" w:pos="9061"/>
        </w:tabs>
        <w:rPr>
          <w:ins w:id="194" w:author="Ryan Lemos" w:date="2019-08-19T19:02:00Z"/>
          <w:rFonts w:asciiTheme="minorHAnsi" w:eastAsiaTheme="minorEastAsia" w:hAnsiTheme="minorHAnsi" w:cstheme="minorBidi"/>
          <w:caps w:val="0"/>
          <w:noProof/>
          <w:sz w:val="22"/>
          <w:szCs w:val="22"/>
          <w:lang w:eastAsia="pt-BR"/>
        </w:rPr>
      </w:pPr>
      <w:ins w:id="195" w:author="Ryan Lemos" w:date="2019-08-19T19:02:00Z">
        <w:r>
          <w:rPr>
            <w:noProof/>
          </w:rPr>
          <w:t>3.8</w:t>
        </w:r>
        <w:r>
          <w:rPr>
            <w:rFonts w:asciiTheme="minorHAnsi" w:eastAsiaTheme="minorEastAsia" w:hAnsiTheme="minorHAnsi" w:cstheme="minorBidi"/>
            <w:caps w:val="0"/>
            <w:noProof/>
            <w:sz w:val="22"/>
            <w:szCs w:val="22"/>
            <w:lang w:eastAsia="pt-BR"/>
          </w:rPr>
          <w:tab/>
        </w:r>
        <w:r>
          <w:rPr>
            <w:noProof/>
          </w:rPr>
          <w:t>Testes</w:t>
        </w:r>
        <w:r>
          <w:rPr>
            <w:noProof/>
          </w:rPr>
          <w:tab/>
        </w:r>
        <w:r>
          <w:rPr>
            <w:noProof/>
          </w:rPr>
          <w:fldChar w:fldCharType="begin"/>
        </w:r>
        <w:r>
          <w:rPr>
            <w:noProof/>
          </w:rPr>
          <w:instrText xml:space="preserve"> PAGEREF _Toc17133815 \h </w:instrText>
        </w:r>
      </w:ins>
      <w:r>
        <w:rPr>
          <w:noProof/>
        </w:rPr>
      </w:r>
      <w:r>
        <w:rPr>
          <w:noProof/>
        </w:rPr>
        <w:fldChar w:fldCharType="separate"/>
      </w:r>
      <w:ins w:id="196" w:author="Ryan Lemos" w:date="2019-08-19T19:02:00Z">
        <w:r>
          <w:rPr>
            <w:noProof/>
          </w:rPr>
          <w:t>97</w:t>
        </w:r>
        <w:r>
          <w:rPr>
            <w:noProof/>
          </w:rPr>
          <w:fldChar w:fldCharType="end"/>
        </w:r>
      </w:ins>
    </w:p>
    <w:p w14:paraId="662C4DCD" w14:textId="7D8F054A" w:rsidR="00753186" w:rsidRDefault="00753186">
      <w:pPr>
        <w:pStyle w:val="Sumrio1"/>
        <w:tabs>
          <w:tab w:val="left" w:pos="1200"/>
          <w:tab w:val="right" w:leader="dot" w:pos="9061"/>
        </w:tabs>
        <w:rPr>
          <w:ins w:id="197" w:author="Ryan Lemos" w:date="2019-08-19T19:02:00Z"/>
          <w:rFonts w:asciiTheme="minorHAnsi" w:eastAsiaTheme="minorEastAsia" w:hAnsiTheme="minorHAnsi" w:cstheme="minorBidi"/>
          <w:b w:val="0"/>
          <w:bCs w:val="0"/>
          <w:caps w:val="0"/>
          <w:noProof/>
          <w:sz w:val="22"/>
          <w:szCs w:val="22"/>
          <w:lang w:eastAsia="pt-BR"/>
        </w:rPr>
      </w:pPr>
      <w:ins w:id="198" w:author="Ryan Lemos" w:date="2019-08-19T19:02:00Z">
        <w:r w:rsidRPr="00753186">
          <w:rPr>
            <w:noProof/>
            <w:rPrChange w:id="199" w:author="Ryan Lemos" w:date="2019-08-19T19:03:00Z">
              <w:rPr>
                <w:noProof/>
                <w:lang w:val="en-US"/>
              </w:rPr>
            </w:rPrChange>
          </w:rPr>
          <w:t>4</w:t>
        </w:r>
        <w:r>
          <w:rPr>
            <w:rFonts w:asciiTheme="minorHAnsi" w:eastAsiaTheme="minorEastAsia" w:hAnsiTheme="minorHAnsi" w:cstheme="minorBidi"/>
            <w:b w:val="0"/>
            <w:bCs w:val="0"/>
            <w:caps w:val="0"/>
            <w:noProof/>
            <w:sz w:val="22"/>
            <w:szCs w:val="22"/>
            <w:lang w:eastAsia="pt-BR"/>
          </w:rPr>
          <w:tab/>
        </w:r>
        <w:r w:rsidRPr="00753186">
          <w:rPr>
            <w:noProof/>
            <w:rPrChange w:id="200" w:author="Ryan Lemos" w:date="2019-08-19T19:03:00Z">
              <w:rPr>
                <w:noProof/>
                <w:lang w:val="en-US"/>
              </w:rPr>
            </w:rPrChange>
          </w:rPr>
          <w:t>Utilização</w:t>
        </w:r>
        <w:r>
          <w:rPr>
            <w:noProof/>
          </w:rPr>
          <w:tab/>
        </w:r>
        <w:r>
          <w:rPr>
            <w:noProof/>
          </w:rPr>
          <w:fldChar w:fldCharType="begin"/>
        </w:r>
        <w:r>
          <w:rPr>
            <w:noProof/>
          </w:rPr>
          <w:instrText xml:space="preserve"> PAGEREF _Toc17133816 \h </w:instrText>
        </w:r>
      </w:ins>
      <w:r>
        <w:rPr>
          <w:noProof/>
        </w:rPr>
      </w:r>
      <w:r>
        <w:rPr>
          <w:noProof/>
        </w:rPr>
        <w:fldChar w:fldCharType="separate"/>
      </w:r>
      <w:ins w:id="201" w:author="Ryan Lemos" w:date="2019-08-19T19:02:00Z">
        <w:r>
          <w:rPr>
            <w:noProof/>
          </w:rPr>
          <w:t>99</w:t>
        </w:r>
        <w:r>
          <w:rPr>
            <w:noProof/>
          </w:rPr>
          <w:fldChar w:fldCharType="end"/>
        </w:r>
      </w:ins>
    </w:p>
    <w:p w14:paraId="4CB1AD54" w14:textId="41596363" w:rsidR="00753186" w:rsidRDefault="00753186">
      <w:pPr>
        <w:pStyle w:val="Sumrio1"/>
        <w:tabs>
          <w:tab w:val="left" w:pos="1200"/>
          <w:tab w:val="right" w:leader="dot" w:pos="9061"/>
        </w:tabs>
        <w:rPr>
          <w:ins w:id="202" w:author="Ryan Lemos" w:date="2019-08-19T19:02:00Z"/>
          <w:rFonts w:asciiTheme="minorHAnsi" w:eastAsiaTheme="minorEastAsia" w:hAnsiTheme="minorHAnsi" w:cstheme="minorBidi"/>
          <w:b w:val="0"/>
          <w:bCs w:val="0"/>
          <w:caps w:val="0"/>
          <w:noProof/>
          <w:sz w:val="22"/>
          <w:szCs w:val="22"/>
          <w:lang w:eastAsia="pt-BR"/>
        </w:rPr>
      </w:pPr>
      <w:ins w:id="203" w:author="Ryan Lemos" w:date="2019-08-19T19:02:00Z">
        <w:r w:rsidRPr="00753186">
          <w:rPr>
            <w:noProof/>
            <w:rPrChange w:id="204" w:author="Ryan Lemos" w:date="2019-08-19T19:03:00Z">
              <w:rPr>
                <w:noProof/>
                <w:lang w:val="en-US"/>
              </w:rPr>
            </w:rPrChange>
          </w:rPr>
          <w:t>5</w:t>
        </w:r>
        <w:r>
          <w:rPr>
            <w:rFonts w:asciiTheme="minorHAnsi" w:eastAsiaTheme="minorEastAsia" w:hAnsiTheme="minorHAnsi" w:cstheme="minorBidi"/>
            <w:b w:val="0"/>
            <w:bCs w:val="0"/>
            <w:caps w:val="0"/>
            <w:noProof/>
            <w:sz w:val="22"/>
            <w:szCs w:val="22"/>
            <w:lang w:eastAsia="pt-BR"/>
          </w:rPr>
          <w:tab/>
        </w:r>
        <w:r w:rsidRPr="00753186">
          <w:rPr>
            <w:noProof/>
            <w:rPrChange w:id="205" w:author="Ryan Lemos" w:date="2019-08-19T19:03:00Z">
              <w:rPr>
                <w:noProof/>
                <w:lang w:val="en-US"/>
              </w:rPr>
            </w:rPrChange>
          </w:rPr>
          <w:t>Considerações finais</w:t>
        </w:r>
        <w:r>
          <w:rPr>
            <w:noProof/>
          </w:rPr>
          <w:tab/>
        </w:r>
        <w:r>
          <w:rPr>
            <w:noProof/>
          </w:rPr>
          <w:fldChar w:fldCharType="begin"/>
        </w:r>
        <w:r>
          <w:rPr>
            <w:noProof/>
          </w:rPr>
          <w:instrText xml:space="preserve"> PAGEREF _Toc17133817 \h </w:instrText>
        </w:r>
      </w:ins>
      <w:r>
        <w:rPr>
          <w:noProof/>
        </w:rPr>
      </w:r>
      <w:r>
        <w:rPr>
          <w:noProof/>
        </w:rPr>
        <w:fldChar w:fldCharType="separate"/>
      </w:r>
      <w:ins w:id="206" w:author="Ryan Lemos" w:date="2019-08-19T19:02:00Z">
        <w:r>
          <w:rPr>
            <w:noProof/>
          </w:rPr>
          <w:t>99</w:t>
        </w:r>
        <w:r>
          <w:rPr>
            <w:noProof/>
          </w:rPr>
          <w:fldChar w:fldCharType="end"/>
        </w:r>
      </w:ins>
    </w:p>
    <w:p w14:paraId="57535305" w14:textId="4C3BFC6B" w:rsidR="00753186" w:rsidRDefault="00753186">
      <w:pPr>
        <w:pStyle w:val="Sumrio2"/>
        <w:tabs>
          <w:tab w:val="left" w:pos="1200"/>
          <w:tab w:val="right" w:leader="dot" w:pos="9061"/>
        </w:tabs>
        <w:rPr>
          <w:ins w:id="207" w:author="Ryan Lemos" w:date="2019-08-19T19:02:00Z"/>
          <w:rFonts w:asciiTheme="minorHAnsi" w:eastAsiaTheme="minorEastAsia" w:hAnsiTheme="minorHAnsi" w:cstheme="minorBidi"/>
          <w:caps w:val="0"/>
          <w:noProof/>
          <w:sz w:val="22"/>
          <w:szCs w:val="22"/>
          <w:lang w:eastAsia="pt-BR"/>
        </w:rPr>
      </w:pPr>
      <w:ins w:id="208" w:author="Ryan Lemos" w:date="2019-08-19T19:02:00Z">
        <w:r w:rsidRPr="00753186">
          <w:rPr>
            <w:noProof/>
            <w:rPrChange w:id="209" w:author="Ryan Lemos" w:date="2019-08-19T19:03:00Z">
              <w:rPr>
                <w:noProof/>
                <w:lang w:val="en-US"/>
              </w:rPr>
            </w:rPrChange>
          </w:rPr>
          <w:t>5.1</w:t>
        </w:r>
        <w:r>
          <w:rPr>
            <w:rFonts w:asciiTheme="minorHAnsi" w:eastAsiaTheme="minorEastAsia" w:hAnsiTheme="minorHAnsi" w:cstheme="minorBidi"/>
            <w:caps w:val="0"/>
            <w:noProof/>
            <w:sz w:val="22"/>
            <w:szCs w:val="22"/>
            <w:lang w:eastAsia="pt-BR"/>
          </w:rPr>
          <w:tab/>
        </w:r>
        <w:r w:rsidRPr="00753186">
          <w:rPr>
            <w:noProof/>
            <w:rPrChange w:id="210" w:author="Ryan Lemos" w:date="2019-08-19T19:03:00Z">
              <w:rPr>
                <w:noProof/>
                <w:lang w:val="en-US"/>
              </w:rPr>
            </w:rPrChange>
          </w:rPr>
          <w:t>Trabalhos futuros</w:t>
        </w:r>
        <w:r>
          <w:rPr>
            <w:noProof/>
          </w:rPr>
          <w:tab/>
        </w:r>
        <w:r>
          <w:rPr>
            <w:noProof/>
          </w:rPr>
          <w:fldChar w:fldCharType="begin"/>
        </w:r>
        <w:r>
          <w:rPr>
            <w:noProof/>
          </w:rPr>
          <w:instrText xml:space="preserve"> PAGEREF _Toc17133818 \h </w:instrText>
        </w:r>
      </w:ins>
      <w:r>
        <w:rPr>
          <w:noProof/>
        </w:rPr>
      </w:r>
      <w:r>
        <w:rPr>
          <w:noProof/>
        </w:rPr>
        <w:fldChar w:fldCharType="separate"/>
      </w:r>
      <w:ins w:id="211" w:author="Ryan Lemos" w:date="2019-08-19T19:02:00Z">
        <w:r>
          <w:rPr>
            <w:noProof/>
          </w:rPr>
          <w:t>99</w:t>
        </w:r>
        <w:r>
          <w:rPr>
            <w:noProof/>
          </w:rPr>
          <w:fldChar w:fldCharType="end"/>
        </w:r>
      </w:ins>
    </w:p>
    <w:p w14:paraId="32A4C90C" w14:textId="4A01FBCC" w:rsidR="00753186" w:rsidRDefault="00753186">
      <w:pPr>
        <w:pStyle w:val="Sumrio1"/>
        <w:tabs>
          <w:tab w:val="right" w:leader="dot" w:pos="9061"/>
        </w:tabs>
        <w:rPr>
          <w:ins w:id="212" w:author="Ryan Lemos" w:date="2019-08-19T19:02:00Z"/>
          <w:rFonts w:asciiTheme="minorHAnsi" w:eastAsiaTheme="minorEastAsia" w:hAnsiTheme="minorHAnsi" w:cstheme="minorBidi"/>
          <w:b w:val="0"/>
          <w:bCs w:val="0"/>
          <w:caps w:val="0"/>
          <w:noProof/>
          <w:sz w:val="22"/>
          <w:szCs w:val="22"/>
          <w:lang w:eastAsia="pt-BR"/>
        </w:rPr>
      </w:pPr>
      <w:ins w:id="213" w:author="Ryan Lemos" w:date="2019-08-19T19:02:00Z">
        <w:r>
          <w:rPr>
            <w:noProof/>
          </w:rPr>
          <w:t>Referências</w:t>
        </w:r>
        <w:r>
          <w:rPr>
            <w:noProof/>
          </w:rPr>
          <w:tab/>
        </w:r>
        <w:r>
          <w:rPr>
            <w:noProof/>
          </w:rPr>
          <w:fldChar w:fldCharType="begin"/>
        </w:r>
        <w:r>
          <w:rPr>
            <w:noProof/>
          </w:rPr>
          <w:instrText xml:space="preserve"> PAGEREF _Toc17133819 \h </w:instrText>
        </w:r>
      </w:ins>
      <w:r>
        <w:rPr>
          <w:noProof/>
        </w:rPr>
      </w:r>
      <w:r>
        <w:rPr>
          <w:noProof/>
        </w:rPr>
        <w:fldChar w:fldCharType="separate"/>
      </w:r>
      <w:ins w:id="214" w:author="Ryan Lemos" w:date="2019-08-19T19:02:00Z">
        <w:r>
          <w:rPr>
            <w:noProof/>
          </w:rPr>
          <w:t>100</w:t>
        </w:r>
        <w:r>
          <w:rPr>
            <w:noProof/>
          </w:rPr>
          <w:fldChar w:fldCharType="end"/>
        </w:r>
      </w:ins>
    </w:p>
    <w:p w14:paraId="76C1B037" w14:textId="6E31A3B0" w:rsidR="00753186" w:rsidRDefault="00753186">
      <w:pPr>
        <w:pStyle w:val="Sumrio1"/>
        <w:tabs>
          <w:tab w:val="right" w:leader="dot" w:pos="9061"/>
        </w:tabs>
        <w:rPr>
          <w:ins w:id="215" w:author="Ryan Lemos" w:date="2019-08-19T19:02:00Z"/>
          <w:rFonts w:asciiTheme="minorHAnsi" w:eastAsiaTheme="minorEastAsia" w:hAnsiTheme="minorHAnsi" w:cstheme="minorBidi"/>
          <w:b w:val="0"/>
          <w:bCs w:val="0"/>
          <w:caps w:val="0"/>
          <w:noProof/>
          <w:sz w:val="22"/>
          <w:szCs w:val="22"/>
          <w:lang w:eastAsia="pt-BR"/>
        </w:rPr>
      </w:pPr>
      <w:ins w:id="216" w:author="Ryan Lemos" w:date="2019-08-19T19:02:00Z">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_Toc17133820 \h </w:instrText>
        </w:r>
      </w:ins>
      <w:r>
        <w:rPr>
          <w:noProof/>
        </w:rPr>
      </w:r>
      <w:r>
        <w:rPr>
          <w:noProof/>
        </w:rPr>
        <w:fldChar w:fldCharType="separate"/>
      </w:r>
      <w:ins w:id="217" w:author="Ryan Lemos" w:date="2019-08-19T19:02:00Z">
        <w:r>
          <w:rPr>
            <w:noProof/>
          </w:rPr>
          <w:t>103</w:t>
        </w:r>
        <w:r>
          <w:rPr>
            <w:noProof/>
          </w:rPr>
          <w:fldChar w:fldCharType="end"/>
        </w:r>
      </w:ins>
    </w:p>
    <w:p w14:paraId="27A51221" w14:textId="270AC0ED" w:rsidR="00085AE7" w:rsidDel="00753186" w:rsidRDefault="00085AE7">
      <w:pPr>
        <w:pStyle w:val="Sumrio1"/>
        <w:tabs>
          <w:tab w:val="left" w:pos="1200"/>
          <w:tab w:val="right" w:leader="dot" w:pos="9061"/>
        </w:tabs>
        <w:rPr>
          <w:del w:id="218" w:author="Ryan Lemos" w:date="2019-08-19T19:02:00Z"/>
          <w:rFonts w:asciiTheme="minorHAnsi" w:eastAsiaTheme="minorEastAsia" w:hAnsiTheme="minorHAnsi" w:cstheme="minorBidi"/>
          <w:b w:val="0"/>
          <w:bCs w:val="0"/>
          <w:caps w:val="0"/>
          <w:noProof/>
          <w:sz w:val="22"/>
          <w:szCs w:val="22"/>
          <w:lang w:eastAsia="pt-BR"/>
        </w:rPr>
      </w:pPr>
      <w:del w:id="219" w:author="Ryan Lemos" w:date="2019-08-19T19:02:00Z">
        <w:r w:rsidDel="00753186">
          <w:rPr>
            <w:noProof/>
          </w:rPr>
          <w:delText>1</w:delText>
        </w:r>
        <w:r w:rsidDel="00753186">
          <w:rPr>
            <w:rFonts w:asciiTheme="minorHAnsi" w:eastAsiaTheme="minorEastAsia" w:hAnsiTheme="minorHAnsi" w:cstheme="minorBidi"/>
            <w:b w:val="0"/>
            <w:bCs w:val="0"/>
            <w:caps w:val="0"/>
            <w:noProof/>
            <w:sz w:val="22"/>
            <w:szCs w:val="22"/>
            <w:lang w:eastAsia="pt-BR"/>
          </w:rPr>
          <w:tab/>
        </w:r>
        <w:r w:rsidDel="00753186">
          <w:rPr>
            <w:noProof/>
          </w:rPr>
          <w:delText>INTRODUÇÃO</w:delText>
        </w:r>
        <w:r w:rsidDel="00753186">
          <w:rPr>
            <w:noProof/>
          </w:rPr>
          <w:tab/>
          <w:delText>12</w:delText>
        </w:r>
      </w:del>
    </w:p>
    <w:p w14:paraId="02B53C95" w14:textId="015E970C" w:rsidR="00085AE7" w:rsidDel="00753186" w:rsidRDefault="00085AE7">
      <w:pPr>
        <w:pStyle w:val="Sumrio1"/>
        <w:tabs>
          <w:tab w:val="left" w:pos="1200"/>
          <w:tab w:val="right" w:leader="dot" w:pos="9061"/>
        </w:tabs>
        <w:rPr>
          <w:del w:id="220" w:author="Ryan Lemos" w:date="2019-08-19T19:02:00Z"/>
          <w:rFonts w:asciiTheme="minorHAnsi" w:eastAsiaTheme="minorEastAsia" w:hAnsiTheme="minorHAnsi" w:cstheme="minorBidi"/>
          <w:b w:val="0"/>
          <w:bCs w:val="0"/>
          <w:caps w:val="0"/>
          <w:noProof/>
          <w:sz w:val="22"/>
          <w:szCs w:val="22"/>
          <w:lang w:eastAsia="pt-BR"/>
        </w:rPr>
      </w:pPr>
      <w:del w:id="221" w:author="Ryan Lemos" w:date="2019-08-19T19:02:00Z">
        <w:r w:rsidDel="00753186">
          <w:rPr>
            <w:noProof/>
          </w:rPr>
          <w:delText>2</w:delText>
        </w:r>
        <w:r w:rsidDel="00753186">
          <w:rPr>
            <w:rFonts w:asciiTheme="minorHAnsi" w:eastAsiaTheme="minorEastAsia" w:hAnsiTheme="minorHAnsi" w:cstheme="minorBidi"/>
            <w:b w:val="0"/>
            <w:bCs w:val="0"/>
            <w:caps w:val="0"/>
            <w:noProof/>
            <w:sz w:val="22"/>
            <w:szCs w:val="22"/>
            <w:lang w:eastAsia="pt-BR"/>
          </w:rPr>
          <w:tab/>
        </w:r>
        <w:r w:rsidDel="00753186">
          <w:rPr>
            <w:noProof/>
          </w:rPr>
          <w:delText>Referencial teórico</w:delText>
        </w:r>
        <w:r w:rsidDel="00753186">
          <w:rPr>
            <w:noProof/>
          </w:rPr>
          <w:tab/>
          <w:delText>14</w:delText>
        </w:r>
      </w:del>
    </w:p>
    <w:p w14:paraId="7DE1C344" w14:textId="14A6EACF" w:rsidR="00085AE7" w:rsidDel="00753186" w:rsidRDefault="00085AE7">
      <w:pPr>
        <w:pStyle w:val="Sumrio2"/>
        <w:tabs>
          <w:tab w:val="left" w:pos="1200"/>
          <w:tab w:val="right" w:leader="dot" w:pos="9061"/>
        </w:tabs>
        <w:rPr>
          <w:del w:id="222" w:author="Ryan Lemos" w:date="2019-08-19T19:02:00Z"/>
          <w:rFonts w:asciiTheme="minorHAnsi" w:eastAsiaTheme="minorEastAsia" w:hAnsiTheme="minorHAnsi" w:cstheme="minorBidi"/>
          <w:caps w:val="0"/>
          <w:noProof/>
          <w:sz w:val="22"/>
          <w:szCs w:val="22"/>
          <w:lang w:eastAsia="pt-BR"/>
        </w:rPr>
      </w:pPr>
      <w:del w:id="223" w:author="Ryan Lemos" w:date="2019-08-19T19:02:00Z">
        <w:r w:rsidDel="00753186">
          <w:rPr>
            <w:noProof/>
          </w:rPr>
          <w:delText>2.1</w:delText>
        </w:r>
        <w:r w:rsidDel="00753186">
          <w:rPr>
            <w:rFonts w:asciiTheme="minorHAnsi" w:eastAsiaTheme="minorEastAsia" w:hAnsiTheme="minorHAnsi" w:cstheme="minorBidi"/>
            <w:caps w:val="0"/>
            <w:noProof/>
            <w:sz w:val="22"/>
            <w:szCs w:val="22"/>
            <w:lang w:eastAsia="pt-BR"/>
          </w:rPr>
          <w:tab/>
        </w:r>
        <w:r w:rsidDel="00753186">
          <w:rPr>
            <w:noProof/>
          </w:rPr>
          <w:delText>Educação a distância – ambiente virtual</w:delText>
        </w:r>
        <w:r w:rsidDel="00753186">
          <w:rPr>
            <w:noProof/>
          </w:rPr>
          <w:tab/>
          <w:delText>14</w:delText>
        </w:r>
      </w:del>
    </w:p>
    <w:p w14:paraId="590D0F2D" w14:textId="35145011" w:rsidR="00085AE7" w:rsidDel="00753186" w:rsidRDefault="00085AE7">
      <w:pPr>
        <w:pStyle w:val="Sumrio3"/>
        <w:rPr>
          <w:del w:id="224" w:author="Ryan Lemos" w:date="2019-08-19T19:02:00Z"/>
          <w:rFonts w:asciiTheme="minorHAnsi" w:eastAsiaTheme="minorEastAsia" w:hAnsiTheme="minorHAnsi" w:cstheme="minorBidi"/>
          <w:b w:val="0"/>
          <w:iCs w:val="0"/>
          <w:noProof/>
          <w:sz w:val="22"/>
          <w:szCs w:val="22"/>
          <w:lang w:eastAsia="pt-BR"/>
        </w:rPr>
      </w:pPr>
      <w:del w:id="225" w:author="Ryan Lemos" w:date="2019-08-19T19:02:00Z">
        <w:r w:rsidDel="00753186">
          <w:rPr>
            <w:noProof/>
          </w:rPr>
          <w:delText>2.1.1</w:delText>
        </w:r>
        <w:r w:rsidDel="00753186">
          <w:rPr>
            <w:rFonts w:asciiTheme="minorHAnsi" w:eastAsiaTheme="minorEastAsia" w:hAnsiTheme="minorHAnsi" w:cstheme="minorBidi"/>
            <w:b w:val="0"/>
            <w:iCs w:val="0"/>
            <w:noProof/>
            <w:sz w:val="22"/>
            <w:szCs w:val="22"/>
            <w:lang w:eastAsia="pt-BR"/>
          </w:rPr>
          <w:tab/>
        </w:r>
        <w:r w:rsidDel="00753186">
          <w:rPr>
            <w:noProof/>
          </w:rPr>
          <w:delText>Metodologias/sistemas de apoio de ensino de idiomas</w:delText>
        </w:r>
        <w:r w:rsidDel="00753186">
          <w:rPr>
            <w:noProof/>
          </w:rPr>
          <w:tab/>
          <w:delText>14</w:delText>
        </w:r>
      </w:del>
    </w:p>
    <w:p w14:paraId="650C0B7C" w14:textId="77F303E0" w:rsidR="00085AE7" w:rsidDel="00753186" w:rsidRDefault="00085AE7">
      <w:pPr>
        <w:pStyle w:val="Sumrio2"/>
        <w:tabs>
          <w:tab w:val="left" w:pos="1200"/>
          <w:tab w:val="right" w:leader="dot" w:pos="9061"/>
        </w:tabs>
        <w:rPr>
          <w:del w:id="226" w:author="Ryan Lemos" w:date="2019-08-19T19:02:00Z"/>
          <w:rFonts w:asciiTheme="minorHAnsi" w:eastAsiaTheme="minorEastAsia" w:hAnsiTheme="minorHAnsi" w:cstheme="minorBidi"/>
          <w:caps w:val="0"/>
          <w:noProof/>
          <w:sz w:val="22"/>
          <w:szCs w:val="22"/>
          <w:lang w:eastAsia="pt-BR"/>
        </w:rPr>
      </w:pPr>
      <w:del w:id="227" w:author="Ryan Lemos" w:date="2019-08-19T19:02:00Z">
        <w:r w:rsidDel="00753186">
          <w:rPr>
            <w:noProof/>
          </w:rPr>
          <w:delText>2.2</w:delText>
        </w:r>
        <w:r w:rsidDel="00753186">
          <w:rPr>
            <w:rFonts w:asciiTheme="minorHAnsi" w:eastAsiaTheme="minorEastAsia" w:hAnsiTheme="minorHAnsi" w:cstheme="minorBidi"/>
            <w:caps w:val="0"/>
            <w:noProof/>
            <w:sz w:val="22"/>
            <w:szCs w:val="22"/>
            <w:lang w:eastAsia="pt-BR"/>
          </w:rPr>
          <w:tab/>
        </w:r>
        <w:r w:rsidDel="00753186">
          <w:rPr>
            <w:noProof/>
          </w:rPr>
          <w:delText>Desenvolvimento e tecnologias de sistemas Web</w:delText>
        </w:r>
        <w:r w:rsidDel="00753186">
          <w:rPr>
            <w:noProof/>
          </w:rPr>
          <w:tab/>
          <w:delText>17</w:delText>
        </w:r>
      </w:del>
    </w:p>
    <w:p w14:paraId="1A218198" w14:textId="05C3DC80" w:rsidR="00085AE7" w:rsidDel="00753186" w:rsidRDefault="00085AE7">
      <w:pPr>
        <w:pStyle w:val="Sumrio3"/>
        <w:rPr>
          <w:del w:id="228" w:author="Ryan Lemos" w:date="2019-08-19T19:02:00Z"/>
          <w:rFonts w:asciiTheme="minorHAnsi" w:eastAsiaTheme="minorEastAsia" w:hAnsiTheme="minorHAnsi" w:cstheme="minorBidi"/>
          <w:b w:val="0"/>
          <w:iCs w:val="0"/>
          <w:noProof/>
          <w:sz w:val="22"/>
          <w:szCs w:val="22"/>
          <w:lang w:eastAsia="pt-BR"/>
        </w:rPr>
      </w:pPr>
      <w:del w:id="229" w:author="Ryan Lemos" w:date="2019-08-19T19:02:00Z">
        <w:r w:rsidDel="00753186">
          <w:rPr>
            <w:noProof/>
          </w:rPr>
          <w:delText>2.2.1</w:delText>
        </w:r>
        <w:r w:rsidDel="00753186">
          <w:rPr>
            <w:rFonts w:asciiTheme="minorHAnsi" w:eastAsiaTheme="minorEastAsia" w:hAnsiTheme="minorHAnsi" w:cstheme="minorBidi"/>
            <w:b w:val="0"/>
            <w:iCs w:val="0"/>
            <w:noProof/>
            <w:sz w:val="22"/>
            <w:szCs w:val="22"/>
            <w:lang w:eastAsia="pt-BR"/>
          </w:rPr>
          <w:tab/>
        </w:r>
        <w:r w:rsidDel="00753186">
          <w:rPr>
            <w:noProof/>
          </w:rPr>
          <w:delText>Criptografia e controle de acessos</w:delText>
        </w:r>
        <w:r w:rsidDel="00753186">
          <w:rPr>
            <w:noProof/>
          </w:rPr>
          <w:tab/>
          <w:delText>18</w:delText>
        </w:r>
      </w:del>
    </w:p>
    <w:p w14:paraId="12756D21" w14:textId="09FD6782" w:rsidR="00085AE7" w:rsidDel="00753186" w:rsidRDefault="00085AE7">
      <w:pPr>
        <w:pStyle w:val="Sumrio3"/>
        <w:rPr>
          <w:del w:id="230" w:author="Ryan Lemos" w:date="2019-08-19T19:02:00Z"/>
          <w:rFonts w:asciiTheme="minorHAnsi" w:eastAsiaTheme="minorEastAsia" w:hAnsiTheme="minorHAnsi" w:cstheme="minorBidi"/>
          <w:b w:val="0"/>
          <w:iCs w:val="0"/>
          <w:noProof/>
          <w:sz w:val="22"/>
          <w:szCs w:val="22"/>
          <w:lang w:eastAsia="pt-BR"/>
        </w:rPr>
      </w:pPr>
      <w:del w:id="231" w:author="Ryan Lemos" w:date="2019-08-19T19:02:00Z">
        <w:r w:rsidDel="00753186">
          <w:rPr>
            <w:noProof/>
          </w:rPr>
          <w:delText>2.2.2</w:delText>
        </w:r>
        <w:r w:rsidDel="00753186">
          <w:rPr>
            <w:rFonts w:asciiTheme="minorHAnsi" w:eastAsiaTheme="minorEastAsia" w:hAnsiTheme="minorHAnsi" w:cstheme="minorBidi"/>
            <w:b w:val="0"/>
            <w:iCs w:val="0"/>
            <w:noProof/>
            <w:sz w:val="22"/>
            <w:szCs w:val="22"/>
            <w:lang w:eastAsia="pt-BR"/>
          </w:rPr>
          <w:tab/>
        </w:r>
        <w:r w:rsidDel="00753186">
          <w:rPr>
            <w:noProof/>
          </w:rPr>
          <w:delText>Interação humano computador (IHC)</w:delText>
        </w:r>
        <w:r w:rsidDel="00753186">
          <w:rPr>
            <w:noProof/>
          </w:rPr>
          <w:tab/>
          <w:delText>19</w:delText>
        </w:r>
      </w:del>
    </w:p>
    <w:p w14:paraId="3DE83459" w14:textId="236D5EB3" w:rsidR="00085AE7" w:rsidDel="00753186" w:rsidRDefault="00085AE7">
      <w:pPr>
        <w:pStyle w:val="Sumrio3"/>
        <w:rPr>
          <w:del w:id="232" w:author="Ryan Lemos" w:date="2019-08-19T19:02:00Z"/>
          <w:rFonts w:asciiTheme="minorHAnsi" w:eastAsiaTheme="minorEastAsia" w:hAnsiTheme="minorHAnsi" w:cstheme="minorBidi"/>
          <w:b w:val="0"/>
          <w:iCs w:val="0"/>
          <w:noProof/>
          <w:sz w:val="22"/>
          <w:szCs w:val="22"/>
          <w:lang w:eastAsia="pt-BR"/>
        </w:rPr>
      </w:pPr>
      <w:del w:id="233" w:author="Ryan Lemos" w:date="2019-08-19T19:02:00Z">
        <w:r w:rsidDel="00753186">
          <w:rPr>
            <w:noProof/>
          </w:rPr>
          <w:delText>2.2.3</w:delText>
        </w:r>
        <w:r w:rsidDel="00753186">
          <w:rPr>
            <w:rFonts w:asciiTheme="minorHAnsi" w:eastAsiaTheme="minorEastAsia" w:hAnsiTheme="minorHAnsi" w:cstheme="minorBidi"/>
            <w:b w:val="0"/>
            <w:iCs w:val="0"/>
            <w:noProof/>
            <w:sz w:val="22"/>
            <w:szCs w:val="22"/>
            <w:lang w:eastAsia="pt-BR"/>
          </w:rPr>
          <w:tab/>
        </w:r>
        <w:r w:rsidDel="00753186">
          <w:rPr>
            <w:noProof/>
          </w:rPr>
          <w:delText>Engenharia de Software</w:delText>
        </w:r>
        <w:r w:rsidDel="00753186">
          <w:rPr>
            <w:noProof/>
          </w:rPr>
          <w:tab/>
          <w:delText>20</w:delText>
        </w:r>
      </w:del>
    </w:p>
    <w:p w14:paraId="102D1E5D" w14:textId="4989E860" w:rsidR="00085AE7" w:rsidDel="00753186" w:rsidRDefault="00085AE7">
      <w:pPr>
        <w:pStyle w:val="Sumrio4"/>
        <w:tabs>
          <w:tab w:val="left" w:pos="1200"/>
          <w:tab w:val="right" w:leader="dot" w:pos="9061"/>
        </w:tabs>
        <w:rPr>
          <w:del w:id="234" w:author="Ryan Lemos" w:date="2019-08-19T19:02:00Z"/>
          <w:rFonts w:asciiTheme="minorHAnsi" w:eastAsiaTheme="minorEastAsia" w:hAnsiTheme="minorHAnsi" w:cstheme="minorBidi"/>
          <w:noProof/>
          <w:sz w:val="22"/>
          <w:szCs w:val="22"/>
          <w:lang w:eastAsia="pt-BR"/>
        </w:rPr>
      </w:pPr>
      <w:del w:id="235" w:author="Ryan Lemos" w:date="2019-08-19T19:02:00Z">
        <w:r w:rsidDel="00753186">
          <w:rPr>
            <w:noProof/>
          </w:rPr>
          <w:delText>2.2.3.1</w:delText>
        </w:r>
        <w:r w:rsidDel="00753186">
          <w:rPr>
            <w:rFonts w:asciiTheme="minorHAnsi" w:eastAsiaTheme="minorEastAsia" w:hAnsiTheme="minorHAnsi" w:cstheme="minorBidi"/>
            <w:noProof/>
            <w:sz w:val="22"/>
            <w:szCs w:val="22"/>
            <w:lang w:eastAsia="pt-BR"/>
          </w:rPr>
          <w:tab/>
        </w:r>
        <w:r w:rsidDel="00753186">
          <w:rPr>
            <w:noProof/>
          </w:rPr>
          <w:delText xml:space="preserve">Modelagem de processos com o </w:delText>
        </w:r>
        <w:r w:rsidRPr="008F5A95" w:rsidDel="00753186">
          <w:rPr>
            <w:i/>
            <w:noProof/>
          </w:rPr>
          <w:delText>Business Process Model and Notation</w:delText>
        </w:r>
        <w:r w:rsidDel="00753186">
          <w:rPr>
            <w:noProof/>
          </w:rPr>
          <w:delText xml:space="preserve"> (BPMN)</w:delText>
        </w:r>
        <w:r w:rsidDel="00753186">
          <w:rPr>
            <w:noProof/>
          </w:rPr>
          <w:tab/>
          <w:delText>22</w:delText>
        </w:r>
      </w:del>
    </w:p>
    <w:p w14:paraId="2DF29C12" w14:textId="32A04C4A" w:rsidR="00085AE7" w:rsidDel="00753186" w:rsidRDefault="00085AE7">
      <w:pPr>
        <w:pStyle w:val="Sumrio4"/>
        <w:tabs>
          <w:tab w:val="left" w:pos="1200"/>
          <w:tab w:val="right" w:leader="dot" w:pos="9061"/>
        </w:tabs>
        <w:rPr>
          <w:del w:id="236" w:author="Ryan Lemos" w:date="2019-08-19T19:02:00Z"/>
          <w:rFonts w:asciiTheme="minorHAnsi" w:eastAsiaTheme="minorEastAsia" w:hAnsiTheme="minorHAnsi" w:cstheme="minorBidi"/>
          <w:noProof/>
          <w:sz w:val="22"/>
          <w:szCs w:val="22"/>
          <w:lang w:eastAsia="pt-BR"/>
        </w:rPr>
      </w:pPr>
      <w:del w:id="237" w:author="Ryan Lemos" w:date="2019-08-19T19:02:00Z">
        <w:r w:rsidDel="00753186">
          <w:rPr>
            <w:noProof/>
          </w:rPr>
          <w:delText>2.2.3.2</w:delText>
        </w:r>
        <w:r w:rsidDel="00753186">
          <w:rPr>
            <w:rFonts w:asciiTheme="minorHAnsi" w:eastAsiaTheme="minorEastAsia" w:hAnsiTheme="minorHAnsi" w:cstheme="minorBidi"/>
            <w:noProof/>
            <w:sz w:val="22"/>
            <w:szCs w:val="22"/>
            <w:lang w:eastAsia="pt-BR"/>
          </w:rPr>
          <w:tab/>
        </w:r>
        <w:r w:rsidDel="00753186">
          <w:rPr>
            <w:noProof/>
          </w:rPr>
          <w:delText>Metodologia Ágil</w:delText>
        </w:r>
        <w:r w:rsidDel="00753186">
          <w:rPr>
            <w:noProof/>
          </w:rPr>
          <w:tab/>
          <w:delText>25</w:delText>
        </w:r>
      </w:del>
    </w:p>
    <w:p w14:paraId="4F5A208D" w14:textId="7BEBC821" w:rsidR="00085AE7" w:rsidDel="00753186" w:rsidRDefault="00085AE7">
      <w:pPr>
        <w:pStyle w:val="Sumrio4"/>
        <w:tabs>
          <w:tab w:val="left" w:pos="1200"/>
          <w:tab w:val="right" w:leader="dot" w:pos="9061"/>
        </w:tabs>
        <w:rPr>
          <w:del w:id="238" w:author="Ryan Lemos" w:date="2019-08-19T19:02:00Z"/>
          <w:rFonts w:asciiTheme="minorHAnsi" w:eastAsiaTheme="minorEastAsia" w:hAnsiTheme="minorHAnsi" w:cstheme="minorBidi"/>
          <w:noProof/>
          <w:sz w:val="22"/>
          <w:szCs w:val="22"/>
          <w:lang w:eastAsia="pt-BR"/>
        </w:rPr>
      </w:pPr>
      <w:del w:id="239" w:author="Ryan Lemos" w:date="2019-08-19T19:02:00Z">
        <w:r w:rsidDel="00753186">
          <w:rPr>
            <w:noProof/>
          </w:rPr>
          <w:delText>2.2.3.3</w:delText>
        </w:r>
        <w:r w:rsidDel="00753186">
          <w:rPr>
            <w:rFonts w:asciiTheme="minorHAnsi" w:eastAsiaTheme="minorEastAsia" w:hAnsiTheme="minorHAnsi" w:cstheme="minorBidi"/>
            <w:noProof/>
            <w:sz w:val="22"/>
            <w:szCs w:val="22"/>
            <w:lang w:eastAsia="pt-BR"/>
          </w:rPr>
          <w:tab/>
        </w:r>
        <w:r w:rsidRPr="008F5A95" w:rsidDel="00753186">
          <w:rPr>
            <w:i/>
            <w:noProof/>
          </w:rPr>
          <w:delText>Extreme Programming</w:delText>
        </w:r>
        <w:r w:rsidDel="00753186">
          <w:rPr>
            <w:noProof/>
          </w:rPr>
          <w:delText xml:space="preserve"> (XP)</w:delText>
        </w:r>
        <w:r w:rsidDel="00753186">
          <w:rPr>
            <w:noProof/>
          </w:rPr>
          <w:tab/>
          <w:delText>26</w:delText>
        </w:r>
      </w:del>
    </w:p>
    <w:p w14:paraId="4F9F9C09" w14:textId="4079B548" w:rsidR="00085AE7" w:rsidDel="00753186" w:rsidRDefault="00085AE7">
      <w:pPr>
        <w:pStyle w:val="Sumrio3"/>
        <w:rPr>
          <w:del w:id="240" w:author="Ryan Lemos" w:date="2019-08-19T19:02:00Z"/>
          <w:rFonts w:asciiTheme="minorHAnsi" w:eastAsiaTheme="minorEastAsia" w:hAnsiTheme="minorHAnsi" w:cstheme="minorBidi"/>
          <w:b w:val="0"/>
          <w:iCs w:val="0"/>
          <w:noProof/>
          <w:sz w:val="22"/>
          <w:szCs w:val="22"/>
          <w:lang w:eastAsia="pt-BR"/>
        </w:rPr>
      </w:pPr>
      <w:del w:id="241" w:author="Ryan Lemos" w:date="2019-08-19T19:02:00Z">
        <w:r w:rsidDel="00753186">
          <w:rPr>
            <w:noProof/>
          </w:rPr>
          <w:delText>2.2.4</w:delText>
        </w:r>
        <w:r w:rsidDel="00753186">
          <w:rPr>
            <w:rFonts w:asciiTheme="minorHAnsi" w:eastAsiaTheme="minorEastAsia" w:hAnsiTheme="minorHAnsi" w:cstheme="minorBidi"/>
            <w:b w:val="0"/>
            <w:iCs w:val="0"/>
            <w:noProof/>
            <w:sz w:val="22"/>
            <w:szCs w:val="22"/>
            <w:lang w:eastAsia="pt-BR"/>
          </w:rPr>
          <w:tab/>
        </w:r>
        <w:r w:rsidDel="00753186">
          <w:rPr>
            <w:noProof/>
          </w:rPr>
          <w:delText>Tecnologias para desenvolvimento WEB</w:delText>
        </w:r>
        <w:r w:rsidDel="00753186">
          <w:rPr>
            <w:noProof/>
          </w:rPr>
          <w:tab/>
          <w:delText>29</w:delText>
        </w:r>
      </w:del>
    </w:p>
    <w:p w14:paraId="3931E4CE" w14:textId="3CD0D3CB" w:rsidR="00085AE7" w:rsidRPr="00753186" w:rsidDel="00753186" w:rsidRDefault="00085AE7">
      <w:pPr>
        <w:pStyle w:val="Sumrio4"/>
        <w:tabs>
          <w:tab w:val="left" w:pos="1200"/>
          <w:tab w:val="right" w:leader="dot" w:pos="9061"/>
        </w:tabs>
        <w:rPr>
          <w:del w:id="242" w:author="Ryan Lemos" w:date="2019-08-19T19:02:00Z"/>
          <w:rFonts w:asciiTheme="minorHAnsi" w:eastAsiaTheme="minorEastAsia" w:hAnsiTheme="minorHAnsi" w:cstheme="minorBidi"/>
          <w:noProof/>
          <w:sz w:val="22"/>
          <w:szCs w:val="22"/>
          <w:lang w:eastAsia="pt-BR"/>
          <w:rPrChange w:id="243" w:author="Ryan Lemos" w:date="2019-08-19T19:03:00Z">
            <w:rPr>
              <w:del w:id="244" w:author="Ryan Lemos" w:date="2019-08-19T19:02:00Z"/>
              <w:rFonts w:asciiTheme="minorHAnsi" w:eastAsiaTheme="minorEastAsia" w:hAnsiTheme="minorHAnsi" w:cstheme="minorBidi"/>
              <w:noProof/>
              <w:sz w:val="22"/>
              <w:szCs w:val="22"/>
              <w:lang w:val="en-US" w:eastAsia="pt-BR"/>
            </w:rPr>
          </w:rPrChange>
        </w:rPr>
      </w:pPr>
      <w:del w:id="245" w:author="Ryan Lemos" w:date="2019-08-19T19:02:00Z">
        <w:r w:rsidRPr="00753186" w:rsidDel="00753186">
          <w:rPr>
            <w:noProof/>
            <w:rPrChange w:id="246" w:author="Ryan Lemos" w:date="2019-08-19T19:03:00Z">
              <w:rPr>
                <w:noProof/>
                <w:lang w:val="en-US"/>
              </w:rPr>
            </w:rPrChange>
          </w:rPr>
          <w:delText>2.2.4.1</w:delText>
        </w:r>
        <w:r w:rsidRPr="00753186" w:rsidDel="00753186">
          <w:rPr>
            <w:rFonts w:asciiTheme="minorHAnsi" w:eastAsiaTheme="minorEastAsia" w:hAnsiTheme="minorHAnsi" w:cstheme="minorBidi"/>
            <w:noProof/>
            <w:sz w:val="22"/>
            <w:lang w:eastAsia="pt-BR"/>
            <w:rPrChange w:id="247" w:author="Ryan Lemos" w:date="2019-08-19T19:03:00Z">
              <w:rPr>
                <w:rFonts w:asciiTheme="minorHAnsi" w:eastAsiaTheme="minorEastAsia" w:hAnsiTheme="minorHAnsi" w:cstheme="minorBidi"/>
                <w:noProof/>
                <w:sz w:val="22"/>
                <w:lang w:val="en-US" w:eastAsia="pt-BR"/>
              </w:rPr>
            </w:rPrChange>
          </w:rPr>
          <w:tab/>
        </w:r>
        <w:r w:rsidRPr="00753186" w:rsidDel="00753186">
          <w:rPr>
            <w:i/>
            <w:noProof/>
            <w:rPrChange w:id="248" w:author="Ryan Lemos" w:date="2019-08-19T19:03:00Z">
              <w:rPr>
                <w:i/>
                <w:noProof/>
                <w:lang w:val="en-US"/>
              </w:rPr>
            </w:rPrChange>
          </w:rPr>
          <w:delText>Hyper Text Markup Language</w:delText>
        </w:r>
        <w:r w:rsidRPr="00753186" w:rsidDel="00753186">
          <w:rPr>
            <w:noProof/>
            <w:rPrChange w:id="249" w:author="Ryan Lemos" w:date="2019-08-19T19:03:00Z">
              <w:rPr>
                <w:noProof/>
                <w:lang w:val="en-US"/>
              </w:rPr>
            </w:rPrChange>
          </w:rPr>
          <w:delText xml:space="preserve"> (HTML)</w:delText>
        </w:r>
        <w:r w:rsidRPr="00753186" w:rsidDel="00753186">
          <w:rPr>
            <w:noProof/>
            <w:rPrChange w:id="250" w:author="Ryan Lemos" w:date="2019-08-19T19:03:00Z">
              <w:rPr>
                <w:noProof/>
                <w:lang w:val="en-US"/>
              </w:rPr>
            </w:rPrChange>
          </w:rPr>
          <w:tab/>
          <w:delText>29</w:delText>
        </w:r>
      </w:del>
    </w:p>
    <w:p w14:paraId="4A237D04" w14:textId="4C897D18" w:rsidR="00085AE7" w:rsidRPr="00753186" w:rsidDel="00753186" w:rsidRDefault="00085AE7">
      <w:pPr>
        <w:pStyle w:val="Sumrio4"/>
        <w:tabs>
          <w:tab w:val="left" w:pos="1200"/>
          <w:tab w:val="right" w:leader="dot" w:pos="9061"/>
        </w:tabs>
        <w:rPr>
          <w:del w:id="251" w:author="Ryan Lemos" w:date="2019-08-19T19:02:00Z"/>
          <w:rFonts w:asciiTheme="minorHAnsi" w:eastAsiaTheme="minorEastAsia" w:hAnsiTheme="minorHAnsi" w:cstheme="minorBidi"/>
          <w:noProof/>
          <w:sz w:val="22"/>
          <w:szCs w:val="22"/>
          <w:lang w:eastAsia="pt-BR"/>
          <w:rPrChange w:id="252" w:author="Ryan Lemos" w:date="2019-08-19T19:03:00Z">
            <w:rPr>
              <w:del w:id="253" w:author="Ryan Lemos" w:date="2019-08-19T19:02:00Z"/>
              <w:rFonts w:asciiTheme="minorHAnsi" w:eastAsiaTheme="minorEastAsia" w:hAnsiTheme="minorHAnsi" w:cstheme="minorBidi"/>
              <w:noProof/>
              <w:sz w:val="22"/>
              <w:szCs w:val="22"/>
              <w:lang w:val="en-US" w:eastAsia="pt-BR"/>
            </w:rPr>
          </w:rPrChange>
        </w:rPr>
      </w:pPr>
      <w:del w:id="254" w:author="Ryan Lemos" w:date="2019-08-19T19:02:00Z">
        <w:r w:rsidRPr="00753186" w:rsidDel="00753186">
          <w:rPr>
            <w:noProof/>
            <w:rPrChange w:id="255" w:author="Ryan Lemos" w:date="2019-08-19T19:03:00Z">
              <w:rPr>
                <w:noProof/>
                <w:lang w:val="en-US"/>
              </w:rPr>
            </w:rPrChange>
          </w:rPr>
          <w:delText>2.2.4.2</w:delText>
        </w:r>
        <w:r w:rsidRPr="00753186" w:rsidDel="00753186">
          <w:rPr>
            <w:rFonts w:asciiTheme="minorHAnsi" w:eastAsiaTheme="minorEastAsia" w:hAnsiTheme="minorHAnsi" w:cstheme="minorBidi"/>
            <w:noProof/>
            <w:sz w:val="22"/>
            <w:lang w:eastAsia="pt-BR"/>
            <w:rPrChange w:id="256" w:author="Ryan Lemos" w:date="2019-08-19T19:03:00Z">
              <w:rPr>
                <w:rFonts w:asciiTheme="minorHAnsi" w:eastAsiaTheme="minorEastAsia" w:hAnsiTheme="minorHAnsi" w:cstheme="minorBidi"/>
                <w:noProof/>
                <w:sz w:val="22"/>
                <w:lang w:val="en-US" w:eastAsia="pt-BR"/>
              </w:rPr>
            </w:rPrChange>
          </w:rPr>
          <w:tab/>
        </w:r>
        <w:r w:rsidRPr="00753186" w:rsidDel="00753186">
          <w:rPr>
            <w:i/>
            <w:noProof/>
            <w:rPrChange w:id="257" w:author="Ryan Lemos" w:date="2019-08-19T19:03:00Z">
              <w:rPr>
                <w:i/>
                <w:noProof/>
                <w:lang w:val="en-US"/>
              </w:rPr>
            </w:rPrChange>
          </w:rPr>
          <w:delText>Cascading Style Sheets</w:delText>
        </w:r>
        <w:r w:rsidRPr="00753186" w:rsidDel="00753186">
          <w:rPr>
            <w:noProof/>
            <w:rPrChange w:id="258" w:author="Ryan Lemos" w:date="2019-08-19T19:03:00Z">
              <w:rPr>
                <w:noProof/>
                <w:lang w:val="en-US"/>
              </w:rPr>
            </w:rPrChange>
          </w:rPr>
          <w:delText xml:space="preserve"> (CSS)</w:delText>
        </w:r>
        <w:r w:rsidRPr="00753186" w:rsidDel="00753186">
          <w:rPr>
            <w:noProof/>
            <w:rPrChange w:id="259" w:author="Ryan Lemos" w:date="2019-08-19T19:03:00Z">
              <w:rPr>
                <w:noProof/>
                <w:lang w:val="en-US"/>
              </w:rPr>
            </w:rPrChange>
          </w:rPr>
          <w:tab/>
          <w:delText>30</w:delText>
        </w:r>
      </w:del>
    </w:p>
    <w:p w14:paraId="4E7FD58C" w14:textId="4B61B695" w:rsidR="00085AE7" w:rsidRPr="00753186" w:rsidDel="00753186" w:rsidRDefault="00085AE7">
      <w:pPr>
        <w:pStyle w:val="Sumrio4"/>
        <w:tabs>
          <w:tab w:val="left" w:pos="1200"/>
          <w:tab w:val="right" w:leader="dot" w:pos="9061"/>
        </w:tabs>
        <w:rPr>
          <w:del w:id="260" w:author="Ryan Lemos" w:date="2019-08-19T19:02:00Z"/>
          <w:rFonts w:asciiTheme="minorHAnsi" w:eastAsiaTheme="minorEastAsia" w:hAnsiTheme="minorHAnsi" w:cstheme="minorBidi"/>
          <w:noProof/>
          <w:sz w:val="22"/>
          <w:szCs w:val="22"/>
          <w:lang w:eastAsia="pt-BR"/>
          <w:rPrChange w:id="261" w:author="Ryan Lemos" w:date="2019-08-19T19:03:00Z">
            <w:rPr>
              <w:del w:id="262" w:author="Ryan Lemos" w:date="2019-08-19T19:02:00Z"/>
              <w:rFonts w:asciiTheme="minorHAnsi" w:eastAsiaTheme="minorEastAsia" w:hAnsiTheme="minorHAnsi" w:cstheme="minorBidi"/>
              <w:noProof/>
              <w:sz w:val="22"/>
              <w:szCs w:val="22"/>
              <w:lang w:val="en-US" w:eastAsia="pt-BR"/>
            </w:rPr>
          </w:rPrChange>
        </w:rPr>
      </w:pPr>
      <w:del w:id="263" w:author="Ryan Lemos" w:date="2019-08-19T19:02:00Z">
        <w:r w:rsidRPr="00753186" w:rsidDel="00753186">
          <w:rPr>
            <w:noProof/>
            <w:rPrChange w:id="264" w:author="Ryan Lemos" w:date="2019-08-19T19:03:00Z">
              <w:rPr>
                <w:noProof/>
                <w:lang w:val="en-US"/>
              </w:rPr>
            </w:rPrChange>
          </w:rPr>
          <w:delText>2.2.4.3</w:delText>
        </w:r>
        <w:r w:rsidRPr="00753186" w:rsidDel="00753186">
          <w:rPr>
            <w:rFonts w:asciiTheme="minorHAnsi" w:eastAsiaTheme="minorEastAsia" w:hAnsiTheme="minorHAnsi" w:cstheme="minorBidi"/>
            <w:noProof/>
            <w:sz w:val="22"/>
            <w:lang w:eastAsia="pt-BR"/>
            <w:rPrChange w:id="265" w:author="Ryan Lemos" w:date="2019-08-19T19:03:00Z">
              <w:rPr>
                <w:rFonts w:asciiTheme="minorHAnsi" w:eastAsiaTheme="minorEastAsia" w:hAnsiTheme="minorHAnsi" w:cstheme="minorBidi"/>
                <w:noProof/>
                <w:sz w:val="22"/>
                <w:lang w:val="en-US" w:eastAsia="pt-BR"/>
              </w:rPr>
            </w:rPrChange>
          </w:rPr>
          <w:tab/>
        </w:r>
        <w:r w:rsidRPr="00753186" w:rsidDel="00753186">
          <w:rPr>
            <w:noProof/>
            <w:rPrChange w:id="266" w:author="Ryan Lemos" w:date="2019-08-19T19:03:00Z">
              <w:rPr>
                <w:noProof/>
                <w:lang w:val="en-US"/>
              </w:rPr>
            </w:rPrChange>
          </w:rPr>
          <w:delText>MaterializeCSS</w:delText>
        </w:r>
        <w:r w:rsidRPr="00753186" w:rsidDel="00753186">
          <w:rPr>
            <w:noProof/>
            <w:rPrChange w:id="267" w:author="Ryan Lemos" w:date="2019-08-19T19:03:00Z">
              <w:rPr>
                <w:noProof/>
                <w:lang w:val="en-US"/>
              </w:rPr>
            </w:rPrChange>
          </w:rPr>
          <w:tab/>
          <w:delText>33</w:delText>
        </w:r>
      </w:del>
    </w:p>
    <w:p w14:paraId="1930468F" w14:textId="2ED446D4" w:rsidR="00085AE7" w:rsidRPr="00753186" w:rsidDel="00753186" w:rsidRDefault="00085AE7">
      <w:pPr>
        <w:pStyle w:val="Sumrio4"/>
        <w:tabs>
          <w:tab w:val="left" w:pos="1200"/>
          <w:tab w:val="right" w:leader="dot" w:pos="9061"/>
        </w:tabs>
        <w:rPr>
          <w:del w:id="268" w:author="Ryan Lemos" w:date="2019-08-19T19:02:00Z"/>
          <w:rFonts w:asciiTheme="minorHAnsi" w:eastAsiaTheme="minorEastAsia" w:hAnsiTheme="minorHAnsi" w:cstheme="minorBidi"/>
          <w:noProof/>
          <w:sz w:val="22"/>
          <w:szCs w:val="22"/>
          <w:lang w:eastAsia="pt-BR"/>
          <w:rPrChange w:id="269" w:author="Ryan Lemos" w:date="2019-08-19T19:03:00Z">
            <w:rPr>
              <w:del w:id="270" w:author="Ryan Lemos" w:date="2019-08-19T19:02:00Z"/>
              <w:rFonts w:asciiTheme="minorHAnsi" w:eastAsiaTheme="minorEastAsia" w:hAnsiTheme="minorHAnsi" w:cstheme="minorBidi"/>
              <w:noProof/>
              <w:sz w:val="22"/>
              <w:szCs w:val="22"/>
              <w:lang w:val="en-US" w:eastAsia="pt-BR"/>
            </w:rPr>
          </w:rPrChange>
        </w:rPr>
      </w:pPr>
      <w:del w:id="271" w:author="Ryan Lemos" w:date="2019-08-19T19:02:00Z">
        <w:r w:rsidRPr="00753186" w:rsidDel="00753186">
          <w:rPr>
            <w:noProof/>
            <w:rPrChange w:id="272" w:author="Ryan Lemos" w:date="2019-08-19T19:03:00Z">
              <w:rPr>
                <w:noProof/>
                <w:lang w:val="en-US"/>
              </w:rPr>
            </w:rPrChange>
          </w:rPr>
          <w:delText>2.2.4.4</w:delText>
        </w:r>
        <w:r w:rsidRPr="00753186" w:rsidDel="00753186">
          <w:rPr>
            <w:rFonts w:asciiTheme="minorHAnsi" w:eastAsiaTheme="minorEastAsia" w:hAnsiTheme="minorHAnsi" w:cstheme="minorBidi"/>
            <w:noProof/>
            <w:sz w:val="22"/>
            <w:lang w:eastAsia="pt-BR"/>
            <w:rPrChange w:id="273" w:author="Ryan Lemos" w:date="2019-08-19T19:03:00Z">
              <w:rPr>
                <w:rFonts w:asciiTheme="minorHAnsi" w:eastAsiaTheme="minorEastAsia" w:hAnsiTheme="minorHAnsi" w:cstheme="minorBidi"/>
                <w:noProof/>
                <w:sz w:val="22"/>
                <w:lang w:val="en-US" w:eastAsia="pt-BR"/>
              </w:rPr>
            </w:rPrChange>
          </w:rPr>
          <w:tab/>
        </w:r>
        <w:r w:rsidRPr="00753186" w:rsidDel="00753186">
          <w:rPr>
            <w:noProof/>
            <w:rPrChange w:id="274" w:author="Ryan Lemos" w:date="2019-08-19T19:03:00Z">
              <w:rPr>
                <w:noProof/>
                <w:lang w:val="en-US"/>
              </w:rPr>
            </w:rPrChange>
          </w:rPr>
          <w:delText>JavaScript (JS)</w:delText>
        </w:r>
        <w:r w:rsidRPr="00753186" w:rsidDel="00753186">
          <w:rPr>
            <w:noProof/>
            <w:rPrChange w:id="275" w:author="Ryan Lemos" w:date="2019-08-19T19:03:00Z">
              <w:rPr>
                <w:noProof/>
                <w:lang w:val="en-US"/>
              </w:rPr>
            </w:rPrChange>
          </w:rPr>
          <w:tab/>
          <w:delText>33</w:delText>
        </w:r>
      </w:del>
    </w:p>
    <w:p w14:paraId="6C0FA899" w14:textId="7E3289E8" w:rsidR="00085AE7" w:rsidRPr="00753186" w:rsidDel="00753186" w:rsidRDefault="00085AE7">
      <w:pPr>
        <w:pStyle w:val="Sumrio4"/>
        <w:tabs>
          <w:tab w:val="left" w:pos="1200"/>
          <w:tab w:val="right" w:leader="dot" w:pos="9061"/>
        </w:tabs>
        <w:rPr>
          <w:del w:id="276" w:author="Ryan Lemos" w:date="2019-08-19T19:02:00Z"/>
          <w:rFonts w:asciiTheme="minorHAnsi" w:eastAsiaTheme="minorEastAsia" w:hAnsiTheme="minorHAnsi" w:cstheme="minorBidi"/>
          <w:noProof/>
          <w:sz w:val="22"/>
          <w:szCs w:val="22"/>
          <w:lang w:eastAsia="pt-BR"/>
          <w:rPrChange w:id="277" w:author="Ryan Lemos" w:date="2019-08-19T19:03:00Z">
            <w:rPr>
              <w:del w:id="278" w:author="Ryan Lemos" w:date="2019-08-19T19:02:00Z"/>
              <w:rFonts w:asciiTheme="minorHAnsi" w:eastAsiaTheme="minorEastAsia" w:hAnsiTheme="minorHAnsi" w:cstheme="minorBidi"/>
              <w:noProof/>
              <w:sz w:val="22"/>
              <w:szCs w:val="22"/>
              <w:lang w:val="en-US" w:eastAsia="pt-BR"/>
            </w:rPr>
          </w:rPrChange>
        </w:rPr>
      </w:pPr>
      <w:del w:id="279" w:author="Ryan Lemos" w:date="2019-08-19T19:02:00Z">
        <w:r w:rsidRPr="00753186" w:rsidDel="00753186">
          <w:rPr>
            <w:noProof/>
            <w:rPrChange w:id="280" w:author="Ryan Lemos" w:date="2019-08-19T19:03:00Z">
              <w:rPr>
                <w:noProof/>
                <w:lang w:val="en-US"/>
              </w:rPr>
            </w:rPrChange>
          </w:rPr>
          <w:delText>2.2.4.5</w:delText>
        </w:r>
        <w:r w:rsidRPr="00753186" w:rsidDel="00753186">
          <w:rPr>
            <w:rFonts w:asciiTheme="minorHAnsi" w:eastAsiaTheme="minorEastAsia" w:hAnsiTheme="minorHAnsi" w:cstheme="minorBidi"/>
            <w:noProof/>
            <w:sz w:val="22"/>
            <w:lang w:eastAsia="pt-BR"/>
            <w:rPrChange w:id="281" w:author="Ryan Lemos" w:date="2019-08-19T19:03:00Z">
              <w:rPr>
                <w:rFonts w:asciiTheme="minorHAnsi" w:eastAsiaTheme="minorEastAsia" w:hAnsiTheme="minorHAnsi" w:cstheme="minorBidi"/>
                <w:noProof/>
                <w:sz w:val="22"/>
                <w:lang w:val="en-US" w:eastAsia="pt-BR"/>
              </w:rPr>
            </w:rPrChange>
          </w:rPr>
          <w:tab/>
        </w:r>
        <w:r w:rsidRPr="00753186" w:rsidDel="00753186">
          <w:rPr>
            <w:noProof/>
            <w:rPrChange w:id="282" w:author="Ryan Lemos" w:date="2019-08-19T19:03:00Z">
              <w:rPr>
                <w:noProof/>
                <w:lang w:val="en-US"/>
              </w:rPr>
            </w:rPrChange>
          </w:rPr>
          <w:delText>TypeScript</w:delText>
        </w:r>
        <w:r w:rsidRPr="00753186" w:rsidDel="00753186">
          <w:rPr>
            <w:noProof/>
            <w:rPrChange w:id="283" w:author="Ryan Lemos" w:date="2019-08-19T19:03:00Z">
              <w:rPr>
                <w:noProof/>
                <w:lang w:val="en-US"/>
              </w:rPr>
            </w:rPrChange>
          </w:rPr>
          <w:tab/>
          <w:delText>34</w:delText>
        </w:r>
      </w:del>
    </w:p>
    <w:p w14:paraId="2FC3EED1" w14:textId="670C18DA" w:rsidR="00085AE7" w:rsidRPr="00753186" w:rsidDel="00753186" w:rsidRDefault="00085AE7">
      <w:pPr>
        <w:pStyle w:val="Sumrio4"/>
        <w:tabs>
          <w:tab w:val="left" w:pos="1200"/>
          <w:tab w:val="right" w:leader="dot" w:pos="9061"/>
        </w:tabs>
        <w:rPr>
          <w:del w:id="284" w:author="Ryan Lemos" w:date="2019-08-19T19:02:00Z"/>
          <w:rFonts w:asciiTheme="minorHAnsi" w:eastAsiaTheme="minorEastAsia" w:hAnsiTheme="minorHAnsi" w:cstheme="minorBidi"/>
          <w:noProof/>
          <w:sz w:val="22"/>
          <w:szCs w:val="22"/>
          <w:lang w:eastAsia="pt-BR"/>
          <w:rPrChange w:id="285" w:author="Ryan Lemos" w:date="2019-08-19T19:03:00Z">
            <w:rPr>
              <w:del w:id="286" w:author="Ryan Lemos" w:date="2019-08-19T19:02:00Z"/>
              <w:rFonts w:asciiTheme="minorHAnsi" w:eastAsiaTheme="minorEastAsia" w:hAnsiTheme="minorHAnsi" w:cstheme="minorBidi"/>
              <w:noProof/>
              <w:sz w:val="22"/>
              <w:szCs w:val="22"/>
              <w:lang w:val="en-US" w:eastAsia="pt-BR"/>
            </w:rPr>
          </w:rPrChange>
        </w:rPr>
      </w:pPr>
      <w:del w:id="287" w:author="Ryan Lemos" w:date="2019-08-19T19:02:00Z">
        <w:r w:rsidRPr="00753186" w:rsidDel="00753186">
          <w:rPr>
            <w:noProof/>
            <w:rPrChange w:id="288" w:author="Ryan Lemos" w:date="2019-08-19T19:03:00Z">
              <w:rPr>
                <w:noProof/>
                <w:lang w:val="en-US"/>
              </w:rPr>
            </w:rPrChange>
          </w:rPr>
          <w:delText>2.2.4.6</w:delText>
        </w:r>
        <w:r w:rsidRPr="00753186" w:rsidDel="00753186">
          <w:rPr>
            <w:rFonts w:asciiTheme="minorHAnsi" w:eastAsiaTheme="minorEastAsia" w:hAnsiTheme="minorHAnsi" w:cstheme="minorBidi"/>
            <w:noProof/>
            <w:sz w:val="22"/>
            <w:lang w:eastAsia="pt-BR"/>
            <w:rPrChange w:id="289" w:author="Ryan Lemos" w:date="2019-08-19T19:03:00Z">
              <w:rPr>
                <w:rFonts w:asciiTheme="minorHAnsi" w:eastAsiaTheme="minorEastAsia" w:hAnsiTheme="minorHAnsi" w:cstheme="minorBidi"/>
                <w:noProof/>
                <w:sz w:val="22"/>
                <w:lang w:val="en-US" w:eastAsia="pt-BR"/>
              </w:rPr>
            </w:rPrChange>
          </w:rPr>
          <w:tab/>
        </w:r>
        <w:r w:rsidRPr="00753186" w:rsidDel="00753186">
          <w:rPr>
            <w:noProof/>
            <w:rPrChange w:id="290" w:author="Ryan Lemos" w:date="2019-08-19T19:03:00Z">
              <w:rPr>
                <w:noProof/>
                <w:lang w:val="en-US"/>
              </w:rPr>
            </w:rPrChange>
          </w:rPr>
          <w:delText>Angular</w:delText>
        </w:r>
        <w:r w:rsidRPr="00753186" w:rsidDel="00753186">
          <w:rPr>
            <w:noProof/>
            <w:rPrChange w:id="291" w:author="Ryan Lemos" w:date="2019-08-19T19:03:00Z">
              <w:rPr>
                <w:noProof/>
                <w:lang w:val="en-US"/>
              </w:rPr>
            </w:rPrChange>
          </w:rPr>
          <w:tab/>
          <w:delText>35</w:delText>
        </w:r>
      </w:del>
    </w:p>
    <w:p w14:paraId="0AAD9DDF" w14:textId="7D2EEDEB" w:rsidR="00085AE7" w:rsidRPr="00753186" w:rsidDel="00753186" w:rsidRDefault="00085AE7">
      <w:pPr>
        <w:pStyle w:val="Sumrio4"/>
        <w:tabs>
          <w:tab w:val="left" w:pos="1200"/>
          <w:tab w:val="right" w:leader="dot" w:pos="9061"/>
        </w:tabs>
        <w:rPr>
          <w:del w:id="292" w:author="Ryan Lemos" w:date="2019-08-19T19:02:00Z"/>
          <w:rFonts w:asciiTheme="minorHAnsi" w:eastAsiaTheme="minorEastAsia" w:hAnsiTheme="minorHAnsi" w:cstheme="minorBidi"/>
          <w:noProof/>
          <w:sz w:val="22"/>
          <w:szCs w:val="22"/>
          <w:lang w:eastAsia="pt-BR"/>
          <w:rPrChange w:id="293" w:author="Ryan Lemos" w:date="2019-08-19T19:03:00Z">
            <w:rPr>
              <w:del w:id="294" w:author="Ryan Lemos" w:date="2019-08-19T19:02:00Z"/>
              <w:rFonts w:asciiTheme="minorHAnsi" w:eastAsiaTheme="minorEastAsia" w:hAnsiTheme="minorHAnsi" w:cstheme="minorBidi"/>
              <w:noProof/>
              <w:sz w:val="22"/>
              <w:szCs w:val="22"/>
              <w:lang w:val="en-US" w:eastAsia="pt-BR"/>
            </w:rPr>
          </w:rPrChange>
        </w:rPr>
      </w:pPr>
      <w:del w:id="295" w:author="Ryan Lemos" w:date="2019-08-19T19:02:00Z">
        <w:r w:rsidRPr="00753186" w:rsidDel="00753186">
          <w:rPr>
            <w:noProof/>
            <w:rPrChange w:id="296" w:author="Ryan Lemos" w:date="2019-08-19T19:03:00Z">
              <w:rPr>
                <w:noProof/>
                <w:lang w:val="en-US"/>
              </w:rPr>
            </w:rPrChange>
          </w:rPr>
          <w:delText>2.2.4.7</w:delText>
        </w:r>
        <w:r w:rsidRPr="00753186" w:rsidDel="00753186">
          <w:rPr>
            <w:rFonts w:asciiTheme="minorHAnsi" w:eastAsiaTheme="minorEastAsia" w:hAnsiTheme="minorHAnsi" w:cstheme="minorBidi"/>
            <w:noProof/>
            <w:sz w:val="22"/>
            <w:lang w:eastAsia="pt-BR"/>
            <w:rPrChange w:id="297" w:author="Ryan Lemos" w:date="2019-08-19T19:03:00Z">
              <w:rPr>
                <w:rFonts w:asciiTheme="minorHAnsi" w:eastAsiaTheme="minorEastAsia" w:hAnsiTheme="minorHAnsi" w:cstheme="minorBidi"/>
                <w:noProof/>
                <w:sz w:val="22"/>
                <w:lang w:val="en-US" w:eastAsia="pt-BR"/>
              </w:rPr>
            </w:rPrChange>
          </w:rPr>
          <w:tab/>
        </w:r>
        <w:r w:rsidRPr="00753186" w:rsidDel="00753186">
          <w:rPr>
            <w:i/>
            <w:noProof/>
            <w:rPrChange w:id="298" w:author="Ryan Lemos" w:date="2019-08-19T19:03:00Z">
              <w:rPr>
                <w:i/>
                <w:noProof/>
                <w:lang w:val="en-US"/>
              </w:rPr>
            </w:rPrChange>
          </w:rPr>
          <w:delText>Hypertext PreProcessor</w:delText>
        </w:r>
        <w:r w:rsidRPr="00753186" w:rsidDel="00753186">
          <w:rPr>
            <w:noProof/>
            <w:rPrChange w:id="299" w:author="Ryan Lemos" w:date="2019-08-19T19:03:00Z">
              <w:rPr>
                <w:noProof/>
                <w:lang w:val="en-US"/>
              </w:rPr>
            </w:rPrChange>
          </w:rPr>
          <w:delText xml:space="preserve"> (PHP)</w:delText>
        </w:r>
        <w:r w:rsidRPr="00753186" w:rsidDel="00753186">
          <w:rPr>
            <w:noProof/>
            <w:rPrChange w:id="300" w:author="Ryan Lemos" w:date="2019-08-19T19:03:00Z">
              <w:rPr>
                <w:noProof/>
                <w:lang w:val="en-US"/>
              </w:rPr>
            </w:rPrChange>
          </w:rPr>
          <w:tab/>
          <w:delText>36</w:delText>
        </w:r>
      </w:del>
    </w:p>
    <w:p w14:paraId="418E349A" w14:textId="5FAD3574" w:rsidR="00085AE7" w:rsidRPr="00753186" w:rsidDel="00753186" w:rsidRDefault="00085AE7">
      <w:pPr>
        <w:pStyle w:val="Sumrio4"/>
        <w:tabs>
          <w:tab w:val="left" w:pos="1200"/>
          <w:tab w:val="right" w:leader="dot" w:pos="9061"/>
        </w:tabs>
        <w:rPr>
          <w:del w:id="301" w:author="Ryan Lemos" w:date="2019-08-19T19:02:00Z"/>
          <w:rFonts w:asciiTheme="minorHAnsi" w:eastAsiaTheme="minorEastAsia" w:hAnsiTheme="minorHAnsi" w:cstheme="minorBidi"/>
          <w:noProof/>
          <w:sz w:val="22"/>
          <w:szCs w:val="22"/>
          <w:lang w:eastAsia="pt-BR"/>
          <w:rPrChange w:id="302" w:author="Ryan Lemos" w:date="2019-08-19T19:03:00Z">
            <w:rPr>
              <w:del w:id="303" w:author="Ryan Lemos" w:date="2019-08-19T19:02:00Z"/>
              <w:rFonts w:asciiTheme="minorHAnsi" w:eastAsiaTheme="minorEastAsia" w:hAnsiTheme="minorHAnsi" w:cstheme="minorBidi"/>
              <w:noProof/>
              <w:sz w:val="22"/>
              <w:szCs w:val="22"/>
              <w:lang w:val="en-US" w:eastAsia="pt-BR"/>
            </w:rPr>
          </w:rPrChange>
        </w:rPr>
      </w:pPr>
      <w:del w:id="304" w:author="Ryan Lemos" w:date="2019-08-19T19:02:00Z">
        <w:r w:rsidRPr="00753186" w:rsidDel="00753186">
          <w:rPr>
            <w:noProof/>
            <w:rPrChange w:id="305" w:author="Ryan Lemos" w:date="2019-08-19T19:03:00Z">
              <w:rPr>
                <w:noProof/>
                <w:lang w:val="en-US"/>
              </w:rPr>
            </w:rPrChange>
          </w:rPr>
          <w:delText>2.2.4.8</w:delText>
        </w:r>
        <w:r w:rsidRPr="00753186" w:rsidDel="00753186">
          <w:rPr>
            <w:rFonts w:asciiTheme="minorHAnsi" w:eastAsiaTheme="minorEastAsia" w:hAnsiTheme="minorHAnsi" w:cstheme="minorBidi"/>
            <w:noProof/>
            <w:sz w:val="22"/>
            <w:lang w:eastAsia="pt-BR"/>
            <w:rPrChange w:id="306" w:author="Ryan Lemos" w:date="2019-08-19T19:03:00Z">
              <w:rPr>
                <w:rFonts w:asciiTheme="minorHAnsi" w:eastAsiaTheme="minorEastAsia" w:hAnsiTheme="minorHAnsi" w:cstheme="minorBidi"/>
                <w:noProof/>
                <w:sz w:val="22"/>
                <w:lang w:val="en-US" w:eastAsia="pt-BR"/>
              </w:rPr>
            </w:rPrChange>
          </w:rPr>
          <w:tab/>
        </w:r>
        <w:r w:rsidRPr="00753186" w:rsidDel="00753186">
          <w:rPr>
            <w:i/>
            <w:noProof/>
            <w:rPrChange w:id="307" w:author="Ryan Lemos" w:date="2019-08-19T19:03:00Z">
              <w:rPr>
                <w:i/>
                <w:noProof/>
                <w:lang w:val="en-US"/>
              </w:rPr>
            </w:rPrChange>
          </w:rPr>
          <w:delText>Framework</w:delText>
        </w:r>
        <w:r w:rsidRPr="00753186" w:rsidDel="00753186">
          <w:rPr>
            <w:noProof/>
            <w:rPrChange w:id="308" w:author="Ryan Lemos" w:date="2019-08-19T19:03:00Z">
              <w:rPr>
                <w:noProof/>
                <w:lang w:val="en-US"/>
              </w:rPr>
            </w:rPrChange>
          </w:rPr>
          <w:delText xml:space="preserve"> Laravel</w:delText>
        </w:r>
        <w:r w:rsidRPr="00753186" w:rsidDel="00753186">
          <w:rPr>
            <w:noProof/>
            <w:rPrChange w:id="309" w:author="Ryan Lemos" w:date="2019-08-19T19:03:00Z">
              <w:rPr>
                <w:noProof/>
                <w:lang w:val="en-US"/>
              </w:rPr>
            </w:rPrChange>
          </w:rPr>
          <w:tab/>
          <w:delText>37</w:delText>
        </w:r>
      </w:del>
    </w:p>
    <w:p w14:paraId="0784C174" w14:textId="283AEBCE" w:rsidR="00085AE7" w:rsidRPr="00753186" w:rsidDel="00753186" w:rsidRDefault="00085AE7">
      <w:pPr>
        <w:pStyle w:val="Sumrio4"/>
        <w:tabs>
          <w:tab w:val="left" w:pos="1200"/>
          <w:tab w:val="right" w:leader="dot" w:pos="9061"/>
        </w:tabs>
        <w:rPr>
          <w:del w:id="310" w:author="Ryan Lemos" w:date="2019-08-19T19:02:00Z"/>
          <w:rFonts w:asciiTheme="minorHAnsi" w:eastAsiaTheme="minorEastAsia" w:hAnsiTheme="minorHAnsi" w:cstheme="minorBidi"/>
          <w:noProof/>
          <w:sz w:val="22"/>
          <w:szCs w:val="22"/>
          <w:lang w:eastAsia="pt-BR"/>
          <w:rPrChange w:id="311" w:author="Ryan Lemos" w:date="2019-08-19T19:03:00Z">
            <w:rPr>
              <w:del w:id="312" w:author="Ryan Lemos" w:date="2019-08-19T19:02:00Z"/>
              <w:rFonts w:asciiTheme="minorHAnsi" w:eastAsiaTheme="minorEastAsia" w:hAnsiTheme="minorHAnsi" w:cstheme="minorBidi"/>
              <w:noProof/>
              <w:sz w:val="22"/>
              <w:szCs w:val="22"/>
              <w:lang w:val="en-US" w:eastAsia="pt-BR"/>
            </w:rPr>
          </w:rPrChange>
        </w:rPr>
      </w:pPr>
      <w:del w:id="313" w:author="Ryan Lemos" w:date="2019-08-19T19:02:00Z">
        <w:r w:rsidRPr="00753186" w:rsidDel="00753186">
          <w:rPr>
            <w:noProof/>
            <w:rPrChange w:id="314" w:author="Ryan Lemos" w:date="2019-08-19T19:03:00Z">
              <w:rPr>
                <w:noProof/>
                <w:lang w:val="en-US"/>
              </w:rPr>
            </w:rPrChange>
          </w:rPr>
          <w:delText>2.2.4.9</w:delText>
        </w:r>
        <w:r w:rsidRPr="00753186" w:rsidDel="00753186">
          <w:rPr>
            <w:rFonts w:asciiTheme="minorHAnsi" w:eastAsiaTheme="minorEastAsia" w:hAnsiTheme="minorHAnsi" w:cstheme="minorBidi"/>
            <w:noProof/>
            <w:sz w:val="22"/>
            <w:lang w:eastAsia="pt-BR"/>
            <w:rPrChange w:id="315" w:author="Ryan Lemos" w:date="2019-08-19T19:03:00Z">
              <w:rPr>
                <w:rFonts w:asciiTheme="minorHAnsi" w:eastAsiaTheme="minorEastAsia" w:hAnsiTheme="minorHAnsi" w:cstheme="minorBidi"/>
                <w:noProof/>
                <w:sz w:val="22"/>
                <w:lang w:val="en-US" w:eastAsia="pt-BR"/>
              </w:rPr>
            </w:rPrChange>
          </w:rPr>
          <w:tab/>
        </w:r>
        <w:r w:rsidRPr="00753186" w:rsidDel="00753186">
          <w:rPr>
            <w:i/>
            <w:noProof/>
            <w:rPrChange w:id="316" w:author="Ryan Lemos" w:date="2019-08-19T19:03:00Z">
              <w:rPr>
                <w:i/>
                <w:noProof/>
                <w:lang w:val="en-US"/>
              </w:rPr>
            </w:rPrChange>
          </w:rPr>
          <w:delText>Representational State Transfer Application Programming Interfaces</w:delText>
        </w:r>
        <w:r w:rsidRPr="00753186" w:rsidDel="00753186">
          <w:rPr>
            <w:noProof/>
            <w:rPrChange w:id="317" w:author="Ryan Lemos" w:date="2019-08-19T19:03:00Z">
              <w:rPr>
                <w:noProof/>
                <w:lang w:val="en-US"/>
              </w:rPr>
            </w:rPrChange>
          </w:rPr>
          <w:delText xml:space="preserve"> (API REST)</w:delText>
        </w:r>
        <w:r w:rsidRPr="00753186" w:rsidDel="00753186">
          <w:rPr>
            <w:noProof/>
            <w:rPrChange w:id="318" w:author="Ryan Lemos" w:date="2019-08-19T19:03:00Z">
              <w:rPr>
                <w:noProof/>
                <w:lang w:val="en-US"/>
              </w:rPr>
            </w:rPrChange>
          </w:rPr>
          <w:tab/>
          <w:delText>38</w:delText>
        </w:r>
      </w:del>
    </w:p>
    <w:p w14:paraId="0AFE39E3" w14:textId="6CCC12EC" w:rsidR="00085AE7" w:rsidDel="00753186" w:rsidRDefault="00085AE7">
      <w:pPr>
        <w:pStyle w:val="Sumrio3"/>
        <w:rPr>
          <w:del w:id="319" w:author="Ryan Lemos" w:date="2019-08-19T19:02:00Z"/>
          <w:rFonts w:asciiTheme="minorHAnsi" w:eastAsiaTheme="minorEastAsia" w:hAnsiTheme="minorHAnsi" w:cstheme="minorBidi"/>
          <w:b w:val="0"/>
          <w:iCs w:val="0"/>
          <w:noProof/>
          <w:sz w:val="22"/>
          <w:szCs w:val="22"/>
          <w:lang w:eastAsia="pt-BR"/>
        </w:rPr>
      </w:pPr>
      <w:del w:id="320" w:author="Ryan Lemos" w:date="2019-08-19T19:02:00Z">
        <w:r w:rsidDel="00753186">
          <w:rPr>
            <w:noProof/>
          </w:rPr>
          <w:delText>2.2.5</w:delText>
        </w:r>
        <w:r w:rsidDel="00753186">
          <w:rPr>
            <w:rFonts w:asciiTheme="minorHAnsi" w:eastAsiaTheme="minorEastAsia" w:hAnsiTheme="minorHAnsi" w:cstheme="minorBidi"/>
            <w:b w:val="0"/>
            <w:iCs w:val="0"/>
            <w:noProof/>
            <w:sz w:val="22"/>
            <w:szCs w:val="22"/>
            <w:lang w:eastAsia="pt-BR"/>
          </w:rPr>
          <w:tab/>
        </w:r>
        <w:r w:rsidDel="00753186">
          <w:rPr>
            <w:noProof/>
          </w:rPr>
          <w:delText>Sistema de Gerenciamento de Banco de Dados (MySQL)</w:delText>
        </w:r>
        <w:r w:rsidDel="00753186">
          <w:rPr>
            <w:noProof/>
          </w:rPr>
          <w:tab/>
          <w:delText>39</w:delText>
        </w:r>
      </w:del>
    </w:p>
    <w:p w14:paraId="55FF7C86" w14:textId="2E652C49" w:rsidR="00085AE7" w:rsidDel="00753186" w:rsidRDefault="00085AE7">
      <w:pPr>
        <w:pStyle w:val="Sumrio1"/>
        <w:tabs>
          <w:tab w:val="left" w:pos="1200"/>
          <w:tab w:val="right" w:leader="dot" w:pos="9061"/>
        </w:tabs>
        <w:rPr>
          <w:del w:id="321" w:author="Ryan Lemos" w:date="2019-08-19T19:02:00Z"/>
          <w:rFonts w:asciiTheme="minorHAnsi" w:eastAsiaTheme="minorEastAsia" w:hAnsiTheme="minorHAnsi" w:cstheme="minorBidi"/>
          <w:b w:val="0"/>
          <w:bCs w:val="0"/>
          <w:caps w:val="0"/>
          <w:noProof/>
          <w:sz w:val="22"/>
          <w:szCs w:val="22"/>
          <w:lang w:eastAsia="pt-BR"/>
        </w:rPr>
      </w:pPr>
      <w:del w:id="322" w:author="Ryan Lemos" w:date="2019-08-19T19:02:00Z">
        <w:r w:rsidDel="00753186">
          <w:rPr>
            <w:noProof/>
          </w:rPr>
          <w:delText>3</w:delText>
        </w:r>
        <w:r w:rsidDel="00753186">
          <w:rPr>
            <w:rFonts w:asciiTheme="minorHAnsi" w:eastAsiaTheme="minorEastAsia" w:hAnsiTheme="minorHAnsi" w:cstheme="minorBidi"/>
            <w:b w:val="0"/>
            <w:bCs w:val="0"/>
            <w:caps w:val="0"/>
            <w:noProof/>
            <w:sz w:val="22"/>
            <w:szCs w:val="22"/>
            <w:lang w:eastAsia="pt-BR"/>
          </w:rPr>
          <w:tab/>
        </w:r>
        <w:r w:rsidDel="00753186">
          <w:rPr>
            <w:noProof/>
          </w:rPr>
          <w:delText>desenvolvimento do ambiente proposto</w:delText>
        </w:r>
        <w:r w:rsidDel="00753186">
          <w:rPr>
            <w:noProof/>
          </w:rPr>
          <w:tab/>
          <w:delText>41</w:delText>
        </w:r>
      </w:del>
    </w:p>
    <w:p w14:paraId="45591053" w14:textId="05B2CC1E" w:rsidR="00085AE7" w:rsidDel="00753186" w:rsidRDefault="00085AE7">
      <w:pPr>
        <w:pStyle w:val="Sumrio2"/>
        <w:tabs>
          <w:tab w:val="left" w:pos="1200"/>
          <w:tab w:val="right" w:leader="dot" w:pos="9061"/>
        </w:tabs>
        <w:rPr>
          <w:del w:id="323" w:author="Ryan Lemos" w:date="2019-08-19T19:02:00Z"/>
          <w:rFonts w:asciiTheme="minorHAnsi" w:eastAsiaTheme="minorEastAsia" w:hAnsiTheme="minorHAnsi" w:cstheme="minorBidi"/>
          <w:caps w:val="0"/>
          <w:noProof/>
          <w:sz w:val="22"/>
          <w:szCs w:val="22"/>
          <w:lang w:eastAsia="pt-BR"/>
        </w:rPr>
      </w:pPr>
      <w:del w:id="324" w:author="Ryan Lemos" w:date="2019-08-19T19:02:00Z">
        <w:r w:rsidDel="00753186">
          <w:rPr>
            <w:noProof/>
          </w:rPr>
          <w:delText>3.1</w:delText>
        </w:r>
        <w:r w:rsidDel="00753186">
          <w:rPr>
            <w:rFonts w:asciiTheme="minorHAnsi" w:eastAsiaTheme="minorEastAsia" w:hAnsiTheme="minorHAnsi" w:cstheme="minorBidi"/>
            <w:caps w:val="0"/>
            <w:noProof/>
            <w:sz w:val="22"/>
            <w:szCs w:val="22"/>
            <w:lang w:eastAsia="pt-BR"/>
          </w:rPr>
          <w:tab/>
        </w:r>
        <w:r w:rsidDel="00753186">
          <w:rPr>
            <w:noProof/>
          </w:rPr>
          <w:delText>Ferramentas de desenvolvimento utilizadas</w:delText>
        </w:r>
        <w:r w:rsidDel="00753186">
          <w:rPr>
            <w:noProof/>
          </w:rPr>
          <w:tab/>
          <w:delText>41</w:delText>
        </w:r>
      </w:del>
    </w:p>
    <w:p w14:paraId="04D40C5C" w14:textId="68D0147E" w:rsidR="00085AE7" w:rsidDel="00753186" w:rsidRDefault="00085AE7">
      <w:pPr>
        <w:pStyle w:val="Sumrio2"/>
        <w:tabs>
          <w:tab w:val="left" w:pos="1200"/>
          <w:tab w:val="right" w:leader="dot" w:pos="9061"/>
        </w:tabs>
        <w:rPr>
          <w:del w:id="325" w:author="Ryan Lemos" w:date="2019-08-19T19:02:00Z"/>
          <w:rFonts w:asciiTheme="minorHAnsi" w:eastAsiaTheme="minorEastAsia" w:hAnsiTheme="minorHAnsi" w:cstheme="minorBidi"/>
          <w:caps w:val="0"/>
          <w:noProof/>
          <w:sz w:val="22"/>
          <w:szCs w:val="22"/>
          <w:lang w:eastAsia="pt-BR"/>
        </w:rPr>
      </w:pPr>
      <w:del w:id="326" w:author="Ryan Lemos" w:date="2019-08-19T19:02:00Z">
        <w:r w:rsidDel="00753186">
          <w:rPr>
            <w:noProof/>
          </w:rPr>
          <w:delText>3.2</w:delText>
        </w:r>
        <w:r w:rsidDel="00753186">
          <w:rPr>
            <w:rFonts w:asciiTheme="minorHAnsi" w:eastAsiaTheme="minorEastAsia" w:hAnsiTheme="minorHAnsi" w:cstheme="minorBidi"/>
            <w:caps w:val="0"/>
            <w:noProof/>
            <w:sz w:val="22"/>
            <w:szCs w:val="22"/>
            <w:lang w:eastAsia="pt-BR"/>
          </w:rPr>
          <w:tab/>
        </w:r>
        <w:r w:rsidDel="00753186">
          <w:rPr>
            <w:noProof/>
          </w:rPr>
          <w:delText>Estruturação do sistema</w:delText>
        </w:r>
        <w:r w:rsidDel="00753186">
          <w:rPr>
            <w:noProof/>
          </w:rPr>
          <w:tab/>
          <w:delText>42</w:delText>
        </w:r>
      </w:del>
    </w:p>
    <w:p w14:paraId="55EACE7B" w14:textId="4556C23B" w:rsidR="00085AE7" w:rsidDel="00753186" w:rsidRDefault="00085AE7">
      <w:pPr>
        <w:pStyle w:val="Sumrio2"/>
        <w:tabs>
          <w:tab w:val="left" w:pos="1200"/>
          <w:tab w:val="right" w:leader="dot" w:pos="9061"/>
        </w:tabs>
        <w:rPr>
          <w:del w:id="327" w:author="Ryan Lemos" w:date="2019-08-19T19:02:00Z"/>
          <w:rFonts w:asciiTheme="minorHAnsi" w:eastAsiaTheme="minorEastAsia" w:hAnsiTheme="minorHAnsi" w:cstheme="minorBidi"/>
          <w:caps w:val="0"/>
          <w:noProof/>
          <w:sz w:val="22"/>
          <w:szCs w:val="22"/>
          <w:lang w:eastAsia="pt-BR"/>
        </w:rPr>
      </w:pPr>
      <w:del w:id="328" w:author="Ryan Lemos" w:date="2019-08-19T19:02:00Z">
        <w:r w:rsidDel="00753186">
          <w:rPr>
            <w:noProof/>
          </w:rPr>
          <w:delText>3.3</w:delText>
        </w:r>
        <w:r w:rsidDel="00753186">
          <w:rPr>
            <w:rFonts w:asciiTheme="minorHAnsi" w:eastAsiaTheme="minorEastAsia" w:hAnsiTheme="minorHAnsi" w:cstheme="minorBidi"/>
            <w:caps w:val="0"/>
            <w:noProof/>
            <w:sz w:val="22"/>
            <w:szCs w:val="22"/>
            <w:lang w:eastAsia="pt-BR"/>
          </w:rPr>
          <w:tab/>
        </w:r>
        <w:r w:rsidDel="00753186">
          <w:rPr>
            <w:noProof/>
          </w:rPr>
          <w:delText>Diagrama de banco de dados</w:delText>
        </w:r>
        <w:r w:rsidDel="00753186">
          <w:rPr>
            <w:noProof/>
          </w:rPr>
          <w:tab/>
          <w:delText>42</w:delText>
        </w:r>
      </w:del>
    </w:p>
    <w:p w14:paraId="2C003334" w14:textId="073F2C0D" w:rsidR="00085AE7" w:rsidDel="00753186" w:rsidRDefault="00085AE7">
      <w:pPr>
        <w:pStyle w:val="Sumrio2"/>
        <w:tabs>
          <w:tab w:val="left" w:pos="1200"/>
          <w:tab w:val="right" w:leader="dot" w:pos="9061"/>
        </w:tabs>
        <w:rPr>
          <w:del w:id="329" w:author="Ryan Lemos" w:date="2019-08-19T19:02:00Z"/>
          <w:rFonts w:asciiTheme="minorHAnsi" w:eastAsiaTheme="minorEastAsia" w:hAnsiTheme="minorHAnsi" w:cstheme="minorBidi"/>
          <w:caps w:val="0"/>
          <w:noProof/>
          <w:sz w:val="22"/>
          <w:szCs w:val="22"/>
          <w:lang w:eastAsia="pt-BR"/>
        </w:rPr>
      </w:pPr>
      <w:del w:id="330" w:author="Ryan Lemos" w:date="2019-08-19T19:02:00Z">
        <w:r w:rsidDel="00753186">
          <w:rPr>
            <w:noProof/>
          </w:rPr>
          <w:delText>3.4</w:delText>
        </w:r>
        <w:r w:rsidDel="00753186">
          <w:rPr>
            <w:rFonts w:asciiTheme="minorHAnsi" w:eastAsiaTheme="minorEastAsia" w:hAnsiTheme="minorHAnsi" w:cstheme="minorBidi"/>
            <w:caps w:val="0"/>
            <w:noProof/>
            <w:sz w:val="22"/>
            <w:szCs w:val="22"/>
            <w:lang w:eastAsia="pt-BR"/>
          </w:rPr>
          <w:tab/>
        </w:r>
        <w:r w:rsidDel="00753186">
          <w:rPr>
            <w:noProof/>
          </w:rPr>
          <w:delText>Diagrama de processos</w:delText>
        </w:r>
        <w:r w:rsidDel="00753186">
          <w:rPr>
            <w:noProof/>
          </w:rPr>
          <w:tab/>
          <w:delText>44</w:delText>
        </w:r>
      </w:del>
    </w:p>
    <w:p w14:paraId="1EB928A9" w14:textId="62190557" w:rsidR="00085AE7" w:rsidDel="00753186" w:rsidRDefault="00085AE7">
      <w:pPr>
        <w:pStyle w:val="Sumrio2"/>
        <w:tabs>
          <w:tab w:val="left" w:pos="1200"/>
          <w:tab w:val="right" w:leader="dot" w:pos="9061"/>
        </w:tabs>
        <w:rPr>
          <w:del w:id="331" w:author="Ryan Lemos" w:date="2019-08-19T19:02:00Z"/>
          <w:rFonts w:asciiTheme="minorHAnsi" w:eastAsiaTheme="minorEastAsia" w:hAnsiTheme="minorHAnsi" w:cstheme="minorBidi"/>
          <w:caps w:val="0"/>
          <w:noProof/>
          <w:sz w:val="22"/>
          <w:szCs w:val="22"/>
          <w:lang w:eastAsia="pt-BR"/>
        </w:rPr>
      </w:pPr>
      <w:del w:id="332" w:author="Ryan Lemos" w:date="2019-08-19T19:02:00Z">
        <w:r w:rsidDel="00753186">
          <w:rPr>
            <w:noProof/>
          </w:rPr>
          <w:delText>3.5</w:delText>
        </w:r>
        <w:r w:rsidDel="00753186">
          <w:rPr>
            <w:rFonts w:asciiTheme="minorHAnsi" w:eastAsiaTheme="minorEastAsia" w:hAnsiTheme="minorHAnsi" w:cstheme="minorBidi"/>
            <w:caps w:val="0"/>
            <w:noProof/>
            <w:sz w:val="22"/>
            <w:szCs w:val="22"/>
            <w:lang w:eastAsia="pt-BR"/>
          </w:rPr>
          <w:tab/>
        </w:r>
        <w:r w:rsidDel="00753186">
          <w:rPr>
            <w:noProof/>
          </w:rPr>
          <w:delText>Release 1 – Cadastros Básicos</w:delText>
        </w:r>
        <w:r w:rsidDel="00753186">
          <w:rPr>
            <w:noProof/>
          </w:rPr>
          <w:tab/>
          <w:delText>48</w:delText>
        </w:r>
      </w:del>
    </w:p>
    <w:p w14:paraId="40599BE8" w14:textId="1ECFFB18" w:rsidR="00085AE7" w:rsidDel="00753186" w:rsidRDefault="00085AE7">
      <w:pPr>
        <w:pStyle w:val="Sumrio3"/>
        <w:rPr>
          <w:del w:id="333" w:author="Ryan Lemos" w:date="2019-08-19T19:02:00Z"/>
          <w:rFonts w:asciiTheme="minorHAnsi" w:eastAsiaTheme="minorEastAsia" w:hAnsiTheme="minorHAnsi" w:cstheme="minorBidi"/>
          <w:b w:val="0"/>
          <w:iCs w:val="0"/>
          <w:noProof/>
          <w:sz w:val="22"/>
          <w:szCs w:val="22"/>
          <w:lang w:eastAsia="pt-BR"/>
        </w:rPr>
      </w:pPr>
      <w:del w:id="334" w:author="Ryan Lemos" w:date="2019-08-19T19:02:00Z">
        <w:r w:rsidDel="00753186">
          <w:rPr>
            <w:noProof/>
          </w:rPr>
          <w:delText>3.5.1</w:delText>
        </w:r>
        <w:r w:rsidDel="00753186">
          <w:rPr>
            <w:rFonts w:asciiTheme="minorHAnsi" w:eastAsiaTheme="minorEastAsia" w:hAnsiTheme="minorHAnsi" w:cstheme="minorBidi"/>
            <w:b w:val="0"/>
            <w:iCs w:val="0"/>
            <w:noProof/>
            <w:sz w:val="22"/>
            <w:szCs w:val="22"/>
            <w:lang w:eastAsia="pt-BR"/>
          </w:rPr>
          <w:tab/>
        </w:r>
        <w:r w:rsidDel="00753186">
          <w:rPr>
            <w:noProof/>
          </w:rPr>
          <w:delText>Sistema desenvolvido</w:delText>
        </w:r>
        <w:r w:rsidDel="00753186">
          <w:rPr>
            <w:noProof/>
          </w:rPr>
          <w:tab/>
          <w:delText>48</w:delText>
        </w:r>
      </w:del>
    </w:p>
    <w:p w14:paraId="48BEFC2E" w14:textId="3922AAC8" w:rsidR="00085AE7" w:rsidDel="00753186" w:rsidRDefault="00085AE7">
      <w:pPr>
        <w:pStyle w:val="Sumrio4"/>
        <w:tabs>
          <w:tab w:val="left" w:pos="1200"/>
          <w:tab w:val="right" w:leader="dot" w:pos="9061"/>
        </w:tabs>
        <w:rPr>
          <w:del w:id="335" w:author="Ryan Lemos" w:date="2019-08-19T19:02:00Z"/>
          <w:rFonts w:asciiTheme="minorHAnsi" w:eastAsiaTheme="minorEastAsia" w:hAnsiTheme="minorHAnsi" w:cstheme="minorBidi"/>
          <w:noProof/>
          <w:sz w:val="22"/>
          <w:szCs w:val="22"/>
          <w:lang w:eastAsia="pt-BR"/>
        </w:rPr>
      </w:pPr>
      <w:del w:id="336" w:author="Ryan Lemos" w:date="2019-08-19T19:02:00Z">
        <w:r w:rsidDel="00753186">
          <w:rPr>
            <w:noProof/>
          </w:rPr>
          <w:delText>3.5.1.1</w:delText>
        </w:r>
        <w:r w:rsidDel="00753186">
          <w:rPr>
            <w:rFonts w:asciiTheme="minorHAnsi" w:eastAsiaTheme="minorEastAsia" w:hAnsiTheme="minorHAnsi" w:cstheme="minorBidi"/>
            <w:noProof/>
            <w:sz w:val="22"/>
            <w:szCs w:val="22"/>
            <w:lang w:eastAsia="pt-BR"/>
          </w:rPr>
          <w:tab/>
        </w:r>
        <w:r w:rsidDel="00753186">
          <w:rPr>
            <w:noProof/>
          </w:rPr>
          <w:delText>Gestor</w:delText>
        </w:r>
        <w:r w:rsidDel="00753186">
          <w:rPr>
            <w:noProof/>
          </w:rPr>
          <w:tab/>
          <w:delText>53</w:delText>
        </w:r>
      </w:del>
    </w:p>
    <w:p w14:paraId="61DD55F0" w14:textId="76555302" w:rsidR="00085AE7" w:rsidDel="00753186" w:rsidRDefault="00085AE7">
      <w:pPr>
        <w:pStyle w:val="Sumrio4"/>
        <w:tabs>
          <w:tab w:val="left" w:pos="1200"/>
          <w:tab w:val="right" w:leader="dot" w:pos="9061"/>
        </w:tabs>
        <w:rPr>
          <w:del w:id="337" w:author="Ryan Lemos" w:date="2019-08-19T19:02:00Z"/>
          <w:rFonts w:asciiTheme="minorHAnsi" w:eastAsiaTheme="minorEastAsia" w:hAnsiTheme="minorHAnsi" w:cstheme="minorBidi"/>
          <w:noProof/>
          <w:sz w:val="22"/>
          <w:szCs w:val="22"/>
          <w:lang w:eastAsia="pt-BR"/>
        </w:rPr>
      </w:pPr>
      <w:del w:id="338" w:author="Ryan Lemos" w:date="2019-08-19T19:02:00Z">
        <w:r w:rsidDel="00753186">
          <w:rPr>
            <w:noProof/>
          </w:rPr>
          <w:delText>3.5.1.2</w:delText>
        </w:r>
        <w:r w:rsidDel="00753186">
          <w:rPr>
            <w:rFonts w:asciiTheme="minorHAnsi" w:eastAsiaTheme="minorEastAsia" w:hAnsiTheme="minorHAnsi" w:cstheme="minorBidi"/>
            <w:noProof/>
            <w:sz w:val="22"/>
            <w:szCs w:val="22"/>
            <w:lang w:eastAsia="pt-BR"/>
          </w:rPr>
          <w:tab/>
        </w:r>
        <w:r w:rsidDel="00753186">
          <w:rPr>
            <w:noProof/>
          </w:rPr>
          <w:delText>Administrador</w:delText>
        </w:r>
        <w:r w:rsidDel="00753186">
          <w:rPr>
            <w:noProof/>
          </w:rPr>
          <w:tab/>
          <w:delText>58</w:delText>
        </w:r>
      </w:del>
    </w:p>
    <w:p w14:paraId="0336C13E" w14:textId="055B79CE" w:rsidR="00085AE7" w:rsidDel="00753186" w:rsidRDefault="00085AE7">
      <w:pPr>
        <w:pStyle w:val="Sumrio4"/>
        <w:tabs>
          <w:tab w:val="left" w:pos="1200"/>
          <w:tab w:val="right" w:leader="dot" w:pos="9061"/>
        </w:tabs>
        <w:rPr>
          <w:del w:id="339" w:author="Ryan Lemos" w:date="2019-08-19T19:02:00Z"/>
          <w:rFonts w:asciiTheme="minorHAnsi" w:eastAsiaTheme="minorEastAsia" w:hAnsiTheme="minorHAnsi" w:cstheme="minorBidi"/>
          <w:noProof/>
          <w:sz w:val="22"/>
          <w:szCs w:val="22"/>
          <w:lang w:eastAsia="pt-BR"/>
        </w:rPr>
      </w:pPr>
      <w:del w:id="340" w:author="Ryan Lemos" w:date="2019-08-19T19:02:00Z">
        <w:r w:rsidDel="00753186">
          <w:rPr>
            <w:noProof/>
          </w:rPr>
          <w:delText>3.5.1.3</w:delText>
        </w:r>
        <w:r w:rsidDel="00753186">
          <w:rPr>
            <w:rFonts w:asciiTheme="minorHAnsi" w:eastAsiaTheme="minorEastAsia" w:hAnsiTheme="minorHAnsi" w:cstheme="minorBidi"/>
            <w:noProof/>
            <w:sz w:val="22"/>
            <w:szCs w:val="22"/>
            <w:lang w:eastAsia="pt-BR"/>
          </w:rPr>
          <w:tab/>
        </w:r>
        <w:r w:rsidDel="00753186">
          <w:rPr>
            <w:noProof/>
          </w:rPr>
          <w:delText>Professor</w:delText>
        </w:r>
        <w:r w:rsidDel="00753186">
          <w:rPr>
            <w:noProof/>
          </w:rPr>
          <w:tab/>
          <w:delText>61</w:delText>
        </w:r>
      </w:del>
    </w:p>
    <w:p w14:paraId="66A00DF6" w14:textId="7E0A6B4B" w:rsidR="00085AE7" w:rsidDel="00753186" w:rsidRDefault="00085AE7">
      <w:pPr>
        <w:pStyle w:val="Sumrio4"/>
        <w:tabs>
          <w:tab w:val="left" w:pos="1200"/>
          <w:tab w:val="right" w:leader="dot" w:pos="9061"/>
        </w:tabs>
        <w:rPr>
          <w:del w:id="341" w:author="Ryan Lemos" w:date="2019-08-19T19:02:00Z"/>
          <w:rFonts w:asciiTheme="minorHAnsi" w:eastAsiaTheme="minorEastAsia" w:hAnsiTheme="minorHAnsi" w:cstheme="minorBidi"/>
          <w:noProof/>
          <w:sz w:val="22"/>
          <w:szCs w:val="22"/>
          <w:lang w:eastAsia="pt-BR"/>
        </w:rPr>
      </w:pPr>
      <w:del w:id="342" w:author="Ryan Lemos" w:date="2019-08-19T19:02:00Z">
        <w:r w:rsidDel="00753186">
          <w:rPr>
            <w:noProof/>
          </w:rPr>
          <w:delText>3.5.1.4</w:delText>
        </w:r>
        <w:r w:rsidDel="00753186">
          <w:rPr>
            <w:rFonts w:asciiTheme="minorHAnsi" w:eastAsiaTheme="minorEastAsia" w:hAnsiTheme="minorHAnsi" w:cstheme="minorBidi"/>
            <w:noProof/>
            <w:sz w:val="22"/>
            <w:szCs w:val="22"/>
            <w:lang w:eastAsia="pt-BR"/>
          </w:rPr>
          <w:tab/>
        </w:r>
        <w:r w:rsidDel="00753186">
          <w:rPr>
            <w:noProof/>
          </w:rPr>
          <w:delText>Estórias dos alunos</w:delText>
        </w:r>
        <w:r w:rsidDel="00753186">
          <w:rPr>
            <w:noProof/>
          </w:rPr>
          <w:tab/>
          <w:delText>73</w:delText>
        </w:r>
      </w:del>
    </w:p>
    <w:p w14:paraId="2544772E" w14:textId="7A97DDC3" w:rsidR="00085AE7" w:rsidDel="00753186" w:rsidRDefault="00085AE7">
      <w:pPr>
        <w:pStyle w:val="Sumrio2"/>
        <w:tabs>
          <w:tab w:val="left" w:pos="1200"/>
          <w:tab w:val="right" w:leader="dot" w:pos="9061"/>
        </w:tabs>
        <w:rPr>
          <w:del w:id="343" w:author="Ryan Lemos" w:date="2019-08-19T19:02:00Z"/>
          <w:rFonts w:asciiTheme="minorHAnsi" w:eastAsiaTheme="minorEastAsia" w:hAnsiTheme="minorHAnsi" w:cstheme="minorBidi"/>
          <w:caps w:val="0"/>
          <w:noProof/>
          <w:sz w:val="22"/>
          <w:szCs w:val="22"/>
          <w:lang w:eastAsia="pt-BR"/>
        </w:rPr>
      </w:pPr>
      <w:del w:id="344" w:author="Ryan Lemos" w:date="2019-08-19T19:02:00Z">
        <w:r w:rsidDel="00753186">
          <w:rPr>
            <w:noProof/>
          </w:rPr>
          <w:delText>3.6</w:delText>
        </w:r>
        <w:r w:rsidDel="00753186">
          <w:rPr>
            <w:rFonts w:asciiTheme="minorHAnsi" w:eastAsiaTheme="minorEastAsia" w:hAnsiTheme="minorHAnsi" w:cstheme="minorBidi"/>
            <w:caps w:val="0"/>
            <w:noProof/>
            <w:sz w:val="22"/>
            <w:szCs w:val="22"/>
            <w:lang w:eastAsia="pt-BR"/>
          </w:rPr>
          <w:tab/>
        </w:r>
        <w:r w:rsidDel="00753186">
          <w:rPr>
            <w:noProof/>
          </w:rPr>
          <w:delText>Release 2 – Banco de questões</w:delText>
        </w:r>
        <w:r w:rsidDel="00753186">
          <w:rPr>
            <w:noProof/>
          </w:rPr>
          <w:tab/>
          <w:delText>78</w:delText>
        </w:r>
      </w:del>
    </w:p>
    <w:p w14:paraId="4E9CDDE7" w14:textId="61B6365D" w:rsidR="00085AE7" w:rsidDel="00753186" w:rsidRDefault="00085AE7">
      <w:pPr>
        <w:pStyle w:val="Sumrio3"/>
        <w:rPr>
          <w:del w:id="345" w:author="Ryan Lemos" w:date="2019-08-19T19:02:00Z"/>
          <w:rFonts w:asciiTheme="minorHAnsi" w:eastAsiaTheme="minorEastAsia" w:hAnsiTheme="minorHAnsi" w:cstheme="minorBidi"/>
          <w:b w:val="0"/>
          <w:iCs w:val="0"/>
          <w:noProof/>
          <w:sz w:val="22"/>
          <w:szCs w:val="22"/>
          <w:lang w:eastAsia="pt-BR"/>
        </w:rPr>
      </w:pPr>
      <w:del w:id="346" w:author="Ryan Lemos" w:date="2019-08-19T19:02:00Z">
        <w:r w:rsidDel="00753186">
          <w:rPr>
            <w:noProof/>
          </w:rPr>
          <w:delText>3.6.1</w:delText>
        </w:r>
        <w:r w:rsidDel="00753186">
          <w:rPr>
            <w:rFonts w:asciiTheme="minorHAnsi" w:eastAsiaTheme="minorEastAsia" w:hAnsiTheme="minorHAnsi" w:cstheme="minorBidi"/>
            <w:b w:val="0"/>
            <w:iCs w:val="0"/>
            <w:noProof/>
            <w:sz w:val="22"/>
            <w:szCs w:val="22"/>
            <w:lang w:eastAsia="pt-BR"/>
          </w:rPr>
          <w:tab/>
        </w:r>
        <w:r w:rsidDel="00753186">
          <w:rPr>
            <w:noProof/>
          </w:rPr>
          <w:delText>Sistema desenvolvido</w:delText>
        </w:r>
        <w:r w:rsidDel="00753186">
          <w:rPr>
            <w:noProof/>
          </w:rPr>
          <w:tab/>
          <w:delText>78</w:delText>
        </w:r>
      </w:del>
    </w:p>
    <w:p w14:paraId="72F9B79D" w14:textId="4F5FAF59" w:rsidR="00085AE7" w:rsidDel="00753186" w:rsidRDefault="00085AE7">
      <w:pPr>
        <w:pStyle w:val="Sumrio4"/>
        <w:tabs>
          <w:tab w:val="left" w:pos="1200"/>
          <w:tab w:val="right" w:leader="dot" w:pos="9061"/>
        </w:tabs>
        <w:rPr>
          <w:del w:id="347" w:author="Ryan Lemos" w:date="2019-08-19T19:02:00Z"/>
          <w:rFonts w:asciiTheme="minorHAnsi" w:eastAsiaTheme="minorEastAsia" w:hAnsiTheme="minorHAnsi" w:cstheme="minorBidi"/>
          <w:noProof/>
          <w:sz w:val="22"/>
          <w:szCs w:val="22"/>
          <w:lang w:eastAsia="pt-BR"/>
        </w:rPr>
      </w:pPr>
      <w:del w:id="348" w:author="Ryan Lemos" w:date="2019-08-19T19:02:00Z">
        <w:r w:rsidDel="00753186">
          <w:rPr>
            <w:noProof/>
          </w:rPr>
          <w:delText>3.6.1.1</w:delText>
        </w:r>
        <w:r w:rsidDel="00753186">
          <w:rPr>
            <w:rFonts w:asciiTheme="minorHAnsi" w:eastAsiaTheme="minorEastAsia" w:hAnsiTheme="minorHAnsi" w:cstheme="minorBidi"/>
            <w:noProof/>
            <w:sz w:val="22"/>
            <w:szCs w:val="22"/>
            <w:lang w:eastAsia="pt-BR"/>
          </w:rPr>
          <w:tab/>
        </w:r>
        <w:r w:rsidDel="00753186">
          <w:rPr>
            <w:noProof/>
          </w:rPr>
          <w:delText>Professor</w:delText>
        </w:r>
        <w:r w:rsidDel="00753186">
          <w:rPr>
            <w:noProof/>
          </w:rPr>
          <w:tab/>
          <w:delText>78</w:delText>
        </w:r>
      </w:del>
    </w:p>
    <w:p w14:paraId="7105F3EC" w14:textId="6AF14DF0" w:rsidR="00085AE7" w:rsidDel="00753186" w:rsidRDefault="00085AE7">
      <w:pPr>
        <w:pStyle w:val="Sumrio4"/>
        <w:tabs>
          <w:tab w:val="left" w:pos="1200"/>
          <w:tab w:val="right" w:leader="dot" w:pos="9061"/>
        </w:tabs>
        <w:rPr>
          <w:del w:id="349" w:author="Ryan Lemos" w:date="2019-08-19T19:02:00Z"/>
          <w:rFonts w:asciiTheme="minorHAnsi" w:eastAsiaTheme="minorEastAsia" w:hAnsiTheme="minorHAnsi" w:cstheme="minorBidi"/>
          <w:noProof/>
          <w:sz w:val="22"/>
          <w:szCs w:val="22"/>
          <w:lang w:eastAsia="pt-BR"/>
        </w:rPr>
      </w:pPr>
      <w:del w:id="350" w:author="Ryan Lemos" w:date="2019-08-19T19:02:00Z">
        <w:r w:rsidDel="00753186">
          <w:rPr>
            <w:noProof/>
          </w:rPr>
          <w:delText>3.6.1.2</w:delText>
        </w:r>
        <w:r w:rsidDel="00753186">
          <w:rPr>
            <w:rFonts w:asciiTheme="minorHAnsi" w:eastAsiaTheme="minorEastAsia" w:hAnsiTheme="minorHAnsi" w:cstheme="minorBidi"/>
            <w:noProof/>
            <w:sz w:val="22"/>
            <w:szCs w:val="22"/>
            <w:lang w:eastAsia="pt-BR"/>
          </w:rPr>
          <w:tab/>
        </w:r>
        <w:r w:rsidDel="00753186">
          <w:rPr>
            <w:noProof/>
          </w:rPr>
          <w:delText>Aluno</w:delText>
        </w:r>
        <w:r w:rsidDel="00753186">
          <w:rPr>
            <w:noProof/>
          </w:rPr>
          <w:tab/>
          <w:delText>92</w:delText>
        </w:r>
      </w:del>
    </w:p>
    <w:p w14:paraId="0C6BA889" w14:textId="67DB1531" w:rsidR="00085AE7" w:rsidDel="00753186" w:rsidRDefault="00085AE7">
      <w:pPr>
        <w:pStyle w:val="Sumrio2"/>
        <w:tabs>
          <w:tab w:val="left" w:pos="1200"/>
          <w:tab w:val="right" w:leader="dot" w:pos="9061"/>
        </w:tabs>
        <w:rPr>
          <w:del w:id="351" w:author="Ryan Lemos" w:date="2019-08-19T19:02:00Z"/>
          <w:rFonts w:asciiTheme="minorHAnsi" w:eastAsiaTheme="minorEastAsia" w:hAnsiTheme="minorHAnsi" w:cstheme="minorBidi"/>
          <w:caps w:val="0"/>
          <w:noProof/>
          <w:sz w:val="22"/>
          <w:szCs w:val="22"/>
          <w:lang w:eastAsia="pt-BR"/>
        </w:rPr>
      </w:pPr>
      <w:del w:id="352" w:author="Ryan Lemos" w:date="2019-08-19T19:02:00Z">
        <w:r w:rsidDel="00753186">
          <w:rPr>
            <w:noProof/>
          </w:rPr>
          <w:delText>3.7</w:delText>
        </w:r>
        <w:r w:rsidDel="00753186">
          <w:rPr>
            <w:rFonts w:asciiTheme="minorHAnsi" w:eastAsiaTheme="minorEastAsia" w:hAnsiTheme="minorHAnsi" w:cstheme="minorBidi"/>
            <w:caps w:val="0"/>
            <w:noProof/>
            <w:sz w:val="22"/>
            <w:szCs w:val="22"/>
            <w:lang w:eastAsia="pt-BR"/>
          </w:rPr>
          <w:tab/>
        </w:r>
        <w:r w:rsidDel="00753186">
          <w:rPr>
            <w:noProof/>
          </w:rPr>
          <w:delText>Release 3 – Complementos</w:delText>
        </w:r>
        <w:r w:rsidDel="00753186">
          <w:rPr>
            <w:noProof/>
          </w:rPr>
          <w:tab/>
          <w:delText>96</w:delText>
        </w:r>
      </w:del>
    </w:p>
    <w:p w14:paraId="192D56BB" w14:textId="3AA3CF1D" w:rsidR="00085AE7" w:rsidDel="00753186" w:rsidRDefault="00085AE7">
      <w:pPr>
        <w:pStyle w:val="Sumrio3"/>
        <w:rPr>
          <w:del w:id="353" w:author="Ryan Lemos" w:date="2019-08-19T19:02:00Z"/>
          <w:rFonts w:asciiTheme="minorHAnsi" w:eastAsiaTheme="minorEastAsia" w:hAnsiTheme="minorHAnsi" w:cstheme="minorBidi"/>
          <w:b w:val="0"/>
          <w:iCs w:val="0"/>
          <w:noProof/>
          <w:sz w:val="22"/>
          <w:szCs w:val="22"/>
          <w:lang w:eastAsia="pt-BR"/>
        </w:rPr>
      </w:pPr>
      <w:del w:id="354" w:author="Ryan Lemos" w:date="2019-08-19T19:02:00Z">
        <w:r w:rsidDel="00753186">
          <w:rPr>
            <w:noProof/>
          </w:rPr>
          <w:delText>3.7.1</w:delText>
        </w:r>
        <w:r w:rsidDel="00753186">
          <w:rPr>
            <w:rFonts w:asciiTheme="minorHAnsi" w:eastAsiaTheme="minorEastAsia" w:hAnsiTheme="minorHAnsi" w:cstheme="minorBidi"/>
            <w:b w:val="0"/>
            <w:iCs w:val="0"/>
            <w:noProof/>
            <w:sz w:val="22"/>
            <w:szCs w:val="22"/>
            <w:lang w:eastAsia="pt-BR"/>
          </w:rPr>
          <w:tab/>
        </w:r>
        <w:r w:rsidDel="00753186">
          <w:rPr>
            <w:noProof/>
          </w:rPr>
          <w:delText>Sistema desenvolvido</w:delText>
        </w:r>
        <w:r w:rsidDel="00753186">
          <w:rPr>
            <w:noProof/>
          </w:rPr>
          <w:tab/>
          <w:delText>96</w:delText>
        </w:r>
      </w:del>
    </w:p>
    <w:p w14:paraId="7B64F7EE" w14:textId="76476399" w:rsidR="00085AE7" w:rsidDel="00753186" w:rsidRDefault="00085AE7">
      <w:pPr>
        <w:pStyle w:val="Sumrio4"/>
        <w:tabs>
          <w:tab w:val="left" w:pos="1200"/>
          <w:tab w:val="right" w:leader="dot" w:pos="9061"/>
        </w:tabs>
        <w:rPr>
          <w:del w:id="355" w:author="Ryan Lemos" w:date="2019-08-19T19:02:00Z"/>
          <w:rFonts w:asciiTheme="minorHAnsi" w:eastAsiaTheme="minorEastAsia" w:hAnsiTheme="minorHAnsi" w:cstheme="minorBidi"/>
          <w:noProof/>
          <w:sz w:val="22"/>
          <w:szCs w:val="22"/>
          <w:lang w:eastAsia="pt-BR"/>
        </w:rPr>
      </w:pPr>
      <w:del w:id="356" w:author="Ryan Lemos" w:date="2019-08-19T19:02:00Z">
        <w:r w:rsidDel="00753186">
          <w:rPr>
            <w:noProof/>
          </w:rPr>
          <w:delText>3.7.1.1</w:delText>
        </w:r>
        <w:r w:rsidDel="00753186">
          <w:rPr>
            <w:rFonts w:asciiTheme="minorHAnsi" w:eastAsiaTheme="minorEastAsia" w:hAnsiTheme="minorHAnsi" w:cstheme="minorBidi"/>
            <w:noProof/>
            <w:sz w:val="22"/>
            <w:szCs w:val="22"/>
            <w:lang w:eastAsia="pt-BR"/>
          </w:rPr>
          <w:tab/>
        </w:r>
        <w:r w:rsidDel="00753186">
          <w:rPr>
            <w:noProof/>
          </w:rPr>
          <w:delText>Professor</w:delText>
        </w:r>
        <w:r w:rsidDel="00753186">
          <w:rPr>
            <w:noProof/>
          </w:rPr>
          <w:tab/>
          <w:delText>97</w:delText>
        </w:r>
      </w:del>
    </w:p>
    <w:p w14:paraId="6B8867E9" w14:textId="25E5DA18" w:rsidR="00085AE7" w:rsidDel="00753186" w:rsidRDefault="00085AE7">
      <w:pPr>
        <w:pStyle w:val="Sumrio4"/>
        <w:tabs>
          <w:tab w:val="left" w:pos="1200"/>
          <w:tab w:val="right" w:leader="dot" w:pos="9061"/>
        </w:tabs>
        <w:rPr>
          <w:del w:id="357" w:author="Ryan Lemos" w:date="2019-08-19T19:02:00Z"/>
          <w:rFonts w:asciiTheme="minorHAnsi" w:eastAsiaTheme="minorEastAsia" w:hAnsiTheme="minorHAnsi" w:cstheme="minorBidi"/>
          <w:noProof/>
          <w:sz w:val="22"/>
          <w:szCs w:val="22"/>
          <w:lang w:eastAsia="pt-BR"/>
        </w:rPr>
      </w:pPr>
      <w:del w:id="358" w:author="Ryan Lemos" w:date="2019-08-19T19:02:00Z">
        <w:r w:rsidDel="00753186">
          <w:rPr>
            <w:noProof/>
          </w:rPr>
          <w:delText>3.7.1.2</w:delText>
        </w:r>
        <w:r w:rsidDel="00753186">
          <w:rPr>
            <w:rFonts w:asciiTheme="minorHAnsi" w:eastAsiaTheme="minorEastAsia" w:hAnsiTheme="minorHAnsi" w:cstheme="minorBidi"/>
            <w:noProof/>
            <w:sz w:val="22"/>
            <w:szCs w:val="22"/>
            <w:lang w:eastAsia="pt-BR"/>
          </w:rPr>
          <w:tab/>
        </w:r>
        <w:r w:rsidDel="00753186">
          <w:rPr>
            <w:noProof/>
          </w:rPr>
          <w:delText>Aluno</w:delText>
        </w:r>
        <w:r w:rsidDel="00753186">
          <w:rPr>
            <w:noProof/>
          </w:rPr>
          <w:tab/>
          <w:delText>97</w:delText>
        </w:r>
      </w:del>
    </w:p>
    <w:p w14:paraId="6B07389F" w14:textId="73E3D2C5" w:rsidR="00085AE7" w:rsidDel="00753186" w:rsidRDefault="00085AE7">
      <w:pPr>
        <w:pStyle w:val="Sumrio2"/>
        <w:tabs>
          <w:tab w:val="left" w:pos="1200"/>
          <w:tab w:val="right" w:leader="dot" w:pos="9061"/>
        </w:tabs>
        <w:rPr>
          <w:del w:id="359" w:author="Ryan Lemos" w:date="2019-08-19T19:02:00Z"/>
          <w:rFonts w:asciiTheme="minorHAnsi" w:eastAsiaTheme="minorEastAsia" w:hAnsiTheme="minorHAnsi" w:cstheme="minorBidi"/>
          <w:caps w:val="0"/>
          <w:noProof/>
          <w:sz w:val="22"/>
          <w:szCs w:val="22"/>
          <w:lang w:eastAsia="pt-BR"/>
        </w:rPr>
      </w:pPr>
      <w:del w:id="360" w:author="Ryan Lemos" w:date="2019-08-19T19:02:00Z">
        <w:r w:rsidDel="00753186">
          <w:rPr>
            <w:noProof/>
          </w:rPr>
          <w:delText>3.8</w:delText>
        </w:r>
        <w:r w:rsidDel="00753186">
          <w:rPr>
            <w:rFonts w:asciiTheme="minorHAnsi" w:eastAsiaTheme="minorEastAsia" w:hAnsiTheme="minorHAnsi" w:cstheme="minorBidi"/>
            <w:caps w:val="0"/>
            <w:noProof/>
            <w:sz w:val="22"/>
            <w:szCs w:val="22"/>
            <w:lang w:eastAsia="pt-BR"/>
          </w:rPr>
          <w:tab/>
        </w:r>
        <w:r w:rsidDel="00753186">
          <w:rPr>
            <w:noProof/>
          </w:rPr>
          <w:delText>Testes</w:delText>
        </w:r>
        <w:r w:rsidDel="00753186">
          <w:rPr>
            <w:noProof/>
          </w:rPr>
          <w:tab/>
          <w:delText>97</w:delText>
        </w:r>
      </w:del>
    </w:p>
    <w:p w14:paraId="0F142A05" w14:textId="3975C07E" w:rsidR="00085AE7" w:rsidDel="00753186" w:rsidRDefault="00085AE7">
      <w:pPr>
        <w:pStyle w:val="Sumrio2"/>
        <w:tabs>
          <w:tab w:val="right" w:leader="dot" w:pos="9061"/>
        </w:tabs>
        <w:rPr>
          <w:del w:id="361" w:author="Ryan Lemos" w:date="2019-08-19T19:02:00Z"/>
          <w:rFonts w:asciiTheme="minorHAnsi" w:eastAsiaTheme="minorEastAsia" w:hAnsiTheme="minorHAnsi" w:cstheme="minorBidi"/>
          <w:caps w:val="0"/>
          <w:noProof/>
          <w:sz w:val="22"/>
          <w:szCs w:val="22"/>
          <w:lang w:eastAsia="pt-BR"/>
        </w:rPr>
      </w:pPr>
      <w:del w:id="362" w:author="Ryan Lemos" w:date="2019-08-19T19:02:00Z">
        <w:r w:rsidRPr="00596E44" w:rsidDel="00753186">
          <w:rPr>
            <w:noProof/>
          </w:rPr>
          <w:delText>3.9</w:delText>
        </w:r>
        <w:r w:rsidDel="00753186">
          <w:rPr>
            <w:noProof/>
          </w:rPr>
          <w:tab/>
          <w:delText>99</w:delText>
        </w:r>
      </w:del>
    </w:p>
    <w:p w14:paraId="139CB7D8" w14:textId="4D9AB178" w:rsidR="00085AE7" w:rsidDel="00753186" w:rsidRDefault="00085AE7">
      <w:pPr>
        <w:pStyle w:val="Sumrio1"/>
        <w:tabs>
          <w:tab w:val="right" w:leader="dot" w:pos="9061"/>
        </w:tabs>
        <w:rPr>
          <w:del w:id="363" w:author="Ryan Lemos" w:date="2019-08-19T19:02:00Z"/>
          <w:rFonts w:asciiTheme="minorHAnsi" w:eastAsiaTheme="minorEastAsia" w:hAnsiTheme="minorHAnsi" w:cstheme="minorBidi"/>
          <w:b w:val="0"/>
          <w:bCs w:val="0"/>
          <w:caps w:val="0"/>
          <w:noProof/>
          <w:sz w:val="22"/>
          <w:szCs w:val="22"/>
          <w:lang w:eastAsia="pt-BR"/>
        </w:rPr>
      </w:pPr>
      <w:del w:id="364" w:author="Ryan Lemos" w:date="2019-08-19T19:02:00Z">
        <w:r w:rsidDel="00753186">
          <w:rPr>
            <w:noProof/>
          </w:rPr>
          <w:delText>Referências</w:delText>
        </w:r>
        <w:r w:rsidDel="00753186">
          <w:rPr>
            <w:noProof/>
          </w:rPr>
          <w:tab/>
          <w:delText>100</w:delText>
        </w:r>
      </w:del>
    </w:p>
    <w:p w14:paraId="7E458B84" w14:textId="4A7E0D63" w:rsidR="00085AE7" w:rsidDel="00753186" w:rsidRDefault="00085AE7">
      <w:pPr>
        <w:pStyle w:val="Sumrio1"/>
        <w:tabs>
          <w:tab w:val="right" w:leader="dot" w:pos="9061"/>
        </w:tabs>
        <w:rPr>
          <w:del w:id="365" w:author="Ryan Lemos" w:date="2019-08-19T19:02:00Z"/>
          <w:rFonts w:asciiTheme="minorHAnsi" w:eastAsiaTheme="minorEastAsia" w:hAnsiTheme="minorHAnsi" w:cstheme="minorBidi"/>
          <w:b w:val="0"/>
          <w:bCs w:val="0"/>
          <w:caps w:val="0"/>
          <w:noProof/>
          <w:sz w:val="22"/>
          <w:szCs w:val="22"/>
          <w:lang w:eastAsia="pt-BR"/>
        </w:rPr>
      </w:pPr>
      <w:del w:id="366" w:author="Ryan Lemos" w:date="2019-08-19T19:02:00Z">
        <w:r w:rsidDel="00753186">
          <w:rPr>
            <w:noProof/>
          </w:rPr>
          <w:delText>Apendice A - carta de pedido de permissão para uso de informações da escola International language center</w:delText>
        </w:r>
        <w:r w:rsidDel="00753186">
          <w:rPr>
            <w:noProof/>
          </w:rPr>
          <w:tab/>
          <w:delText>103</w:delText>
        </w:r>
      </w:del>
    </w:p>
    <w:p w14:paraId="79DCDDE5" w14:textId="77777777"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fldChar w:fldCharType="end"/>
      </w:r>
    </w:p>
    <w:p w14:paraId="29398EEE" w14:textId="77777777" w:rsidR="002C7A0B" w:rsidRDefault="002C7A0B" w:rsidP="0005542D">
      <w:pPr>
        <w:pStyle w:val="Ttulodendicedeautoridades"/>
        <w:rPr>
          <w:rStyle w:val="Ttulo1Char"/>
          <w:rFonts w:eastAsia="Droid Sans Fallback"/>
          <w:sz w:val="28"/>
          <w:szCs w:val="28"/>
        </w:rPr>
      </w:pPr>
    </w:p>
    <w:p w14:paraId="202D1A4D" w14:textId="77777777" w:rsidR="002C7A0B" w:rsidRDefault="002C7A0B" w:rsidP="0005542D">
      <w:pPr>
        <w:pStyle w:val="Ttulodendicedeautoridades"/>
        <w:rPr>
          <w:rStyle w:val="Ttulo1Char"/>
          <w:rFonts w:eastAsia="Droid Sans Fallback"/>
          <w:sz w:val="28"/>
          <w:szCs w:val="28"/>
        </w:rPr>
        <w:sectPr w:rsidR="002C7A0B" w:rsidSect="00C1350C">
          <w:headerReference w:type="default" r:id="rId12"/>
          <w:pgSz w:w="11906" w:h="16838"/>
          <w:pgMar w:top="1701" w:right="1134" w:bottom="1134" w:left="1701" w:header="1134" w:footer="567" w:gutter="0"/>
          <w:cols w:space="708"/>
          <w:docGrid w:linePitch="360"/>
        </w:sectPr>
      </w:pPr>
    </w:p>
    <w:p w14:paraId="7D56CDA4" w14:textId="77777777" w:rsidR="00674022" w:rsidRPr="006A6D09" w:rsidRDefault="00674022" w:rsidP="00674022">
      <w:pPr>
        <w:pStyle w:val="Ttulo1"/>
        <w:rPr>
          <w:szCs w:val="24"/>
        </w:rPr>
      </w:pPr>
      <w:bookmarkStart w:id="367" w:name="_Ref528267984"/>
      <w:bookmarkStart w:id="368" w:name="_Toc17133774"/>
      <w:r w:rsidRPr="006A6D09">
        <w:rPr>
          <w:szCs w:val="24"/>
        </w:rPr>
        <w:lastRenderedPageBreak/>
        <w:t>INTRODUÇÃO</w:t>
      </w:r>
      <w:bookmarkEnd w:id="367"/>
      <w:bookmarkEnd w:id="368"/>
    </w:p>
    <w:p w14:paraId="061C0C56" w14:textId="77777777" w:rsidR="00674022" w:rsidRDefault="00674022" w:rsidP="00674022"/>
    <w:p w14:paraId="7D11E72D" w14:textId="77777777" w:rsidR="004A4EB9" w:rsidRDefault="004A4EB9" w:rsidP="007B61FF">
      <w:r>
        <w:t>A tecnologia tem influenciado e modificado a maneira em que se ensina. Com o advento de uma geração conectada,</w:t>
      </w:r>
      <w:r w:rsidR="007B61FF">
        <w:t xml:space="preserve"> em que</w:t>
      </w:r>
      <w:r>
        <w:t xml:space="preserve"> crianças e jovens</w:t>
      </w:r>
      <w:r w:rsidR="00C24435">
        <w:t xml:space="preserve"> tem acesso cada vez mais cedo a tecnologias</w:t>
      </w:r>
      <w:r w:rsidR="007B61FF">
        <w:t>, f</w:t>
      </w:r>
      <w:r w:rsidR="00C24435">
        <w:t>az com que se estabeleça novas possibilidades de se adquirir conhecimento, por um outro meio diferente ao convencional.</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em dizer que </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14:paraId="32DEA26F" w14:textId="77777777" w:rsidR="00BA3F09" w:rsidRDefault="007B61FF" w:rsidP="00674022">
      <w:r>
        <w:t>Já o</w:t>
      </w:r>
      <w:r w:rsidR="007701B4" w:rsidRPr="005F0557">
        <w:t xml:space="preserve">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007701B4" w:rsidRPr="005F0557">
        <w:t>Diversas escolas se prontificam a ensinar os idiomas com diferentes métodos de ensino, material e apoio informatizados</w:t>
      </w:r>
      <w:r w:rsidR="007701B4">
        <w:t>, p</w:t>
      </w:r>
      <w:r w:rsidR="007701B4" w:rsidRPr="005F0557">
        <w:t xml:space="preserve">orém, </w:t>
      </w:r>
      <w:r>
        <w:t xml:space="preserve">há </w:t>
      </w:r>
      <w:r w:rsidR="007701B4" w:rsidRPr="005F0557">
        <w:t>escolas</w:t>
      </w:r>
      <w:r>
        <w:t xml:space="preserve"> que</w:t>
      </w:r>
      <w:r w:rsidR="007701B4" w:rsidRPr="005F0557">
        <w:t xml:space="preserve"> não contam com apoio computacional para auxiliar no processo de ensino e aprendizagem.</w:t>
      </w:r>
    </w:p>
    <w:p w14:paraId="220A442F" w14:textId="504DDAAB"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proofErr w:type="spellStart"/>
      <w:r w:rsidR="002D1A7B" w:rsidRPr="002D1A7B">
        <w:rPr>
          <w:i/>
        </w:rPr>
        <w:t>International</w:t>
      </w:r>
      <w:proofErr w:type="spellEnd"/>
      <w:r w:rsidR="002D1A7B" w:rsidRPr="002D1A7B">
        <w:rPr>
          <w:i/>
        </w:rPr>
        <w:t xml:space="preserve"> </w:t>
      </w:r>
      <w:proofErr w:type="spellStart"/>
      <w:r w:rsidR="002D1A7B" w:rsidRPr="002D1A7B">
        <w:rPr>
          <w:i/>
        </w:rPr>
        <w:t>Language</w:t>
      </w:r>
      <w:proofErr w:type="spellEnd"/>
      <w:r w:rsidR="002D1A7B" w:rsidRPr="002D1A7B">
        <w:rPr>
          <w:i/>
        </w:rPr>
        <w:t xml:space="preserv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detinha somente de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proofErr w:type="spellStart"/>
      <w:r w:rsidR="007701B4" w:rsidRPr="005F0557">
        <w:t>Unimontes</w:t>
      </w:r>
      <w:proofErr w:type="spellEnd"/>
      <w:r w:rsidR="007701B4">
        <w:t>)</w:t>
      </w:r>
      <w:r w:rsidR="007701B4" w:rsidRPr="005F0557">
        <w:t>, a INFOBITS</w:t>
      </w:r>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w:t>
      </w:r>
      <w:proofErr w:type="gramStart"/>
      <w:r w:rsidR="00BB0CD7">
        <w:t xml:space="preserve">um </w:t>
      </w:r>
      <w:r w:rsidR="00B9384C">
        <w:t>ambiente</w:t>
      </w:r>
      <w:r w:rsidR="00BB0CD7">
        <w:t xml:space="preserve"> </w:t>
      </w:r>
      <w:r w:rsidR="00BB0CD7" w:rsidRPr="00E95C78">
        <w:rPr>
          <w:i/>
        </w:rPr>
        <w:t>web</w:t>
      </w:r>
      <w:proofErr w:type="gramEnd"/>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F72E97">
        <w:t>apoiar</w:t>
      </w:r>
      <w:r w:rsidR="006A3641">
        <w:t xml:space="preserve"> professores e alunos</w:t>
      </w:r>
      <w:r w:rsidR="00DF2349">
        <w:t>.</w:t>
      </w:r>
      <w:r w:rsidR="005808CA">
        <w:t xml:space="preserve"> </w:t>
      </w:r>
      <w:r w:rsidR="00DF2349">
        <w:t xml:space="preserve">Nesse ambiente </w:t>
      </w:r>
      <w:r w:rsidR="009765C6">
        <w:t>é</w:t>
      </w:r>
      <w:r w:rsidR="00DF2349">
        <w:t xml:space="preserve"> p</w:t>
      </w:r>
      <w:r w:rsidR="009C5DEA">
        <w:t>ossível ao professor auxiliar seus alunos, alunos esses que serão divididos por suas turmas</w:t>
      </w:r>
      <w:r w:rsidR="00171370">
        <w:t>. Seja no compartilhamento de materiais ou buscando sanar dúvidas sobre</w:t>
      </w:r>
      <w:r w:rsidR="003B49D8">
        <w:t xml:space="preserve"> o</w:t>
      </w:r>
      <w:r w:rsidR="00171370">
        <w:t xml:space="preserve"> conte</w:t>
      </w:r>
      <w:r w:rsidR="007B61FF">
        <w:t>ú</w:t>
      </w:r>
      <w:r w:rsidR="00171370">
        <w:t>do.</w:t>
      </w:r>
      <w:r w:rsidR="00D52513">
        <w:t xml:space="preserve"> </w:t>
      </w:r>
      <w:r w:rsidR="007701B4" w:rsidRPr="005F0557">
        <w:t xml:space="preserve">Para os alunos espera-se que haja envolvimento e aprendizado quanto aos conteúdos disponibilizados no ambiente virtual. Acredita-se que com o ambiente, a interação </w:t>
      </w:r>
      <w:r w:rsidR="007701B4" w:rsidRPr="005F0557">
        <w:lastRenderedPageBreak/>
        <w:t>aluno-professor e aluno-turma transpassará da sala de aula, possibilitando interação de aprendizagem de maneira informatizada.</w:t>
      </w:r>
    </w:p>
    <w:p w14:paraId="7EE679F7" w14:textId="77777777"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proofErr w:type="spellStart"/>
      <w:r w:rsidR="003D0104" w:rsidRPr="003D0104">
        <w:rPr>
          <w:i/>
        </w:rPr>
        <w:t>e</w:t>
      </w:r>
      <w:r w:rsidR="00A2494E" w:rsidRPr="003D0104">
        <w:rPr>
          <w:i/>
        </w:rPr>
        <w:t>X</w:t>
      </w:r>
      <w:r w:rsidR="003D0104" w:rsidRPr="003D0104">
        <w:rPr>
          <w:i/>
        </w:rPr>
        <w:t>tremme</w:t>
      </w:r>
      <w:proofErr w:type="spellEnd"/>
      <w:r w:rsidR="003D0104" w:rsidRPr="003D0104">
        <w:rPr>
          <w:i/>
        </w:rPr>
        <w:t xml:space="preserve"> </w:t>
      </w:r>
      <w:proofErr w:type="spellStart"/>
      <w:r w:rsidR="00A2494E" w:rsidRPr="003D0104">
        <w:rPr>
          <w:i/>
        </w:rPr>
        <w:t>P</w:t>
      </w:r>
      <w:r w:rsidR="003D0104" w:rsidRPr="003D0104">
        <w:rPr>
          <w:i/>
        </w:rPr>
        <w:t>rogramming</w:t>
      </w:r>
      <w:proofErr w:type="spellEnd"/>
      <w:r w:rsidR="003D0104">
        <w:t xml:space="preserve"> (XP)</w:t>
      </w:r>
      <w:r w:rsidR="00A2494E">
        <w:t xml:space="preserve"> </w:t>
      </w:r>
      <w:r w:rsidR="009765C6">
        <w:t>para apoiar e agilizar o processo de desenvolvimento do sistema.</w:t>
      </w:r>
    </w:p>
    <w:p w14:paraId="6AE1F017" w14:textId="77777777" w:rsidR="00661406" w:rsidRDefault="009765C6" w:rsidP="00661406">
      <w:r>
        <w:t xml:space="preserve">Portanto o tema deste trabalho pode ser descrito como o desenvolvimento web com técnicas ágeis, por aliar o desenvolvimento de </w:t>
      </w:r>
      <w:proofErr w:type="gramStart"/>
      <w:r>
        <w:t>um ambiente web</w:t>
      </w:r>
      <w:proofErr w:type="gramEnd"/>
      <w:r>
        <w:t xml:space="preserve"> utilizando-se da metodologia ágil XP.</w:t>
      </w:r>
      <w:r w:rsidR="00953BC6">
        <w:t xml:space="preserve"> </w:t>
      </w:r>
      <w:r w:rsidR="007701B4">
        <w:t xml:space="preserve">Então busca-se resolver o seguinte problema, de entender como o XP pode apoiar no processo de desenvolvimento de </w:t>
      </w:r>
      <w:proofErr w:type="gramStart"/>
      <w:r w:rsidR="007701B4">
        <w:t>um ambiente web</w:t>
      </w:r>
      <w:proofErr w:type="gramEnd"/>
      <w:r w:rsidR="007701B4">
        <w:t xml:space="preserve">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proofErr w:type="spellStart"/>
      <w:r w:rsidR="007701B4" w:rsidRPr="00F71701">
        <w:rPr>
          <w:i/>
        </w:rPr>
        <w:t>Internation</w:t>
      </w:r>
      <w:r w:rsidR="007701B4">
        <w:rPr>
          <w:i/>
        </w:rPr>
        <w:t>al</w:t>
      </w:r>
      <w:proofErr w:type="spellEnd"/>
      <w:r w:rsidR="007701B4" w:rsidRPr="00F71701">
        <w:rPr>
          <w:i/>
        </w:rPr>
        <w:t xml:space="preserve"> </w:t>
      </w:r>
      <w:proofErr w:type="spellStart"/>
      <w:r w:rsidR="007701B4">
        <w:rPr>
          <w:i/>
        </w:rPr>
        <w:t>Language</w:t>
      </w:r>
      <w:proofErr w:type="spellEnd"/>
      <w:r w:rsidR="007701B4" w:rsidRPr="00F71701">
        <w:rPr>
          <w:i/>
        </w:rPr>
        <w:t xml:space="preserve"> Center</w:t>
      </w:r>
      <w:r w:rsidR="007701B4">
        <w:t xml:space="preserve"> (ILC).</w:t>
      </w:r>
      <w:r w:rsidR="00661406">
        <w:t xml:space="preserve"> E como objetivos específicos disponibilizar</w:t>
      </w:r>
      <w:r w:rsidR="00661406" w:rsidRPr="00661406">
        <w:t xml:space="preserve"> </w:t>
      </w:r>
      <w:r w:rsidR="00661406">
        <w:t>materiais e exercícios para os alunos no ambiente desenvolvido; a</w:t>
      </w:r>
      <w:r w:rsidR="00661406" w:rsidRPr="00661406">
        <w:t>presentar um calendário com datas de exercícios, provas e eventos para os alunos</w:t>
      </w:r>
      <w:r w:rsidR="00661406">
        <w:t xml:space="preserve"> e identificar conteúdos de maior deficiência a partir de gráficos de desempenho.</w:t>
      </w:r>
    </w:p>
    <w:p w14:paraId="78C489D4" w14:textId="77777777" w:rsidR="00674022" w:rsidRPr="006A6D09" w:rsidRDefault="00674022" w:rsidP="008947B5">
      <w:pPr>
        <w:ind w:firstLine="0"/>
      </w:pPr>
      <w:r w:rsidRPr="006A6D09">
        <w:br w:type="page"/>
      </w:r>
    </w:p>
    <w:p w14:paraId="26E88460" w14:textId="77777777" w:rsidR="00D61CB9" w:rsidRDefault="00D61CB9" w:rsidP="00D61CB9">
      <w:pPr>
        <w:pStyle w:val="Ttulo1"/>
      </w:pPr>
      <w:bookmarkStart w:id="369" w:name="_Ref528269096"/>
      <w:bookmarkStart w:id="370" w:name="_Toc17133775"/>
      <w:r>
        <w:lastRenderedPageBreak/>
        <w:t>Referencial teórico</w:t>
      </w:r>
      <w:bookmarkEnd w:id="369"/>
      <w:bookmarkEnd w:id="370"/>
    </w:p>
    <w:p w14:paraId="412B222E" w14:textId="77777777" w:rsidR="00310107" w:rsidRPr="00310107" w:rsidRDefault="00310107" w:rsidP="00310107">
      <w:pPr>
        <w:ind w:firstLine="0"/>
      </w:pPr>
    </w:p>
    <w:p w14:paraId="2ECB073E" w14:textId="77777777"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14:paraId="3DE1A8C5" w14:textId="77777777" w:rsidR="00A8212E" w:rsidRPr="00E64F18" w:rsidRDefault="00A8212E" w:rsidP="00D61CB9"/>
    <w:p w14:paraId="15145FD7" w14:textId="77777777" w:rsidR="00D61CB9" w:rsidRDefault="00E324DB" w:rsidP="00D61CB9">
      <w:pPr>
        <w:pStyle w:val="Ttulo2"/>
      </w:pPr>
      <w:bookmarkStart w:id="371" w:name="_Toc17133776"/>
      <w:r>
        <w:t xml:space="preserve">Educação </w:t>
      </w:r>
      <w:r w:rsidR="00D61CB9">
        <w:t>a distância – ambiente virtual</w:t>
      </w:r>
      <w:bookmarkEnd w:id="371"/>
    </w:p>
    <w:p w14:paraId="49AD7F84" w14:textId="77777777" w:rsidR="00A8212E" w:rsidRPr="00A8212E" w:rsidRDefault="00A8212E" w:rsidP="005A2D83"/>
    <w:p w14:paraId="2001BE93" w14:textId="77777777"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w:t>
      </w:r>
      <w:proofErr w:type="gramStart"/>
      <w:r w:rsidR="006C7D68">
        <w:t>tecnológicas</w:t>
      </w:r>
      <w:r w:rsidR="001A7EB0">
        <w:t>, etc.</w:t>
      </w:r>
      <w:proofErr w:type="gramEnd"/>
      <w:r w:rsidR="001A7EB0">
        <w:t xml:space="preserve">).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14:paraId="7DF8DC26" w14:textId="77777777"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14:paraId="4F229A56" w14:textId="77777777"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14:paraId="7D87AAE2" w14:textId="77777777" w:rsidR="00A8212E" w:rsidRPr="004676CA" w:rsidRDefault="00A8212E" w:rsidP="00D61CB9"/>
    <w:p w14:paraId="58B3918B" w14:textId="77777777" w:rsidR="00D61CB9" w:rsidRDefault="00D61CB9" w:rsidP="00D61CB9">
      <w:pPr>
        <w:pStyle w:val="Ttulo3"/>
      </w:pPr>
      <w:bookmarkStart w:id="372" w:name="_Ref527667254"/>
      <w:bookmarkStart w:id="373" w:name="_Toc17133777"/>
      <w:r w:rsidRPr="00C119E4">
        <w:t>Metodologias/sistemas de apoio de ensino de idiomas</w:t>
      </w:r>
      <w:bookmarkEnd w:id="372"/>
      <w:bookmarkEnd w:id="373"/>
    </w:p>
    <w:p w14:paraId="7BE35BA2" w14:textId="77777777" w:rsidR="00A8212E" w:rsidRPr="00A8212E" w:rsidRDefault="00A8212E" w:rsidP="005A2D83"/>
    <w:p w14:paraId="5C3F4365" w14:textId="77777777" w:rsidR="00645BD3" w:rsidRDefault="00C248E8" w:rsidP="00D61CB9">
      <w:r>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14:paraId="0209691D" w14:textId="77777777"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proofErr w:type="spellStart"/>
      <w:r w:rsidR="00D61CB9" w:rsidRPr="00347720">
        <w:rPr>
          <w:i/>
        </w:rPr>
        <w:t>Wizard</w:t>
      </w:r>
      <w:proofErr w:type="spellEnd"/>
      <w:r w:rsidR="00D61CB9" w:rsidRPr="00347720">
        <w:rPr>
          <w:i/>
        </w:rPr>
        <w:t xml:space="preserve"> </w:t>
      </w:r>
      <w:proofErr w:type="spellStart"/>
      <w:r w:rsidR="00D61CB9" w:rsidRPr="00347720">
        <w:rPr>
          <w:i/>
        </w:rPr>
        <w:t>by</w:t>
      </w:r>
      <w:proofErr w:type="spellEnd"/>
      <w:r w:rsidR="00D61CB9" w:rsidRPr="00347720">
        <w:rPr>
          <w:i/>
        </w:rPr>
        <w:t xml:space="preserve">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(WIZARD, 2017b)</w:t>
      </w:r>
      <w:r w:rsidR="00D61CB9">
        <w:t xml:space="preserve">. </w:t>
      </w:r>
      <w:r w:rsidR="00D67AD9">
        <w:t>A instituição c</w:t>
      </w:r>
      <w:r w:rsidR="00D61CB9">
        <w:t xml:space="preserve">onta com uma metodologia de ensino que alia a clássica abordagem de sala de aula (chamada pela </w:t>
      </w:r>
      <w:proofErr w:type="spellStart"/>
      <w:r w:rsidR="00D61CB9" w:rsidRPr="00347720">
        <w:rPr>
          <w:i/>
        </w:rPr>
        <w:t>Wizard</w:t>
      </w:r>
      <w:proofErr w:type="spellEnd"/>
      <w:r w:rsidR="00D61CB9">
        <w:t xml:space="preserve"> de </w:t>
      </w:r>
      <w:r w:rsidR="00D61CB9" w:rsidRPr="00347720">
        <w:rPr>
          <w:i/>
        </w:rPr>
        <w:t>Connections</w:t>
      </w:r>
      <w:r w:rsidR="00D61CB9">
        <w:t xml:space="preserve">) ao </w:t>
      </w:r>
      <w:r w:rsidR="00D61CB9">
        <w:lastRenderedPageBreak/>
        <w:t xml:space="preserve">uso de tecnologias de apoio informatizado (chamada de </w:t>
      </w:r>
      <w:proofErr w:type="spellStart"/>
      <w:r w:rsidR="00D61CB9" w:rsidRPr="00347720">
        <w:rPr>
          <w:i/>
        </w:rPr>
        <w:t>Interactive</w:t>
      </w:r>
      <w:proofErr w:type="spellEnd"/>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proofErr w:type="spellStart"/>
      <w:r w:rsidR="00D61CB9" w:rsidRPr="00347720">
        <w:rPr>
          <w:i/>
        </w:rPr>
        <w:t>interactive</w:t>
      </w:r>
      <w:proofErr w:type="spellEnd"/>
      <w:r w:rsidR="00D61CB9">
        <w:rPr>
          <w:i/>
        </w:rPr>
        <w:t xml:space="preserve"> </w:t>
      </w:r>
      <w:r w:rsidR="00D61CB9">
        <w:t xml:space="preserve">o aluno recebe apoio informatizado por meio de um </w:t>
      </w:r>
      <w:r w:rsidR="00D61CB9" w:rsidRPr="00C248E8">
        <w:rPr>
          <w:i/>
        </w:rPr>
        <w:t>tablet</w:t>
      </w:r>
      <w:r w:rsidR="00D61CB9">
        <w:t xml:space="preserve"> denominado </w:t>
      </w:r>
      <w:proofErr w:type="spellStart"/>
      <w:r w:rsidR="00D61CB9">
        <w:t>Wiz.tab</w:t>
      </w:r>
      <w:proofErr w:type="spellEnd"/>
      <w:r w:rsidR="00D61CB9">
        <w:t xml:space="preserve">. Para auxiliar a pronúncia dos alunos dispõe-se de uma caneta (denominada </w:t>
      </w:r>
      <w:proofErr w:type="spellStart"/>
      <w:r w:rsidR="00D61CB9">
        <w:t>Wiz.pen</w:t>
      </w:r>
      <w:proofErr w:type="spellEnd"/>
      <w:r w:rsidR="00D61CB9">
        <w:t>), que faz a leitura de palavras, frases e expressões contidas no material do aluno</w:t>
      </w:r>
      <w:r w:rsidR="00E6023B">
        <w:t xml:space="preserve"> </w:t>
      </w:r>
      <w:r w:rsidR="00752E3D">
        <w:rPr>
          <w:noProof/>
        </w:rPr>
        <w:t>(WIZARD, 2017a)</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640D2B">
        <w:t xml:space="preserve">Figura </w:t>
      </w:r>
      <w:r w:rsidR="00640D2B">
        <w:rPr>
          <w:noProof/>
        </w:rPr>
        <w:t>1</w:t>
      </w:r>
      <w:r w:rsidR="009113A0">
        <w:fldChar w:fldCharType="end"/>
      </w:r>
      <w:r w:rsidR="009113A0">
        <w:t xml:space="preserve"> </w:t>
      </w:r>
      <w:r w:rsidR="009B6875">
        <w:t xml:space="preserve">demonstra o modelo de aprendizagem da </w:t>
      </w:r>
      <w:proofErr w:type="spellStart"/>
      <w:r w:rsidR="009B6875">
        <w:t>Wizard</w:t>
      </w:r>
      <w:proofErr w:type="spellEnd"/>
      <w:r w:rsidR="00E71EB8">
        <w:t xml:space="preserve"> com as características anteriormente descritas</w:t>
      </w:r>
      <w:r w:rsidR="00D61CB9">
        <w:t xml:space="preserve">. </w:t>
      </w:r>
    </w:p>
    <w:p w14:paraId="3E1234D5" w14:textId="77777777" w:rsidR="00D61CB9" w:rsidRDefault="00D61CB9" w:rsidP="00952162">
      <w:pPr>
        <w:pStyle w:val="Fontes"/>
      </w:pPr>
    </w:p>
    <w:p w14:paraId="5B81AB2B" w14:textId="55CAA285" w:rsidR="00C87DBE" w:rsidRDefault="00C87DBE" w:rsidP="00FC0021">
      <w:pPr>
        <w:pStyle w:val="Legenda"/>
        <w:keepNext/>
      </w:pPr>
      <w:bookmarkStart w:id="374" w:name="_Ref526524016"/>
      <w:r>
        <w:t xml:space="preserve">Figura </w:t>
      </w:r>
      <w:r w:rsidR="009A3B20">
        <w:fldChar w:fldCharType="begin"/>
      </w:r>
      <w:r w:rsidR="009A3B20">
        <w:instrText xml:space="preserve"> SEQ Figura \* ARABIC </w:instrText>
      </w:r>
      <w:r w:rsidR="009A3B20">
        <w:fldChar w:fldCharType="separate"/>
      </w:r>
      <w:r w:rsidR="00483DF4">
        <w:rPr>
          <w:noProof/>
        </w:rPr>
        <w:t>1</w:t>
      </w:r>
      <w:r w:rsidR="009A3B20">
        <w:rPr>
          <w:noProof/>
        </w:rPr>
        <w:fldChar w:fldCharType="end"/>
      </w:r>
      <w:bookmarkEnd w:id="374"/>
      <w:r>
        <w:t xml:space="preserve"> - Modelo de aprendizagem da </w:t>
      </w:r>
      <w:proofErr w:type="spellStart"/>
      <w:r>
        <w:t>Wizard</w:t>
      </w:r>
      <w:proofErr w:type="spellEnd"/>
    </w:p>
    <w:p w14:paraId="18906EA9" w14:textId="77777777" w:rsidR="00D61CB9" w:rsidRDefault="00CB768F" w:rsidP="00952162">
      <w:pPr>
        <w:pStyle w:val="Fontes"/>
      </w:pPr>
      <w:r w:rsidRPr="00832539">
        <w:rPr>
          <w:noProof/>
          <w:lang w:eastAsia="pt-BR"/>
        </w:rPr>
        <w:drawing>
          <wp:inline distT="0" distB="0" distL="0" distR="0" wp14:anchorId="179ED342" wp14:editId="431B3A08">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14:paraId="77F1FB4B" w14:textId="77777777"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14:paraId="19426B67" w14:textId="77777777" w:rsidR="00E71EB8" w:rsidRDefault="00E71EB8" w:rsidP="00DB3739">
      <w:pPr>
        <w:pStyle w:val="Fontes"/>
      </w:pPr>
    </w:p>
    <w:p w14:paraId="241F0B56" w14:textId="77777777" w:rsidR="00366A95" w:rsidRDefault="00B300A5" w:rsidP="00952162">
      <w:bookmarkStart w:id="375"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2017a)</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14:paraId="5602AF91" w14:textId="77777777" w:rsidR="00B300A5" w:rsidRDefault="00B300A5" w:rsidP="00063EEB"/>
    <w:p w14:paraId="401638E6" w14:textId="02EFFFC2" w:rsidR="00C87DBE" w:rsidRDefault="00C87DBE" w:rsidP="00FC0021">
      <w:pPr>
        <w:pStyle w:val="Legenda"/>
        <w:keepNext/>
      </w:pPr>
      <w:r>
        <w:t xml:space="preserve">Figura </w:t>
      </w:r>
      <w:r w:rsidR="009A3B20">
        <w:fldChar w:fldCharType="begin"/>
      </w:r>
      <w:r w:rsidR="009A3B20">
        <w:instrText xml:space="preserve"> SEQ Figura \* ARABIC </w:instrText>
      </w:r>
      <w:r w:rsidR="009A3B20">
        <w:fldChar w:fldCharType="separate"/>
      </w:r>
      <w:r w:rsidR="00483DF4">
        <w:rPr>
          <w:noProof/>
        </w:rPr>
        <w:t>2</w:t>
      </w:r>
      <w:r w:rsidR="009A3B20">
        <w:rPr>
          <w:noProof/>
        </w:rPr>
        <w:fldChar w:fldCharType="end"/>
      </w:r>
      <w:bookmarkEnd w:id="375"/>
      <w:r>
        <w:t xml:space="preserve"> - Funcionalidades do Wiz.me</w:t>
      </w:r>
    </w:p>
    <w:p w14:paraId="2F91A69F" w14:textId="77777777" w:rsidR="00D61CB9" w:rsidRDefault="00CB768F" w:rsidP="00952162">
      <w:pPr>
        <w:pStyle w:val="Fontes"/>
      </w:pPr>
      <w:r w:rsidRPr="00832539">
        <w:rPr>
          <w:noProof/>
          <w:lang w:eastAsia="pt-BR"/>
        </w:rPr>
        <w:drawing>
          <wp:inline distT="0" distB="0" distL="0" distR="0" wp14:anchorId="068E2172" wp14:editId="15A5D268">
            <wp:extent cx="5398562" cy="1310095"/>
            <wp:effectExtent l="133350" t="114300" r="126365" b="1377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4"/>
                    <a:stretch>
                      <a:fillRect/>
                    </a:stretch>
                  </pic:blipFill>
                  <pic:spPr>
                    <a:xfrm>
                      <a:off x="0" y="0"/>
                      <a:ext cx="5398135" cy="1310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B1FE27" w14:textId="77777777" w:rsidR="00D61CB9" w:rsidRDefault="002E284D" w:rsidP="00BE0DBB">
      <w:pPr>
        <w:pStyle w:val="Fontes"/>
      </w:pPr>
      <w:r>
        <w:t xml:space="preserve">Fonte: </w:t>
      </w:r>
      <w:r w:rsidR="00D227C1">
        <w:t xml:space="preserve">WIZARD, </w:t>
      </w:r>
      <w:r w:rsidR="00D227C1">
        <w:rPr>
          <w:noProof/>
        </w:rPr>
        <w:t>2017</w:t>
      </w:r>
      <w:r w:rsidR="00512BE6">
        <w:rPr>
          <w:noProof/>
        </w:rPr>
        <w:t>a</w:t>
      </w:r>
      <w:r w:rsidR="00BB25A9">
        <w:rPr>
          <w:noProof/>
        </w:rPr>
        <w:t>, p.4</w:t>
      </w:r>
      <w:r w:rsidR="00D227C1">
        <w:rPr>
          <w:noProof/>
        </w:rPr>
        <w:t>.</w:t>
      </w:r>
      <w:r>
        <w:t xml:space="preserve"> </w:t>
      </w:r>
    </w:p>
    <w:p w14:paraId="246FD039" w14:textId="77777777" w:rsidR="00BE0DBB" w:rsidRDefault="00BE0DBB" w:rsidP="00BE0DBB">
      <w:pPr>
        <w:pStyle w:val="Fontes"/>
      </w:pPr>
    </w:p>
    <w:p w14:paraId="7093DB12" w14:textId="77777777" w:rsidR="00D61CB9" w:rsidRDefault="00D67AD9" w:rsidP="00D61CB9">
      <w:r>
        <w:lastRenderedPageBreak/>
        <w:t xml:space="preserve">Outra escola que </w:t>
      </w:r>
      <w:r w:rsidR="006D769C">
        <w:t>interliga tecnologia e ensino de idiomas é a</w:t>
      </w:r>
      <w:r w:rsidR="00D61CB9">
        <w:t xml:space="preserve"> </w:t>
      </w:r>
      <w:r w:rsidR="006D769C">
        <w:t>e</w:t>
      </w:r>
      <w:r w:rsidR="00D61CB9">
        <w:t>scola</w:t>
      </w:r>
      <w:r w:rsidR="00063EEB">
        <w:t xml:space="preserve"> </w:t>
      </w:r>
      <w:r w:rsidR="00063EEB" w:rsidRPr="00063EEB">
        <w:t>Centro de Cultura Anglo Americana</w:t>
      </w:r>
      <w:r w:rsidR="00063EEB">
        <w:t xml:space="preserve"> (</w:t>
      </w:r>
      <w:r w:rsidR="00D61CB9">
        <w:t>CCAA</w:t>
      </w:r>
      <w:r w:rsidR="00063EEB">
        <w:t>)</w:t>
      </w:r>
      <w:r w:rsidR="00D61CB9">
        <w:t xml:space="preserve">. </w:t>
      </w:r>
      <w:r w:rsidR="006D769C">
        <w:t>A CCAA detém</w:t>
      </w:r>
      <w:r w:rsidR="00D61CB9">
        <w:t xml:space="preserve"> um espaço</w:t>
      </w:r>
      <w:r w:rsidR="006D769C">
        <w:t xml:space="preserve"> virtual</w:t>
      </w:r>
      <w:r w:rsidR="00D61CB9">
        <w:t xml:space="preserve"> denominado </w:t>
      </w:r>
      <w:r w:rsidR="00E6023B">
        <w:t>e</w:t>
      </w:r>
      <w:r w:rsidR="00D61CB9">
        <w:t xml:space="preserve">spaço CCAA </w:t>
      </w:r>
      <w:r w:rsidR="00E6023B">
        <w:t>a</w:t>
      </w:r>
      <w:r w:rsidR="00D61CB9">
        <w:t>luno</w:t>
      </w:r>
      <w:r w:rsidR="00AD044C">
        <w:t xml:space="preserve"> </w:t>
      </w:r>
      <w:r w:rsidR="00752E3D">
        <w:rPr>
          <w:noProof/>
        </w:rPr>
        <w:t>(CCAA, sd.)</w:t>
      </w:r>
      <w:r w:rsidR="00D61CB9">
        <w:t xml:space="preserve">. Nele o aluno da escola terá acesso a </w:t>
      </w:r>
      <w:r w:rsidR="00A77025">
        <w:t>conteúdo</w:t>
      </w:r>
      <w:r w:rsidR="00D61CB9">
        <w:t xml:space="preserve"> para </w:t>
      </w:r>
      <w:r w:rsidR="00D61CB9" w:rsidRPr="00CC133A">
        <w:rPr>
          <w:i/>
        </w:rPr>
        <w:t>tablet</w:t>
      </w:r>
      <w:r w:rsidR="00D61CB9">
        <w:t>, como textos, áudios e vídeos</w:t>
      </w:r>
      <w:r w:rsidR="00AD044C">
        <w:t xml:space="preserve"> </w:t>
      </w:r>
      <w:r w:rsidR="00752E3D">
        <w:rPr>
          <w:noProof/>
        </w:rPr>
        <w:t>(CCAA, sd.)</w:t>
      </w:r>
      <w:r w:rsidR="00D61CB9">
        <w:t>. Outro recurso disponível é o</w:t>
      </w:r>
      <w:r w:rsidR="00A77025">
        <w:t xml:space="preserve"> </w:t>
      </w:r>
      <w:r w:rsidR="00A77025" w:rsidRPr="00347720">
        <w:rPr>
          <w:i/>
        </w:rPr>
        <w:t>Computer</w:t>
      </w:r>
      <w:r w:rsidR="00C248E8">
        <w:rPr>
          <w:i/>
        </w:rPr>
        <w:t xml:space="preserve"> </w:t>
      </w:r>
      <w:proofErr w:type="spellStart"/>
      <w:r w:rsidR="00A77025" w:rsidRPr="00347720">
        <w:rPr>
          <w:i/>
        </w:rPr>
        <w:t>Assisted</w:t>
      </w:r>
      <w:proofErr w:type="spellEnd"/>
      <w:r w:rsidR="00A77025" w:rsidRPr="00347720">
        <w:rPr>
          <w:i/>
        </w:rPr>
        <w:t xml:space="preserve"> </w:t>
      </w:r>
      <w:proofErr w:type="spellStart"/>
      <w:r w:rsidR="00A77025" w:rsidRPr="00347720">
        <w:rPr>
          <w:i/>
        </w:rPr>
        <w:t>Language</w:t>
      </w:r>
      <w:proofErr w:type="spellEnd"/>
      <w:r w:rsidR="00A77025" w:rsidRPr="00347720">
        <w:rPr>
          <w:i/>
        </w:rPr>
        <w:t xml:space="preserve"> Learning</w:t>
      </w:r>
      <w:r w:rsidR="00D61CB9">
        <w:t xml:space="preserve"> </w:t>
      </w:r>
      <w:r w:rsidR="00A77025">
        <w:t>(</w:t>
      </w:r>
      <w:r w:rsidR="00D61CB9">
        <w:t>CALL) que se dá por um “</w:t>
      </w:r>
      <w:r w:rsidR="00D61CB9" w:rsidRPr="00CC133A">
        <w:t>Software</w:t>
      </w:r>
      <w:r w:rsidR="00D61CB9" w:rsidRPr="00186D52">
        <w:t xml:space="preserve"> educacional que permite que o aluno realize seus exercícios escritos utilizando o computador. É uma forma rápida, fácil, interativa e agradável de fixar o conteúdo aprendido em sala de aula</w:t>
      </w:r>
      <w:r w:rsidR="00D61CB9">
        <w:t>”</w:t>
      </w:r>
      <w:r w:rsidR="00AD044C">
        <w:t xml:space="preserve"> </w:t>
      </w:r>
      <w:r w:rsidR="00752E3D">
        <w:rPr>
          <w:noProof/>
        </w:rPr>
        <w:t>(CCAA, sd., p. 1)</w:t>
      </w:r>
      <w:r w:rsidR="00D61CB9" w:rsidRPr="00186D52">
        <w:t>.</w:t>
      </w:r>
      <w:r w:rsidR="00D61CB9">
        <w:t xml:space="preserve"> O espaço</w:t>
      </w:r>
      <w:r w:rsidR="00D30F88">
        <w:t xml:space="preserve"> v</w:t>
      </w:r>
      <w:r w:rsidR="00B17950">
        <w:t>i</w:t>
      </w:r>
      <w:r w:rsidR="00D30F88">
        <w:t>rtual</w:t>
      </w:r>
      <w:r w:rsidR="00D61CB9">
        <w:t xml:space="preserve"> ainda conta com atividades complementares para auxílio de escrita, pronúncia e leitura.</w:t>
      </w:r>
    </w:p>
    <w:p w14:paraId="73483381" w14:textId="77777777" w:rsidR="00F62E89" w:rsidRDefault="00074336" w:rsidP="00952162">
      <w:r>
        <w:t>Já em questão de aplicações independentes para aux</w:t>
      </w:r>
      <w:r w:rsidR="00512BE6">
        <w:t>í</w:t>
      </w:r>
      <w:r>
        <w:t>lio de idiomas tem-se</w:t>
      </w:r>
      <w:r w:rsidR="00D61CB9">
        <w:t xml:space="preserve"> </w:t>
      </w:r>
      <w:r>
        <w:t>o</w:t>
      </w:r>
      <w:r w:rsidR="00D61CB9">
        <w:t xml:space="preserve"> exemplo </w:t>
      </w:r>
      <w:r>
        <w:t>d</w:t>
      </w:r>
      <w:r w:rsidR="00D61CB9">
        <w:t xml:space="preserve">o </w:t>
      </w:r>
      <w:proofErr w:type="spellStart"/>
      <w:r w:rsidR="00D61CB9">
        <w:t>Babbel</w:t>
      </w:r>
      <w:proofErr w:type="spellEnd"/>
      <w:r w:rsidR="00D61CB9">
        <w:t>,</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 xml:space="preserve"> conforme descrito na</w:t>
      </w:r>
      <w:r w:rsidR="009B6875">
        <w:t xml:space="preserve"> </w:t>
      </w:r>
      <w:r w:rsidR="009113A0">
        <w:fldChar w:fldCharType="begin"/>
      </w:r>
      <w:r w:rsidR="009113A0">
        <w:instrText xml:space="preserve"> REF _Ref526523978 \h </w:instrText>
      </w:r>
      <w:r w:rsidR="009113A0">
        <w:fldChar w:fldCharType="separate"/>
      </w:r>
      <w:r w:rsidR="00640D2B">
        <w:t xml:space="preserve">Figura </w:t>
      </w:r>
      <w:r w:rsidR="00640D2B">
        <w:rPr>
          <w:noProof/>
        </w:rPr>
        <w:t>3</w:t>
      </w:r>
      <w:r w:rsidR="009113A0">
        <w:fldChar w:fldCharType="end"/>
      </w:r>
      <w:r w:rsidR="00D61CB9">
        <w:t>.</w:t>
      </w:r>
    </w:p>
    <w:p w14:paraId="33ECC058" w14:textId="77777777" w:rsidR="00F90045" w:rsidRPr="009B3841" w:rsidRDefault="00F90045" w:rsidP="00952162"/>
    <w:p w14:paraId="1C9BB9C7" w14:textId="40DA6347" w:rsidR="00C87DBE" w:rsidRDefault="00C87DBE" w:rsidP="00FC0021">
      <w:pPr>
        <w:pStyle w:val="Legenda"/>
        <w:keepNext/>
      </w:pPr>
      <w:bookmarkStart w:id="376" w:name="_Ref526523978"/>
      <w:r>
        <w:t xml:space="preserve">Figura </w:t>
      </w:r>
      <w:r w:rsidR="009A3B20">
        <w:fldChar w:fldCharType="begin"/>
      </w:r>
      <w:r w:rsidR="009A3B20">
        <w:instrText xml:space="preserve"> SEQ Figura \* ARABIC </w:instrText>
      </w:r>
      <w:r w:rsidR="009A3B20">
        <w:fldChar w:fldCharType="separate"/>
      </w:r>
      <w:r w:rsidR="00483DF4">
        <w:rPr>
          <w:noProof/>
        </w:rPr>
        <w:t>3</w:t>
      </w:r>
      <w:r w:rsidR="009A3B20">
        <w:rPr>
          <w:noProof/>
        </w:rPr>
        <w:fldChar w:fldCharType="end"/>
      </w:r>
      <w:bookmarkEnd w:id="376"/>
      <w:r>
        <w:t xml:space="preserve"> </w:t>
      </w:r>
      <w:r w:rsidRPr="009C7923">
        <w:t>- Preços do Babel</w:t>
      </w:r>
    </w:p>
    <w:p w14:paraId="1D32B78D" w14:textId="77777777" w:rsidR="00D61CB9" w:rsidRDefault="00CB768F" w:rsidP="00952162">
      <w:pPr>
        <w:pStyle w:val="Fontes"/>
      </w:pPr>
      <w:r w:rsidRPr="00832539">
        <w:rPr>
          <w:noProof/>
          <w:lang w:eastAsia="pt-BR"/>
        </w:rPr>
        <w:drawing>
          <wp:inline distT="0" distB="0" distL="0" distR="0" wp14:anchorId="158597E8" wp14:editId="412154A1">
            <wp:extent cx="5402580" cy="16840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2580" cy="1684020"/>
                    </a:xfrm>
                    <a:prstGeom prst="rect">
                      <a:avLst/>
                    </a:prstGeom>
                    <a:noFill/>
                    <a:ln>
                      <a:noFill/>
                    </a:ln>
                  </pic:spPr>
                </pic:pic>
              </a:graphicData>
            </a:graphic>
          </wp:inline>
        </w:drawing>
      </w:r>
    </w:p>
    <w:p w14:paraId="3DB84ECD" w14:textId="77777777" w:rsidR="00F62E89" w:rsidRDefault="00F62E89" w:rsidP="00F62E89">
      <w:pPr>
        <w:pStyle w:val="Fontes"/>
      </w:pPr>
      <w:r>
        <w:t xml:space="preserve">Fonte: </w:t>
      </w:r>
      <w:r w:rsidR="00CE331E">
        <w:t>BABBEL</w:t>
      </w:r>
      <w:r w:rsidR="00D227C1">
        <w:t>,</w:t>
      </w:r>
      <w:r w:rsidR="00CE331E">
        <w:t xml:space="preserve"> 2018</w:t>
      </w:r>
      <w:r w:rsidR="00B300A5">
        <w:t>, p.1</w:t>
      </w:r>
      <w:r w:rsidR="008D625B">
        <w:t>.</w:t>
      </w:r>
    </w:p>
    <w:p w14:paraId="62B3D940" w14:textId="77777777" w:rsidR="00F62E89" w:rsidRDefault="00F62E89" w:rsidP="00F62E89">
      <w:pPr>
        <w:pStyle w:val="Fontes"/>
      </w:pPr>
    </w:p>
    <w:p w14:paraId="28A250BB" w14:textId="77777777" w:rsidR="00212D2E" w:rsidRDefault="00D61CB9" w:rsidP="00212D2E">
      <w:r>
        <w:t xml:space="preserve">Outra aplicação semelhante ao </w:t>
      </w:r>
      <w:proofErr w:type="spellStart"/>
      <w:r>
        <w:t>Babbel</w:t>
      </w:r>
      <w:proofErr w:type="spellEnd"/>
      <w:r>
        <w:t xml:space="preserve"> é o </w:t>
      </w:r>
      <w:proofErr w:type="spellStart"/>
      <w:r>
        <w:t>Duolingo</w:t>
      </w:r>
      <w:proofErr w:type="spellEnd"/>
      <w:r>
        <w:t xml:space="preserve">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no </w:t>
      </w:r>
      <w:proofErr w:type="spellStart"/>
      <w:r w:rsidR="00074336">
        <w:t>Duolingo</w:t>
      </w:r>
      <w:proofErr w:type="spellEnd"/>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640D2B">
        <w:t xml:space="preserve">Figura </w:t>
      </w:r>
      <w:r w:rsidR="00640D2B">
        <w:rPr>
          <w:noProof/>
        </w:rPr>
        <w:t>4</w:t>
      </w:r>
      <w:r w:rsidR="009113A0">
        <w:fldChar w:fldCharType="end"/>
      </w:r>
      <w:r w:rsidR="009B6875">
        <w:t xml:space="preserve"> </w:t>
      </w:r>
      <w:r w:rsidR="00366A95">
        <w:t xml:space="preserve">ilustra </w:t>
      </w:r>
      <w:r>
        <w:t xml:space="preserve">algumas características </w:t>
      </w:r>
      <w:r w:rsidR="00366A95">
        <w:t xml:space="preserve">da aplicação </w:t>
      </w:r>
      <w:proofErr w:type="spellStart"/>
      <w:r>
        <w:t>Duolingo</w:t>
      </w:r>
      <w:proofErr w:type="spellEnd"/>
      <w:r>
        <w:t>.</w:t>
      </w:r>
    </w:p>
    <w:p w14:paraId="75FFDFA9" w14:textId="77777777" w:rsidR="00DB3739" w:rsidRPr="00FC0021" w:rsidRDefault="00DB3739" w:rsidP="00952162">
      <w:pPr>
        <w:pStyle w:val="Fontes"/>
      </w:pPr>
    </w:p>
    <w:p w14:paraId="74344C67" w14:textId="12A9EDB5" w:rsidR="00C87DBE" w:rsidRDefault="00C87DBE" w:rsidP="00FC0021">
      <w:pPr>
        <w:pStyle w:val="Legenda"/>
        <w:keepNext/>
      </w:pPr>
      <w:bookmarkStart w:id="377" w:name="_Ref526523959"/>
      <w:r>
        <w:lastRenderedPageBreak/>
        <w:t xml:space="preserve">Figura </w:t>
      </w:r>
      <w:r w:rsidR="009A3B20">
        <w:fldChar w:fldCharType="begin"/>
      </w:r>
      <w:r w:rsidR="009A3B20">
        <w:instrText xml:space="preserve"> SEQ Figura \* ARABIC </w:instrText>
      </w:r>
      <w:r w:rsidR="009A3B20">
        <w:fldChar w:fldCharType="separate"/>
      </w:r>
      <w:r w:rsidR="00483DF4">
        <w:rPr>
          <w:noProof/>
        </w:rPr>
        <w:t>4</w:t>
      </w:r>
      <w:r w:rsidR="009A3B20">
        <w:rPr>
          <w:noProof/>
        </w:rPr>
        <w:fldChar w:fldCharType="end"/>
      </w:r>
      <w:bookmarkEnd w:id="377"/>
      <w:r>
        <w:t xml:space="preserve"> - </w:t>
      </w:r>
      <w:r w:rsidRPr="00F93035">
        <w:t xml:space="preserve">Características do </w:t>
      </w:r>
      <w:proofErr w:type="spellStart"/>
      <w:r w:rsidRPr="00F93035">
        <w:t>Duolingo</w:t>
      </w:r>
      <w:proofErr w:type="spellEnd"/>
    </w:p>
    <w:p w14:paraId="15640EEC" w14:textId="77777777" w:rsidR="00D61CB9" w:rsidRDefault="00CB768F" w:rsidP="00952162">
      <w:pPr>
        <w:pStyle w:val="Fontes"/>
      </w:pPr>
      <w:r w:rsidRPr="00832539">
        <w:rPr>
          <w:noProof/>
          <w:lang w:eastAsia="pt-BR"/>
        </w:rPr>
        <w:drawing>
          <wp:inline distT="0" distB="0" distL="0" distR="0" wp14:anchorId="36B88AEB" wp14:editId="60B61876">
            <wp:extent cx="5013960" cy="2286000"/>
            <wp:effectExtent l="0" t="0" r="0" b="0"/>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3960" cy="2286000"/>
                    </a:xfrm>
                    <a:prstGeom prst="rect">
                      <a:avLst/>
                    </a:prstGeom>
                    <a:noFill/>
                    <a:ln>
                      <a:noFill/>
                    </a:ln>
                  </pic:spPr>
                </pic:pic>
              </a:graphicData>
            </a:graphic>
          </wp:inline>
        </w:drawing>
      </w:r>
    </w:p>
    <w:p w14:paraId="3A9D1ED2" w14:textId="77777777" w:rsidR="00D61CB9" w:rsidRDefault="00DB3739" w:rsidP="00DB3739">
      <w:pPr>
        <w:pStyle w:val="Fontes"/>
      </w:pPr>
      <w:r>
        <w:t>Fonte: DUOLINGO</w:t>
      </w:r>
      <w:r w:rsidR="00BB25A9">
        <w:t>, p.1</w:t>
      </w:r>
      <w:r w:rsidR="008D625B">
        <w:t>.</w:t>
      </w:r>
    </w:p>
    <w:p w14:paraId="38B422C6" w14:textId="77777777" w:rsidR="00DB3739" w:rsidRDefault="00DB3739" w:rsidP="00DB3739">
      <w:pPr>
        <w:pStyle w:val="Fontes"/>
      </w:pPr>
    </w:p>
    <w:p w14:paraId="71A6E084" w14:textId="1E2CC850" w:rsidR="009113A0" w:rsidRDefault="009113A0" w:rsidP="009113A0">
      <w:r>
        <w:t>O ambiente proposto deseja unir algumas características dos sistemas citados</w:t>
      </w:r>
      <w:r w:rsidR="002B57F3">
        <w:t xml:space="preserve">, como a possibilidade de encontrar conteúdos de auxílio (como no espaço do CCAA) e acesso a testes de escrita e escuta como no </w:t>
      </w:r>
      <w:proofErr w:type="spellStart"/>
      <w:r w:rsidR="002B57F3">
        <w:t>Duolingo</w:t>
      </w:r>
      <w:proofErr w:type="spellEnd"/>
      <w:r>
        <w:t xml:space="preserve">. </w:t>
      </w:r>
      <w:r w:rsidR="002A5319">
        <w:t xml:space="preserve">Acredita-se que ao aliar essas funcionalidades já utilizadas em outros sistemas </w:t>
      </w:r>
      <w:r w:rsidR="00967B8A">
        <w:t>à</w:t>
      </w:r>
      <w:r w:rsidR="002A5319">
        <w:t xml:space="preserve"> novas funcionalidades, </w:t>
      </w:r>
      <w:r w:rsidR="00134BC2">
        <w:t>pode</w:t>
      </w:r>
      <w:r w:rsidR="002A5319">
        <w:t>-se criar um ambiente mais adequado para apoiar o ensino de língua inglesa</w:t>
      </w:r>
      <w:r w:rsidR="00967B8A">
        <w:t xml:space="preserve"> na ILC</w:t>
      </w:r>
      <w:r w:rsidR="002A5319">
        <w:t>.</w:t>
      </w:r>
    </w:p>
    <w:p w14:paraId="2A0018F2" w14:textId="77777777" w:rsidR="002B57F3" w:rsidRPr="00F96272" w:rsidRDefault="002B57F3" w:rsidP="00FC0021"/>
    <w:p w14:paraId="60C9D274" w14:textId="77777777" w:rsidR="00A8212E" w:rsidRPr="00A8212E" w:rsidRDefault="00D61CB9" w:rsidP="00952162">
      <w:pPr>
        <w:pStyle w:val="Ttulo2"/>
      </w:pPr>
      <w:bookmarkStart w:id="378" w:name="_Toc17133778"/>
      <w:r>
        <w:t>Desenvolvimento</w:t>
      </w:r>
      <w:r w:rsidR="00830B0E">
        <w:t xml:space="preserve"> e tecnologias</w:t>
      </w:r>
      <w:r>
        <w:t xml:space="preserve"> de </w:t>
      </w:r>
      <w:r w:rsidRPr="005329D1">
        <w:t>sistemas</w:t>
      </w:r>
      <w:r>
        <w:t xml:space="preserve"> Web</w:t>
      </w:r>
      <w:bookmarkEnd w:id="378"/>
    </w:p>
    <w:p w14:paraId="399BA47A" w14:textId="77777777" w:rsidR="00020A75" w:rsidRDefault="00020A75" w:rsidP="005A2D83"/>
    <w:p w14:paraId="2301AB39" w14:textId="77777777" w:rsidR="00463FAB" w:rsidRDefault="006025A5" w:rsidP="005A2D83">
      <w:r>
        <w:t>Para entender-se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w:t>
      </w:r>
      <w:proofErr w:type="gramStart"/>
      <w:r w:rsidR="00D61CB9">
        <w:t>ações, etc.</w:t>
      </w:r>
      <w:proofErr w:type="gramEnd"/>
      <w:r w:rsidR="00D61CB9">
        <w:t xml:space="preserve">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14:paraId="12126773" w14:textId="77777777" w:rsidR="00463FAB" w:rsidRDefault="00D61CB9" w:rsidP="005A2D83">
      <w:proofErr w:type="spellStart"/>
      <w:r>
        <w:t>Hirama</w:t>
      </w:r>
      <w:proofErr w:type="spellEnd"/>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14:paraId="67177407" w14:textId="77777777"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proofErr w:type="spellStart"/>
      <w:r w:rsidR="00DD5964" w:rsidRPr="005A2D83">
        <w:rPr>
          <w:i/>
        </w:rPr>
        <w:t>Web</w:t>
      </w:r>
      <w:r w:rsidR="001E6C37" w:rsidRPr="005A2D83">
        <w:rPr>
          <w:i/>
        </w:rPr>
        <w:t>Ap</w:t>
      </w:r>
      <w:r w:rsidR="00DD5964" w:rsidRPr="005A2D83">
        <w:rPr>
          <w:i/>
        </w:rPr>
        <w:t>ps</w:t>
      </w:r>
      <w:proofErr w:type="spellEnd"/>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proofErr w:type="spellStart"/>
      <w:r w:rsidR="0025597C" w:rsidRPr="005A2D83">
        <w:rPr>
          <w:i/>
        </w:rPr>
        <w:t>WebApps</w:t>
      </w:r>
      <w:proofErr w:type="spellEnd"/>
      <w:r w:rsidR="00AF05AC">
        <w:t xml:space="preserve"> </w:t>
      </w:r>
      <w:r w:rsidR="0085292C">
        <w:t xml:space="preserve">que </w:t>
      </w:r>
      <w:r w:rsidR="00AF05AC">
        <w:t xml:space="preserve">são: o uso intensivo de redes, simultaneidade, carga não previsível, desempenho, </w:t>
      </w:r>
      <w:r w:rsidR="00AF05AC">
        <w:lastRenderedPageBreak/>
        <w:t>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14:paraId="09CB14CD" w14:textId="77777777" w:rsidR="004D3B78" w:rsidRPr="005A2D83" w:rsidRDefault="004D3B78" w:rsidP="005A2D83"/>
    <w:p w14:paraId="4EE9B14C" w14:textId="335A9F51" w:rsidR="00D61CB9" w:rsidRDefault="00D61CB9" w:rsidP="00FC0021">
      <w:pPr>
        <w:pStyle w:val="Ttulo3"/>
      </w:pPr>
      <w:bookmarkStart w:id="379" w:name="_Toc17133779"/>
      <w:r>
        <w:t>C</w:t>
      </w:r>
      <w:del w:id="380" w:author="Ryan Lemos" w:date="2019-08-26T09:01:00Z">
        <w:r w:rsidDel="00C33B5F">
          <w:delText>riptografia</w:delText>
        </w:r>
        <w:r w:rsidR="00C04015" w:rsidDel="00C33B5F">
          <w:delText xml:space="preserve"> e c</w:delText>
        </w:r>
      </w:del>
      <w:r w:rsidR="00C04015">
        <w:t>ontrole de acesso</w:t>
      </w:r>
      <w:r w:rsidR="00F71835">
        <w:t>s</w:t>
      </w:r>
      <w:bookmarkEnd w:id="379"/>
    </w:p>
    <w:p w14:paraId="76438C9E" w14:textId="77777777" w:rsidR="00C04015" w:rsidRPr="00FC0021" w:rsidRDefault="00C04015" w:rsidP="00FC0021"/>
    <w:p w14:paraId="18768BB4" w14:textId="16297856" w:rsidR="00CE2C77" w:rsidRPr="00CE2C77" w:rsidDel="00C33B5F" w:rsidRDefault="00CE2C77" w:rsidP="00CE2C77">
      <w:pPr>
        <w:rPr>
          <w:del w:id="381" w:author="Ryan Lemos" w:date="2019-08-26T09:01:00Z"/>
        </w:rPr>
      </w:pPr>
      <w:del w:id="382" w:author="Ryan Lemos" w:date="2019-08-26T09:01:00Z">
        <w:r w:rsidDel="00C33B5F">
          <w:delText>Criptografia pode ser entendido como o conjunto de métodos e técnicas capazes de modificar um texto legível transformando-o em um texto não legível</w:delText>
        </w:r>
        <w:r w:rsidR="003335C4" w:rsidDel="00C33B5F">
          <w:delText>.</w:delText>
        </w:r>
        <w:r w:rsidDel="00C33B5F">
          <w:delText xml:space="preserve">  Isso é possível por meio de um algoritmo, que codifica a mensagem baseado em algum padrão específico. A recuperação das informações originais se dá pelo processo inverso ao da criptografia </w:delText>
        </w:r>
        <w:r w:rsidR="00752E3D" w:rsidDel="00C33B5F">
          <w:rPr>
            <w:noProof/>
          </w:rPr>
          <w:delText>(MORENO; PEREIRA; CHIARAMONTE, 2005)</w:delText>
        </w:r>
        <w:r w:rsidDel="00C33B5F">
          <w:delText xml:space="preserve">. A </w:delText>
        </w:r>
        <w:r w:rsidR="009113A0" w:rsidDel="00C33B5F">
          <w:rPr>
            <w:b/>
          </w:rPr>
          <w:fldChar w:fldCharType="begin"/>
        </w:r>
        <w:r w:rsidR="009113A0" w:rsidDel="00C33B5F">
          <w:delInstrText xml:space="preserve"> REF _Ref526523937 \h </w:delInstrText>
        </w:r>
        <w:r w:rsidR="009113A0" w:rsidDel="00C33B5F">
          <w:rPr>
            <w:b/>
          </w:rPr>
        </w:r>
        <w:r w:rsidR="009113A0" w:rsidDel="00C33B5F">
          <w:rPr>
            <w:b/>
          </w:rPr>
          <w:fldChar w:fldCharType="separate"/>
        </w:r>
        <w:r w:rsidR="00640D2B" w:rsidDel="00C33B5F">
          <w:delText xml:space="preserve">Figura </w:delText>
        </w:r>
        <w:r w:rsidR="00640D2B" w:rsidDel="00C33B5F">
          <w:rPr>
            <w:noProof/>
          </w:rPr>
          <w:delText>5</w:delText>
        </w:r>
        <w:r w:rsidR="009113A0" w:rsidDel="00C33B5F">
          <w:rPr>
            <w:b/>
          </w:rPr>
          <w:fldChar w:fldCharType="end"/>
        </w:r>
        <w:r w:rsidR="009113A0" w:rsidDel="00C33B5F">
          <w:rPr>
            <w:b/>
          </w:rPr>
          <w:delText xml:space="preserve"> </w:delText>
        </w:r>
        <w:r w:rsidRPr="00FC0021" w:rsidDel="00C33B5F">
          <w:delText>demonst</w:delText>
        </w:r>
        <w:r w:rsidDel="00C33B5F">
          <w:delText xml:space="preserve">ra esse processo de transformação de uma mensagem e o seu retorno a mensagem original. </w:delText>
        </w:r>
      </w:del>
    </w:p>
    <w:p w14:paraId="16DA2713" w14:textId="4FFA2A99" w:rsidR="00CE2C77" w:rsidDel="00C33B5F" w:rsidRDefault="00CE2C77" w:rsidP="00952162">
      <w:pPr>
        <w:pStyle w:val="Fontes"/>
        <w:rPr>
          <w:del w:id="383" w:author="Ryan Lemos" w:date="2019-08-26T09:01:00Z"/>
        </w:rPr>
      </w:pPr>
    </w:p>
    <w:p w14:paraId="4A19BD99" w14:textId="7B032B7F" w:rsidR="00C87DBE" w:rsidDel="00C33B5F" w:rsidRDefault="00C87DBE" w:rsidP="00FC0021">
      <w:pPr>
        <w:pStyle w:val="Legenda"/>
        <w:keepNext/>
        <w:rPr>
          <w:del w:id="384" w:author="Ryan Lemos" w:date="2019-08-26T09:01:00Z"/>
        </w:rPr>
      </w:pPr>
      <w:bookmarkStart w:id="385" w:name="_Ref526523937"/>
      <w:del w:id="386" w:author="Ryan Lemos" w:date="2019-08-26T09:01:00Z">
        <w:r w:rsidDel="00C33B5F">
          <w:delText xml:space="preserve">Figura </w:delText>
        </w:r>
        <w:r w:rsidR="00753186" w:rsidDel="00C33B5F">
          <w:fldChar w:fldCharType="begin"/>
        </w:r>
        <w:r w:rsidR="00753186" w:rsidDel="00C33B5F">
          <w:delInstrText xml:space="preserve"> SEQ Figura \* ARABIC </w:delInstrText>
        </w:r>
        <w:r w:rsidR="00753186" w:rsidDel="00C33B5F">
          <w:fldChar w:fldCharType="separate"/>
        </w:r>
        <w:r w:rsidR="00483DF4" w:rsidDel="00C33B5F">
          <w:rPr>
            <w:noProof/>
          </w:rPr>
          <w:delText>5</w:delText>
        </w:r>
        <w:r w:rsidR="00753186" w:rsidDel="00C33B5F">
          <w:rPr>
            <w:noProof/>
          </w:rPr>
          <w:fldChar w:fldCharType="end"/>
        </w:r>
        <w:bookmarkEnd w:id="385"/>
        <w:r w:rsidDel="00C33B5F">
          <w:delText xml:space="preserve"> - Esquema geral para </w:delText>
        </w:r>
        <w:r w:rsidR="00F8198B" w:rsidDel="00C33B5F">
          <w:delText xml:space="preserve">criptografia </w:delText>
        </w:r>
        <w:r w:rsidDel="00C33B5F">
          <w:delText>de um texto</w:delText>
        </w:r>
      </w:del>
    </w:p>
    <w:p w14:paraId="588B6B2D" w14:textId="7C6881FD" w:rsidR="00CE2C77" w:rsidDel="00C33B5F" w:rsidRDefault="00CB768F" w:rsidP="00952162">
      <w:pPr>
        <w:pStyle w:val="Fontes"/>
        <w:rPr>
          <w:del w:id="387" w:author="Ryan Lemos" w:date="2019-08-26T09:01:00Z"/>
        </w:rPr>
      </w:pPr>
      <w:del w:id="388" w:author="Ryan Lemos" w:date="2019-08-26T09:01:00Z">
        <w:r w:rsidRPr="00832539" w:rsidDel="00C33B5F">
          <w:rPr>
            <w:noProof/>
            <w:lang w:eastAsia="pt-BR"/>
          </w:rPr>
          <w:drawing>
            <wp:inline distT="0" distB="0" distL="0" distR="0" wp14:anchorId="44D53E75" wp14:editId="43C9F54E">
              <wp:extent cx="3421380" cy="647700"/>
              <wp:effectExtent l="0" t="0" r="0" b="0"/>
              <wp:docPr id="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1380" cy="647700"/>
                      </a:xfrm>
                      <a:prstGeom prst="rect">
                        <a:avLst/>
                      </a:prstGeom>
                      <a:noFill/>
                      <a:ln>
                        <a:noFill/>
                      </a:ln>
                    </pic:spPr>
                  </pic:pic>
                </a:graphicData>
              </a:graphic>
            </wp:inline>
          </w:drawing>
        </w:r>
      </w:del>
    </w:p>
    <w:p w14:paraId="779B79F5" w14:textId="5DB137F1" w:rsidR="00CE2C77" w:rsidDel="00C33B5F" w:rsidRDefault="00CE2C77" w:rsidP="00DB29B6">
      <w:pPr>
        <w:pStyle w:val="Fontes"/>
        <w:rPr>
          <w:del w:id="389" w:author="Ryan Lemos" w:date="2019-08-26T09:01:00Z"/>
        </w:rPr>
      </w:pPr>
      <w:del w:id="390" w:author="Ryan Lemos" w:date="2019-08-26T09:01:00Z">
        <w:r w:rsidDel="00C33B5F">
          <w:delText>Fonte: M</w:delText>
        </w:r>
        <w:r w:rsidR="00612551" w:rsidDel="00C33B5F">
          <w:delText>ORENO;</w:delText>
        </w:r>
        <w:r w:rsidR="00DB29B6" w:rsidDel="00C33B5F">
          <w:delText xml:space="preserve"> PEREIRA</w:delText>
        </w:r>
        <w:r w:rsidR="00612551" w:rsidDel="00C33B5F">
          <w:delText>;</w:delText>
        </w:r>
        <w:r w:rsidR="00DB29B6" w:rsidDel="00C33B5F">
          <w:delText xml:space="preserve"> CHIARAMONTE, 2005</w:delText>
        </w:r>
        <w:r w:rsidR="00B300A5" w:rsidDel="00C33B5F">
          <w:delText>, p.21</w:delText>
        </w:r>
        <w:r w:rsidR="00DB29B6" w:rsidDel="00C33B5F">
          <w:delText>.</w:delText>
        </w:r>
      </w:del>
    </w:p>
    <w:p w14:paraId="22A29954" w14:textId="72BC0259" w:rsidR="00933E2B" w:rsidDel="00C33B5F" w:rsidRDefault="00933E2B" w:rsidP="00DB29B6">
      <w:pPr>
        <w:pStyle w:val="Fontes"/>
        <w:rPr>
          <w:del w:id="391" w:author="Ryan Lemos" w:date="2019-08-26T09:01:00Z"/>
        </w:rPr>
      </w:pPr>
    </w:p>
    <w:p w14:paraId="52E0DF97" w14:textId="18DA943B" w:rsidR="00DB29B6" w:rsidDel="00C33B5F" w:rsidRDefault="00DB29B6" w:rsidP="00DB29B6">
      <w:pPr>
        <w:rPr>
          <w:del w:id="392" w:author="Ryan Lemos" w:date="2019-08-26T09:01:00Z"/>
        </w:rPr>
      </w:pPr>
      <w:del w:id="393" w:author="Ryan Lemos" w:date="2019-08-26T09:01:00Z">
        <w:r w:rsidDel="00C33B5F">
          <w:delText>M</w:delText>
        </w:r>
        <w:r w:rsidR="00D021B8" w:rsidDel="00C33B5F">
          <w:delText>oreno</w:delText>
        </w:r>
        <w:r w:rsidDel="00C33B5F">
          <w:delText>, P</w:delText>
        </w:r>
        <w:r w:rsidR="00D021B8" w:rsidDel="00C33B5F">
          <w:delText>ereira</w:delText>
        </w:r>
        <w:r w:rsidDel="00C33B5F">
          <w:delText xml:space="preserve"> e C</w:delText>
        </w:r>
        <w:r w:rsidR="00D021B8" w:rsidDel="00C33B5F">
          <w:delText>hiaramonte</w:delText>
        </w:r>
        <w:r w:rsidR="00752E3D" w:rsidDel="00C33B5F">
          <w:rPr>
            <w:noProof/>
          </w:rPr>
          <w:delText xml:space="preserve"> (2005)</w:delText>
        </w:r>
        <w:r w:rsidDel="00C33B5F">
          <w:delText xml:space="preserve"> </w:delText>
        </w:r>
        <w:r w:rsidR="00D021B8" w:rsidDel="00C33B5F">
          <w:delText xml:space="preserve">afirmam haver </w:delText>
        </w:r>
        <w:r w:rsidDel="00C33B5F">
          <w:delText>dois meios de se criptografar uma mensagem, por meio de códigos ou por meio de cifras.</w:delText>
        </w:r>
      </w:del>
    </w:p>
    <w:p w14:paraId="17EE86EA" w14:textId="14754D1D" w:rsidR="00252CB2" w:rsidDel="00C33B5F" w:rsidRDefault="00252CB2" w:rsidP="00DB29B6">
      <w:pPr>
        <w:pStyle w:val="CitaoLonga"/>
        <w:rPr>
          <w:del w:id="394" w:author="Ryan Lemos" w:date="2019-08-26T09:01:00Z"/>
        </w:rPr>
      </w:pPr>
    </w:p>
    <w:p w14:paraId="34BA776E" w14:textId="6C17B4B7" w:rsidR="00DB29B6" w:rsidDel="00C33B5F" w:rsidRDefault="00DB29B6" w:rsidP="00DB29B6">
      <w:pPr>
        <w:pStyle w:val="CitaoLonga"/>
        <w:rPr>
          <w:del w:id="395" w:author="Ryan Lemos" w:date="2019-08-26T09:01:00Z"/>
        </w:rPr>
      </w:pPr>
      <w:del w:id="396" w:author="Ryan Lemos" w:date="2019-08-26T09:01:00Z">
        <w:r w:rsidDel="00C33B5F">
          <w:delText>Os códigos protegem as informações trocando partes destas por códigos predefinidos. Todas as pessoas autorizadas a ter acesso a uma determinada informação devem conhecer os códigos utilizados. As cifras são técnicas nas quais a informação é cifrada por meio da transposição e/ou substituição das letras da mensagem original. Assim, as pessoas autorizadas podem ter acesso às informações originais co</w:delText>
        </w:r>
        <w:r w:rsidR="00C1350C" w:rsidDel="00C33B5F">
          <w:delText>nhecendo o processo de cifragem</w:delText>
        </w:r>
        <w:r w:rsidR="00252CB2" w:rsidDel="00C33B5F">
          <w:delText xml:space="preserve"> </w:delText>
        </w:r>
        <w:r w:rsidR="00752E3D" w:rsidDel="00C33B5F">
          <w:rPr>
            <w:noProof/>
          </w:rPr>
          <w:delText>(MORENO; PEREIRA; CHIARAMONTE, 2005, p. 21)</w:delText>
        </w:r>
        <w:r w:rsidR="00252CB2" w:rsidDel="00C33B5F">
          <w:delText>.</w:delText>
        </w:r>
      </w:del>
    </w:p>
    <w:p w14:paraId="7084882E" w14:textId="647CC930" w:rsidR="00252CB2" w:rsidRPr="00CE2C77" w:rsidDel="00C33B5F" w:rsidRDefault="00252CB2" w:rsidP="00FC0021">
      <w:pPr>
        <w:pStyle w:val="CitaoLonga"/>
        <w:rPr>
          <w:del w:id="397" w:author="Ryan Lemos" w:date="2019-08-26T09:01:00Z"/>
        </w:rPr>
      </w:pPr>
    </w:p>
    <w:p w14:paraId="27694905" w14:textId="55EF45DD" w:rsidR="00862146" w:rsidDel="00C33B5F" w:rsidRDefault="00862146" w:rsidP="005A2D83">
      <w:pPr>
        <w:rPr>
          <w:del w:id="398" w:author="Ryan Lemos" w:date="2019-08-26T09:01:00Z"/>
        </w:rPr>
      </w:pPr>
      <w:del w:id="399" w:author="Ryan Lemos" w:date="2019-08-26T09:01:00Z">
        <w:r w:rsidDel="00C33B5F">
          <w:delText>Existem algoritmos que implementam</w:delText>
        </w:r>
        <w:r w:rsidR="00B86943" w:rsidDel="00C33B5F">
          <w:delText xml:space="preserve"> processos de</w:delText>
        </w:r>
        <w:r w:rsidDel="00C33B5F">
          <w:delText xml:space="preserve"> criptografia, gera</w:delText>
        </w:r>
        <w:r w:rsidR="00C1350C" w:rsidDel="00C33B5F">
          <w:delText>ndo</w:delText>
        </w:r>
        <w:r w:rsidDel="00C33B5F">
          <w:delText xml:space="preserve"> um </w:delText>
        </w:r>
        <w:r w:rsidRPr="00FC0021" w:rsidDel="00C33B5F">
          <w:rPr>
            <w:i/>
          </w:rPr>
          <w:delText>hash</w:delText>
        </w:r>
        <w:r w:rsidR="00C1350C" w:rsidDel="00C33B5F">
          <w:delText xml:space="preserve"> contendo uma quantidade pr</w:delText>
        </w:r>
        <w:r w:rsidR="00FA394F" w:rsidDel="00C33B5F">
          <w:delText>e</w:delText>
        </w:r>
        <w:r w:rsidDel="00C33B5F">
          <w:delText>determinada de caracteres</w:delText>
        </w:r>
        <w:r w:rsidR="00B86943" w:rsidDel="00C33B5F">
          <w:delText xml:space="preserve"> a partir de um determinado conteúdo</w:delText>
        </w:r>
        <w:r w:rsidR="00063EEB" w:rsidDel="00C33B5F">
          <w:delText>.</w:delText>
        </w:r>
        <w:r w:rsidR="00A25502" w:rsidDel="00C33B5F">
          <w:delText xml:space="preserve"> Cada algoritmo vem aliado a uma chave,</w:delText>
        </w:r>
        <w:r w:rsidR="00D021B8" w:rsidDel="00C33B5F">
          <w:delText xml:space="preserve"> que é um</w:delText>
        </w:r>
        <w:r w:rsidR="00A25502" w:rsidDel="00C33B5F">
          <w:delText xml:space="preserve"> valor</w:delText>
        </w:r>
        <w:r w:rsidR="00D021B8" w:rsidDel="00C33B5F">
          <w:delText xml:space="preserve"> alterável </w:delText>
        </w:r>
        <w:r w:rsidR="00063EEB" w:rsidDel="00C33B5F">
          <w:delText>dentro do</w:delText>
        </w:r>
        <w:r w:rsidR="00D021B8" w:rsidDel="00C33B5F">
          <w:delText xml:space="preserve"> algoritmo</w:delText>
        </w:r>
        <w:r w:rsidR="00063EEB" w:rsidDel="00C33B5F">
          <w:delText xml:space="preserve"> e</w:delText>
        </w:r>
        <w:r w:rsidR="00A25502" w:rsidDel="00C33B5F">
          <w:delText xml:space="preserve"> que pode ser modificado para se adequar as necessidades</w:delText>
        </w:r>
        <w:r w:rsidR="00366A95" w:rsidDel="00C33B5F">
          <w:delText xml:space="preserve"> do utilizador</w:delText>
        </w:r>
        <w:r w:rsidR="00A25502" w:rsidDel="00C33B5F">
          <w:delText>. Isso implica que mesmo que se conheça o funcionamento do algoritmo de criptografia uma pessoa só seria capaz de reproduzir o mesmo resultado de outra se ambas usassem a mesma chave no processo de criptografia</w:delText>
        </w:r>
        <w:r w:rsidR="00F70347" w:rsidDel="00C33B5F">
          <w:delText xml:space="preserve"> </w:delText>
        </w:r>
        <w:r w:rsidR="00752E3D" w:rsidDel="00C33B5F">
          <w:rPr>
            <w:noProof/>
          </w:rPr>
          <w:delText>(HINZ, 2000)</w:delText>
        </w:r>
        <w:r w:rsidR="00A25502" w:rsidDel="00C33B5F">
          <w:delText xml:space="preserve">. </w:delText>
        </w:r>
      </w:del>
    </w:p>
    <w:p w14:paraId="0D23057C" w14:textId="10EA6C89" w:rsidR="002E6C75" w:rsidDel="00C33B5F" w:rsidRDefault="004B749E" w:rsidP="005A2D83">
      <w:pPr>
        <w:rPr>
          <w:del w:id="400" w:author="Ryan Lemos" w:date="2019-08-26T09:01:00Z"/>
        </w:rPr>
      </w:pPr>
      <w:del w:id="401" w:author="Ryan Lemos" w:date="2019-08-26T09:01:00Z">
        <w:r w:rsidDel="00C33B5F">
          <w:delText>O processo de criptografia é utilizado</w:delText>
        </w:r>
        <w:r w:rsidR="00862146" w:rsidDel="00C33B5F">
          <w:delText xml:space="preserve"> </w:delText>
        </w:r>
        <w:r w:rsidR="002B57F3" w:rsidDel="00C33B5F">
          <w:delText xml:space="preserve">em auxílio </w:delText>
        </w:r>
        <w:r w:rsidR="00D021B8" w:rsidDel="00C33B5F">
          <w:delText xml:space="preserve">a </w:delText>
        </w:r>
        <w:r w:rsidR="002B57F3" w:rsidDel="00C33B5F">
          <w:delText xml:space="preserve">segurança de senhas de usuário. </w:delText>
        </w:r>
        <w:r w:rsidR="0008077F" w:rsidDel="00C33B5F">
          <w:delText>Os dados sensíveis advindos do usuário,</w:delText>
        </w:r>
        <w:r w:rsidR="00A46F18" w:rsidDel="00C33B5F">
          <w:delText xml:space="preserve"> como</w:delText>
        </w:r>
        <w:r w:rsidR="0008077F" w:rsidDel="00C33B5F">
          <w:delText xml:space="preserve"> no caso </w:delText>
        </w:r>
        <w:r w:rsidR="00A46F18" w:rsidDel="00C33B5F">
          <w:delText>d</w:delText>
        </w:r>
        <w:r w:rsidR="0008077F" w:rsidDel="00C33B5F">
          <w:delText>a senha,</w:delText>
        </w:r>
        <w:r w:rsidR="00A46F18" w:rsidDel="00C33B5F">
          <w:delText xml:space="preserve"> somente</w:delText>
        </w:r>
        <w:r w:rsidR="0008077F" w:rsidDel="00C33B5F">
          <w:delText xml:space="preserve"> são </w:delText>
        </w:r>
        <w:r w:rsidR="00A46F18" w:rsidDel="00C33B5F">
          <w:delText xml:space="preserve">salvos na base de dados </w:delText>
        </w:r>
        <w:r w:rsidR="0008077F" w:rsidDel="00C33B5F">
          <w:delText>após</w:delText>
        </w:r>
        <w:r w:rsidR="00A46F18" w:rsidDel="00C33B5F">
          <w:delText xml:space="preserve"> serem submetidos a um processo de criptografia, utilizando-se de algum algoritmo em específico</w:delText>
        </w:r>
        <w:r w:rsidR="0008077F" w:rsidDel="00C33B5F">
          <w:delText xml:space="preserve"> </w:delText>
        </w:r>
        <w:r w:rsidR="00752E3D" w:rsidDel="00C33B5F">
          <w:rPr>
            <w:noProof/>
          </w:rPr>
          <w:delText>(PHP, 2018a)</w:delText>
        </w:r>
        <w:r w:rsidR="0008077F" w:rsidDel="00C33B5F">
          <w:delText xml:space="preserve">. </w:delText>
        </w:r>
      </w:del>
    </w:p>
    <w:p w14:paraId="13961029" w14:textId="523CC2FD" w:rsidR="009C1098" w:rsidRDefault="00A46F18">
      <w:del w:id="402" w:author="Ryan Lemos" w:date="2019-08-26T09:01:00Z">
        <w:r w:rsidDel="00C33B5F">
          <w:delText>Já o</w:delText>
        </w:r>
      </w:del>
      <w:ins w:id="403" w:author="Ryan Lemos" w:date="2019-08-26T09:01:00Z">
        <w:r w:rsidR="00C33B5F">
          <w:t>O</w:t>
        </w:r>
      </w:ins>
      <w:r w:rsidR="002E6C75">
        <w:t xml:space="preserve"> controle d</w:t>
      </w:r>
      <w:r w:rsidR="00D021B8">
        <w:t>e</w:t>
      </w:r>
      <w:r w:rsidR="002E6C75">
        <w:t xml:space="preserve"> acessos</w:t>
      </w:r>
      <w:r>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proofErr w:type="spellStart"/>
      <w:r w:rsidR="003D0104">
        <w:rPr>
          <w:i/>
        </w:rPr>
        <w:t>B</w:t>
      </w:r>
      <w:r w:rsidR="002E6C75" w:rsidRPr="005D020E">
        <w:rPr>
          <w:i/>
        </w:rPr>
        <w:t>ased</w:t>
      </w:r>
      <w:proofErr w:type="spellEnd"/>
      <w:r w:rsidR="002E6C75" w:rsidRPr="005D020E">
        <w:rPr>
          <w:i/>
        </w:rPr>
        <w:t xml:space="preserve"> Access </w:t>
      </w:r>
      <w:proofErr w:type="spellStart"/>
      <w:r w:rsidR="002E6C75" w:rsidRPr="005D020E">
        <w:rPr>
          <w:i/>
        </w:rPr>
        <w:t>Control</w:t>
      </w:r>
      <w:proofErr w:type="spellEnd"/>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14:paraId="7EF6AB84" w14:textId="47256266" w:rsidR="005A2D83" w:rsidRDefault="0008077F" w:rsidP="005A2D83">
      <w:r>
        <w:t xml:space="preserve">O </w:t>
      </w:r>
      <w:r>
        <w:fldChar w:fldCharType="begin"/>
      </w:r>
      <w:r>
        <w:instrText xml:space="preserve"> REF _Ref526533823 \h </w:instrText>
      </w:r>
      <w:r>
        <w:fldChar w:fldCharType="separate"/>
      </w:r>
      <w:r w:rsidR="00640D2B" w:rsidRPr="00952162">
        <w:rPr>
          <w:i/>
        </w:rPr>
        <w:t>Framework</w:t>
      </w:r>
      <w:r w:rsidR="00640D2B">
        <w:t xml:space="preserve"> </w:t>
      </w:r>
      <w:proofErr w:type="spellStart"/>
      <w:r w:rsidR="00640D2B" w:rsidRPr="003635FC">
        <w:t>Laravel</w:t>
      </w:r>
      <w:proofErr w:type="spellEnd"/>
      <w:r>
        <w:fldChar w:fldCharType="end"/>
      </w:r>
      <w:r w:rsidR="00C1350C">
        <w:t>,</w:t>
      </w:r>
      <w:r w:rsidR="00483464">
        <w:t xml:space="preserve"> que </w:t>
      </w:r>
      <w:r w:rsidR="00C1350C">
        <w:t>é</w:t>
      </w:r>
      <w:r w:rsidR="00483464">
        <w:t xml:space="preserve"> discutido na </w:t>
      </w:r>
      <w:r w:rsidR="0097794D">
        <w:t>sub</w:t>
      </w:r>
      <w:r w:rsidR="00483464">
        <w:t xml:space="preserve">seção </w:t>
      </w:r>
      <w:r w:rsidR="00483464">
        <w:fldChar w:fldCharType="begin"/>
      </w:r>
      <w:r w:rsidR="00483464">
        <w:instrText xml:space="preserve"> REF _Ref526533823 \r \h </w:instrText>
      </w:r>
      <w:r w:rsidR="00483464">
        <w:fldChar w:fldCharType="separate"/>
      </w:r>
      <w:r w:rsidR="00640D2B">
        <w:t>5.2.5.5</w:t>
      </w:r>
      <w:r w:rsidR="00483464">
        <w:fldChar w:fldCharType="end"/>
      </w:r>
      <w:r w:rsidR="00483464">
        <w:t xml:space="preserve">, </w:t>
      </w:r>
      <w:del w:id="404" w:author="Ryan Lemos" w:date="2019-08-26T08:59:00Z">
        <w:r w:rsidR="00101595" w:rsidDel="00C33B5F">
          <w:delText xml:space="preserve">contém </w:delText>
        </w:r>
        <w:r w:rsidR="00483464" w:rsidDel="00C33B5F">
          <w:delText>avançados algoritmos de criptografia</w:delText>
        </w:r>
        <w:r w:rsidR="00E6023B" w:rsidDel="00C33B5F">
          <w:delText xml:space="preserve"> </w:delText>
        </w:r>
        <w:r w:rsidR="00752E3D" w:rsidDel="00C33B5F">
          <w:rPr>
            <w:noProof/>
          </w:rPr>
          <w:delText>(OTWELL, 2018)</w:delText>
        </w:r>
        <w:r w:rsidR="007A0577" w:rsidDel="00C33B5F">
          <w:delText xml:space="preserve">. Assim as senhas dos usuários serão submetidas a um processo de segurança. Além disso o Laravel </w:delText>
        </w:r>
      </w:del>
      <w:r w:rsidR="007A0577">
        <w:t>apoia o cont</w:t>
      </w:r>
      <w:r w:rsidR="00C1350C">
        <w:t>role de acessos por meio de pape</w:t>
      </w:r>
      <w:r w:rsidR="007A0577">
        <w:t>is como descrito anteriormente, para garantir que cada usuário só acesse o que lhe for permitido.</w:t>
      </w:r>
      <w:del w:id="405" w:author="Ryan Lemos" w:date="2019-08-26T09:02:00Z">
        <w:r w:rsidR="00483464" w:rsidDel="00C33B5F">
          <w:delText xml:space="preserve"> </w:delText>
        </w:r>
        <w:r w:rsidR="007A0577" w:rsidDel="00C33B5F">
          <w:delText>P</w:delText>
        </w:r>
        <w:r w:rsidR="00483464" w:rsidDel="00C33B5F">
          <w:delText xml:space="preserve">ensa-se que com </w:delText>
        </w:r>
        <w:r w:rsidR="00101595" w:rsidDel="00C33B5F">
          <w:delText>a utilização de tais mecanismos de segurança possa se</w:delText>
        </w:r>
        <w:r w:rsidR="00483464" w:rsidDel="00C33B5F">
          <w:delText xml:space="preserve"> conseguir uma melhora na segurança dos dados sensíveis dos usuários</w:delText>
        </w:r>
        <w:r w:rsidR="00F71835" w:rsidDel="00C33B5F">
          <w:delText xml:space="preserve"> e dos acessos no ambiente</w:delText>
        </w:r>
        <w:r w:rsidR="00483464" w:rsidDel="00C33B5F">
          <w:delText xml:space="preserve">. </w:delText>
        </w:r>
      </w:del>
    </w:p>
    <w:p w14:paraId="581ED0C0" w14:textId="77777777" w:rsidR="005A2D83" w:rsidRPr="005A2D83" w:rsidRDefault="005A2D83" w:rsidP="005A2D83"/>
    <w:p w14:paraId="313B41DF" w14:textId="77777777" w:rsidR="00D61CB9" w:rsidRDefault="00D61CB9" w:rsidP="00D61CB9">
      <w:pPr>
        <w:pStyle w:val="Ttulo3"/>
      </w:pPr>
      <w:bookmarkStart w:id="406" w:name="_Toc17133780"/>
      <w:r>
        <w:t>Interação humano computador (IHC)</w:t>
      </w:r>
      <w:bookmarkEnd w:id="406"/>
      <w:r w:rsidR="00F44134">
        <w:t xml:space="preserve"> </w:t>
      </w:r>
    </w:p>
    <w:p w14:paraId="495AE5F9" w14:textId="77777777" w:rsidR="00A636CB" w:rsidRPr="00A636CB" w:rsidRDefault="00A636CB" w:rsidP="00FC0021"/>
    <w:p w14:paraId="3F3552C1" w14:textId="77777777"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14:paraId="7BB49305" w14:textId="77777777"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w:t>
      </w:r>
      <w:proofErr w:type="spellStart"/>
      <w:r w:rsidR="0086254D">
        <w:t>Baranauskas</w:t>
      </w:r>
      <w:proofErr w:type="spellEnd"/>
      <w:r w:rsidR="0086254D">
        <w:t xml:space="preserve">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w:t>
      </w:r>
      <w:r w:rsidR="00657261">
        <w:lastRenderedPageBreak/>
        <w:t xml:space="preserve">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r w:rsidR="00640D2B">
        <w:t xml:space="preserve">Figura </w:t>
      </w:r>
      <w:r w:rsidR="00640D2B">
        <w:rPr>
          <w:noProof/>
        </w:rPr>
        <w:t>6</w:t>
      </w:r>
      <w:r w:rsidR="009113A0">
        <w:fldChar w:fldCharType="end"/>
      </w:r>
      <w:r w:rsidR="00265270">
        <w:t xml:space="preserve"> apresenta algumas informações sobre IHC</w:t>
      </w:r>
      <w:r w:rsidR="00657261">
        <w:t>.</w:t>
      </w:r>
    </w:p>
    <w:p w14:paraId="59793002" w14:textId="77777777" w:rsidR="000D5CF0" w:rsidRDefault="000D5CF0" w:rsidP="00952162">
      <w:pPr>
        <w:pStyle w:val="Fontes"/>
      </w:pPr>
    </w:p>
    <w:p w14:paraId="1933AD0C" w14:textId="3E08469E" w:rsidR="00C87DBE" w:rsidRDefault="00C87DBE" w:rsidP="00FC0021">
      <w:pPr>
        <w:pStyle w:val="Legenda"/>
        <w:keepNext/>
      </w:pPr>
      <w:bookmarkStart w:id="407" w:name="_Ref526523912"/>
      <w:r>
        <w:t xml:space="preserve">Figura </w:t>
      </w:r>
      <w:r w:rsidR="009A3B20">
        <w:fldChar w:fldCharType="begin"/>
      </w:r>
      <w:r w:rsidR="009A3B20">
        <w:instrText xml:space="preserve"> SEQ Figura \* ARABIC </w:instrText>
      </w:r>
      <w:r w:rsidR="009A3B20">
        <w:fldChar w:fldCharType="separate"/>
      </w:r>
      <w:r w:rsidR="00483DF4">
        <w:rPr>
          <w:noProof/>
        </w:rPr>
        <w:t>6</w:t>
      </w:r>
      <w:r w:rsidR="009A3B20">
        <w:rPr>
          <w:noProof/>
        </w:rPr>
        <w:fldChar w:fldCharType="end"/>
      </w:r>
      <w:bookmarkEnd w:id="407"/>
      <w:r>
        <w:t xml:space="preserve"> - </w:t>
      </w:r>
      <w:r w:rsidRPr="00312279">
        <w:t>Interação humano-computador adaptada da descrição do comitê SIGCHI 1992</w:t>
      </w:r>
    </w:p>
    <w:p w14:paraId="6E82638C" w14:textId="77777777" w:rsidR="00657261" w:rsidRDefault="00CB768F" w:rsidP="00952162">
      <w:pPr>
        <w:pStyle w:val="Fontes"/>
      </w:pPr>
      <w:r w:rsidRPr="00832539">
        <w:rPr>
          <w:noProof/>
          <w:lang w:eastAsia="pt-BR"/>
        </w:rPr>
        <w:drawing>
          <wp:inline distT="0" distB="0" distL="0" distR="0" wp14:anchorId="35D49345" wp14:editId="3722810E">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14:paraId="1B31E8EC" w14:textId="77777777" w:rsidR="00657261" w:rsidRDefault="00657261" w:rsidP="007D740F">
      <w:pPr>
        <w:pStyle w:val="Fontes"/>
      </w:pPr>
      <w:r>
        <w:t>Fonte: BARANAUSKAS</w:t>
      </w:r>
      <w:r w:rsidR="00FA394F">
        <w:t>;</w:t>
      </w:r>
      <w:r>
        <w:t xml:space="preserve"> ROCHA, 2003</w:t>
      </w:r>
      <w:r w:rsidR="00BB25A9">
        <w:t>, p.15</w:t>
      </w:r>
      <w:r>
        <w:t>.</w:t>
      </w:r>
    </w:p>
    <w:p w14:paraId="64C17156" w14:textId="77777777" w:rsidR="000D5CF0" w:rsidRDefault="000D5CF0" w:rsidP="00952162">
      <w:pPr>
        <w:pStyle w:val="Fontes"/>
      </w:pPr>
    </w:p>
    <w:p w14:paraId="6C25D4A5" w14:textId="77777777" w:rsidR="00EB56B1" w:rsidRDefault="00657261" w:rsidP="00657261">
      <w:r>
        <w:t xml:space="preserve">É importante que se conheça e se aprimore os processos de interação do usuário </w:t>
      </w:r>
      <w:r w:rsidR="004A4061">
        <w:t>para que</w:t>
      </w:r>
      <w:r>
        <w:t xml:space="preserve"> </w:t>
      </w:r>
      <w:r w:rsidR="00265270">
        <w:t xml:space="preserve">as pessoas consigam efetuar suas funções corretamente em um sistema, uma vez que se compreende o que cada interface significa e o que deve </w:t>
      </w:r>
      <w:r w:rsidR="00644138">
        <w:t>ser feito em cada uma</w:t>
      </w:r>
      <w:r w:rsidR="00101595">
        <w:t xml:space="preserve"> delas</w:t>
      </w:r>
      <w:r w:rsidR="00265270">
        <w:t>.</w:t>
      </w:r>
    </w:p>
    <w:p w14:paraId="025BA712" w14:textId="77777777" w:rsidR="00393E6F" w:rsidRDefault="00265270">
      <w:r>
        <w:t xml:space="preserve"> </w:t>
      </w:r>
    </w:p>
    <w:p w14:paraId="11250B06" w14:textId="77777777" w:rsidR="00D61CB9" w:rsidRDefault="00D61CB9" w:rsidP="00D61CB9">
      <w:pPr>
        <w:pStyle w:val="Ttulo3"/>
      </w:pPr>
      <w:bookmarkStart w:id="408" w:name="_Toc17133781"/>
      <w:r>
        <w:t>Engenharia de Software</w:t>
      </w:r>
      <w:bookmarkEnd w:id="408"/>
    </w:p>
    <w:p w14:paraId="5524A279" w14:textId="77777777" w:rsidR="008D625B" w:rsidRPr="008D625B" w:rsidRDefault="008D625B" w:rsidP="008D625B"/>
    <w:p w14:paraId="7979DCC3" w14:textId="77777777"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t xml:space="preserve">. </w:t>
      </w:r>
      <w:proofErr w:type="spellStart"/>
      <w:r>
        <w:t>Hirama</w:t>
      </w:r>
      <w:proofErr w:type="spellEnd"/>
      <w:r>
        <w:t xml:space="preserve"> </w:t>
      </w:r>
      <w:r w:rsidR="00752E3D">
        <w:rPr>
          <w:noProof/>
        </w:rPr>
        <w:t>(2011, p. 7)</w:t>
      </w:r>
      <w:r>
        <w:t xml:space="preserve"> apresenta o contexto histórico em que a definição do conceito de Engenharia de </w:t>
      </w:r>
      <w:r w:rsidRPr="00D66866">
        <w:rPr>
          <w:i/>
        </w:rPr>
        <w:t>Software</w:t>
      </w:r>
      <w:r>
        <w:t xml:space="preserve"> surgiu:</w:t>
      </w:r>
    </w:p>
    <w:p w14:paraId="531718C1" w14:textId="77777777" w:rsidR="00D61CB9" w:rsidRDefault="00D61CB9" w:rsidP="00D61CB9">
      <w:pPr>
        <w:spacing w:line="240" w:lineRule="auto"/>
      </w:pPr>
    </w:p>
    <w:p w14:paraId="381D7DF4" w14:textId="77777777" w:rsidR="00D61CB9" w:rsidRDefault="00D61CB9" w:rsidP="00D61CB9">
      <w:pPr>
        <w:pStyle w:val="CitaoLonga"/>
      </w:pPr>
      <w:r>
        <w:t xml:space="preserve">O conceito “Engenharia de </w:t>
      </w:r>
      <w:r w:rsidRPr="004B14A6">
        <w:t>Software</w:t>
      </w:r>
      <w:r>
        <w:t xml:space="preserve">” foi cunhado em 1969 por Fritz Bauer em uma conferência patrocinada por um Comitê de Ciência da Organização do Tratado do Atlântico Norte (Otan), </w:t>
      </w:r>
      <w:proofErr w:type="gramStart"/>
      <w:r>
        <w:t>no momento em que</w:t>
      </w:r>
      <w:proofErr w:type="gramEnd"/>
      <w:r>
        <w:t xml:space="preserve"> a chamada crise do software precisava de uma solução para a demanda crescente por software dentro de custo e prazo adequados.</w:t>
      </w:r>
    </w:p>
    <w:p w14:paraId="5E75CB50" w14:textId="77777777" w:rsidR="00D61CB9" w:rsidRDefault="00D61CB9" w:rsidP="00D61CB9">
      <w:pPr>
        <w:spacing w:line="240" w:lineRule="auto"/>
      </w:pPr>
    </w:p>
    <w:p w14:paraId="68059573" w14:textId="32744491"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espec</w:t>
      </w:r>
      <w:r w:rsidR="005F0194">
        <w:t>í</w:t>
      </w:r>
      <w:r>
        <w:t xml:space="preserve">ficas, à criação de estruturas, </w:t>
      </w:r>
      <w:r>
        <w:lastRenderedPageBreak/>
        <w:t xml:space="preserve">dispositivos e processos para converter recursos naturais em formas adequadas ao atendimento 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14:paraId="3943515E" w14:textId="77777777" w:rsidR="00D61CB9" w:rsidRPr="00952162" w:rsidRDefault="00D61CB9" w:rsidP="00952162">
      <w:pPr>
        <w:pStyle w:val="CitaoLonga"/>
      </w:pPr>
      <w:r>
        <w:tab/>
      </w:r>
    </w:p>
    <w:p w14:paraId="66954EE6" w14:textId="77777777"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14:paraId="0900BFE6" w14:textId="77777777" w:rsidR="00D61CB9" w:rsidRDefault="00D61CB9" w:rsidP="00D61CB9">
      <w:pPr>
        <w:pStyle w:val="CitaoLonga"/>
        <w:numPr>
          <w:ilvl w:val="0"/>
          <w:numId w:val="8"/>
        </w:numPr>
      </w:pPr>
      <w:r>
        <w:t>Qualquer programa ou conjunto de programas de computador.</w:t>
      </w:r>
    </w:p>
    <w:p w14:paraId="7CCE9512" w14:textId="77777777" w:rsidR="00D61CB9" w:rsidRDefault="00D61CB9" w:rsidP="00D61CB9">
      <w:pPr>
        <w:pStyle w:val="CitaoLonga"/>
        <w:ind w:left="1134"/>
      </w:pPr>
    </w:p>
    <w:p w14:paraId="1C39CE6D" w14:textId="77777777"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proofErr w:type="spellStart"/>
      <w:r w:rsidRPr="00E55193">
        <w:t>Sommerville</w:t>
      </w:r>
      <w:proofErr w:type="spellEnd"/>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proofErr w:type="spellStart"/>
      <w:r w:rsidRPr="00DB6973">
        <w:rPr>
          <w:i/>
        </w:rPr>
        <w:t>Institute</w:t>
      </w:r>
      <w:proofErr w:type="spellEnd"/>
      <w:r w:rsidRPr="00DB6973">
        <w:rPr>
          <w:i/>
        </w:rPr>
        <w:t xml:space="preserve"> </w:t>
      </w:r>
      <w:proofErr w:type="spellStart"/>
      <w:r w:rsidRPr="00DB6973">
        <w:rPr>
          <w:i/>
        </w:rPr>
        <w:t>of</w:t>
      </w:r>
      <w:proofErr w:type="spellEnd"/>
      <w:r w:rsidRPr="00DB6973">
        <w:rPr>
          <w:i/>
        </w:rPr>
        <w:t xml:space="preserve"> </w:t>
      </w:r>
      <w:proofErr w:type="spellStart"/>
      <w:r w:rsidRPr="00DB6973">
        <w:rPr>
          <w:i/>
        </w:rPr>
        <w:t>Eletrical</w:t>
      </w:r>
      <w:proofErr w:type="spellEnd"/>
      <w:r w:rsidRPr="00DB6973">
        <w:rPr>
          <w:i/>
        </w:rPr>
        <w:t xml:space="preserve"> </w:t>
      </w:r>
      <w:proofErr w:type="spellStart"/>
      <w:r w:rsidRPr="00DB6973">
        <w:rPr>
          <w:i/>
        </w:rPr>
        <w:t>and</w:t>
      </w:r>
      <w:proofErr w:type="spellEnd"/>
      <w:r w:rsidRPr="00DB6973">
        <w:rPr>
          <w:i/>
        </w:rPr>
        <w:t xml:space="preserve"> </w:t>
      </w:r>
      <w:proofErr w:type="spellStart"/>
      <w:r w:rsidRPr="00DB6973">
        <w:rPr>
          <w:i/>
        </w:rPr>
        <w:t>Eletronics</w:t>
      </w:r>
      <w:proofErr w:type="spellEnd"/>
      <w:r w:rsidRPr="00DB6973">
        <w:rPr>
          <w:i/>
        </w:rPr>
        <w:t xml:space="preserve"> </w:t>
      </w:r>
      <w:proofErr w:type="spellStart"/>
      <w:r w:rsidRPr="00DB6973">
        <w:rPr>
          <w:i/>
        </w:rPr>
        <w:t>Engineers</w:t>
      </w:r>
      <w:proofErr w:type="spellEnd"/>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14:paraId="70B0DAE0" w14:textId="77777777" w:rsidR="00935E9F" w:rsidRDefault="00935E9F" w:rsidP="00935E9F">
      <w:pPr>
        <w:pStyle w:val="CitaoLonga"/>
        <w:ind w:left="2988"/>
      </w:pPr>
    </w:p>
    <w:p w14:paraId="4BC9B4D1" w14:textId="77777777" w:rsidR="00D61CB9" w:rsidRDefault="00D61CB9" w:rsidP="00D61CB9">
      <w:pPr>
        <w:pStyle w:val="CitaoLonga"/>
        <w:numPr>
          <w:ilvl w:val="0"/>
          <w:numId w:val="9"/>
        </w:numPr>
      </w:pPr>
      <w:r>
        <w:t>A aplicação de uma abordagem sistemática, disciplinada e quantificável para o desenvolvimento, a operação e manutenção do software;</w:t>
      </w:r>
    </w:p>
    <w:p w14:paraId="142A9011" w14:textId="77777777" w:rsidR="00D61CB9" w:rsidRDefault="00D61CB9" w:rsidP="00D61CB9">
      <w:pPr>
        <w:pStyle w:val="CitaoLonga"/>
        <w:numPr>
          <w:ilvl w:val="0"/>
          <w:numId w:val="9"/>
        </w:numPr>
      </w:pPr>
      <w:r>
        <w:t>O estudo de abordagens assim como descrito na etapa 1.</w:t>
      </w:r>
    </w:p>
    <w:p w14:paraId="3FE5A35C" w14:textId="77777777" w:rsidR="00FA1DBE" w:rsidRDefault="00FA1DBE" w:rsidP="00FA1DBE">
      <w:pPr>
        <w:pStyle w:val="CitaoLonga"/>
        <w:ind w:left="2988"/>
      </w:pPr>
    </w:p>
    <w:p w14:paraId="67B8C953" w14:textId="77777777"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640D2B">
        <w:t xml:space="preserve">Figura </w:t>
      </w:r>
      <w:r w:rsidR="00640D2B">
        <w:rPr>
          <w:noProof/>
        </w:rPr>
        <w:t>7</w:t>
      </w:r>
      <w:r w:rsidR="00697E7F">
        <w:fldChar w:fldCharType="end"/>
      </w:r>
      <w:r w:rsidR="00FB7BB6">
        <w:t>, sendo as camadas: Ferramentas, métodos, processo e foco na qualidade.</w:t>
      </w:r>
      <w:r w:rsidR="00D17B69">
        <w:t xml:space="preserve"> </w:t>
      </w:r>
    </w:p>
    <w:p w14:paraId="37106B3D" w14:textId="77777777" w:rsidR="00FA394F" w:rsidRDefault="00FA394F" w:rsidP="0079448E"/>
    <w:p w14:paraId="0BEEE731" w14:textId="3177333D" w:rsidR="00D51047" w:rsidRDefault="00D51047" w:rsidP="00D51047">
      <w:pPr>
        <w:pStyle w:val="Legenda"/>
        <w:keepNext/>
      </w:pPr>
      <w:bookmarkStart w:id="409" w:name="_Ref527140900"/>
      <w:r>
        <w:t xml:space="preserve">Figura </w:t>
      </w:r>
      <w:r w:rsidR="009A3B20">
        <w:fldChar w:fldCharType="begin"/>
      </w:r>
      <w:r w:rsidR="009A3B20">
        <w:instrText xml:space="preserve"> SEQ Figura \* ARABIC </w:instrText>
      </w:r>
      <w:r w:rsidR="009A3B20">
        <w:fldChar w:fldCharType="separate"/>
      </w:r>
      <w:r w:rsidR="00483DF4">
        <w:rPr>
          <w:noProof/>
        </w:rPr>
        <w:t>7</w:t>
      </w:r>
      <w:r w:rsidR="009A3B20">
        <w:rPr>
          <w:noProof/>
        </w:rPr>
        <w:fldChar w:fldCharType="end"/>
      </w:r>
      <w:bookmarkEnd w:id="409"/>
      <w:r>
        <w:t xml:space="preserve"> - </w:t>
      </w:r>
      <w:r w:rsidRPr="006D464E">
        <w:t>Camadas da Engenharia de Software</w:t>
      </w:r>
    </w:p>
    <w:p w14:paraId="67280915" w14:textId="77777777" w:rsidR="00D51047" w:rsidRDefault="00CB768F" w:rsidP="00D51047">
      <w:pPr>
        <w:pStyle w:val="Fontes"/>
      </w:pPr>
      <w:r w:rsidRPr="00832539">
        <w:rPr>
          <w:noProof/>
          <w:lang w:eastAsia="pt-BR"/>
        </w:rPr>
        <w:drawing>
          <wp:inline distT="0" distB="0" distL="0" distR="0" wp14:anchorId="41BDB866" wp14:editId="2657F161">
            <wp:extent cx="3410281" cy="1003321"/>
            <wp:effectExtent l="133350" t="114300" r="133350" b="12065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19"/>
                    <a:stretch>
                      <a:fillRect/>
                    </a:stretch>
                  </pic:blipFill>
                  <pic:spPr>
                    <a:xfrm>
                      <a:off x="0" y="0"/>
                      <a:ext cx="3409950" cy="100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F15302" w14:textId="77777777" w:rsidR="00D51047" w:rsidRDefault="00D51047" w:rsidP="00D51047">
      <w:pPr>
        <w:pStyle w:val="Fontes"/>
      </w:pPr>
      <w:r>
        <w:t xml:space="preserve">Fonte: PRESSMAN, </w:t>
      </w:r>
      <w:r>
        <w:rPr>
          <w:noProof/>
        </w:rPr>
        <w:t>2011, p.39</w:t>
      </w:r>
      <w:r>
        <w:t>.</w:t>
      </w:r>
    </w:p>
    <w:p w14:paraId="160A282E" w14:textId="77777777" w:rsidR="00D51047" w:rsidRDefault="00D51047" w:rsidP="00952162">
      <w:pPr>
        <w:pStyle w:val="Fontes"/>
      </w:pPr>
    </w:p>
    <w:p w14:paraId="1EB425E2" w14:textId="3CF33145"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w:t>
      </w:r>
      <w:r w:rsidR="00134BC2">
        <w:t>produto</w:t>
      </w:r>
      <w:r w:rsidR="003921C1">
        <w:t>.</w:t>
      </w:r>
      <w:r>
        <w:t xml:space="preserve"> </w:t>
      </w:r>
    </w:p>
    <w:p w14:paraId="001E1949" w14:textId="77777777"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w:t>
      </w:r>
      <w:r w:rsidR="00291EA3">
        <w:lastRenderedPageBreak/>
        <w:t>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14:paraId="1DBCB241" w14:textId="77777777" w:rsidR="0079448E" w:rsidRDefault="0079448E" w:rsidP="00F61F56">
      <w:pPr>
        <w:pStyle w:val="CitaoLonga"/>
      </w:pPr>
    </w:p>
    <w:p w14:paraId="6B0F2BF2" w14:textId="00055DDE" w:rsidR="00D61CB9" w:rsidRDefault="00221575" w:rsidP="00F61F56">
      <w:pPr>
        <w:pStyle w:val="CitaoLonga"/>
        <w:rPr>
          <w:noProof/>
        </w:rPr>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xml:space="preserve">, documentos, dados, relatórios, </w:t>
      </w:r>
      <w:proofErr w:type="gramStart"/>
      <w:r w:rsidR="005262D6">
        <w:t xml:space="preserve">formulários </w:t>
      </w:r>
      <w:proofErr w:type="spellStart"/>
      <w:r w:rsidR="005262D6">
        <w:t>etc</w:t>
      </w:r>
      <w:proofErr w:type="spellEnd"/>
      <w:proofErr w:type="gramEnd"/>
      <w:r w:rsidR="005262D6">
        <w:t>), são estabelecid</w:t>
      </w:r>
      <w:r w:rsidR="00AA1F36">
        <w:t>os marcos, a qualidade é garantida e mudanças são geridas de forma apropriada</w:t>
      </w:r>
      <w:r w:rsidR="00B64DEC">
        <w:t xml:space="preserve">. </w:t>
      </w:r>
      <w:r w:rsidR="00752E3D">
        <w:rPr>
          <w:noProof/>
        </w:rPr>
        <w:t>(PRESSMAN, 2011, p. 40)</w:t>
      </w:r>
    </w:p>
    <w:p w14:paraId="68EEACE4" w14:textId="77777777" w:rsidR="00134BC2" w:rsidRDefault="00134BC2" w:rsidP="00F61F56">
      <w:pPr>
        <w:pStyle w:val="CitaoLonga"/>
      </w:pPr>
    </w:p>
    <w:p w14:paraId="4015E451" w14:textId="77777777" w:rsidR="0079448E" w:rsidRDefault="0079448E" w:rsidP="00F61F56">
      <w:pPr>
        <w:pStyle w:val="CitaoLonga"/>
      </w:pPr>
    </w:p>
    <w:p w14:paraId="22E4C594" w14:textId="77777777"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14:paraId="3D7C838D" w14:textId="77777777"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proofErr w:type="spellStart"/>
      <w:r w:rsidR="001A0EC3" w:rsidRPr="001A0EC3">
        <w:rPr>
          <w:i/>
        </w:rPr>
        <w:t>Integrated</w:t>
      </w:r>
      <w:proofErr w:type="spellEnd"/>
      <w:r w:rsidR="001A0EC3" w:rsidRPr="001A0EC3">
        <w:rPr>
          <w:i/>
        </w:rPr>
        <w:t xml:space="preserve"> </w:t>
      </w:r>
      <w:proofErr w:type="spellStart"/>
      <w:r w:rsidR="001A0EC3" w:rsidRPr="001A0EC3">
        <w:rPr>
          <w:i/>
        </w:rPr>
        <w:t>Development</w:t>
      </w:r>
      <w:proofErr w:type="spellEnd"/>
      <w:r w:rsidR="001A0EC3" w:rsidRPr="001A0EC3">
        <w:rPr>
          <w:i/>
        </w:rPr>
        <w:t xml:space="preserve"> </w:t>
      </w:r>
      <w:proofErr w:type="spellStart"/>
      <w:r w:rsidR="001A0EC3" w:rsidRPr="001A0EC3">
        <w:rPr>
          <w:i/>
        </w:rPr>
        <w:t>Environment</w:t>
      </w:r>
      <w:r w:rsidR="001A0EC3">
        <w:rPr>
          <w:i/>
        </w:rPr>
        <w:t>s</w:t>
      </w:r>
      <w:proofErr w:type="spellEnd"/>
      <w:r w:rsidR="008E1C45">
        <w:t xml:space="preserve"> </w:t>
      </w:r>
      <w:r w:rsidR="00243339">
        <w:t>(IDES), etc.</w:t>
      </w:r>
    </w:p>
    <w:p w14:paraId="6CCF8852" w14:textId="77777777" w:rsidR="00D51047" w:rsidRDefault="00D51047" w:rsidP="00E61662"/>
    <w:p w14:paraId="70AD924B" w14:textId="77777777" w:rsidR="00F73317" w:rsidRDefault="00D61CB9" w:rsidP="00952162">
      <w:pPr>
        <w:pStyle w:val="Ttulo4"/>
      </w:pPr>
      <w:bookmarkStart w:id="410" w:name="_Toc17133782"/>
      <w:r>
        <w:t>Modelagem de processos</w:t>
      </w:r>
      <w:r w:rsidR="00F73317">
        <w:t xml:space="preserve"> </w:t>
      </w:r>
      <w:r w:rsidR="002A2A2B">
        <w:t xml:space="preserve">com o </w:t>
      </w:r>
      <w:r w:rsidR="002A2A2B" w:rsidRPr="004F6192">
        <w:rPr>
          <w:i/>
        </w:rPr>
        <w:t xml:space="preserve">Business </w:t>
      </w:r>
      <w:proofErr w:type="spellStart"/>
      <w:r w:rsidR="002A2A2B" w:rsidRPr="004F6192">
        <w:rPr>
          <w:i/>
        </w:rPr>
        <w:t>Process</w:t>
      </w:r>
      <w:proofErr w:type="spellEnd"/>
      <w:r w:rsidR="002A2A2B" w:rsidRPr="004F6192">
        <w:rPr>
          <w:i/>
        </w:rPr>
        <w:t xml:space="preserve"> </w:t>
      </w:r>
      <w:proofErr w:type="spellStart"/>
      <w:r w:rsidR="002A2A2B" w:rsidRPr="004F6192">
        <w:rPr>
          <w:i/>
        </w:rPr>
        <w:t>Model</w:t>
      </w:r>
      <w:proofErr w:type="spellEnd"/>
      <w:r w:rsidR="002A2A2B" w:rsidRPr="004F6192">
        <w:rPr>
          <w:i/>
        </w:rPr>
        <w:t xml:space="preserve"> </w:t>
      </w:r>
      <w:proofErr w:type="spellStart"/>
      <w:r w:rsidR="002A2A2B" w:rsidRPr="004F6192">
        <w:rPr>
          <w:i/>
        </w:rPr>
        <w:t>and</w:t>
      </w:r>
      <w:proofErr w:type="spellEnd"/>
      <w:r w:rsidR="002A2A2B" w:rsidRPr="004F6192">
        <w:rPr>
          <w:i/>
        </w:rPr>
        <w:t xml:space="preserve"> </w:t>
      </w:r>
      <w:proofErr w:type="spellStart"/>
      <w:r w:rsidR="002A2A2B" w:rsidRPr="004F6192">
        <w:rPr>
          <w:i/>
        </w:rPr>
        <w:t>Notation</w:t>
      </w:r>
      <w:proofErr w:type="spellEnd"/>
      <w:r w:rsidR="002A2A2B">
        <w:t xml:space="preserve"> (</w:t>
      </w:r>
      <w:r w:rsidR="00F73317">
        <w:t>BPMN)</w:t>
      </w:r>
      <w:bookmarkEnd w:id="410"/>
    </w:p>
    <w:p w14:paraId="4DD245A6" w14:textId="77777777" w:rsidR="00CB3C88" w:rsidRDefault="00CB3C88" w:rsidP="00952162"/>
    <w:p w14:paraId="16C6DBA1" w14:textId="77777777"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que representa um processo cujo objetivo seja a conclusão de um determinado curso </w:t>
      </w:r>
      <w:r w:rsidR="00752E3D">
        <w:rPr>
          <w:noProof/>
        </w:rPr>
        <w:t>(CAMPOS, 2014)</w:t>
      </w:r>
      <w:r w:rsidR="009B1B55">
        <w:t>.</w:t>
      </w:r>
    </w:p>
    <w:p w14:paraId="65E47FA9" w14:textId="77777777" w:rsidR="000A7001" w:rsidRDefault="009B1B55" w:rsidP="008D625B">
      <w:r>
        <w:t xml:space="preserve"> </w:t>
      </w:r>
    </w:p>
    <w:p w14:paraId="0A025DE0" w14:textId="58B60612" w:rsidR="009B1B55" w:rsidRDefault="009B1B55" w:rsidP="00952162">
      <w:pPr>
        <w:pStyle w:val="Legenda"/>
        <w:keepNext/>
      </w:pPr>
      <w:bookmarkStart w:id="411" w:name="_Ref527049055"/>
      <w:r>
        <w:t xml:space="preserve">Figura </w:t>
      </w:r>
      <w:r w:rsidR="009A3B20">
        <w:fldChar w:fldCharType="begin"/>
      </w:r>
      <w:r w:rsidR="009A3B20">
        <w:instrText xml:space="preserve"> SEQ Figura \* ARABIC </w:instrText>
      </w:r>
      <w:r w:rsidR="009A3B20">
        <w:fldChar w:fldCharType="separate"/>
      </w:r>
      <w:r w:rsidR="00483DF4">
        <w:rPr>
          <w:noProof/>
        </w:rPr>
        <w:t>8</w:t>
      </w:r>
      <w:r w:rsidR="009A3B20">
        <w:rPr>
          <w:noProof/>
        </w:rPr>
        <w:fldChar w:fldCharType="end"/>
      </w:r>
      <w:bookmarkEnd w:id="411"/>
      <w:r>
        <w:t xml:space="preserve"> - Exemplo de processo</w:t>
      </w:r>
    </w:p>
    <w:p w14:paraId="17D807EF" w14:textId="77777777" w:rsidR="009B1B55" w:rsidRDefault="00CB768F" w:rsidP="009B1B55">
      <w:pPr>
        <w:ind w:firstLine="0"/>
        <w:jc w:val="center"/>
      </w:pPr>
      <w:r w:rsidRPr="00832539">
        <w:rPr>
          <w:noProof/>
          <w:lang w:eastAsia="pt-BR"/>
        </w:rPr>
        <w:drawing>
          <wp:inline distT="0" distB="0" distL="0" distR="0" wp14:anchorId="16D3E54A" wp14:editId="5A10138F">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14:paraId="55B52015" w14:textId="77777777" w:rsidR="009B1B55" w:rsidRDefault="009B1B55" w:rsidP="009B1B55">
      <w:pPr>
        <w:pStyle w:val="Fontes"/>
      </w:pPr>
      <w:r>
        <w:t>Fonte: CAMPOS, 2014, p.18</w:t>
      </w:r>
    </w:p>
    <w:p w14:paraId="209CB1AE" w14:textId="77777777" w:rsidR="00D51047" w:rsidRDefault="00D51047" w:rsidP="009B1B55">
      <w:pPr>
        <w:pStyle w:val="Fontes"/>
      </w:pPr>
    </w:p>
    <w:p w14:paraId="365910D7" w14:textId="77777777"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w:t>
      </w:r>
    </w:p>
    <w:p w14:paraId="11E7DD87" w14:textId="77777777" w:rsidR="009B1B55" w:rsidRDefault="009B1B55" w:rsidP="009B1B55">
      <w:r>
        <w:lastRenderedPageBreak/>
        <w:t>Buscando a padronização da</w:t>
      </w:r>
      <w:r w:rsidR="002A2A2B">
        <w:t xml:space="preserve"> notação de</w:t>
      </w:r>
      <w:r>
        <w:t xml:space="preserve"> modelagem dos processos</w:t>
      </w:r>
      <w:r w:rsidR="002A2A2B">
        <w:t xml:space="preserve"> de negócios criou-se o </w:t>
      </w:r>
      <w:r w:rsidR="002A2A2B" w:rsidRPr="00952162">
        <w:rPr>
          <w:i/>
        </w:rPr>
        <w:t xml:space="preserve">Business </w:t>
      </w:r>
      <w:proofErr w:type="spellStart"/>
      <w:r w:rsidR="002A2A2B" w:rsidRPr="00952162">
        <w:rPr>
          <w:i/>
        </w:rPr>
        <w:t>Process</w:t>
      </w:r>
      <w:proofErr w:type="spellEnd"/>
      <w:r w:rsidR="002A2A2B" w:rsidRPr="00952162">
        <w:rPr>
          <w:i/>
        </w:rPr>
        <w:t xml:space="preserve"> </w:t>
      </w:r>
      <w:proofErr w:type="spellStart"/>
      <w:r w:rsidR="002A2A2B" w:rsidRPr="00952162">
        <w:rPr>
          <w:i/>
        </w:rPr>
        <w:t>Model</w:t>
      </w:r>
      <w:proofErr w:type="spellEnd"/>
      <w:r w:rsidR="002A2A2B" w:rsidRPr="00952162">
        <w:rPr>
          <w:i/>
        </w:rPr>
        <w:t xml:space="preserve"> </w:t>
      </w:r>
      <w:proofErr w:type="spellStart"/>
      <w:r w:rsidR="002A2A2B" w:rsidRPr="00952162">
        <w:rPr>
          <w:i/>
        </w:rPr>
        <w:t>and</w:t>
      </w:r>
      <w:proofErr w:type="spellEnd"/>
      <w:r w:rsidR="002A2A2B" w:rsidRPr="00952162">
        <w:rPr>
          <w:i/>
        </w:rPr>
        <w:t xml:space="preserve"> </w:t>
      </w:r>
      <w:proofErr w:type="spellStart"/>
      <w:r w:rsidR="002A2A2B" w:rsidRPr="00952162">
        <w:rPr>
          <w:i/>
        </w:rPr>
        <w:t>Notation</w:t>
      </w:r>
      <w:proofErr w:type="spellEnd"/>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14:paraId="072A3A38" w14:textId="77777777"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 xml:space="preserve">data </w:t>
      </w:r>
      <w:proofErr w:type="spellStart"/>
      <w:r w:rsidR="00C91611" w:rsidRPr="00952162">
        <w:rPr>
          <w:i/>
        </w:rPr>
        <w:t>objects</w:t>
      </w:r>
      <w:proofErr w:type="spellEnd"/>
      <w:r w:rsidR="00C91611">
        <w:t xml:space="preserve">, </w:t>
      </w:r>
      <w:r w:rsidR="00C91611" w:rsidRPr="00952162">
        <w:rPr>
          <w:i/>
        </w:rPr>
        <w:t>pool</w:t>
      </w:r>
      <w:r w:rsidR="00C91611">
        <w:rPr>
          <w:i/>
        </w:rPr>
        <w:t>s</w:t>
      </w:r>
      <w:r w:rsidR="00C91611">
        <w:t xml:space="preserve"> e </w:t>
      </w:r>
      <w:proofErr w:type="spellStart"/>
      <w:r w:rsidR="00C91611" w:rsidRPr="00952162">
        <w:rPr>
          <w:i/>
        </w:rPr>
        <w:t>lane</w:t>
      </w:r>
      <w:r w:rsidR="00C91611">
        <w:rPr>
          <w:i/>
        </w:rPr>
        <w:t>s</w:t>
      </w:r>
      <w:proofErr w:type="spellEnd"/>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será</w:t>
      </w:r>
      <w:r w:rsidR="009F0B86">
        <w:t xml:space="preserve"> 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14:paraId="7A083654" w14:textId="77777777"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640D2B">
        <w:t xml:space="preserve">Figura </w:t>
      </w:r>
      <w:r w:rsidR="00640D2B">
        <w:rPr>
          <w:noProof/>
        </w:rPr>
        <w:t>9</w:t>
      </w:r>
      <w:r>
        <w:fldChar w:fldCharType="end"/>
      </w:r>
      <w:r>
        <w:t xml:space="preserve">, que relata um processo de compra de um determinado item </w:t>
      </w:r>
      <w:r w:rsidR="00752E3D">
        <w:rPr>
          <w:noProof/>
        </w:rPr>
        <w:t>(CAMPOS, 2014)</w:t>
      </w:r>
      <w:r>
        <w:t>.</w:t>
      </w:r>
    </w:p>
    <w:p w14:paraId="2819395E" w14:textId="77777777" w:rsidR="00C91611" w:rsidRDefault="00C91611" w:rsidP="009B1B55"/>
    <w:p w14:paraId="6ABA8092" w14:textId="654324BC" w:rsidR="00C91611" w:rsidRDefault="00C91611" w:rsidP="00952162">
      <w:pPr>
        <w:pStyle w:val="Legenda"/>
        <w:keepNext/>
      </w:pPr>
      <w:bookmarkStart w:id="412" w:name="_Ref527053242"/>
      <w:r>
        <w:t xml:space="preserve">Figura </w:t>
      </w:r>
      <w:r w:rsidR="009A3B20">
        <w:fldChar w:fldCharType="begin"/>
      </w:r>
      <w:r w:rsidR="009A3B20">
        <w:instrText xml:space="preserve"> SEQ Figura \* ARABIC </w:instrText>
      </w:r>
      <w:r w:rsidR="009A3B20">
        <w:fldChar w:fldCharType="separate"/>
      </w:r>
      <w:r w:rsidR="00483DF4">
        <w:rPr>
          <w:noProof/>
        </w:rPr>
        <w:t>9</w:t>
      </w:r>
      <w:r w:rsidR="009A3B20">
        <w:rPr>
          <w:noProof/>
        </w:rPr>
        <w:fldChar w:fldCharType="end"/>
      </w:r>
      <w:bookmarkEnd w:id="412"/>
      <w:r>
        <w:t xml:space="preserve"> – Exemplo de conectores em um processo de compra</w:t>
      </w:r>
    </w:p>
    <w:p w14:paraId="0FE34E70" w14:textId="77777777" w:rsidR="00C91611" w:rsidRDefault="00CB768F" w:rsidP="00C91611">
      <w:pPr>
        <w:ind w:firstLine="0"/>
        <w:jc w:val="center"/>
      </w:pPr>
      <w:r w:rsidRPr="00832539">
        <w:rPr>
          <w:noProof/>
          <w:lang w:eastAsia="pt-BR"/>
        </w:rPr>
        <w:drawing>
          <wp:inline distT="0" distB="0" distL="0" distR="0" wp14:anchorId="35CB4053" wp14:editId="516F6ECB">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14:paraId="1E44D9A9" w14:textId="77777777" w:rsidR="00C91611" w:rsidRDefault="00C91611" w:rsidP="00C91611">
      <w:pPr>
        <w:pStyle w:val="Fontes"/>
      </w:pPr>
      <w:r w:rsidRPr="00C91611">
        <w:t>Fonte: CAMPOS, 2014, p. 53.</w:t>
      </w:r>
    </w:p>
    <w:p w14:paraId="525ED9FF" w14:textId="77777777" w:rsidR="00C91611" w:rsidRDefault="00C91611" w:rsidP="00C91611">
      <w:pPr>
        <w:pStyle w:val="Fontes"/>
      </w:pPr>
    </w:p>
    <w:p w14:paraId="1BDDEEEB" w14:textId="77777777"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visto na </w:t>
      </w:r>
      <w:r w:rsidR="000C5598">
        <w:fldChar w:fldCharType="begin"/>
      </w:r>
      <w:r w:rsidR="000C5598">
        <w:instrText xml:space="preserve"> REF _Ref527053785 \h </w:instrText>
      </w:r>
      <w:r w:rsidR="000C5598">
        <w:fldChar w:fldCharType="separate"/>
      </w:r>
      <w:r w:rsidR="00640D2B">
        <w:t xml:space="preserve">Figura </w:t>
      </w:r>
      <w:r w:rsidR="00640D2B">
        <w:rPr>
          <w:noProof/>
        </w:rPr>
        <w:t>10</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640D2B">
        <w:t xml:space="preserve">Figura </w:t>
      </w:r>
      <w:r w:rsidR="00640D2B">
        <w:rPr>
          <w:noProof/>
        </w:rPr>
        <w:t>10</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 </w:t>
      </w:r>
      <w:r w:rsidR="00752E3D">
        <w:rPr>
          <w:noProof/>
        </w:rPr>
        <w:t>(CAMPOS, 2014)</w:t>
      </w:r>
      <w:r w:rsidR="000C5598">
        <w:t>.</w:t>
      </w:r>
    </w:p>
    <w:p w14:paraId="2C237AB3" w14:textId="77777777" w:rsidR="000C5598" w:rsidRDefault="000C5598" w:rsidP="00C91611">
      <w:r>
        <w:t xml:space="preserve"> </w:t>
      </w:r>
    </w:p>
    <w:p w14:paraId="6826E9E2" w14:textId="6168B75D" w:rsidR="000C5598" w:rsidRDefault="000C5598" w:rsidP="00952162">
      <w:pPr>
        <w:pStyle w:val="Legenda"/>
        <w:keepNext/>
      </w:pPr>
      <w:bookmarkStart w:id="413" w:name="_Ref527053785"/>
      <w:r>
        <w:lastRenderedPageBreak/>
        <w:t xml:space="preserve">Figura </w:t>
      </w:r>
      <w:r w:rsidR="009A3B20">
        <w:fldChar w:fldCharType="begin"/>
      </w:r>
      <w:r w:rsidR="009A3B20">
        <w:instrText xml:space="preserve"> SEQ Figura \* ARABIC </w:instrText>
      </w:r>
      <w:r w:rsidR="009A3B20">
        <w:fldChar w:fldCharType="separate"/>
      </w:r>
      <w:r w:rsidR="00483DF4">
        <w:rPr>
          <w:noProof/>
        </w:rPr>
        <w:t>10</w:t>
      </w:r>
      <w:r w:rsidR="009A3B20">
        <w:rPr>
          <w:noProof/>
        </w:rPr>
        <w:fldChar w:fldCharType="end"/>
      </w:r>
      <w:bookmarkEnd w:id="413"/>
      <w:r>
        <w:t xml:space="preserve"> - Exemplo de </w:t>
      </w:r>
      <w:r w:rsidRPr="00952162">
        <w:rPr>
          <w:i/>
        </w:rPr>
        <w:t>gateway</w:t>
      </w:r>
      <w:r>
        <w:t xml:space="preserve"> em um processo de compra</w:t>
      </w:r>
    </w:p>
    <w:p w14:paraId="37E78088" w14:textId="77777777" w:rsidR="00C91611" w:rsidRDefault="00CB768F" w:rsidP="000C5598">
      <w:pPr>
        <w:ind w:firstLine="0"/>
        <w:jc w:val="center"/>
      </w:pPr>
      <w:r w:rsidRPr="00832539">
        <w:rPr>
          <w:noProof/>
          <w:lang w:eastAsia="pt-BR"/>
        </w:rPr>
        <w:drawing>
          <wp:inline distT="0" distB="0" distL="0" distR="0" wp14:anchorId="3AFA35E4" wp14:editId="2BF244FF">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14:paraId="473ABDCB" w14:textId="77777777" w:rsidR="000C5598" w:rsidRDefault="000C5598" w:rsidP="000C5598">
      <w:pPr>
        <w:pStyle w:val="Fontes"/>
      </w:pPr>
      <w:r w:rsidRPr="00C91611">
        <w:t>Fonte: CAMPOS, 2014, p. 5</w:t>
      </w:r>
      <w:r>
        <w:t>4</w:t>
      </w:r>
      <w:r w:rsidRPr="00C91611">
        <w:t>.</w:t>
      </w:r>
    </w:p>
    <w:p w14:paraId="338FED2A" w14:textId="77777777" w:rsidR="00B51C84" w:rsidRDefault="00B51C84" w:rsidP="000C5598">
      <w:pPr>
        <w:pStyle w:val="Fontes"/>
      </w:pPr>
    </w:p>
    <w:p w14:paraId="338A249F" w14:textId="6522B59E"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A representação gráfica dos eventos é feita por meio de círculos. Os círculos com a borda espessa indicam o fim de um processo. Enquanto os círculos que t</w:t>
      </w:r>
      <w:ins w:id="414" w:author="Ryan Lemos" w:date="2019-08-26T10:53:00Z">
        <w:r w:rsidR="00DF726D">
          <w:t>ê</w:t>
        </w:r>
      </w:ins>
      <w:del w:id="415" w:author="Ryan Lemos" w:date="2019-08-26T10:53:00Z">
        <w:r w:rsidR="00442213" w:rsidDel="00DF726D">
          <w:delText>e</w:delText>
        </w:r>
      </w:del>
      <w:r w:rsidR="00442213">
        <w:t xml:space="preserv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640D2B">
        <w:t xml:space="preserve">Figura </w:t>
      </w:r>
      <w:r w:rsidR="00640D2B">
        <w:rPr>
          <w:noProof/>
        </w:rPr>
        <w:t>11</w:t>
      </w:r>
      <w:r w:rsidR="00442213">
        <w:fldChar w:fldCharType="end"/>
      </w:r>
      <w:r w:rsidR="00442213">
        <w:t xml:space="preserve">. </w:t>
      </w:r>
    </w:p>
    <w:p w14:paraId="55ABC2B9" w14:textId="77777777" w:rsidR="00442213" w:rsidRDefault="00442213" w:rsidP="00B51C84"/>
    <w:p w14:paraId="395A20AE" w14:textId="57AAF733" w:rsidR="00442213" w:rsidRDefault="00442213" w:rsidP="00952162">
      <w:pPr>
        <w:pStyle w:val="Legenda"/>
        <w:keepNext/>
      </w:pPr>
      <w:bookmarkStart w:id="416" w:name="_Ref527057497"/>
      <w:r>
        <w:t xml:space="preserve">Figura </w:t>
      </w:r>
      <w:r w:rsidR="009A3B20">
        <w:fldChar w:fldCharType="begin"/>
      </w:r>
      <w:r w:rsidR="009A3B20">
        <w:instrText xml:space="preserve"> SEQ Figura \* ARABIC </w:instrText>
      </w:r>
      <w:r w:rsidR="009A3B20">
        <w:fldChar w:fldCharType="separate"/>
      </w:r>
      <w:r w:rsidR="00483DF4">
        <w:rPr>
          <w:noProof/>
        </w:rPr>
        <w:t>11</w:t>
      </w:r>
      <w:r w:rsidR="009A3B20">
        <w:rPr>
          <w:noProof/>
        </w:rPr>
        <w:fldChar w:fldCharType="end"/>
      </w:r>
      <w:bookmarkEnd w:id="416"/>
      <w:r>
        <w:t xml:space="preserve"> - Exemplo de utilização de eventos em um processo de compra</w:t>
      </w:r>
    </w:p>
    <w:p w14:paraId="51A47526" w14:textId="77777777" w:rsidR="00442213" w:rsidRDefault="00CB768F" w:rsidP="00442213">
      <w:pPr>
        <w:ind w:firstLine="0"/>
        <w:jc w:val="center"/>
      </w:pPr>
      <w:r w:rsidRPr="00832539">
        <w:rPr>
          <w:noProof/>
          <w:lang w:eastAsia="pt-BR"/>
        </w:rPr>
        <w:drawing>
          <wp:inline distT="0" distB="0" distL="0" distR="0" wp14:anchorId="084DA3F6" wp14:editId="2597C61F">
            <wp:extent cx="3444240" cy="2773680"/>
            <wp:effectExtent l="0" t="0" r="0" b="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4240" cy="2773680"/>
                    </a:xfrm>
                    <a:prstGeom prst="rect">
                      <a:avLst/>
                    </a:prstGeom>
                    <a:noFill/>
                    <a:ln>
                      <a:noFill/>
                    </a:ln>
                  </pic:spPr>
                </pic:pic>
              </a:graphicData>
            </a:graphic>
          </wp:inline>
        </w:drawing>
      </w:r>
    </w:p>
    <w:p w14:paraId="001EF1F7" w14:textId="795775CC" w:rsidR="00E33640" w:rsidRDefault="00442213" w:rsidP="00442213">
      <w:pPr>
        <w:pStyle w:val="Fontes"/>
      </w:pPr>
      <w:r w:rsidRPr="00C91611">
        <w:t>Fonte: CAMPOS, 2014, p. 5</w:t>
      </w:r>
      <w:r>
        <w:t>6</w:t>
      </w:r>
      <w:r w:rsidRPr="00C91611">
        <w:t>.</w:t>
      </w:r>
    </w:p>
    <w:p w14:paraId="4743A737" w14:textId="77777777" w:rsidR="00202093" w:rsidRDefault="00202093" w:rsidP="00596E44">
      <w:pPr>
        <w:pStyle w:val="Fontes"/>
      </w:pPr>
    </w:p>
    <w:p w14:paraId="0972C140" w14:textId="77777777" w:rsidR="000337A3" w:rsidRDefault="009F0B86" w:rsidP="009E0F65">
      <w:r>
        <w:lastRenderedPageBreak/>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14:paraId="126C66AE" w14:textId="77777777" w:rsidR="000337A3" w:rsidRDefault="000337A3" w:rsidP="009E0F65">
      <w:proofErr w:type="spellStart"/>
      <w:r w:rsidRPr="00952162">
        <w:rPr>
          <w:i/>
        </w:rPr>
        <w:t>Lanes</w:t>
      </w:r>
      <w:proofErr w:type="spellEnd"/>
      <w:r>
        <w:t>, ou raias em português, representam os atores participantes de um processo, sendo esses atores pessoas, departamentos, setores, cargos</w:t>
      </w:r>
      <w:del w:id="417" w:author="Ryan Lemos" w:date="2019-08-26T10:53:00Z">
        <w:r w:rsidDel="00DF726D">
          <w:delText>,</w:delText>
        </w:r>
      </w:del>
      <w:r>
        <w:t xml:space="preserve">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640D2B">
        <w:t xml:space="preserve">Figura </w:t>
      </w:r>
      <w:r w:rsidR="00640D2B">
        <w:rPr>
          <w:noProof/>
        </w:rPr>
        <w:t>13</w:t>
      </w:r>
      <w:r>
        <w:fldChar w:fldCharType="end"/>
      </w:r>
      <w:r>
        <w:t xml:space="preserve">. </w:t>
      </w:r>
    </w:p>
    <w:p w14:paraId="63ABDE0D" w14:textId="77777777" w:rsidR="00E33640" w:rsidRDefault="00E33640" w:rsidP="009E0F65"/>
    <w:p w14:paraId="53728571" w14:textId="73A8E922" w:rsidR="000337A3" w:rsidRDefault="000337A3" w:rsidP="00952162">
      <w:pPr>
        <w:pStyle w:val="Legenda"/>
        <w:keepNext/>
      </w:pPr>
      <w:bookmarkStart w:id="418" w:name="_Ref527059135"/>
      <w:r>
        <w:t xml:space="preserve">Figura </w:t>
      </w:r>
      <w:r w:rsidR="009A3B20">
        <w:fldChar w:fldCharType="begin"/>
      </w:r>
      <w:r w:rsidR="009A3B20">
        <w:instrText xml:space="preserve"> SEQ Figura \* ARABIC </w:instrText>
      </w:r>
      <w:r w:rsidR="009A3B20">
        <w:fldChar w:fldCharType="separate"/>
      </w:r>
      <w:r w:rsidR="00483DF4">
        <w:rPr>
          <w:noProof/>
        </w:rPr>
        <w:t>13</w:t>
      </w:r>
      <w:r w:rsidR="009A3B20">
        <w:rPr>
          <w:noProof/>
        </w:rPr>
        <w:fldChar w:fldCharType="end"/>
      </w:r>
      <w:bookmarkEnd w:id="418"/>
      <w:r>
        <w:t xml:space="preserve"> - Exemplo de utilização de piscinas e raias em um processo de compra</w:t>
      </w:r>
    </w:p>
    <w:p w14:paraId="6B762F64" w14:textId="77777777" w:rsidR="00442213" w:rsidRDefault="00CB768F" w:rsidP="000337A3">
      <w:pPr>
        <w:ind w:firstLine="0"/>
        <w:jc w:val="center"/>
      </w:pPr>
      <w:r w:rsidRPr="00832539">
        <w:rPr>
          <w:noProof/>
          <w:lang w:eastAsia="pt-BR"/>
        </w:rPr>
        <w:drawing>
          <wp:inline distT="0" distB="0" distL="0" distR="0" wp14:anchorId="3171AE28" wp14:editId="7133048D">
            <wp:extent cx="4922520" cy="3954780"/>
            <wp:effectExtent l="0" t="0" r="0" b="0"/>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22520" cy="3954780"/>
                    </a:xfrm>
                    <a:prstGeom prst="rect">
                      <a:avLst/>
                    </a:prstGeom>
                    <a:noFill/>
                    <a:ln>
                      <a:noFill/>
                    </a:ln>
                  </pic:spPr>
                </pic:pic>
              </a:graphicData>
            </a:graphic>
          </wp:inline>
        </w:drawing>
      </w:r>
    </w:p>
    <w:p w14:paraId="30050C62" w14:textId="77777777" w:rsidR="000337A3" w:rsidRDefault="000337A3" w:rsidP="000337A3">
      <w:pPr>
        <w:pStyle w:val="Fontes"/>
      </w:pPr>
      <w:r w:rsidRPr="00C91611">
        <w:t>Fonte: CAMPOS, 2014, p. 5</w:t>
      </w:r>
      <w:r>
        <w:t>9</w:t>
      </w:r>
      <w:r w:rsidRPr="00C91611">
        <w:t>.</w:t>
      </w:r>
    </w:p>
    <w:p w14:paraId="4B420AA1" w14:textId="77777777" w:rsidR="00D21BE3" w:rsidRDefault="00D21BE3" w:rsidP="003825BD">
      <w:pPr>
        <w:ind w:firstLine="0"/>
      </w:pPr>
    </w:p>
    <w:p w14:paraId="3F9EAF82" w14:textId="77777777" w:rsidR="00393E6F" w:rsidRDefault="00393E6F" w:rsidP="00393E6F">
      <w:pPr>
        <w:pStyle w:val="Ttulo4"/>
      </w:pPr>
      <w:bookmarkStart w:id="419" w:name="_Ref528268444"/>
      <w:bookmarkStart w:id="420" w:name="_Toc17133783"/>
      <w:r>
        <w:t xml:space="preserve">Metodologia </w:t>
      </w:r>
      <w:r w:rsidR="00DD30FE">
        <w:t>Ágil</w:t>
      </w:r>
      <w:bookmarkEnd w:id="419"/>
      <w:bookmarkEnd w:id="420"/>
    </w:p>
    <w:p w14:paraId="45BFF314" w14:textId="77777777" w:rsidR="00A82B12" w:rsidRDefault="00A82B12" w:rsidP="00A82B12"/>
    <w:p w14:paraId="6FDD32D6" w14:textId="77777777"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 xml:space="preserve">(HIRAMA, </w:t>
      </w:r>
      <w:r w:rsidR="00752E3D">
        <w:rPr>
          <w:noProof/>
        </w:rPr>
        <w:lastRenderedPageBreak/>
        <w:t>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e esteja completamente terminado. Ao final de todas as iterações tem-se o sistema 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640D2B">
        <w:t xml:space="preserve">Figura </w:t>
      </w:r>
      <w:r w:rsidR="00640D2B">
        <w:rPr>
          <w:noProof/>
        </w:rPr>
        <w:t>15</w:t>
      </w:r>
      <w:r w:rsidR="008B3673">
        <w:fldChar w:fldCharType="end"/>
      </w:r>
      <w:r w:rsidR="008B3673">
        <w:t xml:space="preserve"> demonstra um exemplo de representação do modelo iterativo ou espiral.</w:t>
      </w:r>
    </w:p>
    <w:p w14:paraId="13F41D27" w14:textId="77777777" w:rsidR="00A82B12" w:rsidRPr="00D069A7" w:rsidRDefault="00D069A7" w:rsidP="00952162">
      <w:pPr>
        <w:pStyle w:val="Fontes"/>
      </w:pPr>
      <w:r>
        <w:t xml:space="preserve"> </w:t>
      </w:r>
    </w:p>
    <w:p w14:paraId="170F19BE" w14:textId="2DDFE4CC" w:rsidR="00D069A7" w:rsidRDefault="00D069A7" w:rsidP="00952162">
      <w:pPr>
        <w:pStyle w:val="Legenda"/>
        <w:keepNext/>
      </w:pPr>
      <w:bookmarkStart w:id="421" w:name="_Ref526797528"/>
      <w:r>
        <w:t xml:space="preserve">Figura </w:t>
      </w:r>
      <w:r w:rsidR="009A3B20">
        <w:fldChar w:fldCharType="begin"/>
      </w:r>
      <w:r w:rsidR="009A3B20">
        <w:instrText xml:space="preserve"> SEQ Figura \* ARABIC </w:instrText>
      </w:r>
      <w:r w:rsidR="009A3B20">
        <w:fldChar w:fldCharType="separate"/>
      </w:r>
      <w:r w:rsidR="00483DF4">
        <w:rPr>
          <w:noProof/>
        </w:rPr>
        <w:t>14</w:t>
      </w:r>
      <w:r w:rsidR="009A3B20">
        <w:rPr>
          <w:noProof/>
        </w:rPr>
        <w:fldChar w:fldCharType="end"/>
      </w:r>
      <w:bookmarkEnd w:id="421"/>
      <w:r>
        <w:t xml:space="preserve"> - Modelo em espiral</w:t>
      </w:r>
    </w:p>
    <w:p w14:paraId="395B46D2" w14:textId="77777777" w:rsidR="00D45E2C" w:rsidRDefault="00CB768F" w:rsidP="00952162">
      <w:pPr>
        <w:pStyle w:val="Fontes"/>
      </w:pPr>
      <w:r w:rsidRPr="00832539">
        <w:rPr>
          <w:noProof/>
          <w:lang w:eastAsia="pt-BR"/>
        </w:rPr>
        <w:drawing>
          <wp:inline distT="0" distB="0" distL="0" distR="0" wp14:anchorId="4D429520" wp14:editId="0E5FC8DD">
            <wp:extent cx="3737164" cy="2048369"/>
            <wp:effectExtent l="133350" t="114300" r="130175" b="1238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5"/>
                    <a:stretch>
                      <a:fillRect/>
                    </a:stretch>
                  </pic:blipFill>
                  <pic:spPr>
                    <a:xfrm>
                      <a:off x="0" y="0"/>
                      <a:ext cx="3736975" cy="2047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B8B3FC" w14:textId="77777777" w:rsidR="00D069A7" w:rsidRDefault="00D069A7" w:rsidP="00D069A7">
      <w:pPr>
        <w:pStyle w:val="Fontes"/>
      </w:pPr>
      <w:r>
        <w:t>Fonte: HIRAMA, 2011</w:t>
      </w:r>
      <w:r w:rsidR="00BB25A9">
        <w:t>, p39</w:t>
      </w:r>
      <w:r>
        <w:t>.</w:t>
      </w:r>
    </w:p>
    <w:p w14:paraId="31DDD89D" w14:textId="77777777" w:rsidR="009E65CE" w:rsidRPr="00050E1D" w:rsidRDefault="009E65CE" w:rsidP="00952162">
      <w:pPr>
        <w:pStyle w:val="Fontes"/>
      </w:pPr>
    </w:p>
    <w:p w14:paraId="26CBC180" w14:textId="77777777"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640D2B">
        <w:t>5.2.3.5</w:t>
      </w:r>
      <w:r w:rsidR="001A0EE2">
        <w:fldChar w:fldCharType="end"/>
      </w:r>
      <w:r>
        <w:t>, e utilizado no de</w:t>
      </w:r>
      <w:r w:rsidR="001A0EE2">
        <w:t>correr deste trabalho</w:t>
      </w:r>
      <w:r>
        <w:t>, é um exemplo de uma metodologia ágil</w:t>
      </w:r>
      <w:r w:rsidR="008960DB">
        <w:t>.</w:t>
      </w:r>
    </w:p>
    <w:p w14:paraId="71CB0365" w14:textId="77777777" w:rsidR="003825BD" w:rsidRDefault="003825BD" w:rsidP="003825BD"/>
    <w:p w14:paraId="144E26DD" w14:textId="77777777" w:rsidR="00393E6F" w:rsidRDefault="00393E6F" w:rsidP="00952162">
      <w:pPr>
        <w:pStyle w:val="Ttulo4"/>
      </w:pPr>
      <w:bookmarkStart w:id="422" w:name="_Ref527668666"/>
      <w:bookmarkStart w:id="423" w:name="_Toc17133784"/>
      <w:r w:rsidRPr="00952162">
        <w:rPr>
          <w:i/>
        </w:rPr>
        <w:t xml:space="preserve">Extreme </w:t>
      </w:r>
      <w:proofErr w:type="spellStart"/>
      <w:r w:rsidRPr="00952162">
        <w:rPr>
          <w:i/>
        </w:rPr>
        <w:t>Programming</w:t>
      </w:r>
      <w:proofErr w:type="spellEnd"/>
      <w:r w:rsidR="00B26489">
        <w:t xml:space="preserve"> </w:t>
      </w:r>
      <w:r>
        <w:t>(XP)</w:t>
      </w:r>
      <w:bookmarkEnd w:id="422"/>
      <w:bookmarkEnd w:id="423"/>
    </w:p>
    <w:p w14:paraId="1535B8CA" w14:textId="77777777" w:rsidR="00393E6F" w:rsidRPr="008D625B" w:rsidRDefault="00393E6F" w:rsidP="00393E6F"/>
    <w:p w14:paraId="48FEE251" w14:textId="77777777" w:rsidR="00176D82" w:rsidRDefault="009B3841" w:rsidP="00393E6F">
      <w:r>
        <w:t xml:space="preserve">O </w:t>
      </w:r>
      <w:r w:rsidRPr="00952162">
        <w:rPr>
          <w:i/>
        </w:rPr>
        <w:t xml:space="preserve">Extreme </w:t>
      </w:r>
      <w:proofErr w:type="spellStart"/>
      <w:r w:rsidRPr="00952162">
        <w:rPr>
          <w:i/>
        </w:rPr>
        <w:t>Programming</w:t>
      </w:r>
      <w:proofErr w:type="spellEnd"/>
      <w:r>
        <w:rPr>
          <w:i/>
        </w:rPr>
        <w:t xml:space="preserve"> </w:t>
      </w:r>
      <w:r>
        <w:t xml:space="preserve">(XP), se trata de uma metodologia de desenvolvimento ágil, que busca aliar agilidade no desenvolvimento, com qualidade no </w:t>
      </w:r>
      <w:proofErr w:type="gramStart"/>
      <w:r>
        <w:t>produto final</w:t>
      </w:r>
      <w:proofErr w:type="gramEnd"/>
      <w:r>
        <w:t xml:space="preserve">.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w:t>
      </w:r>
      <w:r w:rsidR="00A2626E">
        <w:lastRenderedPageBreak/>
        <w:t>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752E3D">
        <w:rPr>
          <w:noProof/>
        </w:rPr>
        <w:t>(TELES, 2014)</w:t>
      </w:r>
      <w:r w:rsidR="00A2626E">
        <w:t>.</w:t>
      </w:r>
    </w:p>
    <w:p w14:paraId="753D1B75" w14:textId="77777777"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14:paraId="44535622" w14:textId="17ED3208" w:rsidR="007423D5" w:rsidRDefault="00A2626E" w:rsidP="00393E6F">
      <w:r>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752E3D">
        <w:rPr>
          <w:noProof/>
        </w:rPr>
        <w:t xml:space="preserve"> (TELES, 2014)</w:t>
      </w:r>
      <w:r w:rsidR="00176D82">
        <w:t xml:space="preserve">. A diferença de se ter um contato frente a frente, para uma documentação escrita, é que a documentação não exprime emoções ou sentimentos, já na comunicação direta a linguagem corporal toma forma, e o sentimento é </w:t>
      </w:r>
      <w:del w:id="424" w:author="Ryan Lemos" w:date="2019-08-19T19:04:00Z">
        <w:r w:rsidR="00176D82" w:rsidDel="00753186">
          <w:delText>expressado</w:delText>
        </w:r>
      </w:del>
      <w:ins w:id="425" w:author="Ryan Lemos" w:date="2019-08-19T19:04:00Z">
        <w:r w:rsidR="00753186">
          <w:t>expresso</w:t>
        </w:r>
      </w:ins>
      <w:r w:rsidR="00176D82">
        <w:t xml:space="preserve"> de maneira mais eficaz</w:t>
      </w:r>
      <w:r w:rsidR="001A0EE2">
        <w:t xml:space="preserve"> como afirma Teles</w:t>
      </w:r>
      <w:r w:rsidR="00176D82">
        <w:t xml:space="preserve"> </w:t>
      </w:r>
      <w:r w:rsidR="00752E3D">
        <w:rPr>
          <w:noProof/>
        </w:rPr>
        <w:t>(2014)</w:t>
      </w:r>
      <w:r w:rsidR="00176D82">
        <w:t>.</w:t>
      </w:r>
      <w:r w:rsidR="00412250">
        <w:t xml:space="preserve"> </w:t>
      </w:r>
    </w:p>
    <w:p w14:paraId="4C1C2F4B" w14:textId="77777777" w:rsidR="007423D5" w:rsidRDefault="00412250" w:rsidP="00393E6F">
      <w:r>
        <w:t>A simplicidade consiste em desenvolver código o mais simples possível, somente resolvendo o necessário para o cliente</w:t>
      </w:r>
      <w:r w:rsidR="007423D5">
        <w:t xml:space="preserve"> </w:t>
      </w:r>
      <w:r w:rsidR="00752E3D">
        <w:rPr>
          <w:noProof/>
        </w:rPr>
        <w:t>(TELES, 2014)</w:t>
      </w:r>
      <w:r>
        <w:t xml:space="preserve">. </w:t>
      </w:r>
      <w:r w:rsidR="001A0EE2">
        <w:t xml:space="preserve">Teles </w:t>
      </w:r>
      <w:r w:rsidR="00752E3D">
        <w:rPr>
          <w:noProof/>
        </w:rPr>
        <w:t>(2014)</w:t>
      </w:r>
      <w:r w:rsidR="001A0EE2">
        <w:t xml:space="preserve"> explica que i</w:t>
      </w:r>
      <w:r>
        <w:t>sso se dá, pois, um código mais simples tende a ser mais fácil de ser alterado em caso de necessidade de alteração.</w:t>
      </w:r>
    </w:p>
    <w:p w14:paraId="704F1B06" w14:textId="77777777" w:rsidR="0043034B" w:rsidRDefault="00412250" w:rsidP="00393E6F">
      <w:r>
        <w:t>A coragem diz respeito a equipe ter coragem de enfrentar algo novo. Para desenvolver usando o XP alguns padrões devem ser deixados de lado</w:t>
      </w:r>
      <w:r w:rsidR="007423D5">
        <w:t xml:space="preserve"> </w:t>
      </w:r>
      <w:r w:rsidR="00752E3D">
        <w:rPr>
          <w:noProof/>
        </w:rPr>
        <w:t>(TELES, 2014)</w:t>
      </w:r>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14:paraId="25CC99A9" w14:textId="77777777" w:rsidR="00325BEA" w:rsidRDefault="00325BEA" w:rsidP="00393E6F">
      <w:r>
        <w:t>Quanto a programação em par</w:t>
      </w:r>
      <w:r w:rsidR="00086F67">
        <w:t xml:space="preserve"> citada anteriormente</w:t>
      </w:r>
      <w:r>
        <w:t xml:space="preserve">, ela é uma das </w:t>
      </w:r>
      <w:r w:rsidR="008D6640">
        <w:t>práticas</w:t>
      </w:r>
      <w:r>
        <w:t xml:space="preserve"> do XP</w:t>
      </w:r>
      <w:r w:rsidR="008D6640">
        <w:t xml:space="preserve">, junto com o jogo do planejamento, o cliente presente, o </w:t>
      </w:r>
      <w:r w:rsidR="008D6640" w:rsidRPr="00952162">
        <w:rPr>
          <w:i/>
        </w:rPr>
        <w:t xml:space="preserve">stand </w:t>
      </w:r>
      <w:proofErr w:type="spellStart"/>
      <w:r w:rsidR="008D6640" w:rsidRPr="00952162">
        <w:rPr>
          <w:i/>
        </w:rPr>
        <w:t>up</w:t>
      </w:r>
      <w:proofErr w:type="spellEnd"/>
      <w:r w:rsidR="008D6640" w:rsidRPr="00952162">
        <w:rPr>
          <w:i/>
        </w:rPr>
        <w:t xml:space="preserve"> meeting</w:t>
      </w:r>
      <w:r w:rsidR="008D6640" w:rsidRPr="00952162">
        <w:t>,</w:t>
      </w:r>
      <w:r w:rsidR="008D6640">
        <w:t xml:space="preserve"> desenvolvimento guiado a testes, </w:t>
      </w:r>
      <w:proofErr w:type="spellStart"/>
      <w:r w:rsidR="008D6640" w:rsidRPr="00952162">
        <w:rPr>
          <w:i/>
        </w:rPr>
        <w:t>refactoring</w:t>
      </w:r>
      <w:proofErr w:type="spellEnd"/>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w:t>
      </w:r>
      <w:r>
        <w:lastRenderedPageBreak/>
        <w:t>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14:paraId="352FB233" w14:textId="77777777" w:rsidR="009716A9" w:rsidRDefault="003921E6">
      <w:r>
        <w:t xml:space="preserve">Além da programação em par, destaca-se o desenvolvimento orientado a testes,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(TELES, 2014)</w:t>
      </w:r>
      <w:r>
        <w:t xml:space="preserve">. </w:t>
      </w:r>
      <w:r w:rsidR="009D2445">
        <w:t>Teles</w:t>
      </w:r>
      <w:r w:rsidR="009D2445" w:rsidRPr="009D2445">
        <w:t xml:space="preserve"> </w:t>
      </w:r>
      <w:r w:rsidR="00752E3D">
        <w:rPr>
          <w:noProof/>
        </w:rPr>
        <w:t>(2014)</w:t>
      </w:r>
      <w:r w:rsidR="009D2445">
        <w:t xml:space="preserve"> defende 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14:paraId="01D42526" w14:textId="77777777" w:rsidR="003921E6" w:rsidRDefault="003921E6" w:rsidP="00393E6F">
      <w:r>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16</w:t>
      </w:r>
      <w:r w:rsidR="00086F67">
        <w:t>.</w:t>
      </w:r>
    </w:p>
    <w:p w14:paraId="42A1D562" w14:textId="77777777" w:rsidR="003B2B7A" w:rsidRPr="005854F3" w:rsidRDefault="003B2B7A" w:rsidP="005854F3"/>
    <w:p w14:paraId="5583DB62" w14:textId="66D3C760" w:rsidR="00F03DA2" w:rsidRDefault="00F03DA2" w:rsidP="00F03DA2">
      <w:pPr>
        <w:pStyle w:val="Legenda"/>
        <w:keepNext/>
      </w:pPr>
      <w:r>
        <w:t xml:space="preserve">Figura </w:t>
      </w:r>
      <w:r w:rsidR="009A3B20">
        <w:fldChar w:fldCharType="begin"/>
      </w:r>
      <w:r w:rsidR="009A3B20">
        <w:instrText xml:space="preserve"> SEQ Figura \* ARABIC </w:instrText>
      </w:r>
      <w:r w:rsidR="009A3B20">
        <w:fldChar w:fldCharType="separate"/>
      </w:r>
      <w:r w:rsidR="00483DF4">
        <w:rPr>
          <w:noProof/>
        </w:rPr>
        <w:t>15</w:t>
      </w:r>
      <w:r w:rsidR="009A3B20">
        <w:rPr>
          <w:noProof/>
        </w:rPr>
        <w:fldChar w:fldCharType="end"/>
      </w:r>
      <w:r>
        <w:t xml:space="preserve"> - Exemplo de uma estória de usuário</w:t>
      </w:r>
    </w:p>
    <w:p w14:paraId="3E8413B8" w14:textId="77777777" w:rsidR="00F03DA2" w:rsidRDefault="00CB768F" w:rsidP="00F03DA2">
      <w:pPr>
        <w:pStyle w:val="Fontes"/>
      </w:pPr>
      <w:r w:rsidRPr="00832539">
        <w:rPr>
          <w:noProof/>
          <w:lang w:eastAsia="pt-BR"/>
        </w:rPr>
        <w:drawing>
          <wp:inline distT="0" distB="0" distL="0" distR="0" wp14:anchorId="0BA990C4" wp14:editId="032377D0">
            <wp:extent cx="3186607" cy="2476975"/>
            <wp:effectExtent l="133350" t="114300" r="109220" b="15240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6"/>
                    <a:stretch>
                      <a:fillRect/>
                    </a:stretch>
                  </pic:blipFill>
                  <pic:spPr>
                    <a:xfrm>
                      <a:off x="0" y="0"/>
                      <a:ext cx="3186430" cy="2476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560DE" w14:textId="77777777" w:rsidR="003B2B7A" w:rsidRDefault="00F03DA2" w:rsidP="00F03DA2">
      <w:pPr>
        <w:pStyle w:val="Fontes"/>
      </w:pPr>
      <w:r>
        <w:t>Fonte: TELES, 2014, p.78.</w:t>
      </w:r>
    </w:p>
    <w:p w14:paraId="3F921B7C" w14:textId="77777777" w:rsidR="00F03DA2" w:rsidRDefault="00F03DA2" w:rsidP="005854F3">
      <w:pPr>
        <w:pStyle w:val="Fontes"/>
      </w:pPr>
    </w:p>
    <w:p w14:paraId="6335412E" w14:textId="77777777" w:rsidR="009716A9" w:rsidRPr="00B116AB" w:rsidRDefault="009716A9">
      <w:r>
        <w:t xml:space="preserve">Como o XP se trata de uma metodologia iterativa, em certos </w:t>
      </w:r>
      <w:proofErr w:type="gramStart"/>
      <w:r>
        <w:t>períodos de tempo</w:t>
      </w:r>
      <w:proofErr w:type="gramEnd"/>
      <w:r>
        <w:t xml:space="preserve">, tem-se entregas de porções do </w:t>
      </w:r>
      <w:r w:rsidRPr="00E95C78">
        <w:rPr>
          <w:i/>
        </w:rPr>
        <w:t>software</w:t>
      </w:r>
      <w:r>
        <w:t xml:space="preserve"> para que</w:t>
      </w:r>
      <w:r w:rsidR="003B2B7A">
        <w:t xml:space="preserve"> que</w:t>
      </w:r>
      <w:r>
        <w:t xml:space="preserve"> o cliente possa utilizar o sistema sem que o mesmo esteja totalmente pronto. Essas entregas são conhecidas como </w:t>
      </w:r>
      <w:r w:rsidRPr="00063EEB">
        <w:rPr>
          <w:i/>
        </w:rPr>
        <w:t>releases</w:t>
      </w:r>
      <w:r>
        <w:t xml:space="preserve"> </w:t>
      </w:r>
      <w:r w:rsidR="00752E3D">
        <w:rPr>
          <w:noProof/>
        </w:rPr>
        <w:t>(TELES, 2014)</w:t>
      </w:r>
      <w:r>
        <w:t xml:space="preserve">. </w:t>
      </w:r>
      <w:r w:rsidR="0097794D">
        <w:t>S</w:t>
      </w:r>
      <w:r>
        <w:t xml:space="preserve">egundo Teles </w:t>
      </w:r>
      <w:r w:rsidR="00752E3D">
        <w:rPr>
          <w:noProof/>
        </w:rPr>
        <w:t>(2014)</w:t>
      </w:r>
      <w:r>
        <w:t xml:space="preserve"> os </w:t>
      </w:r>
      <w:r w:rsidRPr="00063EEB">
        <w:rPr>
          <w:i/>
        </w:rPr>
        <w:t>releases</w:t>
      </w:r>
      <w:r>
        <w:t xml:space="preserve"> no XP duram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w:t>
      </w:r>
      <w:r w:rsidR="00B116AB">
        <w:lastRenderedPageBreak/>
        <w:t xml:space="preserve">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Segundo Teles (2014) o tempo de uma iteração pode variar cerca de uma a três semanas, mas que geralmente o tempo de </w:t>
      </w:r>
      <w:r w:rsidR="00E63AFD">
        <w:t>duas</w:t>
      </w:r>
      <w:r w:rsidR="00B116AB">
        <w:t xml:space="preserve"> semanas é o mais utilizado</w:t>
      </w:r>
      <w:r w:rsidR="0042432B">
        <w:t xml:space="preserve"> em empresas com o XP</w:t>
      </w:r>
      <w:r w:rsidR="00B116AB">
        <w:t>.</w:t>
      </w:r>
    </w:p>
    <w:p w14:paraId="0D127973" w14:textId="77777777" w:rsidR="00644138" w:rsidRDefault="0064714D">
      <w:r>
        <w:t>P</w:t>
      </w:r>
      <w:r w:rsidR="001B5BE5">
        <w:t>retende-se neste trabalho fazer utilização da metodologia de desenvolvimento denominada XP.</w:t>
      </w:r>
      <w:r>
        <w:t xml:space="preserve"> </w:t>
      </w:r>
      <w:proofErr w:type="spellStart"/>
      <w:r>
        <w:t>Hirama</w:t>
      </w:r>
      <w:proofErr w:type="spellEnd"/>
      <w:r w:rsidR="00752E3D">
        <w:rPr>
          <w:noProof/>
        </w:rPr>
        <w:t xml:space="preserve"> (2011)</w:t>
      </w:r>
      <w:r>
        <w:t xml:space="preserve"> afirma que o XP pode não ser recomendado a grandes projetos de </w:t>
      </w:r>
      <w:r w:rsidRPr="00E95C78">
        <w:rPr>
          <w:i/>
        </w:rPr>
        <w:t>software</w:t>
      </w:r>
      <w:r>
        <w:t>. Porém pretende-se fazer utilização desta metodologia</w:t>
      </w:r>
      <w:r w:rsidR="001B5BE5">
        <w:t xml:space="preserve"> a ponto de se</w:t>
      </w:r>
      <w:r>
        <w:t xml:space="preserve"> </w:t>
      </w:r>
      <w:r w:rsidR="007423D5">
        <w:t>chegar a</w:t>
      </w:r>
      <w:r>
        <w:t xml:space="preserve"> uma avaliação pessoal</w:t>
      </w:r>
      <w:r w:rsidR="007423D5">
        <w:t xml:space="preserve"> acerca da experiência de uso do XP</w:t>
      </w:r>
      <w:r w:rsidR="000359CC">
        <w:t xml:space="preserve"> e assim verificar </w:t>
      </w:r>
      <w:r w:rsidR="00171FB0">
        <w:t>como</w:t>
      </w:r>
      <w:r w:rsidR="000359CC">
        <w:t xml:space="preserve"> a metodologia conseguiu apoiar o desenvolvimento do ambiente</w:t>
      </w:r>
      <w:r w:rsidR="001B5BE5">
        <w:t>.</w:t>
      </w:r>
      <w:r>
        <w:t xml:space="preserve"> Deve-se ressaltar que não será possível a </w:t>
      </w:r>
      <w:r w:rsidR="00086F67">
        <w:t>a</w:t>
      </w:r>
      <w:r>
        <w:t>plicação da programação em par, que é uma das práticas do XP, pois a execução do projeto será feita por uma pessoa.</w:t>
      </w:r>
    </w:p>
    <w:p w14:paraId="18C9EE4C" w14:textId="77777777" w:rsidR="00E572D4" w:rsidRPr="002126A0" w:rsidRDefault="00393E6F" w:rsidP="000359CC">
      <w:pPr>
        <w:ind w:firstLine="0"/>
      </w:pPr>
      <w:r>
        <w:t xml:space="preserve"> </w:t>
      </w:r>
    </w:p>
    <w:p w14:paraId="15C791F5" w14:textId="77777777" w:rsidR="00D61CB9" w:rsidRDefault="00557B59" w:rsidP="00D61CB9">
      <w:pPr>
        <w:pStyle w:val="Ttulo3"/>
      </w:pPr>
      <w:bookmarkStart w:id="426" w:name="_Toc17133785"/>
      <w:r>
        <w:t xml:space="preserve">Tecnologias para desenvolvimento </w:t>
      </w:r>
      <w:r w:rsidR="00D61CB9">
        <w:t>WEB</w:t>
      </w:r>
      <w:bookmarkEnd w:id="426"/>
    </w:p>
    <w:p w14:paraId="24372E43" w14:textId="77777777" w:rsidR="008D625B" w:rsidRDefault="008D625B" w:rsidP="008D625B"/>
    <w:p w14:paraId="73F6740A" w14:textId="77777777"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Web podem ser divididas em </w:t>
      </w:r>
      <w:r w:rsidR="009D2445" w:rsidRPr="00952162">
        <w:rPr>
          <w:i/>
        </w:rPr>
        <w:t>Front-</w:t>
      </w:r>
      <w:proofErr w:type="spellStart"/>
      <w:r w:rsidR="009D2445" w:rsidRPr="00952162">
        <w:rPr>
          <w:i/>
        </w:rPr>
        <w:t>End</w:t>
      </w:r>
      <w:proofErr w:type="spellEnd"/>
      <w:r w:rsidR="009D2445">
        <w:t xml:space="preserve"> e </w:t>
      </w:r>
      <w:r w:rsidR="009D2445" w:rsidRPr="00952162">
        <w:rPr>
          <w:i/>
        </w:rPr>
        <w:t>Back-End</w:t>
      </w:r>
      <w:r w:rsidR="009D2445">
        <w:t xml:space="preserve">. Tecnologias </w:t>
      </w:r>
      <w:r w:rsidR="009D2445" w:rsidRPr="00952162">
        <w:rPr>
          <w:i/>
        </w:rPr>
        <w:t>Front-</w:t>
      </w:r>
      <w:proofErr w:type="spellStart"/>
      <w:r w:rsidR="009D2445" w:rsidRPr="00952162">
        <w:rPr>
          <w:i/>
        </w:rPr>
        <w:t>End</w:t>
      </w:r>
      <w:proofErr w:type="spellEnd"/>
      <w:r w:rsidR="009D2445">
        <w:t xml:space="preserve"> são aquelas que estão em contato direto com o usuário, como </w:t>
      </w:r>
      <w:r w:rsidR="003538E1">
        <w:t>por exemplo,</w:t>
      </w:r>
      <w:r w:rsidR="009D2445">
        <w:t xml:space="preserve"> o </w:t>
      </w:r>
      <w:r w:rsidR="003538E1" w:rsidRPr="00E95C78">
        <w:rPr>
          <w:i/>
        </w:rPr>
        <w:t xml:space="preserve">Hypertext Markup </w:t>
      </w:r>
      <w:proofErr w:type="spellStart"/>
      <w:r w:rsidR="003538E1" w:rsidRPr="00E95C78">
        <w:rPr>
          <w:i/>
        </w:rPr>
        <w:t>Language</w:t>
      </w:r>
      <w:proofErr w:type="spellEnd"/>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w:t>
      </w:r>
      <w:proofErr w:type="spellStart"/>
      <w:r w:rsidR="009D2445" w:rsidRPr="00952162">
        <w:rPr>
          <w:i/>
        </w:rPr>
        <w:t>End</w:t>
      </w:r>
      <w:proofErr w:type="spellEnd"/>
      <w:r w:rsidR="009D2445">
        <w:t xml:space="preserve"> são as que estão em contato direto com o servidor e não mantém vínculo direto com o usuário final, um exemplo é a linguagem de </w:t>
      </w:r>
      <w:proofErr w:type="spellStart"/>
      <w:r w:rsidR="009D2445" w:rsidRPr="00952162">
        <w:rPr>
          <w:i/>
        </w:rPr>
        <w:t>scripting</w:t>
      </w:r>
      <w:proofErr w:type="spellEnd"/>
      <w:r w:rsidR="00A80249">
        <w:rPr>
          <w:i/>
        </w:rPr>
        <w:t xml:space="preserve"> </w:t>
      </w:r>
      <w:r w:rsidR="00A80249" w:rsidRPr="005854F3">
        <w:t>PHP:</w:t>
      </w:r>
      <w:r w:rsidR="009D2445">
        <w:t xml:space="preserve"> </w:t>
      </w:r>
      <w:r w:rsidR="003538E1" w:rsidRPr="00E95C78">
        <w:rPr>
          <w:i/>
        </w:rPr>
        <w:t xml:space="preserve">Hypertext </w:t>
      </w:r>
      <w:proofErr w:type="spellStart"/>
      <w:r w:rsidR="003538E1" w:rsidRPr="00E95C78">
        <w:rPr>
          <w:i/>
        </w:rPr>
        <w:t>Preprocessor</w:t>
      </w:r>
      <w:proofErr w:type="spellEnd"/>
      <w:r w:rsidR="003538E1">
        <w:t xml:space="preserve"> (</w:t>
      </w:r>
      <w:r w:rsidR="009D2445">
        <w:t>PHP</w:t>
      </w:r>
      <w:r w:rsidR="003538E1">
        <w:t>)</w:t>
      </w:r>
      <w:r w:rsidR="009D2445">
        <w:t xml:space="preserve"> </w:t>
      </w:r>
      <w:r w:rsidR="00752E3D">
        <w:rPr>
          <w:noProof/>
        </w:rPr>
        <w:t>(PHP, 2018b)</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14:paraId="50CE8A35" w14:textId="77777777" w:rsidR="000359CC" w:rsidRDefault="000359CC" w:rsidP="008D625B"/>
    <w:p w14:paraId="1E9906B9" w14:textId="77777777" w:rsidR="00D61CB9" w:rsidRPr="00D8016C" w:rsidRDefault="0034001E" w:rsidP="00D61CB9">
      <w:pPr>
        <w:pStyle w:val="Ttulo4"/>
        <w:rPr>
          <w:lang w:val="en-US"/>
        </w:rPr>
      </w:pPr>
      <w:bookmarkStart w:id="427" w:name="_Toc17133786"/>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427"/>
    </w:p>
    <w:p w14:paraId="6FA39729" w14:textId="77777777" w:rsidR="00CA0AB3" w:rsidRPr="00D8016C" w:rsidRDefault="00CA0AB3" w:rsidP="00952162">
      <w:pPr>
        <w:rPr>
          <w:lang w:val="en-US"/>
        </w:rPr>
      </w:pPr>
    </w:p>
    <w:p w14:paraId="71EAE352" w14:textId="77777777" w:rsidR="00295B4E" w:rsidRDefault="004156AE" w:rsidP="008D625B">
      <w:proofErr w:type="spellStart"/>
      <w:r w:rsidRPr="005D020E">
        <w:rPr>
          <w:i/>
        </w:rPr>
        <w:t>Hyper</w:t>
      </w:r>
      <w:proofErr w:type="spellEnd"/>
      <w:r w:rsidRPr="005D020E">
        <w:rPr>
          <w:i/>
        </w:rPr>
        <w:t xml:space="preserve"> </w:t>
      </w:r>
      <w:proofErr w:type="spellStart"/>
      <w:r w:rsidRPr="005D020E">
        <w:rPr>
          <w:i/>
        </w:rPr>
        <w:t>Text</w:t>
      </w:r>
      <w:proofErr w:type="spellEnd"/>
      <w:r w:rsidRPr="005D020E">
        <w:rPr>
          <w:i/>
        </w:rPr>
        <w:t xml:space="preserve"> Markup </w:t>
      </w:r>
      <w:proofErr w:type="spellStart"/>
      <w:r w:rsidRPr="005D020E">
        <w:rPr>
          <w:i/>
        </w:rPr>
        <w:t>Language</w:t>
      </w:r>
      <w:proofErr w:type="spellEnd"/>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proofErr w:type="spellStart"/>
      <w:r w:rsidR="002A2766" w:rsidRPr="00952162">
        <w:rPr>
          <w:i/>
        </w:rPr>
        <w:t>tags</w:t>
      </w:r>
      <w:proofErr w:type="spellEnd"/>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640D2B">
        <w:t xml:space="preserve">Figura </w:t>
      </w:r>
      <w:r w:rsidR="00640D2B">
        <w:rPr>
          <w:noProof/>
        </w:rPr>
        <w:t>19</w:t>
      </w:r>
      <w:r w:rsidR="00466E6F">
        <w:fldChar w:fldCharType="end"/>
      </w:r>
      <w:r w:rsidR="00466E6F">
        <w:t xml:space="preserve"> consiste na estrutura de </w:t>
      </w:r>
      <w:proofErr w:type="spellStart"/>
      <w:r w:rsidR="00466E6F" w:rsidRPr="00952162">
        <w:rPr>
          <w:i/>
        </w:rPr>
        <w:t>tags</w:t>
      </w:r>
      <w:proofErr w:type="spellEnd"/>
      <w:r w:rsidR="00466E6F">
        <w:t xml:space="preserve"> básica de um documento HTML. </w:t>
      </w:r>
    </w:p>
    <w:p w14:paraId="5B1FC27D" w14:textId="77777777" w:rsidR="00CA0AB3" w:rsidRPr="00F434C7" w:rsidRDefault="00FC5A32" w:rsidP="008D625B">
      <w:r>
        <w:lastRenderedPageBreak/>
        <w:t xml:space="preserve">A </w:t>
      </w:r>
      <w:proofErr w:type="spellStart"/>
      <w:r w:rsidRPr="00952162">
        <w:rPr>
          <w:i/>
        </w:rPr>
        <w:t>tag</w:t>
      </w:r>
      <w:proofErr w:type="spellEnd"/>
      <w:r>
        <w:t xml:space="preserve"> </w:t>
      </w:r>
      <w:r w:rsidR="00324A16">
        <w:t>‘</w:t>
      </w:r>
      <w:proofErr w:type="spellStart"/>
      <w:r w:rsidR="00324A16">
        <w:t>html</w:t>
      </w:r>
      <w:proofErr w:type="spellEnd"/>
      <w:r w:rsidR="00324A16">
        <w:t>’</w:t>
      </w:r>
      <w:r>
        <w:t xml:space="preserve"> indica onde se inicia e onde se termina o documento HTML</w:t>
      </w:r>
      <w:r w:rsidR="001D0075">
        <w:t xml:space="preserve">. A </w:t>
      </w:r>
      <w:proofErr w:type="spellStart"/>
      <w:r w:rsidR="001D0075" w:rsidRPr="00952162">
        <w:rPr>
          <w:i/>
        </w:rPr>
        <w:t>tag</w:t>
      </w:r>
      <w:proofErr w:type="spellEnd"/>
      <w:r w:rsidR="001D0075">
        <w:t xml:space="preserve"> </w:t>
      </w:r>
      <w:r w:rsidR="00324A16">
        <w:t>‘</w:t>
      </w:r>
      <w:proofErr w:type="spellStart"/>
      <w:r w:rsidR="00F434C7" w:rsidRPr="00952162">
        <w:rPr>
          <w:i/>
        </w:rPr>
        <w:t>h</w:t>
      </w:r>
      <w:r w:rsidR="001D0075" w:rsidRPr="00952162">
        <w:rPr>
          <w:i/>
        </w:rPr>
        <w:t>ead</w:t>
      </w:r>
      <w:proofErr w:type="spellEnd"/>
      <w:r w:rsidR="00324A16">
        <w:t>’</w:t>
      </w:r>
      <w:r w:rsidR="001D0075">
        <w:t xml:space="preserve"> </w:t>
      </w:r>
      <w:r w:rsidR="00324A16">
        <w:t xml:space="preserve">representa o cabeçalho do documento, dentro dela há uma outra </w:t>
      </w:r>
      <w:proofErr w:type="spellStart"/>
      <w:r w:rsidR="00324A16" w:rsidRPr="00952162">
        <w:rPr>
          <w:i/>
        </w:rPr>
        <w:t>tag</w:t>
      </w:r>
      <w:proofErr w:type="spellEnd"/>
      <w:r w:rsidR="00324A16">
        <w:t xml:space="preserve"> chamada ‘</w:t>
      </w:r>
      <w:proofErr w:type="spellStart"/>
      <w:r w:rsidR="00324A16" w:rsidRPr="00952162">
        <w:rPr>
          <w:i/>
        </w:rPr>
        <w:t>title</w:t>
      </w:r>
      <w:proofErr w:type="spellEnd"/>
      <w:r w:rsidR="00324A16">
        <w:t>’</w:t>
      </w:r>
      <w:r w:rsidR="00A80249">
        <w:t xml:space="preserve"> que</w:t>
      </w:r>
      <w:r w:rsidR="001D0075">
        <w:t xml:space="preserve"> </w:t>
      </w:r>
      <w:r w:rsidR="00324A16">
        <w:t>indica o título da página</w:t>
      </w:r>
      <w:r w:rsidR="00F434C7">
        <w:t>. Já a ‘</w:t>
      </w:r>
      <w:proofErr w:type="spellStart"/>
      <w:r w:rsidR="00F434C7" w:rsidRPr="00952162">
        <w:rPr>
          <w:i/>
        </w:rPr>
        <w:t>body</w:t>
      </w:r>
      <w:proofErr w:type="spellEnd"/>
      <w:r w:rsidR="00F434C7">
        <w:rPr>
          <w:i/>
        </w:rPr>
        <w:t xml:space="preserve">’ </w:t>
      </w:r>
      <w:r w:rsidR="00F434C7">
        <w:t>representa o corpo do documento HTML</w:t>
      </w:r>
      <w:r w:rsidR="00E9283F">
        <w:t xml:space="preserve"> </w:t>
      </w:r>
      <w:r w:rsidR="00752E3D">
        <w:rPr>
          <w:noProof/>
        </w:rPr>
        <w:t>(ROBBINS, 2013)</w:t>
      </w:r>
      <w:r w:rsidR="00F434C7">
        <w:t>.</w:t>
      </w:r>
    </w:p>
    <w:p w14:paraId="6C751F6E" w14:textId="77777777" w:rsidR="00B4017F" w:rsidRDefault="00B4017F" w:rsidP="00952162">
      <w:pPr>
        <w:pStyle w:val="Fontes"/>
      </w:pPr>
    </w:p>
    <w:p w14:paraId="6443BFFC" w14:textId="6594A3BC" w:rsidR="001C7EEF" w:rsidRDefault="001C7EEF" w:rsidP="00952162">
      <w:pPr>
        <w:pStyle w:val="Legenda"/>
        <w:keepNext/>
      </w:pPr>
      <w:bookmarkStart w:id="428" w:name="_Ref526671958"/>
      <w:r>
        <w:t xml:space="preserve">Figura </w:t>
      </w:r>
      <w:r w:rsidR="009A3B20">
        <w:fldChar w:fldCharType="begin"/>
      </w:r>
      <w:r w:rsidR="009A3B20">
        <w:instrText xml:space="preserve"> SEQ Figura \* ARABIC </w:instrText>
      </w:r>
      <w:r w:rsidR="009A3B20">
        <w:fldChar w:fldCharType="separate"/>
      </w:r>
      <w:r w:rsidR="00483DF4">
        <w:rPr>
          <w:noProof/>
        </w:rPr>
        <w:t>16</w:t>
      </w:r>
      <w:r w:rsidR="009A3B20">
        <w:rPr>
          <w:noProof/>
        </w:rPr>
        <w:fldChar w:fldCharType="end"/>
      </w:r>
      <w:bookmarkEnd w:id="428"/>
      <w:r>
        <w:t xml:space="preserve"> - Estrutura básica do HTML</w:t>
      </w:r>
    </w:p>
    <w:p w14:paraId="16291EA9" w14:textId="77777777" w:rsidR="00B4017F" w:rsidRDefault="00CB768F" w:rsidP="00952162">
      <w:pPr>
        <w:pStyle w:val="Fontes"/>
      </w:pPr>
      <w:r w:rsidRPr="00832539">
        <w:rPr>
          <w:noProof/>
          <w:lang w:eastAsia="pt-BR"/>
        </w:rPr>
        <w:drawing>
          <wp:inline distT="0" distB="0" distL="0" distR="0" wp14:anchorId="02B81A6B" wp14:editId="6BDA22A8">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14:paraId="4289F364" w14:textId="77777777" w:rsidR="001C7EEF" w:rsidRDefault="001C7EEF" w:rsidP="001C7EEF">
      <w:pPr>
        <w:pStyle w:val="Fontes"/>
      </w:pPr>
      <w:r>
        <w:t>Fonte: PRÓPRIA</w:t>
      </w:r>
      <w:r w:rsidR="00BB25A9">
        <w:t xml:space="preserve">, utilizando o </w:t>
      </w:r>
      <w:proofErr w:type="spellStart"/>
      <w:r w:rsidR="00BB25A9">
        <w:t>SublimeText</w:t>
      </w:r>
      <w:proofErr w:type="spellEnd"/>
      <w:r w:rsidR="00BB25A9">
        <w:t xml:space="preserve"> 4</w:t>
      </w:r>
      <w:r>
        <w:t>.</w:t>
      </w:r>
    </w:p>
    <w:p w14:paraId="414B0D6F" w14:textId="77777777" w:rsidR="008C38D8" w:rsidRDefault="008C38D8" w:rsidP="00952162">
      <w:pPr>
        <w:pStyle w:val="Fontes"/>
      </w:pPr>
    </w:p>
    <w:p w14:paraId="774F2773" w14:textId="77777777" w:rsidR="001B67AB"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proofErr w:type="spellStart"/>
      <w:r w:rsidR="002338C8" w:rsidRPr="00952162">
        <w:rPr>
          <w:i/>
        </w:rPr>
        <w:t>tags</w:t>
      </w:r>
      <w:proofErr w:type="spellEnd"/>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14:paraId="32A95599" w14:textId="77777777" w:rsidR="008D625B" w:rsidRPr="002338C8" w:rsidRDefault="00345B8B" w:rsidP="008D625B">
      <w:r>
        <w:t>Por acreditar que o HTML seja uma maneira simples e con</w:t>
      </w:r>
      <w:r w:rsidR="0044384E">
        <w:t xml:space="preserve">cisa de marcação, além do </w:t>
      </w:r>
      <w:proofErr w:type="spellStart"/>
      <w:r w:rsidR="0044384E">
        <w:t>Laravel</w:t>
      </w:r>
      <w:proofErr w:type="spellEnd"/>
      <w:r w:rsidR="0044384E">
        <w:t xml:space="preserve"> reconhecer HTML, optou-se então pelo seu uso no desenvolvimento deste trabalho.</w:t>
      </w:r>
    </w:p>
    <w:p w14:paraId="25459AF0" w14:textId="77777777" w:rsidR="00CA0AB3" w:rsidRPr="008D625B" w:rsidRDefault="00CA0AB3" w:rsidP="008D625B"/>
    <w:p w14:paraId="7A55A02E" w14:textId="77777777" w:rsidR="009F7D5B" w:rsidRDefault="0034001E" w:rsidP="00510265">
      <w:pPr>
        <w:pStyle w:val="Ttulo4"/>
      </w:pPr>
      <w:bookmarkStart w:id="429" w:name="_Toc17133787"/>
      <w:proofErr w:type="spellStart"/>
      <w:r w:rsidRPr="00952162">
        <w:rPr>
          <w:i/>
        </w:rPr>
        <w:t>Cascading</w:t>
      </w:r>
      <w:proofErr w:type="spellEnd"/>
      <w:r w:rsidRPr="00952162">
        <w:rPr>
          <w:i/>
        </w:rPr>
        <w:t xml:space="preserve"> </w:t>
      </w:r>
      <w:proofErr w:type="spellStart"/>
      <w:r w:rsidRPr="00952162">
        <w:rPr>
          <w:i/>
        </w:rPr>
        <w:t>Style</w:t>
      </w:r>
      <w:proofErr w:type="spellEnd"/>
      <w:r w:rsidRPr="00952162">
        <w:rPr>
          <w:i/>
        </w:rPr>
        <w:t xml:space="preserve"> </w:t>
      </w:r>
      <w:proofErr w:type="spellStart"/>
      <w:r w:rsidRPr="00952162">
        <w:rPr>
          <w:i/>
        </w:rPr>
        <w:t>Sheets</w:t>
      </w:r>
      <w:proofErr w:type="spellEnd"/>
      <w:r>
        <w:t xml:space="preserve"> (</w:t>
      </w:r>
      <w:r w:rsidR="00D61CB9" w:rsidRPr="003635FC">
        <w:t>CSS</w:t>
      </w:r>
      <w:r>
        <w:t>)</w:t>
      </w:r>
      <w:bookmarkEnd w:id="429"/>
    </w:p>
    <w:p w14:paraId="41EF115A" w14:textId="77777777" w:rsidR="00510265" w:rsidRDefault="00510265" w:rsidP="00510265"/>
    <w:p w14:paraId="0B79814A" w14:textId="77777777" w:rsidR="00BC59B8" w:rsidRDefault="00BC59B8" w:rsidP="00510265">
      <w:proofErr w:type="spellStart"/>
      <w:r w:rsidRPr="005D020E">
        <w:rPr>
          <w:i/>
        </w:rPr>
        <w:t>Cascading</w:t>
      </w:r>
      <w:proofErr w:type="spellEnd"/>
      <w:r w:rsidRPr="005D020E">
        <w:rPr>
          <w:i/>
        </w:rPr>
        <w:t xml:space="preserve"> </w:t>
      </w:r>
      <w:proofErr w:type="spellStart"/>
      <w:r w:rsidRPr="005D020E">
        <w:rPr>
          <w:i/>
        </w:rPr>
        <w:t>Style</w:t>
      </w:r>
      <w:proofErr w:type="spellEnd"/>
      <w:r w:rsidRPr="005D020E">
        <w:rPr>
          <w:i/>
        </w:rPr>
        <w:t xml:space="preserve"> </w:t>
      </w:r>
      <w:proofErr w:type="spellStart"/>
      <w:r w:rsidRPr="005D020E">
        <w:rPr>
          <w:i/>
        </w:rPr>
        <w:t>Sheets</w:t>
      </w:r>
      <w:proofErr w:type="spellEnd"/>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640D2B">
        <w:t xml:space="preserve">Figura </w:t>
      </w:r>
      <w:r w:rsidR="00640D2B">
        <w:rPr>
          <w:noProof/>
        </w:rPr>
        <w:t>20</w:t>
      </w:r>
      <w:r w:rsidR="005555D4">
        <w:fldChar w:fldCharType="end"/>
      </w:r>
      <w:r w:rsidR="003A3433">
        <w:t xml:space="preserve">. </w:t>
      </w:r>
    </w:p>
    <w:p w14:paraId="4F61B452" w14:textId="77777777" w:rsidR="00113E53" w:rsidRDefault="00113E53" w:rsidP="00952162">
      <w:pPr>
        <w:pStyle w:val="Fontes"/>
      </w:pPr>
    </w:p>
    <w:p w14:paraId="724F8FB8" w14:textId="6BFCB2E2" w:rsidR="00211EBC" w:rsidRDefault="00211EBC" w:rsidP="00952162">
      <w:pPr>
        <w:pStyle w:val="Legenda"/>
        <w:keepNext/>
      </w:pPr>
      <w:bookmarkStart w:id="430" w:name="_Ref527141144"/>
      <w:r>
        <w:lastRenderedPageBreak/>
        <w:t xml:space="preserve">Figura </w:t>
      </w:r>
      <w:r w:rsidR="009A3B20">
        <w:fldChar w:fldCharType="begin"/>
      </w:r>
      <w:r w:rsidR="009A3B20">
        <w:instrText xml:space="preserve"> SEQ Figura \* ARABIC </w:instrText>
      </w:r>
      <w:r w:rsidR="009A3B20">
        <w:fldChar w:fldCharType="separate"/>
      </w:r>
      <w:r w:rsidR="00483DF4">
        <w:rPr>
          <w:noProof/>
        </w:rPr>
        <w:t>17</w:t>
      </w:r>
      <w:r w:rsidR="009A3B20">
        <w:rPr>
          <w:noProof/>
        </w:rPr>
        <w:fldChar w:fldCharType="end"/>
      </w:r>
      <w:bookmarkEnd w:id="430"/>
      <w:r>
        <w:t xml:space="preserve"> </w:t>
      </w:r>
      <w:r w:rsidRPr="003D5836">
        <w:t>- Sintaxe CSS</w:t>
      </w:r>
    </w:p>
    <w:p w14:paraId="71496F31" w14:textId="77777777" w:rsidR="00113E53" w:rsidRDefault="00CB768F" w:rsidP="00952162">
      <w:pPr>
        <w:pStyle w:val="Fontes"/>
      </w:pPr>
      <w:r w:rsidRPr="00832539">
        <w:rPr>
          <w:noProof/>
          <w:lang w:eastAsia="pt-BR"/>
        </w:rPr>
        <w:drawing>
          <wp:inline distT="0" distB="0" distL="0" distR="0" wp14:anchorId="2A70892E" wp14:editId="3A4B692D">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28"/>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3B93A1" w14:textId="77777777" w:rsidR="00113E53" w:rsidRDefault="00113E53" w:rsidP="00113E53">
      <w:pPr>
        <w:pStyle w:val="Fontes"/>
      </w:pPr>
      <w:r>
        <w:t>Fonte: CAELUM, 2018</w:t>
      </w:r>
      <w:r w:rsidR="00BB25A9">
        <w:t>, p.21</w:t>
      </w:r>
      <w:r>
        <w:t>.</w:t>
      </w:r>
    </w:p>
    <w:p w14:paraId="6D9B3F75" w14:textId="77777777" w:rsidR="00113E53" w:rsidRDefault="00113E53" w:rsidP="00113E53">
      <w:pPr>
        <w:pStyle w:val="Fontes"/>
      </w:pPr>
    </w:p>
    <w:p w14:paraId="77DE5FA4" w14:textId="77777777" w:rsidR="00113E53" w:rsidRDefault="001B67AB" w:rsidP="00113E53">
      <w:r>
        <w:t>Quanto a</w:t>
      </w:r>
      <w:r w:rsidR="00885945">
        <w:t xml:space="preserve"> inclusão do CSS em elementos HTML</w:t>
      </w:r>
      <w:r>
        <w:t>, ela</w:t>
      </w:r>
      <w:r w:rsidR="00885945">
        <w:t xml:space="preserve"> pode ser feita de três maneiras</w:t>
      </w:r>
      <w:r w:rsidR="00EE588E">
        <w:t>.</w:t>
      </w:r>
      <w:r w:rsidR="00885945">
        <w:t xml:space="preserve"> </w:t>
      </w:r>
      <w:r w:rsidR="000451C9">
        <w:t>A primeira delas é inserindo o código CSS d</w:t>
      </w:r>
      <w:r w:rsidR="00885945">
        <w:t>iretamente</w:t>
      </w:r>
      <w:r w:rsidR="000A60C7">
        <w:t xml:space="preserve"> na </w:t>
      </w:r>
      <w:proofErr w:type="spellStart"/>
      <w:r w:rsidR="000A60C7" w:rsidRPr="00952162">
        <w:rPr>
          <w:i/>
        </w:rPr>
        <w:t>tag</w:t>
      </w:r>
      <w:proofErr w:type="spellEnd"/>
      <w:r w:rsidR="000A60C7">
        <w:t xml:space="preserve"> HTML do elemento</w:t>
      </w:r>
      <w:r w:rsidR="00EE588E">
        <w:t>, utilizando-se do atributo ‘</w:t>
      </w:r>
      <w:proofErr w:type="spellStart"/>
      <w:r w:rsidR="00EE588E" w:rsidRPr="00952162">
        <w:rPr>
          <w:i/>
        </w:rPr>
        <w:t>style</w:t>
      </w:r>
      <w:proofErr w:type="spellEnd"/>
      <w:r w:rsidR="00EE588E">
        <w:t xml:space="preserve">’ da </w:t>
      </w:r>
      <w:proofErr w:type="spellStart"/>
      <w:r w:rsidR="00EE588E" w:rsidRPr="00952162">
        <w:rPr>
          <w:i/>
        </w:rPr>
        <w:t>tag</w:t>
      </w:r>
      <w:proofErr w:type="spellEnd"/>
      <w:r w:rsidR="00EE588E">
        <w:t xml:space="preserve"> em questão</w:t>
      </w:r>
      <w:r w:rsidR="00130966">
        <w:t xml:space="preserve"> conforme descrito na</w:t>
      </w:r>
      <w:r w:rsidR="005555D4">
        <w:t xml:space="preserve"> </w:t>
      </w:r>
      <w:r w:rsidR="005555D4">
        <w:fldChar w:fldCharType="begin"/>
      </w:r>
      <w:r w:rsidR="005555D4">
        <w:instrText xml:space="preserve"> REF _Ref527141178 \h </w:instrText>
      </w:r>
      <w:r w:rsidR="005555D4">
        <w:fldChar w:fldCharType="separate"/>
      </w:r>
      <w:r w:rsidR="00640D2B">
        <w:t xml:space="preserve">Figura </w:t>
      </w:r>
      <w:r w:rsidR="00640D2B">
        <w:rPr>
          <w:noProof/>
        </w:rPr>
        <w:t>21</w:t>
      </w:r>
      <w:r w:rsidR="005555D4">
        <w:fldChar w:fldCharType="end"/>
      </w:r>
      <w:r w:rsidR="00C24558">
        <w:t>.</w:t>
      </w:r>
      <w:r w:rsidR="000A60C7">
        <w:t xml:space="preserve"> </w:t>
      </w:r>
    </w:p>
    <w:p w14:paraId="29080566" w14:textId="77777777" w:rsidR="00130966" w:rsidRDefault="00130966" w:rsidP="00952162">
      <w:pPr>
        <w:pStyle w:val="Fontes"/>
      </w:pPr>
    </w:p>
    <w:p w14:paraId="33C3E668" w14:textId="53F8A2C1" w:rsidR="00402C84" w:rsidRDefault="00402C84" w:rsidP="00952162">
      <w:pPr>
        <w:pStyle w:val="Legenda"/>
        <w:keepNext/>
      </w:pPr>
      <w:bookmarkStart w:id="431" w:name="_Ref527141178"/>
      <w:r>
        <w:t xml:space="preserve">Figura </w:t>
      </w:r>
      <w:r w:rsidR="009A3B20">
        <w:fldChar w:fldCharType="begin"/>
      </w:r>
      <w:r w:rsidR="009A3B20">
        <w:instrText xml:space="preserve"> SEQ Figura \* ARABIC </w:instrText>
      </w:r>
      <w:r w:rsidR="009A3B20">
        <w:fldChar w:fldCharType="separate"/>
      </w:r>
      <w:r w:rsidR="00483DF4">
        <w:rPr>
          <w:noProof/>
        </w:rPr>
        <w:t>18</w:t>
      </w:r>
      <w:r w:rsidR="009A3B20">
        <w:rPr>
          <w:noProof/>
        </w:rPr>
        <w:fldChar w:fldCharType="end"/>
      </w:r>
      <w:bookmarkEnd w:id="431"/>
      <w:r>
        <w:t xml:space="preserve"> -</w:t>
      </w:r>
      <w:r w:rsidRPr="009F6613">
        <w:t xml:space="preserve"> CSS inserido diretamente na </w:t>
      </w:r>
      <w:proofErr w:type="spellStart"/>
      <w:r w:rsidRPr="009F6613">
        <w:t>tag</w:t>
      </w:r>
      <w:proofErr w:type="spellEnd"/>
      <w:r w:rsidRPr="009F6613">
        <w:t xml:space="preserve"> HTML</w:t>
      </w:r>
    </w:p>
    <w:p w14:paraId="7D6B0123" w14:textId="77777777" w:rsidR="00D0103C" w:rsidRDefault="00CB768F" w:rsidP="00952162">
      <w:pPr>
        <w:pStyle w:val="Fontes"/>
      </w:pPr>
      <w:r w:rsidRPr="00832539">
        <w:rPr>
          <w:noProof/>
          <w:lang w:eastAsia="pt-BR"/>
        </w:rPr>
        <w:drawing>
          <wp:inline distT="0" distB="0" distL="0" distR="0" wp14:anchorId="7A0EB76A" wp14:editId="219F5612">
            <wp:extent cx="5006794" cy="573717"/>
            <wp:effectExtent l="133350" t="114300" r="137160" b="131445"/>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29"/>
                    <a:stretch>
                      <a:fillRect/>
                    </a:stretch>
                  </pic:blipFill>
                  <pic:spPr>
                    <a:xfrm>
                      <a:off x="0" y="0"/>
                      <a:ext cx="5006340" cy="573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Pr>
          <w:noProof/>
        </w:rPr>
        <w:t xml:space="preserve"> </w:t>
      </w:r>
    </w:p>
    <w:p w14:paraId="0D17A85C" w14:textId="77777777" w:rsidR="00130966" w:rsidRDefault="00130966">
      <w:pPr>
        <w:pStyle w:val="Fontes"/>
      </w:pPr>
      <w:r>
        <w:t>Fonte: CAELUM, 2018</w:t>
      </w:r>
      <w:r w:rsidR="00237DB9">
        <w:t>, p.21</w:t>
      </w:r>
      <w:r>
        <w:t>.</w:t>
      </w:r>
    </w:p>
    <w:p w14:paraId="5FA282A6" w14:textId="77777777" w:rsidR="00322554" w:rsidRDefault="00322554">
      <w:pPr>
        <w:pStyle w:val="Fontes"/>
      </w:pPr>
    </w:p>
    <w:p w14:paraId="787B011A" w14:textId="77777777" w:rsidR="00322554" w:rsidRDefault="000451C9">
      <w:r>
        <w:t>Outra maneira de se inserir o CSS é p</w:t>
      </w:r>
      <w:r w:rsidR="00322554" w:rsidRPr="00322554">
        <w:t>or</w:t>
      </w:r>
      <w:r>
        <w:t xml:space="preserve"> meio de</w:t>
      </w:r>
      <w:r w:rsidR="00322554" w:rsidRPr="00322554">
        <w:t xml:space="preserve"> uma </w:t>
      </w:r>
      <w:proofErr w:type="spellStart"/>
      <w:r w:rsidR="00322554" w:rsidRPr="00952162">
        <w:rPr>
          <w:i/>
        </w:rPr>
        <w:t>tag</w:t>
      </w:r>
      <w:proofErr w:type="spellEnd"/>
      <w:r w:rsidR="00322554" w:rsidRPr="00322554">
        <w:t xml:space="preserve"> </w:t>
      </w:r>
      <w:r>
        <w:t>HTML</w:t>
      </w:r>
      <w:r w:rsidR="00322554" w:rsidRPr="00322554">
        <w:t xml:space="preserve"> denominada ‘</w:t>
      </w:r>
      <w:proofErr w:type="spellStart"/>
      <w:r w:rsidR="00322554" w:rsidRPr="00952162">
        <w:rPr>
          <w:i/>
        </w:rPr>
        <w:t>style</w:t>
      </w:r>
      <w:proofErr w:type="spellEnd"/>
      <w:r w:rsidR="00322554" w:rsidRPr="00322554">
        <w:t>’, onde o seletor do elemento deve ser referenciado como na</w:t>
      </w:r>
      <w:r w:rsidR="005555D4">
        <w:t xml:space="preserve"> </w:t>
      </w:r>
      <w:r w:rsidR="005555D4">
        <w:fldChar w:fldCharType="begin"/>
      </w:r>
      <w:r w:rsidR="005555D4">
        <w:instrText xml:space="preserve"> REF _Ref527141224 \h </w:instrText>
      </w:r>
      <w:r w:rsidR="005555D4">
        <w:fldChar w:fldCharType="separate"/>
      </w:r>
      <w:r w:rsidR="00640D2B">
        <w:t xml:space="preserve">Figura </w:t>
      </w:r>
      <w:r w:rsidR="00640D2B">
        <w:rPr>
          <w:noProof/>
        </w:rPr>
        <w:t>22</w:t>
      </w:r>
      <w:r w:rsidR="005555D4">
        <w:fldChar w:fldCharType="end"/>
      </w:r>
      <w:r w:rsidR="00322554" w:rsidRPr="00322554">
        <w:t xml:space="preserve">. </w:t>
      </w:r>
      <w:r w:rsidR="0061287F">
        <w:t>O</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t>.</w:t>
      </w:r>
      <w:r w:rsidR="00322554" w:rsidRPr="00322554">
        <w:t xml:space="preserve"> </w:t>
      </w:r>
      <w:r>
        <w:t>A</w:t>
      </w:r>
      <w:r w:rsidR="00322554" w:rsidRPr="00322554">
        <w:t xml:space="preserve">s principais maneiras de se referenciar elementos são pelo atributo id (identificado com o símbolo #), pelo atributo </w:t>
      </w:r>
      <w:proofErr w:type="spellStart"/>
      <w:r w:rsidR="00322554" w:rsidRPr="00582E70">
        <w:rPr>
          <w:i/>
        </w:rPr>
        <w:t>class</w:t>
      </w:r>
      <w:proofErr w:type="spellEnd"/>
      <w:r w:rsidR="00322554" w:rsidRPr="00322554">
        <w:t xml:space="preserve"> (identificado com o ponto final), ou pela </w:t>
      </w:r>
      <w:proofErr w:type="spellStart"/>
      <w:r w:rsidR="00322554" w:rsidRPr="00582E70">
        <w:rPr>
          <w:i/>
        </w:rPr>
        <w:t>tag</w:t>
      </w:r>
      <w:proofErr w:type="spellEnd"/>
      <w:r w:rsidR="00322554" w:rsidRPr="00322554">
        <w:t xml:space="preserve"> d</w:t>
      </w:r>
      <w:r w:rsidR="0061287F">
        <w:t>e um</w:t>
      </w:r>
      <w:r w:rsidR="00322554" w:rsidRPr="00322554">
        <w:t xml:space="preserve"> elemento.</w:t>
      </w:r>
      <w:r w:rsidR="001B67AB">
        <w:t xml:space="preserve"> Na sintaxe CSS dentro da </w:t>
      </w:r>
      <w:proofErr w:type="spellStart"/>
      <w:r w:rsidR="001B67AB" w:rsidRPr="00582E70">
        <w:rPr>
          <w:i/>
        </w:rPr>
        <w:t>tag</w:t>
      </w:r>
      <w:proofErr w:type="spellEnd"/>
      <w:r w:rsidR="001B67AB">
        <w:t xml:space="preserve"> </w:t>
      </w:r>
      <w:r w:rsidR="005F248C">
        <w:t>‘</w:t>
      </w:r>
      <w:proofErr w:type="spellStart"/>
      <w:r w:rsidR="001B67AB" w:rsidRPr="00582E70">
        <w:rPr>
          <w:i/>
        </w:rPr>
        <w:t>style</w:t>
      </w:r>
      <w:proofErr w:type="spellEnd"/>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separate"/>
      </w:r>
      <w:r w:rsidR="00640D2B">
        <w:t xml:space="preserve">Figura </w:t>
      </w:r>
      <w:r w:rsidR="00640D2B">
        <w:rPr>
          <w:noProof/>
        </w:rPr>
        <w:t>22</w:t>
      </w:r>
      <w:r w:rsidR="005F248C">
        <w:fldChar w:fldCharType="end"/>
      </w:r>
      <w:r w:rsidR="005F248C">
        <w:t xml:space="preserve"> </w:t>
      </w:r>
      <w:r w:rsidR="001B67AB">
        <w:t xml:space="preserve">o seletor é uma </w:t>
      </w:r>
      <w:proofErr w:type="spellStart"/>
      <w:r w:rsidR="001B67AB" w:rsidRPr="00952162">
        <w:rPr>
          <w:i/>
        </w:rPr>
        <w:t>tag</w:t>
      </w:r>
      <w:proofErr w:type="spellEnd"/>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14:paraId="21E64ABE" w14:textId="77777777" w:rsidR="00322554" w:rsidRDefault="00322554" w:rsidP="00952162">
      <w:pPr>
        <w:pStyle w:val="Fontes"/>
      </w:pPr>
      <w:bookmarkStart w:id="432" w:name="_Ref526690766"/>
    </w:p>
    <w:p w14:paraId="1ACE1E16" w14:textId="7D5A302E" w:rsidR="00130966" w:rsidRDefault="00130966" w:rsidP="00952162">
      <w:pPr>
        <w:pStyle w:val="Legenda"/>
        <w:keepNext/>
      </w:pPr>
      <w:bookmarkStart w:id="433" w:name="_Ref527141224"/>
      <w:r>
        <w:lastRenderedPageBreak/>
        <w:t xml:space="preserve">Figura </w:t>
      </w:r>
      <w:r w:rsidR="009A3B20">
        <w:fldChar w:fldCharType="begin"/>
      </w:r>
      <w:r w:rsidR="009A3B20">
        <w:instrText xml:space="preserve"> SEQ Figura \* ARABIC </w:instrText>
      </w:r>
      <w:r w:rsidR="009A3B20">
        <w:fldChar w:fldCharType="separate"/>
      </w:r>
      <w:r w:rsidR="00483DF4">
        <w:rPr>
          <w:noProof/>
        </w:rPr>
        <w:t>19</w:t>
      </w:r>
      <w:r w:rsidR="009A3B20">
        <w:rPr>
          <w:noProof/>
        </w:rPr>
        <w:fldChar w:fldCharType="end"/>
      </w:r>
      <w:bookmarkEnd w:id="432"/>
      <w:bookmarkEnd w:id="433"/>
      <w:r>
        <w:t xml:space="preserve"> - CSS inserido através da </w:t>
      </w:r>
      <w:proofErr w:type="spellStart"/>
      <w:r w:rsidRPr="00952162">
        <w:rPr>
          <w:i/>
        </w:rPr>
        <w:t>tag</w:t>
      </w:r>
      <w:proofErr w:type="spellEnd"/>
      <w:r w:rsidRPr="00952162">
        <w:rPr>
          <w:i/>
        </w:rPr>
        <w:t xml:space="preserve"> </w:t>
      </w:r>
      <w:proofErr w:type="spellStart"/>
      <w:r w:rsidRPr="00952162">
        <w:rPr>
          <w:i/>
        </w:rPr>
        <w:t>style</w:t>
      </w:r>
      <w:proofErr w:type="spellEnd"/>
    </w:p>
    <w:p w14:paraId="7064FB45" w14:textId="77777777" w:rsidR="00DC4A43" w:rsidRDefault="00CB768F" w:rsidP="00952162">
      <w:pPr>
        <w:pStyle w:val="Fontes"/>
      </w:pPr>
      <w:r w:rsidRPr="00832539">
        <w:rPr>
          <w:noProof/>
          <w:lang w:eastAsia="pt-BR"/>
        </w:rPr>
        <w:drawing>
          <wp:inline distT="0" distB="0" distL="0" distR="0" wp14:anchorId="78B5AE0D" wp14:editId="6CE32DCB">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0"/>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0878A1" w14:textId="77777777" w:rsidR="00130966" w:rsidRDefault="00130966" w:rsidP="00130966">
      <w:pPr>
        <w:pStyle w:val="Fontes"/>
      </w:pPr>
      <w:r>
        <w:t>Fonte: CAELUM, 2018</w:t>
      </w:r>
      <w:r w:rsidR="00237DB9">
        <w:t>, p.22</w:t>
      </w:r>
      <w:r>
        <w:t>.</w:t>
      </w:r>
    </w:p>
    <w:p w14:paraId="7908AE59" w14:textId="77777777" w:rsidR="00130966" w:rsidRDefault="00130966">
      <w:pPr>
        <w:pStyle w:val="Fontes"/>
      </w:pPr>
    </w:p>
    <w:p w14:paraId="5D1581E5" w14:textId="77777777" w:rsidR="00322554" w:rsidRDefault="000451C9" w:rsidP="00322554">
      <w:r>
        <w:t>A terceira maneira de se estilizar os elementos HTML se dá</w:t>
      </w:r>
      <w:r w:rsidR="00322554">
        <w:t xml:space="preserve"> po</w:t>
      </w:r>
      <w:r w:rsidR="00322554" w:rsidRPr="00322554">
        <w:t>r meio de um arquivo separado</w:t>
      </w:r>
      <w:r w:rsidR="00322554">
        <w:t xml:space="preserve"> </w:t>
      </w:r>
      <w:r>
        <w:t>como visto</w:t>
      </w:r>
      <w:r w:rsidR="00322554">
        <w:t xml:space="preserve"> na </w:t>
      </w:r>
      <w:r w:rsidR="00322554">
        <w:fldChar w:fldCharType="begin"/>
      </w:r>
      <w:r w:rsidR="00322554">
        <w:instrText xml:space="preserve"> REF _Ref527043688 \h </w:instrText>
      </w:r>
      <w:r w:rsidR="00322554">
        <w:fldChar w:fldCharType="separate"/>
      </w:r>
      <w:r w:rsidR="00640D2B">
        <w:t xml:space="preserve">Figura </w:t>
      </w:r>
      <w:r w:rsidR="00640D2B">
        <w:rPr>
          <w:noProof/>
        </w:rPr>
        <w:t>23</w:t>
      </w:r>
      <w:r w:rsidR="00322554">
        <w:fldChar w:fldCharType="end"/>
      </w:r>
      <w:r w:rsidR="00CB211B">
        <w:t>, de maneira que o código CSS fique separado da codificação feita em HTML</w:t>
      </w:r>
      <w:r>
        <w:t xml:space="preserve"> </w:t>
      </w:r>
      <w:r w:rsidR="00752E3D">
        <w:rPr>
          <w:noProof/>
        </w:rPr>
        <w:t>(CAELUM, 2018)</w:t>
      </w:r>
      <w:r w:rsidR="00CB211B">
        <w:t>.</w:t>
      </w:r>
      <w:r w:rsidR="00CE64D8">
        <w:t xml:space="preserve"> </w:t>
      </w:r>
    </w:p>
    <w:p w14:paraId="1D2507E2" w14:textId="77777777" w:rsidR="00322554" w:rsidRDefault="00322554" w:rsidP="00952162">
      <w:pPr>
        <w:pStyle w:val="Fontes"/>
      </w:pPr>
    </w:p>
    <w:p w14:paraId="30AC2CD7" w14:textId="45DB6653" w:rsidR="00322554" w:rsidRDefault="00322554" w:rsidP="00952162">
      <w:pPr>
        <w:pStyle w:val="Legenda"/>
        <w:keepNext/>
      </w:pPr>
      <w:bookmarkStart w:id="434" w:name="_Ref527043688"/>
      <w:r>
        <w:t xml:space="preserve">Figura </w:t>
      </w:r>
      <w:r w:rsidR="009A3B20">
        <w:fldChar w:fldCharType="begin"/>
      </w:r>
      <w:r w:rsidR="009A3B20">
        <w:instrText xml:space="preserve"> SEQ Figura \* ARABIC </w:instrText>
      </w:r>
      <w:r w:rsidR="009A3B20">
        <w:fldChar w:fldCharType="separate"/>
      </w:r>
      <w:r w:rsidR="00483DF4">
        <w:rPr>
          <w:noProof/>
        </w:rPr>
        <w:t>20</w:t>
      </w:r>
      <w:r w:rsidR="009A3B20">
        <w:rPr>
          <w:noProof/>
        </w:rPr>
        <w:fldChar w:fldCharType="end"/>
      </w:r>
      <w:bookmarkEnd w:id="434"/>
      <w:r>
        <w:t xml:space="preserve"> - </w:t>
      </w:r>
      <w:r w:rsidRPr="00CB6BC3">
        <w:t>CSS contido no arquivo estilos.css</w:t>
      </w:r>
    </w:p>
    <w:p w14:paraId="5840EF5F" w14:textId="77777777" w:rsidR="00322554" w:rsidRDefault="00CB768F" w:rsidP="00952162">
      <w:pPr>
        <w:pStyle w:val="Fontes"/>
      </w:pPr>
      <w:r w:rsidRPr="00832539">
        <w:rPr>
          <w:noProof/>
          <w:lang w:eastAsia="pt-BR"/>
        </w:rPr>
        <w:drawing>
          <wp:inline distT="0" distB="0" distL="0" distR="0" wp14:anchorId="6260B55D" wp14:editId="331A8AED">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1"/>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2C035A" w14:textId="77777777" w:rsidR="00322554" w:rsidRDefault="00322554" w:rsidP="00322554">
      <w:pPr>
        <w:pStyle w:val="Fontes"/>
      </w:pPr>
      <w:r>
        <w:t>Fonte: CAELUM, 2018</w:t>
      </w:r>
      <w:r w:rsidR="00237DB9">
        <w:t>, p.23</w:t>
      </w:r>
      <w:r>
        <w:t>.</w:t>
      </w:r>
    </w:p>
    <w:p w14:paraId="0989667F" w14:textId="77777777" w:rsidR="00322554" w:rsidRDefault="00322554" w:rsidP="00952162">
      <w:pPr>
        <w:pStyle w:val="Fontes"/>
      </w:pPr>
    </w:p>
    <w:p w14:paraId="772DBE98" w14:textId="77777777" w:rsidR="00CB211B" w:rsidRDefault="00A80249">
      <w:r>
        <w:t xml:space="preserve">A sintaxe CSS segue o modelo descrito pela </w:t>
      </w:r>
      <w:r>
        <w:fldChar w:fldCharType="begin"/>
      </w:r>
      <w:r>
        <w:instrText xml:space="preserve"> REF _Ref527141224 \h </w:instrText>
      </w:r>
      <w:r>
        <w:fldChar w:fldCharType="separate"/>
      </w:r>
      <w:r w:rsidR="00640D2B">
        <w:t xml:space="preserve">Figura </w:t>
      </w:r>
      <w:r w:rsidR="00640D2B">
        <w:rPr>
          <w:noProof/>
        </w:rPr>
        <w:t>22</w:t>
      </w:r>
      <w:r>
        <w:fldChar w:fldCharType="end"/>
      </w:r>
      <w:r>
        <w:t xml:space="preserve">. </w:t>
      </w:r>
      <w:r w:rsidR="001B67AB">
        <w:t>A única diferença é que p</w:t>
      </w:r>
      <w:r w:rsidR="00CB211B">
        <w:t>ara utilizar</w:t>
      </w:r>
      <w:r w:rsidR="000451C9">
        <w:t xml:space="preserve"> a estilização contida</w:t>
      </w:r>
      <w:r w:rsidR="00CB211B">
        <w:t xml:space="preserve"> </w:t>
      </w:r>
      <w:r w:rsidR="000451C9">
        <w:t>n</w:t>
      </w:r>
      <w:r w:rsidR="00CB211B">
        <w:t>o arquivo CSS no</w:t>
      </w:r>
      <w:r w:rsidR="000451C9">
        <w:t xml:space="preserve"> documento</w:t>
      </w:r>
      <w:r w:rsidR="00CB211B">
        <w:t xml:space="preserve"> HTML</w:t>
      </w:r>
      <w:r w:rsidR="000451C9">
        <w:t xml:space="preserve"> d</w:t>
      </w:r>
      <w:r w:rsidR="00CB211B">
        <w:t xml:space="preserve">eve-se utilizar no código HTML uma </w:t>
      </w:r>
      <w:proofErr w:type="spellStart"/>
      <w:r w:rsidR="00CB211B" w:rsidRPr="00952162">
        <w:rPr>
          <w:i/>
        </w:rPr>
        <w:t>tag</w:t>
      </w:r>
      <w:proofErr w:type="spellEnd"/>
      <w:r w:rsidR="005F248C">
        <w:rPr>
          <w:i/>
        </w:rPr>
        <w:t xml:space="preserve"> </w:t>
      </w:r>
      <w:r w:rsidR="000451C9">
        <w:t>‘</w:t>
      </w:r>
      <w:r w:rsidR="00CB211B" w:rsidRPr="00952162">
        <w:rPr>
          <w:i/>
        </w:rPr>
        <w:t>link</w:t>
      </w:r>
      <w:r w:rsidR="000451C9" w:rsidRPr="00952162">
        <w:t>’</w:t>
      </w:r>
      <w:r w:rsidR="00406AB2">
        <w:t>.</w:t>
      </w:r>
      <w:r w:rsidR="000451C9">
        <w:t xml:space="preserve"> A </w:t>
      </w:r>
      <w:proofErr w:type="spellStart"/>
      <w:r w:rsidR="000451C9" w:rsidRPr="00952162">
        <w:rPr>
          <w:i/>
        </w:rPr>
        <w:t>tag</w:t>
      </w:r>
      <w:proofErr w:type="spellEnd"/>
      <w:r w:rsidR="000451C9">
        <w:t xml:space="preserve"> </w:t>
      </w:r>
      <w:r w:rsidR="005F248C">
        <w:t>‘</w:t>
      </w:r>
      <w:r w:rsidR="000451C9" w:rsidRPr="00952162">
        <w:rPr>
          <w:i/>
        </w:rPr>
        <w:t>link</w:t>
      </w:r>
      <w:r w:rsidR="005F248C">
        <w:rPr>
          <w:i/>
        </w:rPr>
        <w:t>’</w:t>
      </w:r>
      <w:r w:rsidR="00CB211B">
        <w:t xml:space="preserve"> é responsável por carregar e possibilitar o uso dos estilos</w:t>
      </w:r>
      <w:r w:rsidR="000451C9">
        <w:t xml:space="preserve"> a partir de</w:t>
      </w:r>
      <w:r w:rsidR="00CB211B">
        <w:t xml:space="preserve"> um arquivo externo. Para indicar a localização do arquivo CSS, deve-se utilizar um atributo da </w:t>
      </w:r>
      <w:proofErr w:type="spellStart"/>
      <w:r w:rsidR="00CB211B" w:rsidRPr="00952162">
        <w:rPr>
          <w:i/>
        </w:rPr>
        <w:t>tag</w:t>
      </w:r>
      <w:proofErr w:type="spellEnd"/>
      <w:r w:rsidR="00CB211B">
        <w:t xml:space="preserve"> </w:t>
      </w:r>
      <w:r w:rsidR="005F248C">
        <w:t>‘</w:t>
      </w:r>
      <w:r w:rsidR="00CB211B" w:rsidRPr="00952162">
        <w:rPr>
          <w:i/>
        </w:rPr>
        <w:t>link</w:t>
      </w:r>
      <w:r w:rsidR="005F248C">
        <w:rPr>
          <w:i/>
        </w:rPr>
        <w:t>’</w:t>
      </w:r>
      <w:r w:rsidR="00CB211B">
        <w:rPr>
          <w:i/>
        </w:rPr>
        <w:t xml:space="preserve"> </w:t>
      </w:r>
      <w:r w:rsidR="00CB211B">
        <w:t xml:space="preserve">chamado </w:t>
      </w:r>
      <w:r w:rsidR="005F248C">
        <w:t>‘</w:t>
      </w:r>
      <w:proofErr w:type="spellStart"/>
      <w:r w:rsidR="00CB211B">
        <w:t>href</w:t>
      </w:r>
      <w:proofErr w:type="spellEnd"/>
      <w:r w:rsidR="005F248C">
        <w:t>’</w:t>
      </w:r>
      <w:r w:rsidR="00CB211B">
        <w:t>, e nesse atributo</w:t>
      </w:r>
      <w:r w:rsidR="000451C9">
        <w:t xml:space="preserve"> </w:t>
      </w:r>
      <w:r w:rsidR="00CB211B">
        <w:t xml:space="preserve">indicar o caminho até o arquivo de estilos, conforme demonstrado na </w:t>
      </w:r>
      <w:r w:rsidR="00CB211B">
        <w:fldChar w:fldCharType="begin"/>
      </w:r>
      <w:r w:rsidR="00CB211B">
        <w:instrText xml:space="preserve"> REF _Ref526690737 \h </w:instrText>
      </w:r>
      <w:r w:rsidR="00CB211B">
        <w:fldChar w:fldCharType="separate"/>
      </w:r>
      <w:r w:rsidR="00640D2B">
        <w:t xml:space="preserve">Figura </w:t>
      </w:r>
      <w:r w:rsidR="00640D2B">
        <w:rPr>
          <w:noProof/>
        </w:rPr>
        <w:t>24</w:t>
      </w:r>
      <w:r w:rsidR="00CB211B">
        <w:fldChar w:fldCharType="end"/>
      </w:r>
      <w:r w:rsidR="00CB211B">
        <w:t>. O estilo criado</w:t>
      </w:r>
      <w:r w:rsidR="001B67AB">
        <w:t xml:space="preserve"> na </w:t>
      </w:r>
      <w:r w:rsidR="001B67AB">
        <w:fldChar w:fldCharType="begin"/>
      </w:r>
      <w:r w:rsidR="001B67AB">
        <w:instrText xml:space="preserve"> REF _Ref527043688 \h </w:instrText>
      </w:r>
      <w:r w:rsidR="001B67AB">
        <w:fldChar w:fldCharType="separate"/>
      </w:r>
      <w:r w:rsidR="00640D2B">
        <w:t xml:space="preserve">Figura </w:t>
      </w:r>
      <w:r w:rsidR="00640D2B">
        <w:rPr>
          <w:noProof/>
        </w:rPr>
        <w:t>23</w:t>
      </w:r>
      <w:r w:rsidR="001B67AB">
        <w:fldChar w:fldCharType="end"/>
      </w:r>
      <w:r w:rsidR="00CB211B">
        <w:t xml:space="preserve"> é utilizado na </w:t>
      </w:r>
      <w:proofErr w:type="spellStart"/>
      <w:r w:rsidR="00CB211B" w:rsidRPr="00952162">
        <w:rPr>
          <w:i/>
        </w:rPr>
        <w:t>tag</w:t>
      </w:r>
      <w:proofErr w:type="spellEnd"/>
      <w:r w:rsidR="00CB211B">
        <w:t xml:space="preserve"> &lt;p&gt; do documento HTML</w:t>
      </w:r>
      <w:r w:rsidR="001B67AB">
        <w:t xml:space="preserve"> da </w:t>
      </w:r>
      <w:r w:rsidR="001B67AB">
        <w:fldChar w:fldCharType="begin"/>
      </w:r>
      <w:r w:rsidR="001B67AB">
        <w:instrText xml:space="preserve"> REF _Ref526690737 \h </w:instrText>
      </w:r>
      <w:r w:rsidR="001B67AB">
        <w:fldChar w:fldCharType="separate"/>
      </w:r>
      <w:r w:rsidR="00640D2B">
        <w:t xml:space="preserve">Figura </w:t>
      </w:r>
      <w:r w:rsidR="00640D2B">
        <w:rPr>
          <w:noProof/>
        </w:rPr>
        <w:t>24</w:t>
      </w:r>
      <w:r w:rsidR="001B67AB">
        <w:fldChar w:fldCharType="end"/>
      </w:r>
      <w:r w:rsidR="00406AB2">
        <w:t xml:space="preserve"> </w:t>
      </w:r>
      <w:r w:rsidR="00752E3D">
        <w:rPr>
          <w:noProof/>
        </w:rPr>
        <w:t>(CAELUM, 2018)</w:t>
      </w:r>
      <w:r w:rsidR="00CB211B">
        <w:t>.</w:t>
      </w:r>
    </w:p>
    <w:p w14:paraId="30F5D0B8" w14:textId="77777777" w:rsidR="000451C9" w:rsidRPr="00CB211B" w:rsidRDefault="000451C9" w:rsidP="00952162"/>
    <w:p w14:paraId="6154F44A" w14:textId="5358B0B6" w:rsidR="00130966" w:rsidRDefault="00130966" w:rsidP="00952162">
      <w:pPr>
        <w:pStyle w:val="Legenda"/>
        <w:keepNext/>
      </w:pPr>
      <w:bookmarkStart w:id="435" w:name="_Ref526690737"/>
      <w:r>
        <w:lastRenderedPageBreak/>
        <w:t xml:space="preserve">Figura </w:t>
      </w:r>
      <w:r w:rsidR="009A3B20">
        <w:fldChar w:fldCharType="begin"/>
      </w:r>
      <w:r w:rsidR="009A3B20">
        <w:instrText xml:space="preserve"> SEQ Figura \* ARABIC </w:instrText>
      </w:r>
      <w:r w:rsidR="009A3B20">
        <w:fldChar w:fldCharType="separate"/>
      </w:r>
      <w:r w:rsidR="00483DF4">
        <w:rPr>
          <w:noProof/>
        </w:rPr>
        <w:t>21</w:t>
      </w:r>
      <w:r w:rsidR="009A3B20">
        <w:rPr>
          <w:noProof/>
        </w:rPr>
        <w:fldChar w:fldCharType="end"/>
      </w:r>
      <w:bookmarkEnd w:id="435"/>
      <w:r>
        <w:t xml:space="preserve"> - CSS inserido através de um arquivo externo</w:t>
      </w:r>
    </w:p>
    <w:p w14:paraId="132CA5BC" w14:textId="77777777" w:rsidR="00DC4A43" w:rsidRDefault="00CB768F" w:rsidP="00952162">
      <w:pPr>
        <w:pStyle w:val="Fontes"/>
      </w:pPr>
      <w:r w:rsidRPr="00832539">
        <w:rPr>
          <w:noProof/>
          <w:lang w:eastAsia="pt-BR"/>
        </w:rPr>
        <w:drawing>
          <wp:inline distT="0" distB="0" distL="0" distR="0" wp14:anchorId="1C506D48" wp14:editId="547D2C1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2"/>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DED186" w14:textId="77777777" w:rsidR="00130966" w:rsidRDefault="00130966" w:rsidP="00130966">
      <w:pPr>
        <w:pStyle w:val="Fontes"/>
      </w:pPr>
      <w:r>
        <w:t>Fonte: CAELUM, 2018</w:t>
      </w:r>
      <w:r w:rsidR="00237DB9">
        <w:t>, p.22</w:t>
      </w:r>
      <w:r>
        <w:t>.</w:t>
      </w:r>
    </w:p>
    <w:p w14:paraId="2918CC4F" w14:textId="77777777" w:rsidR="00130966" w:rsidRPr="00EC3457" w:rsidRDefault="00130966" w:rsidP="00952162">
      <w:pPr>
        <w:pStyle w:val="Fontes"/>
      </w:pPr>
    </w:p>
    <w:p w14:paraId="3762C93E" w14:textId="77777777" w:rsidR="00316C86" w:rsidRDefault="00014B39" w:rsidP="00510265">
      <w:r>
        <w:t>Com o uso do CSS n</w:t>
      </w:r>
      <w:r w:rsidR="000451C9">
        <w:t>o</w:t>
      </w:r>
      <w:r>
        <w:t xml:space="preserve"> ambiente</w:t>
      </w:r>
      <w:r w:rsidR="000451C9">
        <w:t xml:space="preserve"> proposto</w:t>
      </w:r>
      <w:r>
        <w:t xml:space="preserve"> espera-se </w:t>
      </w:r>
      <w:r w:rsidR="008C56FF">
        <w:t>contemplar os usuários com páginas mais bonitas e agradáveis para que a experi</w:t>
      </w:r>
      <w:r w:rsidR="00CE64D8">
        <w:t>ê</w:t>
      </w:r>
      <w:r w:rsidR="008C56FF">
        <w:t xml:space="preserve">ncia de uso </w:t>
      </w:r>
      <w:r w:rsidR="00316C86">
        <w:t>seja a melhor possível.</w:t>
      </w:r>
    </w:p>
    <w:p w14:paraId="1C44D40A" w14:textId="5FCF0BE7" w:rsidR="005E32C9" w:rsidRPr="009B3841" w:rsidRDefault="005E32C9" w:rsidP="00596E44">
      <w:pPr>
        <w:ind w:firstLine="0"/>
      </w:pPr>
    </w:p>
    <w:p w14:paraId="17874160" w14:textId="77777777" w:rsidR="00705B26" w:rsidRDefault="00705B26" w:rsidP="00952162">
      <w:pPr>
        <w:pStyle w:val="Ttulo4"/>
      </w:pPr>
      <w:bookmarkStart w:id="436" w:name="_Toc17133788"/>
      <w:proofErr w:type="spellStart"/>
      <w:r>
        <w:t>MaterializeCSS</w:t>
      </w:r>
      <w:bookmarkEnd w:id="436"/>
      <w:proofErr w:type="spellEnd"/>
    </w:p>
    <w:p w14:paraId="3AE3CD20" w14:textId="77777777" w:rsidR="00705B26" w:rsidRDefault="00705B26" w:rsidP="00705B26"/>
    <w:p w14:paraId="504128E1" w14:textId="77777777" w:rsidR="00705B26" w:rsidRPr="00FD0909" w:rsidRDefault="006C52DB" w:rsidP="00705B26">
      <w:r>
        <w:t xml:space="preserve">O </w:t>
      </w:r>
      <w:proofErr w:type="spellStart"/>
      <w:r>
        <w:t>MaterializeCSS</w:t>
      </w:r>
      <w:proofErr w:type="spellEnd"/>
      <w:r w:rsidR="008051B4">
        <w:t>, ou somente Materialize,</w:t>
      </w:r>
      <w:r>
        <w:t xml:space="preserve"> se trata de um framework CSS que utiliza dos conceitos de </w:t>
      </w:r>
      <w:r w:rsidRPr="00596E44">
        <w:rPr>
          <w:i/>
        </w:rPr>
        <w:t>Material</w:t>
      </w:r>
      <w:r>
        <w:t xml:space="preserve"> </w:t>
      </w:r>
      <w:r w:rsidRPr="00596E44">
        <w:rPr>
          <w:i/>
        </w:rPr>
        <w:t>Design</w:t>
      </w:r>
      <w:r>
        <w:t xml:space="preserve">. O </w:t>
      </w:r>
      <w:r w:rsidRPr="00596E44">
        <w:rPr>
          <w:i/>
        </w:rPr>
        <w:t>Material</w:t>
      </w:r>
      <w:r>
        <w:t xml:space="preserve"> </w:t>
      </w:r>
      <w:r w:rsidRPr="00596E44">
        <w:rPr>
          <w:i/>
        </w:rPr>
        <w:t>Design</w:t>
      </w:r>
      <w:r>
        <w:t xml:space="preserve"> por sua vez se trata de uma “linguagem visual que sintetiza os princípios clássicos do bom design com a inovação de tecnologia e ciência”. (GOOGLE, 2019b, p.1). </w:t>
      </w:r>
      <w:r w:rsidR="00FD0909">
        <w:t xml:space="preserve">Em outras palavras o </w:t>
      </w:r>
      <w:r w:rsidR="00FD0909" w:rsidRPr="00596E44">
        <w:rPr>
          <w:i/>
        </w:rPr>
        <w:t>Material Design</w:t>
      </w:r>
      <w:r w:rsidR="00FD0909">
        <w:t xml:space="preserve"> é uma metodologia de design desenvolvida pela Google</w:t>
      </w:r>
      <w:r w:rsidR="008051B4">
        <w:t xml:space="preserve"> e</w:t>
      </w:r>
      <w:r w:rsidR="00FD0909">
        <w:t xml:space="preserve"> utilizada no seu sistema de aparelhos móveis, o Android.</w:t>
      </w:r>
      <w:r w:rsidR="0022253C">
        <w:t xml:space="preserve"> Quanto ao Materialize se trata de um framework</w:t>
      </w:r>
      <w:r w:rsidR="008051B4">
        <w:t xml:space="preserve"> CSS</w:t>
      </w:r>
      <w:r w:rsidR="0022253C">
        <w:t xml:space="preserve"> que utiliza os conceitos de Material Design em seus elementos</w:t>
      </w:r>
      <w:r w:rsidR="001B55B1">
        <w:t xml:space="preserve"> (MATERIALIZE, 2019)</w:t>
      </w:r>
      <w:r w:rsidR="0022253C">
        <w:t xml:space="preserve">. </w:t>
      </w:r>
      <w:r w:rsidR="008051B4">
        <w:t>O Materialize detém uma grande quantidade de elementos, o que a</w:t>
      </w:r>
      <w:r w:rsidR="001B55B1">
        <w:t>uxilia ao desenvolvedor na hora de desenvolver as interfaces de interação com o usuário.</w:t>
      </w:r>
    </w:p>
    <w:p w14:paraId="6ECA1AEC" w14:textId="77777777" w:rsidR="00705B26" w:rsidRPr="008051B4" w:rsidRDefault="00705B26" w:rsidP="00596E44"/>
    <w:p w14:paraId="5A77D21C" w14:textId="77777777" w:rsidR="008D625B" w:rsidRDefault="00D61CB9" w:rsidP="00952162">
      <w:pPr>
        <w:pStyle w:val="Ttulo4"/>
      </w:pPr>
      <w:bookmarkStart w:id="437" w:name="_Toc17133789"/>
      <w:proofErr w:type="spellStart"/>
      <w:r w:rsidRPr="003635FC">
        <w:t>J</w:t>
      </w:r>
      <w:r w:rsidR="0034001E" w:rsidRPr="003635FC">
        <w:t>ava</w:t>
      </w:r>
      <w:r w:rsidRPr="003635FC">
        <w:t>S</w:t>
      </w:r>
      <w:r w:rsidR="0034001E" w:rsidRPr="003635FC">
        <w:t>cript</w:t>
      </w:r>
      <w:proofErr w:type="spellEnd"/>
      <w:r w:rsidR="004B14A6">
        <w:t xml:space="preserve"> (JS)</w:t>
      </w:r>
      <w:bookmarkEnd w:id="437"/>
    </w:p>
    <w:p w14:paraId="41C4581C" w14:textId="77777777" w:rsidR="003C5D1B" w:rsidRDefault="003C5D1B" w:rsidP="008D625B"/>
    <w:p w14:paraId="2474FF24" w14:textId="77777777" w:rsidR="00C77717" w:rsidRDefault="00C77717" w:rsidP="008D625B">
      <w:r>
        <w:t xml:space="preserve">O </w:t>
      </w:r>
      <w:proofErr w:type="spellStart"/>
      <w:r w:rsidR="003C5D1B">
        <w:t>Java</w:t>
      </w:r>
      <w:r w:rsidR="00A95801">
        <w:t>S</w:t>
      </w:r>
      <w:r w:rsidR="003C5D1B">
        <w:t>cript</w:t>
      </w:r>
      <w:proofErr w:type="spellEnd"/>
      <w:r w:rsidR="004B14A6">
        <w:t xml:space="preserve"> (JS)</w:t>
      </w:r>
      <w:r w:rsidR="003C5D1B">
        <w:t xml:space="preserve"> se trata de uma linguagem</w:t>
      </w:r>
      <w:r w:rsidR="00D16277">
        <w:t xml:space="preserve"> de </w:t>
      </w:r>
      <w:proofErr w:type="spellStart"/>
      <w:r w:rsidR="00D16277" w:rsidRPr="00952162">
        <w:rPr>
          <w:i/>
        </w:rPr>
        <w:t>scripting</w:t>
      </w:r>
      <w:proofErr w:type="spellEnd"/>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lastRenderedPageBreak/>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w:t>
      </w:r>
      <w:proofErr w:type="spellStart"/>
      <w:r w:rsidR="00642378">
        <w:t>int</w:t>
      </w:r>
      <w:proofErr w:type="spellEnd"/>
      <w:r w:rsidR="00642378">
        <w:t xml:space="preserve">, </w:t>
      </w:r>
      <w:proofErr w:type="spellStart"/>
      <w:r w:rsidR="00642378" w:rsidRPr="00952162">
        <w:rPr>
          <w:i/>
        </w:rPr>
        <w:t>double</w:t>
      </w:r>
      <w:proofErr w:type="spellEnd"/>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14:paraId="376CE12B" w14:textId="77777777" w:rsidR="00BF4602" w:rsidRDefault="00C77717" w:rsidP="008D625B">
      <w:r>
        <w:t xml:space="preserve">O </w:t>
      </w:r>
      <w:proofErr w:type="spellStart"/>
      <w:r>
        <w:t>JavaScript</w:t>
      </w:r>
      <w:proofErr w:type="spellEnd"/>
      <w:r>
        <w:t xml:space="preserve"> é c</w:t>
      </w:r>
      <w:r w:rsidR="003C5D1B">
        <w:t xml:space="preserve">omumente </w:t>
      </w:r>
      <w:r w:rsidR="003C6B27">
        <w:t xml:space="preserve">utilizado </w:t>
      </w:r>
      <w:r w:rsidR="003C5D1B">
        <w:t xml:space="preserve">em </w:t>
      </w:r>
      <w:r w:rsidR="003C5D1B" w:rsidRPr="00952162">
        <w:rPr>
          <w:i/>
        </w:rPr>
        <w:t>web</w:t>
      </w:r>
      <w:r w:rsidR="003C5D1B">
        <w:t xml:space="preserve"> browsers</w:t>
      </w:r>
      <w:r w:rsidR="003C5F5F">
        <w:t>,</w:t>
      </w:r>
      <w:r w:rsidR="00406AB2">
        <w:t xml:space="preserve"> e os </w:t>
      </w:r>
      <w:r w:rsidR="00406AB2" w:rsidRPr="00952162">
        <w:rPr>
          <w:i/>
        </w:rPr>
        <w:t>web</w:t>
      </w:r>
      <w:r w:rsidR="00406AB2">
        <w:t xml:space="preserve"> browsers que</w:t>
      </w:r>
      <w:r w:rsidR="003C5F5F">
        <w:t xml:space="preserve"> t</w:t>
      </w:r>
      <w:r w:rsidR="00406AB2">
        <w:t>ê</w:t>
      </w:r>
      <w:r w:rsidR="003C5F5F">
        <w:t xml:space="preserve">m o papel de interpretar o código em </w:t>
      </w:r>
      <w:proofErr w:type="spellStart"/>
      <w:r w:rsidR="003C5F5F">
        <w:t>Java</w:t>
      </w:r>
      <w:r w:rsidR="00A95801">
        <w:t>Sc</w:t>
      </w:r>
      <w:r w:rsidR="003C5F5F">
        <w:t>ript</w:t>
      </w:r>
      <w:proofErr w:type="spellEnd"/>
      <w:r w:rsidR="003C5F5F">
        <w:t xml:space="preserve"> e gerar uma saída</w:t>
      </w:r>
      <w:r w:rsidR="00D16277">
        <w:t>.</w:t>
      </w:r>
      <w:r w:rsidR="009573AF">
        <w:t xml:space="preserve"> </w:t>
      </w:r>
      <w:r>
        <w:t xml:space="preserve">O </w:t>
      </w:r>
      <w:r w:rsidR="009573AF">
        <w:t>intuito</w:t>
      </w:r>
      <w:r>
        <w:t xml:space="preserve"> da linguagem</w:t>
      </w:r>
      <w:r w:rsidR="009573AF">
        <w:t xml:space="preserve"> é prover dinamicidade aos conteúdos</w:t>
      </w:r>
      <w:r>
        <w:t>,</w:t>
      </w:r>
      <w:r w:rsidR="009573AF">
        <w:t xml:space="preserve"> </w:t>
      </w:r>
      <w:r w:rsidR="00ED455B">
        <w:t xml:space="preserve">uma vez que o HTML e o CSS </w:t>
      </w:r>
      <w:r w:rsidR="0073374B">
        <w:t>provêm</w:t>
      </w:r>
      <w:r w:rsidR="00ED455B">
        <w:t xml:space="preserve"> conteúdo estático </w:t>
      </w:r>
      <w:r w:rsidR="00EC07D0">
        <w:t xml:space="preserve">a um documento </w:t>
      </w:r>
      <w:r w:rsidR="00EC07D0" w:rsidRPr="00E95C78">
        <w:rPr>
          <w:i/>
        </w:rPr>
        <w:t>web</w:t>
      </w:r>
      <w:r w:rsidR="000451C9">
        <w:t xml:space="preserve"> </w:t>
      </w:r>
      <w:r w:rsidR="00752E3D">
        <w:rPr>
          <w:noProof/>
        </w:rPr>
        <w:t>(CAELUM, 2018)</w:t>
      </w:r>
      <w:r w:rsidR="00B9770A">
        <w:t>.</w:t>
      </w:r>
      <w:r w:rsidR="000C31AC">
        <w:t xml:space="preserve"> Para se utilizar o </w:t>
      </w:r>
      <w:proofErr w:type="spellStart"/>
      <w:r w:rsidR="000C31AC">
        <w:t>JavaScript</w:t>
      </w:r>
      <w:proofErr w:type="spellEnd"/>
      <w:r w:rsidR="000C31AC">
        <w:t xml:space="preserve"> em páginas HTML é necessário que se </w:t>
      </w:r>
      <w:r w:rsidR="004D40BE">
        <w:t xml:space="preserve">faça uso de uma </w:t>
      </w:r>
      <w:proofErr w:type="spellStart"/>
      <w:r w:rsidR="004D40BE" w:rsidRPr="00952162">
        <w:rPr>
          <w:i/>
        </w:rPr>
        <w:t>tag</w:t>
      </w:r>
      <w:proofErr w:type="spellEnd"/>
      <w:r w:rsidR="004D40BE">
        <w:t xml:space="preserve"> específica chamada </w:t>
      </w:r>
      <w:r w:rsidR="004D40BE" w:rsidRPr="00E95C78">
        <w:rPr>
          <w:i/>
        </w:rPr>
        <w:t>script</w:t>
      </w:r>
      <w:r w:rsidR="0017466D">
        <w:t xml:space="preserve"> conforme descrito na </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0451C9">
        <w:t xml:space="preserve"> </w:t>
      </w:r>
      <w:r w:rsidR="0017466D">
        <w:t>e na</w:t>
      </w:r>
      <w:r w:rsidR="000451C9">
        <w:t xml:space="preserve"> </w:t>
      </w:r>
      <w:r w:rsidR="000451C9">
        <w:fldChar w:fldCharType="begin"/>
      </w:r>
      <w:r w:rsidR="000451C9">
        <w:instrText xml:space="preserve"> REF _Ref526686696 \h </w:instrText>
      </w:r>
      <w:r w:rsidR="000451C9">
        <w:fldChar w:fldCharType="separate"/>
      </w:r>
      <w:r w:rsidR="00640D2B">
        <w:t xml:space="preserve">Figura </w:t>
      </w:r>
      <w:r w:rsidR="00640D2B">
        <w:rPr>
          <w:noProof/>
        </w:rPr>
        <w:t>26</w:t>
      </w:r>
      <w:r w:rsidR="000451C9">
        <w:fldChar w:fldCharType="end"/>
      </w:r>
      <w:r w:rsidR="00996E8B">
        <w:t>. É possível</w:t>
      </w:r>
      <w:r>
        <w:t xml:space="preserve"> ainda</w:t>
      </w:r>
      <w:r w:rsidR="00996E8B">
        <w:t xml:space="preserve"> escrever os </w:t>
      </w:r>
      <w:r w:rsidR="00996E8B" w:rsidRPr="00E95C78">
        <w:rPr>
          <w:i/>
        </w:rPr>
        <w:t>scripts</w:t>
      </w:r>
      <w:r w:rsidR="00996E8B">
        <w:t xml:space="preserve"> de duas maneiras</w:t>
      </w:r>
      <w:r w:rsidR="00CB211B">
        <w:t xml:space="preserve">. A primeira delas é inserindo o </w:t>
      </w:r>
      <w:r w:rsidR="00CB211B" w:rsidRPr="00E95C78">
        <w:rPr>
          <w:i/>
        </w:rPr>
        <w:t>script</w:t>
      </w:r>
      <w:r w:rsidR="00CB211B">
        <w:t xml:space="preserve"> d</w:t>
      </w:r>
      <w:r w:rsidR="00996E8B">
        <w:t xml:space="preserve">iretamente na página HTML </w:t>
      </w:r>
      <w:r w:rsidR="00256B38">
        <w:t>(</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256B38">
        <w:t>)</w:t>
      </w:r>
      <w:r w:rsidR="00CB211B">
        <w:t>.</w:t>
      </w:r>
      <w:r w:rsidR="00256B38">
        <w:t xml:space="preserve"> </w:t>
      </w:r>
    </w:p>
    <w:p w14:paraId="67070756" w14:textId="77777777" w:rsidR="00C8070A" w:rsidRDefault="00C8070A" w:rsidP="008D625B"/>
    <w:p w14:paraId="13B14A7B" w14:textId="0408B4A5" w:rsidR="00BC5765" w:rsidRDefault="00BC5765" w:rsidP="00952162">
      <w:pPr>
        <w:pStyle w:val="Legenda"/>
        <w:keepNext/>
      </w:pPr>
      <w:bookmarkStart w:id="438" w:name="_Ref527139744"/>
      <w:bookmarkStart w:id="439" w:name="_Ref526686669"/>
      <w:r>
        <w:t xml:space="preserve">Figura </w:t>
      </w:r>
      <w:r w:rsidR="009A3B20">
        <w:fldChar w:fldCharType="begin"/>
      </w:r>
      <w:r w:rsidR="009A3B20">
        <w:instrText xml:space="preserve"> SEQ Figura \* ARABIC </w:instrText>
      </w:r>
      <w:r w:rsidR="009A3B20">
        <w:fldChar w:fldCharType="separate"/>
      </w:r>
      <w:r w:rsidR="00483DF4">
        <w:rPr>
          <w:noProof/>
        </w:rPr>
        <w:t>22</w:t>
      </w:r>
      <w:r w:rsidR="009A3B20">
        <w:rPr>
          <w:noProof/>
        </w:rPr>
        <w:fldChar w:fldCharType="end"/>
      </w:r>
      <w:bookmarkEnd w:id="438"/>
      <w:r>
        <w:t xml:space="preserve"> - Exemplo de uso do </w:t>
      </w:r>
      <w:r w:rsidR="00A95801">
        <w:rPr>
          <w:noProof/>
        </w:rPr>
        <w:t>JavaScript</w:t>
      </w:r>
      <w:r w:rsidR="00A95801">
        <w:t xml:space="preserve"> </w:t>
      </w:r>
      <w:r>
        <w:t>diretamente no HTML</w:t>
      </w:r>
      <w:bookmarkEnd w:id="439"/>
    </w:p>
    <w:p w14:paraId="13831B2A" w14:textId="77777777" w:rsidR="008D625B" w:rsidRDefault="00CB768F" w:rsidP="00952162">
      <w:pPr>
        <w:pStyle w:val="Fontes"/>
      </w:pPr>
      <w:r w:rsidRPr="00832539">
        <w:rPr>
          <w:noProof/>
          <w:lang w:eastAsia="pt-BR"/>
        </w:rPr>
        <w:drawing>
          <wp:inline distT="0" distB="0" distL="0" distR="0" wp14:anchorId="61103189" wp14:editId="454938CC">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p>
    <w:p w14:paraId="27B5E2DD" w14:textId="77777777" w:rsidR="00BC5765" w:rsidRDefault="00C8070A" w:rsidP="00A131B7">
      <w:pPr>
        <w:pStyle w:val="Fontes"/>
      </w:pPr>
      <w:r>
        <w:t>Fonte: PRÓPRIA</w:t>
      </w:r>
      <w:r w:rsidR="00BB25A9">
        <w:t xml:space="preserve">, utilizando o </w:t>
      </w:r>
      <w:proofErr w:type="spellStart"/>
      <w:r w:rsidR="00BB25A9">
        <w:t>SublimeText</w:t>
      </w:r>
      <w:proofErr w:type="spellEnd"/>
      <w:r w:rsidR="00BB25A9">
        <w:t xml:space="preserve"> 4</w:t>
      </w:r>
      <w:r>
        <w:t>.</w:t>
      </w:r>
    </w:p>
    <w:p w14:paraId="07CD1281" w14:textId="77777777" w:rsidR="00CB211B" w:rsidRDefault="00CB211B" w:rsidP="00A131B7">
      <w:pPr>
        <w:pStyle w:val="Fontes"/>
      </w:pPr>
    </w:p>
    <w:p w14:paraId="614B86A6" w14:textId="77777777" w:rsidR="00CB211B" w:rsidRDefault="00C77717" w:rsidP="00CB211B">
      <w:r>
        <w:t>A o</w:t>
      </w:r>
      <w:r w:rsidR="00CB211B">
        <w:t xml:space="preserve">utra maneira de se utilizar o </w:t>
      </w:r>
      <w:proofErr w:type="spellStart"/>
      <w:r w:rsidR="00CB211B">
        <w:t>JavaScript</w:t>
      </w:r>
      <w:proofErr w:type="spellEnd"/>
      <w:r w:rsidR="00CB211B">
        <w:t xml:space="preserve"> em páginas HTML é escrevendo o </w:t>
      </w:r>
      <w:r w:rsidR="00CB211B" w:rsidRPr="00E95C78">
        <w:rPr>
          <w:i/>
        </w:rPr>
        <w:t>script</w:t>
      </w:r>
      <w:r w:rsidR="00CB211B">
        <w:t xml:space="preserve"> em um arquivo separado e anexá-lo ao documento HTML como visto na</w:t>
      </w:r>
      <w:r w:rsidR="00B65AD2">
        <w:t xml:space="preserve"> </w:t>
      </w:r>
      <w:r w:rsidR="00B65AD2">
        <w:fldChar w:fldCharType="begin"/>
      </w:r>
      <w:r w:rsidR="00B65AD2">
        <w:instrText xml:space="preserve"> REF _Ref526686696 \h </w:instrText>
      </w:r>
      <w:r w:rsidR="00B65AD2">
        <w:fldChar w:fldCharType="separate"/>
      </w:r>
      <w:r w:rsidR="00640D2B">
        <w:t xml:space="preserve">Figura </w:t>
      </w:r>
      <w:r w:rsidR="00640D2B">
        <w:rPr>
          <w:noProof/>
        </w:rPr>
        <w:t>26</w:t>
      </w:r>
      <w:r w:rsidR="00B65AD2">
        <w:fldChar w:fldCharType="end"/>
      </w:r>
      <w:r w:rsidR="00CB211B">
        <w:t xml:space="preserve">. Acredita-se que assim possa separar melhor HTML de </w:t>
      </w:r>
      <w:proofErr w:type="spellStart"/>
      <w:r w:rsidR="00CB211B">
        <w:t>JavaScript</w:t>
      </w:r>
      <w:proofErr w:type="spellEnd"/>
      <w:r w:rsidR="00CB211B">
        <w:t xml:space="preserve"> e deixando mais coesa a leitura de um documento HTML</w:t>
      </w:r>
      <w:r w:rsidR="00E71EB8">
        <w:t xml:space="preserve"> </w:t>
      </w:r>
      <w:r w:rsidR="00752E3D">
        <w:rPr>
          <w:noProof/>
        </w:rPr>
        <w:t>(CAELUM, 2018)</w:t>
      </w:r>
      <w:r w:rsidR="00CB211B">
        <w:t xml:space="preserve">. Porém em algumas ocasiões é necessário </w:t>
      </w:r>
      <w:r w:rsidR="00E71EB8">
        <w:t xml:space="preserve">inserir </w:t>
      </w:r>
      <w:r>
        <w:t xml:space="preserve">o </w:t>
      </w:r>
      <w:r w:rsidRPr="00E95C78">
        <w:rPr>
          <w:i/>
        </w:rPr>
        <w:t>script</w:t>
      </w:r>
      <w:r>
        <w:t xml:space="preserve"> </w:t>
      </w:r>
      <w:r w:rsidR="00E71EB8">
        <w:t>diretamente no documento HTML.</w:t>
      </w:r>
      <w:r w:rsidR="00CB211B" w:rsidRPr="007B7613">
        <w:t xml:space="preserve"> </w:t>
      </w:r>
    </w:p>
    <w:p w14:paraId="29797974" w14:textId="77777777" w:rsidR="00A131B7" w:rsidRDefault="00A131B7" w:rsidP="00952162">
      <w:pPr>
        <w:pStyle w:val="Fontes"/>
      </w:pPr>
    </w:p>
    <w:p w14:paraId="3435273D" w14:textId="41D0220C" w:rsidR="00C8070A" w:rsidRDefault="00C8070A" w:rsidP="00952162">
      <w:pPr>
        <w:pStyle w:val="Legenda"/>
        <w:keepNext/>
      </w:pPr>
      <w:bookmarkStart w:id="440" w:name="_Ref526686696"/>
      <w:r>
        <w:t xml:space="preserve">Figura </w:t>
      </w:r>
      <w:r w:rsidR="009A3B20">
        <w:fldChar w:fldCharType="begin"/>
      </w:r>
      <w:r w:rsidR="009A3B20">
        <w:instrText xml:space="preserve"> SEQ Figura \* ARABIC </w:instrText>
      </w:r>
      <w:r w:rsidR="009A3B20">
        <w:fldChar w:fldCharType="separate"/>
      </w:r>
      <w:r w:rsidR="00483DF4">
        <w:rPr>
          <w:noProof/>
        </w:rPr>
        <w:t>23</w:t>
      </w:r>
      <w:r w:rsidR="009A3B20">
        <w:rPr>
          <w:noProof/>
        </w:rPr>
        <w:fldChar w:fldCharType="end"/>
      </w:r>
      <w:bookmarkEnd w:id="440"/>
      <w:r>
        <w:t xml:space="preserve"> - Exemplo de</w:t>
      </w:r>
      <w:r>
        <w:rPr>
          <w:noProof/>
        </w:rPr>
        <w:t xml:space="preserve"> uso do JavaScript por meio de um arquivo externo</w:t>
      </w:r>
    </w:p>
    <w:p w14:paraId="762F2FAA" w14:textId="77777777" w:rsidR="003C5D1B" w:rsidRDefault="00CB768F" w:rsidP="00952162">
      <w:pPr>
        <w:pStyle w:val="Fontes"/>
      </w:pPr>
      <w:r w:rsidRPr="00832539">
        <w:rPr>
          <w:noProof/>
          <w:lang w:eastAsia="pt-BR"/>
        </w:rPr>
        <w:drawing>
          <wp:inline distT="0" distB="0" distL="0" distR="0" wp14:anchorId="2514D6C2" wp14:editId="2B7F927D">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p>
    <w:p w14:paraId="0B448B2A" w14:textId="77777777" w:rsidR="00A131B7" w:rsidRDefault="00A131B7" w:rsidP="00A131B7">
      <w:pPr>
        <w:pStyle w:val="Fontes"/>
      </w:pPr>
      <w:r>
        <w:t>Fonte: PRÓPRIA</w:t>
      </w:r>
      <w:r w:rsidR="00BB25A9">
        <w:t xml:space="preserve">, utilizando o </w:t>
      </w:r>
      <w:proofErr w:type="spellStart"/>
      <w:r w:rsidR="00BB25A9">
        <w:t>SublimeText</w:t>
      </w:r>
      <w:proofErr w:type="spellEnd"/>
      <w:r w:rsidR="00BB25A9">
        <w:t xml:space="preserve"> 4</w:t>
      </w:r>
      <w:r>
        <w:t>.</w:t>
      </w:r>
    </w:p>
    <w:p w14:paraId="5F9B8E37" w14:textId="77777777" w:rsidR="00CB211B" w:rsidRDefault="00CB211B" w:rsidP="00A131B7">
      <w:pPr>
        <w:pStyle w:val="Fontes"/>
      </w:pPr>
    </w:p>
    <w:p w14:paraId="6DABCA84" w14:textId="77777777" w:rsidR="00CB211B" w:rsidRDefault="00CB211B" w:rsidP="00952162">
      <w:r>
        <w:t xml:space="preserve">Portanto, visando alcançar dinamicidade nos documentos HTML, optou-se pela utilização do </w:t>
      </w:r>
      <w:proofErr w:type="spellStart"/>
      <w:r>
        <w:t>JavaScript</w:t>
      </w:r>
      <w:proofErr w:type="spellEnd"/>
      <w:r w:rsidR="00B65AD2">
        <w:t>.</w:t>
      </w:r>
      <w:r>
        <w:t xml:space="preserve"> </w:t>
      </w:r>
      <w:r w:rsidR="00B65AD2">
        <w:t>Pensa</w:t>
      </w:r>
      <w:r>
        <w:t xml:space="preserve">-se que assim a experiência final do usuário com o sistema possa ser </w:t>
      </w:r>
      <w:r w:rsidR="00B65AD2">
        <w:t>mais dinâmica</w:t>
      </w:r>
      <w:r>
        <w:t>.</w:t>
      </w:r>
    </w:p>
    <w:p w14:paraId="7285116D" w14:textId="77777777" w:rsidR="0041581A" w:rsidRDefault="0041581A" w:rsidP="00952162"/>
    <w:p w14:paraId="75FA7CF4" w14:textId="10071934" w:rsidR="0041581A" w:rsidRDefault="0041581A" w:rsidP="0041581A">
      <w:pPr>
        <w:pStyle w:val="Ttulo4"/>
        <w:rPr>
          <w:ins w:id="441" w:author="Ryan Lemos" w:date="2019-08-26T09:03:00Z"/>
        </w:rPr>
      </w:pPr>
      <w:bookmarkStart w:id="442" w:name="_Toc17133790"/>
      <w:proofErr w:type="spellStart"/>
      <w:r>
        <w:t>TypeScript</w:t>
      </w:r>
      <w:bookmarkEnd w:id="442"/>
      <w:proofErr w:type="spellEnd"/>
    </w:p>
    <w:p w14:paraId="7B5E8BF2" w14:textId="77777777" w:rsidR="00755FAF" w:rsidRPr="00532250" w:rsidRDefault="00755FAF">
      <w:pPr>
        <w:pPrChange w:id="443" w:author="Ryan Lemos" w:date="2019-08-26T09:03:00Z">
          <w:pPr>
            <w:pStyle w:val="Ttulo4"/>
          </w:pPr>
        </w:pPrChange>
      </w:pPr>
    </w:p>
    <w:p w14:paraId="25988E4F" w14:textId="754AD235" w:rsidR="0041581A" w:rsidDel="00073CBF" w:rsidRDefault="0041581A" w:rsidP="0041581A">
      <w:pPr>
        <w:rPr>
          <w:del w:id="444" w:author="Ryan Lemos" w:date="2019-08-26T09:11:00Z"/>
        </w:rPr>
      </w:pPr>
      <w:r>
        <w:lastRenderedPageBreak/>
        <w:t xml:space="preserve">O </w:t>
      </w:r>
      <w:proofErr w:type="spellStart"/>
      <w:r>
        <w:t>TypeScript</w:t>
      </w:r>
      <w:proofErr w:type="spellEnd"/>
      <w:r>
        <w:t>, ou TS, é um “</w:t>
      </w:r>
      <w:proofErr w:type="spellStart"/>
      <w:r>
        <w:t>superconjunto</w:t>
      </w:r>
      <w:proofErr w:type="spellEnd"/>
      <w:r>
        <w:t>” ou “</w:t>
      </w:r>
      <w:proofErr w:type="spellStart"/>
      <w:r w:rsidRPr="0041581A">
        <w:rPr>
          <w:i/>
        </w:rPr>
        <w:t>superset</w:t>
      </w:r>
      <w:proofErr w:type="spellEnd"/>
      <w:r>
        <w:t xml:space="preserve">” em inglês da linguagem </w:t>
      </w:r>
      <w:proofErr w:type="spellStart"/>
      <w:r>
        <w:t>JavaScript</w:t>
      </w:r>
      <w:proofErr w:type="spellEnd"/>
      <w:ins w:id="445" w:author="Ryan Lemos" w:date="2019-08-26T09:08:00Z">
        <w:r w:rsidR="00073CBF">
          <w:t>, criado pela Microsoft</w:t>
        </w:r>
      </w:ins>
      <w:r>
        <w:t xml:space="preserve">. </w:t>
      </w:r>
      <w:del w:id="446" w:author="Ryan Lemos" w:date="2019-08-26T09:05:00Z">
        <w:r w:rsidDel="00755FAF">
          <w:delText>Isso significa que o TS serve para agregar funcionalidades e melhorias a linguagem JavaScript como o exemplo a criação de classes, objetos e atributos das classes como herança e polimorfismo. Porém o</w:delText>
        </w:r>
      </w:del>
      <w:ins w:id="447" w:author="Ryan Lemos" w:date="2019-08-26T09:05:00Z">
        <w:r w:rsidR="00755FAF">
          <w:t>O</w:t>
        </w:r>
      </w:ins>
      <w:r>
        <w:t xml:space="preserve"> que</w:t>
      </w:r>
      <w:ins w:id="448" w:author="Ryan Lemos" w:date="2019-08-26T09:05:00Z">
        <w:r w:rsidR="00755FAF">
          <w:t xml:space="preserve"> mais</w:t>
        </w:r>
      </w:ins>
      <w:r>
        <w:t xml:space="preserve"> se destaca </w:t>
      </w:r>
      <w:del w:id="449" w:author="Ryan Lemos" w:date="2019-08-26T09:05:00Z">
        <w:r w:rsidDel="00755FAF">
          <w:delText xml:space="preserve">mais </w:delText>
        </w:r>
      </w:del>
      <w:r>
        <w:t xml:space="preserve">no </w:t>
      </w:r>
      <w:proofErr w:type="spellStart"/>
      <w:r>
        <w:t>TypeScript</w:t>
      </w:r>
      <w:proofErr w:type="spellEnd"/>
      <w:r>
        <w:t xml:space="preserve"> </w:t>
      </w:r>
      <w:del w:id="450" w:author="Ryan Lemos" w:date="2019-08-26T09:05:00Z">
        <w:r w:rsidDel="00755FAF">
          <w:delText xml:space="preserve">em diferença ao JavaScript </w:delText>
        </w:r>
      </w:del>
      <w:r>
        <w:t>é a tipagem dos dados</w:t>
      </w:r>
      <w:ins w:id="451" w:author="Ryan Lemos" w:date="2019-08-26T09:10:00Z">
        <w:r w:rsidR="00073CBF">
          <w:t>.</w:t>
        </w:r>
      </w:ins>
      <w:del w:id="452" w:author="Ryan Lemos" w:date="2019-08-26T09:10:00Z">
        <w:r w:rsidDel="00073CBF">
          <w:delText>,</w:delText>
        </w:r>
      </w:del>
      <w:r>
        <w:t xml:space="preserve"> </w:t>
      </w:r>
      <w:del w:id="453" w:author="Ryan Lemos" w:date="2019-08-26T09:08:00Z">
        <w:r w:rsidDel="00073CBF">
          <w:delText xml:space="preserve">onde </w:delText>
        </w:r>
      </w:del>
      <w:ins w:id="454" w:author="Ryan Lemos" w:date="2019-08-26T09:08:00Z">
        <w:r w:rsidR="00073CBF">
          <w:t xml:space="preserve"> </w:t>
        </w:r>
      </w:ins>
      <w:ins w:id="455" w:author="Ryan Lemos" w:date="2019-08-26T09:10:00Z">
        <w:r w:rsidR="00073CBF">
          <w:t>E</w:t>
        </w:r>
      </w:ins>
      <w:del w:id="456" w:author="Ryan Lemos" w:date="2019-08-26T09:10:00Z">
        <w:r w:rsidDel="00073CBF">
          <w:delText>e</w:delText>
        </w:r>
      </w:del>
      <w:r>
        <w:t xml:space="preserve">m um Script </w:t>
      </w:r>
      <w:proofErr w:type="spellStart"/>
      <w:r>
        <w:t>TypeScript</w:t>
      </w:r>
      <w:proofErr w:type="spellEnd"/>
      <w:r>
        <w:t xml:space="preserve"> </w:t>
      </w:r>
      <w:del w:id="457" w:author="Ryan Lemos" w:date="2019-08-26T09:09:00Z">
        <w:r w:rsidDel="00073CBF">
          <w:delText>os dados devem ser tipados</w:delText>
        </w:r>
      </w:del>
      <w:ins w:id="458" w:author="Ryan Lemos" w:date="2019-08-26T09:09:00Z">
        <w:r w:rsidR="00073CBF">
          <w:t>deve-se definir para cada variável o tipo</w:t>
        </w:r>
      </w:ins>
      <w:ins w:id="459" w:author="Ryan Lemos" w:date="2019-08-26T09:10:00Z">
        <w:r w:rsidR="00073CBF">
          <w:t xml:space="preserve"> de dado que ela deve receber, seja numérico,</w:t>
        </w:r>
      </w:ins>
      <w:ins w:id="460" w:author="Ryan Lemos" w:date="2019-08-26T09:11:00Z">
        <w:r w:rsidR="00073CBF">
          <w:t xml:space="preserve"> </w:t>
        </w:r>
        <w:proofErr w:type="spellStart"/>
        <w:r w:rsidR="00073CBF">
          <w:t>string</w:t>
        </w:r>
        <w:proofErr w:type="spellEnd"/>
        <w:r w:rsidR="00073CBF">
          <w:t xml:space="preserve">, </w:t>
        </w:r>
        <w:proofErr w:type="spellStart"/>
        <w:r w:rsidR="00073CBF">
          <w:t>boleano</w:t>
        </w:r>
        <w:proofErr w:type="spellEnd"/>
        <w:r w:rsidR="00073CBF">
          <w:t xml:space="preserve"> etc.</w:t>
        </w:r>
      </w:ins>
      <w:ins w:id="461" w:author="Ryan Lemos" w:date="2019-08-26T09:10:00Z">
        <w:r w:rsidR="00073CBF">
          <w:t xml:space="preserve"> </w:t>
        </w:r>
      </w:ins>
      <w:ins w:id="462" w:author="Ryan Lemos" w:date="2019-08-26T09:11:00Z">
        <w:r w:rsidR="00073CBF">
          <w:t>Isso deve ser utilizado</w:t>
        </w:r>
      </w:ins>
      <w:ins w:id="463" w:author="Ryan Lemos" w:date="2019-08-26T09:10:00Z">
        <w:r w:rsidR="00073CBF">
          <w:t xml:space="preserve"> </w:t>
        </w:r>
      </w:ins>
      <w:del w:id="464" w:author="Ryan Lemos" w:date="2019-08-26T09:09:00Z">
        <w:r w:rsidDel="00073CBF">
          <w:delText xml:space="preserve"> </w:delText>
        </w:r>
      </w:del>
      <w:r>
        <w:t xml:space="preserve">para </w:t>
      </w:r>
      <w:r w:rsidR="00D534F8">
        <w:t xml:space="preserve">facilitar a leitura e compreensão do código, além de evitar que uma variável receba um tipo de dado não esperado </w:t>
      </w:r>
      <w:r w:rsidR="00D534F8">
        <w:rPr>
          <w:noProof/>
        </w:rPr>
        <w:t>(ABREU, 2017)</w:t>
      </w:r>
      <w:r w:rsidR="00D534F8">
        <w:t>.</w:t>
      </w:r>
      <w:ins w:id="465" w:author="Ryan Lemos" w:date="2019-08-26T09:12:00Z">
        <w:r w:rsidR="00073CBF">
          <w:t xml:space="preserve"> </w:t>
        </w:r>
      </w:ins>
      <w:moveToRangeStart w:id="466" w:author="Ryan Lemos" w:date="2019-08-26T09:12:00Z" w:name="move17703149"/>
      <w:moveTo w:id="467" w:author="Ryan Lemos" w:date="2019-08-26T09:12:00Z">
        <w:r w:rsidR="00073CBF">
          <w:t xml:space="preserve">Para que o TS seja reconhecido nos navegadores é necessário um processo de compilação que transforma o código </w:t>
        </w:r>
        <w:proofErr w:type="spellStart"/>
        <w:r w:rsidR="00073CBF">
          <w:t>TypeScript</w:t>
        </w:r>
        <w:proofErr w:type="spellEnd"/>
        <w:r w:rsidR="00073CBF">
          <w:t xml:space="preserve"> para </w:t>
        </w:r>
        <w:proofErr w:type="spellStart"/>
        <w:r w:rsidR="00073CBF">
          <w:t>JavaScript</w:t>
        </w:r>
        <w:proofErr w:type="spellEnd"/>
        <w:r w:rsidR="00073CBF">
          <w:t xml:space="preserve"> que é entendido pelos navegadores.</w:t>
        </w:r>
      </w:moveTo>
      <w:moveToRangeEnd w:id="466"/>
      <w:ins w:id="468" w:author="Ryan Lemos" w:date="2019-08-26T09:11:00Z">
        <w:r w:rsidR="00073CBF">
          <w:t xml:space="preserve"> </w:t>
        </w:r>
      </w:ins>
    </w:p>
    <w:p w14:paraId="6898354D" w14:textId="101DBCBE" w:rsidR="00D534F8" w:rsidDel="00073CBF" w:rsidRDefault="00D534F8" w:rsidP="00073CBF">
      <w:pPr>
        <w:rPr>
          <w:del w:id="469" w:author="Ryan Lemos" w:date="2019-08-26T09:12:00Z"/>
        </w:rPr>
      </w:pPr>
      <w:r>
        <w:t xml:space="preserve">O trecho de código da figura 27 se trata de um exemplo de Script TS. Nota-se a tipagem da variável modelo definindo seu tipo como </w:t>
      </w:r>
      <w:proofErr w:type="spellStart"/>
      <w:r w:rsidRPr="00D534F8">
        <w:rPr>
          <w:i/>
        </w:rPr>
        <w:t>string</w:t>
      </w:r>
      <w:proofErr w:type="spellEnd"/>
      <w:ins w:id="470" w:author="Ryan Lemos" w:date="2019-08-26T09:06:00Z">
        <w:r w:rsidR="00073CBF">
          <w:t>, como também definindo</w:t>
        </w:r>
      </w:ins>
      <w:ins w:id="471" w:author="Ryan Lemos" w:date="2019-08-26T09:07:00Z">
        <w:r w:rsidR="00073CBF">
          <w:t xml:space="preserve"> o tipo de retorno das funções das classes.</w:t>
        </w:r>
      </w:ins>
      <w:del w:id="472" w:author="Ryan Lemos" w:date="2019-08-26T09:06:00Z">
        <w:r w:rsidDel="00073CBF">
          <w:delText>. Além disso como dito anteriormente há também o acréscimo de funcionalidades, na figura demonstra-se o exemplo das classes, algo que não existe no JS comum.</w:delText>
        </w:r>
      </w:del>
    </w:p>
    <w:p w14:paraId="5FDE7B7F" w14:textId="77777777" w:rsidR="00073CBF" w:rsidRDefault="00073CBF">
      <w:pPr>
        <w:rPr>
          <w:ins w:id="473" w:author="Ryan Lemos" w:date="2019-08-26T09:12:00Z"/>
        </w:rPr>
      </w:pPr>
    </w:p>
    <w:p w14:paraId="3241CB8D" w14:textId="77777777" w:rsidR="00D534F8" w:rsidRDefault="00D534F8"/>
    <w:p w14:paraId="212AAE60" w14:textId="7AB46755" w:rsidR="00A1768E" w:rsidRDefault="00A1768E" w:rsidP="00A1768E">
      <w:pPr>
        <w:pStyle w:val="Legenda"/>
        <w:keepNext/>
      </w:pPr>
      <w:r>
        <w:t xml:space="preserve">Figura </w:t>
      </w:r>
      <w:r w:rsidR="009A3B20">
        <w:fldChar w:fldCharType="begin"/>
      </w:r>
      <w:r w:rsidR="009A3B20">
        <w:instrText xml:space="preserve"> SEQ Figura \* ARABIC </w:instrText>
      </w:r>
      <w:r w:rsidR="009A3B20">
        <w:fldChar w:fldCharType="separate"/>
      </w:r>
      <w:r w:rsidR="00483DF4">
        <w:rPr>
          <w:noProof/>
        </w:rPr>
        <w:t>24</w:t>
      </w:r>
      <w:r w:rsidR="009A3B20">
        <w:rPr>
          <w:noProof/>
        </w:rPr>
        <w:fldChar w:fldCharType="end"/>
      </w:r>
      <w:r>
        <w:t xml:space="preserve"> - Classe em </w:t>
      </w:r>
      <w:proofErr w:type="spellStart"/>
      <w:r>
        <w:t>TypeScript</w:t>
      </w:r>
      <w:proofErr w:type="spellEnd"/>
    </w:p>
    <w:p w14:paraId="7D705DA8" w14:textId="77777777" w:rsidR="00D534F8" w:rsidRDefault="00D534F8" w:rsidP="00D534F8">
      <w:pPr>
        <w:ind w:firstLine="0"/>
        <w:jc w:val="center"/>
      </w:pPr>
      <w:r>
        <w:rPr>
          <w:noProof/>
        </w:rPr>
        <w:drawing>
          <wp:inline distT="0" distB="0" distL="0" distR="0" wp14:anchorId="5823A039" wp14:editId="69C68A3D">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71837" cy="2384336"/>
                    </a:xfrm>
                    <a:prstGeom prst="rect">
                      <a:avLst/>
                    </a:prstGeom>
                  </pic:spPr>
                </pic:pic>
              </a:graphicData>
            </a:graphic>
          </wp:inline>
        </w:drawing>
      </w:r>
    </w:p>
    <w:p w14:paraId="5AC5EC7E" w14:textId="77777777" w:rsidR="00A1768E" w:rsidRDefault="00A1768E" w:rsidP="00A1768E">
      <w:pPr>
        <w:pStyle w:val="Fontes"/>
      </w:pPr>
      <w:r>
        <w:t xml:space="preserve">Fonte: PRÓPRIA, utilizando o Visual Studio </w:t>
      </w:r>
      <w:proofErr w:type="spellStart"/>
      <w:r>
        <w:t>Code</w:t>
      </w:r>
      <w:proofErr w:type="spellEnd"/>
      <w:r>
        <w:t>.</w:t>
      </w:r>
    </w:p>
    <w:p w14:paraId="760E7E5A" w14:textId="753492FF" w:rsidR="00D534F8" w:rsidDel="00073CBF" w:rsidRDefault="00D534F8" w:rsidP="00D93A80">
      <w:pPr>
        <w:ind w:firstLine="0"/>
        <w:rPr>
          <w:del w:id="474" w:author="Ryan Lemos" w:date="2019-08-26T09:12:00Z"/>
        </w:rPr>
      </w:pPr>
    </w:p>
    <w:p w14:paraId="25124812" w14:textId="4AA13CDF" w:rsidR="00462EDE" w:rsidDel="00073CBF" w:rsidRDefault="00462EDE" w:rsidP="00D534F8">
      <w:pPr>
        <w:rPr>
          <w:del w:id="475" w:author="Ryan Lemos" w:date="2019-08-26T09:12:00Z"/>
        </w:rPr>
      </w:pPr>
      <w:moveFromRangeStart w:id="476" w:author="Ryan Lemos" w:date="2019-08-26T09:12:00Z" w:name="move17703149"/>
      <w:moveFrom w:id="477" w:author="Ryan Lemos" w:date="2019-08-26T09:12:00Z">
        <w:r w:rsidDel="00073CBF">
          <w:t xml:space="preserve">Para que o TS seja reconhecido nos navegadores é necessário um processo de compilação que transforma o código TypeScript para JavaScript que é entendido pelos navegadores. </w:t>
        </w:r>
      </w:moveFrom>
      <w:moveFromRangeEnd w:id="476"/>
      <w:del w:id="478" w:author="Ryan Lemos" w:date="2019-08-26T09:08:00Z">
        <w:r w:rsidDel="00073CBF">
          <w:delText xml:space="preserve">Além disso esse processo de compilação, também conhecido como “transpilação”, converte o EcmaScript 6 que é a versão mais atual do JavaScript em uma versão ao qual a maioria dos navegadores interpreta que é a EcmaScript 5 </w:delText>
        </w:r>
        <w:r w:rsidDel="00073CBF">
          <w:rPr>
            <w:noProof/>
          </w:rPr>
          <w:delText>(ABREU, 2017)</w:delText>
        </w:r>
        <w:r w:rsidDel="00073CBF">
          <w:delText>.</w:delText>
        </w:r>
      </w:del>
    </w:p>
    <w:p w14:paraId="49639A4E" w14:textId="77777777" w:rsidR="00676588" w:rsidRDefault="00676588"/>
    <w:p w14:paraId="0D236BEB" w14:textId="7CF834FF" w:rsidR="00676588" w:rsidRDefault="00C05B5C" w:rsidP="00676588">
      <w:pPr>
        <w:pStyle w:val="Ttulo4"/>
        <w:rPr>
          <w:ins w:id="479" w:author="Ryan Lemos" w:date="2019-08-26T09:12:00Z"/>
        </w:rPr>
      </w:pPr>
      <w:bookmarkStart w:id="480" w:name="_Toc17133791"/>
      <w:r>
        <w:t>Angular</w:t>
      </w:r>
      <w:bookmarkEnd w:id="480"/>
    </w:p>
    <w:p w14:paraId="59161E49" w14:textId="24134187" w:rsidR="00073CBF" w:rsidRPr="00532250" w:rsidRDefault="00073CBF">
      <w:pPr>
        <w:pPrChange w:id="481" w:author="Ryan Lemos" w:date="2019-08-26T09:12:00Z">
          <w:pPr>
            <w:pStyle w:val="Ttulo4"/>
          </w:pPr>
        </w:pPrChange>
      </w:pPr>
    </w:p>
    <w:p w14:paraId="22EFD816" w14:textId="77777777" w:rsidR="00C05B5C" w:rsidRDefault="000D4682" w:rsidP="00095610">
      <w:r>
        <w:t xml:space="preserve">O </w:t>
      </w:r>
      <w:r w:rsidR="00C05B5C">
        <w:t>Angular</w:t>
      </w:r>
      <w:r>
        <w:t xml:space="preserve"> é uma tecnologia criada pela Google afim de prover dinamicidade no processo de utilização de sistemas web. </w:t>
      </w:r>
      <w:r w:rsidR="00C05B5C">
        <w:t>Segundo a Google (2019</w:t>
      </w:r>
      <w:r w:rsidR="006C52DB">
        <w:t>a</w:t>
      </w:r>
      <w:r w:rsidR="00C05B5C">
        <w:t xml:space="preserve">), o Angular apresenta como diferenciais: velocidade e desempenho, através de renderização no lado do servidor; </w:t>
      </w:r>
      <w:r w:rsidR="00BF38D5">
        <w:t>a possibilidade de desenvolvimento para diversas plataformas, como dispositivos móveis de maneira nativa ou não, desktop e web com um único código; grande quantidade de ferramentas disponíveis, um exemplo se dá neste trabalho com a utilização de um plugin Angular para gerar calendários dinâmicos; e por último, o fato de ser utilizado amplamente, oferecendo as características produtivas dos aplicativos Google.</w:t>
      </w:r>
    </w:p>
    <w:p w14:paraId="664182EE" w14:textId="77777777" w:rsidR="00C05B5C" w:rsidRDefault="000D4682" w:rsidP="00095610">
      <w:r>
        <w:lastRenderedPageBreak/>
        <w:t>Então pode se dizer que o</w:t>
      </w:r>
      <w:r w:rsidR="00676588">
        <w:t xml:space="preserve"> </w:t>
      </w:r>
      <w:r w:rsidR="00C05B5C">
        <w:t>Angular</w:t>
      </w:r>
      <w:r w:rsidR="00676588">
        <w:t xml:space="preserve"> se trata de um framework </w:t>
      </w:r>
      <w:proofErr w:type="spellStart"/>
      <w:r w:rsidR="00676588" w:rsidRPr="00676588">
        <w:rPr>
          <w:i/>
        </w:rPr>
        <w:t>frontend</w:t>
      </w:r>
      <w:proofErr w:type="spellEnd"/>
      <w:r w:rsidR="00676588">
        <w:t xml:space="preserve"> que gera como resultado aplicações chamadas de </w:t>
      </w:r>
      <w:r w:rsidR="00676588" w:rsidRPr="00676588">
        <w:rPr>
          <w:i/>
        </w:rPr>
        <w:t xml:space="preserve">Single Page </w:t>
      </w:r>
      <w:proofErr w:type="spellStart"/>
      <w:r w:rsidR="00676588" w:rsidRPr="00676588">
        <w:rPr>
          <w:i/>
        </w:rPr>
        <w:t>Application</w:t>
      </w:r>
      <w:proofErr w:type="spellEnd"/>
      <w:r w:rsidR="00676588">
        <w:t xml:space="preserve"> (SPA), ou em português, aplicações de página única. </w:t>
      </w:r>
      <w:r>
        <w:t>Ou seja, não há o carregamento da página web a cada interação com o usuário.</w:t>
      </w:r>
      <w:r w:rsidR="00676588">
        <w:t xml:space="preserve"> </w:t>
      </w:r>
      <w:r>
        <w:t>Entendendo melhor</w:t>
      </w:r>
      <w:r w:rsidR="00C05B5C">
        <w:t>,</w:t>
      </w:r>
      <w:r>
        <w:t xml:space="preserve"> o </w:t>
      </w:r>
      <w:r w:rsidR="00C05B5C">
        <w:t>Angular</w:t>
      </w:r>
      <w:r>
        <w:t xml:space="preserve"> age em um contexto assíncrono, diferente do PHP 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14:paraId="7A48D47A" w14:textId="77777777"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proofErr w:type="spellStart"/>
      <w:r w:rsidR="00095610" w:rsidRPr="00095610">
        <w:rPr>
          <w:i/>
        </w:rPr>
        <w:t>template</w:t>
      </w:r>
      <w:proofErr w:type="spellEnd"/>
      <w:r w:rsidR="00095610">
        <w:t xml:space="preserve"> que é a parte HTML do componente. Por um Script TS que é responsável pela lógica que será empregada naquele componente. E por último, um arquivo de estilos CSS que é responsável pela estilização do componente. Os módulos são responsáveis por agrupar componentes, serviços etc. </w:t>
      </w:r>
      <w:r w:rsidR="00095610">
        <w:rPr>
          <w:noProof/>
        </w:rPr>
        <w:t>(GUEDES 2017)</w:t>
      </w:r>
      <w:r w:rsidR="00095610">
        <w:t xml:space="preserve">. </w:t>
      </w:r>
    </w:p>
    <w:p w14:paraId="570C3B5D" w14:textId="77777777" w:rsidR="00676588" w:rsidRPr="00676588" w:rsidRDefault="00636936" w:rsidP="00095610">
      <w:r>
        <w:t xml:space="preserve">Tendo em vista que este seja um </w:t>
      </w:r>
      <w:proofErr w:type="spellStart"/>
      <w:r>
        <w:t>a</w:t>
      </w:r>
      <w:proofErr w:type="spellEnd"/>
      <w:r>
        <w:t xml:space="preserve"> ambiente que tem por característica a interação contínua com o usuário, optou-se pela utilização do </w:t>
      </w:r>
      <w:r w:rsidR="00C05B5C">
        <w:t>Angular</w:t>
      </w:r>
      <w:r>
        <w:t xml:space="preserve"> para auxiliar nesse processo e deixar a utilização mais fluída e dinâmica.</w:t>
      </w:r>
    </w:p>
    <w:p w14:paraId="0B4E401F" w14:textId="77777777" w:rsidR="00A95801" w:rsidRPr="008D625B" w:rsidRDefault="00A95801"/>
    <w:p w14:paraId="53FE96DD" w14:textId="77777777" w:rsidR="00D61CB9" w:rsidRDefault="003E72DF" w:rsidP="00D61CB9">
      <w:pPr>
        <w:pStyle w:val="Ttulo4"/>
      </w:pPr>
      <w:bookmarkStart w:id="482" w:name="_Toc17133792"/>
      <w:r w:rsidRPr="00952162">
        <w:rPr>
          <w:i/>
        </w:rPr>
        <w:t xml:space="preserve">Hypertext </w:t>
      </w:r>
      <w:proofErr w:type="spellStart"/>
      <w:r w:rsidRPr="00952162">
        <w:rPr>
          <w:i/>
        </w:rPr>
        <w:t>Pre</w:t>
      </w:r>
      <w:r w:rsidR="00B47F12" w:rsidRPr="00952162">
        <w:rPr>
          <w:i/>
        </w:rPr>
        <w:t>P</w:t>
      </w:r>
      <w:r w:rsidRPr="00952162">
        <w:rPr>
          <w:i/>
        </w:rPr>
        <w:t>rocessor</w:t>
      </w:r>
      <w:proofErr w:type="spellEnd"/>
      <w:r w:rsidRPr="003E72DF">
        <w:t xml:space="preserve"> </w:t>
      </w:r>
      <w:r w:rsidR="00B47F12">
        <w:t>(</w:t>
      </w:r>
      <w:r w:rsidR="00D61CB9" w:rsidRPr="003635FC">
        <w:t>PHP</w:t>
      </w:r>
      <w:r w:rsidR="00B47F12">
        <w:t>)</w:t>
      </w:r>
      <w:bookmarkEnd w:id="482"/>
    </w:p>
    <w:p w14:paraId="68EE7F90" w14:textId="77777777" w:rsidR="008D625B" w:rsidRDefault="008D625B" w:rsidP="008D625B"/>
    <w:p w14:paraId="20A0AB01" w14:textId="77777777"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proofErr w:type="spellStart"/>
      <w:r w:rsidR="00B47F12" w:rsidRPr="00FC0021">
        <w:rPr>
          <w:i/>
        </w:rPr>
        <w:t>PreProcessor</w:t>
      </w:r>
      <w:proofErr w:type="spellEnd"/>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(PHP, 2018b)</w:t>
      </w:r>
      <w:r w:rsidR="00B674FC">
        <w:t>.</w:t>
      </w:r>
      <w:r w:rsidR="00B47F12">
        <w:t xml:space="preserve"> Para seu uso é necessário a abertura e fechamento de uma </w:t>
      </w:r>
      <w:proofErr w:type="spellStart"/>
      <w:r w:rsidR="00B47F12" w:rsidRPr="00FC0021">
        <w:rPr>
          <w:i/>
        </w:rPr>
        <w:t>tag</w:t>
      </w:r>
      <w:proofErr w:type="spellEnd"/>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640D2B">
        <w:t xml:space="preserve">Figura </w:t>
      </w:r>
      <w:r w:rsidR="00640D2B">
        <w:rPr>
          <w:noProof/>
        </w:rPr>
        <w:t>27</w:t>
      </w:r>
      <w:r w:rsidR="009113A0">
        <w:fldChar w:fldCharType="end"/>
      </w:r>
      <w:r w:rsidR="00B674FC">
        <w:t>.</w:t>
      </w:r>
    </w:p>
    <w:p w14:paraId="4ECD0A39" w14:textId="77777777" w:rsidR="00B674FC" w:rsidRDefault="00B674FC" w:rsidP="00135E22">
      <w:pPr>
        <w:ind w:firstLine="0"/>
      </w:pPr>
    </w:p>
    <w:p w14:paraId="2B0E03C6" w14:textId="75ED1C04" w:rsidR="009113A0" w:rsidRDefault="009113A0" w:rsidP="00FC0021">
      <w:pPr>
        <w:pStyle w:val="Legenda"/>
        <w:keepNext/>
      </w:pPr>
      <w:bookmarkStart w:id="483" w:name="_Ref526523847"/>
      <w:r>
        <w:lastRenderedPageBreak/>
        <w:t xml:space="preserve">Figura </w:t>
      </w:r>
      <w:r w:rsidR="009A3B20">
        <w:fldChar w:fldCharType="begin"/>
      </w:r>
      <w:r w:rsidR="009A3B20">
        <w:instrText xml:space="preserve"> SEQ Figura \* ARABIC </w:instrText>
      </w:r>
      <w:r w:rsidR="009A3B20">
        <w:fldChar w:fldCharType="separate"/>
      </w:r>
      <w:r w:rsidR="00483DF4">
        <w:rPr>
          <w:noProof/>
        </w:rPr>
        <w:t>25</w:t>
      </w:r>
      <w:r w:rsidR="009A3B20">
        <w:rPr>
          <w:noProof/>
        </w:rPr>
        <w:fldChar w:fldCharType="end"/>
      </w:r>
      <w:bookmarkEnd w:id="483"/>
      <w:r>
        <w:t xml:space="preserve"> - </w:t>
      </w:r>
      <w:r w:rsidRPr="007D2BD9">
        <w:t>Exemplo de código PHP em página HTML</w:t>
      </w:r>
    </w:p>
    <w:p w14:paraId="53B39F51" w14:textId="77777777" w:rsidR="00B47F12" w:rsidRDefault="00CB768F" w:rsidP="00952162">
      <w:pPr>
        <w:pStyle w:val="Fontes"/>
      </w:pPr>
      <w:r w:rsidRPr="00832539">
        <w:rPr>
          <w:noProof/>
          <w:lang w:eastAsia="pt-BR"/>
        </w:rPr>
        <w:drawing>
          <wp:inline distT="0" distB="0" distL="0" distR="0" wp14:anchorId="00B236B5" wp14:editId="4FE96A7C">
            <wp:extent cx="5084017" cy="1651586"/>
            <wp:effectExtent l="133350" t="114300" r="116840" b="13970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6"/>
                    <a:stretch>
                      <a:fillRect/>
                    </a:stretch>
                  </pic:blipFill>
                  <pic:spPr>
                    <a:xfrm>
                      <a:off x="0" y="0"/>
                      <a:ext cx="5083810" cy="1651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F3BED8" w14:textId="77777777" w:rsidR="00B674FC" w:rsidRDefault="00B674FC" w:rsidP="00B674FC">
      <w:pPr>
        <w:pStyle w:val="Fontes"/>
      </w:pPr>
      <w:r>
        <w:t>Fonte: PHP, 2018</w:t>
      </w:r>
      <w:r w:rsidR="00062608">
        <w:t>a</w:t>
      </w:r>
      <w:r w:rsidR="00BB25A9">
        <w:t>, p.1</w:t>
      </w:r>
      <w:r>
        <w:t>.</w:t>
      </w:r>
    </w:p>
    <w:p w14:paraId="1DED24D6" w14:textId="77777777" w:rsidR="00B674FC" w:rsidRDefault="00B674FC" w:rsidP="00FC0021">
      <w:pPr>
        <w:pStyle w:val="Fontes"/>
      </w:pPr>
    </w:p>
    <w:p w14:paraId="2DAADA58" w14:textId="77777777"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w:t>
      </w:r>
      <w:proofErr w:type="spellStart"/>
      <w:r w:rsidRPr="00FC0021">
        <w:rPr>
          <w:i/>
        </w:rPr>
        <w:t>Side</w:t>
      </w:r>
      <w:proofErr w:type="spellEnd"/>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proofErr w:type="spellStart"/>
      <w:r w:rsidR="0045512D" w:rsidRPr="00E95C78">
        <w:rPr>
          <w:i/>
        </w:rPr>
        <w:t>Uniform</w:t>
      </w:r>
      <w:proofErr w:type="spellEnd"/>
      <w:r w:rsidR="0045512D" w:rsidRPr="00E95C78">
        <w:rPr>
          <w:i/>
        </w:rPr>
        <w:t xml:space="preserve"> </w:t>
      </w:r>
      <w:proofErr w:type="spellStart"/>
      <w:r w:rsidR="0045512D" w:rsidRPr="00E95C78">
        <w:rPr>
          <w:i/>
        </w:rPr>
        <w:t>Resource</w:t>
      </w:r>
      <w:proofErr w:type="spellEnd"/>
      <w:r w:rsidR="0045512D" w:rsidRPr="00E95C78">
        <w:rPr>
          <w:i/>
        </w:rPr>
        <w:t xml:space="preserve"> </w:t>
      </w:r>
      <w:proofErr w:type="spellStart"/>
      <w:r w:rsidR="0045512D" w:rsidRPr="00E95C78">
        <w:rPr>
          <w:i/>
        </w:rPr>
        <w:t>Locator</w:t>
      </w:r>
      <w:proofErr w:type="spellEnd"/>
      <w:r w:rsidR="0045512D">
        <w:t xml:space="preserve"> (URL)</w:t>
      </w:r>
      <w:r w:rsidR="00B65AD2">
        <w:t xml:space="preserve"> </w:t>
      </w:r>
      <w:r w:rsidR="00752E3D">
        <w:rPr>
          <w:noProof/>
        </w:rPr>
        <w:t>(SKLAR, 2016)</w:t>
      </w:r>
      <w:r w:rsidR="0045512D">
        <w:t xml:space="preserve">. </w:t>
      </w:r>
      <w:proofErr w:type="spellStart"/>
      <w:r w:rsidR="0045512D">
        <w:t>Sklar</w:t>
      </w:r>
      <w:proofErr w:type="spellEnd"/>
      <w:r w:rsidR="0045512D">
        <w:t xml:space="preserve">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w:t>
      </w:r>
      <w:proofErr w:type="spellStart"/>
      <w:r w:rsidR="00AE0892">
        <w:t>Ngix</w:t>
      </w:r>
      <w:proofErr w:type="spellEnd"/>
      <w:r w:rsidR="00AE0892">
        <w:t xml:space="preserve"> </w:t>
      </w:r>
      <w:r w:rsidR="00752E3D">
        <w:rPr>
          <w:noProof/>
        </w:rPr>
        <w:t>(LOCKHART, 2015)</w:t>
      </w:r>
      <w:r w:rsidR="00AE0892">
        <w:t>.</w:t>
      </w:r>
    </w:p>
    <w:p w14:paraId="0E872914" w14:textId="77777777" w:rsidR="005A0BA5" w:rsidRDefault="00C77717" w:rsidP="008D625B">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p>
    <w:p w14:paraId="723FA633" w14:textId="77777777" w:rsidR="00B65AD2" w:rsidRDefault="00B65AD2" w:rsidP="008D625B">
      <w:r>
        <w:t xml:space="preserve">A utilização do PHP neste trabalho se dará por meio do </w:t>
      </w:r>
      <w:r w:rsidRPr="00952162">
        <w:rPr>
          <w:i/>
        </w:rPr>
        <w:t>Framework</w:t>
      </w:r>
      <w:r>
        <w:t xml:space="preserve"> </w:t>
      </w:r>
      <w:proofErr w:type="spellStart"/>
      <w:r>
        <w:t>Laravel</w:t>
      </w:r>
      <w:proofErr w:type="spellEnd"/>
      <w:r>
        <w:t xml:space="preserve"> que será discutido na s</w:t>
      </w:r>
      <w:r w:rsidR="0097794D">
        <w:t xml:space="preserve">ubseção </w:t>
      </w:r>
      <w:r w:rsidR="0097794D">
        <w:fldChar w:fldCharType="begin"/>
      </w:r>
      <w:r w:rsidR="0097794D">
        <w:instrText xml:space="preserve"> REF _Ref526533823 \r \h </w:instrText>
      </w:r>
      <w:r w:rsidR="0097794D">
        <w:fldChar w:fldCharType="separate"/>
      </w:r>
      <w:r w:rsidR="00640D2B">
        <w:t>5.2.5.5</w:t>
      </w:r>
      <w:r w:rsidR="0097794D">
        <w:fldChar w:fldCharType="end"/>
      </w:r>
      <w:r>
        <w:t xml:space="preserve">. </w:t>
      </w:r>
    </w:p>
    <w:p w14:paraId="0ED7ECBD" w14:textId="77777777" w:rsidR="00755810" w:rsidRPr="008D625B" w:rsidRDefault="00755810" w:rsidP="008D625B"/>
    <w:p w14:paraId="0CA1CC08" w14:textId="77777777" w:rsidR="00D61CB9" w:rsidRDefault="00B9427B" w:rsidP="00D61CB9">
      <w:pPr>
        <w:pStyle w:val="Ttulo4"/>
      </w:pPr>
      <w:bookmarkStart w:id="484" w:name="_Ref526533823"/>
      <w:bookmarkStart w:id="485" w:name="_Toc17133793"/>
      <w:r w:rsidRPr="00952162">
        <w:rPr>
          <w:i/>
        </w:rPr>
        <w:t>Framework</w:t>
      </w:r>
      <w:r>
        <w:t xml:space="preserve"> </w:t>
      </w:r>
      <w:proofErr w:type="spellStart"/>
      <w:r w:rsidR="00D61CB9" w:rsidRPr="003635FC">
        <w:t>Laravel</w:t>
      </w:r>
      <w:bookmarkEnd w:id="484"/>
      <w:bookmarkEnd w:id="485"/>
      <w:proofErr w:type="spellEnd"/>
    </w:p>
    <w:p w14:paraId="361CF951" w14:textId="77777777" w:rsidR="00AB636C" w:rsidRPr="00AB636C" w:rsidRDefault="00AB636C" w:rsidP="005A2D83"/>
    <w:p w14:paraId="10956AED" w14:textId="77777777" w:rsidR="00FF3822" w:rsidRDefault="007715AD" w:rsidP="00FF3822">
      <w:r>
        <w:t xml:space="preserve">O </w:t>
      </w:r>
      <w:proofErr w:type="spellStart"/>
      <w:r>
        <w:t>Laravel</w:t>
      </w:r>
      <w:proofErr w:type="spellEnd"/>
      <w:r>
        <w:t xml:space="preserve"> é um </w:t>
      </w:r>
      <w:r w:rsidRPr="00952162">
        <w:rPr>
          <w:i/>
        </w:rPr>
        <w:t>Framework</w:t>
      </w:r>
      <w:r w:rsidR="00C77717">
        <w:rPr>
          <w:i/>
        </w:rPr>
        <w:t xml:space="preserve"> </w:t>
      </w:r>
      <w:r w:rsidR="00C77717">
        <w:t xml:space="preserve">baseado na estratégia de desenvolvimento </w:t>
      </w:r>
      <w:proofErr w:type="spellStart"/>
      <w:r w:rsidR="00C77717" w:rsidRPr="009B4F8A">
        <w:rPr>
          <w:i/>
        </w:rPr>
        <w:t>Model</w:t>
      </w:r>
      <w:proofErr w:type="spellEnd"/>
      <w:r w:rsidR="00C77717">
        <w:t xml:space="preserve">, </w:t>
      </w:r>
      <w:proofErr w:type="spellStart"/>
      <w:r w:rsidR="00C77717" w:rsidRPr="009B4F8A">
        <w:rPr>
          <w:i/>
        </w:rPr>
        <w:t>View</w:t>
      </w:r>
      <w:proofErr w:type="spellEnd"/>
      <w:r w:rsidR="00C77717">
        <w:t xml:space="preserve"> e </w:t>
      </w:r>
      <w:proofErr w:type="spellStart"/>
      <w:r w:rsidR="00C77717" w:rsidRPr="009B4F8A">
        <w:rPr>
          <w:i/>
        </w:rPr>
        <w:t>Controller</w:t>
      </w:r>
      <w:proofErr w:type="spellEnd"/>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proofErr w:type="spellStart"/>
      <w:r w:rsidR="003F4E51">
        <w:t>Stauffer</w:t>
      </w:r>
      <w:proofErr w:type="spellEnd"/>
      <w:r w:rsidR="003F4E51">
        <w:t xml:space="preserve">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14:paraId="4F33B90C" w14:textId="77777777" w:rsidR="004E2F1A" w:rsidRDefault="004E2F1A" w:rsidP="00100BD4">
      <w:pPr>
        <w:pStyle w:val="CitaoLonga"/>
      </w:pPr>
    </w:p>
    <w:p w14:paraId="0E4EEEFC" w14:textId="77777777" w:rsidR="00CB5D1D" w:rsidRDefault="00CB5D1D" w:rsidP="00100BD4">
      <w:pPr>
        <w:pStyle w:val="CitaoLonga"/>
      </w:pPr>
      <w:r>
        <w:t xml:space="preserve">Frameworks como o </w:t>
      </w:r>
      <w:proofErr w:type="spellStart"/>
      <w:r>
        <w:t>Laravel</w:t>
      </w:r>
      <w:proofErr w:type="spellEnd"/>
      <w:r>
        <w:t xml:space="preserve"> – e o </w:t>
      </w:r>
      <w:proofErr w:type="spellStart"/>
      <w:r>
        <w:t>Symfony</w:t>
      </w:r>
      <w:proofErr w:type="spellEnd"/>
      <w:r>
        <w:t xml:space="preserve">, </w:t>
      </w:r>
      <w:proofErr w:type="spellStart"/>
      <w:r>
        <w:t>Sliex</w:t>
      </w:r>
      <w:proofErr w:type="spellEnd"/>
      <w:r>
        <w:t xml:space="preserve">, </w:t>
      </w:r>
      <w:proofErr w:type="spellStart"/>
      <w:r>
        <w:t>Lumen</w:t>
      </w:r>
      <w:proofErr w:type="spellEnd"/>
      <w:r>
        <w:t xml:space="preserve"> e </w:t>
      </w:r>
      <w:proofErr w:type="spellStart"/>
      <w:r>
        <w:t>Slim</w:t>
      </w:r>
      <w:proofErr w:type="spellEnd"/>
      <w:r>
        <w:t xml:space="preserve"> – </w:t>
      </w:r>
      <w:proofErr w:type="spellStart"/>
      <w:r>
        <w:t>pré</w:t>
      </w:r>
      <w:proofErr w:type="spellEnd"/>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 xml:space="preserve">s. Logo, o benefício de usar um </w:t>
      </w:r>
      <w:r w:rsidR="007171E7">
        <w:lastRenderedPageBreak/>
        <w:t>framework em geral é o de que alguém tomou decisões por você não só sobre componentes individuas, mas também sobre como eles devem ser integrados.</w:t>
      </w:r>
      <w:r>
        <w:t xml:space="preserve"> </w:t>
      </w:r>
    </w:p>
    <w:p w14:paraId="0532E310" w14:textId="77777777" w:rsidR="004E2F1A" w:rsidRDefault="004E2F1A" w:rsidP="009B4F8A">
      <w:pPr>
        <w:pStyle w:val="CitaoLonga"/>
      </w:pPr>
    </w:p>
    <w:p w14:paraId="0C3D820E" w14:textId="77777777" w:rsidR="00316E2E" w:rsidRDefault="00642888" w:rsidP="00FF3822">
      <w:r>
        <w:t xml:space="preserve">Portanto pode-se afirmar que </w:t>
      </w:r>
      <w:r w:rsidR="00005904">
        <w:t>um</w:t>
      </w:r>
      <w:r>
        <w:t xml:space="preserve"> </w:t>
      </w:r>
      <w:r w:rsidR="00675471" w:rsidRPr="00952162">
        <w:rPr>
          <w:i/>
        </w:rPr>
        <w:t>framework</w:t>
      </w:r>
      <w:r w:rsidR="00005904">
        <w:t xml:space="preserve"> como o </w:t>
      </w:r>
      <w:proofErr w:type="spellStart"/>
      <w:r w:rsidR="00005904">
        <w:t>Laravel</w:t>
      </w:r>
      <w:proofErr w:type="spellEnd"/>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14:paraId="2EB31121" w14:textId="77777777" w:rsidR="0097794D" w:rsidRDefault="00940125" w:rsidP="009B4F8A">
      <w:r>
        <w:t xml:space="preserve">O </w:t>
      </w:r>
      <w:proofErr w:type="spellStart"/>
      <w:r w:rsidR="00C34F84">
        <w:t>L</w:t>
      </w:r>
      <w:r>
        <w:t>aravel</w:t>
      </w:r>
      <w:proofErr w:type="spellEnd"/>
      <w:r>
        <w:t xml:space="preserve"> </w:t>
      </w:r>
      <w:r w:rsidR="00065236">
        <w:t>demonstra</w:t>
      </w:r>
      <w:r>
        <w:t xml:space="preserve"> como </w:t>
      </w:r>
      <w:r w:rsidR="00700026">
        <w:t>valores</w:t>
      </w:r>
      <w:r>
        <w:t xml:space="preserve"> </w:t>
      </w:r>
      <w:r w:rsidR="00AF0BDE">
        <w:t>o aumento</w:t>
      </w:r>
      <w:r w:rsidR="00700026">
        <w:t xml:space="preserve"> da velocidade de desenvolvimento</w:t>
      </w:r>
      <w:r w:rsidR="00BB47FC">
        <w:t xml:space="preserve"> e a satisfação do desenvolvedor. </w:t>
      </w:r>
      <w:r w:rsidR="003B4045">
        <w:t xml:space="preserve">Para </w:t>
      </w:r>
      <w:r w:rsidR="001A795A">
        <w:t xml:space="preserve">isso </w:t>
      </w:r>
      <w:r w:rsidR="00065236">
        <w:t>dispõe de uma série de ferramentas que auxiliam em diversos processos no desenvolvimento, como por exemplo o processo de autenticação</w:t>
      </w:r>
      <w:r w:rsidR="001139FC">
        <w:t xml:space="preserve">, o envio de </w:t>
      </w:r>
      <w:r w:rsidR="001139FC" w:rsidRPr="00E95C78">
        <w:rPr>
          <w:i/>
        </w:rPr>
        <w:t>e-mails</w:t>
      </w:r>
      <w:r w:rsidR="001139FC">
        <w:t xml:space="preserve">, </w:t>
      </w:r>
      <w:r w:rsidR="00F567E6">
        <w:t>processos de banco de dados (criação de tabelas, transações e consultas), entre outros</w:t>
      </w:r>
      <w:r w:rsidR="00752E3D">
        <w:rPr>
          <w:noProof/>
        </w:rPr>
        <w:t xml:space="preserve"> (STAUFFER, 2017)</w:t>
      </w:r>
      <w:r w:rsidR="00F567E6">
        <w:t>.</w:t>
      </w:r>
      <w:r w:rsidR="001139FC">
        <w:t xml:space="preserve"> </w:t>
      </w:r>
    </w:p>
    <w:p w14:paraId="26A4E1C0" w14:textId="77777777" w:rsidR="00AB636C" w:rsidRDefault="00401941" w:rsidP="009B4F8A">
      <w:r>
        <w:t xml:space="preserve">Tendo em vista a quantidade de recursos disponíveis pelo </w:t>
      </w:r>
      <w:proofErr w:type="spellStart"/>
      <w:r>
        <w:t>Laravel</w:t>
      </w:r>
      <w:proofErr w:type="spellEnd"/>
      <w:r>
        <w:t>, uma comunidade que auxilia em momentos de dúvida, além do conhecimento prévio, decidiu-se pela</w:t>
      </w:r>
      <w:r w:rsidR="00B300A5">
        <w:t xml:space="preserve"> sua</w:t>
      </w:r>
      <w:r>
        <w:t xml:space="preserve"> utilização neste trabalho de conclus</w:t>
      </w:r>
      <w:r w:rsidR="00260075">
        <w:t>ão de curso.</w:t>
      </w:r>
    </w:p>
    <w:p w14:paraId="1E755686" w14:textId="77777777" w:rsidR="00F97B7F" w:rsidRDefault="00F97B7F" w:rsidP="009B4F8A"/>
    <w:p w14:paraId="16850901" w14:textId="77777777" w:rsidR="00F97B7F" w:rsidRPr="00596E44" w:rsidRDefault="00F97B7F" w:rsidP="00F97B7F">
      <w:pPr>
        <w:pStyle w:val="Ttulo4"/>
        <w:rPr>
          <w:lang w:val="en-US"/>
        </w:rPr>
      </w:pPr>
      <w:bookmarkStart w:id="486" w:name="_Toc17133794"/>
      <w:r w:rsidRPr="00596E44">
        <w:rPr>
          <w:i/>
          <w:lang w:val="en-US"/>
        </w:rPr>
        <w:t>Representational State Transfer Application Programming Interfaces</w:t>
      </w:r>
      <w:r w:rsidRPr="00596E44">
        <w:rPr>
          <w:lang w:val="en-US"/>
        </w:rPr>
        <w:t xml:space="preserve"> (API REST)</w:t>
      </w:r>
      <w:bookmarkEnd w:id="486"/>
    </w:p>
    <w:p w14:paraId="08B7394B" w14:textId="77777777" w:rsidR="00F97B7F" w:rsidRPr="00596E44" w:rsidRDefault="00F97B7F" w:rsidP="00F97B7F">
      <w:pPr>
        <w:rPr>
          <w:iCs/>
          <w:lang w:val="en-US"/>
        </w:rPr>
      </w:pPr>
    </w:p>
    <w:p w14:paraId="781DA21F" w14:textId="77777777" w:rsidR="00F97B7F" w:rsidRDefault="00883E88" w:rsidP="00F97B7F">
      <w:r>
        <w:t xml:space="preserve">Segundo </w:t>
      </w:r>
      <w:proofErr w:type="spellStart"/>
      <w:r>
        <w:t>Massé</w:t>
      </w:r>
      <w:proofErr w:type="spellEnd"/>
      <w:r>
        <w:t xml:space="preserve"> (2012) o termo </w:t>
      </w:r>
      <w:proofErr w:type="spellStart"/>
      <w:r w:rsidRPr="00596E44">
        <w:rPr>
          <w:i/>
        </w:rPr>
        <w:t>Representional</w:t>
      </w:r>
      <w:proofErr w:type="spellEnd"/>
      <w:r w:rsidRPr="00596E44">
        <w:rPr>
          <w:i/>
        </w:rPr>
        <w:t xml:space="preserve"> </w:t>
      </w:r>
      <w:proofErr w:type="spellStart"/>
      <w:r w:rsidRPr="00596E44">
        <w:rPr>
          <w:i/>
        </w:rPr>
        <w:t>State</w:t>
      </w:r>
      <w:proofErr w:type="spellEnd"/>
      <w:r w:rsidRPr="00596E44">
        <w:rPr>
          <w:i/>
        </w:rPr>
        <w:t xml:space="preserve"> </w:t>
      </w:r>
      <w:proofErr w:type="spellStart"/>
      <w:r w:rsidRPr="00596E44">
        <w:rPr>
          <w:i/>
        </w:rPr>
        <w:t>Transfer</w:t>
      </w:r>
      <w:proofErr w:type="spellEnd"/>
      <w:r>
        <w:rPr>
          <w:i/>
        </w:rPr>
        <w:t xml:space="preserve"> </w:t>
      </w:r>
      <w:r>
        <w:t xml:space="preserve">(REST) surgiu devido a necessidade </w:t>
      </w:r>
      <w:r w:rsidR="00AE608D">
        <w:t xml:space="preserve">de se ter outros verbos </w:t>
      </w:r>
      <w:proofErr w:type="spellStart"/>
      <w:r w:rsidR="00AE608D" w:rsidRPr="00596E44">
        <w:rPr>
          <w:i/>
        </w:rPr>
        <w:t>Hyper</w:t>
      </w:r>
      <w:proofErr w:type="spellEnd"/>
      <w:r w:rsidR="00AE608D" w:rsidRPr="00596E44">
        <w:rPr>
          <w:i/>
        </w:rPr>
        <w:t xml:space="preserve"> </w:t>
      </w:r>
      <w:proofErr w:type="spellStart"/>
      <w:r w:rsidR="00AE608D" w:rsidRPr="00596E44">
        <w:rPr>
          <w:i/>
        </w:rPr>
        <w:t>Text</w:t>
      </w:r>
      <w:proofErr w:type="spellEnd"/>
      <w:r w:rsidR="00AE608D" w:rsidRPr="00596E44">
        <w:rPr>
          <w:i/>
        </w:rPr>
        <w:t xml:space="preserve"> </w:t>
      </w:r>
      <w:proofErr w:type="spellStart"/>
      <w:r w:rsidR="00AE608D" w:rsidRPr="00596E44">
        <w:rPr>
          <w:i/>
        </w:rPr>
        <w:t>Transfer</w:t>
      </w:r>
      <w:proofErr w:type="spellEnd"/>
      <w:r w:rsidR="00AE608D" w:rsidRPr="00596E44">
        <w:rPr>
          <w:i/>
        </w:rPr>
        <w:t xml:space="preserve"> </w:t>
      </w:r>
      <w:proofErr w:type="spellStart"/>
      <w:r w:rsidR="00AE608D" w:rsidRPr="00596E44">
        <w:rPr>
          <w:i/>
        </w:rPr>
        <w:t>Protocol</w:t>
      </w:r>
      <w:proofErr w:type="spellEnd"/>
      <w:r w:rsidR="00AE608D">
        <w:t xml:space="preserve"> (HTTP) que representassem as ações de fato. Então surgiu-se em uma tese de doutorado o termo REST que se trata de acrescer verbos HTTP para as ações de atualização de dados (PUT ou PATCH) e para exclusão de dados (DELETE). Esses verbos vieram em acréscimo aos verbos GET (busca de dados) e POST (envio de dados), que antes eram utilizados para as ações de atualizar e deletar (MASSÉ, 2012). </w:t>
      </w:r>
    </w:p>
    <w:p w14:paraId="23E18217" w14:textId="77777777" w:rsidR="005F5B8A" w:rsidRDefault="005F5B8A" w:rsidP="00F97B7F">
      <w:r>
        <w:t xml:space="preserve">Já o termo </w:t>
      </w:r>
      <w:proofErr w:type="spellStart"/>
      <w:r w:rsidRPr="00596E44">
        <w:rPr>
          <w:i/>
        </w:rPr>
        <w:t>Application</w:t>
      </w:r>
      <w:proofErr w:type="spellEnd"/>
      <w:r w:rsidRPr="00596E44">
        <w:rPr>
          <w:i/>
        </w:rPr>
        <w:t xml:space="preserve"> </w:t>
      </w:r>
      <w:proofErr w:type="spellStart"/>
      <w:r w:rsidRPr="00596E44">
        <w:rPr>
          <w:i/>
        </w:rPr>
        <w:t>Programming</w:t>
      </w:r>
      <w:proofErr w:type="spellEnd"/>
      <w:r w:rsidRPr="00596E44">
        <w:rPr>
          <w:i/>
        </w:rPr>
        <w:t xml:space="preserve"> Interfaces</w:t>
      </w:r>
      <w:r>
        <w:rPr>
          <w:i/>
        </w:rPr>
        <w:t xml:space="preserve"> </w:t>
      </w:r>
      <w:r>
        <w:t>(API), surgem como o intermédio do usuário com serviços web. Servindo então de ponte entre o usuário e um serviço. Então quando se diz que uma aplicação funciona como uma API REST, quer dizer que essa aplicação possibilitará ao usuário</w:t>
      </w:r>
      <w:r w:rsidR="00483DF4">
        <w:t xml:space="preserve"> as ações conforme descritas no modelo REST, além de servir de ponte para os serviços web, como por exemplo o serviço de banco de dados (MASSÉ, 2012). O usuário fará requisições a API que então será responsável por processar essa requisição e entregar o serviço requisitado pelo usuário. </w:t>
      </w:r>
    </w:p>
    <w:p w14:paraId="1D486587" w14:textId="77777777" w:rsidR="00483DF4" w:rsidRDefault="00483DF4" w:rsidP="00F97B7F">
      <w:r>
        <w:t xml:space="preserve">Neste ambiente será utilizado dois frameworks que serão utilizados um no </w:t>
      </w:r>
      <w:proofErr w:type="spellStart"/>
      <w:r w:rsidRPr="00596E44">
        <w:rPr>
          <w:i/>
        </w:rPr>
        <w:t>frontend</w:t>
      </w:r>
      <w:proofErr w:type="spellEnd"/>
      <w:r>
        <w:t xml:space="preserve"> (Angular), e outro no </w:t>
      </w:r>
      <w:proofErr w:type="spellStart"/>
      <w:r w:rsidRPr="00596E44">
        <w:rPr>
          <w:i/>
        </w:rPr>
        <w:t>backend</w:t>
      </w:r>
      <w:proofErr w:type="spellEnd"/>
      <w:r>
        <w:t xml:space="preserve"> (</w:t>
      </w:r>
      <w:proofErr w:type="spellStart"/>
      <w:r>
        <w:t>Laravel</w:t>
      </w:r>
      <w:proofErr w:type="spellEnd"/>
      <w:r>
        <w:t xml:space="preserve">). Então a aplicação Angular conforme descrita rodará </w:t>
      </w:r>
      <w:r>
        <w:lastRenderedPageBreak/>
        <w:t xml:space="preserve">diretamente no browser do usuário. Para que essa aplicação consiga comunicar-se com a base de dados será utilizado o </w:t>
      </w:r>
      <w:proofErr w:type="spellStart"/>
      <w:r>
        <w:t>Laravel</w:t>
      </w:r>
      <w:proofErr w:type="spellEnd"/>
      <w:r>
        <w:t xml:space="preserve"> como API ou intermédio. Ou seja, a aplicação Angular sempre que precisar de informações da base de dados irá requisitar a API </w:t>
      </w:r>
      <w:proofErr w:type="spellStart"/>
      <w:r>
        <w:t>Laravel</w:t>
      </w:r>
      <w:proofErr w:type="spellEnd"/>
      <w:r>
        <w:t xml:space="preserve"> que será responsável por processar a requisição e retornar os dados a aplicação Angular. Então a aplicação Angular demonstra os dados ao usuário, uma representação visual deste processo é descrita na </w:t>
      </w:r>
      <w:r w:rsidRPr="00596E44">
        <w:rPr>
          <w:highlight w:val="yellow"/>
        </w:rPr>
        <w:t>figura X.</w:t>
      </w:r>
      <w:r>
        <w:t xml:space="preserve"> </w:t>
      </w:r>
    </w:p>
    <w:p w14:paraId="7D6BB638" w14:textId="77777777" w:rsidR="00483DF4" w:rsidRDefault="00483DF4" w:rsidP="00F97B7F">
      <w:r>
        <w:t xml:space="preserve"> </w:t>
      </w:r>
    </w:p>
    <w:p w14:paraId="283A7BCE" w14:textId="77777777" w:rsidR="00483DF4" w:rsidRDefault="00483DF4" w:rsidP="00596E44">
      <w:pPr>
        <w:pStyle w:val="Legenda"/>
        <w:keepNext/>
      </w:pPr>
      <w:r>
        <w:t xml:space="preserve">Figura </w:t>
      </w:r>
      <w:r w:rsidR="009A3B20">
        <w:fldChar w:fldCharType="begin"/>
      </w:r>
      <w:r w:rsidR="009A3B20">
        <w:instrText xml:space="preserve"> SEQ Figura \* ARABIC </w:instrText>
      </w:r>
      <w:r w:rsidR="009A3B20">
        <w:fldChar w:fldCharType="separate"/>
      </w:r>
      <w:r>
        <w:rPr>
          <w:noProof/>
        </w:rPr>
        <w:t>26</w:t>
      </w:r>
      <w:r w:rsidR="009A3B20">
        <w:rPr>
          <w:noProof/>
        </w:rPr>
        <w:fldChar w:fldCharType="end"/>
      </w:r>
      <w:r>
        <w:t xml:space="preserve"> - Funcionamento de uma API</w:t>
      </w:r>
    </w:p>
    <w:p w14:paraId="66AC523E" w14:textId="77777777" w:rsidR="00483DF4" w:rsidRDefault="00483DF4" w:rsidP="00483DF4">
      <w:pPr>
        <w:ind w:firstLine="0"/>
        <w:jc w:val="center"/>
      </w:pPr>
      <w:r>
        <w:rPr>
          <w:noProof/>
        </w:rPr>
        <w:drawing>
          <wp:inline distT="0" distB="0" distL="0" distR="0" wp14:anchorId="48A701BF" wp14:editId="49FAD481">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38475" cy="685800"/>
                    </a:xfrm>
                    <a:prstGeom prst="rect">
                      <a:avLst/>
                    </a:prstGeom>
                  </pic:spPr>
                </pic:pic>
              </a:graphicData>
            </a:graphic>
          </wp:inline>
        </w:drawing>
      </w:r>
    </w:p>
    <w:p w14:paraId="7BDC0E81" w14:textId="77777777" w:rsidR="00483DF4" w:rsidRPr="007116CC" w:rsidRDefault="00483DF4" w:rsidP="00596E44">
      <w:pPr>
        <w:pStyle w:val="Fontes"/>
      </w:pPr>
      <w:r>
        <w:t>Fonte: MASSÉ, 2012, p6.</w:t>
      </w:r>
    </w:p>
    <w:p w14:paraId="44255FFA" w14:textId="77777777" w:rsidR="00B300A5" w:rsidRDefault="00B300A5" w:rsidP="009B4F8A"/>
    <w:p w14:paraId="68DFD010" w14:textId="77777777" w:rsidR="00D61CB9" w:rsidRDefault="00D61CB9" w:rsidP="00D61CB9">
      <w:pPr>
        <w:pStyle w:val="Ttulo3"/>
      </w:pPr>
      <w:bookmarkStart w:id="487" w:name="_Toc17133795"/>
      <w:r w:rsidRPr="00BB49CF">
        <w:t>Sistema de Gerenciamento de Banco de Dados</w:t>
      </w:r>
      <w:r w:rsidR="00773355">
        <w:t xml:space="preserve"> (MySQL)</w:t>
      </w:r>
      <w:bookmarkEnd w:id="487"/>
    </w:p>
    <w:p w14:paraId="6D3DD246" w14:textId="77777777" w:rsidR="00186C79" w:rsidRPr="009B3841" w:rsidRDefault="00186C79" w:rsidP="00952162"/>
    <w:p w14:paraId="77B8A6CF" w14:textId="77777777"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r w:rsidR="002D6CD4">
        <w:t xml:space="preserve">Mas o que de fato são bancos de dados? </w:t>
      </w:r>
      <w:proofErr w:type="spellStart"/>
      <w:r w:rsidR="001F17E4">
        <w:t>Elmasri</w:t>
      </w:r>
      <w:proofErr w:type="spellEnd"/>
      <w:r w:rsidR="001F17E4">
        <w:t xml:space="preserve"> e </w:t>
      </w:r>
      <w:proofErr w:type="spellStart"/>
      <w:r w:rsidR="001F17E4">
        <w:t>Navathe</w:t>
      </w:r>
      <w:proofErr w:type="spellEnd"/>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5B19E3">
        <w:rPr>
          <w:noProof/>
        </w:rPr>
        <w:t xml:space="preserve"> (ELMASRI; NAVATHE, 2011)</w:t>
      </w:r>
      <w:r w:rsidR="000930CD">
        <w:t>:</w:t>
      </w:r>
      <w:r w:rsidR="003B73ED">
        <w:t xml:space="preserve"> </w:t>
      </w:r>
    </w:p>
    <w:p w14:paraId="01E45C3F" w14:textId="77777777" w:rsidR="00641546" w:rsidRDefault="00641546" w:rsidP="00773355"/>
    <w:p w14:paraId="30B398E8" w14:textId="77777777" w:rsidR="000930CD" w:rsidRDefault="000930CD" w:rsidP="000930CD">
      <w:pPr>
        <w:pStyle w:val="PargrafodaLista"/>
        <w:numPr>
          <w:ilvl w:val="0"/>
          <w:numId w:val="11"/>
        </w:numPr>
      </w:pPr>
      <w:r>
        <w:t>Apresenta</w:t>
      </w:r>
      <w:r w:rsidR="002D6CD4">
        <w:t>r</w:t>
      </w:r>
      <w:r>
        <w:t xml:space="preserve"> algum aspecto d</w:t>
      </w:r>
      <w:r w:rsidR="008256DD">
        <w:t>o</w:t>
      </w:r>
      <w:r>
        <w:t xml:space="preserve"> mundo real</w:t>
      </w:r>
      <w:r w:rsidR="008256DD">
        <w:t>;</w:t>
      </w:r>
    </w:p>
    <w:p w14:paraId="74FDC2B7" w14:textId="77777777" w:rsidR="008256DD" w:rsidRDefault="002D6CD4" w:rsidP="000930CD">
      <w:pPr>
        <w:pStyle w:val="PargrafodaLista"/>
        <w:numPr>
          <w:ilvl w:val="0"/>
          <w:numId w:val="11"/>
        </w:numPr>
      </w:pPr>
      <w:r>
        <w:t xml:space="preserve">Ser </w:t>
      </w:r>
      <w:r w:rsidR="00580CCE">
        <w:t>um conjunto de dados que apresentem algum sentindo inerente;</w:t>
      </w:r>
    </w:p>
    <w:p w14:paraId="4623CD6F" w14:textId="77777777" w:rsidR="00580CCE" w:rsidRDefault="00AD577E" w:rsidP="000930CD">
      <w:pPr>
        <w:pStyle w:val="PargrafodaLista"/>
        <w:numPr>
          <w:ilvl w:val="0"/>
          <w:numId w:val="11"/>
        </w:numPr>
      </w:pPr>
      <w:r>
        <w:t>Projet</w:t>
      </w:r>
      <w:r w:rsidR="002D6CD4">
        <w:t>ado</w:t>
      </w:r>
      <w:r>
        <w:t>, construído e populado</w:t>
      </w:r>
      <w:r w:rsidR="00E207E4">
        <w:t xml:space="preserve"> com dados</w:t>
      </w:r>
      <w:r>
        <w:t xml:space="preserve"> </w:t>
      </w:r>
      <w:r w:rsidR="00641546">
        <w:t>com um fim em específico.</w:t>
      </w:r>
    </w:p>
    <w:p w14:paraId="668CE4FA" w14:textId="77777777" w:rsidR="000E1A66" w:rsidRDefault="000E1A66" w:rsidP="00641546"/>
    <w:p w14:paraId="463939DD" w14:textId="77777777"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14:paraId="1C6DB478" w14:textId="77777777" w:rsidR="00F93875" w:rsidRDefault="004E03FA" w:rsidP="00773355">
      <w:r>
        <w:t>Dentre os SGBS,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 xml:space="preserve">open </w:t>
      </w:r>
      <w:proofErr w:type="spellStart"/>
      <w:r w:rsidR="00A37067" w:rsidRPr="00952162">
        <w:rPr>
          <w:i/>
        </w:rPr>
        <w:t>source</w:t>
      </w:r>
      <w:proofErr w:type="spellEnd"/>
      <w:r w:rsidR="002F6699">
        <w:t>, com ferramentas de desenvolvimento</w:t>
      </w:r>
      <w:r w:rsidR="00A37067">
        <w:t xml:space="preserve"> </w:t>
      </w:r>
      <w:r w:rsidR="00A37067">
        <w:lastRenderedPageBreak/>
        <w:t xml:space="preserve">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640D2B">
        <w:t xml:space="preserve">Figura </w:t>
      </w:r>
      <w:r w:rsidR="00640D2B">
        <w:rPr>
          <w:noProof/>
        </w:rPr>
        <w:t>28</w:t>
      </w:r>
      <w:r w:rsidR="00F93875">
        <w:fldChar w:fldCharType="end"/>
      </w:r>
      <w:r w:rsidR="00F93875">
        <w:t xml:space="preserve"> </w:t>
      </w:r>
      <w:r w:rsidR="003C6B27">
        <w:t xml:space="preserve">representa </w:t>
      </w:r>
      <w:r w:rsidR="00F93875">
        <w:t>um mapa mental que contém as principais características do MySQL</w:t>
      </w:r>
      <w:r w:rsidR="005C1EF3">
        <w:t>.</w:t>
      </w:r>
    </w:p>
    <w:p w14:paraId="37B129A0" w14:textId="77777777" w:rsidR="00773355" w:rsidRDefault="00713453" w:rsidP="00952162">
      <w:pPr>
        <w:pStyle w:val="Fontes"/>
      </w:pPr>
      <w:r>
        <w:t xml:space="preserve"> </w:t>
      </w:r>
    </w:p>
    <w:p w14:paraId="2296A449" w14:textId="64DBE818" w:rsidR="00F93875" w:rsidRDefault="00F93875" w:rsidP="00952162">
      <w:pPr>
        <w:pStyle w:val="Legenda"/>
        <w:keepNext/>
      </w:pPr>
      <w:bookmarkStart w:id="488" w:name="_Ref526697739"/>
      <w:r>
        <w:t xml:space="preserve">Figura </w:t>
      </w:r>
      <w:r w:rsidR="009A3B20">
        <w:fldChar w:fldCharType="begin"/>
      </w:r>
      <w:r w:rsidR="009A3B20">
        <w:instrText xml:space="preserve"> SEQ Figura \* ARABIC </w:instrText>
      </w:r>
      <w:r w:rsidR="009A3B20">
        <w:fldChar w:fldCharType="separate"/>
      </w:r>
      <w:r w:rsidR="00483DF4">
        <w:rPr>
          <w:noProof/>
        </w:rPr>
        <w:t>27</w:t>
      </w:r>
      <w:r w:rsidR="009A3B20">
        <w:rPr>
          <w:noProof/>
        </w:rPr>
        <w:fldChar w:fldCharType="end"/>
      </w:r>
      <w:bookmarkEnd w:id="488"/>
      <w:r>
        <w:t xml:space="preserve"> - Características do MySQL</w:t>
      </w:r>
    </w:p>
    <w:p w14:paraId="0829511A" w14:textId="77777777" w:rsidR="003C6E5C" w:rsidRDefault="00CB768F" w:rsidP="00952162">
      <w:pPr>
        <w:pStyle w:val="Fontes"/>
      </w:pPr>
      <w:r w:rsidRPr="00832539">
        <w:rPr>
          <w:noProof/>
          <w:lang w:eastAsia="pt-BR"/>
        </w:rPr>
        <w:drawing>
          <wp:inline distT="0" distB="0" distL="0" distR="0" wp14:anchorId="36B723B8" wp14:editId="2AE20EEE">
            <wp:extent cx="4148260" cy="2587981"/>
            <wp:effectExtent l="133350" t="114300" r="119380" b="136525"/>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38"/>
                    <a:stretch>
                      <a:fillRect/>
                    </a:stretch>
                  </pic:blipFill>
                  <pic:spPr>
                    <a:xfrm>
                      <a:off x="0" y="0"/>
                      <a:ext cx="4147820" cy="2587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18F7FC" w14:textId="77777777" w:rsidR="00F93875" w:rsidRDefault="00F93875" w:rsidP="00F93875">
      <w:pPr>
        <w:pStyle w:val="Fontes"/>
      </w:pPr>
      <w:r>
        <w:t>Fonte: CARVALHO, 2015</w:t>
      </w:r>
      <w:r w:rsidR="00237DB9">
        <w:t>, p.3</w:t>
      </w:r>
      <w:r>
        <w:t>.</w:t>
      </w:r>
    </w:p>
    <w:p w14:paraId="3CEE5876" w14:textId="77777777" w:rsidR="00C3517F" w:rsidRDefault="00C3517F" w:rsidP="00F93875">
      <w:pPr>
        <w:pStyle w:val="Fontes"/>
      </w:pPr>
    </w:p>
    <w:p w14:paraId="1EC47F82" w14:textId="123F46E3" w:rsidR="00C3517F" w:rsidRDefault="00D65636" w:rsidP="00952162">
      <w:r>
        <w:t>Com o MySQL é possível criar</w:t>
      </w:r>
      <w:r w:rsidR="00306B0C">
        <w:t xml:space="preserve">, editar e excluir dados através de sentenças na linguagem </w:t>
      </w:r>
      <w:proofErr w:type="spellStart"/>
      <w:r w:rsidR="0024032D" w:rsidRPr="0024032D">
        <w:rPr>
          <w:i/>
        </w:rPr>
        <w:t>Structured</w:t>
      </w:r>
      <w:proofErr w:type="spellEnd"/>
      <w:r w:rsidR="0024032D" w:rsidRPr="0024032D">
        <w:rPr>
          <w:i/>
        </w:rPr>
        <w:t xml:space="preserve"> Query </w:t>
      </w:r>
      <w:proofErr w:type="spellStart"/>
      <w:r w:rsidR="0024032D" w:rsidRPr="0024032D">
        <w:rPr>
          <w:i/>
        </w:rPr>
        <w:t>Language</w:t>
      </w:r>
      <w:proofErr w:type="spellEnd"/>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640D2B">
        <w:t xml:space="preserve">Figura </w:t>
      </w:r>
      <w:r w:rsidR="00640D2B">
        <w:rPr>
          <w:noProof/>
        </w:rPr>
        <w:t>28</w:t>
      </w:r>
      <w:r w:rsidR="003C6B27">
        <w:fldChar w:fldCharType="end"/>
      </w:r>
      <w:r w:rsidR="0026109D">
        <w:t>,</w:t>
      </w:r>
      <w:r w:rsidR="00306B0C">
        <w:t xml:space="preserve"> apresenta</w:t>
      </w:r>
      <w:r w:rsidR="003C6B27">
        <w:t xml:space="preserve"> </w:t>
      </w:r>
      <w:r w:rsidR="00306B0C">
        <w:t xml:space="preserve">características </w:t>
      </w:r>
      <w:r w:rsidR="009969D1">
        <w:t xml:space="preserve">como possibilidade de uso de mais de um usuário, </w:t>
      </w:r>
      <w:del w:id="489" w:author="Ryan Lemos" w:date="2019-08-19T19:08:00Z">
        <w:r w:rsidR="009969D1" w:rsidDel="00753186">
          <w:delText>estabilidade, etc.</w:delText>
        </w:r>
      </w:del>
      <w:ins w:id="490" w:author="Ryan Lemos" w:date="2019-08-19T19:08:00Z">
        <w:r w:rsidR="00753186">
          <w:t>estabilidade etc.</w:t>
        </w:r>
      </w:ins>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w:t>
      </w:r>
      <w:proofErr w:type="spellStart"/>
      <w:r w:rsidR="00BF3A66">
        <w:t>Laravel</w:t>
      </w:r>
      <w:proofErr w:type="spellEnd"/>
      <w:r w:rsidR="00B65AD2">
        <w:t xml:space="preserve"> </w:t>
      </w:r>
      <w:r w:rsidR="00752E3D">
        <w:rPr>
          <w:noProof/>
        </w:rPr>
        <w:t>(STAUFFER, 2017)</w:t>
      </w:r>
      <w:r w:rsidR="00BF3A66">
        <w:t xml:space="preserve">. Um dos motivos da escolha do MySQL como </w:t>
      </w:r>
      <w:r w:rsidR="001A2AEE">
        <w:t xml:space="preserve">SGBD deste trabalho foi o fato de ser </w:t>
      </w:r>
      <w:r w:rsidR="00C25861">
        <w:t xml:space="preserve">gratuito e a fácil integração com o </w:t>
      </w:r>
      <w:proofErr w:type="spellStart"/>
      <w:r w:rsidR="00C25861">
        <w:t>Laravel</w:t>
      </w:r>
      <w:proofErr w:type="spellEnd"/>
      <w:r w:rsidR="00C25861">
        <w:t>, sem se esquecer d</w:t>
      </w:r>
      <w:r w:rsidR="00624323">
        <w:t xml:space="preserve">as características que auxiliam </w:t>
      </w:r>
      <w:r w:rsidR="0026109D">
        <w:t xml:space="preserve">em </w:t>
      </w:r>
      <w:r w:rsidR="00624323">
        <w:t>qualidade</w:t>
      </w:r>
      <w:r w:rsidR="0026109D">
        <w:t xml:space="preserve"> e</w:t>
      </w:r>
      <w:r w:rsidR="00624323">
        <w:t xml:space="preserve"> que foram </w:t>
      </w:r>
      <w:r w:rsidR="003C6B27">
        <w:t xml:space="preserve">descritas </w:t>
      </w:r>
      <w:r w:rsidR="00624323">
        <w:t xml:space="preserve">na </w:t>
      </w:r>
      <w:r w:rsidR="00624323">
        <w:fldChar w:fldCharType="begin"/>
      </w:r>
      <w:r w:rsidR="00624323">
        <w:instrText xml:space="preserve"> REF _Ref526697739 \h </w:instrText>
      </w:r>
      <w:r w:rsidR="00624323">
        <w:fldChar w:fldCharType="separate"/>
      </w:r>
      <w:r w:rsidR="00640D2B">
        <w:t xml:space="preserve">Figura </w:t>
      </w:r>
      <w:r w:rsidR="00640D2B">
        <w:rPr>
          <w:noProof/>
        </w:rPr>
        <w:t>28</w:t>
      </w:r>
      <w:r w:rsidR="00624323">
        <w:fldChar w:fldCharType="end"/>
      </w:r>
      <w:r w:rsidR="00624323">
        <w:t>.</w:t>
      </w:r>
    </w:p>
    <w:p w14:paraId="735C737E" w14:textId="77777777" w:rsidR="00F93875" w:rsidRPr="009B3841" w:rsidRDefault="00F93875" w:rsidP="00952162">
      <w:pPr>
        <w:pStyle w:val="Fontes"/>
      </w:pPr>
    </w:p>
    <w:p w14:paraId="3CC79DBD" w14:textId="77777777" w:rsidR="000C00C7" w:rsidRDefault="000C00C7">
      <w:pPr>
        <w:spacing w:line="240" w:lineRule="auto"/>
        <w:ind w:firstLine="0"/>
        <w:jc w:val="left"/>
        <w:outlineLvl w:val="9"/>
      </w:pPr>
    </w:p>
    <w:p w14:paraId="50FB23F7" w14:textId="77777777" w:rsidR="00B265CE" w:rsidRDefault="000C00C7" w:rsidP="00B265CE">
      <w:pPr>
        <w:pStyle w:val="Ttulo1"/>
      </w:pPr>
      <w:r>
        <w:br w:type="page"/>
      </w:r>
      <w:bookmarkStart w:id="491" w:name="_Toc17133796"/>
      <w:r>
        <w:lastRenderedPageBreak/>
        <w:t xml:space="preserve">desenvolvimento do </w:t>
      </w:r>
      <w:r w:rsidR="00B265CE">
        <w:t>ambiente</w:t>
      </w:r>
      <w:r>
        <w:t xml:space="preserve"> proposto</w:t>
      </w:r>
      <w:bookmarkEnd w:id="491"/>
    </w:p>
    <w:p w14:paraId="4D9F9F6F" w14:textId="77777777" w:rsidR="00B265CE" w:rsidRDefault="00B265CE" w:rsidP="00B265CE">
      <w:pPr>
        <w:ind w:firstLine="0"/>
      </w:pPr>
    </w:p>
    <w:p w14:paraId="7FB443F5" w14:textId="4D9EBF9F" w:rsidR="00B265CE" w:rsidRDefault="00B265CE">
      <w:r>
        <w:t>Este capítulo vem demonstrar o processo de desenvolvimento do ambiente proposto, cuja finalidade é auxiliar os processos de ensino e aprendizagem da língua inglesa na ILC.</w:t>
      </w:r>
    </w:p>
    <w:p w14:paraId="419FF7A7" w14:textId="77777777" w:rsidR="00DD2FB4" w:rsidRDefault="00DD2FB4">
      <w:r>
        <w:t>Como o XP é um modelo de desenvolvimento incremental e dividido em entregas (</w:t>
      </w:r>
      <w:r w:rsidRPr="000B6DA0">
        <w:rPr>
          <w:i/>
        </w:rPr>
        <w:t>releases</w:t>
      </w:r>
      <w:r>
        <w:t xml:space="preserve">), como discutido na seção </w:t>
      </w:r>
      <w:proofErr w:type="spellStart"/>
      <w:r w:rsidRPr="000B6DA0">
        <w:rPr>
          <w:highlight w:val="yellow"/>
        </w:rPr>
        <w:t>numeroseção</w:t>
      </w:r>
      <w:proofErr w:type="spellEnd"/>
      <w:r>
        <w:t>. Sabendo disso a estrutura deste trabalho foi dividida a contemplar cada release descrevendo as modelagens de cada release, as funcionalidades implementadas para cada perfil de usuário, e os testes utilizados para validar as funcionalidades.</w:t>
      </w:r>
    </w:p>
    <w:p w14:paraId="30ECA001" w14:textId="77777777" w:rsidR="00F21104" w:rsidRDefault="00F21104">
      <w:r>
        <w:t xml:space="preserve">Porém há um meio em específico que independe dos releases. Se trata das ferramentas utilizadas no processo de desenvolvimento. Para tal será destinado um tópico e após a finalização desse tópico, os </w:t>
      </w:r>
      <w:r w:rsidRPr="00596E44">
        <w:rPr>
          <w:i/>
        </w:rPr>
        <w:t>releases</w:t>
      </w:r>
      <w:r>
        <w:t xml:space="preserve"> serão abordados e destrinchados.</w:t>
      </w:r>
    </w:p>
    <w:p w14:paraId="00C31425" w14:textId="77777777" w:rsidR="00F21104" w:rsidRDefault="00F21104"/>
    <w:p w14:paraId="56E87162" w14:textId="77777777" w:rsidR="00F21104" w:rsidRDefault="00F21104" w:rsidP="00F21104">
      <w:pPr>
        <w:pStyle w:val="Ttulo2"/>
      </w:pPr>
      <w:bookmarkStart w:id="492" w:name="_Toc17133797"/>
      <w:r>
        <w:t>Ferramentas de desenvolvimento utilizadas</w:t>
      </w:r>
      <w:bookmarkEnd w:id="492"/>
    </w:p>
    <w:p w14:paraId="2E52A14F" w14:textId="77777777" w:rsidR="00F21104" w:rsidRPr="00436F61" w:rsidRDefault="00F21104" w:rsidP="00596E44"/>
    <w:p w14:paraId="3303176F" w14:textId="2E7E5B56" w:rsidR="00F21104" w:rsidRDefault="00F21104">
      <w:r>
        <w:t xml:space="preserve">Para o desenvolvimento da aplicação descrita foram utilizadas tecnologias que compreendem o </w:t>
      </w:r>
      <w:proofErr w:type="spellStart"/>
      <w:r w:rsidRPr="00596E44">
        <w:rPr>
          <w:i/>
        </w:rPr>
        <w:t>frontend</w:t>
      </w:r>
      <w:proofErr w:type="spellEnd"/>
      <w:r>
        <w:t xml:space="preserve"> e o </w:t>
      </w:r>
      <w:proofErr w:type="spellStart"/>
      <w:r w:rsidRPr="00596E44">
        <w:rPr>
          <w:i/>
        </w:rPr>
        <w:t>backend</w:t>
      </w:r>
      <w:proofErr w:type="spellEnd"/>
      <w:r>
        <w:t xml:space="preserve"> conforme descrito na </w:t>
      </w:r>
      <w:r w:rsidRPr="00596E44">
        <w:rPr>
          <w:highlight w:val="yellow"/>
        </w:rPr>
        <w:t>seção x</w:t>
      </w:r>
      <w:r>
        <w:t>. Além disso tem-se também ferramentas que apoiam o desenvolvimento, como as modelagens. E ferramentas de manipulação em bases de dados.</w:t>
      </w:r>
    </w:p>
    <w:p w14:paraId="18A6DEF5" w14:textId="77777777" w:rsidR="00F21104" w:rsidRDefault="00BB59C9">
      <w:r>
        <w:t xml:space="preserve">Quanto o </w:t>
      </w:r>
      <w:proofErr w:type="spellStart"/>
      <w:r w:rsidRPr="00596E44">
        <w:rPr>
          <w:i/>
        </w:rPr>
        <w:t>frontend</w:t>
      </w:r>
      <w:proofErr w:type="spellEnd"/>
      <w:r>
        <w:t xml:space="preserve"> foi-se utilizado o framework Angular na versão</w:t>
      </w:r>
      <w:r w:rsidR="00F21104">
        <w:t xml:space="preserve"> </w:t>
      </w:r>
      <w:r>
        <w:t xml:space="preserve">7.1.4 a versão mais atual na data em que se iniciou o desenvolvimento, tal como o </w:t>
      </w:r>
      <w:proofErr w:type="spellStart"/>
      <w:r>
        <w:t>TypeScript</w:t>
      </w:r>
      <w:proofErr w:type="spellEnd"/>
      <w:r>
        <w:t xml:space="preserve"> que se utilizou a versão 3.1.6. </w:t>
      </w:r>
      <w:r w:rsidR="00DF48AC">
        <w:t>Utilizando</w:t>
      </w:r>
      <w:r w:rsidR="00646DE8">
        <w:t xml:space="preserve">-se </w:t>
      </w:r>
      <w:proofErr w:type="spellStart"/>
      <w:r w:rsidR="00646DE8" w:rsidRPr="00596E44">
        <w:rPr>
          <w:i/>
        </w:rPr>
        <w:t>tags</w:t>
      </w:r>
      <w:proofErr w:type="spellEnd"/>
      <w:r w:rsidR="00646DE8">
        <w:t xml:space="preserve"> e diretivas próprias do Angular,</w:t>
      </w:r>
      <w:r w:rsidR="00DF48AC">
        <w:t xml:space="preserve"> juntamente com HTML na versão 5 e CSS na versão 3. Isso se deu para buscar uma melhor qualidade visual. Juntamente utilizou-se o Framework CSS chamado Materialize CSS que traz componentes baseados no Material Design da Google.</w:t>
      </w:r>
    </w:p>
    <w:p w14:paraId="54C42A7B" w14:textId="70E560F3" w:rsidR="00DF48AC" w:rsidRDefault="00DF48AC">
      <w:r>
        <w:t xml:space="preserve">Para o </w:t>
      </w:r>
      <w:proofErr w:type="spellStart"/>
      <w:r w:rsidRPr="008B441C">
        <w:rPr>
          <w:i/>
          <w:iCs/>
          <w:rPrChange w:id="493" w:author="Ryan Lemos" w:date="2019-08-26T09:13:00Z">
            <w:rPr/>
          </w:rPrChange>
        </w:rPr>
        <w:t>backend</w:t>
      </w:r>
      <w:proofErr w:type="spellEnd"/>
      <w:r>
        <w:t xml:space="preserve"> foi-se utilizado o</w:t>
      </w:r>
      <w:r w:rsidR="00646DE8">
        <w:t xml:space="preserve"> framework</w:t>
      </w:r>
      <w:r>
        <w:t xml:space="preserve"> </w:t>
      </w:r>
      <w:proofErr w:type="spellStart"/>
      <w:r>
        <w:t>Laravel</w:t>
      </w:r>
      <w:proofErr w:type="spellEnd"/>
      <w:r>
        <w:t xml:space="preserve"> na versão </w:t>
      </w:r>
      <w:r w:rsidR="00646DE8" w:rsidRPr="00646DE8">
        <w:t>5.5.44</w:t>
      </w:r>
      <w:r w:rsidR="00646DE8">
        <w:t xml:space="preserve"> com o PHP na versão 7.2.13. Foi-se utilizado o XAMPP que é a junção do Servidor Apache, o PHP e o MySQL. Como dito na </w:t>
      </w:r>
      <w:r w:rsidR="00646DE8" w:rsidRPr="00596E44">
        <w:rPr>
          <w:highlight w:val="yellow"/>
        </w:rPr>
        <w:t>seção x</w:t>
      </w:r>
      <w:r w:rsidR="00646DE8">
        <w:t xml:space="preserve">. O </w:t>
      </w:r>
      <w:proofErr w:type="spellStart"/>
      <w:r w:rsidR="00646DE8">
        <w:t>Laravel</w:t>
      </w:r>
      <w:proofErr w:type="spellEnd"/>
      <w:r w:rsidR="00646DE8">
        <w:t xml:space="preserve"> foi utilizado como API sendo o intermédio entre o </w:t>
      </w:r>
      <w:proofErr w:type="spellStart"/>
      <w:r w:rsidR="00646DE8" w:rsidRPr="00596E44">
        <w:rPr>
          <w:i/>
        </w:rPr>
        <w:t>frontend</w:t>
      </w:r>
      <w:proofErr w:type="spellEnd"/>
      <w:r w:rsidR="00646DE8">
        <w:t xml:space="preserve"> e a base de dados. Isso se deu pelo fato de se utilizar uma ferramenta específica para a parte visual da aplicação, deixando de lado os componentes de aux</w:t>
      </w:r>
      <w:r w:rsidR="00085AE7">
        <w:t>í</w:t>
      </w:r>
      <w:r w:rsidR="00646DE8">
        <w:t xml:space="preserve">lio visual do </w:t>
      </w:r>
      <w:proofErr w:type="spellStart"/>
      <w:r w:rsidR="00646DE8">
        <w:t>Laravel</w:t>
      </w:r>
      <w:proofErr w:type="spellEnd"/>
      <w:r w:rsidR="00646DE8">
        <w:t>.</w:t>
      </w:r>
    </w:p>
    <w:p w14:paraId="049E837C" w14:textId="77777777" w:rsidR="00554CCC" w:rsidRDefault="00554CCC">
      <w:r>
        <w:t xml:space="preserve">Para a modelagem de processos, foi-se utilizado o </w:t>
      </w:r>
      <w:proofErr w:type="spellStart"/>
      <w:r>
        <w:t>Bizagi</w:t>
      </w:r>
      <w:proofErr w:type="spellEnd"/>
      <w:r>
        <w:t xml:space="preserve"> </w:t>
      </w:r>
      <w:proofErr w:type="spellStart"/>
      <w:r>
        <w:t>Modeler</w:t>
      </w:r>
      <w:proofErr w:type="spellEnd"/>
      <w:r>
        <w:t xml:space="preserve">, que oferece todos os componentes necessários para se modelar um processo, além de oferecer uma funcionalidade de validação da modelagem. Ainda é possível exportar as modelagens para </w:t>
      </w:r>
      <w:r>
        <w:lastRenderedPageBreak/>
        <w:t>diversos tipos de extensão, como png</w:t>
      </w:r>
      <w:r w:rsidR="004D32E9">
        <w:t>, além de oferecer todos esses recursos de maneira gratuita</w:t>
      </w:r>
      <w:r>
        <w:t>.</w:t>
      </w:r>
      <w:r w:rsidR="004D32E9">
        <w:t xml:space="preserve"> </w:t>
      </w:r>
      <w:r>
        <w:t xml:space="preserve"> Essa validação ajuda a encontrar erros de modelagem, bem como erros de conexão entre as atividades do processo. Já para a modelagem de banco de dados relacional foi-se utilizado o MySQL Work</w:t>
      </w:r>
      <w:r w:rsidR="004D32E9">
        <w:t>b</w:t>
      </w:r>
      <w:r>
        <w:t>ench</w:t>
      </w:r>
      <w:r w:rsidR="004D32E9">
        <w:t xml:space="preserve"> na versão 8.0. O Workbench oferece uma gama de opções de modelagens, como a parte de relacionamento de tabelas, o que agiliza o processo de desenvolvimento.</w:t>
      </w:r>
    </w:p>
    <w:p w14:paraId="5026D482" w14:textId="4F5A8647" w:rsidR="004D32E9" w:rsidRDefault="004D32E9">
      <w:r>
        <w:t xml:space="preserve">Quanto as tecnologias de codificação utilizadas, foi-se utilizado duas distintas. Uma para o </w:t>
      </w:r>
      <w:proofErr w:type="spellStart"/>
      <w:r w:rsidRPr="00596E44">
        <w:rPr>
          <w:i/>
        </w:rPr>
        <w:t>frontend</w:t>
      </w:r>
      <w:proofErr w:type="spellEnd"/>
      <w:r>
        <w:t xml:space="preserve"> e outra para o </w:t>
      </w:r>
      <w:proofErr w:type="spellStart"/>
      <w:r w:rsidRPr="00596E44">
        <w:rPr>
          <w:i/>
        </w:rPr>
        <w:t>backend</w:t>
      </w:r>
      <w:proofErr w:type="spellEnd"/>
      <w:r>
        <w:t xml:space="preserve">. Para a primeira foi-se utilizada o Visual Studio </w:t>
      </w:r>
      <w:proofErr w:type="spellStart"/>
      <w:r>
        <w:t>Code</w:t>
      </w:r>
      <w:proofErr w:type="spellEnd"/>
      <w:r>
        <w:t xml:space="preserve"> (VSCODE) da Microsoft, pois apoia o desenvolvimento em </w:t>
      </w:r>
      <w:proofErr w:type="spellStart"/>
      <w:r>
        <w:t>TypeScript</w:t>
      </w:r>
      <w:proofErr w:type="spellEnd"/>
      <w:r>
        <w:t xml:space="preserve"> auxiliando em complementação de nomes de funções e pacotes. É uma solução gratuita e completa, pois conta com uma comunidade que desenvolve uma série de plugins que auxiliam vários processos de desenvolvimento. Já para o </w:t>
      </w:r>
      <w:proofErr w:type="spellStart"/>
      <w:r w:rsidRPr="00596E44">
        <w:rPr>
          <w:i/>
        </w:rPr>
        <w:t>backend</w:t>
      </w:r>
      <w:proofErr w:type="spellEnd"/>
      <w:r>
        <w:t xml:space="preserve"> utilizou-se uma ferramenta paga chamada PHP </w:t>
      </w:r>
      <w:proofErr w:type="spellStart"/>
      <w:r>
        <w:t>Storm</w:t>
      </w:r>
      <w:proofErr w:type="spellEnd"/>
      <w:r>
        <w:t xml:space="preserve">. Porém há distribuição gratuita para estudantes até que concluam seus estudos. Ela oferece uma série de recursos que auxiliam o desenvolvimento, aumentando a produtividade e velocidade de desenvolvimento. </w:t>
      </w:r>
    </w:p>
    <w:p w14:paraId="5EDE27A9" w14:textId="77777777" w:rsidR="009A2E13" w:rsidRDefault="009A2E13"/>
    <w:p w14:paraId="40F197ED" w14:textId="77777777" w:rsidR="009A2E13" w:rsidRDefault="009A2E13" w:rsidP="00596E44">
      <w:pPr>
        <w:pStyle w:val="Ttulo2"/>
      </w:pPr>
      <w:bookmarkStart w:id="494" w:name="_Toc17133798"/>
      <w:r>
        <w:t>Estruturação do sistema</w:t>
      </w:r>
      <w:bookmarkEnd w:id="494"/>
    </w:p>
    <w:p w14:paraId="0F5E32CC" w14:textId="77777777" w:rsidR="009A2E13" w:rsidRDefault="009A2E13" w:rsidP="009A2E13"/>
    <w:p w14:paraId="2BCF6B77" w14:textId="336D1ABA" w:rsidR="009A2E13" w:rsidRDefault="009A2E13" w:rsidP="009A2E13">
      <w:r w:rsidRPr="00532250">
        <w:rPr>
          <w:rPrChange w:id="495" w:author="Ryan Lemos" w:date="2019-08-26T19:35:00Z">
            <w:rPr>
              <w:highlight w:val="cyan"/>
            </w:rPr>
          </w:rPrChange>
        </w:rPr>
        <w:t xml:space="preserve">Alguns modelos de dados e documentos foram utilizados para suportar o desenvolvimento do ambiente. Como modelos têm-se a modelagem de banco de dados e a modelagem de processos com o BPMN. Essas modelagens servem de auxílio ao desenvolvedor já que </w:t>
      </w:r>
      <w:del w:id="496" w:author="Ryan Lemos" w:date="2019-08-26T19:35:00Z">
        <w:r w:rsidRPr="00532250" w:rsidDel="00532250">
          <w:rPr>
            <w:rPrChange w:id="497" w:author="Ryan Lemos" w:date="2019-08-26T19:35:00Z">
              <w:rPr>
                <w:highlight w:val="cyan"/>
              </w:rPr>
            </w:rPrChange>
          </w:rPr>
          <w:delText xml:space="preserve">dá </w:delText>
        </w:r>
      </w:del>
      <w:ins w:id="498" w:author="Ryan Lemos" w:date="2019-08-26T19:35:00Z">
        <w:r w:rsidR="00532250" w:rsidRPr="00532250">
          <w:rPr>
            <w:rPrChange w:id="499" w:author="Ryan Lemos" w:date="2019-08-26T19:35:00Z">
              <w:rPr>
                <w:highlight w:val="cyan"/>
              </w:rPr>
            </w:rPrChange>
          </w:rPr>
          <w:t xml:space="preserve">dão </w:t>
        </w:r>
      </w:ins>
      <w:r w:rsidRPr="00532250">
        <w:rPr>
          <w:rPrChange w:id="500" w:author="Ryan Lemos" w:date="2019-08-26T19:35:00Z">
            <w:rPr>
              <w:highlight w:val="cyan"/>
            </w:rPr>
          </w:rPrChange>
        </w:rPr>
        <w:t>uma visão acerca do problema a ser resolvido. Como documentação para o ambiente, seguindo o que é pregado pela metodologia XP, foram utilizados além das modelagens, as estórias de usuário e os testes</w:t>
      </w:r>
      <w:ins w:id="501" w:author="Ryan Lemos" w:date="2019-08-26T19:35:00Z">
        <w:r w:rsidR="00532250" w:rsidRPr="00532250">
          <w:rPr>
            <w:rPrChange w:id="502" w:author="Ryan Lemos" w:date="2019-08-26T19:35:00Z">
              <w:rPr>
                <w:highlight w:val="cyan"/>
              </w:rPr>
            </w:rPrChange>
          </w:rPr>
          <w:t xml:space="preserve"> unitários</w:t>
        </w:r>
      </w:ins>
      <w:r w:rsidRPr="00532250">
        <w:rPr>
          <w:rPrChange w:id="503" w:author="Ryan Lemos" w:date="2019-08-26T19:35:00Z">
            <w:rPr>
              <w:highlight w:val="cyan"/>
            </w:rPr>
          </w:rPrChange>
        </w:rPr>
        <w:t>. Esses documentos serão descritos e apresentados nas seções seguintes.</w:t>
      </w:r>
    </w:p>
    <w:p w14:paraId="4BBAC63B" w14:textId="77777777" w:rsidR="009A2E13" w:rsidRDefault="009A2E13" w:rsidP="009A2E13"/>
    <w:p w14:paraId="4AE3DD7D" w14:textId="77777777" w:rsidR="009A2E13" w:rsidRDefault="009A2E13" w:rsidP="00596E44">
      <w:pPr>
        <w:pStyle w:val="Ttulo2"/>
      </w:pPr>
      <w:bookmarkStart w:id="504" w:name="_Toc17133799"/>
      <w:r>
        <w:t>Diagrama de banco de dados</w:t>
      </w:r>
      <w:bookmarkEnd w:id="504"/>
    </w:p>
    <w:p w14:paraId="22B4D6FC" w14:textId="77777777" w:rsidR="009A2E13" w:rsidRDefault="009A2E13" w:rsidP="009A2E13"/>
    <w:p w14:paraId="07FCB4FF" w14:textId="7EDE9AA9" w:rsidR="00017D8C" w:rsidRDefault="009A2E13">
      <w:pPr>
        <w:rPr>
          <w:ins w:id="505" w:author="Ryan Lemos" w:date="2019-08-26T20:00:00Z"/>
        </w:rPr>
        <w:sectPr w:rsidR="00017D8C" w:rsidSect="00C1350C">
          <w:headerReference w:type="default" r:id="rId39"/>
          <w:pgSz w:w="11906" w:h="16838"/>
          <w:pgMar w:top="1701" w:right="1134" w:bottom="1134" w:left="1701" w:header="1134" w:footer="567" w:gutter="0"/>
          <w:cols w:space="708"/>
          <w:docGrid w:linePitch="360"/>
        </w:sectPr>
        <w:pPrChange w:id="506" w:author="Ryan Lemos" w:date="2019-08-26T20:03:00Z">
          <w:pPr>
            <w:spacing w:line="240" w:lineRule="auto"/>
            <w:ind w:firstLine="0"/>
            <w:jc w:val="left"/>
            <w:outlineLvl w:val="9"/>
          </w:pPr>
        </w:pPrChange>
      </w:pPr>
      <w:r w:rsidRPr="00532250">
        <w:rPr>
          <w:rPrChange w:id="507" w:author="Ryan Lemos" w:date="2019-08-26T19:36:00Z">
            <w:rPr>
              <w:highlight w:val="cyan"/>
            </w:rPr>
          </w:rPrChange>
        </w:rPr>
        <w:t>Através de entrevistas e estudo dos requisitos gerou-se um modelo de banco de dados do ambiente</w:t>
      </w:r>
      <w:del w:id="508" w:author="Ryan Lemos" w:date="2019-08-26T19:36:00Z">
        <w:r w:rsidRPr="00532250" w:rsidDel="00532250">
          <w:rPr>
            <w:rPrChange w:id="509" w:author="Ryan Lemos" w:date="2019-08-26T19:36:00Z">
              <w:rPr>
                <w:highlight w:val="cyan"/>
              </w:rPr>
            </w:rPrChange>
          </w:rPr>
          <w:delText xml:space="preserve"> para o primeiro release</w:delText>
        </w:r>
      </w:del>
      <w:r w:rsidRPr="00532250">
        <w:rPr>
          <w:rPrChange w:id="510" w:author="Ryan Lemos" w:date="2019-08-26T19:36:00Z">
            <w:rPr>
              <w:highlight w:val="cyan"/>
            </w:rPr>
          </w:rPrChange>
        </w:rPr>
        <w:t xml:space="preserve">. Este modelo, por se tratar de um banco de dados relacional, vem explicitar as entidades e os seus relacionamentos. Assim os próximos parágrafos explicam o significado de cada tabela e o seu motivo de relacionar com outras tabelas. </w:t>
      </w:r>
    </w:p>
    <w:p w14:paraId="41A9EC0B" w14:textId="77777777" w:rsidR="009A2E13" w:rsidRPr="00532250" w:rsidDel="00532250" w:rsidRDefault="009A2E13">
      <w:pPr>
        <w:rPr>
          <w:del w:id="511" w:author="Ryan Lemos" w:date="2019-08-26T19:36:00Z"/>
          <w:rPrChange w:id="512" w:author="Ryan Lemos" w:date="2019-08-26T19:36:00Z">
            <w:rPr>
              <w:del w:id="513" w:author="Ryan Lemos" w:date="2019-08-26T19:36:00Z"/>
              <w:highlight w:val="cyan"/>
            </w:rPr>
          </w:rPrChange>
        </w:rPr>
      </w:pPr>
    </w:p>
    <w:p w14:paraId="66FE2DBA" w14:textId="438B2606" w:rsidR="009A2E13" w:rsidRPr="00596E44" w:rsidDel="00532250" w:rsidRDefault="009A2E13">
      <w:pPr>
        <w:rPr>
          <w:del w:id="514" w:author="Ryan Lemos" w:date="2019-08-26T19:36:00Z"/>
          <w:highlight w:val="cyan"/>
        </w:rPr>
      </w:pPr>
      <w:del w:id="515" w:author="Ryan Lemos" w:date="2019-08-26T19:36:00Z">
        <w:r w:rsidRPr="00596E44" w:rsidDel="00532250">
          <w:rPr>
            <w:highlight w:val="cyan"/>
          </w:rPr>
          <w:delText xml:space="preserve">A figura x representa o modelo de banco de dados relacional do primeiro release. Nota-se primeiramente ao observar a figura que as tabelas têm seus nomes no idioma inglês. Isso se dá para uma melhor adequação ao Laravel que reconhece os nomes das tabelas em seu </w:delText>
        </w:r>
        <w:r w:rsidRPr="00596E44" w:rsidDel="00532250">
          <w:rPr>
            <w:i/>
            <w:highlight w:val="cyan"/>
          </w:rPr>
          <w:delText>Models</w:delText>
        </w:r>
        <w:r w:rsidRPr="00596E44" w:rsidDel="00532250">
          <w:rPr>
            <w:highlight w:val="cyan"/>
          </w:rPr>
          <w:delText xml:space="preserve"> e acrescenta a pluralização através do idioma inglês. Se o </w:delText>
        </w:r>
        <w:r w:rsidRPr="00596E44" w:rsidDel="00532250">
          <w:rPr>
            <w:i/>
            <w:highlight w:val="cyan"/>
          </w:rPr>
          <w:delText>model</w:delText>
        </w:r>
        <w:r w:rsidRPr="00596E44" w:rsidDel="00532250">
          <w:rPr>
            <w:highlight w:val="cyan"/>
          </w:rPr>
          <w:delText xml:space="preserve"> se chama </w:delText>
        </w:r>
        <w:r w:rsidRPr="00596E44" w:rsidDel="00532250">
          <w:rPr>
            <w:i/>
            <w:highlight w:val="cyan"/>
          </w:rPr>
          <w:delText>User</w:delText>
        </w:r>
        <w:r w:rsidRPr="00596E44" w:rsidDel="00532250">
          <w:rPr>
            <w:highlight w:val="cyan"/>
          </w:rPr>
          <w:delText xml:space="preserve">, o Laravel automaticamente entende que deve procurar na base de dados uma tabela com nome </w:delText>
        </w:r>
        <w:r w:rsidRPr="00596E44" w:rsidDel="00532250">
          <w:rPr>
            <w:i/>
            <w:highlight w:val="cyan"/>
          </w:rPr>
          <w:delText>users</w:delText>
        </w:r>
        <w:r w:rsidRPr="00596E44" w:rsidDel="00532250">
          <w:rPr>
            <w:highlight w:val="cyan"/>
          </w:rPr>
          <w:delText xml:space="preserve">. Porém isso pode ser mudado na configuração do Laravel, mas a escolha do idioma inglês poupa esse tempo de trocar as configurações de cada </w:delText>
        </w:r>
        <w:r w:rsidRPr="00596E44" w:rsidDel="00532250">
          <w:rPr>
            <w:i/>
            <w:highlight w:val="cyan"/>
          </w:rPr>
          <w:delText>model</w:delText>
        </w:r>
        <w:r w:rsidRPr="00596E44" w:rsidDel="00532250">
          <w:rPr>
            <w:highlight w:val="cyan"/>
          </w:rPr>
          <w:delText>. Outro motivo pela escolha do idioma inglês se dá pelo pensamento de expandir esse projeto no futuro, então para padronizar deixou-se os nomes em inglês e seguindo o padrão do Laravel.</w:delText>
        </w:r>
      </w:del>
    </w:p>
    <w:p w14:paraId="402D2F2F" w14:textId="36FAE331" w:rsidR="009A2E13" w:rsidRPr="00596E44" w:rsidDel="00532250" w:rsidRDefault="009A2E13">
      <w:pPr>
        <w:rPr>
          <w:del w:id="516" w:author="Ryan Lemos" w:date="2019-08-26T19:36:00Z"/>
          <w:highlight w:val="cyan"/>
        </w:rPr>
      </w:pPr>
      <w:del w:id="517" w:author="Ryan Lemos" w:date="2019-08-26T19:36:00Z">
        <w:r w:rsidRPr="00596E44" w:rsidDel="00532250">
          <w:rPr>
            <w:highlight w:val="cyan"/>
          </w:rPr>
          <w:delText>Como dito nos parágrafos anteriores, a confecção das tabelas foi feita através de entrevistas aos professores e gestores da escola. Tem-se a tabela base de usuários (</w:delText>
        </w:r>
        <w:r w:rsidRPr="00596E44" w:rsidDel="00532250">
          <w:rPr>
            <w:i/>
            <w:highlight w:val="cyan"/>
          </w:rPr>
          <w:delText>users</w:delText>
        </w:r>
        <w:r w:rsidRPr="00596E44" w:rsidDel="00532250">
          <w:rPr>
            <w:highlight w:val="cyan"/>
          </w:rPr>
          <w:delText>) que se relaciona com diversas tabelas, um desses relacionamentos é com a tabela de perfis (</w:delText>
        </w:r>
        <w:r w:rsidRPr="00596E44" w:rsidDel="00532250">
          <w:rPr>
            <w:i/>
            <w:highlight w:val="cyan"/>
          </w:rPr>
          <w:delText>roles</w:delText>
        </w:r>
        <w:r w:rsidRPr="00596E44" w:rsidDel="00532250">
          <w:rPr>
            <w:highlight w:val="cyan"/>
          </w:rPr>
          <w:delText>) que dita qual perfil o usuário tem. Além disso a tabela de usuários também se relaciona com a tabela de turmas (</w:delText>
        </w:r>
        <w:r w:rsidRPr="00596E44" w:rsidDel="00532250">
          <w:rPr>
            <w:i/>
            <w:highlight w:val="cyan"/>
          </w:rPr>
          <w:delText>groups</w:delText>
        </w:r>
        <w:r w:rsidRPr="00596E44" w:rsidDel="00532250">
          <w:rPr>
            <w:highlight w:val="cyan"/>
          </w:rPr>
          <w:delText>), de duas maneiras uma sendo aluno e outro um usuário professor. Por último a tabela de usuário se relaciona com a tabela de dúvidas (</w:delText>
        </w:r>
        <w:r w:rsidRPr="00596E44" w:rsidDel="00532250">
          <w:rPr>
            <w:i/>
            <w:highlight w:val="cyan"/>
          </w:rPr>
          <w:delText>doubts</w:delText>
        </w:r>
        <w:r w:rsidRPr="00596E44" w:rsidDel="00532250">
          <w:rPr>
            <w:highlight w:val="cyan"/>
          </w:rPr>
          <w:delText>). Esse relacionamento se trata de uma dúvida de um aluno.</w:delText>
        </w:r>
      </w:del>
    </w:p>
    <w:p w14:paraId="2077E628" w14:textId="1206548E" w:rsidR="009A2E13" w:rsidRPr="00596E44" w:rsidDel="00532250" w:rsidRDefault="009A2E13">
      <w:pPr>
        <w:rPr>
          <w:del w:id="518" w:author="Ryan Lemos" w:date="2019-08-26T19:36:00Z"/>
          <w:highlight w:val="cyan"/>
        </w:rPr>
      </w:pPr>
      <w:del w:id="519" w:author="Ryan Lemos" w:date="2019-08-26T19:36:00Z">
        <w:r w:rsidRPr="00596E44" w:rsidDel="00532250">
          <w:rPr>
            <w:highlight w:val="cyan"/>
          </w:rPr>
          <w:delText>Quanto as turmas, podem-se relacionar com os eventos (</w:delText>
        </w:r>
        <w:r w:rsidRPr="00596E44" w:rsidDel="00532250">
          <w:rPr>
            <w:i/>
            <w:highlight w:val="cyan"/>
          </w:rPr>
          <w:delText>events</w:delText>
        </w:r>
        <w:r w:rsidRPr="00596E44" w:rsidDel="00532250">
          <w:rPr>
            <w:highlight w:val="cyan"/>
          </w:rPr>
          <w:delText xml:space="preserve">), já que um evento pode ou não pertencer a uma turma. O atributo </w:delText>
        </w:r>
        <w:r w:rsidRPr="00596E44" w:rsidDel="00532250">
          <w:rPr>
            <w:i/>
            <w:highlight w:val="cyan"/>
          </w:rPr>
          <w:delText>public</w:delText>
        </w:r>
        <w:r w:rsidRPr="00596E44" w:rsidDel="00532250">
          <w:rPr>
            <w:highlight w:val="cyan"/>
          </w:rPr>
          <w:delText xml:space="preserve"> da tabela de eventos, indica se o evento foi cadastrado para uma turma em específico ou para toda a escola.</w:delText>
        </w:r>
      </w:del>
    </w:p>
    <w:p w14:paraId="32C55C55" w14:textId="077A5A24" w:rsidR="009A2E13" w:rsidRPr="00596E44" w:rsidDel="00532250" w:rsidRDefault="009A2E13">
      <w:pPr>
        <w:rPr>
          <w:del w:id="520" w:author="Ryan Lemos" w:date="2019-08-26T19:36:00Z"/>
          <w:highlight w:val="cyan"/>
        </w:rPr>
      </w:pPr>
      <w:del w:id="521" w:author="Ryan Lemos" w:date="2019-08-26T19:36:00Z">
        <w:r w:rsidRPr="00596E44" w:rsidDel="00532250">
          <w:rPr>
            <w:highlight w:val="cyan"/>
          </w:rPr>
          <w:delText>Tem-se ainda a tabela de permissões (</w:delText>
        </w:r>
        <w:r w:rsidRPr="00596E44" w:rsidDel="00532250">
          <w:rPr>
            <w:i/>
            <w:highlight w:val="cyan"/>
          </w:rPr>
          <w:delText>permissions</w:delText>
        </w:r>
        <w:r w:rsidRPr="00596E44" w:rsidDel="00532250">
          <w:rPr>
            <w:highlight w:val="cyan"/>
          </w:rPr>
          <w:delText>), que se relaciona com duas outras tabelas, a de perfis, indicando que cada perfil pode ter n permissões. E se relaciona com um menu indicando que o menu deve conter uma permissão, permissão essa que vai indicar qual o caminho o usuário deve seguir ao clicar no menu.</w:delText>
        </w:r>
      </w:del>
    </w:p>
    <w:p w14:paraId="5873ED83" w14:textId="5BB4DB9C" w:rsidR="009A2E13" w:rsidDel="00017D8C" w:rsidRDefault="009A2E13">
      <w:pPr>
        <w:rPr>
          <w:del w:id="522" w:author="Ryan Lemos" w:date="2019-08-26T20:03:00Z"/>
        </w:rPr>
      </w:pPr>
      <w:del w:id="523" w:author="Ryan Lemos" w:date="2019-08-26T19:36:00Z">
        <w:r w:rsidRPr="00596E44" w:rsidDel="00532250">
          <w:rPr>
            <w:highlight w:val="cyan"/>
          </w:rPr>
          <w:delText>Tem-se a tabela de materiais (</w:delText>
        </w:r>
        <w:r w:rsidRPr="00596E44" w:rsidDel="00532250">
          <w:rPr>
            <w:i/>
            <w:highlight w:val="cyan"/>
          </w:rPr>
          <w:delText>materials</w:delText>
        </w:r>
        <w:r w:rsidRPr="00596E44" w:rsidDel="00532250">
          <w:rPr>
            <w:highlight w:val="cyan"/>
          </w:rPr>
          <w:delText>) que não se relaciona aparentemente com ninguém, porém os materiais que um aluno recebe podem ser filtrados por meio do ano em que o aluno se encontra. Então há um relacionamento indireto da tabela de materiais com as tabelas de aluno e turma (já que é na turma que se encontra o ano em que o aluno está).</w:delText>
        </w:r>
        <w:r w:rsidDel="00532250">
          <w:delText xml:space="preserve">   </w:delText>
        </w:r>
      </w:del>
    </w:p>
    <w:p w14:paraId="726BA31D" w14:textId="49954756" w:rsidR="009A2E13" w:rsidDel="00017D8C" w:rsidRDefault="009A2E13">
      <w:pPr>
        <w:rPr>
          <w:del w:id="524" w:author="Ryan Lemos" w:date="2019-08-26T20:03:00Z"/>
        </w:rPr>
      </w:pPr>
    </w:p>
    <w:p w14:paraId="03A3123D" w14:textId="448CF005" w:rsidR="00017D8C" w:rsidRDefault="009A2E13">
      <w:pPr>
        <w:ind w:firstLine="0"/>
        <w:jc w:val="center"/>
        <w:rPr>
          <w:ins w:id="525" w:author="Ryan Lemos" w:date="2019-08-26T20:00:00Z"/>
        </w:rPr>
        <w:pPrChange w:id="526" w:author="Ryan Lemos" w:date="2019-08-26T20:03:00Z">
          <w:pPr>
            <w:ind w:firstLine="0"/>
          </w:pPr>
        </w:pPrChange>
      </w:pPr>
      <w:del w:id="527" w:author="Ryan Lemos" w:date="2019-08-26T19:56:00Z">
        <w:r w:rsidDel="00017D8C">
          <w:rPr>
            <w:noProof/>
          </w:rPr>
          <w:drawing>
            <wp:inline distT="0" distB="0" distL="0" distR="0" wp14:anchorId="3FB90D07" wp14:editId="58BDC7A8">
              <wp:extent cx="5760085" cy="496189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modelagem v0.png"/>
                      <pic:cNvPicPr/>
                    </pic:nvPicPr>
                    <pic:blipFill>
                      <a:blip r:embed="rId40">
                        <a:extLst>
                          <a:ext uri="{28A0092B-C50C-407E-A947-70E740481C1C}">
                            <a14:useLocalDpi xmlns:a14="http://schemas.microsoft.com/office/drawing/2010/main" val="0"/>
                          </a:ext>
                        </a:extLst>
                      </a:blip>
                      <a:stretch>
                        <a:fillRect/>
                      </a:stretch>
                    </pic:blipFill>
                    <pic:spPr>
                      <a:xfrm>
                        <a:off x="0" y="0"/>
                        <a:ext cx="5760085" cy="4961890"/>
                      </a:xfrm>
                      <a:prstGeom prst="rect">
                        <a:avLst/>
                      </a:prstGeom>
                    </pic:spPr>
                  </pic:pic>
                </a:graphicData>
              </a:graphic>
            </wp:inline>
          </w:drawing>
        </w:r>
      </w:del>
      <w:ins w:id="528" w:author="Ryan Lemos" w:date="2019-08-26T20:02:00Z">
        <w:r w:rsidR="00017D8C">
          <w:rPr>
            <w:noProof/>
          </w:rPr>
          <w:drawing>
            <wp:inline distT="0" distB="0" distL="0" distR="0" wp14:anchorId="6DE0CB00" wp14:editId="46F41BEF">
              <wp:extent cx="9151620" cy="5269641"/>
              <wp:effectExtent l="0" t="0" r="0" b="7620"/>
              <wp:docPr id="37" name="Imagem 3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delagem v1.png"/>
                      <pic:cNvPicPr/>
                    </pic:nvPicPr>
                    <pic:blipFill>
                      <a:blip r:embed="rId41">
                        <a:extLst>
                          <a:ext uri="{28A0092B-C50C-407E-A947-70E740481C1C}">
                            <a14:useLocalDpi xmlns:a14="http://schemas.microsoft.com/office/drawing/2010/main" val="0"/>
                          </a:ext>
                        </a:extLst>
                      </a:blip>
                      <a:stretch>
                        <a:fillRect/>
                      </a:stretch>
                    </pic:blipFill>
                    <pic:spPr>
                      <a:xfrm>
                        <a:off x="0" y="0"/>
                        <a:ext cx="9195511" cy="5294914"/>
                      </a:xfrm>
                      <a:prstGeom prst="rect">
                        <a:avLst/>
                      </a:prstGeom>
                    </pic:spPr>
                  </pic:pic>
                </a:graphicData>
              </a:graphic>
            </wp:inline>
          </w:drawing>
        </w:r>
      </w:ins>
    </w:p>
    <w:p w14:paraId="5BED0BEC" w14:textId="77777777" w:rsidR="00017D8C" w:rsidRDefault="00017D8C" w:rsidP="009A2E13">
      <w:pPr>
        <w:ind w:firstLine="0"/>
        <w:rPr>
          <w:ins w:id="529" w:author="Ryan Lemos" w:date="2019-08-26T20:00:00Z"/>
        </w:rPr>
      </w:pPr>
    </w:p>
    <w:p w14:paraId="288BF466" w14:textId="21FF5859" w:rsidR="00017D8C" w:rsidRDefault="00017D8C" w:rsidP="009A2E13">
      <w:pPr>
        <w:ind w:firstLine="0"/>
        <w:rPr>
          <w:ins w:id="530" w:author="Ryan Lemos" w:date="2019-08-26T19:59:00Z"/>
        </w:rPr>
        <w:sectPr w:rsidR="00017D8C" w:rsidSect="00017D8C">
          <w:headerReference w:type="default" r:id="rId42"/>
          <w:pgSz w:w="16838" w:h="11906" w:orient="landscape"/>
          <w:pgMar w:top="1701" w:right="1701" w:bottom="1134" w:left="1134" w:header="1134" w:footer="567" w:gutter="0"/>
          <w:cols w:space="708"/>
          <w:docGrid w:linePitch="360"/>
          <w:sectPrChange w:id="531" w:author="Ryan Lemos" w:date="2019-08-26T20:01:00Z">
            <w:sectPr w:rsidR="00017D8C" w:rsidSect="00017D8C">
              <w:pgSz w:w="11906" w:h="16838" w:orient="portrait"/>
              <w:pgMar w:top="1701" w:right="1134" w:bottom="1134" w:left="1701" w:header="1134" w:footer="567" w:gutter="0"/>
            </w:sectPr>
          </w:sectPrChange>
        </w:sectPr>
      </w:pPr>
    </w:p>
    <w:p w14:paraId="265D7849" w14:textId="68FC0D02" w:rsidR="009A2E13" w:rsidDel="00017D8C" w:rsidRDefault="009A2E13" w:rsidP="009A2E13">
      <w:pPr>
        <w:ind w:firstLine="0"/>
        <w:rPr>
          <w:del w:id="532" w:author="Ryan Lemos" w:date="2019-08-26T20:00:00Z"/>
        </w:rPr>
      </w:pPr>
    </w:p>
    <w:p w14:paraId="6ADC5FF5" w14:textId="77777777" w:rsidR="009A2E13" w:rsidDel="00017D8C" w:rsidRDefault="009A2E13" w:rsidP="009A2E13">
      <w:pPr>
        <w:rPr>
          <w:del w:id="533" w:author="Ryan Lemos" w:date="2019-08-26T20:00:00Z"/>
        </w:rPr>
      </w:pPr>
    </w:p>
    <w:p w14:paraId="235A393C" w14:textId="77777777" w:rsidR="009A2E13" w:rsidDel="00017D8C" w:rsidRDefault="009A2E13">
      <w:pPr>
        <w:ind w:firstLine="0"/>
        <w:rPr>
          <w:del w:id="534" w:author="Ryan Lemos" w:date="2019-08-26T20:00:00Z"/>
        </w:rPr>
        <w:pPrChange w:id="535" w:author="Ryan Lemos" w:date="2019-08-26T20:00:00Z">
          <w:pPr/>
        </w:pPrChange>
      </w:pPr>
    </w:p>
    <w:p w14:paraId="575276C1" w14:textId="2FEF426A" w:rsidR="009A2E13" w:rsidDel="00017D8C" w:rsidRDefault="009A2E13">
      <w:pPr>
        <w:ind w:firstLine="0"/>
        <w:rPr>
          <w:del w:id="536" w:author="Ryan Lemos" w:date="2019-08-26T20:00:00Z"/>
        </w:rPr>
        <w:pPrChange w:id="537" w:author="Ryan Lemos" w:date="2019-08-26T20:00:00Z">
          <w:pPr/>
        </w:pPrChange>
      </w:pPr>
    </w:p>
    <w:p w14:paraId="11A2C0A7" w14:textId="77777777" w:rsidR="009A2E13" w:rsidRDefault="009A2E13" w:rsidP="00596E44">
      <w:pPr>
        <w:pStyle w:val="Ttulo2"/>
      </w:pPr>
      <w:bookmarkStart w:id="538" w:name="_Toc17133800"/>
      <w:r>
        <w:t>Diagrama de processos</w:t>
      </w:r>
      <w:bookmarkEnd w:id="538"/>
    </w:p>
    <w:p w14:paraId="2BC587C8" w14:textId="77777777" w:rsidR="009A2E13" w:rsidRDefault="009A2E13" w:rsidP="009A2E13"/>
    <w:p w14:paraId="7D55B990" w14:textId="586096E0" w:rsidR="007216C5" w:rsidRDefault="009A2E13" w:rsidP="00596E44">
      <w:pPr>
        <w:ind w:firstLine="0"/>
      </w:pPr>
      <w:r w:rsidRPr="00596E44">
        <w:rPr>
          <w:highlight w:val="cyan"/>
        </w:rPr>
        <w:t>Para o primeiro release, como foi dito anteriormente, focou-se em funcionalidades iniciais de cadastro juntamente com as dúvidas dos alunos e as turmas. O processo foi modelado a contemplar esse processo de cadastros. Então há a figura inicial do administrador que é responsável por cadastrar o gestor na base. Feito isso o administrador é responsável por cadastrar os menus da aplicação e autorizar o que cada perfil pode fazer dentro da aplicação. Ao término dessa etapa, o usuário com perfil de gestor entra no sistema e cadastra os professores da escola, posteriormente cadastra todos os alunos também. Assim os professores podem criar suas turmas e posteriormente associar esses alunos que foram cadastrados pelo gestor. Porém antes disso o professor deve inserir materiais caso haja algum material, ou inserir eventos da turma para que o aluno possa receber um calendário específico da sua turma. Feito isso o aluno entra e verifica seu calendário que é apresentado logo na tela inicial do ambiente. O aluno ainda pode visualizar seus materiais ou as suas dúvidas. Caso o aluno tenha uma nova dúvida, deve enviá-la ao professor que a responderá. Todo esse processo pode ser visto na figura X.</w:t>
      </w:r>
      <w:r w:rsidRPr="00596E44">
        <w:rPr>
          <w:noProof/>
          <w:highlight w:val="cyan"/>
        </w:rPr>
        <w:t xml:space="preserve"> </w:t>
      </w:r>
    </w:p>
    <w:p w14:paraId="5CBCC53E" w14:textId="77777777" w:rsidR="007216C5" w:rsidRDefault="007216C5" w:rsidP="00B930B2">
      <w:pPr>
        <w:sectPr w:rsidR="007216C5" w:rsidSect="00C1350C">
          <w:headerReference w:type="default" r:id="rId43"/>
          <w:pgSz w:w="11906" w:h="16838"/>
          <w:pgMar w:top="1701" w:right="1134" w:bottom="1134" w:left="1701" w:header="1134" w:footer="567" w:gutter="0"/>
          <w:cols w:space="708"/>
          <w:docGrid w:linePitch="360"/>
        </w:sectPr>
      </w:pPr>
    </w:p>
    <w:p w14:paraId="564CF12A" w14:textId="0C88E180" w:rsidR="007216C5" w:rsidRDefault="009C658F" w:rsidP="00596E44">
      <w:pPr>
        <w:spacing w:line="240" w:lineRule="auto"/>
        <w:ind w:firstLine="0"/>
        <w:jc w:val="center"/>
        <w:outlineLvl w:val="9"/>
      </w:pPr>
      <w:r>
        <w:rPr>
          <w:noProof/>
        </w:rPr>
        <w:lastRenderedPageBreak/>
        <w:drawing>
          <wp:inline distT="0" distB="0" distL="0" distR="0" wp14:anchorId="7C371CEE" wp14:editId="695DC98C">
            <wp:extent cx="8883015" cy="576008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883015" cy="5760085"/>
                    </a:xfrm>
                    <a:prstGeom prst="rect">
                      <a:avLst/>
                    </a:prstGeom>
                    <a:noFill/>
                    <a:ln>
                      <a:noFill/>
                    </a:ln>
                  </pic:spPr>
                </pic:pic>
              </a:graphicData>
            </a:graphic>
          </wp:inline>
        </w:drawing>
      </w:r>
    </w:p>
    <w:p w14:paraId="50E7C625" w14:textId="29C7A483" w:rsidR="0060102B" w:rsidRDefault="0060102B" w:rsidP="00596E44">
      <w:pPr>
        <w:spacing w:line="240" w:lineRule="auto"/>
        <w:ind w:firstLine="0"/>
        <w:jc w:val="center"/>
        <w:outlineLvl w:val="9"/>
        <w:sectPr w:rsidR="0060102B" w:rsidSect="007216C5">
          <w:pgSz w:w="16838" w:h="11906" w:orient="landscape"/>
          <w:pgMar w:top="1701" w:right="1701" w:bottom="1134" w:left="1134" w:header="1134" w:footer="567" w:gutter="0"/>
          <w:cols w:space="708"/>
          <w:docGrid w:linePitch="360"/>
        </w:sectPr>
      </w:pPr>
      <w:r>
        <w:rPr>
          <w:noProof/>
        </w:rPr>
        <w:lastRenderedPageBreak/>
        <w:drawing>
          <wp:inline distT="0" distB="0" distL="0" distR="0" wp14:anchorId="6AFEFCB2" wp14:editId="5E5084BA">
            <wp:extent cx="8891905" cy="3941985"/>
            <wp:effectExtent l="0" t="0" r="4445" b="1905"/>
            <wp:docPr id="116" name="Imagem 116" descr="Uma imagem contendo captura de tela, c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agem de processos release 2.png"/>
                    <pic:cNvPicPr/>
                  </pic:nvPicPr>
                  <pic:blipFill>
                    <a:blip r:embed="rId45">
                      <a:extLst>
                        <a:ext uri="{28A0092B-C50C-407E-A947-70E740481C1C}">
                          <a14:useLocalDpi xmlns:a14="http://schemas.microsoft.com/office/drawing/2010/main" val="0"/>
                        </a:ext>
                      </a:extLst>
                    </a:blip>
                    <a:stretch>
                      <a:fillRect/>
                    </a:stretch>
                  </pic:blipFill>
                  <pic:spPr>
                    <a:xfrm>
                      <a:off x="0" y="0"/>
                      <a:ext cx="8891905" cy="3941985"/>
                    </a:xfrm>
                    <a:prstGeom prst="rect">
                      <a:avLst/>
                    </a:prstGeom>
                  </pic:spPr>
                </pic:pic>
              </a:graphicData>
            </a:graphic>
          </wp:inline>
        </w:drawing>
      </w:r>
    </w:p>
    <w:p w14:paraId="2883A2C9" w14:textId="1E42A818" w:rsidR="00FB122B" w:rsidRPr="00F97B7F" w:rsidDel="008942AD" w:rsidRDefault="00FB122B" w:rsidP="00596E44">
      <w:pPr>
        <w:rPr>
          <w:del w:id="539" w:author="Ryan Lemos" w:date="2019-08-26T20:41:00Z"/>
        </w:rPr>
      </w:pPr>
    </w:p>
    <w:p w14:paraId="752C125A" w14:textId="39B8C75E" w:rsidR="009A2E13" w:rsidDel="008942AD" w:rsidRDefault="009A2E13" w:rsidP="009A2E13">
      <w:pPr>
        <w:ind w:firstLine="0"/>
        <w:rPr>
          <w:del w:id="540" w:author="Ryan Lemos" w:date="2019-08-26T20:41:00Z"/>
        </w:rPr>
      </w:pPr>
    </w:p>
    <w:p w14:paraId="36C8F8D0" w14:textId="77777777" w:rsidR="009A2E13" w:rsidRDefault="009A2E13" w:rsidP="009A2E13">
      <w:pPr>
        <w:pStyle w:val="Ttulo2"/>
      </w:pPr>
      <w:r>
        <w:t xml:space="preserve"> </w:t>
      </w:r>
      <w:bookmarkStart w:id="541" w:name="_Toc17133801"/>
      <w:r>
        <w:t>Release 1 – Cadastros Básicos</w:t>
      </w:r>
      <w:bookmarkEnd w:id="541"/>
    </w:p>
    <w:p w14:paraId="56FE0F9D" w14:textId="77777777" w:rsidR="009A2E13" w:rsidRDefault="009A2E13" w:rsidP="009A2E13"/>
    <w:p w14:paraId="6BA9E1E2" w14:textId="77777777" w:rsidR="009A2E13" w:rsidRDefault="009A2E13" w:rsidP="009A2E13">
      <w:r>
        <w:t xml:space="preserve">O primeiro release é marcado por ser a inicialização e estruturação do projeto. Pode compreender as funcionalidades mais básicas, mas como pregado no XP, deve-se desenvolver o que for de maior necessidade para o usuário no momento. Então serão apresentadas funcionalidades que são básicas e necessárias no sistema para sua utilização, como também as funcionalidades que foram requisitadas com maior necessidade para o cliente. </w:t>
      </w:r>
    </w:p>
    <w:p w14:paraId="51BDB095" w14:textId="77777777" w:rsidR="009A2E13" w:rsidRDefault="009A2E13" w:rsidP="00596E44">
      <w:pPr>
        <w:pStyle w:val="Ttulo3"/>
        <w:numPr>
          <w:ilvl w:val="0"/>
          <w:numId w:val="0"/>
        </w:numPr>
        <w:ind w:left="720"/>
      </w:pPr>
    </w:p>
    <w:p w14:paraId="5D08B303" w14:textId="06143EE6" w:rsidR="00FB122B" w:rsidRDefault="009648A4" w:rsidP="00596E44">
      <w:pPr>
        <w:pStyle w:val="Ttulo3"/>
      </w:pPr>
      <w:bookmarkStart w:id="542" w:name="_Toc17133802"/>
      <w:r>
        <w:t>Sistema desenvolvido</w:t>
      </w:r>
      <w:bookmarkEnd w:id="542"/>
    </w:p>
    <w:p w14:paraId="31C86A8F" w14:textId="77777777" w:rsidR="00C778D2" w:rsidRDefault="00C778D2" w:rsidP="00C778D2"/>
    <w:p w14:paraId="70ACBC13" w14:textId="44A22425" w:rsidR="00C778D2" w:rsidRPr="00C778D2" w:rsidRDefault="00FB122B">
      <w:r>
        <w:t>As estórias de usuários</w:t>
      </w:r>
      <w:r w:rsidR="00C778D2">
        <w:t xml:space="preserve">, conforme descrito na seção </w:t>
      </w:r>
      <w:r w:rsidR="00C778D2" w:rsidRPr="00596E44">
        <w:rPr>
          <w:highlight w:val="yellow"/>
        </w:rPr>
        <w:t>X</w:t>
      </w:r>
      <w:r w:rsidR="00C778D2">
        <w:t xml:space="preserve">, </w:t>
      </w:r>
      <w:r>
        <w:t>são um modelo de se recolher os requisitos e documentação considerado pelo XP. Então para apoio do ambiente proposto foram colhidas as estórias de usuários para cada requisito do ambiente. As estórias estão divi</w:t>
      </w:r>
      <w:r w:rsidR="001F718F">
        <w:t>di</w:t>
      </w:r>
      <w:r>
        <w:t>das de modo a compreender as necessidades de cada perfil de usuário do ambiente. Os perfis de usuário são o aluno, professor</w:t>
      </w:r>
      <w:r w:rsidR="00C778D2">
        <w:t>,</w:t>
      </w:r>
      <w:r>
        <w:t xml:space="preserve"> o gestor</w:t>
      </w:r>
      <w:r w:rsidR="00C778D2">
        <w:t xml:space="preserve"> e o administrador (ou desenvolvedor)</w:t>
      </w:r>
      <w:r>
        <w:t>.</w:t>
      </w:r>
      <w:r w:rsidR="00485768">
        <w:t xml:space="preserve">  </w:t>
      </w:r>
    </w:p>
    <w:p w14:paraId="2DB813B9" w14:textId="74F6D194" w:rsidR="00FB122B" w:rsidRDefault="00C778D2">
      <w:r>
        <w:t>O release foi dividido por cada perfil de usuário, sendo apresentado as funcionalidades que serão utilizadas por estes perfis. Porém h</w:t>
      </w:r>
      <w:r w:rsidR="00FB122B">
        <w:t xml:space="preserve">á </w:t>
      </w:r>
      <w:r w:rsidR="00826E27">
        <w:t>três</w:t>
      </w:r>
      <w:r w:rsidR="00FB122B">
        <w:t xml:space="preserve"> estória</w:t>
      </w:r>
      <w:r w:rsidR="004B083A">
        <w:t xml:space="preserve">s </w:t>
      </w:r>
      <w:r w:rsidR="00FB122B">
        <w:t xml:space="preserve">que </w:t>
      </w:r>
      <w:r w:rsidR="004B083A">
        <w:t>são</w:t>
      </w:r>
      <w:r w:rsidR="00FB122B">
        <w:t xml:space="preserve"> válida</w:t>
      </w:r>
      <w:r w:rsidR="004B083A">
        <w:t>s</w:t>
      </w:r>
      <w:r w:rsidR="00FB122B">
        <w:t xml:space="preserve"> para todos os</w:t>
      </w:r>
      <w:r>
        <w:t xml:space="preserve"> perfis de</w:t>
      </w:r>
      <w:r w:rsidR="00FB122B">
        <w:t xml:space="preserve"> usuários</w:t>
      </w:r>
      <w:r>
        <w:t>.</w:t>
      </w:r>
      <w:r w:rsidR="00FB122B">
        <w:t xml:space="preserve"> </w:t>
      </w:r>
      <w:r>
        <w:t>Se</w:t>
      </w:r>
      <w:r w:rsidR="00FB122B">
        <w:t xml:space="preserve"> trata da funcionalidade de login descrit</w:t>
      </w:r>
      <w:r w:rsidR="004B083A">
        <w:t>a</w:t>
      </w:r>
      <w:r w:rsidR="00FB122B">
        <w:t xml:space="preserve"> na </w:t>
      </w:r>
      <w:r w:rsidR="00FB122B" w:rsidRPr="00B21C4F">
        <w:rPr>
          <w:highlight w:val="yellow"/>
        </w:rPr>
        <w:t>figura X</w:t>
      </w:r>
      <w:r w:rsidR="004B083A">
        <w:t xml:space="preserve">, a funcionalidade de notificação descrita pela </w:t>
      </w:r>
      <w:r w:rsidR="004B083A" w:rsidRPr="00596E44">
        <w:rPr>
          <w:highlight w:val="yellow"/>
        </w:rPr>
        <w:t>figura x</w:t>
      </w:r>
      <w:r w:rsidR="00826E27">
        <w:t xml:space="preserve"> e a troca de senhas</w:t>
      </w:r>
      <w:r w:rsidR="00FB122B">
        <w:t>.</w:t>
      </w:r>
    </w:p>
    <w:p w14:paraId="3BD31FC4" w14:textId="77777777" w:rsidR="00646DF8" w:rsidRDefault="00646DF8"/>
    <w:p w14:paraId="7526874F" w14:textId="7FF4FF65" w:rsidR="00FB122B" w:rsidRDefault="00646DF8" w:rsidP="00596E44">
      <w:pPr>
        <w:pStyle w:val="estrias"/>
      </w:pPr>
      <w:r>
        <w:t>Como usuário desejo que o login contenha o logotipo da escola e que exija nome de usuário e senha, já que temos alunos menores de idade e pode ser que ainda não tenham e-mail.</w:t>
      </w:r>
    </w:p>
    <w:p w14:paraId="6221C7F9" w14:textId="77777777" w:rsidR="00FB122B" w:rsidRDefault="00FB122B" w:rsidP="00FB122B">
      <w:pPr>
        <w:ind w:firstLine="0"/>
        <w:jc w:val="center"/>
      </w:pPr>
    </w:p>
    <w:p w14:paraId="45019969" w14:textId="77777777" w:rsidR="00FB122B" w:rsidRDefault="00FB122B" w:rsidP="00FB122B">
      <w:r>
        <w:t xml:space="preserve">Essa estória define como será a interface de login que pode ser vista na </w:t>
      </w:r>
      <w:r w:rsidRPr="00B21C4F">
        <w:rPr>
          <w:highlight w:val="yellow"/>
        </w:rPr>
        <w:t>figura X</w:t>
      </w:r>
      <w:r>
        <w:t>. Além disso as estórias descritas nes</w:t>
      </w:r>
      <w:r w:rsidR="00634322">
        <w:t>t</w:t>
      </w:r>
      <w:r>
        <w:t>e trabalho seguem o modelo ideal de estória definido por Santos (2017), que define como estrutura: O nome do perfil de usuário que utilizará a funcionalidade, acompanhado do que o usuário gostaria de ser feito, e o porquê.</w:t>
      </w:r>
    </w:p>
    <w:p w14:paraId="696737F2" w14:textId="77777777" w:rsidR="00C778D2" w:rsidRDefault="00C778D2" w:rsidP="00FB122B"/>
    <w:p w14:paraId="37DA20D9" w14:textId="77777777" w:rsidR="00506933" w:rsidRDefault="00506933" w:rsidP="00506933">
      <w:pPr>
        <w:ind w:firstLine="0"/>
        <w:jc w:val="center"/>
      </w:pPr>
      <w:r>
        <w:rPr>
          <w:noProof/>
        </w:rPr>
        <w:lastRenderedPageBreak/>
        <w:drawing>
          <wp:inline distT="0" distB="0" distL="0" distR="0" wp14:anchorId="0664D30E" wp14:editId="650177AE">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7331" cy="2674323"/>
                    </a:xfrm>
                    <a:prstGeom prst="rect">
                      <a:avLst/>
                    </a:prstGeom>
                  </pic:spPr>
                </pic:pic>
              </a:graphicData>
            </a:graphic>
          </wp:inline>
        </w:drawing>
      </w:r>
    </w:p>
    <w:p w14:paraId="462AE7D1" w14:textId="77777777" w:rsidR="003B49D8" w:rsidDel="00DF726D" w:rsidRDefault="003B49D8" w:rsidP="00506933">
      <w:pPr>
        <w:ind w:firstLine="0"/>
        <w:jc w:val="center"/>
        <w:rPr>
          <w:del w:id="543" w:author="Ryan Lemos" w:date="2019-08-26T10:54:00Z"/>
        </w:rPr>
      </w:pPr>
    </w:p>
    <w:p w14:paraId="770C2599" w14:textId="6AA0A409" w:rsidR="003B49D8" w:rsidDel="00C33B5F" w:rsidRDefault="003B49D8">
      <w:pPr>
        <w:rPr>
          <w:del w:id="544" w:author="Ryan Lemos" w:date="2019-08-26T08:58:00Z"/>
        </w:rPr>
      </w:pPr>
      <w:del w:id="545" w:author="Ryan Lemos" w:date="2019-08-26T08:58:00Z">
        <w:r w:rsidDel="00C33B5F">
          <w:delText xml:space="preserve">Deve-se ressaltar, como discutido na </w:delText>
        </w:r>
        <w:r w:rsidRPr="00596E44" w:rsidDel="00C33B5F">
          <w:rPr>
            <w:highlight w:val="red"/>
          </w:rPr>
          <w:delText>seção X</w:delText>
        </w:r>
        <w:r w:rsidDel="00C33B5F">
          <w:delText xml:space="preserve"> os dados sensíveis, como a senha do usuário passaram por um processo de criptografia utilizado pelo Laravel, possibilitando assim a segurança dos dados. Porém por se tratar de uma aplicação que une um </w:delText>
        </w:r>
        <w:r w:rsidRPr="00596E44" w:rsidDel="00C33B5F">
          <w:rPr>
            <w:i/>
          </w:rPr>
          <w:delText>backend</w:delText>
        </w:r>
        <w:r w:rsidDel="00C33B5F">
          <w:delText xml:space="preserve"> e </w:delText>
        </w:r>
        <w:r w:rsidRPr="00596E44" w:rsidDel="00C33B5F">
          <w:rPr>
            <w:i/>
          </w:rPr>
          <w:delText>frontend</w:delText>
        </w:r>
        <w:r w:rsidDel="00C33B5F">
          <w:delText xml:space="preserve"> gerenciado por frameworks diferentes se fez necessário em alguns momentos criptografar os dados em que as duas aplicações conversam. </w:delText>
        </w:r>
      </w:del>
      <w:del w:id="546" w:author="Ryan Lemos" w:date="2019-08-19T19:10:00Z">
        <w:r w:rsidDel="00753186">
          <w:delText xml:space="preserve">Porém </w:delText>
        </w:r>
      </w:del>
      <w:del w:id="547" w:author="Ryan Lemos" w:date="2019-08-26T08:58:00Z">
        <w:r w:rsidDel="00C33B5F">
          <w:delText xml:space="preserve">se faz necessário recuperar a informação no estado anterior a criptografia, então surge o processo de criptografia como sugerido na </w:delText>
        </w:r>
        <w:r w:rsidRPr="00596E44" w:rsidDel="00C33B5F">
          <w:rPr>
            <w:highlight w:val="red"/>
          </w:rPr>
          <w:delText>seção x</w:delText>
        </w:r>
        <w:r w:rsidDel="00C33B5F">
          <w:delText xml:space="preserve">. Um desses momentos se dá no retorno das informações do usuário no momento de login feito pela API. Alguns dados como informações dos usuários, menus, permissões, são salvas no </w:delText>
        </w:r>
        <w:r w:rsidRPr="00596E44" w:rsidDel="00C33B5F">
          <w:rPr>
            <w:i/>
          </w:rPr>
          <w:delText>LocalStorage</w:delText>
        </w:r>
        <w:r w:rsidDel="00C33B5F">
          <w:delText xml:space="preserve"> que é uma espécie de memória local do navegador, que pode ser acessada e recuperada a partir do navegador. Então o usuário poderia facilmente descobrir o processo de criptografia, já que há como descriptografar.</w:delText>
        </w:r>
        <w:r w:rsidR="003A7E2E" w:rsidDel="00C33B5F">
          <w:delText xml:space="preserve"> Pensando nesses problemas descritos desenvolveu-se uma função de criptografia e outra de descriptografia,</w:delText>
        </w:r>
        <w:r w:rsidR="00521931" w:rsidDel="00C33B5F">
          <w:delText xml:space="preserve"> como visto</w:delText>
        </w:r>
        <w:r w:rsidR="003A7E2E" w:rsidDel="00C33B5F">
          <w:delText xml:space="preserve"> </w:delText>
        </w:r>
        <w:r w:rsidR="00521931" w:rsidDel="00C33B5F">
          <w:delText>n</w:delText>
        </w:r>
        <w:r w:rsidR="003A7E2E" w:rsidDel="00C33B5F">
          <w:delText>a</w:delText>
        </w:r>
        <w:r w:rsidR="00521931" w:rsidDel="00C33B5F">
          <w:delText>s</w:delText>
        </w:r>
        <w:r w:rsidR="003A7E2E" w:rsidDel="00C33B5F">
          <w:delText xml:space="preserve"> figura</w:delText>
        </w:r>
        <w:r w:rsidR="00521931" w:rsidDel="00C33B5F">
          <w:delText>s</w:delText>
        </w:r>
        <w:r w:rsidR="003A7E2E" w:rsidRPr="00596E44" w:rsidDel="00C33B5F">
          <w:rPr>
            <w:highlight w:val="yellow"/>
          </w:rPr>
          <w:delText xml:space="preserve"> x</w:delText>
        </w:r>
        <w:r w:rsidR="00521931" w:rsidDel="00C33B5F">
          <w:delText xml:space="preserve"> </w:delText>
        </w:r>
        <w:r w:rsidR="00521931" w:rsidRPr="00596E44" w:rsidDel="00C33B5F">
          <w:rPr>
            <w:highlight w:val="yellow"/>
          </w:rPr>
          <w:delText>e x</w:delText>
        </w:r>
        <w:r w:rsidR="003A7E2E" w:rsidDel="00C33B5F">
          <w:delText>.</w:delText>
        </w:r>
        <w:r w:rsidR="00521931" w:rsidDel="00C33B5F">
          <w:delText xml:space="preserve"> Essas funções foram implementadas tanto no </w:delText>
        </w:r>
        <w:r w:rsidR="00521931" w:rsidRPr="00596E44" w:rsidDel="00C33B5F">
          <w:rPr>
            <w:i/>
          </w:rPr>
          <w:delText>backend</w:delText>
        </w:r>
        <w:r w:rsidR="00521931" w:rsidDel="00C33B5F">
          <w:delText xml:space="preserve"> quanto no </w:delText>
        </w:r>
        <w:r w:rsidR="00521931" w:rsidRPr="00596E44" w:rsidDel="00C33B5F">
          <w:rPr>
            <w:i/>
          </w:rPr>
          <w:delText>frontend</w:delText>
        </w:r>
        <w:r w:rsidR="00521931" w:rsidDel="00C33B5F">
          <w:delText xml:space="preserve"> para que assim as duas faces da aplicação consigam comunicar os dados sensíveis de maneira mais segura.</w:delText>
        </w:r>
      </w:del>
    </w:p>
    <w:p w14:paraId="280B5545" w14:textId="00EF224D" w:rsidR="00521931" w:rsidDel="00C33B5F" w:rsidRDefault="00521931">
      <w:pPr>
        <w:ind w:firstLine="0"/>
        <w:rPr>
          <w:del w:id="548" w:author="Ryan Lemos" w:date="2019-08-26T08:58:00Z"/>
        </w:rPr>
        <w:pPrChange w:id="549" w:author="Ryan Lemos" w:date="2019-08-26T10:54:00Z">
          <w:pPr>
            <w:ind w:firstLine="0"/>
            <w:jc w:val="center"/>
          </w:pPr>
        </w:pPrChange>
      </w:pPr>
      <w:del w:id="550" w:author="Ryan Lemos" w:date="2019-08-26T08:58:00Z">
        <w:r w:rsidDel="00C33B5F">
          <w:rPr>
            <w:noProof/>
          </w:rPr>
          <w:drawing>
            <wp:inline distT="0" distB="0" distL="0" distR="0" wp14:anchorId="045945E0" wp14:editId="6FDA58EC">
              <wp:extent cx="5760085" cy="2887345"/>
              <wp:effectExtent l="0" t="0" r="0" b="825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2887345"/>
                      </a:xfrm>
                      <a:prstGeom prst="rect">
                        <a:avLst/>
                      </a:prstGeom>
                    </pic:spPr>
                  </pic:pic>
                </a:graphicData>
              </a:graphic>
            </wp:inline>
          </w:drawing>
        </w:r>
      </w:del>
    </w:p>
    <w:p w14:paraId="55D3071D" w14:textId="71038ED4" w:rsidR="00521931" w:rsidDel="00C33B5F" w:rsidRDefault="00521931">
      <w:pPr>
        <w:ind w:firstLine="0"/>
        <w:rPr>
          <w:del w:id="551" w:author="Ryan Lemos" w:date="2019-08-26T08:58:00Z"/>
        </w:rPr>
        <w:pPrChange w:id="552" w:author="Ryan Lemos" w:date="2019-08-26T10:54:00Z">
          <w:pPr>
            <w:ind w:firstLine="0"/>
            <w:jc w:val="center"/>
          </w:pPr>
        </w:pPrChange>
      </w:pPr>
    </w:p>
    <w:p w14:paraId="1BC4D594" w14:textId="79FB3D04" w:rsidR="00521931" w:rsidDel="00C33B5F" w:rsidRDefault="00521931">
      <w:pPr>
        <w:rPr>
          <w:del w:id="553" w:author="Ryan Lemos" w:date="2019-08-26T08:58:00Z"/>
        </w:rPr>
      </w:pPr>
      <w:del w:id="554" w:author="Ryan Lemos" w:date="2019-08-26T08:58:00Z">
        <w:r w:rsidDel="00C33B5F">
          <w:delText xml:space="preserve">A </w:delText>
        </w:r>
        <w:r w:rsidRPr="00596E44" w:rsidDel="00C33B5F">
          <w:rPr>
            <w:highlight w:val="yellow"/>
          </w:rPr>
          <w:delText>figura x</w:delText>
        </w:r>
        <w:r w:rsidDel="00C33B5F">
          <w:delText xml:space="preserve"> se trata das funções de criptografia e descriptografia, implementadas no </w:delText>
        </w:r>
        <w:r w:rsidRPr="00596E44" w:rsidDel="00C33B5F">
          <w:rPr>
            <w:i/>
          </w:rPr>
          <w:delText>frontend</w:delText>
        </w:r>
        <w:r w:rsidDel="00C33B5F">
          <w:delText xml:space="preserve">. O que a função de criptografia faz é rodar a função ‘btoa’ que codifica o texto passado para </w:delText>
        </w:r>
        <w:r w:rsidR="00F302F5" w:rsidDel="00C33B5F">
          <w:delText xml:space="preserve">o método de codificação base-64. Essa técnica utiliza os caracteres como letras maiúsculas e minúsculas, números, ‘+’, ‘/’ e ‘=’. Além disso pode ser criptografada e descriptografada, a descriptografia é feita no JavaScript pela função ‘atob’. O que o algoritmo de criptografia faz é repetir a função ‘btoa’ um número de vezes definidas na codificação. Desse jeito ainda seria possível a um intruso pensar a mesma coisa. Aí entra o que foi discutido na </w:delText>
        </w:r>
        <w:r w:rsidR="00F302F5" w:rsidRPr="00596E44" w:rsidDel="00C33B5F">
          <w:rPr>
            <w:highlight w:val="red"/>
          </w:rPr>
          <w:delText>seção x</w:delText>
        </w:r>
        <w:r w:rsidR="00F302F5" w:rsidDel="00C33B5F">
          <w:delText xml:space="preserve"> o acréscimo de uma chave de segurança. Então em algum momento definido, como visto pela variável ‘this.time_to_add_key” o algoritmo acrescenta uma chave ao texto já criptografado. Isso dificulta já que para descobrir o texto original, deve-se conhecer a chave e saber em qual momento ela é utilizada. No processo de recuperação da mensagem original</w:delText>
        </w:r>
        <w:r w:rsidR="007D7C65" w:rsidDel="00C33B5F">
          <w:delText xml:space="preserve"> o que acontece é que simplesmente pegar essa posição de adição não resolveria já que o processo de recuperação é o inverso da criptografia, para não perder a refer</w:delText>
        </w:r>
        <w:r w:rsidR="001F718F" w:rsidDel="00C33B5F">
          <w:delText>ê</w:delText>
        </w:r>
        <w:r w:rsidR="007D7C65" w:rsidDel="00C33B5F">
          <w:delText xml:space="preserve">ncia e saber em qual momento se deve adicionar a chave, pega-se quantas vezes são utilizadas para criptografar subtraído ao momento de se adicionar a chave. Para-se entender </w:delText>
        </w:r>
        <w:r w:rsidR="00004774" w:rsidDel="00C33B5F">
          <w:delText>utilizemos um artificio</w:delText>
        </w:r>
        <w:r w:rsidR="007D7C65" w:rsidDel="00C33B5F">
          <w:delText xml:space="preserve"> utilizad</w:delText>
        </w:r>
        <w:r w:rsidR="00004774" w:rsidDel="00C33B5F">
          <w:delText>o</w:delText>
        </w:r>
        <w:r w:rsidR="007D7C65" w:rsidDel="00C33B5F">
          <w:delText xml:space="preserve"> no XP</w:delText>
        </w:r>
        <w:r w:rsidR="00004774" w:rsidDel="00C33B5F">
          <w:delText xml:space="preserve">, </w:delText>
        </w:r>
        <w:r w:rsidR="00004774" w:rsidRPr="00596E44" w:rsidDel="00C33B5F">
          <w:rPr>
            <w:highlight w:val="yellow"/>
          </w:rPr>
          <w:delText>seção x</w:delText>
        </w:r>
        <w:r w:rsidR="00004774" w:rsidDel="00C33B5F">
          <w:delText xml:space="preserve">, </w:delText>
        </w:r>
        <w:r w:rsidR="007D7C65" w:rsidDel="00C33B5F">
          <w:delText>chamada de ‘metáfora’</w:delText>
        </w:r>
        <w:r w:rsidR="00004774" w:rsidDel="00C33B5F">
          <w:delText xml:space="preserve">. Teles (2014) afirma que a metáfora é um ótimo meio para se entender situações relativamente complexas, já que utiliza outros meios associativos, simplificando o problema complexo. </w:delText>
        </w:r>
      </w:del>
    </w:p>
    <w:p w14:paraId="694253C6" w14:textId="6C793446" w:rsidR="00F97159" w:rsidDel="00C33B5F" w:rsidRDefault="007D7C65">
      <w:pPr>
        <w:rPr>
          <w:del w:id="555" w:author="Ryan Lemos" w:date="2019-08-26T08:58:00Z"/>
        </w:rPr>
      </w:pPr>
      <w:del w:id="556" w:author="Ryan Lemos" w:date="2019-08-26T08:58:00Z">
        <w:r w:rsidDel="00C33B5F">
          <w:delText>Imagine-se que se está empacotando caixas, colocando umas dentro das outras. São um total de 5 caixas (que seria quantas vezes o dado será criptografado). Digamos que antes de empacotar a segunda caixa, colocou-se um selo. E assim, continua-se o processo de empacotamento até que as 5 caixas estejam uma dento da outra, algo como uma camada. Para que eu possa saber qual caixa eu devo retirar o selo, devo desempacotar a primeira caixa (que seria a última no processo de empacotamento), restando 4 caixas, fazendo o mesmo processo novamente, tira-se mais uma caixa (que seria a número 4 no processo de empacotamento), tira-se mais uma (que seria a número 3</w:delText>
        </w:r>
        <w:r w:rsidR="002D073A" w:rsidDel="00C33B5F">
          <w:delText>) e chegamos na caixa que inserimos o selo. Podemos assim removê-lo e ter a caixa em seu estado natural. Ou seja, adicionamos na segunda caixa, e removemos na terceira (5-2). Assim se dá essa função de criptografia criada, algo como empacotando o dado e um determinado momento inserindo uma chave, que ao desempacotar deve ser removida para que se consiga acesso ao dado original.</w:delText>
        </w:r>
        <w:r w:rsidR="009713E5" w:rsidDel="00C33B5F">
          <w:delText xml:space="preserve"> Esse processo é visto na </w:delText>
        </w:r>
        <w:r w:rsidR="009713E5" w:rsidRPr="00596E44" w:rsidDel="00C33B5F">
          <w:rPr>
            <w:highlight w:val="yellow"/>
          </w:rPr>
          <w:delText>figura x</w:delText>
        </w:r>
        <w:r w:rsidR="009713E5" w:rsidDel="00C33B5F">
          <w:delText>.</w:delText>
        </w:r>
      </w:del>
    </w:p>
    <w:p w14:paraId="3094B7EF" w14:textId="00D75EA4" w:rsidR="009713E5" w:rsidDel="00DF726D" w:rsidRDefault="009713E5">
      <w:pPr>
        <w:ind w:firstLine="0"/>
        <w:rPr>
          <w:del w:id="557" w:author="Ryan Lemos" w:date="2019-08-26T10:54:00Z"/>
        </w:rPr>
        <w:pPrChange w:id="558" w:author="Ryan Lemos" w:date="2019-08-26T10:54:00Z">
          <w:pPr>
            <w:ind w:firstLine="0"/>
            <w:jc w:val="center"/>
          </w:pPr>
        </w:pPrChange>
      </w:pPr>
      <w:del w:id="559" w:author="Ryan Lemos" w:date="2019-08-26T08:58:00Z">
        <w:r w:rsidDel="00C33B5F">
          <w:rPr>
            <w:noProof/>
          </w:rPr>
          <w:drawing>
            <wp:inline distT="0" distB="0" distL="0" distR="0" wp14:anchorId="26923891" wp14:editId="61565AC5">
              <wp:extent cx="5180916" cy="2148840"/>
              <wp:effectExtent l="0" t="0" r="1270" b="381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riptografia e descriptografia.png"/>
                      <pic:cNvPicPr/>
                    </pic:nvPicPr>
                    <pic:blipFill rotWithShape="1">
                      <a:blip r:embed="rId48">
                        <a:extLst>
                          <a:ext uri="{28A0092B-C50C-407E-A947-70E740481C1C}">
                            <a14:useLocalDpi xmlns:a14="http://schemas.microsoft.com/office/drawing/2010/main" val="0"/>
                          </a:ext>
                        </a:extLst>
                      </a:blip>
                      <a:srcRect b="26258"/>
                      <a:stretch/>
                    </pic:blipFill>
                    <pic:spPr bwMode="auto">
                      <a:xfrm>
                        <a:off x="0" y="0"/>
                        <a:ext cx="5198345" cy="2156069"/>
                      </a:xfrm>
                      <a:prstGeom prst="rect">
                        <a:avLst/>
                      </a:prstGeom>
                      <a:ln>
                        <a:noFill/>
                      </a:ln>
                      <a:extLst>
                        <a:ext uri="{53640926-AAD7-44D8-BBD7-CCE9431645EC}">
                          <a14:shadowObscured xmlns:a14="http://schemas.microsoft.com/office/drawing/2010/main"/>
                        </a:ext>
                      </a:extLst>
                    </pic:spPr>
                  </pic:pic>
                </a:graphicData>
              </a:graphic>
            </wp:inline>
          </w:drawing>
        </w:r>
      </w:del>
    </w:p>
    <w:p w14:paraId="54611FF8" w14:textId="77777777" w:rsidR="00F97159" w:rsidRDefault="00F97159">
      <w:pPr>
        <w:ind w:firstLine="0"/>
        <w:pPrChange w:id="560" w:author="Ryan Lemos" w:date="2019-08-26T10:54:00Z">
          <w:pPr/>
        </w:pPrChange>
      </w:pPr>
    </w:p>
    <w:p w14:paraId="2D144643" w14:textId="77777777" w:rsidR="004B083A" w:rsidRDefault="004B083A" w:rsidP="004B083A">
      <w:r>
        <w:t xml:space="preserve">As notificações são um recurso responsável por avisar o usuário a respeito de algo novo que ocorreu. Serve para facilitar a utilização e identificação de recursos a serem utilizados no ambiente. A estória da </w:t>
      </w:r>
      <w:r w:rsidRPr="00596E44">
        <w:rPr>
          <w:highlight w:val="yellow"/>
        </w:rPr>
        <w:t>figura x</w:t>
      </w:r>
      <w:r>
        <w:t xml:space="preserve"> define como o usuário imaginou o recurso. A </w:t>
      </w:r>
      <w:r w:rsidRPr="00596E44">
        <w:rPr>
          <w:highlight w:val="yellow"/>
        </w:rPr>
        <w:t>figura X</w:t>
      </w:r>
      <w:r>
        <w:t xml:space="preserve"> é a demonstração de como ele foi implementado.</w:t>
      </w:r>
    </w:p>
    <w:p w14:paraId="7DD831A8" w14:textId="77777777" w:rsidR="00521931" w:rsidRDefault="00521931" w:rsidP="00596E44">
      <w:pPr>
        <w:ind w:hanging="142"/>
        <w:jc w:val="center"/>
      </w:pPr>
    </w:p>
    <w:p w14:paraId="1C4B8472" w14:textId="095AA9FA" w:rsidR="00FB122B" w:rsidRDefault="00646DF8" w:rsidP="00596E44">
      <w:pPr>
        <w:pStyle w:val="estrias"/>
      </w:pPr>
      <w:r>
        <w:t>Como usuário eu gostaria de ser notificado quando algo importante ocorrer e que essa notificação seja chamativa.</w:t>
      </w:r>
    </w:p>
    <w:p w14:paraId="1824CE80" w14:textId="77777777" w:rsidR="004B083A" w:rsidRDefault="004B083A" w:rsidP="00F420BA">
      <w:pPr>
        <w:ind w:firstLine="0"/>
        <w:jc w:val="center"/>
      </w:pPr>
    </w:p>
    <w:p w14:paraId="5712CA1B" w14:textId="250D061D" w:rsidR="004B083A" w:rsidRDefault="004B083A" w:rsidP="004B083A">
      <w:r>
        <w:t>Assim como foi solicitado pelo usuário foram-se utilizadas cores chamativas, para dar um destaque ao elemento. Além disso foi adicionado um efeito de pulsação sobre o elemento que d</w:t>
      </w:r>
      <w:r w:rsidR="00A05EF6">
        <w:t>á</w:t>
      </w:r>
      <w:r>
        <w:t xml:space="preserve"> uma visão de que o elemento está chamando o foco para si. Assim chama-se mais a atenção do usuário para o elemento.</w:t>
      </w:r>
    </w:p>
    <w:p w14:paraId="06E06433" w14:textId="77777777" w:rsidR="004B083A" w:rsidRDefault="004B083A" w:rsidP="00596E44"/>
    <w:p w14:paraId="6970ABB3" w14:textId="77777777" w:rsidR="00F420BA" w:rsidRDefault="00F420BA">
      <w:pPr>
        <w:ind w:firstLine="0"/>
        <w:jc w:val="center"/>
      </w:pPr>
      <w:r>
        <w:rPr>
          <w:noProof/>
        </w:rPr>
        <w:drawing>
          <wp:inline distT="0" distB="0" distL="0" distR="0" wp14:anchorId="11628F32" wp14:editId="0D1C283D">
            <wp:extent cx="2888500" cy="61593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02835" cy="640310"/>
                    </a:xfrm>
                    <a:prstGeom prst="rect">
                      <a:avLst/>
                    </a:prstGeom>
                  </pic:spPr>
                </pic:pic>
              </a:graphicData>
            </a:graphic>
          </wp:inline>
        </w:drawing>
      </w:r>
    </w:p>
    <w:p w14:paraId="2277F48E" w14:textId="77777777" w:rsidR="00B672E1" w:rsidRDefault="00B672E1" w:rsidP="00B672E1"/>
    <w:p w14:paraId="6EEDAF18" w14:textId="3B16EAAA" w:rsidR="00B672E1" w:rsidRDefault="00B672E1">
      <w:r>
        <w:t xml:space="preserve">As notificações foram criadas utilizando uma funcionalidade própria do </w:t>
      </w:r>
      <w:proofErr w:type="spellStart"/>
      <w:r>
        <w:t>Laravel</w:t>
      </w:r>
      <w:proofErr w:type="spellEnd"/>
      <w:r>
        <w:t xml:space="preserve">. Através dela pode-se mandar notificações de e-mail ou até salvar na base de dados, como é o caso da aplicação. A notificação é associada a um usuário, ao qual deve receber a notificação, e outros dados podem ser passados, como um texto ou dados do usuário que enviou a notificação. Esses dados adicionais são salvos por meio de um campo JSON. Sendo assim é possível criar vários tipos de notificação, cada uma com suas especificidades e utilizar uma </w:t>
      </w:r>
      <w:r>
        <w:lastRenderedPageBreak/>
        <w:t xml:space="preserve">mesma tabela de dados. Cada tipo de notificação criada no </w:t>
      </w:r>
      <w:proofErr w:type="spellStart"/>
      <w:r>
        <w:t>Laravel</w:t>
      </w:r>
      <w:proofErr w:type="spellEnd"/>
      <w:r>
        <w:t xml:space="preserve"> é compost</w:t>
      </w:r>
      <w:r w:rsidR="00D72925">
        <w:t>o</w:t>
      </w:r>
      <w:r>
        <w:t xml:space="preserve"> por uma classe que deve ser criada pelo usuário, e pode ser criada utilizando o </w:t>
      </w:r>
      <w:proofErr w:type="spellStart"/>
      <w:r>
        <w:t>artisan</w:t>
      </w:r>
      <w:proofErr w:type="spellEnd"/>
      <w:r w:rsidR="00D72925">
        <w:t>,</w:t>
      </w:r>
      <w:r>
        <w:t xml:space="preserve"> que é a ferramenta de linha de comandos do </w:t>
      </w:r>
      <w:proofErr w:type="spellStart"/>
      <w:r>
        <w:t>Laravel</w:t>
      </w:r>
      <w:proofErr w:type="spellEnd"/>
      <w:r>
        <w:t>.</w:t>
      </w:r>
      <w:r w:rsidR="00A05EF6">
        <w:t xml:space="preserve"> Vale ressaltar ainda que, todos os botões da aplicação têm uma mensagem que indica qual é a interação proposta para o botão. Essa mensagem somente é exibida quando o usuário passa o mouse sobre o botão, conforme visto na </w:t>
      </w:r>
      <w:r w:rsidR="00A05EF6" w:rsidRPr="00596E44">
        <w:rPr>
          <w:highlight w:val="yellow"/>
        </w:rPr>
        <w:t>figura x</w:t>
      </w:r>
      <w:r w:rsidR="00A05EF6">
        <w:t>.</w:t>
      </w:r>
      <w:r w:rsidR="00D72925">
        <w:t xml:space="preserve"> E auxilia o usuário no compreendimento da interação com o sistema.</w:t>
      </w:r>
    </w:p>
    <w:p w14:paraId="206BC812" w14:textId="77777777" w:rsidR="00D72925" w:rsidRDefault="00D72925"/>
    <w:p w14:paraId="15FDA7E7" w14:textId="61E71B20" w:rsidR="00A05EF6" w:rsidRDefault="00D72925" w:rsidP="00D72925">
      <w:pPr>
        <w:ind w:firstLine="0"/>
        <w:jc w:val="center"/>
      </w:pPr>
      <w:r>
        <w:rPr>
          <w:noProof/>
        </w:rPr>
        <w:drawing>
          <wp:inline distT="0" distB="0" distL="0" distR="0" wp14:anchorId="531E99C2" wp14:editId="36746267">
            <wp:extent cx="2898102" cy="547255"/>
            <wp:effectExtent l="0" t="0" r="0" b="5715"/>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p>
    <w:p w14:paraId="7A088A7D" w14:textId="77777777" w:rsidR="00D72925" w:rsidRDefault="00D72925" w:rsidP="00596E44">
      <w:pPr>
        <w:ind w:firstLine="0"/>
        <w:jc w:val="center"/>
      </w:pPr>
    </w:p>
    <w:p w14:paraId="2F631ECF" w14:textId="552303F6" w:rsidR="00CD1ADB" w:rsidRDefault="00CD1ADB">
      <w:r>
        <w:t xml:space="preserve">Quanto a troca de senha, a estória representada pela </w:t>
      </w:r>
      <w:r w:rsidRPr="00596E44">
        <w:rPr>
          <w:highlight w:val="yellow"/>
        </w:rPr>
        <w:t>figura X</w:t>
      </w:r>
      <w:r>
        <w:t xml:space="preserve"> representa o que foi requisitado pelo cliente. É uma função simples, e a sua interface pode ser vista na </w:t>
      </w:r>
      <w:r w:rsidRPr="00596E44">
        <w:rPr>
          <w:highlight w:val="yellow"/>
        </w:rPr>
        <w:t>figura X.</w:t>
      </w:r>
    </w:p>
    <w:p w14:paraId="3B5BD2C7" w14:textId="77777777" w:rsidR="00646DF8" w:rsidRDefault="00646DF8"/>
    <w:p w14:paraId="13AF65D8" w14:textId="4819ED29" w:rsidR="00646DF8" w:rsidRDefault="00646DF8" w:rsidP="00596E44">
      <w:pPr>
        <w:pStyle w:val="estrias"/>
      </w:pPr>
      <w:r>
        <w:t>Como usuário do ambiente, gostaria de ser capaz de trocar a minha senha de acesso.</w:t>
      </w:r>
    </w:p>
    <w:p w14:paraId="4110E24E" w14:textId="25AC115E" w:rsidR="00CD1ADB" w:rsidRDefault="00CD1ADB" w:rsidP="00596E44">
      <w:pPr>
        <w:ind w:firstLine="0"/>
      </w:pPr>
    </w:p>
    <w:p w14:paraId="3FC6A3BA" w14:textId="77777777" w:rsidR="00CD1ADB" w:rsidRDefault="00CD1ADB" w:rsidP="00CD1ADB">
      <w:r>
        <w:t>O usuário é capaz de trocar sua senha, digitando e confirmando a senha digitada, lembrando que a senha deve ser de no mínimo 6 caracteres.</w:t>
      </w:r>
    </w:p>
    <w:p w14:paraId="4283E4CC" w14:textId="77777777" w:rsidR="00CD1ADB" w:rsidRDefault="00CD1ADB" w:rsidP="00596E44"/>
    <w:p w14:paraId="58ED31DC" w14:textId="77777777" w:rsidR="00826E27" w:rsidRDefault="00826E27" w:rsidP="00596E44">
      <w:pPr>
        <w:ind w:firstLine="0"/>
        <w:jc w:val="center"/>
      </w:pPr>
      <w:r>
        <w:rPr>
          <w:noProof/>
        </w:rPr>
        <w:drawing>
          <wp:inline distT="0" distB="0" distL="0" distR="0" wp14:anchorId="15D51C8A" wp14:editId="2BB4964D">
            <wp:extent cx="5714491" cy="2148840"/>
            <wp:effectExtent l="0" t="0" r="635" b="381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14617" cy="2148887"/>
                    </a:xfrm>
                    <a:prstGeom prst="rect">
                      <a:avLst/>
                    </a:prstGeom>
                  </pic:spPr>
                </pic:pic>
              </a:graphicData>
            </a:graphic>
          </wp:inline>
        </w:drawing>
      </w:r>
    </w:p>
    <w:p w14:paraId="1E9EB744" w14:textId="77777777" w:rsidR="00905032" w:rsidRDefault="00905032" w:rsidP="00596E44">
      <w:pPr>
        <w:ind w:firstLine="0"/>
      </w:pPr>
    </w:p>
    <w:p w14:paraId="49E96639" w14:textId="77777777" w:rsidR="00905032" w:rsidRDefault="00905032" w:rsidP="00905032">
      <w:pPr>
        <w:pStyle w:val="Ttulo4"/>
      </w:pPr>
      <w:bookmarkStart w:id="561" w:name="_Toc17133803"/>
      <w:r>
        <w:t>Gestor</w:t>
      </w:r>
      <w:bookmarkEnd w:id="561"/>
    </w:p>
    <w:p w14:paraId="1A036D3B" w14:textId="77777777" w:rsidR="00887225" w:rsidRPr="006F3DF2" w:rsidRDefault="00887225" w:rsidP="00596E44"/>
    <w:p w14:paraId="10821FB7" w14:textId="3C07BF1E" w:rsidR="00887225" w:rsidRDefault="00887225" w:rsidP="00887225">
      <w:r>
        <w:t xml:space="preserve">Os papeis do gestor nesse primeiro release compreendem em ações de cadastros de usuários (mais especificamente alunos e professores) e a gestão dos eventos da escola. Portanto </w:t>
      </w:r>
      <w:r>
        <w:lastRenderedPageBreak/>
        <w:t xml:space="preserve">a primeira estória compreende no cadastro e gestão de alunos e professores e pode ser descrita pela </w:t>
      </w:r>
      <w:r w:rsidRPr="00596E44">
        <w:rPr>
          <w:highlight w:val="yellow"/>
        </w:rPr>
        <w:t>figura X</w:t>
      </w:r>
      <w:r>
        <w:t>.</w:t>
      </w:r>
    </w:p>
    <w:p w14:paraId="103BAD0E" w14:textId="5C9D86CF" w:rsidR="00646DF8" w:rsidRDefault="00646DF8" w:rsidP="00596E44">
      <w:pPr>
        <w:pStyle w:val="estrias"/>
      </w:pPr>
      <w:r>
        <w:t>Como gestor eu gostaria de gerenciar professores e alunos.</w:t>
      </w:r>
    </w:p>
    <w:p w14:paraId="18F599F1" w14:textId="7579C826" w:rsidR="00905032" w:rsidRDefault="00905032" w:rsidP="00596E44">
      <w:pPr>
        <w:ind w:firstLine="0"/>
      </w:pPr>
    </w:p>
    <w:p w14:paraId="211F6BE0" w14:textId="77777777" w:rsidR="006F3DF2" w:rsidRDefault="006F3DF2" w:rsidP="00905032">
      <w:pPr>
        <w:ind w:firstLine="0"/>
        <w:jc w:val="center"/>
      </w:pPr>
    </w:p>
    <w:p w14:paraId="4D7A2220" w14:textId="77777777" w:rsidR="006F3DF2" w:rsidRDefault="006F3DF2" w:rsidP="006F3DF2">
      <w:r>
        <w:t xml:space="preserve">Na gestão dos alunos é possível que os gestores apaguem algum aluno ou troquem a senha do aluno. A troca de senhas é a mesma interação descrita pela </w:t>
      </w:r>
      <w:r w:rsidRPr="00596E44">
        <w:rPr>
          <w:highlight w:val="yellow"/>
        </w:rPr>
        <w:t>figura X</w:t>
      </w:r>
      <w:r>
        <w:t xml:space="preserve"> e permite trocar as senhas dos alunos em caso de perda ou esquecimento.</w:t>
      </w:r>
      <w:r w:rsidR="00485768">
        <w:t xml:space="preserve"> Foi-se utilizado um recurso chamado </w:t>
      </w:r>
      <w:proofErr w:type="spellStart"/>
      <w:r w:rsidR="00485768" w:rsidRPr="00596E44">
        <w:rPr>
          <w:i/>
        </w:rPr>
        <w:t>Datatables</w:t>
      </w:r>
      <w:proofErr w:type="spellEnd"/>
      <w:r w:rsidR="00485768">
        <w:t xml:space="preserve"> que se trata de um plugin </w:t>
      </w:r>
      <w:proofErr w:type="spellStart"/>
      <w:r w:rsidR="00485768">
        <w:t>Jquery</w:t>
      </w:r>
      <w:proofErr w:type="spellEnd"/>
      <w:r w:rsidR="00485768">
        <w:t xml:space="preserve"> que monta uma tabela dinâmica. O próprio plugin adiciona os elementos de paginação, busca e filtragem. O que agiliza o processo de desenvolvimento. </w:t>
      </w:r>
    </w:p>
    <w:p w14:paraId="617C16D7" w14:textId="77777777" w:rsidR="006F3DF2" w:rsidRDefault="006F3DF2" w:rsidP="00596E44"/>
    <w:p w14:paraId="7085218D" w14:textId="77777777" w:rsidR="00905032" w:rsidRDefault="00905032" w:rsidP="00905032">
      <w:pPr>
        <w:ind w:firstLine="0"/>
        <w:jc w:val="center"/>
      </w:pPr>
      <w:r>
        <w:rPr>
          <w:noProof/>
        </w:rPr>
        <w:drawing>
          <wp:inline distT="0" distB="0" distL="0" distR="0" wp14:anchorId="457E372B" wp14:editId="161745DD">
            <wp:extent cx="5760085" cy="2696845"/>
            <wp:effectExtent l="0" t="0" r="0" b="825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2696845"/>
                    </a:xfrm>
                    <a:prstGeom prst="rect">
                      <a:avLst/>
                    </a:prstGeom>
                  </pic:spPr>
                </pic:pic>
              </a:graphicData>
            </a:graphic>
          </wp:inline>
        </w:drawing>
      </w:r>
    </w:p>
    <w:p w14:paraId="3E650A32" w14:textId="77777777" w:rsidR="006F3DF2" w:rsidRDefault="006F3DF2" w:rsidP="00905032">
      <w:pPr>
        <w:ind w:firstLine="0"/>
        <w:jc w:val="center"/>
      </w:pPr>
    </w:p>
    <w:p w14:paraId="4544F043" w14:textId="77777777" w:rsidR="006F3DF2" w:rsidRDefault="006F3DF2" w:rsidP="00596E44">
      <w:r>
        <w:t xml:space="preserve">Quanto ao cadastro, foram identificados através de entrevistas juntamente com os gestores quais os dados constariam no cadastro. Foi definido então que teria o nome do aluno, juntamente com seu nome de usuário, e-mail caso o aluno tenha, a data de nascimento caso o aluno queira passar e a senha. Vale ressaltar que o </w:t>
      </w:r>
      <w:proofErr w:type="spellStart"/>
      <w:r w:rsidRPr="00596E44">
        <w:rPr>
          <w:i/>
        </w:rPr>
        <w:t>username</w:t>
      </w:r>
      <w:proofErr w:type="spellEnd"/>
      <w:r>
        <w:t xml:space="preserve"> e o e-mail são identificações únicas. Portanto ao sair dos campos citados em caso de um </w:t>
      </w:r>
      <w:proofErr w:type="spellStart"/>
      <w:r w:rsidRPr="00596E44">
        <w:rPr>
          <w:i/>
        </w:rPr>
        <w:t>username</w:t>
      </w:r>
      <w:proofErr w:type="spellEnd"/>
      <w:r>
        <w:t xml:space="preserve"> ou </w:t>
      </w:r>
      <w:proofErr w:type="spellStart"/>
      <w:r w:rsidRPr="00596E44">
        <w:rPr>
          <w:i/>
        </w:rPr>
        <w:t>email</w:t>
      </w:r>
      <w:proofErr w:type="spellEnd"/>
      <w:r>
        <w:t xml:space="preserve"> já estiverem cadastrados na base, uma mensagem de erro surge dizendo que o usuário deve escolher outro </w:t>
      </w:r>
      <w:proofErr w:type="spellStart"/>
      <w:r w:rsidRPr="00596E44">
        <w:rPr>
          <w:i/>
        </w:rPr>
        <w:t>username</w:t>
      </w:r>
      <w:proofErr w:type="spellEnd"/>
      <w:r>
        <w:t xml:space="preserve"> ou </w:t>
      </w:r>
      <w:r w:rsidRPr="00596E44">
        <w:rPr>
          <w:i/>
        </w:rPr>
        <w:t>e-mail</w:t>
      </w:r>
      <w:r>
        <w:t xml:space="preserve">. </w:t>
      </w:r>
      <w:r w:rsidR="00D719EF">
        <w:t xml:space="preserve">Como visto pela </w:t>
      </w:r>
      <w:r w:rsidR="00D719EF" w:rsidRPr="00596E44">
        <w:rPr>
          <w:highlight w:val="yellow"/>
        </w:rPr>
        <w:t>figura x</w:t>
      </w:r>
      <w:r w:rsidR="00D719EF">
        <w:t xml:space="preserve">, cada campo tem um ícone relacionando, os ícones utilizados são disponibilizados pelo Google e podem ser utilizados não somente no quesito web quanto </w:t>
      </w:r>
      <w:r w:rsidR="00D719EF" w:rsidRPr="00596E44">
        <w:rPr>
          <w:i/>
        </w:rPr>
        <w:t>mobile</w:t>
      </w:r>
      <w:r w:rsidR="00D719EF">
        <w:t xml:space="preserve"> também. Os ícones servem para dar um melhor entendimento da interação que o campo ou botão propõe. O </w:t>
      </w:r>
      <w:proofErr w:type="spellStart"/>
      <w:r w:rsidR="00D719EF">
        <w:t>MaterializeCSS</w:t>
      </w:r>
      <w:proofErr w:type="spellEnd"/>
      <w:r w:rsidR="003979C5">
        <w:t xml:space="preserve"> contém elementos que se integram </w:t>
      </w:r>
      <w:r w:rsidR="003979C5">
        <w:lastRenderedPageBreak/>
        <w:t>aos ícones disponibilizados pela Google, o que deixa a interface mais harmoniosa já que a integração é nativa.</w:t>
      </w:r>
    </w:p>
    <w:p w14:paraId="00C21ADA" w14:textId="77777777" w:rsidR="006F3DF2" w:rsidRDefault="006F3DF2" w:rsidP="00905032">
      <w:pPr>
        <w:ind w:firstLine="0"/>
        <w:jc w:val="center"/>
      </w:pPr>
    </w:p>
    <w:p w14:paraId="318CCEE0" w14:textId="77777777" w:rsidR="00905032" w:rsidRDefault="00905032" w:rsidP="00905032">
      <w:pPr>
        <w:ind w:firstLine="0"/>
        <w:jc w:val="center"/>
      </w:pPr>
      <w:r>
        <w:rPr>
          <w:noProof/>
        </w:rPr>
        <w:drawing>
          <wp:inline distT="0" distB="0" distL="0" distR="0" wp14:anchorId="15DFEF94" wp14:editId="4AF6AE66">
            <wp:extent cx="5423167" cy="2545080"/>
            <wp:effectExtent l="0" t="0" r="6350" b="762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26243" cy="2546524"/>
                    </a:xfrm>
                    <a:prstGeom prst="rect">
                      <a:avLst/>
                    </a:prstGeom>
                  </pic:spPr>
                </pic:pic>
              </a:graphicData>
            </a:graphic>
          </wp:inline>
        </w:drawing>
      </w:r>
    </w:p>
    <w:p w14:paraId="01E92B44" w14:textId="77777777" w:rsidR="006F3DF2" w:rsidRDefault="006F3DF2" w:rsidP="00905032">
      <w:pPr>
        <w:ind w:firstLine="0"/>
        <w:jc w:val="center"/>
      </w:pPr>
    </w:p>
    <w:p w14:paraId="692D7E0B" w14:textId="77777777" w:rsidR="006F3DF2" w:rsidRDefault="006F3DF2" w:rsidP="00596E44">
      <w:r>
        <w:t>A listagem dos professores segue o mesmo princípio da de alunos. Pode-se pensar que poderia se utilizar somente uma interação para isso. Porém como os gestores e utilizadores do ambiente não tem um contato prévio com tecnologias, buscou-se então deixar o processo o mais simples possível</w:t>
      </w:r>
      <w:r w:rsidR="00410D44">
        <w:t xml:space="preserve"> dividindo em duas gestões.</w:t>
      </w:r>
    </w:p>
    <w:p w14:paraId="1149663F" w14:textId="77777777" w:rsidR="006F3DF2" w:rsidRDefault="006F3DF2" w:rsidP="00905032">
      <w:pPr>
        <w:ind w:firstLine="0"/>
        <w:jc w:val="center"/>
      </w:pPr>
    </w:p>
    <w:p w14:paraId="47E44372" w14:textId="77777777" w:rsidR="00905032" w:rsidRDefault="00905032" w:rsidP="00905032">
      <w:pPr>
        <w:ind w:firstLine="0"/>
        <w:jc w:val="center"/>
      </w:pPr>
      <w:r>
        <w:rPr>
          <w:noProof/>
        </w:rPr>
        <w:drawing>
          <wp:inline distT="0" distB="0" distL="0" distR="0" wp14:anchorId="748D4A48" wp14:editId="6B679414">
            <wp:extent cx="5760085" cy="2703195"/>
            <wp:effectExtent l="0" t="0" r="0" b="190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2703195"/>
                    </a:xfrm>
                    <a:prstGeom prst="rect">
                      <a:avLst/>
                    </a:prstGeom>
                  </pic:spPr>
                </pic:pic>
              </a:graphicData>
            </a:graphic>
          </wp:inline>
        </w:drawing>
      </w:r>
    </w:p>
    <w:p w14:paraId="1AFC4DF9" w14:textId="77777777" w:rsidR="00410D44" w:rsidRDefault="00410D44" w:rsidP="00410D44"/>
    <w:p w14:paraId="5C480FF7" w14:textId="722B0C85" w:rsidR="00410D44" w:rsidRDefault="00410D44">
      <w:r>
        <w:t xml:space="preserve">O cadastro dos professores também segue a linha do de alunos. A única diferença é a não existência do campo de data de nascimento. Como foi dito, essa divisão foi feita </w:t>
      </w:r>
      <w:r w:rsidR="00BB7F3D">
        <w:t>a fim</w:t>
      </w:r>
      <w:r>
        <w:t xml:space="preserve"> de deixar o processo mais simples e direto.</w:t>
      </w:r>
    </w:p>
    <w:p w14:paraId="53994DA5" w14:textId="77777777" w:rsidR="00097BA3" w:rsidRDefault="00097BA3" w:rsidP="00596E44"/>
    <w:p w14:paraId="3B44A7C1" w14:textId="77777777" w:rsidR="00905032" w:rsidRDefault="00905032" w:rsidP="00905032">
      <w:pPr>
        <w:ind w:firstLine="0"/>
        <w:jc w:val="center"/>
      </w:pPr>
      <w:r>
        <w:rPr>
          <w:noProof/>
        </w:rPr>
        <w:drawing>
          <wp:inline distT="0" distB="0" distL="0" distR="0" wp14:anchorId="7FA8C111" wp14:editId="0803A87C">
            <wp:extent cx="5760085" cy="2703195"/>
            <wp:effectExtent l="0" t="0" r="0" b="19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2703195"/>
                    </a:xfrm>
                    <a:prstGeom prst="rect">
                      <a:avLst/>
                    </a:prstGeom>
                  </pic:spPr>
                </pic:pic>
              </a:graphicData>
            </a:graphic>
          </wp:inline>
        </w:drawing>
      </w:r>
    </w:p>
    <w:p w14:paraId="53E477C5" w14:textId="77777777" w:rsidR="00CC245E" w:rsidRDefault="00CC245E" w:rsidP="00905032">
      <w:pPr>
        <w:ind w:firstLine="0"/>
        <w:jc w:val="center"/>
      </w:pPr>
    </w:p>
    <w:p w14:paraId="7ED3A68A" w14:textId="34172472" w:rsidR="00CC245E" w:rsidRDefault="00CC245E">
      <w:r>
        <w:t xml:space="preserve">A escola como um todo pode oferecer eventos aos alunos, como uma gincana ou uma viagem por exemplo. Então surgiu-se a necessidade de que o gestor possa gerenciar esses eventos através do ambiente. Assim os alunos ficam sabendo do que está ocorrendo na escola. A estória definida pela </w:t>
      </w:r>
      <w:r w:rsidRPr="00596E44">
        <w:rPr>
          <w:highlight w:val="yellow"/>
        </w:rPr>
        <w:t>figura x</w:t>
      </w:r>
      <w:r>
        <w:t xml:space="preserve"> descreve esse processo pela visão do gestor.</w:t>
      </w:r>
    </w:p>
    <w:p w14:paraId="76DDF4DD" w14:textId="77777777" w:rsidR="00646DF8" w:rsidRDefault="00646DF8"/>
    <w:p w14:paraId="271E92D2" w14:textId="45E317DC" w:rsidR="00905032" w:rsidRDefault="00646DF8" w:rsidP="00596E44">
      <w:pPr>
        <w:pStyle w:val="estrias"/>
      </w:pPr>
      <w:r>
        <w:t xml:space="preserve">Como gestor eu gostaria de cadastrar e gerenciar eventos que são da escola, pois assim todos os alunos recebem o evento independente da sua turma. </w:t>
      </w:r>
    </w:p>
    <w:p w14:paraId="5AF3407A" w14:textId="77777777" w:rsidR="00CC245E" w:rsidRDefault="00CC245E" w:rsidP="00905032">
      <w:pPr>
        <w:ind w:firstLine="0"/>
        <w:jc w:val="center"/>
      </w:pPr>
    </w:p>
    <w:p w14:paraId="40FD7F62" w14:textId="77777777" w:rsidR="00CC245E" w:rsidRDefault="00CC245E" w:rsidP="00596E44">
      <w:r>
        <w:t xml:space="preserve">A </w:t>
      </w:r>
      <w:r w:rsidRPr="00596E44">
        <w:rPr>
          <w:highlight w:val="yellow"/>
        </w:rPr>
        <w:t>figura x</w:t>
      </w:r>
      <w:r>
        <w:t xml:space="preserve"> demonstra como se deu o processo de cadastro de um evento da escola. O gestor indica o nome do evento, data e hora, juntamente com uma cor, que serve para que o aluno possa identificar o evento no seu calendário. Vale ressaltar que não foram definidos padrões de cores, o gestor fica livre para escolher a cor que mais lhe agrada.</w:t>
      </w:r>
    </w:p>
    <w:p w14:paraId="580C9E21" w14:textId="77777777" w:rsidR="00905032" w:rsidRDefault="00905032" w:rsidP="00905032">
      <w:pPr>
        <w:ind w:firstLine="0"/>
        <w:jc w:val="center"/>
      </w:pPr>
      <w:r>
        <w:rPr>
          <w:noProof/>
        </w:rPr>
        <w:lastRenderedPageBreak/>
        <w:drawing>
          <wp:inline distT="0" distB="0" distL="0" distR="0" wp14:anchorId="4838F9F4" wp14:editId="4CD9D5BD">
            <wp:extent cx="5760085" cy="270573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705735"/>
                    </a:xfrm>
                    <a:prstGeom prst="rect">
                      <a:avLst/>
                    </a:prstGeom>
                  </pic:spPr>
                </pic:pic>
              </a:graphicData>
            </a:graphic>
          </wp:inline>
        </w:drawing>
      </w:r>
    </w:p>
    <w:p w14:paraId="771B356C" w14:textId="77777777" w:rsidR="00CC245E" w:rsidRDefault="00CC245E" w:rsidP="00905032">
      <w:pPr>
        <w:ind w:firstLine="0"/>
        <w:jc w:val="center"/>
      </w:pPr>
    </w:p>
    <w:p w14:paraId="69DD5D7A" w14:textId="36EBBAE5" w:rsidR="00CC245E" w:rsidRDefault="00CC245E" w:rsidP="00596E44">
      <w:r>
        <w:t xml:space="preserve">Após o cadastro o gestor fica disposto a uma tela que lista todos os eventos que ele cadastrou em uma aba e na outra ele pode ver os eventos no calendário conforme demonstrada pela </w:t>
      </w:r>
      <w:r w:rsidRPr="00596E44">
        <w:rPr>
          <w:highlight w:val="yellow"/>
        </w:rPr>
        <w:t>figura x</w:t>
      </w:r>
      <w:r>
        <w:t>. Com a gestão dos eventos o gestor pode excluir um evento ou edit</w:t>
      </w:r>
      <w:r w:rsidR="00BB7F3D">
        <w:t>á</w:t>
      </w:r>
      <w:r>
        <w:t xml:space="preserve">-lo. A tela de edição é semelhante </w:t>
      </w:r>
      <w:proofErr w:type="gramStart"/>
      <w:r>
        <w:t>a</w:t>
      </w:r>
      <w:proofErr w:type="gramEnd"/>
      <w:r>
        <w:t xml:space="preserve"> de cadastros que é descrita pela </w:t>
      </w:r>
      <w:r w:rsidRPr="00596E44">
        <w:rPr>
          <w:highlight w:val="yellow"/>
        </w:rPr>
        <w:t>figura x</w:t>
      </w:r>
      <w:r>
        <w:t>.</w:t>
      </w:r>
    </w:p>
    <w:p w14:paraId="6C580B3A" w14:textId="77777777" w:rsidR="00CC245E" w:rsidRDefault="00CC245E" w:rsidP="00905032">
      <w:pPr>
        <w:ind w:firstLine="0"/>
        <w:jc w:val="center"/>
      </w:pPr>
    </w:p>
    <w:p w14:paraId="08B39E38" w14:textId="77777777" w:rsidR="00905032" w:rsidRDefault="00905032" w:rsidP="00905032">
      <w:pPr>
        <w:ind w:firstLine="0"/>
        <w:jc w:val="center"/>
      </w:pPr>
      <w:r>
        <w:rPr>
          <w:noProof/>
        </w:rPr>
        <w:drawing>
          <wp:inline distT="0" distB="0" distL="0" distR="0" wp14:anchorId="5BE9942B" wp14:editId="2AE60DAA">
            <wp:extent cx="5760085" cy="271208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2712085"/>
                    </a:xfrm>
                    <a:prstGeom prst="rect">
                      <a:avLst/>
                    </a:prstGeom>
                  </pic:spPr>
                </pic:pic>
              </a:graphicData>
            </a:graphic>
          </wp:inline>
        </w:drawing>
      </w:r>
    </w:p>
    <w:p w14:paraId="6DC97E6B" w14:textId="77777777" w:rsidR="005537DE" w:rsidRDefault="005537DE" w:rsidP="00905032">
      <w:pPr>
        <w:ind w:firstLine="0"/>
        <w:jc w:val="center"/>
      </w:pPr>
    </w:p>
    <w:p w14:paraId="6603B1ED" w14:textId="77777777" w:rsidR="005537DE" w:rsidRDefault="005537DE" w:rsidP="005537DE">
      <w:r>
        <w:t xml:space="preserve">Ao clicar na aba de calendário o gestor tem um calendário interativo contendo os eventos cadastrados. </w:t>
      </w:r>
      <w:r w:rsidR="00097BA3">
        <w:t>Foi-se utilizado um plugin Angular que é responsável por gerar o calendário interativo, o que facilita a implementação já que se tem uma reutilização de algo já criado. Neste calendário o</w:t>
      </w:r>
      <w:r>
        <w:t xml:space="preserve"> gestor pode interagir, mudando sua visão para dia, semana ou mês. Além de se locomover pelos dias, semanas ou meses no calendário. Os eventos aparecem </w:t>
      </w:r>
      <w:r>
        <w:lastRenderedPageBreak/>
        <w:t>marcados no calendário com a cor escolhida no momento do cadastro. Ao clicar em uma data com o evento, uma descrição do evento surge. Ainda há outra funcionalidade, em caso de mais de um evento para o mesmo dia o calendário mostra um contador de eventos naquela data juntamente com as cores daqueles eventos.</w:t>
      </w:r>
    </w:p>
    <w:p w14:paraId="36CDB008" w14:textId="77777777" w:rsidR="005537DE" w:rsidRDefault="005537DE" w:rsidP="00596E44"/>
    <w:p w14:paraId="0BE70212" w14:textId="77777777" w:rsidR="00905032" w:rsidRDefault="00905032" w:rsidP="00905032">
      <w:pPr>
        <w:ind w:firstLine="0"/>
        <w:jc w:val="center"/>
      </w:pPr>
      <w:r>
        <w:rPr>
          <w:noProof/>
        </w:rPr>
        <w:drawing>
          <wp:inline distT="0" distB="0" distL="0" distR="0" wp14:anchorId="56A6F6A4" wp14:editId="5E50E125">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722245"/>
                    </a:xfrm>
                    <a:prstGeom prst="rect">
                      <a:avLst/>
                    </a:prstGeom>
                  </pic:spPr>
                </pic:pic>
              </a:graphicData>
            </a:graphic>
          </wp:inline>
        </w:drawing>
      </w:r>
    </w:p>
    <w:p w14:paraId="384713E1" w14:textId="77777777" w:rsidR="00905032" w:rsidRDefault="00905032" w:rsidP="00905032">
      <w:pPr>
        <w:ind w:firstLine="0"/>
        <w:jc w:val="center"/>
      </w:pPr>
    </w:p>
    <w:p w14:paraId="19D26014" w14:textId="77777777" w:rsidR="00905032" w:rsidRDefault="00905032" w:rsidP="00905032">
      <w:pPr>
        <w:pStyle w:val="Ttulo4"/>
      </w:pPr>
      <w:bookmarkStart w:id="562" w:name="_Toc17133804"/>
      <w:r>
        <w:t>Administrador</w:t>
      </w:r>
      <w:bookmarkEnd w:id="562"/>
    </w:p>
    <w:p w14:paraId="36BCA1BA" w14:textId="77777777" w:rsidR="008F6EE2" w:rsidRPr="001D2BA8" w:rsidRDefault="008F6EE2" w:rsidP="00596E44"/>
    <w:p w14:paraId="7D953AD4" w14:textId="1C50827F" w:rsidR="008F6EE2" w:rsidRDefault="008F6EE2">
      <w:r>
        <w:t xml:space="preserve">O administrador é o perfil de usuário com acesso total ao sistema. Porém, há algumas funcionalidades, para ser mais exato duas, que somente o administrador pode desempenhar. Vale ressaltar que o administrador deve ter conhecimento em desenvolvimento para cumprir essas tarefas, já que as funcionalidades abordam aspectos específicos do desenvolvimento.  </w:t>
      </w:r>
      <w:r w:rsidR="00DA49B0">
        <w:t xml:space="preserve">A primeira função do administrador citada pela estória da </w:t>
      </w:r>
      <w:r w:rsidR="00DA49B0" w:rsidRPr="00596E44">
        <w:rPr>
          <w:highlight w:val="yellow"/>
        </w:rPr>
        <w:t>figura x</w:t>
      </w:r>
      <w:r w:rsidR="00DA49B0">
        <w:t xml:space="preserve"> se trata do gerenciamento dos menus. Isso se </w:t>
      </w:r>
      <w:r w:rsidR="00F045C8">
        <w:t>dá, pois,</w:t>
      </w:r>
      <w:r w:rsidR="00DA49B0">
        <w:t xml:space="preserve"> os menus</w:t>
      </w:r>
      <w:r w:rsidR="00F045C8">
        <w:t xml:space="preserve"> da aplicação são gerados de maneira dinâmica, não sendo assim fixos. O usuário tem a liberdade de trocar os nomes dos menus caso não se adapte ao nome.</w:t>
      </w:r>
    </w:p>
    <w:p w14:paraId="28B931F1" w14:textId="5623A8C2" w:rsidR="00905032" w:rsidRDefault="00646DF8" w:rsidP="00596E44">
      <w:pPr>
        <w:pStyle w:val="estrias"/>
      </w:pPr>
      <w:r>
        <w:t>Como administrador eu quero ser capaz de criar e gerenciar os menus, assim a aplicação fica dinâmica e caso o usuário não se adapte com o nome, eu posso trocá-lo.</w:t>
      </w:r>
    </w:p>
    <w:p w14:paraId="63BDAF7C" w14:textId="77777777" w:rsidR="00F045C8" w:rsidRDefault="00F045C8" w:rsidP="00905032">
      <w:pPr>
        <w:ind w:firstLine="0"/>
        <w:jc w:val="center"/>
      </w:pPr>
    </w:p>
    <w:p w14:paraId="7F020614" w14:textId="77777777" w:rsidR="00F045C8" w:rsidRPr="00F045C8" w:rsidRDefault="00F045C8" w:rsidP="00F045C8">
      <w:r>
        <w:t xml:space="preserve">Como papel de gestão de menus, o administrador pode criar um menu ou excluir um menu já criado, conforme visto na </w:t>
      </w:r>
      <w:r w:rsidRPr="00596E44">
        <w:rPr>
          <w:highlight w:val="yellow"/>
        </w:rPr>
        <w:t>figura x</w:t>
      </w:r>
      <w:r>
        <w:t xml:space="preserve">. Cada menu está ligado a uma permissão do </w:t>
      </w:r>
      <w:r>
        <w:lastRenderedPageBreak/>
        <w:t xml:space="preserve">sistema. Na verdade, essa permissão nada mais é do que a rota em que o usuário será direcionado ao clicar no menu. </w:t>
      </w:r>
    </w:p>
    <w:p w14:paraId="0BB02BE6" w14:textId="77777777" w:rsidR="00F045C8" w:rsidRDefault="00F045C8" w:rsidP="00596E44"/>
    <w:p w14:paraId="0090C923" w14:textId="77777777" w:rsidR="00905032" w:rsidRDefault="00905032" w:rsidP="00905032">
      <w:pPr>
        <w:ind w:firstLine="0"/>
        <w:jc w:val="center"/>
      </w:pPr>
      <w:r>
        <w:rPr>
          <w:noProof/>
        </w:rPr>
        <w:drawing>
          <wp:inline distT="0" distB="0" distL="0" distR="0" wp14:anchorId="3650A77E" wp14:editId="4F366710">
            <wp:extent cx="5760085" cy="2735580"/>
            <wp:effectExtent l="0" t="0" r="0" b="762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2735580"/>
                    </a:xfrm>
                    <a:prstGeom prst="rect">
                      <a:avLst/>
                    </a:prstGeom>
                  </pic:spPr>
                </pic:pic>
              </a:graphicData>
            </a:graphic>
          </wp:inline>
        </w:drawing>
      </w:r>
    </w:p>
    <w:p w14:paraId="4D80E821" w14:textId="77777777" w:rsidR="00F045C8" w:rsidRDefault="00F045C8" w:rsidP="00905032">
      <w:pPr>
        <w:ind w:firstLine="0"/>
        <w:jc w:val="center"/>
      </w:pPr>
    </w:p>
    <w:p w14:paraId="65561E77" w14:textId="77777777" w:rsidR="00F045C8" w:rsidRDefault="00F045C8" w:rsidP="00596E44">
      <w:r>
        <w:t xml:space="preserve">Ao clicar em cadastrar surge uma tela onde o administrador pode indicar o nome do menu a ser cadastrado, juntamente com a permissão associada ao menu como visto pela </w:t>
      </w:r>
      <w:r w:rsidRPr="00596E44">
        <w:rPr>
          <w:highlight w:val="yellow"/>
        </w:rPr>
        <w:t>figura x</w:t>
      </w:r>
      <w:r>
        <w:t>.</w:t>
      </w:r>
    </w:p>
    <w:p w14:paraId="33DBB6CA" w14:textId="77777777" w:rsidR="00F045C8" w:rsidRDefault="00F045C8" w:rsidP="00905032">
      <w:pPr>
        <w:ind w:firstLine="0"/>
        <w:jc w:val="center"/>
      </w:pPr>
    </w:p>
    <w:p w14:paraId="0F002B04" w14:textId="77777777" w:rsidR="008F6EE2" w:rsidRDefault="008F6EE2" w:rsidP="00905032">
      <w:pPr>
        <w:ind w:firstLine="0"/>
        <w:jc w:val="center"/>
      </w:pPr>
      <w:r>
        <w:rPr>
          <w:noProof/>
        </w:rPr>
        <w:drawing>
          <wp:inline distT="0" distB="0" distL="0" distR="0" wp14:anchorId="751CA5EE" wp14:editId="6716827C">
            <wp:extent cx="5760085" cy="273304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2733040"/>
                    </a:xfrm>
                    <a:prstGeom prst="rect">
                      <a:avLst/>
                    </a:prstGeom>
                  </pic:spPr>
                </pic:pic>
              </a:graphicData>
            </a:graphic>
          </wp:inline>
        </w:drawing>
      </w:r>
    </w:p>
    <w:p w14:paraId="147F04CF" w14:textId="77777777" w:rsidR="00F045C8" w:rsidRDefault="00F045C8" w:rsidP="00905032">
      <w:pPr>
        <w:ind w:firstLine="0"/>
        <w:jc w:val="center"/>
      </w:pPr>
    </w:p>
    <w:p w14:paraId="67E83032" w14:textId="77777777" w:rsidR="00F045C8" w:rsidRPr="00F045C8" w:rsidRDefault="00F045C8" w:rsidP="00F045C8">
      <w:r>
        <w:t xml:space="preserve">A </w:t>
      </w:r>
      <w:r w:rsidRPr="00596E44">
        <w:rPr>
          <w:highlight w:val="yellow"/>
        </w:rPr>
        <w:t>figura x</w:t>
      </w:r>
      <w:r>
        <w:t xml:space="preserve"> se trata de todos os menus da aplicação no release 1</w:t>
      </w:r>
      <w:r w:rsidR="005F0194">
        <w:t>. A listagem dos menus é feita com base no perfil do usuário e suas permissões. Ou seja, cada perfil tem um conjunto de menus associados.</w:t>
      </w:r>
      <w:r>
        <w:t xml:space="preserve"> </w:t>
      </w:r>
      <w:r w:rsidR="005F0194">
        <w:t>Contanto,</w:t>
      </w:r>
      <w:r>
        <w:t xml:space="preserve"> há um menu padrão para todos os usuários e que não </w:t>
      </w:r>
      <w:r>
        <w:lastRenderedPageBreak/>
        <w:t xml:space="preserve">fica salvo na base. Se trata do menu </w:t>
      </w:r>
      <w:r w:rsidRPr="00596E44">
        <w:rPr>
          <w:i/>
        </w:rPr>
        <w:t>home</w:t>
      </w:r>
      <w:r>
        <w:t>, que redireciona o usuário para a página inicial da aplicação.</w:t>
      </w:r>
    </w:p>
    <w:p w14:paraId="518DD471" w14:textId="77777777" w:rsidR="00F045C8" w:rsidRDefault="00F045C8" w:rsidP="00596E44"/>
    <w:p w14:paraId="491BCA91" w14:textId="77777777" w:rsidR="00DA49B0" w:rsidRDefault="00DA49B0" w:rsidP="00905032">
      <w:pPr>
        <w:ind w:firstLine="0"/>
        <w:jc w:val="center"/>
      </w:pPr>
      <w:r>
        <w:rPr>
          <w:noProof/>
        </w:rPr>
        <w:drawing>
          <wp:inline distT="0" distB="0" distL="0" distR="0" wp14:anchorId="6598C5F5" wp14:editId="30EF2BF6">
            <wp:extent cx="5760085" cy="2684780"/>
            <wp:effectExtent l="0" t="0" r="0" b="127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2684780"/>
                    </a:xfrm>
                    <a:prstGeom prst="rect">
                      <a:avLst/>
                    </a:prstGeom>
                  </pic:spPr>
                </pic:pic>
              </a:graphicData>
            </a:graphic>
          </wp:inline>
        </w:drawing>
      </w:r>
    </w:p>
    <w:p w14:paraId="4A36FC82" w14:textId="77777777" w:rsidR="00F045C8" w:rsidRDefault="00F045C8" w:rsidP="00905032">
      <w:pPr>
        <w:ind w:firstLine="0"/>
        <w:jc w:val="center"/>
      </w:pPr>
    </w:p>
    <w:p w14:paraId="3A81ED48" w14:textId="1132BB50" w:rsidR="00F045C8" w:rsidRDefault="00F045C8" w:rsidP="00F045C8">
      <w:r>
        <w:t>Assim como os menus, as permissões dos usuários são dinâmicas. O administrador tem a função de delegar o que cada um pode acessar no ambiente. Portanto a próxima estória de usuário</w:t>
      </w:r>
      <w:r w:rsidR="004240B8">
        <w:t xml:space="preserve">, representada pela </w:t>
      </w:r>
      <w:r w:rsidR="004240B8" w:rsidRPr="00596E44">
        <w:rPr>
          <w:highlight w:val="yellow"/>
        </w:rPr>
        <w:t>figura x</w:t>
      </w:r>
      <w:r w:rsidR="004240B8">
        <w:t xml:space="preserve">, </w:t>
      </w:r>
      <w:r>
        <w:t xml:space="preserve">descreve </w:t>
      </w:r>
      <w:r w:rsidR="004240B8">
        <w:t>essa necessidade do ambiente.</w:t>
      </w:r>
      <w:r>
        <w:t xml:space="preserve"> </w:t>
      </w:r>
    </w:p>
    <w:p w14:paraId="6248A48F" w14:textId="77777777" w:rsidR="00646DF8" w:rsidRDefault="00646DF8" w:rsidP="00F045C8"/>
    <w:p w14:paraId="40F441E0" w14:textId="7C8C9667" w:rsidR="00646DF8" w:rsidRDefault="00646DF8" w:rsidP="00596E44">
      <w:pPr>
        <w:pStyle w:val="estrias"/>
      </w:pPr>
      <w:r>
        <w:t>Como administrador eu quero ser capaz de gerenciar o que cada perfil pode acessar, para ser apto a controlar o que cada um tem acesso, evitando o uso de funções para perfis não autorizados.</w:t>
      </w:r>
    </w:p>
    <w:p w14:paraId="207C3C67" w14:textId="05330425" w:rsidR="00905032" w:rsidRDefault="00905032" w:rsidP="00596E44">
      <w:pPr>
        <w:ind w:firstLine="0"/>
      </w:pPr>
    </w:p>
    <w:p w14:paraId="5925F9FB" w14:textId="77777777" w:rsidR="00F045C8" w:rsidRDefault="00F045C8" w:rsidP="00905032">
      <w:pPr>
        <w:ind w:firstLine="0"/>
        <w:jc w:val="center"/>
      </w:pPr>
    </w:p>
    <w:p w14:paraId="20F405BA" w14:textId="77777777" w:rsidR="00F045C8" w:rsidRDefault="004240B8" w:rsidP="00F045C8">
      <w:r>
        <w:t xml:space="preserve">A interação descrita pela estória da </w:t>
      </w:r>
      <w:r w:rsidRPr="00596E44">
        <w:rPr>
          <w:highlight w:val="yellow"/>
        </w:rPr>
        <w:t>figura x</w:t>
      </w:r>
      <w:r>
        <w:t xml:space="preserve"> foi implementada conforme visto na </w:t>
      </w:r>
      <w:r w:rsidRPr="00596E44">
        <w:rPr>
          <w:highlight w:val="yellow"/>
        </w:rPr>
        <w:t>figura x</w:t>
      </w:r>
      <w:r>
        <w:t>. O administrador escolhe qual perfil quer autorizar e as permissões surgem em seguida. O administrador marca quais permissões deseja ao usuário e clica no botão salvar. Assim surge uma mensagem de confirmação de autorização para o perfil de usuário. E o usuário com aquele perfil autorizado consegue acessar o que lhe foi permitido. Como descrito, as permissões nada mais são do que as rotas da aplicação. Ma</w:t>
      </w:r>
      <w:r w:rsidR="00F045C8">
        <w:t>s</w:t>
      </w:r>
      <w:r>
        <w:t xml:space="preserve"> as</w:t>
      </w:r>
      <w:r w:rsidR="00F045C8">
        <w:t xml:space="preserve"> rotas foram divididas a contemplar os dois âmbitos da aplicação, o </w:t>
      </w:r>
      <w:proofErr w:type="spellStart"/>
      <w:r w:rsidR="00F045C8" w:rsidRPr="000B6DA0">
        <w:rPr>
          <w:i/>
        </w:rPr>
        <w:t>frontend</w:t>
      </w:r>
      <w:proofErr w:type="spellEnd"/>
      <w:r w:rsidR="00F045C8">
        <w:t xml:space="preserve"> e o </w:t>
      </w:r>
      <w:proofErr w:type="spellStart"/>
      <w:r w:rsidR="00F045C8" w:rsidRPr="000B6DA0">
        <w:rPr>
          <w:i/>
        </w:rPr>
        <w:t>backend</w:t>
      </w:r>
      <w:proofErr w:type="spellEnd"/>
      <w:r w:rsidR="00F045C8">
        <w:t>. Ou seja, há rotas espec</w:t>
      </w:r>
      <w:r w:rsidR="005F0194">
        <w:t>í</w:t>
      </w:r>
      <w:r w:rsidR="00F045C8">
        <w:t xml:space="preserve">ficas do </w:t>
      </w:r>
      <w:proofErr w:type="spellStart"/>
      <w:r w:rsidR="00F045C8">
        <w:t>Laravel</w:t>
      </w:r>
      <w:proofErr w:type="spellEnd"/>
      <w:r w:rsidR="00F045C8">
        <w:t xml:space="preserve"> (que tem seu sistema de rotas), e as rotas do Angular que também tem um módulo de roteamento.</w:t>
      </w:r>
      <w:r>
        <w:t xml:space="preserve"> Então para que o usuário acesse determinado recurso tem que lhe ser permitido as autorizações no Angular e no </w:t>
      </w:r>
      <w:proofErr w:type="spellStart"/>
      <w:r>
        <w:t>Laravel</w:t>
      </w:r>
      <w:proofErr w:type="spellEnd"/>
      <w:r>
        <w:t xml:space="preserve">. Caso somente seja permitido em um âmbito, o perfil de usuário não </w:t>
      </w:r>
      <w:r>
        <w:lastRenderedPageBreak/>
        <w:t xml:space="preserve">conseguirá acesso por completo do recurso. Caso seja permitido acesso somente a rota do Angular o perfil só conseguirá visualizar a tela, porém não conseguirá interagir com a base de dados. Caso só permitir no </w:t>
      </w:r>
      <w:proofErr w:type="spellStart"/>
      <w:r>
        <w:t>Laravel</w:t>
      </w:r>
      <w:proofErr w:type="spellEnd"/>
      <w:r>
        <w:t xml:space="preserve"> o usuário não terá uma tela de interação, somente a possibilidade de requisição na API. Por isso se faz necessário que o usuário administrador tenha os conhecimentos necessários no desenvolvimento para permitir o acesso.</w:t>
      </w:r>
    </w:p>
    <w:p w14:paraId="4C8C677E" w14:textId="77777777" w:rsidR="00F045C8" w:rsidRDefault="00F045C8" w:rsidP="00905032">
      <w:pPr>
        <w:ind w:firstLine="0"/>
        <w:jc w:val="center"/>
      </w:pPr>
    </w:p>
    <w:p w14:paraId="416B2C15" w14:textId="77777777" w:rsidR="00905032" w:rsidRPr="00324B80" w:rsidRDefault="00905032" w:rsidP="00905032">
      <w:pPr>
        <w:ind w:firstLine="0"/>
        <w:jc w:val="center"/>
      </w:pPr>
      <w:r>
        <w:rPr>
          <w:noProof/>
        </w:rPr>
        <w:drawing>
          <wp:inline distT="0" distB="0" distL="0" distR="0" wp14:anchorId="5F8FF031" wp14:editId="2FFE6AEF">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2716530"/>
                    </a:xfrm>
                    <a:prstGeom prst="rect">
                      <a:avLst/>
                    </a:prstGeom>
                  </pic:spPr>
                </pic:pic>
              </a:graphicData>
            </a:graphic>
          </wp:inline>
        </w:drawing>
      </w:r>
    </w:p>
    <w:p w14:paraId="4786FD44" w14:textId="77777777" w:rsidR="00905032" w:rsidRDefault="00905032" w:rsidP="00987BE5">
      <w:pPr>
        <w:ind w:firstLine="0"/>
        <w:jc w:val="center"/>
      </w:pPr>
    </w:p>
    <w:p w14:paraId="20AEF92A" w14:textId="77777777" w:rsidR="00987BE5" w:rsidRDefault="00987BE5" w:rsidP="00987BE5">
      <w:pPr>
        <w:pStyle w:val="Ttulo4"/>
      </w:pPr>
      <w:bookmarkStart w:id="563" w:name="_Toc17133805"/>
      <w:r>
        <w:t>Professor</w:t>
      </w:r>
      <w:bookmarkEnd w:id="563"/>
    </w:p>
    <w:p w14:paraId="73998377" w14:textId="77777777" w:rsidR="00987BE5" w:rsidRPr="00F97B7F" w:rsidRDefault="00987BE5" w:rsidP="00987BE5"/>
    <w:p w14:paraId="635569CF" w14:textId="68C0F141" w:rsidR="00987BE5" w:rsidRDefault="00987BE5" w:rsidP="00987BE5">
      <w:r>
        <w:t xml:space="preserve">Esta seção se trata das funcionalidades implementadas no primeiro release que são direcionadas ao professor. Uma das responsabilidades do professor no ambiente é a disponibilização de matérias de apoio aos alunos. Com isso surge a necessidade do professor de inserir esses materiais no ambiente. A estória retratada na </w:t>
      </w:r>
      <w:r w:rsidRPr="00FA2F5B">
        <w:rPr>
          <w:highlight w:val="yellow"/>
        </w:rPr>
        <w:t>figura X</w:t>
      </w:r>
      <w:r>
        <w:t xml:space="preserve"> representa esse desejo do professor.</w:t>
      </w:r>
    </w:p>
    <w:p w14:paraId="4CF446C5" w14:textId="77777777" w:rsidR="00646DF8" w:rsidRDefault="00646DF8" w:rsidP="00987BE5"/>
    <w:p w14:paraId="239D1AAC" w14:textId="1578874F" w:rsidR="00987BE5" w:rsidRDefault="00646DF8" w:rsidP="00596E44">
      <w:pPr>
        <w:pStyle w:val="estrias"/>
      </w:pPr>
      <w:r>
        <w:t>Como professor desejo ser capaz de cadastrar os materiais e disponibilizá-los aos alunos.</w:t>
      </w:r>
    </w:p>
    <w:p w14:paraId="299F8BBF" w14:textId="77777777" w:rsidR="00646DF8" w:rsidRDefault="00646DF8" w:rsidP="00987BE5"/>
    <w:p w14:paraId="5D150C67" w14:textId="4BEBA180" w:rsidR="00987BE5" w:rsidRDefault="00987BE5" w:rsidP="00987BE5">
      <w:r>
        <w:t xml:space="preserve">A implementação desta estória pode ser vista na </w:t>
      </w:r>
      <w:r w:rsidRPr="00FA2F5B">
        <w:rPr>
          <w:highlight w:val="yellow"/>
        </w:rPr>
        <w:t>figura X</w:t>
      </w:r>
      <w:r>
        <w:t xml:space="preserve">. Vale ressaltar que em entrevistas feitas aos professores, foi identificado que os tipos de materiais usados por eles são links ou áudios. Então o professor pode escolher se quer cadastrar um link ou um áudio. Em caso de escolha de link, surge-se um campo de digitação para indicar o endereço do link. Caso contrário surge um botão ao qual o professor pode enviar um arquivo de </w:t>
      </w:r>
      <w:r w:rsidR="001F718F">
        <w:t>áu</w:t>
      </w:r>
      <w:r>
        <w:t>dio.</w:t>
      </w:r>
    </w:p>
    <w:p w14:paraId="0B89B60B" w14:textId="77777777" w:rsidR="00987BE5" w:rsidRDefault="00987BE5" w:rsidP="00987BE5">
      <w:pPr>
        <w:ind w:firstLine="0"/>
        <w:jc w:val="center"/>
      </w:pPr>
    </w:p>
    <w:p w14:paraId="3D1989AE" w14:textId="77777777" w:rsidR="00987BE5" w:rsidRDefault="00987BE5" w:rsidP="00987BE5">
      <w:pPr>
        <w:ind w:firstLine="0"/>
        <w:jc w:val="center"/>
      </w:pPr>
      <w:r>
        <w:rPr>
          <w:noProof/>
        </w:rPr>
        <w:drawing>
          <wp:inline distT="0" distB="0" distL="0" distR="0" wp14:anchorId="45901CF2" wp14:editId="44B35358">
            <wp:extent cx="5760085" cy="270891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2708910"/>
                    </a:xfrm>
                    <a:prstGeom prst="rect">
                      <a:avLst/>
                    </a:prstGeom>
                  </pic:spPr>
                </pic:pic>
              </a:graphicData>
            </a:graphic>
          </wp:inline>
        </w:drawing>
      </w:r>
    </w:p>
    <w:p w14:paraId="17C3AF35" w14:textId="77777777" w:rsidR="006476E9" w:rsidRDefault="006476E9" w:rsidP="00987BE5">
      <w:pPr>
        <w:ind w:firstLine="0"/>
        <w:jc w:val="center"/>
      </w:pPr>
    </w:p>
    <w:p w14:paraId="4925334F" w14:textId="2072F0B7" w:rsidR="00987BE5" w:rsidRDefault="00987BE5" w:rsidP="00987BE5">
      <w:r>
        <w:t xml:space="preserve">A estória retratada na </w:t>
      </w:r>
      <w:r w:rsidRPr="00FA2F5B">
        <w:rPr>
          <w:highlight w:val="yellow"/>
        </w:rPr>
        <w:t>figura x</w:t>
      </w:r>
      <w:r>
        <w:t xml:space="preserve"> se trata de como seria a listagem desses materiais cadastrados. Essa estória, diferente das outras, contém restrições ao qual a funcionalidade deve possuir para ser válida ao usuário.</w:t>
      </w:r>
    </w:p>
    <w:p w14:paraId="748957F8" w14:textId="77777777" w:rsidR="00646DF8" w:rsidRDefault="00646DF8" w:rsidP="00987BE5"/>
    <w:p w14:paraId="19029338" w14:textId="076CF560" w:rsidR="004B1CC8" w:rsidRDefault="004B1CC8" w:rsidP="00596E44">
      <w:pPr>
        <w:pStyle w:val="estrias"/>
      </w:pPr>
      <w:r>
        <w:t>Como professor desejo que a listagem dos materiais seja feita baseada nos níveis, para que sejam melhor identificáveis.</w:t>
      </w:r>
    </w:p>
    <w:p w14:paraId="7AA573CE" w14:textId="77777777" w:rsidR="00646DF8" w:rsidRDefault="00646DF8" w:rsidP="00646DF8">
      <w:pPr>
        <w:pStyle w:val="estrias"/>
      </w:pPr>
    </w:p>
    <w:p w14:paraId="3A76AFEF" w14:textId="1AE1F840" w:rsidR="00646DF8" w:rsidRPr="00596E44" w:rsidRDefault="004B1CC8">
      <w:pPr>
        <w:pStyle w:val="estrias"/>
        <w:rPr>
          <w:b/>
          <w:bCs/>
        </w:rPr>
      </w:pPr>
      <w:r w:rsidRPr="00596E44">
        <w:rPr>
          <w:b/>
          <w:bCs/>
        </w:rPr>
        <w:t>Restrições da estória:</w:t>
      </w:r>
    </w:p>
    <w:p w14:paraId="0F7CF627" w14:textId="5ED4B00E" w:rsidR="00987BE5" w:rsidRDefault="004B1CC8" w:rsidP="00596E44">
      <w:pPr>
        <w:pStyle w:val="estrias"/>
        <w:numPr>
          <w:ilvl w:val="0"/>
          <w:numId w:val="22"/>
        </w:numPr>
      </w:pPr>
      <w:r>
        <w:t xml:space="preserve">Ao lado de cada nível deve ficar </w:t>
      </w:r>
      <w:r w:rsidR="00646DF8">
        <w:t xml:space="preserve">as imagens dos livros que a escola utiliza, para os níveis que fizerem utilização dos livros </w:t>
      </w:r>
      <w:proofErr w:type="spellStart"/>
      <w:r w:rsidR="00646DF8">
        <w:t>Interchange</w:t>
      </w:r>
      <w:proofErr w:type="spellEnd"/>
      <w:r w:rsidR="00646DF8">
        <w:t>.</w:t>
      </w:r>
    </w:p>
    <w:p w14:paraId="47FBEE4A" w14:textId="77777777" w:rsidR="00987BE5" w:rsidRDefault="00987BE5" w:rsidP="00987BE5">
      <w:pPr>
        <w:ind w:firstLine="0"/>
        <w:jc w:val="center"/>
      </w:pPr>
    </w:p>
    <w:p w14:paraId="26F16899" w14:textId="77777777" w:rsidR="00987BE5" w:rsidRDefault="00987BE5" w:rsidP="00987BE5">
      <w:r>
        <w:t xml:space="preserve">A implementação da funcionalidade pode ser constatada pela </w:t>
      </w:r>
      <w:r w:rsidRPr="00FA2F5B">
        <w:rPr>
          <w:highlight w:val="yellow"/>
        </w:rPr>
        <w:t>figura x</w:t>
      </w:r>
      <w:r>
        <w:t xml:space="preserve">. Os materiais são descritos pelos anos e ainda há a possibilidade de se ter um material que seja disponível para todos os alunos independente do seu ano. A primeira restrição descrita pela estória da </w:t>
      </w:r>
      <w:r w:rsidRPr="00FA2F5B">
        <w:rPr>
          <w:highlight w:val="yellow"/>
        </w:rPr>
        <w:t>figura X</w:t>
      </w:r>
      <w:r>
        <w:t xml:space="preserve"> pode também ser vista na </w:t>
      </w:r>
      <w:r w:rsidRPr="00FA2F5B">
        <w:rPr>
          <w:highlight w:val="yellow"/>
        </w:rPr>
        <w:t>figura X</w:t>
      </w:r>
      <w:r>
        <w:t xml:space="preserve">. Uma vez que os livros utilizados pelo primeiro, segundo e terceiro ano acompanham o nome do ano para ajudar na identificação. </w:t>
      </w:r>
    </w:p>
    <w:p w14:paraId="164675A6" w14:textId="77777777" w:rsidR="00987BE5" w:rsidRDefault="00987BE5" w:rsidP="00987BE5">
      <w:pPr>
        <w:ind w:firstLine="0"/>
        <w:jc w:val="center"/>
      </w:pPr>
    </w:p>
    <w:p w14:paraId="281C2065" w14:textId="77777777" w:rsidR="00987BE5" w:rsidRDefault="00987BE5" w:rsidP="00987BE5">
      <w:pPr>
        <w:ind w:firstLine="0"/>
        <w:jc w:val="center"/>
      </w:pPr>
      <w:r>
        <w:rPr>
          <w:noProof/>
        </w:rPr>
        <w:lastRenderedPageBreak/>
        <w:drawing>
          <wp:inline distT="0" distB="0" distL="0" distR="0" wp14:anchorId="3B878E53" wp14:editId="5A6BDB7F">
            <wp:extent cx="5494020" cy="248434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23404" cy="2497629"/>
                    </a:xfrm>
                    <a:prstGeom prst="rect">
                      <a:avLst/>
                    </a:prstGeom>
                  </pic:spPr>
                </pic:pic>
              </a:graphicData>
            </a:graphic>
          </wp:inline>
        </w:drawing>
      </w:r>
    </w:p>
    <w:p w14:paraId="5A139A48" w14:textId="77777777" w:rsidR="00987BE5" w:rsidRDefault="00987BE5" w:rsidP="00987BE5">
      <w:pPr>
        <w:ind w:firstLine="0"/>
        <w:jc w:val="center"/>
      </w:pPr>
    </w:p>
    <w:p w14:paraId="3D12A2F5" w14:textId="77777777" w:rsidR="00987BE5" w:rsidRDefault="00987BE5" w:rsidP="00987BE5">
      <w:r>
        <w:t xml:space="preserve">A segunda restrição descrita pela </w:t>
      </w:r>
      <w:r w:rsidRPr="00FA2F5B">
        <w:rPr>
          <w:highlight w:val="yellow"/>
        </w:rPr>
        <w:t>figura X</w:t>
      </w:r>
      <w:r>
        <w:t xml:space="preserve"> implementada pode ser vista na </w:t>
      </w:r>
      <w:r w:rsidRPr="00FA2F5B">
        <w:rPr>
          <w:highlight w:val="yellow"/>
        </w:rPr>
        <w:t>figura X</w:t>
      </w:r>
      <w:r>
        <w:t xml:space="preserve">. Ao clicar sobre o ano executa-se um efeito de sanfona abrindo e então os materiais daquele ano surgem. </w:t>
      </w:r>
      <w:r w:rsidR="00097BA3">
        <w:t xml:space="preserve">Para essa interface foi-se utilizado um componente do </w:t>
      </w:r>
      <w:proofErr w:type="spellStart"/>
      <w:r w:rsidR="00097BA3">
        <w:t>MaterializeCSS</w:t>
      </w:r>
      <w:proofErr w:type="spellEnd"/>
      <w:r w:rsidR="00097BA3">
        <w:t xml:space="preserve"> que é responsável por gerar esse efeito sanfona descrito.</w:t>
      </w:r>
    </w:p>
    <w:p w14:paraId="0F0272F0" w14:textId="77777777" w:rsidR="00987BE5" w:rsidRDefault="00987BE5" w:rsidP="00987BE5"/>
    <w:p w14:paraId="6C00242C" w14:textId="77777777" w:rsidR="00987BE5" w:rsidRDefault="00987BE5" w:rsidP="00987BE5">
      <w:pPr>
        <w:ind w:firstLine="0"/>
        <w:jc w:val="center"/>
      </w:pPr>
      <w:r>
        <w:rPr>
          <w:noProof/>
        </w:rPr>
        <w:drawing>
          <wp:inline distT="0" distB="0" distL="0" distR="0" wp14:anchorId="76D06CB4" wp14:editId="34E71FDD">
            <wp:extent cx="5166360" cy="2491509"/>
            <wp:effectExtent l="0" t="0" r="0" b="444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98359" cy="2506941"/>
                    </a:xfrm>
                    <a:prstGeom prst="rect">
                      <a:avLst/>
                    </a:prstGeom>
                  </pic:spPr>
                </pic:pic>
              </a:graphicData>
            </a:graphic>
          </wp:inline>
        </w:drawing>
      </w:r>
    </w:p>
    <w:p w14:paraId="5C7894A8" w14:textId="77777777" w:rsidR="00097BA3" w:rsidRDefault="00097BA3" w:rsidP="00987BE5">
      <w:pPr>
        <w:ind w:firstLine="0"/>
        <w:jc w:val="center"/>
      </w:pPr>
    </w:p>
    <w:p w14:paraId="18EBE7CC" w14:textId="353B0E7E" w:rsidR="002C0E60" w:rsidRDefault="002C0E60" w:rsidP="002C0E60">
      <w:pPr>
        <w:rPr>
          <w:ins w:id="564" w:author="Ryan Lemos" w:date="2019-08-19T19:16:00Z"/>
        </w:rPr>
      </w:pPr>
      <w:r>
        <w:t>A estória seguinte se tra</w:t>
      </w:r>
      <w:r w:rsidR="006476E9">
        <w:t xml:space="preserve">ta de como será o cadastro das turmas pelo professor. A </w:t>
      </w:r>
      <w:r w:rsidR="006476E9" w:rsidRPr="00596E44">
        <w:rPr>
          <w:highlight w:val="yellow"/>
        </w:rPr>
        <w:t>figura X</w:t>
      </w:r>
      <w:r w:rsidR="006476E9">
        <w:t xml:space="preserve"> representa essa estória. Nela o professor explica que cada turma é identificada pelo ano de graduação (no caso primeiro, segundo, até o quinto ano), o dia e horários em que a aula é realizada.</w:t>
      </w:r>
    </w:p>
    <w:p w14:paraId="35A7CD1E" w14:textId="77777777" w:rsidR="00885747" w:rsidRDefault="00885747" w:rsidP="002C0E60"/>
    <w:p w14:paraId="2D282CC4" w14:textId="267CE1C8" w:rsidR="002C0E60" w:rsidRDefault="00885747">
      <w:pPr>
        <w:pStyle w:val="estrias"/>
        <w:pPrChange w:id="565" w:author="Ryan Lemos" w:date="2019-08-19T19:15:00Z">
          <w:pPr>
            <w:ind w:firstLine="0"/>
            <w:jc w:val="center"/>
          </w:pPr>
        </w:pPrChange>
      </w:pPr>
      <w:ins w:id="566" w:author="Ryan Lemos" w:date="2019-08-19T19:15:00Z">
        <w:r>
          <w:t>Como professor gostaria de ser capaz de criar minhas turmas conforme</w:t>
        </w:r>
      </w:ins>
      <w:ins w:id="567" w:author="Ryan Lemos" w:date="2019-08-19T19:16:00Z">
        <w:r>
          <w:t xml:space="preserve"> dias, horários, e níveis de cada turma.</w:t>
        </w:r>
      </w:ins>
    </w:p>
    <w:p w14:paraId="794A22C2" w14:textId="1FEE6A8F" w:rsidR="002C0E60" w:rsidDel="00885747" w:rsidRDefault="002C0E60" w:rsidP="002C0E60">
      <w:pPr>
        <w:ind w:firstLine="0"/>
        <w:jc w:val="center"/>
        <w:rPr>
          <w:del w:id="568" w:author="Ryan Lemos" w:date="2019-08-19T19:16:00Z"/>
        </w:rPr>
      </w:pPr>
      <w:del w:id="569" w:author="Ryan Lemos" w:date="2019-08-19T19:16:00Z">
        <w:r w:rsidDel="00885747">
          <w:rPr>
            <w:noProof/>
          </w:rPr>
          <w:lastRenderedPageBreak/>
          <w:drawing>
            <wp:inline distT="0" distB="0" distL="0" distR="0" wp14:anchorId="21BE3F79" wp14:editId="187AAC92">
              <wp:extent cx="2078393" cy="1170709"/>
              <wp:effectExtent l="152400" t="133350" r="169545" b="16319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39041" cy="120487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2C24583A" w14:textId="77777777" w:rsidR="006476E9" w:rsidRDefault="006476E9">
      <w:pPr>
        <w:ind w:firstLine="0"/>
        <w:jc w:val="center"/>
      </w:pPr>
    </w:p>
    <w:p w14:paraId="09596458" w14:textId="77777777" w:rsidR="006476E9" w:rsidRDefault="006476E9" w:rsidP="006476E9">
      <w:r>
        <w:t xml:space="preserve">A implementação desta funcionalidade é descrita pela </w:t>
      </w:r>
      <w:r w:rsidRPr="00596E44">
        <w:rPr>
          <w:highlight w:val="yellow"/>
        </w:rPr>
        <w:t>figura X</w:t>
      </w:r>
      <w:r>
        <w:t xml:space="preserve"> que explicita os campos indicados pelo professor que são o dia, horário e ano.</w:t>
      </w:r>
    </w:p>
    <w:p w14:paraId="456B2B15" w14:textId="77777777" w:rsidR="006476E9" w:rsidRDefault="006476E9" w:rsidP="00596E44"/>
    <w:p w14:paraId="3B60976D" w14:textId="77777777" w:rsidR="002C0E60" w:rsidRDefault="002C0E60" w:rsidP="002C0E60">
      <w:pPr>
        <w:ind w:firstLine="0"/>
        <w:jc w:val="center"/>
      </w:pPr>
      <w:r>
        <w:rPr>
          <w:noProof/>
        </w:rPr>
        <w:drawing>
          <wp:inline distT="0" distB="0" distL="0" distR="0" wp14:anchorId="7EAB96A7" wp14:editId="17BF8EFD">
            <wp:extent cx="5760085" cy="270891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708910"/>
                    </a:xfrm>
                    <a:prstGeom prst="rect">
                      <a:avLst/>
                    </a:prstGeom>
                  </pic:spPr>
                </pic:pic>
              </a:graphicData>
            </a:graphic>
          </wp:inline>
        </w:drawing>
      </w:r>
    </w:p>
    <w:p w14:paraId="039DFF6D" w14:textId="77777777" w:rsidR="006476E9" w:rsidRDefault="006476E9" w:rsidP="002C0E60">
      <w:pPr>
        <w:ind w:firstLine="0"/>
        <w:jc w:val="center"/>
      </w:pPr>
    </w:p>
    <w:p w14:paraId="5F5CAF5E" w14:textId="72F9D35A" w:rsidR="006476E9" w:rsidRDefault="0013326D">
      <w:r>
        <w:t xml:space="preserve">Ao professor também é possível visualizar suas turmas. A </w:t>
      </w:r>
      <w:r w:rsidRPr="00596E44">
        <w:rPr>
          <w:highlight w:val="yellow"/>
        </w:rPr>
        <w:t>figura X</w:t>
      </w:r>
      <w:r>
        <w:t xml:space="preserve"> se trata da estória que </w:t>
      </w:r>
      <w:r w:rsidR="00905032">
        <w:t xml:space="preserve">explicita como o professor imaginou a listagem das turmas. Um dos desejos para essa funcionalidade é que as turmas sejam dispostas em forma de cartão, para que fique mais fácil de identificar a turma. </w:t>
      </w:r>
    </w:p>
    <w:p w14:paraId="752E1BA7" w14:textId="076F58FE" w:rsidR="004B1CC8" w:rsidRDefault="004B1CC8" w:rsidP="00596E44">
      <w:pPr>
        <w:pStyle w:val="estrias"/>
      </w:pPr>
      <w:r>
        <w:t>Como professor eu gostaria de visualizar minhas turmas em forma de cartões. Pois facilita a minha visualização.</w:t>
      </w:r>
    </w:p>
    <w:p w14:paraId="55E8E1FB" w14:textId="55B5C7A9" w:rsidR="002C0E60" w:rsidRDefault="002C0E60" w:rsidP="00596E44">
      <w:pPr>
        <w:ind w:firstLine="0"/>
      </w:pPr>
    </w:p>
    <w:p w14:paraId="623238E5" w14:textId="77777777" w:rsidR="00905032" w:rsidRDefault="00905032" w:rsidP="002C0E60">
      <w:pPr>
        <w:ind w:firstLine="0"/>
        <w:jc w:val="center"/>
      </w:pPr>
    </w:p>
    <w:p w14:paraId="3BBD8A73" w14:textId="77777777" w:rsidR="00905032" w:rsidRDefault="00905032" w:rsidP="00596E44">
      <w:r>
        <w:t xml:space="preserve">A </w:t>
      </w:r>
      <w:r w:rsidRPr="00596E44">
        <w:rPr>
          <w:highlight w:val="yellow"/>
        </w:rPr>
        <w:t>figura X</w:t>
      </w:r>
      <w:r>
        <w:t xml:space="preserve"> explicita como foi feita a implementação dessa funcionalidade. As turmas são listadas em forma de cartão conforme requisitado. Ainda é possível ao professor gerenciar uma turma em específico clicando no botão com a figura de um lápis. Além disso o professor pode pesquisar por uma turma, filtrando os resultados, e listando somente os cartões conforme a busca.</w:t>
      </w:r>
      <w:r w:rsidR="00097BA3">
        <w:t xml:space="preserve"> Essa visão em cartões é característica do Material Design, então é um componente que já vem nativo no </w:t>
      </w:r>
      <w:proofErr w:type="spellStart"/>
      <w:r w:rsidR="00097BA3">
        <w:t>MaterializeCSS</w:t>
      </w:r>
      <w:proofErr w:type="spellEnd"/>
      <w:r w:rsidR="00097BA3">
        <w:t xml:space="preserve">, o que facilita a implementação do requisito desejado. </w:t>
      </w:r>
    </w:p>
    <w:p w14:paraId="71752EC6" w14:textId="77777777" w:rsidR="00905032" w:rsidRDefault="00905032" w:rsidP="002C0E60">
      <w:pPr>
        <w:ind w:firstLine="0"/>
        <w:jc w:val="center"/>
      </w:pPr>
    </w:p>
    <w:p w14:paraId="37904955" w14:textId="77777777" w:rsidR="002C0E60" w:rsidRDefault="002C0E60" w:rsidP="002C0E60">
      <w:pPr>
        <w:ind w:firstLine="0"/>
        <w:jc w:val="center"/>
      </w:pPr>
      <w:r>
        <w:rPr>
          <w:noProof/>
        </w:rPr>
        <w:lastRenderedPageBreak/>
        <w:drawing>
          <wp:inline distT="0" distB="0" distL="0" distR="0" wp14:anchorId="7E512B1B" wp14:editId="0AEFB4FB">
            <wp:extent cx="5760085" cy="27120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2712085"/>
                    </a:xfrm>
                    <a:prstGeom prst="rect">
                      <a:avLst/>
                    </a:prstGeom>
                  </pic:spPr>
                </pic:pic>
              </a:graphicData>
            </a:graphic>
          </wp:inline>
        </w:drawing>
      </w:r>
    </w:p>
    <w:p w14:paraId="355A0ED5" w14:textId="77777777" w:rsidR="002C0E60" w:rsidRDefault="002C0E60" w:rsidP="002C0E60">
      <w:pPr>
        <w:ind w:firstLine="0"/>
        <w:jc w:val="center"/>
      </w:pPr>
    </w:p>
    <w:p w14:paraId="5AF7C9C2" w14:textId="77777777" w:rsidR="00E550EC" w:rsidRDefault="00E550EC" w:rsidP="00596E44">
      <w:r>
        <w:t xml:space="preserve">Como professor é possível dentro </w:t>
      </w:r>
      <w:r w:rsidR="00B96AC0">
        <w:t xml:space="preserve">de uma turma, gerenciar os eventos da determinada turma. A estória descrita pela </w:t>
      </w:r>
      <w:r w:rsidR="00B96AC0" w:rsidRPr="00596E44">
        <w:rPr>
          <w:highlight w:val="yellow"/>
        </w:rPr>
        <w:t>figura x</w:t>
      </w:r>
      <w:r w:rsidR="00B96AC0">
        <w:t xml:space="preserve"> representa esses anseios em se gerenciar os eventos.</w:t>
      </w:r>
    </w:p>
    <w:p w14:paraId="07F9A352" w14:textId="2F0BCE65" w:rsidR="00E550EC" w:rsidRDefault="004B1CC8" w:rsidP="00596E44">
      <w:pPr>
        <w:pStyle w:val="estrias"/>
      </w:pPr>
      <w:r>
        <w:t>Como professor eu gostaria de gerenciar os eventos das minhas turmas.</w:t>
      </w:r>
    </w:p>
    <w:p w14:paraId="0EFB4474" w14:textId="77777777" w:rsidR="00B96AC0" w:rsidRDefault="00B96AC0" w:rsidP="00B96AC0">
      <w:pPr>
        <w:rPr>
          <w:noProof/>
        </w:rPr>
      </w:pPr>
    </w:p>
    <w:p w14:paraId="587DCA70" w14:textId="77777777" w:rsidR="00B96AC0" w:rsidRDefault="00B96AC0" w:rsidP="00596E44">
      <w:pPr>
        <w:rPr>
          <w:noProof/>
        </w:rPr>
      </w:pPr>
      <w:r>
        <w:rPr>
          <w:noProof/>
        </w:rPr>
        <w:t xml:space="preserve">A </w:t>
      </w:r>
      <w:r w:rsidRPr="00596E44">
        <w:rPr>
          <w:noProof/>
          <w:highlight w:val="yellow"/>
        </w:rPr>
        <w:t>figura x</w:t>
      </w:r>
      <w:r>
        <w:rPr>
          <w:noProof/>
        </w:rPr>
        <w:t xml:space="preserve"> demonstra a implementação da estória da </w:t>
      </w:r>
      <w:r w:rsidRPr="00596E44">
        <w:rPr>
          <w:noProof/>
          <w:highlight w:val="yellow"/>
        </w:rPr>
        <w:t>figura x</w:t>
      </w:r>
      <w:r>
        <w:rPr>
          <w:noProof/>
        </w:rPr>
        <w:t xml:space="preserve">. Dentro da turma o professor escolhe a aba eventos e então os eventos cadastrados surgem. É possível ao professor cadastrar, excluir e editar um evento de uma turma. O funcionamento dessa estória, juntamente com as interfaces e interações, é semelhante a estória da </w:t>
      </w:r>
      <w:r w:rsidRPr="00596E44">
        <w:rPr>
          <w:noProof/>
          <w:highlight w:val="yellow"/>
        </w:rPr>
        <w:t>figura x</w:t>
      </w:r>
      <w:r>
        <w:rPr>
          <w:noProof/>
        </w:rPr>
        <w:t xml:space="preserve">. </w:t>
      </w:r>
    </w:p>
    <w:p w14:paraId="6CCC22A5" w14:textId="77777777" w:rsidR="00987BE5" w:rsidRDefault="00987BE5" w:rsidP="00987BE5">
      <w:pPr>
        <w:ind w:firstLine="0"/>
        <w:jc w:val="center"/>
        <w:rPr>
          <w:noProof/>
        </w:rPr>
      </w:pPr>
      <w:r w:rsidRPr="00206A9E">
        <w:rPr>
          <w:noProof/>
        </w:rPr>
        <w:t xml:space="preserve"> </w:t>
      </w:r>
      <w:r>
        <w:rPr>
          <w:noProof/>
        </w:rPr>
        <w:drawing>
          <wp:inline distT="0" distB="0" distL="0" distR="0" wp14:anchorId="189495A1" wp14:editId="173D053A">
            <wp:extent cx="5299363" cy="2459521"/>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44088" cy="2480278"/>
                    </a:xfrm>
                    <a:prstGeom prst="rect">
                      <a:avLst/>
                    </a:prstGeom>
                  </pic:spPr>
                </pic:pic>
              </a:graphicData>
            </a:graphic>
          </wp:inline>
        </w:drawing>
      </w:r>
    </w:p>
    <w:p w14:paraId="6E5A0CB9" w14:textId="77777777" w:rsidR="00B96AC0" w:rsidRDefault="00B96AC0" w:rsidP="00596E44">
      <w:pPr>
        <w:ind w:firstLine="0"/>
        <w:rPr>
          <w:noProof/>
        </w:rPr>
      </w:pPr>
    </w:p>
    <w:p w14:paraId="0FA70DEB" w14:textId="2DD960A5" w:rsidR="00BD54C1" w:rsidRDefault="00BD54C1">
      <w:pPr>
        <w:rPr>
          <w:noProof/>
        </w:rPr>
      </w:pPr>
      <w:r>
        <w:rPr>
          <w:noProof/>
        </w:rPr>
        <w:t xml:space="preserve">Ainda é possível ao professor utilizar o calendário para se situar conforme descrito pela estória da </w:t>
      </w:r>
      <w:r w:rsidRPr="00596E44">
        <w:rPr>
          <w:noProof/>
          <w:highlight w:val="yellow"/>
        </w:rPr>
        <w:t>figura x</w:t>
      </w:r>
      <w:r>
        <w:rPr>
          <w:noProof/>
        </w:rPr>
        <w:t>.</w:t>
      </w:r>
    </w:p>
    <w:p w14:paraId="075D554A" w14:textId="06CEE5FA" w:rsidR="004B1CC8" w:rsidRDefault="004B1CC8" w:rsidP="00596E44">
      <w:pPr>
        <w:pStyle w:val="estrias"/>
        <w:rPr>
          <w:noProof/>
        </w:rPr>
      </w:pPr>
      <w:r>
        <w:rPr>
          <w:noProof/>
        </w:rPr>
        <w:lastRenderedPageBreak/>
        <w:t>Como professor eu gostaria de visualizar os eventos das minhas turmas num calendário.</w:t>
      </w:r>
    </w:p>
    <w:p w14:paraId="6DAB641E" w14:textId="4A59547A" w:rsidR="00987BE5" w:rsidRDefault="00987BE5" w:rsidP="00596E44">
      <w:pPr>
        <w:ind w:firstLine="0"/>
      </w:pPr>
    </w:p>
    <w:p w14:paraId="632CC443" w14:textId="77777777" w:rsidR="00BD54C1" w:rsidRDefault="00BD54C1" w:rsidP="00987BE5">
      <w:pPr>
        <w:ind w:firstLine="0"/>
        <w:jc w:val="center"/>
      </w:pPr>
    </w:p>
    <w:p w14:paraId="477237CC" w14:textId="77777777" w:rsidR="00BD54C1" w:rsidRDefault="00BD54C1" w:rsidP="00596E44">
      <w:pPr>
        <w:rPr>
          <w:noProof/>
        </w:rPr>
      </w:pPr>
      <w:r>
        <w:rPr>
          <w:noProof/>
        </w:rPr>
        <w:t>Dentro d</w:t>
      </w:r>
      <w:r w:rsidR="00626453">
        <w:rPr>
          <w:noProof/>
        </w:rPr>
        <w:t>a gestão da turma</w:t>
      </w:r>
      <w:r w:rsidR="00E7509B">
        <w:rPr>
          <w:noProof/>
        </w:rPr>
        <w:t xml:space="preserve">, o professor pode acessar o calendário clicando na aba ‘calendário’. </w:t>
      </w:r>
      <w:r>
        <w:rPr>
          <w:noProof/>
        </w:rPr>
        <w:t xml:space="preserve">O formato do calendário é igual para o professor, aluno e gestor conforme visto na </w:t>
      </w:r>
      <w:r w:rsidRPr="00596E44">
        <w:rPr>
          <w:noProof/>
          <w:highlight w:val="yellow"/>
        </w:rPr>
        <w:t>figura x</w:t>
      </w:r>
      <w:r>
        <w:rPr>
          <w:noProof/>
        </w:rPr>
        <w:t>. O que vai mudar são os eventos que cada um pode ver. O aluno pode ver os eventos da escola (cadastrados pelo gestor) e os eventos da turma (cadastrados pelo seu professor). O professor só pode ver os eventos relacionados a sua turma em específico. Quanto ao gestor, só pode ver os eventos cadastrados para a escola, o gestor não tem acesso aos eventos das turmas. O motivo dessa limitação foi para manter organização e evitar que professores possam gerenciar os eventos da escola que impactariam todos os alunos. Por outro lado o gestor ao gerir o evento de uma turma também  impactaria nos alunos daquela turma.</w:t>
      </w:r>
    </w:p>
    <w:p w14:paraId="03D377D0" w14:textId="77777777" w:rsidR="00BD54C1" w:rsidRDefault="00BD54C1" w:rsidP="00987BE5">
      <w:pPr>
        <w:ind w:firstLine="0"/>
        <w:jc w:val="center"/>
      </w:pPr>
    </w:p>
    <w:p w14:paraId="62A80CD9" w14:textId="77777777" w:rsidR="00987BE5" w:rsidRDefault="00987BE5" w:rsidP="00987BE5">
      <w:pPr>
        <w:ind w:firstLine="0"/>
        <w:jc w:val="center"/>
      </w:pPr>
      <w:r>
        <w:rPr>
          <w:noProof/>
        </w:rPr>
        <w:drawing>
          <wp:inline distT="0" distB="0" distL="0" distR="0" wp14:anchorId="3103F86D" wp14:editId="005E3C6D">
            <wp:extent cx="5760085" cy="27203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2720340"/>
                    </a:xfrm>
                    <a:prstGeom prst="rect">
                      <a:avLst/>
                    </a:prstGeom>
                  </pic:spPr>
                </pic:pic>
              </a:graphicData>
            </a:graphic>
          </wp:inline>
        </w:drawing>
      </w:r>
    </w:p>
    <w:p w14:paraId="6401DA10" w14:textId="77777777" w:rsidR="005F0194" w:rsidRDefault="005F0194" w:rsidP="005F0194"/>
    <w:p w14:paraId="361793F8" w14:textId="308473BA" w:rsidR="005F0194" w:rsidRDefault="005F0194" w:rsidP="005F0194">
      <w:r>
        <w:t xml:space="preserve">A estória da </w:t>
      </w:r>
      <w:r w:rsidRPr="00596E44">
        <w:rPr>
          <w:highlight w:val="yellow"/>
        </w:rPr>
        <w:t>figura x</w:t>
      </w:r>
      <w:r>
        <w:t xml:space="preserve"> representa a visualização dos alunos da turma. Assim o professor pode ver quem são os alunos que fazem parte da sua turma.</w:t>
      </w:r>
    </w:p>
    <w:p w14:paraId="645862F6" w14:textId="77777777" w:rsidR="004B1CC8" w:rsidRDefault="004B1CC8" w:rsidP="005F0194"/>
    <w:p w14:paraId="75B785EA" w14:textId="224AF422" w:rsidR="00987BE5" w:rsidRDefault="004B1CC8" w:rsidP="00596E44">
      <w:pPr>
        <w:pStyle w:val="estrias"/>
      </w:pPr>
      <w:r>
        <w:t>Como professor eu gostaria de visualizar os alunos das minhas turmas.</w:t>
      </w:r>
    </w:p>
    <w:p w14:paraId="1C9968BB" w14:textId="77777777" w:rsidR="005F0194" w:rsidRDefault="005F0194" w:rsidP="00987BE5">
      <w:pPr>
        <w:ind w:firstLine="0"/>
        <w:jc w:val="center"/>
      </w:pPr>
    </w:p>
    <w:p w14:paraId="44539830" w14:textId="77777777" w:rsidR="005F0194" w:rsidRDefault="005F0194" w:rsidP="00596E44">
      <w:r>
        <w:t xml:space="preserve">Ao entrar numa turma em específico </w:t>
      </w:r>
      <w:r w:rsidR="002A4486">
        <w:t xml:space="preserve">o professor tem uma lista dos alunos que fazem parte da sua turma conforme descrito pela </w:t>
      </w:r>
      <w:r w:rsidR="002A4486" w:rsidRPr="00596E44">
        <w:rPr>
          <w:highlight w:val="yellow"/>
        </w:rPr>
        <w:t>figura x</w:t>
      </w:r>
      <w:r w:rsidR="002A4486">
        <w:t>.</w:t>
      </w:r>
    </w:p>
    <w:p w14:paraId="56024380" w14:textId="77777777" w:rsidR="005F0194" w:rsidRDefault="005F0194" w:rsidP="00987BE5">
      <w:pPr>
        <w:ind w:firstLine="0"/>
        <w:jc w:val="center"/>
      </w:pPr>
    </w:p>
    <w:p w14:paraId="2FE46C14" w14:textId="08AD1BB8" w:rsidR="00987BE5" w:rsidRDefault="00987BE5" w:rsidP="00987BE5">
      <w:pPr>
        <w:ind w:firstLine="0"/>
        <w:jc w:val="center"/>
      </w:pPr>
      <w:del w:id="570" w:author="Ryan Lemos" w:date="2019-08-26T20:57:00Z">
        <w:r w:rsidDel="008942AD">
          <w:rPr>
            <w:noProof/>
          </w:rPr>
          <w:drawing>
            <wp:inline distT="0" distB="0" distL="0" distR="0" wp14:anchorId="3C52215E" wp14:editId="05A13E05">
              <wp:extent cx="5760085" cy="252222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522220"/>
                      </a:xfrm>
                      <a:prstGeom prst="rect">
                        <a:avLst/>
                      </a:prstGeom>
                    </pic:spPr>
                  </pic:pic>
                </a:graphicData>
              </a:graphic>
            </wp:inline>
          </w:drawing>
        </w:r>
      </w:del>
      <w:ins w:id="571" w:author="Ryan Lemos" w:date="2019-08-26T20:57:00Z">
        <w:r w:rsidR="008942AD">
          <w:rPr>
            <w:noProof/>
          </w:rPr>
          <w:drawing>
            <wp:inline distT="0" distB="0" distL="0" distR="0" wp14:anchorId="5D554F22" wp14:editId="5F883D86">
              <wp:extent cx="5760085" cy="290131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2901315"/>
                      </a:xfrm>
                      <a:prstGeom prst="rect">
                        <a:avLst/>
                      </a:prstGeom>
                    </pic:spPr>
                  </pic:pic>
                </a:graphicData>
              </a:graphic>
            </wp:inline>
          </w:drawing>
        </w:r>
      </w:ins>
    </w:p>
    <w:p w14:paraId="6913084A" w14:textId="77777777" w:rsidR="002A4486" w:rsidRDefault="002A4486" w:rsidP="00987BE5">
      <w:pPr>
        <w:ind w:firstLine="0"/>
        <w:jc w:val="center"/>
      </w:pPr>
    </w:p>
    <w:p w14:paraId="1A31F499" w14:textId="4FFADDA7" w:rsidR="002A4486" w:rsidRDefault="00363A00">
      <w:r>
        <w:t xml:space="preserve">Ainda é possível ao professor, como evidenciado pela estória da </w:t>
      </w:r>
      <w:r w:rsidRPr="00596E44">
        <w:rPr>
          <w:highlight w:val="yellow"/>
        </w:rPr>
        <w:t>figura x</w:t>
      </w:r>
      <w:r>
        <w:t>, gerenciar os alunos que fazem parte da sua turma. Podendo então remover ou adicionar alunos a sua turma conforme a necessidade do professor.</w:t>
      </w:r>
    </w:p>
    <w:p w14:paraId="66162E86" w14:textId="77777777" w:rsidR="004B1CC8" w:rsidRDefault="004B1CC8"/>
    <w:p w14:paraId="41512A74" w14:textId="17B9DA5D" w:rsidR="00987BE5" w:rsidRDefault="004B1CC8" w:rsidP="00596E44">
      <w:pPr>
        <w:pStyle w:val="estrias"/>
      </w:pPr>
      <w:r>
        <w:t>Como professor eu gostaria de associar os alunos somente indicando quem é da minha turma e quem não é.</w:t>
      </w:r>
    </w:p>
    <w:p w14:paraId="61D68AA4" w14:textId="77777777" w:rsidR="00363A00" w:rsidRDefault="00363A00" w:rsidP="00987BE5">
      <w:pPr>
        <w:ind w:firstLine="0"/>
        <w:jc w:val="center"/>
      </w:pPr>
    </w:p>
    <w:p w14:paraId="7E91A1FF" w14:textId="77777777" w:rsidR="00363A00" w:rsidRDefault="00363A00" w:rsidP="00596E44">
      <w:r>
        <w:t xml:space="preserve">A </w:t>
      </w:r>
      <w:r w:rsidRPr="00596E44">
        <w:rPr>
          <w:highlight w:val="yellow"/>
        </w:rPr>
        <w:t>figura x</w:t>
      </w:r>
      <w:r>
        <w:t xml:space="preserve"> representa </w:t>
      </w:r>
      <w:r w:rsidR="0007209C">
        <w:t xml:space="preserve">essa maneira de associar descrita pela estória da </w:t>
      </w:r>
      <w:r w:rsidR="0007209C" w:rsidRPr="00596E44">
        <w:rPr>
          <w:highlight w:val="yellow"/>
        </w:rPr>
        <w:t>figura x</w:t>
      </w:r>
      <w:r w:rsidR="0007209C">
        <w:t xml:space="preserve">. Buscou-se deixar o processo de associação de alunos o mais simples possível como requerido pela estória. Ao professor, tem-se duas tabelas, a da esquerda e a da direita. A da esquerda contém os alunos que não fazem parte da turma. A da direita, por conseguinte se trata dos alunos que fazem parte da turma. Cabe ao professor marcar quem ele quer na turma, pode pesquisar em caso de muitos usuários, e ao marcar um aluno o botão com </w:t>
      </w:r>
      <w:r w:rsidR="006F54D5">
        <w:t>o ícone</w:t>
      </w:r>
      <w:r w:rsidR="0007209C">
        <w:t xml:space="preserve"> de seta em direção a direita fica ativa na cor verde indicando que o professor irá adicionar os alunos marcados. Ao clicar os alunos são associados a turma. Na tabela da direita o processo é o mesmo, ao marcar um aluno o botão com </w:t>
      </w:r>
      <w:r w:rsidR="006F54D5">
        <w:t xml:space="preserve">o ícone </w:t>
      </w:r>
      <w:r w:rsidR="0007209C">
        <w:t>de seta em direção a es</w:t>
      </w:r>
      <w:r w:rsidR="00386EE3">
        <w:t xml:space="preserve">querda é habilitado na cor vermelha, indicando que o professor irá retirar os alunos da turma, conforme visto na </w:t>
      </w:r>
      <w:r w:rsidR="00386EE3" w:rsidRPr="00596E44">
        <w:rPr>
          <w:highlight w:val="yellow"/>
        </w:rPr>
        <w:t>figura x</w:t>
      </w:r>
      <w:r w:rsidR="00386EE3">
        <w:t>. Ao clicar na seta os alunos são removidos.</w:t>
      </w:r>
      <w:r w:rsidR="00097BA3">
        <w:t xml:space="preserve"> Foi-se utilizado um plugin Angular para fazer a paginação dos alunos. Caso haja uma quantidade enorme de alunos, o plugin de paginação exibe uma quantidade relativa a esses registros, no caso dessa interface exibe apenas 6 alunos, e divide os </w:t>
      </w:r>
      <w:r w:rsidR="00097BA3">
        <w:lastRenderedPageBreak/>
        <w:t xml:space="preserve">outros alunos em páginas que podem ser </w:t>
      </w:r>
      <w:r w:rsidR="00151354">
        <w:t xml:space="preserve">acessadas e, por conseguinte recuperar os alunos restantes. Lembrando, como se trata de uma tecnologia Angular, </w:t>
      </w:r>
      <w:proofErr w:type="spellStart"/>
      <w:r w:rsidR="00151354" w:rsidRPr="00596E44">
        <w:rPr>
          <w:i/>
        </w:rPr>
        <w:t>frontend</w:t>
      </w:r>
      <w:proofErr w:type="spellEnd"/>
      <w:r w:rsidR="00151354">
        <w:t>, não há o recarregamento da página na transição das páginas de alunos. Além disso o plugin possibilita a transição das páginas sem o carregamento dos dados a cada página clicada, a navegação é fluida e rápida.</w:t>
      </w:r>
      <w:r w:rsidR="00097BA3">
        <w:t xml:space="preserve"> </w:t>
      </w:r>
    </w:p>
    <w:p w14:paraId="3400AD79" w14:textId="77777777" w:rsidR="00363A00" w:rsidRDefault="00363A00" w:rsidP="00987BE5">
      <w:pPr>
        <w:ind w:firstLine="0"/>
        <w:jc w:val="center"/>
      </w:pPr>
    </w:p>
    <w:p w14:paraId="190BBBEC" w14:textId="2738DBE8" w:rsidR="00987BE5" w:rsidRDefault="00987BE5" w:rsidP="00987BE5">
      <w:pPr>
        <w:ind w:firstLine="0"/>
        <w:jc w:val="center"/>
      </w:pPr>
      <w:del w:id="572" w:author="Ryan Lemos" w:date="2019-08-26T20:59:00Z">
        <w:r w:rsidDel="008942AD">
          <w:rPr>
            <w:noProof/>
          </w:rPr>
          <w:drawing>
            <wp:inline distT="0" distB="0" distL="0" distR="0" wp14:anchorId="0058D4C0" wp14:editId="34BB5F2E">
              <wp:extent cx="5760085" cy="2722880"/>
              <wp:effectExtent l="0" t="0" r="0" b="127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2722880"/>
                      </a:xfrm>
                      <a:prstGeom prst="rect">
                        <a:avLst/>
                      </a:prstGeom>
                    </pic:spPr>
                  </pic:pic>
                </a:graphicData>
              </a:graphic>
            </wp:inline>
          </w:drawing>
        </w:r>
      </w:del>
      <w:ins w:id="573" w:author="Ryan Lemos" w:date="2019-08-26T20:59:00Z">
        <w:r w:rsidR="008942AD">
          <w:rPr>
            <w:noProof/>
          </w:rPr>
          <w:drawing>
            <wp:inline distT="0" distB="0" distL="0" distR="0" wp14:anchorId="6FB2CF5F" wp14:editId="667E2C1C">
              <wp:extent cx="5760085" cy="4378960"/>
              <wp:effectExtent l="0" t="0" r="0" b="25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4378960"/>
                      </a:xfrm>
                      <a:prstGeom prst="rect">
                        <a:avLst/>
                      </a:prstGeom>
                    </pic:spPr>
                  </pic:pic>
                </a:graphicData>
              </a:graphic>
            </wp:inline>
          </w:drawing>
        </w:r>
      </w:ins>
    </w:p>
    <w:p w14:paraId="723512B7" w14:textId="77777777" w:rsidR="00386EE3" w:rsidRDefault="00386EE3" w:rsidP="00987BE5">
      <w:pPr>
        <w:ind w:firstLine="0"/>
        <w:jc w:val="center"/>
      </w:pPr>
    </w:p>
    <w:p w14:paraId="791BE958" w14:textId="40930197" w:rsidR="00386EE3" w:rsidRDefault="00386EE3">
      <w:r>
        <w:t xml:space="preserve">A estória apresentada na </w:t>
      </w:r>
      <w:r w:rsidRPr="00596E44">
        <w:rPr>
          <w:highlight w:val="yellow"/>
        </w:rPr>
        <w:t>figura x</w:t>
      </w:r>
      <w:r>
        <w:t xml:space="preserve"> representa o desejo do professor ao saber quando um aluno tem dúvida. Surge então a necessidade de avisar o professor de uma dúvida do aluno assim que ela é enviada. </w:t>
      </w:r>
    </w:p>
    <w:p w14:paraId="62B0CC9A" w14:textId="77777777" w:rsidR="004B1CC8" w:rsidRDefault="004B1CC8"/>
    <w:p w14:paraId="5C86AEAF" w14:textId="6AE72568" w:rsidR="00987BE5" w:rsidRDefault="004B1CC8" w:rsidP="00596E44">
      <w:pPr>
        <w:pStyle w:val="estrias"/>
      </w:pPr>
      <w:r>
        <w:t>Como professor gostaria de ser notificado quando um aluno tem uma dúvida, pois assim fica mais fácil saber quando devo responder.</w:t>
      </w:r>
    </w:p>
    <w:p w14:paraId="35E84AB0" w14:textId="77777777" w:rsidR="00386EE3" w:rsidRDefault="00386EE3" w:rsidP="00987BE5">
      <w:pPr>
        <w:ind w:firstLine="0"/>
        <w:jc w:val="center"/>
      </w:pPr>
    </w:p>
    <w:p w14:paraId="2B8616FC" w14:textId="77777777" w:rsidR="00386EE3" w:rsidRDefault="00386EE3" w:rsidP="00596E44">
      <w:r>
        <w:t xml:space="preserve">O sistema de notificações do ambiente fica responsável por notificar os professores de uma nova dúvida. Assim que a dúvida da notificação é respondida, todas as notificações são </w:t>
      </w:r>
      <w:r>
        <w:lastRenderedPageBreak/>
        <w:t>excluídas, evitando aos outros professores de responder a uma dúvida já respondida.</w:t>
      </w:r>
      <w:r w:rsidR="00151354">
        <w:t xml:space="preserve"> A </w:t>
      </w:r>
      <w:r w:rsidR="00151354" w:rsidRPr="00596E44">
        <w:rPr>
          <w:highlight w:val="yellow"/>
        </w:rPr>
        <w:t>figura x</w:t>
      </w:r>
      <w:r w:rsidR="00151354">
        <w:t xml:space="preserve"> representa essa interação, que utiliza as notificações </w:t>
      </w:r>
      <w:proofErr w:type="spellStart"/>
      <w:r w:rsidR="00151354">
        <w:t>Laravel</w:t>
      </w:r>
      <w:proofErr w:type="spellEnd"/>
      <w:r w:rsidR="00151354">
        <w:t xml:space="preserve"> para retornar as notificações relacionadas a uma dúvida.</w:t>
      </w:r>
    </w:p>
    <w:p w14:paraId="522C7B3E" w14:textId="77777777" w:rsidR="00386EE3" w:rsidRDefault="00386EE3" w:rsidP="00987BE5">
      <w:pPr>
        <w:ind w:firstLine="0"/>
        <w:jc w:val="center"/>
      </w:pPr>
    </w:p>
    <w:p w14:paraId="0F80CE1F" w14:textId="2F5B335A" w:rsidR="00987BE5" w:rsidRDefault="00987BE5" w:rsidP="00987BE5">
      <w:pPr>
        <w:ind w:firstLine="0"/>
        <w:jc w:val="center"/>
      </w:pPr>
      <w:del w:id="574" w:author="Ryan Lemos" w:date="2019-08-26T21:06:00Z">
        <w:r w:rsidDel="000638D6">
          <w:rPr>
            <w:noProof/>
          </w:rPr>
          <w:drawing>
            <wp:inline distT="0" distB="0" distL="0" distR="0" wp14:anchorId="6BB79574" wp14:editId="6E7C8CD5">
              <wp:extent cx="3262746" cy="1191781"/>
              <wp:effectExtent l="0" t="0" r="0" b="889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96706" cy="1204185"/>
                      </a:xfrm>
                      <a:prstGeom prst="rect">
                        <a:avLst/>
                      </a:prstGeom>
                    </pic:spPr>
                  </pic:pic>
                </a:graphicData>
              </a:graphic>
            </wp:inline>
          </w:drawing>
        </w:r>
      </w:del>
      <w:ins w:id="575" w:author="Ryan Lemos" w:date="2019-08-26T21:06:00Z">
        <w:r w:rsidR="000638D6" w:rsidRPr="000638D6">
          <w:rPr>
            <w:noProof/>
          </w:rPr>
          <w:t xml:space="preserve"> </w:t>
        </w:r>
        <w:r w:rsidR="000638D6">
          <w:rPr>
            <w:noProof/>
          </w:rPr>
          <w:drawing>
            <wp:inline distT="0" distB="0" distL="0" distR="0" wp14:anchorId="029ECE27" wp14:editId="3B4D8213">
              <wp:extent cx="2049780" cy="2587762"/>
              <wp:effectExtent l="0" t="0" r="7620" b="317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056511" cy="2596259"/>
                      </a:xfrm>
                      <a:prstGeom prst="rect">
                        <a:avLst/>
                      </a:prstGeom>
                    </pic:spPr>
                  </pic:pic>
                </a:graphicData>
              </a:graphic>
            </wp:inline>
          </w:drawing>
        </w:r>
      </w:ins>
    </w:p>
    <w:p w14:paraId="5B703182" w14:textId="77777777" w:rsidR="00386EE3" w:rsidRDefault="00386EE3" w:rsidP="00987BE5">
      <w:pPr>
        <w:ind w:firstLine="0"/>
        <w:jc w:val="center"/>
      </w:pPr>
    </w:p>
    <w:p w14:paraId="7A28358B" w14:textId="55893C8A" w:rsidR="00386EE3" w:rsidRDefault="00386EE3" w:rsidP="00386EE3">
      <w:r>
        <w:t xml:space="preserve">A estória definida pela </w:t>
      </w:r>
      <w:r w:rsidRPr="00596E44">
        <w:rPr>
          <w:highlight w:val="yellow"/>
        </w:rPr>
        <w:t>figura x</w:t>
      </w:r>
      <w:r>
        <w:t xml:space="preserve"> se trata da necessidade de interação do aluno para com o professor. Ao surgir uma dúvida o professor deve ser capaz de respond</w:t>
      </w:r>
      <w:r w:rsidR="001F718F">
        <w:t>ê</w:t>
      </w:r>
      <w:r>
        <w:t xml:space="preserve">-la, e então ao ser notificado, seguir a notificação e verificar se consegue responder à pergunta. Caso contrário outro professor tem a possibilidade de responder. Então as dúvidas são enviadas a todos os professores e não somente ao professor da turma do aluno com dúvida. Isso se deu pelo fato de possibilitar agilidade no processo de resposta, já que os professores da escola detêm conhecimento e capacidade para sanar as dúvidas dos alunos. </w:t>
      </w:r>
    </w:p>
    <w:p w14:paraId="0CE46B21" w14:textId="77777777" w:rsidR="004B1CC8" w:rsidRDefault="004B1CC8" w:rsidP="00386EE3"/>
    <w:p w14:paraId="07F55258" w14:textId="200C25A8" w:rsidR="004B1CC8" w:rsidRDefault="004B1CC8" w:rsidP="004B1CC8">
      <w:pPr>
        <w:pStyle w:val="estrias"/>
      </w:pPr>
      <w:r>
        <w:t>Como professor eu gostaria de ser capaz de responder a uma dúvida do aluno.</w:t>
      </w:r>
    </w:p>
    <w:p w14:paraId="4D1D6278" w14:textId="77777777" w:rsidR="00386EE3" w:rsidRDefault="00386EE3" w:rsidP="00596E44">
      <w:pPr>
        <w:ind w:firstLine="0"/>
      </w:pPr>
    </w:p>
    <w:p w14:paraId="7B57652A" w14:textId="58F1ADCC" w:rsidR="00386EE3" w:rsidRDefault="00386EE3" w:rsidP="00596E44">
      <w:r>
        <w:t xml:space="preserve">A </w:t>
      </w:r>
      <w:r w:rsidRPr="00596E44">
        <w:rPr>
          <w:highlight w:val="yellow"/>
        </w:rPr>
        <w:t>figura x</w:t>
      </w:r>
      <w:r>
        <w:t xml:space="preserve"> representa a interface de resposta à dúvida. Nessa interface o professor pode visualizar qual é o assunto da dúvida. E qual a dúvida em si. Assim tecer uma resposta ao questionamento do aluno. </w:t>
      </w:r>
      <w:r w:rsidR="004263B0">
        <w:t>É importante ressaltar que o sistema de dúvidas não foi implementado a se comportar como chat. Em caso de uma nova dúvida, o aluno deve envi</w:t>
      </w:r>
      <w:r w:rsidR="001F718F">
        <w:t>á</w:t>
      </w:r>
      <w:r w:rsidR="004263B0">
        <w:t>-la aos professores para retirada de dúvidas.</w:t>
      </w:r>
    </w:p>
    <w:p w14:paraId="62D0F8B6" w14:textId="77777777" w:rsidR="00386EE3" w:rsidRDefault="00386EE3" w:rsidP="00987BE5">
      <w:pPr>
        <w:ind w:firstLine="0"/>
        <w:jc w:val="center"/>
      </w:pPr>
      <w:r>
        <w:t xml:space="preserve"> </w:t>
      </w:r>
    </w:p>
    <w:p w14:paraId="05E25316" w14:textId="678F2CE6" w:rsidR="00987BE5" w:rsidRDefault="00987BE5" w:rsidP="00987BE5">
      <w:pPr>
        <w:ind w:firstLine="0"/>
        <w:jc w:val="center"/>
      </w:pPr>
      <w:del w:id="576" w:author="Ryan Lemos" w:date="2019-08-26T21:04:00Z">
        <w:r w:rsidDel="000638D6">
          <w:rPr>
            <w:noProof/>
          </w:rPr>
          <w:lastRenderedPageBreak/>
          <w:drawing>
            <wp:inline distT="0" distB="0" distL="0" distR="0" wp14:anchorId="4524C0F5" wp14:editId="25BFA66B">
              <wp:extent cx="5760085" cy="2715260"/>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2715260"/>
                      </a:xfrm>
                      <a:prstGeom prst="rect">
                        <a:avLst/>
                      </a:prstGeom>
                    </pic:spPr>
                  </pic:pic>
                </a:graphicData>
              </a:graphic>
            </wp:inline>
          </w:drawing>
        </w:r>
      </w:del>
      <w:ins w:id="577" w:author="Ryan Lemos" w:date="2019-08-26T21:04:00Z">
        <w:r w:rsidR="000638D6" w:rsidRPr="000638D6">
          <w:rPr>
            <w:noProof/>
          </w:rPr>
          <w:t xml:space="preserve"> </w:t>
        </w:r>
        <w:r w:rsidR="000638D6">
          <w:rPr>
            <w:noProof/>
          </w:rPr>
          <w:drawing>
            <wp:inline distT="0" distB="0" distL="0" distR="0" wp14:anchorId="060E89DA" wp14:editId="32E9744D">
              <wp:extent cx="5760085" cy="34677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3467735"/>
                      </a:xfrm>
                      <a:prstGeom prst="rect">
                        <a:avLst/>
                      </a:prstGeom>
                    </pic:spPr>
                  </pic:pic>
                </a:graphicData>
              </a:graphic>
            </wp:inline>
          </w:drawing>
        </w:r>
      </w:ins>
    </w:p>
    <w:p w14:paraId="569A14DC" w14:textId="77777777" w:rsidR="00987BE5" w:rsidRDefault="00987BE5" w:rsidP="00987BE5">
      <w:pPr>
        <w:ind w:firstLine="0"/>
        <w:jc w:val="center"/>
      </w:pPr>
    </w:p>
    <w:p w14:paraId="701F19A8" w14:textId="293340BD" w:rsidR="006F54D5" w:rsidRDefault="006F54D5">
      <w:r>
        <w:t xml:space="preserve">Por último ao professor, pode surgir a necessidade de não exatamente seguir a notificação de uma dúvida, mas verificar quais são as dúvidas geradas pelos alunos e escolher qual responder. A </w:t>
      </w:r>
      <w:r w:rsidRPr="00596E44">
        <w:rPr>
          <w:highlight w:val="yellow"/>
        </w:rPr>
        <w:t>figura x</w:t>
      </w:r>
      <w:r>
        <w:t xml:space="preserve"> descreve a estória que representa esse processo, ou seja, a listagem de todas as dúvidas cadastradas.</w:t>
      </w:r>
    </w:p>
    <w:p w14:paraId="2E47665B" w14:textId="77777777" w:rsidR="004B1CC8" w:rsidRDefault="004B1CC8"/>
    <w:p w14:paraId="474ABEC7" w14:textId="3968162C" w:rsidR="004B1CC8" w:rsidRDefault="004B1CC8" w:rsidP="004B1CC8">
      <w:pPr>
        <w:pStyle w:val="estrias"/>
      </w:pPr>
      <w:r>
        <w:t>Como professor eu gostaria de visualizar todas as dúvidas recebidas para decidir qual responderei.</w:t>
      </w:r>
    </w:p>
    <w:p w14:paraId="69277152" w14:textId="77777777" w:rsidR="004B1CC8" w:rsidRDefault="004B1CC8" w:rsidP="00596E44">
      <w:pPr>
        <w:pStyle w:val="estrias"/>
      </w:pPr>
    </w:p>
    <w:p w14:paraId="43181C72" w14:textId="1E3D86C6" w:rsidR="00987BE5" w:rsidRDefault="00987BE5" w:rsidP="00596E44">
      <w:pPr>
        <w:ind w:firstLine="0"/>
      </w:pPr>
    </w:p>
    <w:p w14:paraId="0F080AC6" w14:textId="77777777" w:rsidR="006F54D5" w:rsidRDefault="006F54D5" w:rsidP="006F54D5"/>
    <w:p w14:paraId="4291FABD" w14:textId="77777777" w:rsidR="006F54D5" w:rsidRDefault="006F54D5" w:rsidP="00596E44">
      <w:r>
        <w:t xml:space="preserve">A listagem das dúvidas requisitada pela estória da </w:t>
      </w:r>
      <w:r w:rsidRPr="00596E44">
        <w:rPr>
          <w:highlight w:val="yellow"/>
        </w:rPr>
        <w:t>figura x</w:t>
      </w:r>
      <w:r>
        <w:t xml:space="preserve">, pode ser vista na </w:t>
      </w:r>
      <w:r w:rsidRPr="00596E44">
        <w:rPr>
          <w:highlight w:val="yellow"/>
        </w:rPr>
        <w:t>figura x</w:t>
      </w:r>
      <w:r>
        <w:t>. Nela o professor tem acesso a todas as dúvidas geradas pelos alunos até o determinado momento e pode escolher qual responder, clicando no botão com ícone de lápis.</w:t>
      </w:r>
      <w:r w:rsidR="00D76B51">
        <w:t xml:space="preserve"> A janela que surge ao clicar no botão citado é a apresentada na </w:t>
      </w:r>
      <w:r w:rsidR="00D76B51" w:rsidRPr="00596E44">
        <w:rPr>
          <w:highlight w:val="yellow"/>
        </w:rPr>
        <w:t>figura x</w:t>
      </w:r>
      <w:r w:rsidR="00D76B51">
        <w:t>.</w:t>
      </w:r>
    </w:p>
    <w:p w14:paraId="754CEFF6" w14:textId="77777777" w:rsidR="005F0194" w:rsidRDefault="005F0194" w:rsidP="00987BE5">
      <w:pPr>
        <w:ind w:firstLine="0"/>
        <w:jc w:val="center"/>
      </w:pPr>
    </w:p>
    <w:p w14:paraId="239E9F43" w14:textId="5E48F91C" w:rsidR="00987BE5" w:rsidRDefault="00987BE5" w:rsidP="00987BE5">
      <w:pPr>
        <w:ind w:firstLine="0"/>
        <w:jc w:val="center"/>
      </w:pPr>
      <w:del w:id="578" w:author="Ryan Lemos" w:date="2019-08-26T21:03:00Z">
        <w:r w:rsidDel="000638D6">
          <w:rPr>
            <w:noProof/>
          </w:rPr>
          <w:lastRenderedPageBreak/>
          <w:drawing>
            <wp:inline distT="0" distB="0" distL="0" distR="0" wp14:anchorId="1A6424D6" wp14:editId="7912B6FB">
              <wp:extent cx="5760085" cy="2148840"/>
              <wp:effectExtent l="0" t="0" r="0" b="381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2148840"/>
                      </a:xfrm>
                      <a:prstGeom prst="rect">
                        <a:avLst/>
                      </a:prstGeom>
                    </pic:spPr>
                  </pic:pic>
                </a:graphicData>
              </a:graphic>
            </wp:inline>
          </w:drawing>
        </w:r>
      </w:del>
      <w:ins w:id="579" w:author="Ryan Lemos" w:date="2019-08-26T21:03:00Z">
        <w:r w:rsidR="000638D6">
          <w:rPr>
            <w:noProof/>
          </w:rPr>
          <w:drawing>
            <wp:inline distT="0" distB="0" distL="0" distR="0" wp14:anchorId="58093DFA" wp14:editId="7DF9413F">
              <wp:extent cx="5760085" cy="1632585"/>
              <wp:effectExtent l="0" t="0" r="0" b="57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1632585"/>
                      </a:xfrm>
                      <a:prstGeom prst="rect">
                        <a:avLst/>
                      </a:prstGeom>
                    </pic:spPr>
                  </pic:pic>
                </a:graphicData>
              </a:graphic>
            </wp:inline>
          </w:drawing>
        </w:r>
      </w:ins>
    </w:p>
    <w:p w14:paraId="1750A097" w14:textId="77777777" w:rsidR="00F420BA" w:rsidRDefault="00F420BA" w:rsidP="00596E44">
      <w:pPr>
        <w:jc w:val="center"/>
      </w:pPr>
    </w:p>
    <w:p w14:paraId="0B2D6CC4" w14:textId="77777777" w:rsidR="00FB122B" w:rsidRDefault="00FB122B">
      <w:pPr>
        <w:pStyle w:val="Ttulo4"/>
      </w:pPr>
      <w:bookmarkStart w:id="580" w:name="_Toc17133806"/>
      <w:r>
        <w:t>Estórias dos alunos</w:t>
      </w:r>
      <w:bookmarkEnd w:id="580"/>
    </w:p>
    <w:p w14:paraId="68B25F9C" w14:textId="77777777" w:rsidR="00FB122B" w:rsidRDefault="00FB122B" w:rsidP="00FB122B"/>
    <w:p w14:paraId="1E0ADDA8" w14:textId="69599A9A" w:rsidR="00FB122B" w:rsidRDefault="00FB122B" w:rsidP="00FB122B">
      <w:r>
        <w:t xml:space="preserve">Os alunos no ambiente desempenham algumas funções, tais como visualizar os materiais dispostos pelos professores, como também enviar dúvidas aos professores, acessar o </w:t>
      </w:r>
      <w:r w:rsidR="009A2E13">
        <w:t>calendário etc.</w:t>
      </w:r>
      <w:r>
        <w:t xml:space="preserve"> Com isso foi-se desenvolvido as seguintes estórias para mapear as necessidades de utilização dos alunos.</w:t>
      </w:r>
    </w:p>
    <w:p w14:paraId="21E644C8" w14:textId="1B7FF59E" w:rsidR="00FB122B" w:rsidRDefault="00FB122B" w:rsidP="00FB122B">
      <w:r>
        <w:t xml:space="preserve">A primeira estória se trata da tela de inicialização do sistema, e a necessidade de exibição do calendário da turma, com eventos como provas ou atividades, para que o aluno fique por dentro do calendário da turma. Essa estória é definida pela </w:t>
      </w:r>
      <w:r w:rsidRPr="00B21C4F">
        <w:rPr>
          <w:highlight w:val="yellow"/>
        </w:rPr>
        <w:t>figura X</w:t>
      </w:r>
      <w:r>
        <w:t xml:space="preserve">, e o design da interface se encontra na </w:t>
      </w:r>
      <w:r w:rsidRPr="00B21C4F">
        <w:rPr>
          <w:highlight w:val="yellow"/>
        </w:rPr>
        <w:t>figura x</w:t>
      </w:r>
      <w:r>
        <w:t>.</w:t>
      </w:r>
    </w:p>
    <w:p w14:paraId="16FE5E6E" w14:textId="77777777" w:rsidR="004B1CC8" w:rsidRDefault="004B1CC8" w:rsidP="00FB122B"/>
    <w:p w14:paraId="1E51748F" w14:textId="02F417B6" w:rsidR="004B1CC8" w:rsidRPr="00FB122B" w:rsidRDefault="004B1CC8" w:rsidP="00596E44">
      <w:pPr>
        <w:pStyle w:val="estrias"/>
      </w:pPr>
      <w:r>
        <w:t>Como aluno gostaria de visualizar o calendário da minha turma, para ver todos os eventos que eu posso participar.</w:t>
      </w:r>
    </w:p>
    <w:p w14:paraId="4EC1A4F2" w14:textId="77777777" w:rsidR="00BD54C1" w:rsidRDefault="00BD54C1" w:rsidP="00FB122B">
      <w:pPr>
        <w:ind w:firstLine="0"/>
        <w:jc w:val="center"/>
      </w:pPr>
    </w:p>
    <w:p w14:paraId="75E1BA24" w14:textId="0A6928A3" w:rsidR="008901B1" w:rsidRDefault="008901B1" w:rsidP="00596E44">
      <w:r>
        <w:t>É apresentado ao aluno um calendário interativo, ao qual o aluno pode navegar pelos dias, meses ou semanas, além disso é possível visuali</w:t>
      </w:r>
      <w:r w:rsidR="001F718F">
        <w:t>zá</w:t>
      </w:r>
      <w:r>
        <w:t xml:space="preserve">-lo pelo mês, pela semana ou pelo dia. O Aluno ainda pode conferir os eventos que a escola ou o professor da sua turma cadastrou. Os eventos ficam destacados no calendário conforme a cor escolhida por quem cadastrou o evento. Caso haja mais de um evento na mesma data ou horário o calendário apresenta um contador. Ao clicar no dia em que se há eventos, </w:t>
      </w:r>
      <w:r w:rsidR="001F718F">
        <w:t>a descrição dos eventos daquele dia é</w:t>
      </w:r>
      <w:r>
        <w:t xml:space="preserve"> apresentada.</w:t>
      </w:r>
    </w:p>
    <w:p w14:paraId="6FAEFC4C" w14:textId="77777777" w:rsidR="008901B1" w:rsidRDefault="008901B1" w:rsidP="00FB122B">
      <w:pPr>
        <w:ind w:firstLine="0"/>
        <w:jc w:val="center"/>
      </w:pPr>
    </w:p>
    <w:p w14:paraId="2711EE51" w14:textId="77777777" w:rsidR="009746E2" w:rsidRDefault="009746E2" w:rsidP="00FB122B">
      <w:pPr>
        <w:ind w:firstLine="0"/>
        <w:jc w:val="center"/>
      </w:pPr>
      <w:r>
        <w:rPr>
          <w:noProof/>
        </w:rPr>
        <w:lastRenderedPageBreak/>
        <w:drawing>
          <wp:inline distT="0" distB="0" distL="0" distR="0" wp14:anchorId="34175A8D" wp14:editId="7EF9B244">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2734945"/>
                    </a:xfrm>
                    <a:prstGeom prst="rect">
                      <a:avLst/>
                    </a:prstGeom>
                  </pic:spPr>
                </pic:pic>
              </a:graphicData>
            </a:graphic>
          </wp:inline>
        </w:drawing>
      </w:r>
    </w:p>
    <w:p w14:paraId="75F052E5" w14:textId="77777777" w:rsidR="00FB122B" w:rsidRDefault="00FB122B" w:rsidP="00FB122B">
      <w:pPr>
        <w:ind w:firstLine="0"/>
        <w:jc w:val="center"/>
      </w:pPr>
    </w:p>
    <w:p w14:paraId="1FA9013F" w14:textId="2FEDAB77" w:rsidR="00FB122B" w:rsidRDefault="00FB122B" w:rsidP="00FB122B">
      <w:r>
        <w:t xml:space="preserve">Já a segunda estória do aluno se trata de quando ele tem uma dúvida a respeito de algum conteúdo e por isso deseja-se enviar essa dúvida para possível resposta de um professor. Essa estória é definida pela </w:t>
      </w:r>
      <w:r w:rsidRPr="00B21C4F">
        <w:rPr>
          <w:highlight w:val="yellow"/>
        </w:rPr>
        <w:t>figura X</w:t>
      </w:r>
      <w:r>
        <w:t xml:space="preserve">, e sua interface pode ser notada na </w:t>
      </w:r>
      <w:r w:rsidRPr="00B21C4F">
        <w:rPr>
          <w:highlight w:val="yellow"/>
        </w:rPr>
        <w:t>figura x</w:t>
      </w:r>
      <w:r>
        <w:t>.</w:t>
      </w:r>
    </w:p>
    <w:p w14:paraId="4BD7B199" w14:textId="77777777" w:rsidR="004B1CC8" w:rsidRDefault="004B1CC8" w:rsidP="00FB122B"/>
    <w:p w14:paraId="3F8F3ACE" w14:textId="3C59EC81" w:rsidR="004B1CC8" w:rsidRDefault="004B1CC8" w:rsidP="00596E44">
      <w:pPr>
        <w:pStyle w:val="estrias"/>
      </w:pPr>
      <w:r>
        <w:t>Como aluno, gostaria de enviar uma dúvida ao professor de um determinado assunto.</w:t>
      </w:r>
    </w:p>
    <w:p w14:paraId="1E370414" w14:textId="00C52BB5" w:rsidR="00FB122B" w:rsidDel="008942AD" w:rsidRDefault="00FB122B" w:rsidP="00596E44">
      <w:pPr>
        <w:ind w:firstLine="0"/>
        <w:rPr>
          <w:del w:id="581" w:author="Ryan Lemos" w:date="2019-08-26T20:41:00Z"/>
        </w:rPr>
      </w:pPr>
    </w:p>
    <w:p w14:paraId="3FA42997" w14:textId="77777777" w:rsidR="005D5225" w:rsidRDefault="005D5225" w:rsidP="00FB122B">
      <w:pPr>
        <w:ind w:firstLine="0"/>
        <w:jc w:val="center"/>
      </w:pPr>
    </w:p>
    <w:p w14:paraId="17DC53C9" w14:textId="77777777" w:rsidR="00CD1ADB" w:rsidRDefault="005D5225" w:rsidP="005D5225">
      <w:r>
        <w:t>O aluno pode enviar uma dúvida a respeito de um determinado assunto. A inserção do assunto serviu para ajudar o professor a identificar sobre o que se trata a dúvida do aluno. O campo dúvida, refere-se a dúvida em si.</w:t>
      </w:r>
    </w:p>
    <w:p w14:paraId="7A86F5E5" w14:textId="77777777" w:rsidR="005D5225" w:rsidRDefault="005D5225" w:rsidP="00596E44"/>
    <w:p w14:paraId="26945505" w14:textId="4888D4DC" w:rsidR="004D7A94" w:rsidRDefault="004D7A94" w:rsidP="00FB122B">
      <w:pPr>
        <w:ind w:firstLine="0"/>
        <w:jc w:val="center"/>
      </w:pPr>
      <w:del w:id="582" w:author="Ryan Lemos" w:date="2019-08-26T20:56:00Z">
        <w:r w:rsidDel="008942AD">
          <w:rPr>
            <w:noProof/>
          </w:rPr>
          <w:lastRenderedPageBreak/>
          <w:drawing>
            <wp:inline distT="0" distB="0" distL="0" distR="0" wp14:anchorId="69AB52F0" wp14:editId="02C7F73A">
              <wp:extent cx="5527963" cy="2585729"/>
              <wp:effectExtent l="0" t="0" r="0" b="508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40298" cy="2591499"/>
                      </a:xfrm>
                      <a:prstGeom prst="rect">
                        <a:avLst/>
                      </a:prstGeom>
                    </pic:spPr>
                  </pic:pic>
                </a:graphicData>
              </a:graphic>
            </wp:inline>
          </w:drawing>
        </w:r>
      </w:del>
      <w:ins w:id="583" w:author="Ryan Lemos" w:date="2019-08-26T20:56:00Z">
        <w:r w:rsidR="008942AD" w:rsidRPr="008942AD">
          <w:rPr>
            <w:noProof/>
          </w:rPr>
          <w:t xml:space="preserve"> </w:t>
        </w:r>
      </w:ins>
      <w:ins w:id="584" w:author="Ryan Lemos" w:date="2019-08-26T21:02:00Z">
        <w:r w:rsidR="000638D6">
          <w:rPr>
            <w:noProof/>
          </w:rPr>
          <w:drawing>
            <wp:inline distT="0" distB="0" distL="0" distR="0" wp14:anchorId="3EDBDEA9" wp14:editId="01B681D7">
              <wp:extent cx="5006340" cy="3022790"/>
              <wp:effectExtent l="0" t="0" r="381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12535" cy="3026530"/>
                      </a:xfrm>
                      <a:prstGeom prst="rect">
                        <a:avLst/>
                      </a:prstGeom>
                    </pic:spPr>
                  </pic:pic>
                </a:graphicData>
              </a:graphic>
            </wp:inline>
          </w:drawing>
        </w:r>
      </w:ins>
    </w:p>
    <w:p w14:paraId="238E59FD" w14:textId="77777777" w:rsidR="00FB122B" w:rsidRDefault="00FB122B" w:rsidP="00FB122B">
      <w:pPr>
        <w:ind w:firstLine="0"/>
        <w:jc w:val="center"/>
      </w:pPr>
    </w:p>
    <w:p w14:paraId="038E65EF" w14:textId="77777777" w:rsidR="008942AD" w:rsidRDefault="008942AD" w:rsidP="008942AD">
      <w:pPr>
        <w:rPr>
          <w:ins w:id="585" w:author="Ryan Lemos" w:date="2019-08-26T20:47:00Z"/>
        </w:rPr>
      </w:pPr>
      <w:ins w:id="586" w:author="Ryan Lemos" w:date="2019-08-26T20:47:00Z">
        <w:r>
          <w:t xml:space="preserve">Já a estória definida pela </w:t>
        </w:r>
        <w:r w:rsidRPr="00B21C4F">
          <w:rPr>
            <w:highlight w:val="yellow"/>
          </w:rPr>
          <w:t>figura X</w:t>
        </w:r>
        <w:r>
          <w:t xml:space="preserve"> se trata da função de notificação do aluno a uma possível resposta do professor a uma dúvida, assim ele tem um </w:t>
        </w:r>
        <w:r w:rsidRPr="00B21C4F">
          <w:rPr>
            <w:i/>
          </w:rPr>
          <w:t>feedback</w:t>
        </w:r>
        <w:r>
          <w:t xml:space="preserve"> visual de quando a pergunta foi respondida.</w:t>
        </w:r>
      </w:ins>
    </w:p>
    <w:p w14:paraId="210768D5" w14:textId="77777777" w:rsidR="008942AD" w:rsidRDefault="008942AD" w:rsidP="008942AD">
      <w:pPr>
        <w:rPr>
          <w:ins w:id="587" w:author="Ryan Lemos" w:date="2019-08-26T20:47:00Z"/>
        </w:rPr>
      </w:pPr>
    </w:p>
    <w:p w14:paraId="344D84AD" w14:textId="77777777" w:rsidR="008942AD" w:rsidRDefault="008942AD" w:rsidP="008942AD">
      <w:pPr>
        <w:pStyle w:val="estrias"/>
        <w:rPr>
          <w:ins w:id="588" w:author="Ryan Lemos" w:date="2019-08-26T20:47:00Z"/>
        </w:rPr>
      </w:pPr>
      <w:ins w:id="589" w:author="Ryan Lemos" w:date="2019-08-26T20:47:00Z">
        <w:r>
          <w:t>Como aluno eu gostaria de ser notificado sempre que possível sobre atividades, dúvidas respondidas e eventos.</w:t>
        </w:r>
      </w:ins>
    </w:p>
    <w:p w14:paraId="1CE7BDC3" w14:textId="77777777" w:rsidR="008942AD" w:rsidRDefault="008942AD" w:rsidP="008942AD">
      <w:pPr>
        <w:pStyle w:val="estrias"/>
        <w:rPr>
          <w:ins w:id="590" w:author="Ryan Lemos" w:date="2019-08-26T20:47:00Z"/>
        </w:rPr>
      </w:pPr>
    </w:p>
    <w:p w14:paraId="7F310693" w14:textId="77777777" w:rsidR="008942AD" w:rsidRDefault="008942AD" w:rsidP="008942AD">
      <w:pPr>
        <w:ind w:firstLine="0"/>
        <w:jc w:val="center"/>
        <w:rPr>
          <w:ins w:id="591" w:author="Ryan Lemos" w:date="2019-08-26T20:47:00Z"/>
        </w:rPr>
      </w:pPr>
    </w:p>
    <w:p w14:paraId="16D6395B" w14:textId="77777777" w:rsidR="008942AD" w:rsidRDefault="008942AD" w:rsidP="008942AD">
      <w:pPr>
        <w:rPr>
          <w:ins w:id="592" w:author="Ryan Lemos" w:date="2019-08-26T20:47:00Z"/>
        </w:rPr>
      </w:pPr>
      <w:ins w:id="593" w:author="Ryan Lemos" w:date="2019-08-26T20:47:00Z">
        <w:r>
          <w:t>Assim que o aluno clica sobre o ícone de notificações, a notificação referente a resposta da dúvida surge. Ele é informado a respeito de qual dúvida foi respondida e ao clicar sobre o texto, o aluno é direcionado para a visualização da dúvida. Assim ele pode ver a resposta dada pelo professor a sua dúvida.</w:t>
        </w:r>
      </w:ins>
    </w:p>
    <w:p w14:paraId="33631221" w14:textId="77777777" w:rsidR="008942AD" w:rsidRDefault="008942AD" w:rsidP="008942AD">
      <w:pPr>
        <w:rPr>
          <w:ins w:id="594" w:author="Ryan Lemos" w:date="2019-08-26T20:47:00Z"/>
        </w:rPr>
      </w:pPr>
    </w:p>
    <w:p w14:paraId="7ABB4D0F" w14:textId="77777777" w:rsidR="008942AD" w:rsidRDefault="008942AD" w:rsidP="008942AD">
      <w:pPr>
        <w:ind w:firstLine="0"/>
        <w:jc w:val="center"/>
        <w:rPr>
          <w:ins w:id="595" w:author="Ryan Lemos" w:date="2019-08-26T20:47:00Z"/>
        </w:rPr>
      </w:pPr>
      <w:ins w:id="596" w:author="Ryan Lemos" w:date="2019-08-26T20:47:00Z">
        <w:r>
          <w:rPr>
            <w:noProof/>
          </w:rPr>
          <w:drawing>
            <wp:inline distT="0" distB="0" distL="0" distR="0" wp14:anchorId="7E8826D1" wp14:editId="48460F32">
              <wp:extent cx="3408218" cy="1315578"/>
              <wp:effectExtent l="0" t="0" r="190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12904" cy="1355987"/>
                      </a:xfrm>
                      <a:prstGeom prst="rect">
                        <a:avLst/>
                      </a:prstGeom>
                    </pic:spPr>
                  </pic:pic>
                </a:graphicData>
              </a:graphic>
            </wp:inline>
          </w:drawing>
        </w:r>
      </w:ins>
    </w:p>
    <w:p w14:paraId="271F0917" w14:textId="011C85DC" w:rsidR="00FB122B" w:rsidRDefault="00FB122B" w:rsidP="00FB122B">
      <w:r>
        <w:t xml:space="preserve">A estória definida pela </w:t>
      </w:r>
      <w:r w:rsidRPr="00B21C4F">
        <w:rPr>
          <w:highlight w:val="yellow"/>
        </w:rPr>
        <w:t>figura X</w:t>
      </w:r>
      <w:r>
        <w:t xml:space="preserve"> se trata da limitação na visualização dos materiais, já que os alunos não podem acessar materiais mais avançados de anos superiores ao ano cursado</w:t>
      </w:r>
      <w:r w:rsidR="00CD1ADB">
        <w:t>.</w:t>
      </w:r>
    </w:p>
    <w:p w14:paraId="3E480145" w14:textId="008EFE9E" w:rsidR="004B1CC8" w:rsidRDefault="004B1CC8" w:rsidP="00596E44">
      <w:pPr>
        <w:pStyle w:val="estrias"/>
      </w:pPr>
      <w:r>
        <w:lastRenderedPageBreak/>
        <w:t>Como aluno desejo ser capaz de visualizar somente os materiais referentes a níveis inferiores ou iguais ao meu.</w:t>
      </w:r>
    </w:p>
    <w:p w14:paraId="3248487A" w14:textId="08CA98CB" w:rsidR="00FB122B" w:rsidRDefault="00FB122B" w:rsidP="00596E44">
      <w:pPr>
        <w:ind w:firstLine="0"/>
      </w:pPr>
    </w:p>
    <w:p w14:paraId="1A113CF9" w14:textId="77777777" w:rsidR="00CD1ADB" w:rsidRDefault="00CD1ADB" w:rsidP="00FB122B">
      <w:pPr>
        <w:ind w:firstLine="0"/>
        <w:jc w:val="center"/>
      </w:pPr>
    </w:p>
    <w:p w14:paraId="225CEF54" w14:textId="77777777" w:rsidR="00CD1ADB" w:rsidRDefault="00CD1ADB" w:rsidP="00596E44">
      <w:r>
        <w:t>A figura X demonstra como a estória foi implementada, uma vez que o aluno faz parte do segundo ano, então a listagem dos materiais é filtrada para materiais até o ano que o aluno está cursando. Há também a possibilidade de os materiais serem disponíveis a todos, o que pode ser visto pela primeira camada chamada “</w:t>
      </w:r>
      <w:r w:rsidRPr="00596E44">
        <w:rPr>
          <w:i/>
        </w:rPr>
        <w:t xml:space="preserve">For </w:t>
      </w:r>
      <w:proofErr w:type="spellStart"/>
      <w:r w:rsidRPr="00596E44">
        <w:rPr>
          <w:i/>
        </w:rPr>
        <w:t>All</w:t>
      </w:r>
      <w:proofErr w:type="spellEnd"/>
      <w:r w:rsidRPr="00596E44">
        <w:rPr>
          <w:i/>
        </w:rPr>
        <w:t xml:space="preserve"> </w:t>
      </w:r>
      <w:proofErr w:type="spellStart"/>
      <w:r w:rsidRPr="00596E44">
        <w:rPr>
          <w:i/>
        </w:rPr>
        <w:t>Years</w:t>
      </w:r>
      <w:proofErr w:type="spellEnd"/>
      <w:r>
        <w:t xml:space="preserve">”. </w:t>
      </w:r>
    </w:p>
    <w:p w14:paraId="62563F4F" w14:textId="77777777" w:rsidR="00CD1ADB" w:rsidRDefault="00CD1ADB" w:rsidP="00FB122B">
      <w:pPr>
        <w:ind w:firstLine="0"/>
        <w:jc w:val="center"/>
      </w:pPr>
    </w:p>
    <w:p w14:paraId="21C792B7" w14:textId="77777777" w:rsidR="00A922DB" w:rsidRDefault="00A922DB" w:rsidP="00FB122B">
      <w:pPr>
        <w:ind w:firstLine="0"/>
        <w:jc w:val="center"/>
      </w:pPr>
      <w:r>
        <w:rPr>
          <w:noProof/>
        </w:rPr>
        <w:drawing>
          <wp:inline distT="0" distB="0" distL="0" distR="0" wp14:anchorId="2DC7E354" wp14:editId="6868DE83">
            <wp:extent cx="5113020" cy="2404038"/>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50102" cy="2421473"/>
                    </a:xfrm>
                    <a:prstGeom prst="rect">
                      <a:avLst/>
                    </a:prstGeom>
                  </pic:spPr>
                </pic:pic>
              </a:graphicData>
            </a:graphic>
          </wp:inline>
        </w:drawing>
      </w:r>
    </w:p>
    <w:p w14:paraId="0054483B" w14:textId="77777777" w:rsidR="006814E6" w:rsidRDefault="006814E6" w:rsidP="00FB122B">
      <w:pPr>
        <w:ind w:firstLine="0"/>
        <w:jc w:val="center"/>
      </w:pPr>
    </w:p>
    <w:p w14:paraId="3C63B96E" w14:textId="5757B83B" w:rsidR="006814E6" w:rsidRDefault="006814E6">
      <w:pPr>
        <w:rPr>
          <w:ins w:id="597" w:author="Ryan Lemos" w:date="2019-08-27T08:31:00Z"/>
        </w:rPr>
      </w:pPr>
      <w:r>
        <w:t xml:space="preserve">Ainda como aluno é possível que ele acesse o material cadastrado pelo professor. A </w:t>
      </w:r>
      <w:r w:rsidRPr="00596E44">
        <w:rPr>
          <w:highlight w:val="yellow"/>
        </w:rPr>
        <w:t>figura X</w:t>
      </w:r>
      <w:r>
        <w:t xml:space="preserve"> representa a estória que descreve esse anseio do aluno.</w:t>
      </w:r>
    </w:p>
    <w:p w14:paraId="5B439256" w14:textId="77777777" w:rsidR="00292289" w:rsidRDefault="00292289">
      <w:bookmarkStart w:id="598" w:name="_GoBack"/>
      <w:bookmarkEnd w:id="598"/>
    </w:p>
    <w:p w14:paraId="133701B2" w14:textId="01ED1503" w:rsidR="004B1CC8" w:rsidRDefault="004B1CC8" w:rsidP="004B1CC8">
      <w:pPr>
        <w:pStyle w:val="estrias"/>
      </w:pPr>
      <w:r>
        <w:t>Como aluno desejo ser capaz de visualizar o conteúdo de um material.</w:t>
      </w:r>
    </w:p>
    <w:p w14:paraId="7F4BB5A7" w14:textId="77777777" w:rsidR="004B1CC8" w:rsidRDefault="004B1CC8" w:rsidP="00596E44">
      <w:pPr>
        <w:pStyle w:val="estrias"/>
      </w:pPr>
    </w:p>
    <w:p w14:paraId="5DF715B0" w14:textId="1684D643" w:rsidR="00FB122B" w:rsidDel="00292289" w:rsidRDefault="00FB122B" w:rsidP="00596E44">
      <w:pPr>
        <w:ind w:firstLine="0"/>
        <w:rPr>
          <w:del w:id="599" w:author="Ryan Lemos" w:date="2019-08-27T08:31:00Z"/>
        </w:rPr>
      </w:pPr>
    </w:p>
    <w:p w14:paraId="6B07EAF5" w14:textId="77777777" w:rsidR="006814E6" w:rsidRDefault="006814E6" w:rsidP="00292289">
      <w:pPr>
        <w:ind w:firstLine="0"/>
        <w:pPrChange w:id="600" w:author="Ryan Lemos" w:date="2019-08-27T08:31:00Z">
          <w:pPr>
            <w:ind w:firstLine="0"/>
            <w:jc w:val="center"/>
          </w:pPr>
        </w:pPrChange>
      </w:pPr>
    </w:p>
    <w:p w14:paraId="29CDBA08" w14:textId="272A67F7" w:rsidR="006814E6" w:rsidRDefault="006814E6" w:rsidP="006814E6">
      <w:pPr>
        <w:rPr>
          <w:ins w:id="601" w:author="Ryan Lemos" w:date="2019-08-26T20:43:00Z"/>
        </w:rPr>
      </w:pPr>
      <w:r>
        <w:t>A implementação dessa estória é composta de algumas etapas</w:t>
      </w:r>
      <w:r w:rsidR="00987BE5">
        <w:t xml:space="preserve">. Na listagem dos materiais surge um botão com ícone de olho conforme visto na </w:t>
      </w:r>
      <w:r w:rsidR="00987BE5" w:rsidRPr="00596E44">
        <w:rPr>
          <w:highlight w:val="yellow"/>
        </w:rPr>
        <w:t>figura X</w:t>
      </w:r>
      <w:r w:rsidR="00987BE5">
        <w:t xml:space="preserve">. Porém ao clicar nesse botão, dependendo do tipo do material a interação pode mudar. Em caso de link o usuário será redirecionado a página referente ao link indicado. </w:t>
      </w:r>
    </w:p>
    <w:p w14:paraId="20E344D4" w14:textId="77777777" w:rsidR="008942AD" w:rsidRDefault="008942AD" w:rsidP="006814E6"/>
    <w:p w14:paraId="546696A7" w14:textId="77777777" w:rsidR="00987BE5" w:rsidRDefault="00987BE5" w:rsidP="00987BE5">
      <w:pPr>
        <w:ind w:firstLine="0"/>
        <w:jc w:val="center"/>
      </w:pPr>
      <w:r>
        <w:rPr>
          <w:noProof/>
        </w:rPr>
        <w:lastRenderedPageBreak/>
        <w:drawing>
          <wp:inline distT="0" distB="0" distL="0" distR="0" wp14:anchorId="43CCE073" wp14:editId="25CB8774">
            <wp:extent cx="4450080" cy="2270419"/>
            <wp:effectExtent l="0" t="0" r="762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72511" cy="2281863"/>
                    </a:xfrm>
                    <a:prstGeom prst="rect">
                      <a:avLst/>
                    </a:prstGeom>
                  </pic:spPr>
                </pic:pic>
              </a:graphicData>
            </a:graphic>
          </wp:inline>
        </w:drawing>
      </w:r>
    </w:p>
    <w:p w14:paraId="7EAE6506" w14:textId="77777777" w:rsidR="00987BE5" w:rsidRDefault="00987BE5" w:rsidP="00987BE5">
      <w:pPr>
        <w:ind w:firstLine="0"/>
        <w:jc w:val="center"/>
      </w:pPr>
    </w:p>
    <w:p w14:paraId="036687A7" w14:textId="77777777" w:rsidR="00987BE5" w:rsidRPr="00151354" w:rsidRDefault="00987BE5" w:rsidP="00596E44">
      <w:r>
        <w:t xml:space="preserve">Em caso de áudio, surgirá uma tela em que o aluno pode escutar o áudio. </w:t>
      </w:r>
      <w:r w:rsidRPr="00596E44">
        <w:rPr>
          <w:highlight w:val="yellow"/>
        </w:rPr>
        <w:t>A figura X</w:t>
      </w:r>
      <w:r>
        <w:t xml:space="preserve"> demonstra como é essa interface de visualização de materiais de áudio pelo aluno.</w:t>
      </w:r>
      <w:r w:rsidR="00151354">
        <w:t xml:space="preserve"> O </w:t>
      </w:r>
      <w:proofErr w:type="spellStart"/>
      <w:r w:rsidR="00151354">
        <w:t>Laravel</w:t>
      </w:r>
      <w:proofErr w:type="spellEnd"/>
      <w:r w:rsidR="00151354">
        <w:t xml:space="preserve"> conta com um sistema capaz de manipular o sistema de arquivos do servidor. Assim o cadastro de arquivos, bem como a sua recuperação é feita de maneira bem simples pelo </w:t>
      </w:r>
      <w:proofErr w:type="spellStart"/>
      <w:r w:rsidR="00151354" w:rsidRPr="00596E44">
        <w:rPr>
          <w:i/>
        </w:rPr>
        <w:t>frontend</w:t>
      </w:r>
      <w:proofErr w:type="spellEnd"/>
      <w:r w:rsidR="00151354">
        <w:t xml:space="preserve"> que somente deve identificar o caminho do arquivo no </w:t>
      </w:r>
      <w:proofErr w:type="spellStart"/>
      <w:r w:rsidR="00151354" w:rsidRPr="00596E44">
        <w:rPr>
          <w:i/>
        </w:rPr>
        <w:t>backend</w:t>
      </w:r>
      <w:proofErr w:type="spellEnd"/>
      <w:r w:rsidR="00151354">
        <w:t>.</w:t>
      </w:r>
    </w:p>
    <w:p w14:paraId="0F6EB783" w14:textId="77777777" w:rsidR="006814E6" w:rsidRDefault="006814E6" w:rsidP="00FB122B">
      <w:pPr>
        <w:ind w:firstLine="0"/>
        <w:jc w:val="center"/>
      </w:pPr>
    </w:p>
    <w:p w14:paraId="2582C5A7" w14:textId="77777777" w:rsidR="006814E6" w:rsidRDefault="00987BE5" w:rsidP="00FB122B">
      <w:pPr>
        <w:ind w:firstLine="0"/>
        <w:jc w:val="center"/>
      </w:pPr>
      <w:r>
        <w:rPr>
          <w:noProof/>
        </w:rPr>
        <w:drawing>
          <wp:inline distT="0" distB="0" distL="0" distR="0" wp14:anchorId="0C18214B" wp14:editId="450AC434">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92241" cy="2254799"/>
                    </a:xfrm>
                    <a:prstGeom prst="rect">
                      <a:avLst/>
                    </a:prstGeom>
                  </pic:spPr>
                </pic:pic>
              </a:graphicData>
            </a:graphic>
          </wp:inline>
        </w:drawing>
      </w:r>
    </w:p>
    <w:p w14:paraId="24E55FD3" w14:textId="77777777" w:rsidR="00987BE5" w:rsidDel="008942AD" w:rsidRDefault="00987BE5" w:rsidP="00FB122B">
      <w:pPr>
        <w:ind w:firstLine="0"/>
        <w:jc w:val="center"/>
        <w:rPr>
          <w:del w:id="602" w:author="Ryan Lemos" w:date="2019-08-26T20:47:00Z"/>
        </w:rPr>
      </w:pPr>
    </w:p>
    <w:p w14:paraId="0E99F86C" w14:textId="00C69FCC" w:rsidR="00FB122B" w:rsidDel="008942AD" w:rsidRDefault="00FB122B">
      <w:pPr>
        <w:ind w:firstLine="0"/>
        <w:rPr>
          <w:del w:id="603" w:author="Ryan Lemos" w:date="2019-08-26T20:47:00Z"/>
        </w:rPr>
        <w:pPrChange w:id="604" w:author="Ryan Lemos" w:date="2019-08-26T20:47:00Z">
          <w:pPr/>
        </w:pPrChange>
      </w:pPr>
      <w:del w:id="605" w:author="Ryan Lemos" w:date="2019-08-26T20:47:00Z">
        <w:r w:rsidDel="008942AD">
          <w:delText xml:space="preserve">Já a estória definida pela </w:delText>
        </w:r>
        <w:r w:rsidRPr="00B21C4F" w:rsidDel="008942AD">
          <w:rPr>
            <w:highlight w:val="yellow"/>
          </w:rPr>
          <w:delText>figura X</w:delText>
        </w:r>
        <w:r w:rsidDel="008942AD">
          <w:delText xml:space="preserve"> se trata da função de notificação do aluno a uma possível resposta do professor a uma dúvida, assim ele tem um </w:delText>
        </w:r>
        <w:r w:rsidRPr="00B21C4F" w:rsidDel="008942AD">
          <w:rPr>
            <w:i/>
          </w:rPr>
          <w:delText>feedback</w:delText>
        </w:r>
        <w:r w:rsidDel="008942AD">
          <w:delText xml:space="preserve"> visual de quando a pergunta foi respondida.</w:delText>
        </w:r>
      </w:del>
    </w:p>
    <w:p w14:paraId="35E8DC3E" w14:textId="5845BA66" w:rsidR="00857A5A" w:rsidDel="008942AD" w:rsidRDefault="00857A5A">
      <w:pPr>
        <w:ind w:firstLine="0"/>
        <w:rPr>
          <w:del w:id="606" w:author="Ryan Lemos" w:date="2019-08-26T20:46:00Z"/>
        </w:rPr>
        <w:pPrChange w:id="607" w:author="Ryan Lemos" w:date="2019-08-26T20:47:00Z">
          <w:pPr/>
        </w:pPrChange>
      </w:pPr>
    </w:p>
    <w:p w14:paraId="447627F7" w14:textId="46F5B00D" w:rsidR="00857A5A" w:rsidDel="008942AD" w:rsidRDefault="00857A5A">
      <w:pPr>
        <w:pStyle w:val="estrias"/>
        <w:ind w:left="0"/>
        <w:rPr>
          <w:del w:id="608" w:author="Ryan Lemos" w:date="2019-08-26T20:46:00Z"/>
        </w:rPr>
        <w:pPrChange w:id="609" w:author="Ryan Lemos" w:date="2019-08-26T20:47:00Z">
          <w:pPr>
            <w:pStyle w:val="estrias"/>
          </w:pPr>
        </w:pPrChange>
      </w:pPr>
      <w:del w:id="610" w:author="Ryan Lemos" w:date="2019-08-26T20:46:00Z">
        <w:r w:rsidDel="008942AD">
          <w:delText>Como aluno eu gostaria de ser notificado sempre que possível sobre atividades, dúvidas respondidas e eventos.</w:delText>
        </w:r>
      </w:del>
    </w:p>
    <w:p w14:paraId="1C5A217F" w14:textId="5A6FACFA" w:rsidR="00857A5A" w:rsidDel="008942AD" w:rsidRDefault="00857A5A">
      <w:pPr>
        <w:pStyle w:val="estrias"/>
        <w:ind w:left="0"/>
        <w:rPr>
          <w:del w:id="611" w:author="Ryan Lemos" w:date="2019-08-26T20:46:00Z"/>
        </w:rPr>
        <w:pPrChange w:id="612" w:author="Ryan Lemos" w:date="2019-08-26T20:47:00Z">
          <w:pPr>
            <w:pStyle w:val="estrias"/>
          </w:pPr>
        </w:pPrChange>
      </w:pPr>
    </w:p>
    <w:p w14:paraId="43DC07BF" w14:textId="094BCCE3" w:rsidR="00FB122B" w:rsidDel="008942AD" w:rsidRDefault="00FB122B">
      <w:pPr>
        <w:ind w:firstLine="0"/>
        <w:rPr>
          <w:del w:id="613" w:author="Ryan Lemos" w:date="2019-08-26T20:46:00Z"/>
        </w:rPr>
      </w:pPr>
    </w:p>
    <w:p w14:paraId="145486F3" w14:textId="3BFFE0AE" w:rsidR="009A2E13" w:rsidDel="008942AD" w:rsidRDefault="009A2E13">
      <w:pPr>
        <w:ind w:firstLine="0"/>
        <w:jc w:val="center"/>
        <w:rPr>
          <w:del w:id="614" w:author="Ryan Lemos" w:date="2019-08-26T20:46:00Z"/>
        </w:rPr>
      </w:pPr>
    </w:p>
    <w:p w14:paraId="6B221349" w14:textId="1B8E9537" w:rsidR="00A922DB" w:rsidDel="008942AD" w:rsidRDefault="00CD1ADB">
      <w:pPr>
        <w:ind w:firstLine="0"/>
        <w:rPr>
          <w:del w:id="615" w:author="Ryan Lemos" w:date="2019-08-26T20:46:00Z"/>
        </w:rPr>
        <w:pPrChange w:id="616" w:author="Ryan Lemos" w:date="2019-08-26T20:47:00Z">
          <w:pPr/>
        </w:pPrChange>
      </w:pPr>
      <w:del w:id="617" w:author="Ryan Lemos" w:date="2019-08-26T20:46:00Z">
        <w:r w:rsidDel="008942AD">
          <w:delText>Assim que o aluno clica sobre o ícone de notificações, a notificação referente a resposta da dúvida surge. Ele é informado a respeito de qual dúvida foi respondida e ao clicar sobre o texto, o aluno é direcionado para a visualização da dúvida. Assim ele pode ver a resposta dada pelo professor a sua dúvida.</w:delText>
        </w:r>
      </w:del>
    </w:p>
    <w:p w14:paraId="154ABCC0" w14:textId="47FF250A" w:rsidR="00CD1ADB" w:rsidDel="008942AD" w:rsidRDefault="00CD1ADB">
      <w:pPr>
        <w:ind w:firstLine="0"/>
        <w:rPr>
          <w:del w:id="618" w:author="Ryan Lemos" w:date="2019-08-26T20:46:00Z"/>
        </w:rPr>
        <w:pPrChange w:id="619" w:author="Ryan Lemos" w:date="2019-08-26T20:47:00Z">
          <w:pPr/>
        </w:pPrChange>
      </w:pPr>
    </w:p>
    <w:p w14:paraId="6F37D482" w14:textId="019E0C21" w:rsidR="00A922DB" w:rsidDel="008942AD" w:rsidRDefault="00A922DB">
      <w:pPr>
        <w:ind w:firstLine="0"/>
        <w:jc w:val="center"/>
        <w:rPr>
          <w:del w:id="620" w:author="Ryan Lemos" w:date="2019-08-26T20:46:00Z"/>
        </w:rPr>
      </w:pPr>
      <w:del w:id="621" w:author="Ryan Lemos" w:date="2019-08-26T20:46:00Z">
        <w:r w:rsidDel="008942AD">
          <w:rPr>
            <w:noProof/>
          </w:rPr>
          <w:drawing>
            <wp:inline distT="0" distB="0" distL="0" distR="0" wp14:anchorId="238E1417" wp14:editId="1CA5694F">
              <wp:extent cx="3408218" cy="1315578"/>
              <wp:effectExtent l="0" t="0" r="190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12904" cy="1355987"/>
                      </a:xfrm>
                      <a:prstGeom prst="rect">
                        <a:avLst/>
                      </a:prstGeom>
                    </pic:spPr>
                  </pic:pic>
                </a:graphicData>
              </a:graphic>
            </wp:inline>
          </w:drawing>
        </w:r>
      </w:del>
    </w:p>
    <w:p w14:paraId="4BE0795C" w14:textId="274410AD" w:rsidR="006002C8" w:rsidRPr="007216C5" w:rsidDel="008942AD" w:rsidRDefault="006002C8">
      <w:pPr>
        <w:ind w:firstLine="0"/>
        <w:rPr>
          <w:del w:id="622" w:author="Ryan Lemos" w:date="2019-08-26T20:46:00Z"/>
        </w:rPr>
        <w:pPrChange w:id="623" w:author="Ryan Lemos" w:date="2019-08-26T20:47:00Z">
          <w:pPr/>
        </w:pPrChange>
      </w:pPr>
    </w:p>
    <w:p w14:paraId="2156491D" w14:textId="77777777" w:rsidR="00FB122B" w:rsidRPr="00596E44" w:rsidRDefault="00FB122B">
      <w:pPr>
        <w:ind w:firstLine="0"/>
        <w:rPr>
          <w:lang w:val="en-US"/>
        </w:rPr>
        <w:pPrChange w:id="624" w:author="Ryan Lemos" w:date="2019-08-26T20:47:00Z">
          <w:pPr/>
        </w:pPrChange>
      </w:pPr>
    </w:p>
    <w:p w14:paraId="063F9C54" w14:textId="77777777" w:rsidR="003C127D" w:rsidRDefault="003C127D" w:rsidP="007216C5">
      <w:pPr>
        <w:pStyle w:val="Ttulo2"/>
      </w:pPr>
      <w:bookmarkStart w:id="625" w:name="_Toc17133807"/>
      <w:r>
        <w:t>Release 2 – Banco de questões</w:t>
      </w:r>
      <w:bookmarkEnd w:id="625"/>
    </w:p>
    <w:p w14:paraId="515CFE3C" w14:textId="77777777" w:rsidR="00B224BF" w:rsidRPr="006D241F" w:rsidRDefault="00B224BF" w:rsidP="00596E44"/>
    <w:p w14:paraId="2FED62C1" w14:textId="44E79FEF" w:rsidR="00E33640" w:rsidRDefault="00B224BF" w:rsidP="00596E44">
      <w:r>
        <w:t>No release 2 foi-se proposto a implementação do banco de questões, juntamente com a gestão das atividades e a sua vinculação a um aluno/turma. Diversos aspectos foram discutidos com um dos professores da escola. Como por exemplo o funcionamento do sistema de pontuação da escola, prazos para entrega de atividades, tipos de questões utilizadas etc. A partir disso concebeu-se o que se acredita ser uma solução para as atividades capaz de incluir não somente a escola estudada, mas também pode ser utilizada por outras escolas de idioma.</w:t>
      </w:r>
    </w:p>
    <w:p w14:paraId="40F24F3E" w14:textId="77777777" w:rsidR="00E33640" w:rsidRPr="006D241F" w:rsidRDefault="00E33640" w:rsidP="00596E44"/>
    <w:p w14:paraId="16F9B1C3" w14:textId="13BFE132" w:rsidR="003C127D" w:rsidRDefault="003C127D" w:rsidP="003C127D">
      <w:pPr>
        <w:pStyle w:val="Ttulo3"/>
      </w:pPr>
      <w:bookmarkStart w:id="626" w:name="_Toc17133808"/>
      <w:r>
        <w:t>Sistema desenvolvido</w:t>
      </w:r>
      <w:bookmarkEnd w:id="626"/>
    </w:p>
    <w:p w14:paraId="042544A2" w14:textId="77777777" w:rsidR="000E3B98" w:rsidRDefault="000E3B98" w:rsidP="000E3B98"/>
    <w:p w14:paraId="24C6B692" w14:textId="77777777" w:rsidR="000E3B98" w:rsidRDefault="000E3B98" w:rsidP="000E3B98">
      <w:r>
        <w:t xml:space="preserve">Uma das funcionalidades especificadas no projeto e de maior importância para a aplicação foi o banco de questões. Atrelado ao banco, a geração de atividades de maneira automática a partir da escolha de filtros. Essa seção visa apresentar como foram desenvolvidas essas funcionalidades e quais estratégias foram usadas para facilitar um processo consideravelmente complexo tendo em vista as diversas variáveis que compõem uma atividade, suas questões e sua execução.  </w:t>
      </w:r>
    </w:p>
    <w:p w14:paraId="7656CFF5" w14:textId="77777777" w:rsidR="000E3B98" w:rsidRPr="004C0224" w:rsidRDefault="000E3B98" w:rsidP="00596E44"/>
    <w:p w14:paraId="7B74F0CC" w14:textId="77777777" w:rsidR="003C127D" w:rsidRDefault="003C127D" w:rsidP="003C127D">
      <w:pPr>
        <w:pStyle w:val="Ttulo4"/>
      </w:pPr>
      <w:bookmarkStart w:id="627" w:name="_Toc17133809"/>
      <w:r>
        <w:t>Professor</w:t>
      </w:r>
      <w:bookmarkEnd w:id="627"/>
    </w:p>
    <w:p w14:paraId="5046B99F" w14:textId="77777777" w:rsidR="003C127D" w:rsidRDefault="003C127D" w:rsidP="003C127D"/>
    <w:p w14:paraId="444BD7D0" w14:textId="78AE24C9" w:rsidR="002D05BB" w:rsidRDefault="008D6124" w:rsidP="003C127D">
      <w:r>
        <w:t xml:space="preserve">A primeira estória definida para o segundo release </w:t>
      </w:r>
      <w:r w:rsidR="002D05BB">
        <w:t xml:space="preserve">se trata de uma característica que uma questão pode ter que se diz respeito ao seu assunto, o que aquela questão se refere. Essa estória pode ser identificada pela </w:t>
      </w:r>
      <w:r w:rsidR="002D05BB" w:rsidRPr="00596E44">
        <w:rPr>
          <w:highlight w:val="yellow"/>
        </w:rPr>
        <w:t>figura X</w:t>
      </w:r>
      <w:r w:rsidR="002D05BB">
        <w:t xml:space="preserve">. </w:t>
      </w:r>
    </w:p>
    <w:p w14:paraId="4BC630D3" w14:textId="77777777" w:rsidR="008723DF" w:rsidRDefault="008723DF" w:rsidP="003C127D"/>
    <w:p w14:paraId="2CA3123E" w14:textId="48DB20BD" w:rsidR="00B224BF" w:rsidRDefault="008723DF" w:rsidP="008723DF">
      <w:pPr>
        <w:pStyle w:val="estrias"/>
      </w:pPr>
      <w:r>
        <w:t>Como professor desejo ser capaz de gerir os assuntos das questões.</w:t>
      </w:r>
    </w:p>
    <w:p w14:paraId="1983BEF1" w14:textId="77777777" w:rsidR="008723DF" w:rsidRDefault="008723DF" w:rsidP="00596E44">
      <w:pPr>
        <w:pStyle w:val="estrias"/>
      </w:pPr>
    </w:p>
    <w:p w14:paraId="60928393" w14:textId="695EE9BA" w:rsidR="008723DF" w:rsidRPr="00596E44" w:rsidRDefault="008723DF" w:rsidP="00596E44">
      <w:pPr>
        <w:pStyle w:val="estrias"/>
        <w:rPr>
          <w:b/>
          <w:bCs/>
        </w:rPr>
      </w:pPr>
      <w:r w:rsidRPr="00596E44">
        <w:rPr>
          <w:b/>
          <w:bCs/>
        </w:rPr>
        <w:t>Restrição da estória:</w:t>
      </w:r>
    </w:p>
    <w:p w14:paraId="42D7411B" w14:textId="11A01AB3" w:rsidR="008723DF" w:rsidRDefault="008723DF" w:rsidP="00596E44">
      <w:pPr>
        <w:pStyle w:val="estrias"/>
        <w:numPr>
          <w:ilvl w:val="0"/>
          <w:numId w:val="21"/>
        </w:numPr>
      </w:pPr>
      <w:r>
        <w:t>O professor não deve ser capaz de excluir um assunto, caso esse assunto esteja atrelado a uma questão.</w:t>
      </w:r>
    </w:p>
    <w:p w14:paraId="06FF9989" w14:textId="6E40D394" w:rsidR="002D05BB" w:rsidRDefault="002D05BB" w:rsidP="002D05BB">
      <w:pPr>
        <w:ind w:firstLine="0"/>
        <w:jc w:val="center"/>
      </w:pPr>
    </w:p>
    <w:p w14:paraId="16B1DB6A" w14:textId="77777777" w:rsidR="00B224BF" w:rsidRDefault="00B224BF" w:rsidP="002D05BB">
      <w:pPr>
        <w:ind w:firstLine="0"/>
        <w:jc w:val="center"/>
      </w:pPr>
    </w:p>
    <w:p w14:paraId="403B1F4A" w14:textId="77777777" w:rsidR="002D05BB" w:rsidRDefault="00C0541F" w:rsidP="00C0541F">
      <w:r>
        <w:t xml:space="preserve">Como descrito na </w:t>
      </w:r>
      <w:r w:rsidRPr="00596E44">
        <w:rPr>
          <w:highlight w:val="yellow"/>
        </w:rPr>
        <w:t>figura X</w:t>
      </w:r>
      <w:r>
        <w:t xml:space="preserve"> essa estória apresenta algumas restrições. Uma delas serve para barrar o professor em caso de tentativa de exclusão de um assunto que já pertença a uma questão. Isso serve para evitar inconsistências. Apesar de o sistema estar utilizando um recurso do framework </w:t>
      </w:r>
      <w:proofErr w:type="spellStart"/>
      <w:r>
        <w:t>Laravel</w:t>
      </w:r>
      <w:proofErr w:type="spellEnd"/>
      <w:r>
        <w:t xml:space="preserve">, chamado </w:t>
      </w:r>
      <w:r w:rsidRPr="00596E44">
        <w:rPr>
          <w:i/>
        </w:rPr>
        <w:t>soft</w:t>
      </w:r>
      <w:r>
        <w:t xml:space="preserve"> </w:t>
      </w:r>
      <w:r w:rsidRPr="00596E44">
        <w:rPr>
          <w:i/>
        </w:rPr>
        <w:t>deletes</w:t>
      </w:r>
      <w:r>
        <w:t>, que evita a exclusão definitiva de um registro. Esse recurso funciona adicionando uma coluna na tabela denominada ‘</w:t>
      </w:r>
      <w:proofErr w:type="spellStart"/>
      <w:r w:rsidRPr="00596E44">
        <w:rPr>
          <w:i/>
        </w:rPr>
        <w:t>deleted_at</w:t>
      </w:r>
      <w:proofErr w:type="spellEnd"/>
      <w:r>
        <w:rPr>
          <w:i/>
        </w:rPr>
        <w:t xml:space="preserve">’, </w:t>
      </w:r>
      <w:r>
        <w:t xml:space="preserve">que indica a data em que o registro foi excluído. Assim nas buscas pelo registro o </w:t>
      </w:r>
      <w:proofErr w:type="spellStart"/>
      <w:r>
        <w:t>Laravel</w:t>
      </w:r>
      <w:proofErr w:type="spellEnd"/>
      <w:r>
        <w:t xml:space="preserve"> ignora os registros que apresentem essa coluna com um valor diferente de nulo. Porém esse recurso no sistema está sendo utilizado de maneira a evitar a exclusão definitiva de registros importantes. Assim decidiu-se pelo bloqueio do botão </w:t>
      </w:r>
      <w:r w:rsidR="007169BE">
        <w:t xml:space="preserve">de exclusão, conforme visto na </w:t>
      </w:r>
      <w:r w:rsidR="007169BE" w:rsidRPr="00596E44">
        <w:rPr>
          <w:highlight w:val="yellow"/>
        </w:rPr>
        <w:t>figura x</w:t>
      </w:r>
      <w:r w:rsidR="007169BE">
        <w:t>, para evitar que questões cadastradas possam trazer consigo assuntos que já foram excluídos.</w:t>
      </w:r>
    </w:p>
    <w:p w14:paraId="372C330C" w14:textId="77777777" w:rsidR="007169BE" w:rsidRDefault="007169BE" w:rsidP="00C0541F"/>
    <w:p w14:paraId="35AF330B" w14:textId="15B147D1" w:rsidR="007169BE" w:rsidRDefault="007169BE" w:rsidP="007169BE">
      <w:pPr>
        <w:ind w:firstLine="0"/>
        <w:jc w:val="center"/>
      </w:pPr>
      <w:del w:id="628" w:author="Ryan Lemos" w:date="2019-08-26T21:10:00Z">
        <w:r w:rsidDel="000638D6">
          <w:rPr>
            <w:noProof/>
          </w:rPr>
          <w:lastRenderedPageBreak/>
          <w:drawing>
            <wp:inline distT="0" distB="0" distL="0" distR="0" wp14:anchorId="653186D9" wp14:editId="0A718E75">
              <wp:extent cx="5760085" cy="2727325"/>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2727325"/>
                      </a:xfrm>
                      <a:prstGeom prst="rect">
                        <a:avLst/>
                      </a:prstGeom>
                    </pic:spPr>
                  </pic:pic>
                </a:graphicData>
              </a:graphic>
            </wp:inline>
          </w:drawing>
        </w:r>
      </w:del>
      <w:ins w:id="629" w:author="Ryan Lemos" w:date="2019-08-26T21:10:00Z">
        <w:r w:rsidR="000638D6" w:rsidRPr="000638D6">
          <w:rPr>
            <w:noProof/>
          </w:rPr>
          <w:t xml:space="preserve"> </w:t>
        </w:r>
        <w:r w:rsidR="000638D6">
          <w:rPr>
            <w:noProof/>
          </w:rPr>
          <w:drawing>
            <wp:inline distT="0" distB="0" distL="0" distR="0" wp14:anchorId="46A5254E" wp14:editId="3C6FEF6C">
              <wp:extent cx="5814060" cy="4065548"/>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27837" cy="4075182"/>
                      </a:xfrm>
                      <a:prstGeom prst="rect">
                        <a:avLst/>
                      </a:prstGeom>
                    </pic:spPr>
                  </pic:pic>
                </a:graphicData>
              </a:graphic>
            </wp:inline>
          </w:drawing>
        </w:r>
      </w:ins>
    </w:p>
    <w:p w14:paraId="1D46051D" w14:textId="58BB2F80" w:rsidR="007169BE" w:rsidDel="00885747" w:rsidRDefault="007169BE">
      <w:pPr>
        <w:rPr>
          <w:del w:id="630" w:author="Ryan Lemos" w:date="2019-08-19T19:18:00Z"/>
        </w:rPr>
      </w:pPr>
    </w:p>
    <w:p w14:paraId="223EF464" w14:textId="4395BA79" w:rsidR="007169BE" w:rsidDel="00885747" w:rsidRDefault="007169BE">
      <w:pPr>
        <w:rPr>
          <w:del w:id="631" w:author="Ryan Lemos" w:date="2019-08-19T19:18:00Z"/>
        </w:rPr>
      </w:pPr>
      <w:del w:id="632" w:author="Ryan Lemos" w:date="2019-08-19T19:18:00Z">
        <w:r w:rsidRPr="00596E44" w:rsidDel="00885747">
          <w:rPr>
            <w:highlight w:val="yellow"/>
          </w:rPr>
          <w:delText>A figura x representa o cadastro de um assunto, com os campos contendo nome e o ícone. O ícone, porém, não é obrigatório.</w:delText>
        </w:r>
      </w:del>
    </w:p>
    <w:p w14:paraId="7AF32BB6" w14:textId="621F8A1F" w:rsidR="009A2E13" w:rsidDel="00885747" w:rsidRDefault="009A2E13">
      <w:pPr>
        <w:rPr>
          <w:del w:id="633" w:author="Ryan Lemos" w:date="2019-08-19T19:18:00Z"/>
        </w:rPr>
      </w:pPr>
    </w:p>
    <w:p w14:paraId="64326569" w14:textId="0174CD78" w:rsidR="007169BE" w:rsidDel="00885747" w:rsidRDefault="007169BE">
      <w:pPr>
        <w:ind w:firstLine="0"/>
        <w:rPr>
          <w:del w:id="634" w:author="Ryan Lemos" w:date="2019-08-19T19:18:00Z"/>
        </w:rPr>
        <w:pPrChange w:id="635" w:author="Ryan Lemos" w:date="2019-08-19T19:18:00Z">
          <w:pPr>
            <w:ind w:firstLine="0"/>
            <w:jc w:val="center"/>
          </w:pPr>
        </w:pPrChange>
      </w:pPr>
      <w:del w:id="636" w:author="Ryan Lemos" w:date="2019-08-19T19:18:00Z">
        <w:r w:rsidDel="00885747">
          <w:rPr>
            <w:noProof/>
          </w:rPr>
          <w:drawing>
            <wp:inline distT="0" distB="0" distL="0" distR="0" wp14:anchorId="393FBC4A" wp14:editId="78FB38B3">
              <wp:extent cx="3636818" cy="2195883"/>
              <wp:effectExtent l="0" t="0" r="1905"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57239" cy="2208213"/>
                      </a:xfrm>
                      <a:prstGeom prst="rect">
                        <a:avLst/>
                      </a:prstGeom>
                    </pic:spPr>
                  </pic:pic>
                </a:graphicData>
              </a:graphic>
            </wp:inline>
          </w:drawing>
        </w:r>
      </w:del>
    </w:p>
    <w:p w14:paraId="7C69591D" w14:textId="77777777" w:rsidR="007169BE" w:rsidDel="00885747" w:rsidRDefault="007169BE" w:rsidP="00596E44">
      <w:pPr>
        <w:ind w:firstLine="0"/>
        <w:rPr>
          <w:del w:id="637" w:author="Ryan Lemos" w:date="2019-08-19T19:18:00Z"/>
        </w:rPr>
      </w:pPr>
    </w:p>
    <w:p w14:paraId="708CA3EB" w14:textId="77777777" w:rsidR="0049723A" w:rsidRDefault="0049723A">
      <w:pPr>
        <w:ind w:firstLine="0"/>
        <w:pPrChange w:id="638" w:author="Ryan Lemos" w:date="2019-08-19T19:18:00Z">
          <w:pPr>
            <w:ind w:firstLine="0"/>
            <w:jc w:val="center"/>
          </w:pPr>
        </w:pPrChange>
      </w:pPr>
    </w:p>
    <w:p w14:paraId="5E796E46" w14:textId="06BDDF86" w:rsidR="0049723A" w:rsidRDefault="00894804" w:rsidP="0049723A">
      <w:r>
        <w:t>A estória seguinte se trata da criação de uma questão</w:t>
      </w:r>
      <w:r w:rsidR="00D54A70">
        <w:t xml:space="preserve">. Apesar de parecer um processo simples, tem uma série de vertentes que devem ser tratadas conforme visto na estória da </w:t>
      </w:r>
      <w:r w:rsidR="00D54A70" w:rsidRPr="00596E44">
        <w:rPr>
          <w:highlight w:val="yellow"/>
        </w:rPr>
        <w:t>figura x</w:t>
      </w:r>
      <w:r w:rsidR="00D54A70">
        <w:t xml:space="preserve">. </w:t>
      </w:r>
    </w:p>
    <w:p w14:paraId="3D34DE30" w14:textId="48863946" w:rsidR="00EB7BBD" w:rsidRDefault="00EB7BBD" w:rsidP="00EB7BBD">
      <w:pPr>
        <w:pStyle w:val="estrias"/>
      </w:pPr>
      <w:r>
        <w:t>Como professor desejo ser capaz de criar minhas próprias questões.</w:t>
      </w:r>
    </w:p>
    <w:p w14:paraId="60501C9A" w14:textId="77777777" w:rsidR="00EB7BBD" w:rsidRDefault="00EB7BBD" w:rsidP="00596E44">
      <w:pPr>
        <w:pStyle w:val="estrias"/>
      </w:pPr>
    </w:p>
    <w:p w14:paraId="54E9BDC5" w14:textId="538518C0" w:rsidR="00EB7BBD" w:rsidRPr="00596E44" w:rsidRDefault="00EB7BBD" w:rsidP="00596E44">
      <w:pPr>
        <w:pStyle w:val="estrias"/>
        <w:rPr>
          <w:b/>
          <w:bCs/>
        </w:rPr>
      </w:pPr>
      <w:r w:rsidRPr="00596E44">
        <w:rPr>
          <w:b/>
          <w:bCs/>
        </w:rPr>
        <w:t>Restrições da estória:</w:t>
      </w:r>
    </w:p>
    <w:p w14:paraId="34136DEB" w14:textId="4E2CBC2E" w:rsidR="00EB7BBD" w:rsidRDefault="00EB7BBD" w:rsidP="00596E44">
      <w:pPr>
        <w:pStyle w:val="estrias"/>
        <w:numPr>
          <w:ilvl w:val="0"/>
          <w:numId w:val="20"/>
        </w:numPr>
      </w:pPr>
      <w:r>
        <w:t>O professor deve escolher se deseja ou não disponibilizar as questões para outros professores.</w:t>
      </w:r>
    </w:p>
    <w:p w14:paraId="253C1CFC" w14:textId="3DF2CA5B" w:rsidR="00EB7BBD" w:rsidRDefault="00EB7BBD" w:rsidP="00596E44">
      <w:pPr>
        <w:pStyle w:val="estrias"/>
        <w:numPr>
          <w:ilvl w:val="0"/>
          <w:numId w:val="20"/>
        </w:numPr>
      </w:pPr>
      <w:r>
        <w:t>O professor deve escolher o tipo, nível e dificuldade da questão.</w:t>
      </w:r>
    </w:p>
    <w:p w14:paraId="2649D7C9" w14:textId="339A1A02" w:rsidR="00EB7BBD" w:rsidRDefault="00EB7BBD" w:rsidP="00596E44">
      <w:pPr>
        <w:pStyle w:val="estrias"/>
        <w:numPr>
          <w:ilvl w:val="0"/>
          <w:numId w:val="20"/>
        </w:numPr>
      </w:pPr>
      <w:r>
        <w:t>Uma questão pode ser discursiva ou de marcar.</w:t>
      </w:r>
    </w:p>
    <w:p w14:paraId="39E49652" w14:textId="484C76E5" w:rsidR="00EB7BBD" w:rsidRDefault="00EB7BBD" w:rsidP="00596E44">
      <w:pPr>
        <w:pStyle w:val="estrias"/>
        <w:numPr>
          <w:ilvl w:val="0"/>
          <w:numId w:val="20"/>
        </w:numPr>
      </w:pPr>
      <w:r>
        <w:t>O professor pode acrescentar a uma questão materiais de apoio como texto, áudio ou imagem.</w:t>
      </w:r>
    </w:p>
    <w:p w14:paraId="4F651D99" w14:textId="5945BA35" w:rsidR="00D54A70" w:rsidRDefault="00EB7BBD" w:rsidP="00596E44">
      <w:pPr>
        <w:pStyle w:val="estrias"/>
        <w:numPr>
          <w:ilvl w:val="0"/>
          <w:numId w:val="20"/>
        </w:numPr>
      </w:pPr>
      <w:r>
        <w:t>Cada questão pode ter um ou mais assuntos.</w:t>
      </w:r>
    </w:p>
    <w:p w14:paraId="752D65B3" w14:textId="77777777" w:rsidR="00705B26" w:rsidRDefault="00705B26" w:rsidP="00596E44">
      <w:pPr>
        <w:ind w:firstLine="0"/>
        <w:jc w:val="center"/>
      </w:pPr>
    </w:p>
    <w:p w14:paraId="69A36C2D" w14:textId="77777777" w:rsidR="00D54A70" w:rsidRDefault="00D54A70" w:rsidP="00D54A70">
      <w:r>
        <w:t xml:space="preserve">Desde a indicação se é uma questão discursiva ou não, se o professor quer disponibilizá-la para outros professores utilizarem em suas atividades, o nível (ou ano do </w:t>
      </w:r>
      <w:r>
        <w:lastRenderedPageBreak/>
        <w:t>aluno), dificuldade e tipo da questão (que é dividido em questões de fala, escuta, leitura e escrita) e itens de apoio a resolução</w:t>
      </w:r>
      <w:r w:rsidR="00467D55">
        <w:t xml:space="preserve"> e o seu assunto</w:t>
      </w:r>
      <w:r>
        <w:t>.</w:t>
      </w:r>
    </w:p>
    <w:p w14:paraId="3D79E6C5" w14:textId="77777777" w:rsidR="00D54A70" w:rsidRDefault="00D54A70" w:rsidP="00D54A70">
      <w:r>
        <w:t xml:space="preserve">Pelo fato de ser um processo </w:t>
      </w:r>
      <w:r w:rsidR="00467D55">
        <w:t>com um número grande</w:t>
      </w:r>
      <w:r w:rsidR="00893103">
        <w:t xml:space="preserve"> de entradas do usuário decidiu-se por dividir o processo de cadastro em etapas a fim de melhorar a interação com o usuário. Ao todo são somadas 4 etapas, sendo a primeira dedicada aos assuntos; a segunda dedicada aos dados da questão, como dificuldade, se é discursiva ou não; a terceira etapa se trata das alternativas da questão, caso a questão seja de marcar, habilita-se essa etapa; por último se tem a etapa dos itens de apoio.</w:t>
      </w:r>
    </w:p>
    <w:p w14:paraId="0896E70A" w14:textId="77777777" w:rsidR="00893103" w:rsidRDefault="00893103" w:rsidP="00D54A70">
      <w:r>
        <w:t xml:space="preserve">A </w:t>
      </w:r>
      <w:r w:rsidRPr="00596E44">
        <w:rPr>
          <w:highlight w:val="yellow"/>
        </w:rPr>
        <w:t>figura X</w:t>
      </w:r>
      <w:r>
        <w:t xml:space="preserve"> se refere a primeira etapa que se dá pela escolha dos assuntos.</w:t>
      </w:r>
      <w:r w:rsidR="00B77D37">
        <w:t xml:space="preserve"> Foi-se utilizado uma estrutura semelhante a estrutura de </w:t>
      </w:r>
      <w:proofErr w:type="spellStart"/>
      <w:r w:rsidR="00B77D37" w:rsidRPr="00596E44">
        <w:rPr>
          <w:i/>
        </w:rPr>
        <w:t>tags</w:t>
      </w:r>
      <w:proofErr w:type="spellEnd"/>
      <w:r w:rsidR="00B77D37">
        <w:t xml:space="preserve">, por meio de um recurso nativo do </w:t>
      </w:r>
      <w:proofErr w:type="spellStart"/>
      <w:r w:rsidR="00B77D37">
        <w:t>MaterializeCSS</w:t>
      </w:r>
      <w:proofErr w:type="spellEnd"/>
      <w:r w:rsidR="00B77D37">
        <w:t>. Com esse recurso é possível ao usuário digitar o nome de um assunto e caso esse assunto esteja previamente cadastrado na base de dados ele aparecerá na lista de assuntos disponíveis, bastando clica</w:t>
      </w:r>
      <w:r w:rsidR="00EA685B">
        <w:t>r</w:t>
      </w:r>
      <w:r w:rsidR="00B77D37">
        <w:t xml:space="preserve"> sobre o assunto</w:t>
      </w:r>
      <w:r w:rsidR="00EA685B">
        <w:t xml:space="preserve">. Caso o assunto escolhido não esteja presente na base de dados o professor pode inseri-lo digitando-o e pressionando a tecla </w:t>
      </w:r>
      <w:proofErr w:type="spellStart"/>
      <w:r w:rsidR="00EA685B" w:rsidRPr="00596E44">
        <w:rPr>
          <w:i/>
        </w:rPr>
        <w:t>enter</w:t>
      </w:r>
      <w:proofErr w:type="spellEnd"/>
      <w:r w:rsidR="00EA685B">
        <w:t xml:space="preserve"> para adicioná-lo a atividade e por conseguinte inclui-lo na base de dados. </w:t>
      </w:r>
    </w:p>
    <w:p w14:paraId="202A2B73" w14:textId="77777777" w:rsidR="00B224BF" w:rsidRDefault="00B224BF" w:rsidP="00D54A70"/>
    <w:p w14:paraId="0CD192D4" w14:textId="1F21B424" w:rsidR="004C0224" w:rsidRDefault="00C6685B">
      <w:pPr>
        <w:ind w:firstLine="0"/>
        <w:jc w:val="center"/>
      </w:pPr>
      <w:ins w:id="639" w:author="Ryan Lemos" w:date="2019-08-26T09:30:00Z">
        <w:r>
          <w:rPr>
            <w:noProof/>
          </w:rPr>
          <w:drawing>
            <wp:inline distT="0" distB="0" distL="0" distR="0" wp14:anchorId="0C66F5A4" wp14:editId="22C949D2">
              <wp:extent cx="5760085" cy="252222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2522220"/>
                      </a:xfrm>
                      <a:prstGeom prst="rect">
                        <a:avLst/>
                      </a:prstGeom>
                    </pic:spPr>
                  </pic:pic>
                </a:graphicData>
              </a:graphic>
            </wp:inline>
          </w:drawing>
        </w:r>
      </w:ins>
      <w:del w:id="640" w:author="Ryan Lemos" w:date="2019-08-26T09:30:00Z">
        <w:r w:rsidR="00B77D37" w:rsidDel="00C6685B">
          <w:rPr>
            <w:noProof/>
          </w:rPr>
          <w:drawing>
            <wp:inline distT="0" distB="0" distL="0" distR="0" wp14:anchorId="4611E7D2" wp14:editId="6B087B0E">
              <wp:extent cx="5666724" cy="2659380"/>
              <wp:effectExtent l="0" t="0" r="0" b="762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questao step -1.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90771" cy="2670665"/>
                      </a:xfrm>
                      <a:prstGeom prst="rect">
                        <a:avLst/>
                      </a:prstGeom>
                    </pic:spPr>
                  </pic:pic>
                </a:graphicData>
              </a:graphic>
            </wp:inline>
          </w:drawing>
        </w:r>
      </w:del>
    </w:p>
    <w:p w14:paraId="5EFA7D65" w14:textId="77777777" w:rsidR="004C0224" w:rsidRDefault="004C0224" w:rsidP="004C0224"/>
    <w:p w14:paraId="4AA9763D" w14:textId="77777777" w:rsidR="004C0224" w:rsidRDefault="004C0224" w:rsidP="004C0224">
      <w:r>
        <w:t xml:space="preserve">Já a </w:t>
      </w:r>
      <w:r w:rsidRPr="00596E44">
        <w:rPr>
          <w:highlight w:val="yellow"/>
        </w:rPr>
        <w:t>figura X</w:t>
      </w:r>
      <w:r>
        <w:t xml:space="preserve"> se refere ao segundo passo, que contém todos os dados da questão, como a questão em si, seu tipo, dificuldade, nível, tempo para resolução do aluno pelo ambiente, se é uma questão discursiva ou não e se o professor quer disponibilizá-la para outros professores. Cada etapa contém um quadro azul contendo as instruções de preenchimento daquela etapa em específico.</w:t>
      </w:r>
      <w:r w:rsidR="00C00F6E">
        <w:t xml:space="preserve"> Para criar o elemento de edição de texto presente no campo questão foi-se utilizado um plugin </w:t>
      </w:r>
      <w:proofErr w:type="spellStart"/>
      <w:r w:rsidR="00C00F6E">
        <w:t>JavaScript</w:t>
      </w:r>
      <w:proofErr w:type="spellEnd"/>
      <w:r w:rsidR="00C00F6E">
        <w:t xml:space="preserve"> chamado </w:t>
      </w:r>
      <w:proofErr w:type="spellStart"/>
      <w:r w:rsidR="00C00F6E">
        <w:t>CKEditor</w:t>
      </w:r>
      <w:proofErr w:type="spellEnd"/>
      <w:r w:rsidR="00C00F6E">
        <w:t xml:space="preserve">, que detém uma série de </w:t>
      </w:r>
      <w:r w:rsidR="00C00F6E">
        <w:lastRenderedPageBreak/>
        <w:t xml:space="preserve">ferramentas para edição de textos, como negrito, itálico, criação de </w:t>
      </w:r>
      <w:r w:rsidR="00CF506D">
        <w:t>listas etc.</w:t>
      </w:r>
      <w:r w:rsidR="00C00F6E">
        <w:t xml:space="preserve"> (CKEDITOR, 2019).</w:t>
      </w:r>
    </w:p>
    <w:p w14:paraId="6229E73D" w14:textId="77777777" w:rsidR="004C0224" w:rsidRDefault="004C0224" w:rsidP="00596E44"/>
    <w:p w14:paraId="7C98EA45" w14:textId="27C1A1A2" w:rsidR="004C0224" w:rsidRDefault="00C6685B">
      <w:pPr>
        <w:ind w:firstLine="0"/>
        <w:jc w:val="center"/>
      </w:pPr>
      <w:ins w:id="641" w:author="Ryan Lemos" w:date="2019-08-26T09:31:00Z">
        <w:r>
          <w:rPr>
            <w:noProof/>
          </w:rPr>
          <w:drawing>
            <wp:inline distT="0" distB="0" distL="0" distR="0" wp14:anchorId="26C4D66D" wp14:editId="2F1DDD5A">
              <wp:extent cx="5760085" cy="427545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4275455"/>
                      </a:xfrm>
                      <a:prstGeom prst="rect">
                        <a:avLst/>
                      </a:prstGeom>
                    </pic:spPr>
                  </pic:pic>
                </a:graphicData>
              </a:graphic>
            </wp:inline>
          </w:drawing>
        </w:r>
      </w:ins>
      <w:del w:id="642" w:author="Ryan Lemos" w:date="2019-08-26T09:31:00Z">
        <w:r w:rsidR="00B77D37" w:rsidDel="00C6685B">
          <w:rPr>
            <w:noProof/>
          </w:rPr>
          <w:drawing>
            <wp:inline distT="0" distB="0" distL="0" distR="0" wp14:anchorId="24891A4C" wp14:editId="4A6298D2">
              <wp:extent cx="5701145" cy="3009265"/>
              <wp:effectExtent l="0" t="0" r="0" b="63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questao step -2.JPG"/>
                      <pic:cNvPicPr/>
                    </pic:nvPicPr>
                    <pic:blipFill>
                      <a:blip r:embed="rId94" cstate="print">
                        <a:extLst>
                          <a:ext uri="{BEBA8EAE-BF5A-486C-A8C5-ECC9F3942E4B}">
                            <a14:imgProps xmlns:a14="http://schemas.microsoft.com/office/drawing/2010/main">
                              <a14:imgLayer r:embed="rId9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8683" cy="3029079"/>
                      </a:xfrm>
                      <a:prstGeom prst="rect">
                        <a:avLst/>
                      </a:prstGeom>
                    </pic:spPr>
                  </pic:pic>
                </a:graphicData>
              </a:graphic>
            </wp:inline>
          </w:drawing>
        </w:r>
      </w:del>
    </w:p>
    <w:p w14:paraId="1160547A" w14:textId="77777777" w:rsidR="004C0224" w:rsidRDefault="004C0224" w:rsidP="004C0224"/>
    <w:p w14:paraId="37958617" w14:textId="77777777" w:rsidR="004C0224" w:rsidRDefault="004C0224" w:rsidP="00596E44">
      <w:r>
        <w:t xml:space="preserve">Caso a questão seja de marcar a terceira etapa fica disponível, conforme visto na </w:t>
      </w:r>
      <w:r w:rsidRPr="00596E44">
        <w:rPr>
          <w:highlight w:val="yellow"/>
        </w:rPr>
        <w:t>figura X</w:t>
      </w:r>
      <w:r>
        <w:t>. Nela o professor deve inserir as alternativas uma a uma. Faz isso por meio do campo alternativa e posteriormente clicando no botão com o ícone de ‘+’. O professor deve ainda marcar qual daquelas alternativas é a alternativa correta</w:t>
      </w:r>
      <w:r w:rsidR="00BC4BB5">
        <w:t>. Somente uma alternativa será considerada a correta. Ainda é possível a remoção de alternativas por meio do botão com o ícone de ‘</w:t>
      </w:r>
      <w:proofErr w:type="gramStart"/>
      <w:r w:rsidR="00BC4BB5">
        <w:t>-‘</w:t>
      </w:r>
      <w:proofErr w:type="gramEnd"/>
      <w:r w:rsidR="00BC4BB5">
        <w:t>.</w:t>
      </w:r>
    </w:p>
    <w:p w14:paraId="7E45FBEA" w14:textId="77777777" w:rsidR="004C0224" w:rsidRDefault="004C0224">
      <w:pPr>
        <w:ind w:firstLine="0"/>
        <w:jc w:val="center"/>
      </w:pPr>
    </w:p>
    <w:p w14:paraId="5DDE3EDC" w14:textId="77777777" w:rsidR="004C0224" w:rsidRDefault="00B77D37">
      <w:pPr>
        <w:ind w:firstLine="0"/>
        <w:jc w:val="center"/>
      </w:pPr>
      <w:r>
        <w:rPr>
          <w:noProof/>
        </w:rPr>
        <w:lastRenderedPageBreak/>
        <w:drawing>
          <wp:inline distT="0" distB="0" distL="0" distR="0" wp14:anchorId="584AB209" wp14:editId="449CF409">
            <wp:extent cx="5760085" cy="273304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uestao step -3.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60085" cy="2733040"/>
                    </a:xfrm>
                    <a:prstGeom prst="rect">
                      <a:avLst/>
                    </a:prstGeom>
                  </pic:spPr>
                </pic:pic>
              </a:graphicData>
            </a:graphic>
          </wp:inline>
        </w:drawing>
      </w:r>
    </w:p>
    <w:p w14:paraId="321E6BB1" w14:textId="77777777" w:rsidR="00BC4BB5" w:rsidRDefault="00BC4BB5">
      <w:pPr>
        <w:ind w:firstLine="0"/>
        <w:jc w:val="center"/>
      </w:pPr>
    </w:p>
    <w:p w14:paraId="5416431C" w14:textId="77777777" w:rsidR="00BC4BB5" w:rsidRDefault="00BC4BB5" w:rsidP="00596E44">
      <w:r>
        <w:t xml:space="preserve">A última etapa, conforme visto na </w:t>
      </w:r>
      <w:r w:rsidRPr="00596E44">
        <w:rPr>
          <w:highlight w:val="yellow"/>
        </w:rPr>
        <w:t>figura x</w:t>
      </w:r>
      <w:r>
        <w:t>, detém apenas material de apoio, como um texto de apoio a resolução da questão, um áudio, uma imagem ou ainda um texto para a leitura do navegador, por meio da tecnologia de leitura de textos e fala do navegador Google Chrome. A instrução dessa etapa informa que todos os campos são opcionais, exceto se a questão for do tipo ‘escuta’ pois deve-se ter um áudio ou leitura do navegador para que o aluno possa ouvir e responder a questão.</w:t>
      </w:r>
    </w:p>
    <w:p w14:paraId="751972E5" w14:textId="77777777" w:rsidR="00BC4BB5" w:rsidRDefault="00BC4BB5" w:rsidP="00596E44"/>
    <w:p w14:paraId="6C59A058" w14:textId="697CCBD0" w:rsidR="00893103" w:rsidRDefault="00C6685B">
      <w:pPr>
        <w:ind w:firstLine="0"/>
        <w:jc w:val="center"/>
      </w:pPr>
      <w:ins w:id="643" w:author="Ryan Lemos" w:date="2019-08-26T09:32:00Z">
        <w:r>
          <w:rPr>
            <w:noProof/>
          </w:rPr>
          <w:lastRenderedPageBreak/>
          <w:drawing>
            <wp:inline distT="0" distB="0" distL="0" distR="0" wp14:anchorId="07146704" wp14:editId="1C1840DB">
              <wp:extent cx="5760085" cy="4030345"/>
              <wp:effectExtent l="0" t="0" r="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4030345"/>
                      </a:xfrm>
                      <a:prstGeom prst="rect">
                        <a:avLst/>
                      </a:prstGeom>
                    </pic:spPr>
                  </pic:pic>
                </a:graphicData>
              </a:graphic>
            </wp:inline>
          </w:drawing>
        </w:r>
      </w:ins>
      <w:del w:id="644" w:author="Ryan Lemos" w:date="2019-08-26T09:32:00Z">
        <w:r w:rsidR="00B77D37" w:rsidDel="00C6685B">
          <w:rPr>
            <w:noProof/>
          </w:rPr>
          <w:drawing>
            <wp:inline distT="0" distB="0" distL="0" distR="0" wp14:anchorId="544AE545" wp14:editId="73A3E03C">
              <wp:extent cx="5760085" cy="272986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questao step -4.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60085" cy="2729865"/>
                      </a:xfrm>
                      <a:prstGeom prst="rect">
                        <a:avLst/>
                      </a:prstGeom>
                    </pic:spPr>
                  </pic:pic>
                </a:graphicData>
              </a:graphic>
            </wp:inline>
          </w:drawing>
        </w:r>
      </w:del>
    </w:p>
    <w:p w14:paraId="45693233" w14:textId="77777777" w:rsidR="00B224BF" w:rsidRDefault="00B224BF">
      <w:pPr>
        <w:ind w:firstLine="0"/>
        <w:jc w:val="center"/>
      </w:pPr>
    </w:p>
    <w:p w14:paraId="6FB7AD75" w14:textId="77777777" w:rsidR="00BC4BB5" w:rsidRDefault="00BC4BB5" w:rsidP="00BC4BB5">
      <w:r>
        <w:t xml:space="preserve">Toda vez que o usuário avança uma etapa o ambiente salva os dados preenchidos das etapas anteriores de maneira a persistir os dados. Isso foi implementado pois como se trata de um cadastro por etapas, caso haja algum erro ou desconexão o professor não perde tudo aquilo que tinha preenchido anteriormente. Para fazer essa persistência, utilizou-se uma tecnologia chamada de </w:t>
      </w:r>
      <w:r w:rsidRPr="00596E44">
        <w:rPr>
          <w:i/>
        </w:rPr>
        <w:t>Local</w:t>
      </w:r>
      <w:r>
        <w:t xml:space="preserve"> </w:t>
      </w:r>
      <w:proofErr w:type="spellStart"/>
      <w:r w:rsidRPr="00596E44">
        <w:rPr>
          <w:i/>
        </w:rPr>
        <w:t>Storage</w:t>
      </w:r>
      <w:proofErr w:type="spellEnd"/>
      <w:r>
        <w:t xml:space="preserve">, que salva dados no navegador do usuário. O ambiente, porém, limpa esse armazenamento local toda vez que o usuário faz </w:t>
      </w:r>
      <w:r w:rsidRPr="00596E44">
        <w:rPr>
          <w:i/>
        </w:rPr>
        <w:t>logout</w:t>
      </w:r>
      <w:r>
        <w:t>.</w:t>
      </w:r>
      <w:r w:rsidR="0011235D">
        <w:t xml:space="preserve"> Esses dados salvos podem ser vistos pelas </w:t>
      </w:r>
      <w:r w:rsidR="00EE5F10">
        <w:t xml:space="preserve">ferramentas de desenvolvedor do navegador conforme visto na </w:t>
      </w:r>
      <w:r w:rsidR="00EE5F10" w:rsidRPr="00596E44">
        <w:rPr>
          <w:highlight w:val="yellow"/>
        </w:rPr>
        <w:t>figura x</w:t>
      </w:r>
      <w:r w:rsidR="00EE5F10">
        <w:t xml:space="preserve">, em que foi utilizado o navegador Google Chrome. </w:t>
      </w:r>
    </w:p>
    <w:p w14:paraId="74866706" w14:textId="77777777" w:rsidR="00EE5F10" w:rsidRDefault="00EE5F10" w:rsidP="00BC4BB5"/>
    <w:p w14:paraId="632B4564" w14:textId="187AF5B1" w:rsidR="00BC4BB5" w:rsidRDefault="00C6685B" w:rsidP="00596E44">
      <w:pPr>
        <w:ind w:firstLine="0"/>
        <w:jc w:val="center"/>
      </w:pPr>
      <w:ins w:id="645" w:author="Ryan Lemos" w:date="2019-08-26T09:36:00Z">
        <w:r>
          <w:rPr>
            <w:noProof/>
          </w:rPr>
          <w:drawing>
            <wp:inline distT="0" distB="0" distL="0" distR="0" wp14:anchorId="403040D9" wp14:editId="1D84AC15">
              <wp:extent cx="5760085" cy="105600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1056005"/>
                      </a:xfrm>
                      <a:prstGeom prst="rect">
                        <a:avLst/>
                      </a:prstGeom>
                    </pic:spPr>
                  </pic:pic>
                </a:graphicData>
              </a:graphic>
            </wp:inline>
          </w:drawing>
        </w:r>
      </w:ins>
      <w:del w:id="646" w:author="Ryan Lemos" w:date="2019-08-26T09:35:00Z">
        <w:r w:rsidR="00BC4BB5" w:rsidDel="00C6685B">
          <w:rPr>
            <w:noProof/>
          </w:rPr>
          <w:drawing>
            <wp:inline distT="0" distB="0" distL="0" distR="0" wp14:anchorId="39474B32" wp14:editId="3B9752AE">
              <wp:extent cx="4630376" cy="2597727"/>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59825" cy="2614249"/>
                      </a:xfrm>
                      <a:prstGeom prst="rect">
                        <a:avLst/>
                      </a:prstGeom>
                    </pic:spPr>
                  </pic:pic>
                </a:graphicData>
              </a:graphic>
            </wp:inline>
          </w:drawing>
        </w:r>
      </w:del>
    </w:p>
    <w:p w14:paraId="0E12030B" w14:textId="77777777" w:rsidR="00EE5F10" w:rsidRDefault="00EE5F10" w:rsidP="00EE5F10"/>
    <w:p w14:paraId="640B7E2F" w14:textId="77777777" w:rsidR="00EE5F10" w:rsidRDefault="00EE5F10" w:rsidP="00EE5F10">
      <w:r>
        <w:t xml:space="preserve">Pode se notar que os dados estão visíveis, diferentemente dos dados das turmas, menus e permissões do usuário, já que esses permanecem criptografados. Isso se deu pelo fato </w:t>
      </w:r>
      <w:r>
        <w:lastRenderedPageBreak/>
        <w:t xml:space="preserve">de os dados da questão não serem dados sensíveis, por isso não há necessidade de passar por um processo de criptografia. </w:t>
      </w:r>
    </w:p>
    <w:p w14:paraId="27F4ABF7" w14:textId="55472DE3" w:rsidR="00074A94" w:rsidRDefault="00074A94">
      <w:r>
        <w:t xml:space="preserve">A próxima estória descrita pela </w:t>
      </w:r>
      <w:r w:rsidRPr="00596E44">
        <w:rPr>
          <w:highlight w:val="yellow"/>
        </w:rPr>
        <w:t>figura x</w:t>
      </w:r>
      <w:r>
        <w:t xml:space="preserve"> se trata da edição de uma questão criada por um professor.</w:t>
      </w:r>
    </w:p>
    <w:p w14:paraId="26B84864" w14:textId="77777777" w:rsidR="00EB7BBD" w:rsidRDefault="00EB7BBD"/>
    <w:p w14:paraId="5EA16476" w14:textId="7D77F4D8" w:rsidR="00EB7BBD" w:rsidRDefault="00EB7BBD" w:rsidP="00EB7BBD">
      <w:pPr>
        <w:pStyle w:val="estrias"/>
      </w:pPr>
      <w:r>
        <w:t>Como professor desejo ser capaz de editar as questões que eu criei.</w:t>
      </w:r>
    </w:p>
    <w:p w14:paraId="7DF90524" w14:textId="77777777" w:rsidR="00EB7BBD" w:rsidRPr="00BC4BB5" w:rsidRDefault="00EB7BBD" w:rsidP="00596E44">
      <w:pPr>
        <w:pStyle w:val="estrias"/>
      </w:pPr>
    </w:p>
    <w:p w14:paraId="758D4B11" w14:textId="77777777" w:rsidR="00B224BF" w:rsidRDefault="00B224BF" w:rsidP="00596E44">
      <w:pPr>
        <w:ind w:firstLine="0"/>
      </w:pPr>
    </w:p>
    <w:p w14:paraId="4885C515" w14:textId="679EE6DE" w:rsidR="00074A94" w:rsidDel="00265637" w:rsidRDefault="007A2067" w:rsidP="00265637">
      <w:pPr>
        <w:rPr>
          <w:del w:id="647" w:author="Ryan Lemos" w:date="2019-08-26T21:12:00Z"/>
        </w:rPr>
      </w:pPr>
      <w:r>
        <w:t>Para esta interação,</w:t>
      </w:r>
      <w:r w:rsidR="00074A94">
        <w:t xml:space="preserve"> </w:t>
      </w:r>
      <w:r>
        <w:t xml:space="preserve">no entanto não foi dividida em etapas em divergência ao cadastro de uma questão. Aqui foi pensado em que talvez o professor só queira editar um dado, e ter que passar por todas as etapas para editar somente um dado pode ficar algo maçante. Por isso se colocou todos os dados da questão em uma tela e o professor escolhe o que quer alterar conforme visto na </w:t>
      </w:r>
      <w:r w:rsidRPr="00596E44">
        <w:rPr>
          <w:highlight w:val="yellow"/>
        </w:rPr>
        <w:t>figura x</w:t>
      </w:r>
      <w:r>
        <w:t xml:space="preserve">. Pelo fato de ser uma interação um pouco grande não se coube totalmente na figura, porém contempla todos os dados da questão. O único dado da questão que não pode ser </w:t>
      </w:r>
      <w:del w:id="648" w:author="Ryan Lemos" w:date="2019-08-26T21:12:00Z">
        <w:r w:rsidDel="00265637">
          <w:delText xml:space="preserve">mudado </w:delText>
        </w:r>
      </w:del>
      <w:ins w:id="649" w:author="Ryan Lemos" w:date="2019-08-26T21:12:00Z">
        <w:r w:rsidR="00265637">
          <w:t xml:space="preserve">modificado </w:t>
        </w:r>
      </w:ins>
      <w:r>
        <w:t>é o seu tipo.</w:t>
      </w:r>
    </w:p>
    <w:p w14:paraId="07264101" w14:textId="77777777" w:rsidR="00265637" w:rsidRDefault="00265637" w:rsidP="00074A94">
      <w:pPr>
        <w:rPr>
          <w:ins w:id="650" w:author="Ryan Lemos" w:date="2019-08-26T21:12:00Z"/>
        </w:rPr>
      </w:pPr>
    </w:p>
    <w:p w14:paraId="4EE6A4D9" w14:textId="77777777" w:rsidR="00074A94" w:rsidRDefault="00074A94"/>
    <w:p w14:paraId="014EFA18" w14:textId="560BB3E8" w:rsidR="00C60EA2" w:rsidRDefault="00A260A0" w:rsidP="00596E44">
      <w:pPr>
        <w:ind w:firstLine="0"/>
        <w:jc w:val="center"/>
        <w:rPr>
          <w:ins w:id="651" w:author="Ryan Lemos" w:date="2019-08-26T21:13:00Z"/>
          <w:noProof/>
        </w:rPr>
      </w:pPr>
      <w:del w:id="652" w:author="Ryan Lemos" w:date="2019-08-26T21:12:00Z">
        <w:r w:rsidDel="00265637">
          <w:rPr>
            <w:noProof/>
          </w:rPr>
          <w:drawing>
            <wp:inline distT="0" distB="0" distL="0" distR="0" wp14:anchorId="25C6A72D" wp14:editId="00DE3A23">
              <wp:extent cx="5030241" cy="2140528"/>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61124" cy="2153670"/>
                      </a:xfrm>
                      <a:prstGeom prst="rect">
                        <a:avLst/>
                      </a:prstGeom>
                    </pic:spPr>
                  </pic:pic>
                </a:graphicData>
              </a:graphic>
            </wp:inline>
          </w:drawing>
        </w:r>
      </w:del>
      <w:ins w:id="653" w:author="Ryan Lemos" w:date="2019-08-26T21:12:00Z">
        <w:r w:rsidR="00265637" w:rsidRPr="00265637">
          <w:rPr>
            <w:noProof/>
          </w:rPr>
          <w:t xml:space="preserve"> </w:t>
        </w:r>
        <w:r w:rsidR="00265637">
          <w:rPr>
            <w:noProof/>
          </w:rPr>
          <w:drawing>
            <wp:inline distT="0" distB="0" distL="0" distR="0" wp14:anchorId="0DF07017" wp14:editId="11DCB483">
              <wp:extent cx="5760085" cy="339788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3397885"/>
                      </a:xfrm>
                      <a:prstGeom prst="rect">
                        <a:avLst/>
                      </a:prstGeom>
                    </pic:spPr>
                  </pic:pic>
                </a:graphicData>
              </a:graphic>
            </wp:inline>
          </w:drawing>
        </w:r>
      </w:ins>
    </w:p>
    <w:p w14:paraId="1A019C48" w14:textId="77777777" w:rsidR="00265637" w:rsidRDefault="00265637" w:rsidP="00596E44">
      <w:pPr>
        <w:ind w:firstLine="0"/>
        <w:jc w:val="center"/>
      </w:pPr>
    </w:p>
    <w:p w14:paraId="4DDD155A" w14:textId="77777777" w:rsidR="00725243" w:rsidRDefault="00725243">
      <w:pPr>
        <w:ind w:firstLine="0"/>
      </w:pPr>
    </w:p>
    <w:p w14:paraId="35890519" w14:textId="38A5411C" w:rsidR="00725243" w:rsidRDefault="00725243">
      <w:pPr>
        <w:ind w:firstLine="0"/>
      </w:pPr>
      <w:r>
        <w:lastRenderedPageBreak/>
        <w:t xml:space="preserve">A próxima estória descrita pela </w:t>
      </w:r>
      <w:r w:rsidRPr="00596E44">
        <w:rPr>
          <w:highlight w:val="yellow"/>
        </w:rPr>
        <w:t>figura x</w:t>
      </w:r>
      <w:r>
        <w:t xml:space="preserve"> se trata da criação de atividades por meio do ambiente. Uma vez inserida uma série de questões no banco de questões, cabe ao professor gerar suas atividades de maneira automatizada.</w:t>
      </w:r>
      <w:r w:rsidR="000C0CCF">
        <w:t xml:space="preserve"> Há algumas restrições como a aleatoriedade na escolha das questões, a filtragem de questões, dentre as outras descritas na estória.</w:t>
      </w:r>
    </w:p>
    <w:p w14:paraId="36BFA56A" w14:textId="77777777" w:rsidR="000D79BC" w:rsidRDefault="000D79BC">
      <w:pPr>
        <w:ind w:firstLine="0"/>
      </w:pPr>
    </w:p>
    <w:p w14:paraId="7E7DB470" w14:textId="4D7F85BD" w:rsidR="00A66625" w:rsidRDefault="00A66625" w:rsidP="000D79BC">
      <w:pPr>
        <w:pStyle w:val="estrias"/>
      </w:pPr>
      <w:r>
        <w:t>Como professor quero criar minhas atividades a partir de questões que eu cadastrei previamente.</w:t>
      </w:r>
    </w:p>
    <w:p w14:paraId="303A76AF" w14:textId="77777777" w:rsidR="000D79BC" w:rsidRDefault="000D79BC" w:rsidP="00596E44">
      <w:pPr>
        <w:pStyle w:val="estrias"/>
      </w:pPr>
    </w:p>
    <w:p w14:paraId="0A5515D1" w14:textId="5149FC55" w:rsidR="00A66625" w:rsidRPr="00596E44" w:rsidRDefault="00A66625" w:rsidP="00596E44">
      <w:pPr>
        <w:pStyle w:val="estrias"/>
        <w:rPr>
          <w:b/>
          <w:bCs/>
        </w:rPr>
      </w:pPr>
      <w:r w:rsidRPr="00596E44">
        <w:rPr>
          <w:b/>
          <w:bCs/>
        </w:rPr>
        <w:t>Restrições da estória</w:t>
      </w:r>
    </w:p>
    <w:p w14:paraId="1E6219A7" w14:textId="78FC5C4C" w:rsidR="00A66625" w:rsidRDefault="008F079D" w:rsidP="00596E44">
      <w:pPr>
        <w:pStyle w:val="estrias"/>
        <w:numPr>
          <w:ilvl w:val="0"/>
          <w:numId w:val="19"/>
        </w:numPr>
      </w:pPr>
      <w:r>
        <w:t>O professor deve escolher os filtros para as questões.</w:t>
      </w:r>
    </w:p>
    <w:p w14:paraId="046DB571" w14:textId="6CF9DD66" w:rsidR="008F079D" w:rsidRDefault="008F079D" w:rsidP="00596E44">
      <w:pPr>
        <w:pStyle w:val="estrias"/>
        <w:numPr>
          <w:ilvl w:val="0"/>
          <w:numId w:val="19"/>
        </w:numPr>
      </w:pPr>
      <w:r>
        <w:t>A escolha das questões deve ser feita aleatoriamente.</w:t>
      </w:r>
    </w:p>
    <w:p w14:paraId="48AF7E53" w14:textId="643795E1" w:rsidR="008F079D" w:rsidRDefault="008F079D" w:rsidP="00596E44">
      <w:pPr>
        <w:pStyle w:val="estrias"/>
        <w:numPr>
          <w:ilvl w:val="0"/>
          <w:numId w:val="19"/>
        </w:numPr>
      </w:pPr>
      <w:r>
        <w:t>O professor pode remover alguma questão caso não a queira.</w:t>
      </w:r>
    </w:p>
    <w:p w14:paraId="437DBBA5" w14:textId="272D662F" w:rsidR="008F079D" w:rsidRDefault="008F079D" w:rsidP="00596E44">
      <w:pPr>
        <w:pStyle w:val="estrias"/>
        <w:numPr>
          <w:ilvl w:val="0"/>
          <w:numId w:val="19"/>
        </w:numPr>
      </w:pPr>
      <w:r>
        <w:t>O professor deve receber a quantidade de questões disponíveis a partir da combinação de filtros.</w:t>
      </w:r>
    </w:p>
    <w:p w14:paraId="52D6B6DD" w14:textId="67A4CEFA" w:rsidR="00725243" w:rsidRDefault="008F079D" w:rsidP="00596E44">
      <w:pPr>
        <w:pStyle w:val="estrias"/>
        <w:numPr>
          <w:ilvl w:val="0"/>
          <w:numId w:val="19"/>
        </w:numPr>
      </w:pPr>
      <w:r>
        <w:t>O professor deve ser capaz de visualizar quais foram as questões</w:t>
      </w:r>
      <w:r w:rsidR="000D79BC">
        <w:t xml:space="preserve"> restantes dos filtros.</w:t>
      </w:r>
    </w:p>
    <w:p w14:paraId="12321740" w14:textId="77777777" w:rsidR="000C0CCF" w:rsidRDefault="000C0CCF" w:rsidP="000C0CCF"/>
    <w:p w14:paraId="26B2B95C" w14:textId="5A92C737" w:rsidR="000C0CCF" w:rsidRDefault="000C0CCF">
      <w:r>
        <w:t xml:space="preserve">Para a confecção desta interação foi-se pensada da seguinte maneira. Tem-se o nome da atividade, que seria a identificação para o professor. Uma seção contendo as questões que já estão vinculadas a atividade, uma seção contendo os botões de adicionar e remover questões e por último uma seção contendo os filtros aplicados na seleção das questões, juntamente com as questões filtradas. A </w:t>
      </w:r>
      <w:r w:rsidRPr="00596E44">
        <w:rPr>
          <w:highlight w:val="yellow"/>
        </w:rPr>
        <w:t>figura X</w:t>
      </w:r>
      <w:r>
        <w:t xml:space="preserve"> demonstra a seção contendo o nome da atividade juntamente as questões adicionadas a atividade. Na seção que contém as questões adicionadas a atividade é possível ao professor visualizar os dados da questão por meio do botão com o símbolo de olho. Há ainda um campo de seleção com o título escolher, que serve para o professor marcar as questões que quer remover da atividade.</w:t>
      </w:r>
    </w:p>
    <w:p w14:paraId="4BF17028" w14:textId="77777777" w:rsidR="00A05EF6" w:rsidRDefault="00A05EF6" w:rsidP="00596E44"/>
    <w:p w14:paraId="317DC05C" w14:textId="1753750A" w:rsidR="000C0CCF" w:rsidRDefault="000C0CCF" w:rsidP="00725243">
      <w:pPr>
        <w:ind w:firstLine="0"/>
        <w:jc w:val="center"/>
      </w:pPr>
      <w:del w:id="654" w:author="Ryan Lemos" w:date="2019-08-26T21:15:00Z">
        <w:r w:rsidDel="00265637">
          <w:rPr>
            <w:noProof/>
          </w:rPr>
          <w:lastRenderedPageBreak/>
          <w:drawing>
            <wp:inline distT="0" distB="0" distL="0" distR="0" wp14:anchorId="270DCF7C" wp14:editId="7B2D6B8F">
              <wp:extent cx="5101071" cy="2327564"/>
              <wp:effectExtent l="0" t="0" r="444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33085" cy="2342172"/>
                      </a:xfrm>
                      <a:prstGeom prst="rect">
                        <a:avLst/>
                      </a:prstGeom>
                    </pic:spPr>
                  </pic:pic>
                </a:graphicData>
              </a:graphic>
            </wp:inline>
          </w:drawing>
        </w:r>
      </w:del>
      <w:ins w:id="655" w:author="Ryan Lemos" w:date="2019-08-26T21:15:00Z">
        <w:r w:rsidR="00265637" w:rsidRPr="00265637">
          <w:rPr>
            <w:noProof/>
          </w:rPr>
          <w:t xml:space="preserve"> </w:t>
        </w:r>
        <w:r w:rsidR="00265637">
          <w:rPr>
            <w:noProof/>
          </w:rPr>
          <w:drawing>
            <wp:inline distT="0" distB="0" distL="0" distR="0" wp14:anchorId="20FF5FC6" wp14:editId="623FDA91">
              <wp:extent cx="5173980" cy="3062978"/>
              <wp:effectExtent l="0" t="0" r="762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79827" cy="3066439"/>
                      </a:xfrm>
                      <a:prstGeom prst="rect">
                        <a:avLst/>
                      </a:prstGeom>
                    </pic:spPr>
                  </pic:pic>
                </a:graphicData>
              </a:graphic>
            </wp:inline>
          </w:drawing>
        </w:r>
      </w:ins>
    </w:p>
    <w:p w14:paraId="40495D44" w14:textId="77777777" w:rsidR="00C632A2" w:rsidRDefault="00C632A2" w:rsidP="00C632A2"/>
    <w:p w14:paraId="598BDD5B" w14:textId="77777777" w:rsidR="00C632A2" w:rsidRDefault="00C632A2" w:rsidP="00C632A2">
      <w:r>
        <w:t xml:space="preserve">Já a </w:t>
      </w:r>
      <w:r w:rsidRPr="00596E44">
        <w:rPr>
          <w:highlight w:val="yellow"/>
        </w:rPr>
        <w:t>figura X</w:t>
      </w:r>
      <w:r>
        <w:t xml:space="preserve"> representa a continuação dessa interação, em que é possível verificar os botões de ação de remoção e inclusão de questões e os filtros. Vale ressaltar que os botões de ação de inclusão e exclusão de questões só ficam ativos, se para a inclusão houver o número de questões disponíveis para a quantidade especificada, se para exclusão tenha-se marcado uma das questões.</w:t>
      </w:r>
    </w:p>
    <w:p w14:paraId="65B7DC39" w14:textId="77777777" w:rsidR="00AC435E" w:rsidRDefault="00AC435E" w:rsidP="00C632A2"/>
    <w:p w14:paraId="598873B0" w14:textId="698BA33E" w:rsidR="000C0CCF" w:rsidRDefault="000C0CCF" w:rsidP="00725243">
      <w:pPr>
        <w:ind w:firstLine="0"/>
        <w:jc w:val="center"/>
      </w:pPr>
      <w:del w:id="656" w:author="Ryan Lemos" w:date="2019-08-26T21:14:00Z">
        <w:r w:rsidDel="00265637">
          <w:rPr>
            <w:noProof/>
          </w:rPr>
          <w:drawing>
            <wp:inline distT="0" distB="0" distL="0" distR="0" wp14:anchorId="689EC0EA" wp14:editId="70B3461D">
              <wp:extent cx="5370207" cy="2549236"/>
              <wp:effectExtent l="0" t="0" r="1905" b="381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11801" cy="2568981"/>
                      </a:xfrm>
                      <a:prstGeom prst="rect">
                        <a:avLst/>
                      </a:prstGeom>
                    </pic:spPr>
                  </pic:pic>
                </a:graphicData>
              </a:graphic>
            </wp:inline>
          </w:drawing>
        </w:r>
      </w:del>
      <w:ins w:id="657" w:author="Ryan Lemos" w:date="2019-08-26T21:14:00Z">
        <w:r w:rsidR="00265637" w:rsidRPr="00265637">
          <w:rPr>
            <w:noProof/>
          </w:rPr>
          <w:t xml:space="preserve"> </w:t>
        </w:r>
        <w:r w:rsidR="00265637">
          <w:rPr>
            <w:noProof/>
          </w:rPr>
          <w:drawing>
            <wp:inline distT="0" distB="0" distL="0" distR="0" wp14:anchorId="2679D622" wp14:editId="3AAA9B24">
              <wp:extent cx="5760085" cy="325945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3259455"/>
                      </a:xfrm>
                      <a:prstGeom prst="rect">
                        <a:avLst/>
                      </a:prstGeom>
                    </pic:spPr>
                  </pic:pic>
                </a:graphicData>
              </a:graphic>
            </wp:inline>
          </w:drawing>
        </w:r>
      </w:ins>
    </w:p>
    <w:p w14:paraId="62CAFFE0" w14:textId="77777777" w:rsidR="00C632A2" w:rsidRDefault="00C632A2" w:rsidP="00725243">
      <w:pPr>
        <w:ind w:firstLine="0"/>
        <w:jc w:val="center"/>
      </w:pPr>
    </w:p>
    <w:p w14:paraId="20C72585" w14:textId="77777777" w:rsidR="00C632A2" w:rsidRDefault="00C632A2" w:rsidP="00C632A2">
      <w:r>
        <w:lastRenderedPageBreak/>
        <w:t xml:space="preserve">Quanto aos filtros, eles funcionam de maneira interativa, toda vez que o usuário modifica um campo atualiza-se o total de questões disponíveis juntamente com as questões em si. Essas questões filtradas podem ser vistas por meio do botão com o ícone de olho que apresenta a listagem conforme visto na </w:t>
      </w:r>
      <w:r w:rsidRPr="00596E44">
        <w:rPr>
          <w:highlight w:val="yellow"/>
        </w:rPr>
        <w:t>figura X</w:t>
      </w:r>
      <w:r>
        <w:t xml:space="preserve">.  Já em relação a seleção, ela acontece de maneira randômica baseada nas questões filtradas e na quantidade de questões que se quer inserir. Ou seja, a partir da quantidade escolhe-se </w:t>
      </w:r>
      <w:r w:rsidR="00800522">
        <w:t>aleatoriamente dentre as disponíveis até que se tenha todas as questões necessárias.</w:t>
      </w:r>
    </w:p>
    <w:p w14:paraId="12F71D6F" w14:textId="77777777" w:rsidR="00C632A2" w:rsidRDefault="00C632A2" w:rsidP="00C632A2"/>
    <w:p w14:paraId="2D30F50E" w14:textId="315ADBFC" w:rsidR="00C632A2" w:rsidRDefault="00C632A2" w:rsidP="00596E44">
      <w:pPr>
        <w:ind w:firstLine="0"/>
        <w:jc w:val="center"/>
        <w:rPr>
          <w:ins w:id="658" w:author="Ryan Lemos" w:date="2019-08-26T21:17:00Z"/>
          <w:noProof/>
        </w:rPr>
      </w:pPr>
      <w:del w:id="659" w:author="Ryan Lemos" w:date="2019-08-26T21:16:00Z">
        <w:r w:rsidDel="00265637">
          <w:rPr>
            <w:noProof/>
          </w:rPr>
          <w:drawing>
            <wp:inline distT="0" distB="0" distL="0" distR="0" wp14:anchorId="368CD541" wp14:editId="09A7E601">
              <wp:extent cx="4230767" cy="2535382"/>
              <wp:effectExtent l="0" t="0" r="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71789" cy="2559965"/>
                      </a:xfrm>
                      <a:prstGeom prst="rect">
                        <a:avLst/>
                      </a:prstGeom>
                    </pic:spPr>
                  </pic:pic>
                </a:graphicData>
              </a:graphic>
            </wp:inline>
          </w:drawing>
        </w:r>
      </w:del>
      <w:ins w:id="660" w:author="Ryan Lemos" w:date="2019-08-26T21:16:00Z">
        <w:r w:rsidR="00265637" w:rsidRPr="00265637">
          <w:rPr>
            <w:noProof/>
          </w:rPr>
          <w:t xml:space="preserve"> </w:t>
        </w:r>
        <w:r w:rsidR="00265637">
          <w:rPr>
            <w:noProof/>
          </w:rPr>
          <w:drawing>
            <wp:inline distT="0" distB="0" distL="0" distR="0" wp14:anchorId="7A80AB7A" wp14:editId="11BBBE87">
              <wp:extent cx="4930140" cy="2974607"/>
              <wp:effectExtent l="0" t="0" r="381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43006" cy="2982370"/>
                      </a:xfrm>
                      <a:prstGeom prst="rect">
                        <a:avLst/>
                      </a:prstGeom>
                    </pic:spPr>
                  </pic:pic>
                </a:graphicData>
              </a:graphic>
            </wp:inline>
          </w:drawing>
        </w:r>
      </w:ins>
    </w:p>
    <w:p w14:paraId="58015E7E" w14:textId="77777777" w:rsidR="00265637" w:rsidRDefault="00265637" w:rsidP="00596E44">
      <w:pPr>
        <w:ind w:firstLine="0"/>
        <w:jc w:val="center"/>
        <w:rPr>
          <w:ins w:id="661" w:author="Ryan Lemos" w:date="2019-08-26T21:18:00Z"/>
          <w:noProof/>
        </w:rPr>
      </w:pPr>
    </w:p>
    <w:p w14:paraId="05B60EB8" w14:textId="6D36CBB3" w:rsidR="00265637" w:rsidRDefault="00265637">
      <w:pPr>
        <w:rPr>
          <w:ins w:id="662" w:author="Ryan Lemos" w:date="2019-08-26T21:30:00Z"/>
          <w:noProof/>
        </w:rPr>
      </w:pPr>
      <w:ins w:id="663" w:author="Ryan Lemos" w:date="2019-08-26T21:17:00Z">
        <w:r>
          <w:rPr>
            <w:noProof/>
          </w:rPr>
          <w:t>Caso queira visualizar toda a questão é possível pelo mesmo s</w:t>
        </w:r>
      </w:ins>
      <w:ins w:id="664" w:author="Ryan Lemos" w:date="2019-08-26T21:18:00Z">
        <w:r>
          <w:rPr>
            <w:noProof/>
          </w:rPr>
          <w:t>í</w:t>
        </w:r>
      </w:ins>
      <w:ins w:id="665" w:author="Ryan Lemos" w:date="2019-08-26T21:17:00Z">
        <w:r>
          <w:rPr>
            <w:noProof/>
          </w:rPr>
          <w:t>mbolo</w:t>
        </w:r>
      </w:ins>
      <w:ins w:id="666" w:author="Ryan Lemos" w:date="2019-08-26T21:18:00Z">
        <w:r>
          <w:rPr>
            <w:noProof/>
          </w:rPr>
          <w:t xml:space="preserve"> de olho que os dados da questão surgirão, conforme visto na </w:t>
        </w:r>
        <w:r w:rsidRPr="00265637">
          <w:rPr>
            <w:noProof/>
            <w:highlight w:val="yellow"/>
            <w:rPrChange w:id="667" w:author="Ryan Lemos" w:date="2019-08-26T21:18:00Z">
              <w:rPr>
                <w:noProof/>
              </w:rPr>
            </w:rPrChange>
          </w:rPr>
          <w:t>figura x</w:t>
        </w:r>
        <w:r>
          <w:rPr>
            <w:noProof/>
          </w:rPr>
          <w:t xml:space="preserve">. Isso é para em caso </w:t>
        </w:r>
      </w:ins>
      <w:ins w:id="668" w:author="Ryan Lemos" w:date="2019-08-26T21:19:00Z">
        <w:r>
          <w:rPr>
            <w:noProof/>
          </w:rPr>
          <w:t>de o professor querer utilizar questões de outros professores, ele possa conhecer a questão. Conhecendo suas alternativas (se houver) enunciado</w:t>
        </w:r>
      </w:ins>
      <w:ins w:id="669" w:author="Ryan Lemos" w:date="2019-08-26T21:30:00Z">
        <w:r w:rsidR="008150A3">
          <w:rPr>
            <w:noProof/>
          </w:rPr>
          <w:t>, audios vinculados a questão</w:t>
        </w:r>
      </w:ins>
      <w:ins w:id="670" w:author="Ryan Lemos" w:date="2019-08-26T21:19:00Z">
        <w:r>
          <w:rPr>
            <w:noProof/>
          </w:rPr>
          <w:t xml:space="preserve"> e etc.</w:t>
        </w:r>
      </w:ins>
    </w:p>
    <w:p w14:paraId="6BDDB959" w14:textId="504E4F39" w:rsidR="00265637" w:rsidRDefault="00265637">
      <w:pPr>
        <w:ind w:firstLine="0"/>
        <w:jc w:val="center"/>
      </w:pPr>
      <w:ins w:id="671" w:author="Ryan Lemos" w:date="2019-08-26T21:30:00Z">
        <w:r>
          <w:rPr>
            <w:noProof/>
          </w:rPr>
          <w:lastRenderedPageBreak/>
          <w:drawing>
            <wp:inline distT="0" distB="0" distL="0" distR="0" wp14:anchorId="67422E52" wp14:editId="4713AFAF">
              <wp:extent cx="4800600" cy="2935082"/>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15547" cy="2944220"/>
                      </a:xfrm>
                      <a:prstGeom prst="rect">
                        <a:avLst/>
                      </a:prstGeom>
                    </pic:spPr>
                  </pic:pic>
                </a:graphicData>
              </a:graphic>
            </wp:inline>
          </w:drawing>
        </w:r>
      </w:ins>
    </w:p>
    <w:p w14:paraId="4A35E9BC" w14:textId="77777777" w:rsidR="00725243" w:rsidRDefault="00725243">
      <w:pPr>
        <w:ind w:firstLine="0"/>
      </w:pPr>
    </w:p>
    <w:p w14:paraId="1154AE5C" w14:textId="023192D1" w:rsidR="00A5757F" w:rsidRDefault="00A5757F">
      <w:pPr>
        <w:pPrChange w:id="672" w:author="Ryan Lemos" w:date="2019-08-26T21:17:00Z">
          <w:pPr>
            <w:ind w:firstLine="0"/>
          </w:pPr>
        </w:pPrChange>
      </w:pPr>
      <w:r>
        <w:t xml:space="preserve">A estória presente na </w:t>
      </w:r>
      <w:r w:rsidRPr="00596E44">
        <w:rPr>
          <w:highlight w:val="yellow"/>
        </w:rPr>
        <w:t>figura x</w:t>
      </w:r>
      <w:r>
        <w:t xml:space="preserve"> define como se dá a necessidade de edição de uma atividade por um professor. Ele deve ser capaz de manipular a atividade de maneira a inserir manualmente as questões que desejar, e não mais de maneira randômica.</w:t>
      </w:r>
    </w:p>
    <w:p w14:paraId="42DA01FD" w14:textId="77777777" w:rsidR="00300D1E" w:rsidRDefault="00300D1E">
      <w:pPr>
        <w:ind w:firstLine="0"/>
      </w:pPr>
    </w:p>
    <w:p w14:paraId="58148411" w14:textId="12C79C88" w:rsidR="00300D1E" w:rsidRDefault="00300D1E" w:rsidP="00300D1E">
      <w:pPr>
        <w:pStyle w:val="estrias"/>
      </w:pPr>
      <w:r>
        <w:t>Como professor quero ser capaz de editar as atividades que eu criei.</w:t>
      </w:r>
    </w:p>
    <w:p w14:paraId="0ECCC42F" w14:textId="77777777" w:rsidR="00300D1E" w:rsidRDefault="00300D1E" w:rsidP="00596E44">
      <w:pPr>
        <w:pStyle w:val="estrias"/>
      </w:pPr>
    </w:p>
    <w:p w14:paraId="15749122" w14:textId="0D04BF3A" w:rsidR="00300D1E" w:rsidRPr="00596E44" w:rsidRDefault="00300D1E" w:rsidP="00596E44">
      <w:pPr>
        <w:pStyle w:val="estrias"/>
        <w:rPr>
          <w:b/>
          <w:bCs/>
        </w:rPr>
      </w:pPr>
      <w:r w:rsidRPr="00596E44">
        <w:rPr>
          <w:b/>
          <w:bCs/>
        </w:rPr>
        <w:t>Restrições da estória</w:t>
      </w:r>
    </w:p>
    <w:p w14:paraId="0A28C680" w14:textId="4069A911" w:rsidR="00300D1E" w:rsidRDefault="00300D1E" w:rsidP="00596E44">
      <w:pPr>
        <w:pStyle w:val="estrias"/>
        <w:numPr>
          <w:ilvl w:val="0"/>
          <w:numId w:val="18"/>
        </w:numPr>
      </w:pPr>
      <w:r>
        <w:t>A inserção de novas questões deixa de ser aleatória.</w:t>
      </w:r>
    </w:p>
    <w:p w14:paraId="3087C9E4" w14:textId="048FB35B" w:rsidR="00300D1E" w:rsidRDefault="00300D1E" w:rsidP="00596E44">
      <w:pPr>
        <w:pStyle w:val="estrias"/>
        <w:numPr>
          <w:ilvl w:val="0"/>
          <w:numId w:val="18"/>
        </w:numPr>
      </w:pPr>
      <w:r>
        <w:t>Ainda assim deve haver a possibilidade de filtros para as questões.</w:t>
      </w:r>
    </w:p>
    <w:p w14:paraId="57988BA7" w14:textId="1A3519F5" w:rsidR="000E3B98" w:rsidRDefault="000E3B98" w:rsidP="00596E44">
      <w:pPr>
        <w:ind w:firstLine="0"/>
      </w:pPr>
    </w:p>
    <w:p w14:paraId="12326401" w14:textId="77777777" w:rsidR="00A5757F" w:rsidRDefault="00A5757F" w:rsidP="00A5757F"/>
    <w:p w14:paraId="32334824" w14:textId="77777777" w:rsidR="00A5757F" w:rsidRDefault="00A5757F" w:rsidP="00A5757F">
      <w:r>
        <w:t xml:space="preserve">O design é semelhante ao visto </w:t>
      </w:r>
      <w:r w:rsidRPr="00596E44">
        <w:rPr>
          <w:highlight w:val="yellow"/>
        </w:rPr>
        <w:t>na figura x e na figura x</w:t>
      </w:r>
      <w:r>
        <w:t xml:space="preserve">. O que muda é que agora tem-se uma tabela contendo as questões filtradas e o professor escolhe manualmente quais questões ele quer inserir na atividade conforme explicitado na </w:t>
      </w:r>
      <w:r w:rsidRPr="00596E44">
        <w:rPr>
          <w:highlight w:val="yellow"/>
        </w:rPr>
        <w:t>figura x</w:t>
      </w:r>
      <w:r>
        <w:t>.</w:t>
      </w:r>
      <w:r w:rsidR="002739C9">
        <w:t xml:space="preserve"> Os filtros continuam, porém agora o professor tem a capacidade de decidir </w:t>
      </w:r>
      <w:r w:rsidR="007E0DFA">
        <w:t xml:space="preserve">manualmente quais questões se quer manter na atividade. Isso evita o problema de aleatoriedade no sentido em que se queira um conjunto específico de questões, porém há possibilidade dessas questões nunca serem sorteadas. Através da edição o professor é capaz de escolher essas questões e as adicioná-las. </w:t>
      </w:r>
    </w:p>
    <w:p w14:paraId="74635562" w14:textId="77777777" w:rsidR="00AC435E" w:rsidRDefault="00AC435E" w:rsidP="00A5757F"/>
    <w:p w14:paraId="21CF754F" w14:textId="77777777" w:rsidR="002739C9" w:rsidRDefault="002739C9">
      <w:pPr>
        <w:ind w:firstLine="0"/>
      </w:pPr>
      <w:r>
        <w:rPr>
          <w:noProof/>
        </w:rPr>
        <w:lastRenderedPageBreak/>
        <w:drawing>
          <wp:inline distT="0" distB="0" distL="0" distR="0" wp14:anchorId="74E6633F" wp14:editId="457A57C1">
            <wp:extent cx="6004560" cy="2839109"/>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010581" cy="2841956"/>
                    </a:xfrm>
                    <a:prstGeom prst="rect">
                      <a:avLst/>
                    </a:prstGeom>
                  </pic:spPr>
                </pic:pic>
              </a:graphicData>
            </a:graphic>
          </wp:inline>
        </w:drawing>
      </w:r>
    </w:p>
    <w:p w14:paraId="2ED40FF9" w14:textId="77777777" w:rsidR="00E33640" w:rsidRDefault="00E33640">
      <w:pPr>
        <w:ind w:firstLine="0"/>
      </w:pPr>
    </w:p>
    <w:p w14:paraId="187586BF" w14:textId="14DF5819" w:rsidR="00AC435E" w:rsidRDefault="00AC435E" w:rsidP="00885747">
      <w:pPr>
        <w:rPr>
          <w:ins w:id="673" w:author="Ryan Lemos" w:date="2019-08-19T19:21:00Z"/>
        </w:rPr>
      </w:pPr>
      <w:del w:id="674" w:author="Ryan Lemos" w:date="2019-08-19T19:20:00Z">
        <w:r w:rsidDel="00885747">
          <w:delText>Após finalizada a inserção de uma atividade</w:delText>
        </w:r>
      </w:del>
      <w:ins w:id="675" w:author="Ryan Lemos" w:date="2019-08-19T19:20:00Z">
        <w:r w:rsidR="00885747">
          <w:t>Com a criação de atividades,</w:t>
        </w:r>
      </w:ins>
      <w:r>
        <w:t xml:space="preserve"> </w:t>
      </w:r>
      <w:ins w:id="676" w:author="Ryan Lemos" w:date="2019-08-19T19:20:00Z">
        <w:r w:rsidR="00885747">
          <w:t>surge por parte do</w:t>
        </w:r>
      </w:ins>
      <w:del w:id="677" w:author="Ryan Lemos" w:date="2019-08-19T19:20:00Z">
        <w:r w:rsidDel="00885747">
          <w:delText>o</w:delText>
        </w:r>
      </w:del>
      <w:r>
        <w:t xml:space="preserve"> pro</w:t>
      </w:r>
      <w:r w:rsidR="001F718F">
        <w:t>f</w:t>
      </w:r>
      <w:r>
        <w:t xml:space="preserve">essor </w:t>
      </w:r>
      <w:del w:id="678" w:author="Ryan Lemos" w:date="2019-08-19T19:19:00Z">
        <w:r w:rsidDel="00885747">
          <w:delText>pode</w:delText>
        </w:r>
      </w:del>
      <w:ins w:id="679" w:author="Ryan Lemos" w:date="2019-08-19T19:20:00Z">
        <w:r w:rsidR="00885747">
          <w:t xml:space="preserve">a necessidade </w:t>
        </w:r>
      </w:ins>
      <w:ins w:id="680" w:author="Ryan Lemos" w:date="2019-08-19T19:28:00Z">
        <w:r w:rsidR="00D43835">
          <w:t xml:space="preserve">gerenciar as atividades de uma </w:t>
        </w:r>
      </w:ins>
      <w:ins w:id="681" w:author="Ryan Lemos" w:date="2019-08-19T19:29:00Z">
        <w:r w:rsidR="00D43835">
          <w:t>turma</w:t>
        </w:r>
      </w:ins>
      <w:del w:id="682" w:author="Ryan Lemos" w:date="2019-08-19T19:20:00Z">
        <w:r w:rsidDel="00885747">
          <w:delText xml:space="preserve"> necessitar</w:delText>
        </w:r>
      </w:del>
      <w:del w:id="683" w:author="Ryan Lemos" w:date="2019-08-19T19:21:00Z">
        <w:r w:rsidDel="00885747">
          <w:delText xml:space="preserve"> associar uma atividade a uma turma</w:delText>
        </w:r>
      </w:del>
      <w:r>
        <w:t>.</w:t>
      </w:r>
      <w:del w:id="684" w:author="Ryan Lemos" w:date="2019-08-19T19:29:00Z">
        <w:r w:rsidDel="00D43835">
          <w:delText xml:space="preserve"> A estória que descreve isso é vista na </w:delText>
        </w:r>
        <w:r w:rsidRPr="00596E44" w:rsidDel="00D43835">
          <w:rPr>
            <w:highlight w:val="yellow"/>
          </w:rPr>
          <w:delText>figura X</w:delText>
        </w:r>
      </w:del>
      <w:ins w:id="685" w:author="Ryan Lemos" w:date="2019-08-19T19:29:00Z">
        <w:r w:rsidR="00D43835">
          <w:t xml:space="preserve"> Assim surge uma série de estórias, </w:t>
        </w:r>
        <w:r w:rsidR="00D43835" w:rsidRPr="00D43835">
          <w:rPr>
            <w:highlight w:val="yellow"/>
            <w:rPrChange w:id="686" w:author="Ryan Lemos" w:date="2019-08-19T19:29:00Z">
              <w:rPr/>
            </w:rPrChange>
          </w:rPr>
          <w:t>estória x até y</w:t>
        </w:r>
        <w:r w:rsidR="00D43835">
          <w:t xml:space="preserve">, que descrevem o processo de gerenciamento das atividades de uma turma. A </w:t>
        </w:r>
        <w:r w:rsidR="00D43835" w:rsidRPr="00D43835">
          <w:rPr>
            <w:highlight w:val="yellow"/>
            <w:rPrChange w:id="687" w:author="Ryan Lemos" w:date="2019-08-19T19:30:00Z">
              <w:rPr/>
            </w:rPrChange>
          </w:rPr>
          <w:t>estória x</w:t>
        </w:r>
        <w:r w:rsidR="00D43835">
          <w:t xml:space="preserve"> representa o</w:t>
        </w:r>
      </w:ins>
      <w:ins w:id="688" w:author="Ryan Lemos" w:date="2019-08-19T19:30:00Z">
        <w:r w:rsidR="00D43835">
          <w:t xml:space="preserve"> anseio do professor por visualizar as atividades que foram atribuídas aos alunos. </w:t>
        </w:r>
      </w:ins>
      <w:del w:id="689" w:author="Ryan Lemos" w:date="2019-08-19T19:29:00Z">
        <w:r w:rsidDel="00D43835">
          <w:delText>.</w:delText>
        </w:r>
      </w:del>
    </w:p>
    <w:p w14:paraId="4C24977F" w14:textId="77777777" w:rsidR="00642301" w:rsidRDefault="00642301">
      <w:pPr>
        <w:pPrChange w:id="690" w:author="Ryan Lemos" w:date="2019-08-19T19:19:00Z">
          <w:pPr>
            <w:ind w:firstLine="0"/>
          </w:pPr>
        </w:pPrChange>
      </w:pPr>
    </w:p>
    <w:p w14:paraId="6FBF0535" w14:textId="51EDCDCC" w:rsidR="00AC435E" w:rsidRDefault="00642301" w:rsidP="00642301">
      <w:pPr>
        <w:pStyle w:val="estrias"/>
        <w:rPr>
          <w:ins w:id="691" w:author="Ryan Lemos" w:date="2019-08-19T19:23:00Z"/>
        </w:rPr>
      </w:pPr>
      <w:ins w:id="692" w:author="Ryan Lemos" w:date="2019-08-19T19:21:00Z">
        <w:r>
          <w:t xml:space="preserve">Como professor quero ser capaz de </w:t>
        </w:r>
      </w:ins>
      <w:ins w:id="693" w:author="Ryan Lemos" w:date="2019-08-19T19:28:00Z">
        <w:r w:rsidR="00D43835">
          <w:t>visualizar as atividades que enviei aos alunos.</w:t>
        </w:r>
      </w:ins>
    </w:p>
    <w:p w14:paraId="7AF79CDE" w14:textId="7EE83836" w:rsidR="00642301" w:rsidRPr="00D43835" w:rsidRDefault="00642301" w:rsidP="00642301">
      <w:pPr>
        <w:pStyle w:val="estrias"/>
        <w:rPr>
          <w:ins w:id="694" w:author="Ryan Lemos" w:date="2019-08-19T19:22:00Z"/>
          <w:b/>
          <w:bCs/>
          <w:rPrChange w:id="695" w:author="Ryan Lemos" w:date="2019-08-19T19:23:00Z">
            <w:rPr>
              <w:ins w:id="696" w:author="Ryan Lemos" w:date="2019-08-19T19:22:00Z"/>
            </w:rPr>
          </w:rPrChange>
        </w:rPr>
      </w:pPr>
    </w:p>
    <w:p w14:paraId="575FBE6D" w14:textId="05F32FC3" w:rsidR="00D43835" w:rsidDel="00D43835" w:rsidRDefault="00D43835">
      <w:pPr>
        <w:pStyle w:val="estrias"/>
        <w:numPr>
          <w:ilvl w:val="0"/>
          <w:numId w:val="24"/>
        </w:numPr>
        <w:rPr>
          <w:del w:id="697" w:author="Ryan Lemos" w:date="2019-08-19T19:27:00Z"/>
        </w:rPr>
        <w:pPrChange w:id="698" w:author="Ryan Lemos" w:date="2019-08-19T19:23:00Z">
          <w:pPr>
            <w:ind w:firstLine="0"/>
          </w:pPr>
        </w:pPrChange>
      </w:pPr>
    </w:p>
    <w:p w14:paraId="25881E53" w14:textId="77777777" w:rsidR="00642301" w:rsidRDefault="00642301" w:rsidP="00885747">
      <w:pPr>
        <w:rPr>
          <w:ins w:id="699" w:author="Ryan Lemos" w:date="2019-08-19T19:21:00Z"/>
        </w:rPr>
      </w:pPr>
    </w:p>
    <w:p w14:paraId="0E37A876" w14:textId="32D4B748" w:rsidR="00AC435E" w:rsidRDefault="00AC435E">
      <w:pPr>
        <w:pPrChange w:id="700" w:author="Ryan Lemos" w:date="2019-08-19T19:19:00Z">
          <w:pPr>
            <w:ind w:firstLine="0"/>
          </w:pPr>
        </w:pPrChange>
      </w:pPr>
      <w:r>
        <w:t>O professor pode associar a atividade por meio de uma nova aba na página ao qual se gere as turmas. Ao clicar na aba atividades surgem as atividades já associadas a turma, e algumas opções de ações possíveis. A figura x representa a listagem das atividades associadas a uma turma.</w:t>
      </w:r>
    </w:p>
    <w:p w14:paraId="0846610E" w14:textId="71A19B9A" w:rsidR="00AC435E" w:rsidRDefault="00AC435E" w:rsidP="00596E44">
      <w:pPr>
        <w:ind w:firstLine="0"/>
        <w:jc w:val="center"/>
        <w:rPr>
          <w:ins w:id="701" w:author="Ryan Lemos" w:date="2019-08-19T20:00:00Z"/>
        </w:rPr>
      </w:pPr>
      <w:r>
        <w:rPr>
          <w:noProof/>
        </w:rPr>
        <w:lastRenderedPageBreak/>
        <w:drawing>
          <wp:inline distT="0" distB="0" distL="0" distR="0" wp14:anchorId="0185684D" wp14:editId="75FEF5A3">
            <wp:extent cx="4838794" cy="2500746"/>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57183" cy="2510249"/>
                    </a:xfrm>
                    <a:prstGeom prst="rect">
                      <a:avLst/>
                    </a:prstGeom>
                  </pic:spPr>
                </pic:pic>
              </a:graphicData>
            </a:graphic>
          </wp:inline>
        </w:drawing>
      </w:r>
    </w:p>
    <w:p w14:paraId="5FDB4F97" w14:textId="77777777" w:rsidR="001B007E" w:rsidRDefault="001B007E" w:rsidP="00596E44">
      <w:pPr>
        <w:ind w:firstLine="0"/>
        <w:jc w:val="center"/>
        <w:rPr>
          <w:ins w:id="702" w:author="Ryan Lemos" w:date="2019-08-19T20:00:00Z"/>
        </w:rPr>
      </w:pPr>
    </w:p>
    <w:p w14:paraId="091D18A4" w14:textId="7B893C61" w:rsidR="001B007E" w:rsidRDefault="001B007E">
      <w:pPr>
        <w:rPr>
          <w:ins w:id="703" w:author="Ryan Lemos" w:date="2019-08-19T20:00:00Z"/>
        </w:rPr>
        <w:pPrChange w:id="704" w:author="Ryan Lemos" w:date="2019-08-19T20:01:00Z">
          <w:pPr>
            <w:ind w:firstLine="0"/>
            <w:jc w:val="center"/>
          </w:pPr>
        </w:pPrChange>
      </w:pPr>
      <w:ins w:id="705" w:author="Ryan Lemos" w:date="2019-08-19T20:00:00Z">
        <w:r w:rsidRPr="001B007E">
          <w:rPr>
            <w:highlight w:val="magenta"/>
            <w:rPrChange w:id="706" w:author="Ryan Lemos" w:date="2019-08-19T20:01:00Z">
              <w:rPr/>
            </w:rPrChange>
          </w:rPr>
          <w:t>Escrever sobre a estória.</w:t>
        </w:r>
      </w:ins>
    </w:p>
    <w:p w14:paraId="5ADE3DFD" w14:textId="77777777" w:rsidR="001B007E" w:rsidRDefault="001B007E" w:rsidP="00596E44">
      <w:pPr>
        <w:ind w:firstLine="0"/>
        <w:jc w:val="center"/>
        <w:rPr>
          <w:ins w:id="707" w:author="Ryan Lemos" w:date="2019-08-19T19:31:00Z"/>
        </w:rPr>
      </w:pPr>
    </w:p>
    <w:p w14:paraId="2AE084BF" w14:textId="77777777" w:rsidR="001B007E" w:rsidRDefault="001B007E" w:rsidP="001B007E">
      <w:pPr>
        <w:pStyle w:val="estrias"/>
        <w:rPr>
          <w:ins w:id="708" w:author="Ryan Lemos" w:date="2019-08-19T20:00:00Z"/>
        </w:rPr>
      </w:pPr>
      <w:ins w:id="709" w:author="Ryan Lemos" w:date="2019-08-19T20:00:00Z">
        <w:r>
          <w:t>Como professor quero ser capaz de atribuir atividades aos meus alunos, definindo ou não prazos de entrega, se será feita em sala ou não.</w:t>
        </w:r>
      </w:ins>
    </w:p>
    <w:p w14:paraId="0CF74B03" w14:textId="77777777" w:rsidR="00061602" w:rsidRDefault="00061602" w:rsidP="00596E44">
      <w:pPr>
        <w:ind w:firstLine="0"/>
        <w:jc w:val="center"/>
      </w:pPr>
    </w:p>
    <w:p w14:paraId="0F0613AE" w14:textId="77777777" w:rsidR="00226055" w:rsidRDefault="00226055">
      <w:pPr>
        <w:ind w:firstLine="0"/>
      </w:pPr>
    </w:p>
    <w:p w14:paraId="772DB986" w14:textId="57437905" w:rsidR="00AC435E" w:rsidRDefault="00AC435E" w:rsidP="00596E44">
      <w:pPr>
        <w:rPr>
          <w:ins w:id="710" w:author="Ryan Lemos" w:date="2019-08-19T19:30:00Z"/>
        </w:rPr>
      </w:pPr>
      <w:r>
        <w:t xml:space="preserve">Ao clicar no botão </w:t>
      </w:r>
      <w:r w:rsidR="004F46AF">
        <w:t>‘</w:t>
      </w:r>
      <w:r>
        <w:t>associar uma atividade a turma</w:t>
      </w:r>
      <w:r w:rsidR="004F46AF">
        <w:t>’,</w:t>
      </w:r>
      <w:r>
        <w:t xml:space="preserve"> surge-se uma tela conforme visto na </w:t>
      </w:r>
      <w:r w:rsidRPr="00596E44">
        <w:rPr>
          <w:highlight w:val="yellow"/>
        </w:rPr>
        <w:t>figura x</w:t>
      </w:r>
      <w:r>
        <w:t>. Nela o professor pode definir qual atividade ele quer aplicar (dentre as cadastradas), se quer que a atividade seja resolvida em sala ou pelo ambiente, e ainda se é avaliativa ou não.</w:t>
      </w:r>
      <w:r w:rsidR="00226055">
        <w:t xml:space="preserve"> Se o professor decidir pela resolução no ambiente</w:t>
      </w:r>
      <w:r w:rsidR="004F46AF">
        <w:t xml:space="preserve"> e a atividade não for avaliativa,</w:t>
      </w:r>
      <w:r w:rsidR="00226055">
        <w:t xml:space="preserve"> surge-se a opção de escolha de quais alunos o professor quer que receba aquela atividade. </w:t>
      </w:r>
      <w:r>
        <w:t xml:space="preserve">Caso o professor decida por </w:t>
      </w:r>
      <w:r w:rsidR="00226055">
        <w:t xml:space="preserve">uma atividade avaliativa e no ambiente surge-se um novo campo que diz respeito a um prazo para a resolução da atividade (esse campo é opcional). </w:t>
      </w:r>
    </w:p>
    <w:p w14:paraId="528688A9" w14:textId="77777777" w:rsidR="00D43835" w:rsidRDefault="00D43835" w:rsidP="00596E44"/>
    <w:p w14:paraId="3033362D" w14:textId="6FA51341" w:rsidR="00A5757F" w:rsidDel="001B007E" w:rsidRDefault="00A5757F">
      <w:pPr>
        <w:pStyle w:val="estrias"/>
        <w:rPr>
          <w:del w:id="711" w:author="Ryan Lemos" w:date="2019-08-19T20:00:00Z"/>
        </w:rPr>
        <w:pPrChange w:id="712" w:author="Ryan Lemos" w:date="2019-08-19T19:33:00Z">
          <w:pPr/>
        </w:pPrChange>
      </w:pPr>
    </w:p>
    <w:p w14:paraId="37B236C9" w14:textId="0CA0544E" w:rsidR="00AC435E" w:rsidRDefault="00AC435E" w:rsidP="00596E44">
      <w:pPr>
        <w:ind w:firstLine="0"/>
        <w:jc w:val="center"/>
        <w:rPr>
          <w:ins w:id="713" w:author="Ryan Lemos" w:date="2019-08-19T20:01:00Z"/>
        </w:rPr>
      </w:pPr>
      <w:commentRangeStart w:id="714"/>
      <w:r w:rsidRPr="00021305">
        <w:rPr>
          <w:noProof/>
        </w:rPr>
        <w:drawing>
          <wp:inline distT="0" distB="0" distL="0" distR="0" wp14:anchorId="354F05D1" wp14:editId="339EEE74">
            <wp:extent cx="5346632" cy="3221182"/>
            <wp:effectExtent l="0" t="0" r="6985"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71206" cy="3235987"/>
                    </a:xfrm>
                    <a:prstGeom prst="rect">
                      <a:avLst/>
                    </a:prstGeom>
                  </pic:spPr>
                </pic:pic>
              </a:graphicData>
            </a:graphic>
          </wp:inline>
        </w:drawing>
      </w:r>
      <w:commentRangeEnd w:id="714"/>
      <w:r w:rsidR="00021305">
        <w:rPr>
          <w:rStyle w:val="Refdecomentrio"/>
        </w:rPr>
        <w:commentReference w:id="714"/>
      </w:r>
    </w:p>
    <w:p w14:paraId="7DCEF72B" w14:textId="77777777" w:rsidR="001B007E" w:rsidRDefault="001B007E" w:rsidP="00596E44">
      <w:pPr>
        <w:ind w:firstLine="0"/>
        <w:jc w:val="center"/>
        <w:rPr>
          <w:ins w:id="715" w:author="Ryan Lemos" w:date="2019-08-19T19:35:00Z"/>
        </w:rPr>
      </w:pPr>
    </w:p>
    <w:p w14:paraId="0803960E" w14:textId="77777777" w:rsidR="001B007E" w:rsidRDefault="001B007E" w:rsidP="001B007E">
      <w:pPr>
        <w:rPr>
          <w:ins w:id="716" w:author="Ryan Lemos" w:date="2019-08-19T20:01:00Z"/>
        </w:rPr>
      </w:pPr>
      <w:ins w:id="717" w:author="Ryan Lemos" w:date="2019-08-19T20:01:00Z">
        <w:r w:rsidRPr="00263FA0">
          <w:rPr>
            <w:highlight w:val="magenta"/>
          </w:rPr>
          <w:t>Escrever sobre a estória.</w:t>
        </w:r>
      </w:ins>
    </w:p>
    <w:p w14:paraId="72807F97" w14:textId="77777777" w:rsidR="00061602" w:rsidRDefault="00061602" w:rsidP="00596E44">
      <w:pPr>
        <w:ind w:firstLine="0"/>
        <w:jc w:val="center"/>
        <w:rPr>
          <w:ins w:id="718" w:author="Ryan Lemos" w:date="2019-08-19T19:34:00Z"/>
        </w:rPr>
      </w:pPr>
    </w:p>
    <w:p w14:paraId="177BBB35" w14:textId="4470C011" w:rsidR="00061602" w:rsidRDefault="00061602">
      <w:pPr>
        <w:pStyle w:val="estrias"/>
        <w:pPrChange w:id="719" w:author="Ryan Lemos" w:date="2019-08-19T19:34:00Z">
          <w:pPr>
            <w:ind w:firstLine="0"/>
            <w:jc w:val="center"/>
          </w:pPr>
        </w:pPrChange>
      </w:pPr>
      <w:ins w:id="720" w:author="Ryan Lemos" w:date="2019-08-19T19:34:00Z">
        <w:r>
          <w:t>Como professor necessito ser capaz de visualizar o resultado dos meus aluno</w:t>
        </w:r>
      </w:ins>
      <w:ins w:id="721" w:author="Ryan Lemos" w:date="2019-08-19T19:35:00Z">
        <w:r>
          <w:t>s em uma atividade enviada a eles.</w:t>
        </w:r>
      </w:ins>
    </w:p>
    <w:p w14:paraId="4AECA013" w14:textId="77777777" w:rsidR="00AC435E" w:rsidRDefault="00AC435E"/>
    <w:p w14:paraId="72C5D7AF" w14:textId="77777777" w:rsidR="00226055" w:rsidRDefault="00226055">
      <w:r>
        <w:t xml:space="preserve">Ainda é possível ao professor por meio do botão roxo com símbolo ‘i) (conforme </w:t>
      </w:r>
      <w:r w:rsidRPr="00596E44">
        <w:rPr>
          <w:highlight w:val="yellow"/>
        </w:rPr>
        <w:t>figura X</w:t>
      </w:r>
      <w:r>
        <w:t xml:space="preserve">) receber a informação das notas dos alunos para aquela atividade. </w:t>
      </w:r>
      <w:r w:rsidR="004F46AF">
        <w:t>Além disso é através dessa tela que o professor será capaz de reiniciar uma atividade, caso necessário. Por exemplo, houve um erro na hora do aluno responder a atividade, o professor então pode reiniciar a atividade, perdendo notas anteriores, e o aluno será capaz de fazer o exercício novamente.</w:t>
      </w:r>
    </w:p>
    <w:p w14:paraId="2AF04C29" w14:textId="77777777" w:rsidR="004F46AF" w:rsidRDefault="004F46AF"/>
    <w:p w14:paraId="5FA696D6" w14:textId="45B1CF16" w:rsidR="00226055" w:rsidRDefault="00226055" w:rsidP="00596E44">
      <w:pPr>
        <w:ind w:firstLine="0"/>
        <w:jc w:val="center"/>
        <w:rPr>
          <w:ins w:id="722" w:author="Ryan Lemos" w:date="2019-08-19T20:01:00Z"/>
        </w:rPr>
      </w:pPr>
      <w:del w:id="723" w:author="Ryan Lemos" w:date="2019-08-26T21:32:00Z">
        <w:r w:rsidDel="008F460B">
          <w:rPr>
            <w:noProof/>
          </w:rPr>
          <w:lastRenderedPageBreak/>
          <w:drawing>
            <wp:inline distT="0" distB="0" distL="0" distR="0" wp14:anchorId="0C0AA005" wp14:editId="271C5936">
              <wp:extent cx="3997037" cy="2382536"/>
              <wp:effectExtent l="0" t="0" r="381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25568" cy="2399543"/>
                      </a:xfrm>
                      <a:prstGeom prst="rect">
                        <a:avLst/>
                      </a:prstGeom>
                    </pic:spPr>
                  </pic:pic>
                </a:graphicData>
              </a:graphic>
            </wp:inline>
          </w:drawing>
        </w:r>
      </w:del>
      <w:ins w:id="724" w:author="Ryan Lemos" w:date="2019-08-26T21:32:00Z">
        <w:r w:rsidR="008F460B" w:rsidRPr="008F460B">
          <w:rPr>
            <w:noProof/>
          </w:rPr>
          <w:t xml:space="preserve"> </w:t>
        </w:r>
        <w:r w:rsidR="008F460B">
          <w:rPr>
            <w:noProof/>
          </w:rPr>
          <w:drawing>
            <wp:inline distT="0" distB="0" distL="0" distR="0" wp14:anchorId="68447779" wp14:editId="5776784C">
              <wp:extent cx="4709160" cy="2814802"/>
              <wp:effectExtent l="0" t="0" r="0" b="508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19211" cy="2820810"/>
                      </a:xfrm>
                      <a:prstGeom prst="rect">
                        <a:avLst/>
                      </a:prstGeom>
                    </pic:spPr>
                  </pic:pic>
                </a:graphicData>
              </a:graphic>
            </wp:inline>
          </w:drawing>
        </w:r>
      </w:ins>
    </w:p>
    <w:p w14:paraId="24B53498" w14:textId="77777777" w:rsidR="001B007E" w:rsidRDefault="001B007E" w:rsidP="001B007E">
      <w:pPr>
        <w:ind w:firstLine="0"/>
        <w:jc w:val="center"/>
        <w:rPr>
          <w:ins w:id="725" w:author="Ryan Lemos" w:date="2019-08-19T20:01:00Z"/>
        </w:rPr>
      </w:pPr>
    </w:p>
    <w:p w14:paraId="56AF6297" w14:textId="77777777" w:rsidR="001B007E" w:rsidRDefault="001B007E" w:rsidP="001B007E">
      <w:pPr>
        <w:rPr>
          <w:ins w:id="726" w:author="Ryan Lemos" w:date="2019-08-19T20:01:00Z"/>
        </w:rPr>
      </w:pPr>
      <w:ins w:id="727" w:author="Ryan Lemos" w:date="2019-08-19T20:01:00Z">
        <w:r w:rsidRPr="00263FA0">
          <w:rPr>
            <w:highlight w:val="magenta"/>
          </w:rPr>
          <w:t>Escrever sobre a estória.</w:t>
        </w:r>
      </w:ins>
    </w:p>
    <w:p w14:paraId="3497200C" w14:textId="77777777" w:rsidR="001B007E" w:rsidDel="001B007E" w:rsidRDefault="001B007E" w:rsidP="00596E44">
      <w:pPr>
        <w:ind w:firstLine="0"/>
        <w:jc w:val="center"/>
        <w:rPr>
          <w:del w:id="728" w:author="Ryan Lemos" w:date="2019-08-19T20:01:00Z"/>
        </w:rPr>
      </w:pPr>
    </w:p>
    <w:p w14:paraId="14F576B2" w14:textId="77777777" w:rsidR="006D241F" w:rsidDel="001B007E" w:rsidRDefault="006D241F" w:rsidP="00226055">
      <w:pPr>
        <w:ind w:firstLine="0"/>
        <w:rPr>
          <w:del w:id="729" w:author="Ryan Lemos" w:date="2019-08-19T20:01:00Z"/>
        </w:rPr>
      </w:pPr>
    </w:p>
    <w:p w14:paraId="42DE6F9D" w14:textId="77777777" w:rsidR="00061602" w:rsidRDefault="00061602">
      <w:pPr>
        <w:ind w:firstLine="0"/>
        <w:rPr>
          <w:ins w:id="730" w:author="Ryan Lemos" w:date="2019-08-19T19:35:00Z"/>
        </w:rPr>
        <w:pPrChange w:id="731" w:author="Ryan Lemos" w:date="2019-08-19T20:01:00Z">
          <w:pPr/>
        </w:pPrChange>
      </w:pPr>
    </w:p>
    <w:p w14:paraId="432898F3" w14:textId="08AEFD30" w:rsidR="00061602" w:rsidRDefault="002635CF" w:rsidP="00061602">
      <w:pPr>
        <w:pStyle w:val="estrias"/>
        <w:rPr>
          <w:ins w:id="732" w:author="Ryan Lemos" w:date="2019-08-19T19:36:00Z"/>
        </w:rPr>
      </w:pPr>
      <w:ins w:id="733" w:author="Ryan Lemos" w:date="2019-08-19T19:58:00Z">
        <w:r>
          <w:t>Como professor necessito</w:t>
        </w:r>
      </w:ins>
      <w:ins w:id="734" w:author="Ryan Lemos" w:date="2019-08-19T19:59:00Z">
        <w:r>
          <w:t xml:space="preserve"> ser apto</w:t>
        </w:r>
      </w:ins>
      <w:ins w:id="735" w:author="Ryan Lemos" w:date="2019-08-19T19:35:00Z">
        <w:r w:rsidR="00061602" w:rsidRPr="00061602">
          <w:t xml:space="preserve"> </w:t>
        </w:r>
      </w:ins>
      <w:ins w:id="736" w:author="Ryan Lemos" w:date="2019-08-19T19:59:00Z">
        <w:r>
          <w:t>a</w:t>
        </w:r>
      </w:ins>
      <w:ins w:id="737" w:author="Ryan Lemos" w:date="2019-08-19T19:35:00Z">
        <w:r w:rsidR="00061602" w:rsidRPr="00061602">
          <w:t xml:space="preserve"> alterar a pontuação d</w:t>
        </w:r>
      </w:ins>
      <w:ins w:id="738" w:author="Ryan Lemos" w:date="2019-08-19T19:59:00Z">
        <w:r w:rsidR="001B007E">
          <w:t>e uma</w:t>
        </w:r>
      </w:ins>
      <w:ins w:id="739" w:author="Ryan Lemos" w:date="2019-08-19T19:35:00Z">
        <w:r w:rsidR="00061602" w:rsidRPr="00061602">
          <w:t xml:space="preserve"> atividade.</w:t>
        </w:r>
      </w:ins>
    </w:p>
    <w:p w14:paraId="347F9BBE" w14:textId="77777777" w:rsidR="00061602" w:rsidRPr="00061602" w:rsidRDefault="00061602">
      <w:pPr>
        <w:pStyle w:val="estrias"/>
        <w:rPr>
          <w:ins w:id="740" w:author="Ryan Lemos" w:date="2019-08-19T19:35:00Z"/>
        </w:rPr>
        <w:pPrChange w:id="741" w:author="Ryan Lemos" w:date="2019-08-19T19:36:00Z">
          <w:pPr>
            <w:pStyle w:val="estrias"/>
            <w:numPr>
              <w:numId w:val="24"/>
            </w:numPr>
            <w:ind w:left="3207" w:hanging="360"/>
          </w:pPr>
        </w:pPrChange>
      </w:pPr>
    </w:p>
    <w:p w14:paraId="69566BE0" w14:textId="7B7EE558" w:rsidR="00061602" w:rsidRPr="00061602" w:rsidRDefault="00061602" w:rsidP="00061602">
      <w:pPr>
        <w:pStyle w:val="estrias"/>
        <w:rPr>
          <w:ins w:id="742" w:author="Ryan Lemos" w:date="2019-08-19T19:36:00Z"/>
          <w:b/>
          <w:bCs/>
          <w:rPrChange w:id="743" w:author="Ryan Lemos" w:date="2019-08-19T19:36:00Z">
            <w:rPr>
              <w:ins w:id="744" w:author="Ryan Lemos" w:date="2019-08-19T19:36:00Z"/>
            </w:rPr>
          </w:rPrChange>
        </w:rPr>
      </w:pPr>
      <w:ins w:id="745" w:author="Ryan Lemos" w:date="2019-08-19T19:35:00Z">
        <w:r w:rsidRPr="00061602">
          <w:rPr>
            <w:b/>
            <w:bCs/>
            <w:rPrChange w:id="746" w:author="Ryan Lemos" w:date="2019-08-19T19:36:00Z">
              <w:rPr/>
            </w:rPrChange>
          </w:rPr>
          <w:t>Restr</w:t>
        </w:r>
      </w:ins>
      <w:ins w:id="747" w:author="Ryan Lemos" w:date="2019-08-19T19:36:00Z">
        <w:r w:rsidRPr="00061602">
          <w:rPr>
            <w:b/>
            <w:bCs/>
            <w:rPrChange w:id="748" w:author="Ryan Lemos" w:date="2019-08-19T19:36:00Z">
              <w:rPr/>
            </w:rPrChange>
          </w:rPr>
          <w:t>ições da estória:</w:t>
        </w:r>
      </w:ins>
    </w:p>
    <w:p w14:paraId="4E316B23" w14:textId="7FCE0ADB" w:rsidR="00061602" w:rsidRPr="00061602" w:rsidRDefault="00061602">
      <w:pPr>
        <w:pStyle w:val="estrias"/>
        <w:numPr>
          <w:ilvl w:val="0"/>
          <w:numId w:val="24"/>
        </w:numPr>
        <w:rPr>
          <w:ins w:id="749" w:author="Ryan Lemos" w:date="2019-08-19T19:35:00Z"/>
        </w:rPr>
      </w:pPr>
      <w:ins w:id="750" w:author="Ryan Lemos" w:date="2019-08-19T19:36:00Z">
        <w:r>
          <w:t>Só será possível alterar a pontuação de uma atividade caso nenhum aluno a tenha iniciado.</w:t>
        </w:r>
      </w:ins>
    </w:p>
    <w:p w14:paraId="69906F46" w14:textId="77777777" w:rsidR="00061602" w:rsidRDefault="00061602" w:rsidP="00596E44">
      <w:pPr>
        <w:rPr>
          <w:ins w:id="751" w:author="Ryan Lemos" w:date="2019-08-19T19:35:00Z"/>
        </w:rPr>
      </w:pPr>
    </w:p>
    <w:p w14:paraId="27D7542C" w14:textId="6A6CC362" w:rsidR="006D241F" w:rsidRDefault="006D241F" w:rsidP="00596E44">
      <w:r>
        <w:t xml:space="preserve">A partir do botão laranja com símbolo de listagem conforme visto na </w:t>
      </w:r>
      <w:r w:rsidRPr="00596E44">
        <w:rPr>
          <w:highlight w:val="yellow"/>
        </w:rPr>
        <w:t>figura X</w:t>
      </w:r>
      <w:r>
        <w:t xml:space="preserve">, o professor pode definir a pontuação da atividade, e definir também quanto vale cada questão da atividade. A </w:t>
      </w:r>
      <w:r w:rsidRPr="00596E44">
        <w:rPr>
          <w:highlight w:val="yellow"/>
        </w:rPr>
        <w:t>figura x</w:t>
      </w:r>
      <w:r>
        <w:t xml:space="preserve"> representa essa interação. Nela ainda é possível ao professor definir que todas as questões valham a mesma pontuação (caso não queira definir pontuações diferentes). Com isso o professor pode definir a seu critério como será distribuída a pontuação da atividade.</w:t>
      </w:r>
    </w:p>
    <w:p w14:paraId="0AC4D6BB" w14:textId="77777777" w:rsidR="006D241F" w:rsidRDefault="006D241F" w:rsidP="00226055">
      <w:pPr>
        <w:ind w:firstLine="0"/>
      </w:pPr>
    </w:p>
    <w:p w14:paraId="3C6E86FF" w14:textId="76F96858" w:rsidR="00226055" w:rsidRDefault="00226055" w:rsidP="00A23065">
      <w:pPr>
        <w:ind w:firstLine="0"/>
        <w:jc w:val="center"/>
        <w:rPr>
          <w:ins w:id="752" w:author="Ryan Lemos" w:date="2019-08-19T20:01:00Z"/>
        </w:rPr>
      </w:pPr>
      <w:del w:id="753" w:author="Ryan Lemos" w:date="2019-08-26T21:33:00Z">
        <w:r w:rsidDel="008F460B">
          <w:rPr>
            <w:noProof/>
          </w:rPr>
          <w:lastRenderedPageBreak/>
          <w:drawing>
            <wp:inline distT="0" distB="0" distL="0" distR="0" wp14:anchorId="1C89DEA4" wp14:editId="373D26F3">
              <wp:extent cx="4625340" cy="2784585"/>
              <wp:effectExtent l="0" t="0" r="381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54491" cy="2802135"/>
                      </a:xfrm>
                      <a:prstGeom prst="rect">
                        <a:avLst/>
                      </a:prstGeom>
                    </pic:spPr>
                  </pic:pic>
                </a:graphicData>
              </a:graphic>
            </wp:inline>
          </w:drawing>
        </w:r>
      </w:del>
      <w:ins w:id="754" w:author="Ryan Lemos" w:date="2019-08-26T21:33:00Z">
        <w:r w:rsidR="008F460B" w:rsidRPr="008F460B">
          <w:rPr>
            <w:noProof/>
          </w:rPr>
          <w:t xml:space="preserve"> </w:t>
        </w:r>
        <w:r w:rsidR="008F460B">
          <w:rPr>
            <w:noProof/>
          </w:rPr>
          <w:drawing>
            <wp:inline distT="0" distB="0" distL="0" distR="0" wp14:anchorId="4C17F25F" wp14:editId="272EEE64">
              <wp:extent cx="5760085" cy="3442970"/>
              <wp:effectExtent l="0" t="0" r="0" b="508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085" cy="3442970"/>
                      </a:xfrm>
                      <a:prstGeom prst="rect">
                        <a:avLst/>
                      </a:prstGeom>
                    </pic:spPr>
                  </pic:pic>
                </a:graphicData>
              </a:graphic>
            </wp:inline>
          </w:drawing>
        </w:r>
      </w:ins>
    </w:p>
    <w:p w14:paraId="19CB6FA0" w14:textId="77777777" w:rsidR="001B007E" w:rsidRDefault="001B007E" w:rsidP="001B007E">
      <w:pPr>
        <w:ind w:firstLine="0"/>
        <w:jc w:val="center"/>
        <w:rPr>
          <w:ins w:id="755" w:author="Ryan Lemos" w:date="2019-08-19T20:01:00Z"/>
        </w:rPr>
      </w:pPr>
    </w:p>
    <w:p w14:paraId="658AD2F2" w14:textId="2B02EEEE" w:rsidR="001B007E" w:rsidRDefault="001B007E">
      <w:pPr>
        <w:rPr>
          <w:ins w:id="756" w:author="Ryan Lemos" w:date="2019-08-19T19:37:00Z"/>
        </w:rPr>
        <w:pPrChange w:id="757" w:author="Ryan Lemos" w:date="2019-08-19T20:01:00Z">
          <w:pPr>
            <w:ind w:firstLine="0"/>
            <w:jc w:val="center"/>
          </w:pPr>
        </w:pPrChange>
      </w:pPr>
      <w:ins w:id="758" w:author="Ryan Lemos" w:date="2019-08-19T20:01:00Z">
        <w:r w:rsidRPr="00263FA0">
          <w:rPr>
            <w:highlight w:val="magenta"/>
          </w:rPr>
          <w:t>Escrever sobre a estória.</w:t>
        </w:r>
      </w:ins>
    </w:p>
    <w:p w14:paraId="728214B5" w14:textId="77777777" w:rsidR="00061602" w:rsidRDefault="00061602" w:rsidP="00A23065">
      <w:pPr>
        <w:ind w:firstLine="0"/>
        <w:jc w:val="center"/>
        <w:rPr>
          <w:ins w:id="759" w:author="Ryan Lemos" w:date="2019-08-19T19:37:00Z"/>
        </w:rPr>
      </w:pPr>
    </w:p>
    <w:p w14:paraId="2A61B679" w14:textId="2ADE1593" w:rsidR="00061602" w:rsidRDefault="00061602">
      <w:pPr>
        <w:pStyle w:val="estrias"/>
        <w:pPrChange w:id="760" w:author="Ryan Lemos" w:date="2019-08-19T19:37:00Z">
          <w:pPr>
            <w:ind w:firstLine="0"/>
            <w:jc w:val="center"/>
          </w:pPr>
        </w:pPrChange>
      </w:pPr>
      <w:ins w:id="761" w:author="Ryan Lemos" w:date="2019-08-19T19:37:00Z">
        <w:r>
          <w:t xml:space="preserve">Como professor desejo </w:t>
        </w:r>
        <w:r w:rsidRPr="00C33B5F">
          <w:t>se</w:t>
        </w:r>
        <w:r>
          <w:t xml:space="preserve">r </w:t>
        </w:r>
        <w:r w:rsidRPr="00C33B5F">
          <w:t>capaz de alterar o resultado dos alunos (caso o exercício for feito em sala).</w:t>
        </w:r>
      </w:ins>
    </w:p>
    <w:p w14:paraId="773DADEA" w14:textId="77777777" w:rsidR="00A23065" w:rsidRDefault="00A23065" w:rsidP="00A23065"/>
    <w:p w14:paraId="1445DC93" w14:textId="77777777" w:rsidR="00A23065" w:rsidRDefault="00A23065" w:rsidP="00A23065">
      <w:r>
        <w:t xml:space="preserve">Em caso de atividades realizadas em sala o professor pode alterar a nota do aluno por meio do botão azul com ícone de prancheta conforme visto na </w:t>
      </w:r>
      <w:r w:rsidRPr="00596E44">
        <w:rPr>
          <w:highlight w:val="yellow"/>
        </w:rPr>
        <w:t>figura x</w:t>
      </w:r>
      <w:r>
        <w:t xml:space="preserve">, ao clicar surge uma tela contendo os nomes dos alunos juntamente com o seu resultado para aquela atividade conforme explicitado na </w:t>
      </w:r>
      <w:r w:rsidRPr="00596E44">
        <w:rPr>
          <w:highlight w:val="yellow"/>
        </w:rPr>
        <w:t>figura x</w:t>
      </w:r>
      <w:r>
        <w:t>.</w:t>
      </w:r>
    </w:p>
    <w:p w14:paraId="572BC2E6" w14:textId="77777777" w:rsidR="00A23065" w:rsidRDefault="00A23065"/>
    <w:p w14:paraId="44E0E70B" w14:textId="00099BA6" w:rsidR="00226055" w:rsidRDefault="00226055" w:rsidP="00A23065">
      <w:pPr>
        <w:ind w:firstLine="0"/>
        <w:jc w:val="center"/>
        <w:rPr>
          <w:ins w:id="762" w:author="Ryan Lemos" w:date="2019-08-19T20:01:00Z"/>
        </w:rPr>
      </w:pPr>
      <w:del w:id="763" w:author="Ryan Lemos" w:date="2019-08-26T21:34:00Z">
        <w:r w:rsidDel="008F460B">
          <w:rPr>
            <w:noProof/>
          </w:rPr>
          <w:lastRenderedPageBreak/>
          <w:drawing>
            <wp:inline distT="0" distB="0" distL="0" distR="0" wp14:anchorId="57091890" wp14:editId="0F49B8E7">
              <wp:extent cx="4624115" cy="2781300"/>
              <wp:effectExtent l="0" t="0" r="508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37019" cy="2789062"/>
                      </a:xfrm>
                      <a:prstGeom prst="rect">
                        <a:avLst/>
                      </a:prstGeom>
                    </pic:spPr>
                  </pic:pic>
                </a:graphicData>
              </a:graphic>
            </wp:inline>
          </w:drawing>
        </w:r>
      </w:del>
      <w:ins w:id="764" w:author="Ryan Lemos" w:date="2019-08-26T21:34:00Z">
        <w:r w:rsidR="008F460B" w:rsidRPr="008F460B">
          <w:rPr>
            <w:noProof/>
          </w:rPr>
          <w:t xml:space="preserve"> </w:t>
        </w:r>
        <w:r w:rsidR="008F460B">
          <w:rPr>
            <w:noProof/>
          </w:rPr>
          <w:drawing>
            <wp:inline distT="0" distB="0" distL="0" distR="0" wp14:anchorId="204F3C5B" wp14:editId="14D963FE">
              <wp:extent cx="5105400" cy="307641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13301" cy="3081171"/>
                      </a:xfrm>
                      <a:prstGeom prst="rect">
                        <a:avLst/>
                      </a:prstGeom>
                    </pic:spPr>
                  </pic:pic>
                </a:graphicData>
              </a:graphic>
            </wp:inline>
          </w:drawing>
        </w:r>
      </w:ins>
    </w:p>
    <w:p w14:paraId="56FC2FDB" w14:textId="77777777" w:rsidR="001B007E" w:rsidRDefault="001B007E" w:rsidP="001B007E">
      <w:pPr>
        <w:ind w:firstLine="0"/>
        <w:jc w:val="center"/>
        <w:rPr>
          <w:ins w:id="765" w:author="Ryan Lemos" w:date="2019-08-19T20:01:00Z"/>
        </w:rPr>
      </w:pPr>
    </w:p>
    <w:p w14:paraId="2EBB0003" w14:textId="4F922C2A" w:rsidR="001B007E" w:rsidRDefault="001B007E">
      <w:pPr>
        <w:rPr>
          <w:ins w:id="766" w:author="Ryan Lemos" w:date="2019-08-19T19:32:00Z"/>
        </w:rPr>
        <w:pPrChange w:id="767" w:author="Ryan Lemos" w:date="2019-08-19T20:01:00Z">
          <w:pPr>
            <w:ind w:firstLine="0"/>
            <w:jc w:val="center"/>
          </w:pPr>
        </w:pPrChange>
      </w:pPr>
      <w:ins w:id="768" w:author="Ryan Lemos" w:date="2019-08-19T20:01:00Z">
        <w:r w:rsidRPr="00263FA0">
          <w:rPr>
            <w:highlight w:val="magenta"/>
          </w:rPr>
          <w:t>Escrever sobre a estória.</w:t>
        </w:r>
      </w:ins>
    </w:p>
    <w:p w14:paraId="399096D3" w14:textId="77777777" w:rsidR="00061602" w:rsidRDefault="00061602" w:rsidP="00A23065">
      <w:pPr>
        <w:ind w:firstLine="0"/>
        <w:jc w:val="center"/>
      </w:pPr>
    </w:p>
    <w:p w14:paraId="5F1984D4" w14:textId="22BB6996" w:rsidR="00061602" w:rsidRDefault="002635CF">
      <w:pPr>
        <w:pStyle w:val="estrias"/>
        <w:rPr>
          <w:ins w:id="769" w:author="Ryan Lemos" w:date="2019-08-19T19:32:00Z"/>
        </w:rPr>
        <w:pPrChange w:id="770" w:author="Ryan Lemos" w:date="2019-08-19T19:53:00Z">
          <w:pPr>
            <w:pStyle w:val="estrias"/>
            <w:numPr>
              <w:numId w:val="24"/>
            </w:numPr>
            <w:ind w:left="3207" w:hanging="360"/>
          </w:pPr>
        </w:pPrChange>
      </w:pPr>
      <w:ins w:id="771" w:author="Ryan Lemos" w:date="2019-08-19T19:58:00Z">
        <w:r>
          <w:t>Como professor desejo ser</w:t>
        </w:r>
      </w:ins>
      <w:ins w:id="772" w:author="Ryan Lemos" w:date="2019-08-19T19:32:00Z">
        <w:r w:rsidR="00061602">
          <w:t xml:space="preserve"> capaz de imprimir a atividade de maneira personalizada para cada aluno.</w:t>
        </w:r>
      </w:ins>
    </w:p>
    <w:p w14:paraId="491673DA" w14:textId="77777777" w:rsidR="001F718F" w:rsidRDefault="001F718F" w:rsidP="00A23065">
      <w:pPr>
        <w:ind w:firstLine="0"/>
        <w:jc w:val="center"/>
      </w:pPr>
    </w:p>
    <w:p w14:paraId="030C63A5" w14:textId="35B51D93" w:rsidR="002C3A9E" w:rsidRDefault="00A23065" w:rsidP="00596E44">
      <w:pPr>
        <w:rPr>
          <w:ins w:id="773" w:author="Ryan Lemos" w:date="2019-08-19T20:01:00Z"/>
        </w:rPr>
      </w:pPr>
      <w:r>
        <w:t xml:space="preserve">Ainda é possível ao professor uma impressão personalizada das atividades que serão feitas em sala, por meio do botão com símbolo de impressora como visto na </w:t>
      </w:r>
      <w:r w:rsidRPr="00596E44">
        <w:rPr>
          <w:highlight w:val="yellow"/>
        </w:rPr>
        <w:t>figura x</w:t>
      </w:r>
      <w:r>
        <w:t xml:space="preserve">. Essa impressão gera um arquivo em formato PDF </w:t>
      </w:r>
      <w:r w:rsidR="002C3A9E">
        <w:t xml:space="preserve">contendo os dados de cada aluno. A impressão é feita com as questões ordenadas de maneira aleatória para cada aluno, juntamente com as alternativas (em caso de questões que não sejam discursivas) também de maneira aleatória. Assim uma mesma atividade pode ser concebida de n maneiras, e a probabilidade de um aluno sair com uma atividade exatamente igual </w:t>
      </w:r>
      <w:proofErr w:type="spellStart"/>
      <w:r w:rsidR="002C3A9E">
        <w:t>a</w:t>
      </w:r>
      <w:proofErr w:type="spellEnd"/>
      <w:r w:rsidR="002C3A9E">
        <w:t xml:space="preserve"> do colega é extremamente baixa. Além de gerar as questões para cada aluno, essa impressão gera uma página contendo o gabarito personalizado para cada aluno, baseado na ordem aos quais as questões e suas alternativas foram sorteadas.</w:t>
      </w:r>
    </w:p>
    <w:p w14:paraId="2A348DA5" w14:textId="77777777" w:rsidR="001B007E" w:rsidRDefault="001B007E" w:rsidP="001B007E">
      <w:pPr>
        <w:ind w:firstLine="0"/>
        <w:jc w:val="center"/>
        <w:rPr>
          <w:ins w:id="774" w:author="Ryan Lemos" w:date="2019-08-19T20:01:00Z"/>
        </w:rPr>
      </w:pPr>
    </w:p>
    <w:p w14:paraId="003C73D6" w14:textId="299DE727" w:rsidR="001B007E" w:rsidRDefault="001B007E">
      <w:pPr>
        <w:rPr>
          <w:ins w:id="775" w:author="Ryan Lemos" w:date="2019-08-19T19:38:00Z"/>
        </w:rPr>
      </w:pPr>
      <w:ins w:id="776" w:author="Ryan Lemos" w:date="2019-08-19T20:01:00Z">
        <w:r w:rsidRPr="00263FA0">
          <w:rPr>
            <w:highlight w:val="magenta"/>
          </w:rPr>
          <w:t>Escrever sobre a estória.</w:t>
        </w:r>
      </w:ins>
    </w:p>
    <w:p w14:paraId="2C7CAB87" w14:textId="77777777" w:rsidR="00061602" w:rsidRDefault="00061602" w:rsidP="00596E44">
      <w:pPr>
        <w:rPr>
          <w:ins w:id="777" w:author="Ryan Lemos" w:date="2019-08-19T19:38:00Z"/>
        </w:rPr>
      </w:pPr>
    </w:p>
    <w:p w14:paraId="66BC4DD1" w14:textId="34097E0B" w:rsidR="00061602" w:rsidRDefault="002635CF">
      <w:pPr>
        <w:pStyle w:val="estrias"/>
        <w:rPr>
          <w:ins w:id="778" w:author="Ryan Lemos" w:date="2019-08-19T19:38:00Z"/>
        </w:rPr>
        <w:pPrChange w:id="779" w:author="Ryan Lemos" w:date="2019-08-19T19:58:00Z">
          <w:pPr>
            <w:pStyle w:val="estrias"/>
            <w:numPr>
              <w:numId w:val="24"/>
            </w:numPr>
            <w:ind w:left="3207" w:hanging="360"/>
          </w:pPr>
        </w:pPrChange>
      </w:pPr>
      <w:ins w:id="780" w:author="Ryan Lemos" w:date="2019-08-19T19:58:00Z">
        <w:r>
          <w:t>Como professor desejo</w:t>
        </w:r>
      </w:ins>
      <w:ins w:id="781" w:author="Ryan Lemos" w:date="2019-08-19T19:38:00Z">
        <w:r w:rsidR="00061602">
          <w:t xml:space="preserve"> incluir alunos em uma atividade já associada a outros alunos (caso seja uma atividade não avaliativa).</w:t>
        </w:r>
      </w:ins>
    </w:p>
    <w:p w14:paraId="47BADCFA" w14:textId="77777777" w:rsidR="00061602" w:rsidRDefault="00061602" w:rsidP="00596E44"/>
    <w:p w14:paraId="64AC78D6" w14:textId="77777777" w:rsidR="001B007E" w:rsidRDefault="001B007E" w:rsidP="001B007E">
      <w:pPr>
        <w:ind w:firstLine="0"/>
        <w:jc w:val="center"/>
        <w:rPr>
          <w:ins w:id="782" w:author="Ryan Lemos" w:date="2019-08-19T20:02:00Z"/>
        </w:rPr>
      </w:pPr>
    </w:p>
    <w:p w14:paraId="4BF72DFF" w14:textId="226AA32D" w:rsidR="001B007E" w:rsidRDefault="001B007E" w:rsidP="008A7FB4">
      <w:pPr>
        <w:rPr>
          <w:ins w:id="783" w:author="Ryan Lemos" w:date="2019-08-19T20:02:00Z"/>
        </w:rPr>
      </w:pPr>
      <w:ins w:id="784" w:author="Ryan Lemos" w:date="2019-08-19T20:02:00Z">
        <w:r>
          <w:rPr>
            <w:highlight w:val="magenta"/>
          </w:rPr>
          <w:lastRenderedPageBreak/>
          <w:t>Incluir print da tela da estória</w:t>
        </w:r>
        <w:r w:rsidRPr="00263FA0">
          <w:rPr>
            <w:highlight w:val="magenta"/>
          </w:rPr>
          <w:t>.</w:t>
        </w:r>
      </w:ins>
    </w:p>
    <w:p w14:paraId="7002CAB0" w14:textId="77777777" w:rsidR="008A7FB4" w:rsidRDefault="008A7FB4">
      <w:pPr>
        <w:rPr>
          <w:ins w:id="785" w:author="Ryan Lemos" w:date="2019-08-19T20:02:00Z"/>
        </w:rPr>
      </w:pPr>
    </w:p>
    <w:p w14:paraId="0D5771D5" w14:textId="2EA69667" w:rsidR="00A23065" w:rsidDel="008A7FB4" w:rsidRDefault="00A23065" w:rsidP="008A7FB4">
      <w:pPr>
        <w:rPr>
          <w:del w:id="786" w:author="Ryan Lemos" w:date="2019-08-19T20:05:00Z"/>
        </w:rPr>
      </w:pPr>
      <w:del w:id="787" w:author="Ryan Lemos" w:date="2019-08-19T20:02:00Z">
        <w:r w:rsidDel="008A7FB4">
          <w:delText>A estória seguinte se trata do professor ser capaz de corrigir atividades feitas pelo ambiente</w:delText>
        </w:r>
      </w:del>
      <w:ins w:id="788" w:author="Ryan Lemos" w:date="2019-08-19T20:02:00Z">
        <w:r w:rsidR="008A7FB4">
          <w:t>Ao professor surge a necessid</w:t>
        </w:r>
      </w:ins>
      <w:ins w:id="789" w:author="Ryan Lemos" w:date="2019-08-19T20:03:00Z">
        <w:r w:rsidR="008A7FB4">
          <w:t>ade de corrigir as atividades que os alunos forem respondendo</w:t>
        </w:r>
      </w:ins>
      <w:r>
        <w:t>.</w:t>
      </w:r>
      <w:ins w:id="790" w:author="Ryan Lemos" w:date="2019-08-19T20:03:00Z">
        <w:r w:rsidR="008A7FB4">
          <w:t xml:space="preserve"> Fornecendo a eles </w:t>
        </w:r>
        <w:r w:rsidR="008A7FB4" w:rsidRPr="008A7FB4">
          <w:rPr>
            <w:i/>
            <w:iCs/>
            <w:rPrChange w:id="791" w:author="Ryan Lemos" w:date="2019-08-19T20:03:00Z">
              <w:rPr/>
            </w:rPrChange>
          </w:rPr>
          <w:t>feedback</w:t>
        </w:r>
        <w:r w:rsidR="008A7FB4">
          <w:t xml:space="preserve"> tanto em forma de pontuação quanto auxílio textual por me</w:t>
        </w:r>
      </w:ins>
      <w:ins w:id="792" w:author="Ryan Lemos" w:date="2019-08-19T20:04:00Z">
        <w:r w:rsidR="008A7FB4">
          <w:t>io de observações acerca das respostas dos alunos.</w:t>
        </w:r>
      </w:ins>
      <w:r>
        <w:t xml:space="preserve"> </w:t>
      </w:r>
      <w:del w:id="793" w:author="Ryan Lemos" w:date="2019-08-19T20:04:00Z">
        <w:r w:rsidDel="008A7FB4">
          <w:delText>Essa estória é descrita pela figura x</w:delText>
        </w:r>
      </w:del>
      <w:ins w:id="794" w:author="Ryan Lemos" w:date="2019-08-19T20:04:00Z">
        <w:r w:rsidR="008A7FB4">
          <w:t>A estória x demonstra esse</w:t>
        </w:r>
      </w:ins>
      <w:ins w:id="795" w:author="Ryan Lemos" w:date="2019-08-19T20:05:00Z">
        <w:r w:rsidR="008A7FB4">
          <w:t xml:space="preserve"> anseio por parte do professor</w:t>
        </w:r>
      </w:ins>
      <w:r>
        <w:t xml:space="preserve">. </w:t>
      </w:r>
    </w:p>
    <w:p w14:paraId="3B784C8D" w14:textId="77777777" w:rsidR="008A7FB4" w:rsidRDefault="008A7FB4" w:rsidP="00A23065">
      <w:pPr>
        <w:rPr>
          <w:ins w:id="796" w:author="Ryan Lemos" w:date="2019-08-19T20:05:00Z"/>
        </w:rPr>
      </w:pPr>
    </w:p>
    <w:p w14:paraId="6EB6B765" w14:textId="127BA9B0" w:rsidR="00A23065" w:rsidDel="008A7FB4" w:rsidRDefault="008A7FB4" w:rsidP="008A7FB4">
      <w:pPr>
        <w:pStyle w:val="estrias"/>
        <w:rPr>
          <w:del w:id="797" w:author="Ryan Lemos" w:date="2019-08-19T20:05:00Z"/>
        </w:rPr>
      </w:pPr>
      <w:ins w:id="798" w:author="Ryan Lemos" w:date="2019-08-19T20:05:00Z">
        <w:r w:rsidRPr="008A7FB4">
          <w:rPr>
            <w:rPrChange w:id="799" w:author="Ryan Lemos" w:date="2019-08-19T20:05:00Z">
              <w:rPr>
                <w:highlight w:val="yellow"/>
              </w:rPr>
            </w:rPrChange>
          </w:rPr>
          <w:t>Como p</w:t>
        </w:r>
        <w:r>
          <w:t>rofessor desejo ser capaz de corrigir as atividades respondidas pelos alunos</w:t>
        </w:r>
      </w:ins>
      <w:ins w:id="800" w:author="Ryan Lemos" w:date="2019-08-19T20:06:00Z">
        <w:r>
          <w:t>.</w:t>
        </w:r>
      </w:ins>
      <w:del w:id="801" w:author="Ryan Lemos" w:date="2019-08-19T20:05:00Z">
        <w:r w:rsidR="00A23065" w:rsidRPr="008A7FB4" w:rsidDel="008A7FB4">
          <w:rPr>
            <w:rPrChange w:id="802" w:author="Ryan Lemos" w:date="2019-08-19T20:05:00Z">
              <w:rPr>
                <w:highlight w:val="yellow"/>
              </w:rPr>
            </w:rPrChange>
          </w:rPr>
          <w:delText>ESTÓRIA AQUI</w:delText>
        </w:r>
      </w:del>
    </w:p>
    <w:p w14:paraId="2D29909E" w14:textId="77777777" w:rsidR="008A7FB4" w:rsidRDefault="008A7FB4" w:rsidP="008A7FB4">
      <w:pPr>
        <w:pStyle w:val="estrias"/>
        <w:rPr>
          <w:ins w:id="803" w:author="Ryan Lemos" w:date="2019-08-19T20:06:00Z"/>
        </w:rPr>
      </w:pPr>
    </w:p>
    <w:p w14:paraId="7BC895FA" w14:textId="77777777" w:rsidR="008A7FB4" w:rsidRDefault="008A7FB4">
      <w:pPr>
        <w:pStyle w:val="estrias"/>
        <w:rPr>
          <w:ins w:id="804" w:author="Ryan Lemos" w:date="2019-08-19T20:06:00Z"/>
        </w:rPr>
        <w:pPrChange w:id="805" w:author="Ryan Lemos" w:date="2019-08-19T20:05:00Z">
          <w:pPr>
            <w:jc w:val="center"/>
          </w:pPr>
        </w:pPrChange>
      </w:pPr>
    </w:p>
    <w:p w14:paraId="55388B01" w14:textId="78AA6D14" w:rsidR="008A7FB4" w:rsidRDefault="008A7FB4" w:rsidP="008A7FB4">
      <w:pPr>
        <w:pStyle w:val="estrias"/>
        <w:rPr>
          <w:ins w:id="806" w:author="Ryan Lemos" w:date="2019-08-19T20:06:00Z"/>
          <w:b/>
          <w:bCs/>
        </w:rPr>
      </w:pPr>
      <w:ins w:id="807" w:author="Ryan Lemos" w:date="2019-08-19T20:06:00Z">
        <w:r w:rsidRPr="008A7FB4">
          <w:rPr>
            <w:b/>
            <w:bCs/>
            <w:rPrChange w:id="808" w:author="Ryan Lemos" w:date="2019-08-19T20:06:00Z">
              <w:rPr/>
            </w:rPrChange>
          </w:rPr>
          <w:t>Restrições da estória:</w:t>
        </w:r>
      </w:ins>
    </w:p>
    <w:p w14:paraId="3D279399" w14:textId="1019EF23" w:rsidR="008A7FB4" w:rsidRPr="00FB6641" w:rsidRDefault="00FB6641" w:rsidP="008A7FB4">
      <w:pPr>
        <w:pStyle w:val="estrias"/>
        <w:numPr>
          <w:ilvl w:val="0"/>
          <w:numId w:val="24"/>
        </w:numPr>
        <w:rPr>
          <w:ins w:id="809" w:author="Ryan Lemos" w:date="2019-08-19T20:07:00Z"/>
          <w:b/>
          <w:bCs/>
          <w:rPrChange w:id="810" w:author="Ryan Lemos" w:date="2019-08-19T20:07:00Z">
            <w:rPr>
              <w:ins w:id="811" w:author="Ryan Lemos" w:date="2019-08-19T20:07:00Z"/>
            </w:rPr>
          </w:rPrChange>
        </w:rPr>
      </w:pPr>
      <w:ins w:id="812" w:author="Ryan Lemos" w:date="2019-08-19T20:06:00Z">
        <w:r>
          <w:t>Na listagem das atividades recebi</w:t>
        </w:r>
      </w:ins>
      <w:ins w:id="813" w:author="Ryan Lemos" w:date="2019-08-19T20:07:00Z">
        <w:r>
          <w:t xml:space="preserve">das </w:t>
        </w:r>
      </w:ins>
      <w:ins w:id="814" w:author="Ryan Lemos" w:date="2019-08-19T20:08:00Z">
        <w:r>
          <w:t>o professor</w:t>
        </w:r>
      </w:ins>
      <w:ins w:id="815" w:author="Ryan Lemos" w:date="2019-08-19T20:07:00Z">
        <w:r>
          <w:t xml:space="preserve"> ser capaz distinguir quais eu já corrigi e quais ainda faltam para corrigir.</w:t>
        </w:r>
      </w:ins>
    </w:p>
    <w:p w14:paraId="72346FE3" w14:textId="32D0BFD8" w:rsidR="00FB6641" w:rsidRPr="008A7FB4" w:rsidRDefault="00FB6641">
      <w:pPr>
        <w:pStyle w:val="estrias"/>
        <w:numPr>
          <w:ilvl w:val="0"/>
          <w:numId w:val="24"/>
        </w:numPr>
        <w:rPr>
          <w:ins w:id="816" w:author="Ryan Lemos" w:date="2019-08-19T20:05:00Z"/>
          <w:b/>
          <w:bCs/>
          <w:rPrChange w:id="817" w:author="Ryan Lemos" w:date="2019-08-19T20:06:00Z">
            <w:rPr>
              <w:ins w:id="818" w:author="Ryan Lemos" w:date="2019-08-19T20:05:00Z"/>
            </w:rPr>
          </w:rPrChange>
        </w:rPr>
        <w:pPrChange w:id="819" w:author="Ryan Lemos" w:date="2019-08-19T20:06:00Z">
          <w:pPr/>
        </w:pPrChange>
      </w:pPr>
      <w:ins w:id="820" w:author="Ryan Lemos" w:date="2019-08-19T20:08:00Z">
        <w:r>
          <w:t>Na correção</w:t>
        </w:r>
      </w:ins>
      <w:ins w:id="821" w:author="Ryan Lemos" w:date="2019-08-19T20:07:00Z">
        <w:r>
          <w:t xml:space="preserve">, </w:t>
        </w:r>
      </w:ins>
      <w:ins w:id="822" w:author="Ryan Lemos" w:date="2019-08-19T20:08:00Z">
        <w:r>
          <w:t xml:space="preserve">o professor </w:t>
        </w:r>
      </w:ins>
      <w:ins w:id="823" w:author="Ryan Lemos" w:date="2019-08-19T20:07:00Z">
        <w:r>
          <w:t>deve ser capaz de opinar acer</w:t>
        </w:r>
      </w:ins>
      <w:ins w:id="824" w:author="Ryan Lemos" w:date="2019-08-19T20:08:00Z">
        <w:r>
          <w:t>ca de cada uma das respostas de um aluno.</w:t>
        </w:r>
      </w:ins>
    </w:p>
    <w:p w14:paraId="385E454B" w14:textId="77777777" w:rsidR="008A7FB4" w:rsidRDefault="008A7FB4" w:rsidP="008A7FB4">
      <w:pPr>
        <w:rPr>
          <w:ins w:id="825" w:author="Ryan Lemos" w:date="2019-08-19T20:05:00Z"/>
        </w:rPr>
      </w:pPr>
    </w:p>
    <w:p w14:paraId="72A6854E" w14:textId="111D9EB5" w:rsidR="00A23065" w:rsidRDefault="00A23065">
      <w:r>
        <w:t xml:space="preserve">A implementação dessa estória é demonstrada pela </w:t>
      </w:r>
      <w:r w:rsidRPr="00596E44">
        <w:rPr>
          <w:highlight w:val="yellow"/>
        </w:rPr>
        <w:t>figura x e a figura x</w:t>
      </w:r>
      <w:r>
        <w:t xml:space="preserve">. A </w:t>
      </w:r>
      <w:r w:rsidRPr="00596E44">
        <w:rPr>
          <w:highlight w:val="yellow"/>
        </w:rPr>
        <w:t>figura x</w:t>
      </w:r>
      <w:r>
        <w:t xml:space="preserve"> se trata das atividades recebidas pelo professor</w:t>
      </w:r>
      <w:r w:rsidR="002C3A9E">
        <w:t>, nela o professor tem uma lista de atividades recebidas para correção. Para corrigir o professor deve clicar no botão azul com símbolo de lápis.</w:t>
      </w:r>
    </w:p>
    <w:p w14:paraId="7954FA58" w14:textId="77777777" w:rsidR="00A23065" w:rsidRDefault="00A23065" w:rsidP="00226055">
      <w:pPr>
        <w:ind w:firstLine="0"/>
      </w:pPr>
    </w:p>
    <w:p w14:paraId="4C14E94B" w14:textId="699C05F2" w:rsidR="00226055" w:rsidRDefault="00DF726D">
      <w:pPr>
        <w:ind w:firstLine="0"/>
        <w:jc w:val="center"/>
        <w:pPrChange w:id="826" w:author="Ryan Lemos" w:date="2019-08-26T10:52:00Z">
          <w:pPr>
            <w:ind w:firstLine="0"/>
          </w:pPr>
        </w:pPrChange>
      </w:pPr>
      <w:ins w:id="827" w:author="Ryan Lemos" w:date="2019-08-26T10:52:00Z">
        <w:r>
          <w:rPr>
            <w:noProof/>
          </w:rPr>
          <w:drawing>
            <wp:inline distT="0" distB="0" distL="0" distR="0" wp14:anchorId="26B603B2" wp14:editId="6319857B">
              <wp:extent cx="5113020" cy="286060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24463" cy="2867010"/>
                      </a:xfrm>
                      <a:prstGeom prst="rect">
                        <a:avLst/>
                      </a:prstGeom>
                    </pic:spPr>
                  </pic:pic>
                </a:graphicData>
              </a:graphic>
            </wp:inline>
          </w:drawing>
        </w:r>
      </w:ins>
      <w:del w:id="828" w:author="Ryan Lemos" w:date="2019-08-26T10:52:00Z">
        <w:r w:rsidR="00226055" w:rsidDel="00DF726D">
          <w:rPr>
            <w:noProof/>
          </w:rPr>
          <w:drawing>
            <wp:inline distT="0" distB="0" distL="0" distR="0" wp14:anchorId="0865709A" wp14:editId="219CF1D4">
              <wp:extent cx="5760085" cy="1645920"/>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085" cy="1645920"/>
                      </a:xfrm>
                      <a:prstGeom prst="rect">
                        <a:avLst/>
                      </a:prstGeom>
                    </pic:spPr>
                  </pic:pic>
                </a:graphicData>
              </a:graphic>
            </wp:inline>
          </w:drawing>
        </w:r>
      </w:del>
    </w:p>
    <w:p w14:paraId="5946CEAB" w14:textId="77777777" w:rsidR="003A1F2B" w:rsidRDefault="003A1F2B" w:rsidP="00226055">
      <w:pPr>
        <w:ind w:firstLine="0"/>
      </w:pPr>
    </w:p>
    <w:p w14:paraId="0C734998" w14:textId="5D146915" w:rsidR="002C3A9E" w:rsidRDefault="002C3A9E" w:rsidP="00596E44">
      <w:pPr>
        <w:rPr>
          <w:ins w:id="829" w:author="Ryan Lemos" w:date="2019-08-26T21:40:00Z"/>
        </w:rPr>
      </w:pPr>
      <w:r>
        <w:t>Ao clicar nesse botão surge-se uma tela conforme apresentada na figura X que detém a lista de questões da atividade.</w:t>
      </w:r>
      <w:r w:rsidR="0019114F">
        <w:t xml:space="preserve"> Para cada questão é descrito todos os seus dados chave, </w:t>
      </w:r>
      <w:r w:rsidR="0019114F">
        <w:lastRenderedPageBreak/>
        <w:t>como texto de apoio, o texto da questão em si, o valor da questão, em caso de questões com alternativas, qual a alternativa correta, e a resposta do aluno.</w:t>
      </w:r>
      <w:r>
        <w:t xml:space="preserve"> </w:t>
      </w:r>
      <w:r w:rsidR="0019114F">
        <w:t>Também fica</w:t>
      </w:r>
      <w:r>
        <w:t xml:space="preserve"> disponível duas opções ao professor, dar nota</w:t>
      </w:r>
      <w:r w:rsidR="0019114F">
        <w:t xml:space="preserve"> (que é obrigatório preencher) e colocar uma observação a</w:t>
      </w:r>
      <w:del w:id="830" w:author="Ryan Lemos" w:date="2019-08-26T10:52:00Z">
        <w:r w:rsidR="0019114F" w:rsidDel="00DF726D">
          <w:delText xml:space="preserve"> </w:delText>
        </w:r>
      </w:del>
      <w:r w:rsidR="0019114F">
        <w:t>cerca da resposta do aluno.</w:t>
      </w:r>
      <w:r>
        <w:t xml:space="preserve"> As questões de marcar o professor não precisa dar nota, somente</w:t>
      </w:r>
      <w:r w:rsidR="0019114F">
        <w:t xml:space="preserve"> se quiser a observação. Nelas a nota do aluno já aparece juntamente com a questão em si, conforme visto na figura X. Em caso de questões do tipo fala, surge ao professor também a possibilidade de escuta do áudio do aluno, que é gravado ao responder </w:t>
      </w:r>
      <w:r w:rsidR="004F46AF">
        <w:t>à</w:t>
      </w:r>
      <w:r w:rsidR="0019114F">
        <w:t xml:space="preserve"> questão.</w:t>
      </w:r>
    </w:p>
    <w:p w14:paraId="731038B2" w14:textId="77777777" w:rsidR="00B30211" w:rsidRDefault="00B30211" w:rsidP="00596E44"/>
    <w:p w14:paraId="3DDB0D08" w14:textId="78046E9D" w:rsidR="00226055" w:rsidRDefault="00226055">
      <w:pPr>
        <w:ind w:firstLine="0"/>
      </w:pPr>
      <w:del w:id="831" w:author="Ryan Lemos" w:date="2019-08-26T21:40:00Z">
        <w:r w:rsidDel="00E419B2">
          <w:rPr>
            <w:noProof/>
          </w:rPr>
          <w:drawing>
            <wp:inline distT="0" distB="0" distL="0" distR="0" wp14:anchorId="51D2FDB7" wp14:editId="00D2D910">
              <wp:extent cx="5760085" cy="3509010"/>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085" cy="3509010"/>
                      </a:xfrm>
                      <a:prstGeom prst="rect">
                        <a:avLst/>
                      </a:prstGeom>
                    </pic:spPr>
                  </pic:pic>
                </a:graphicData>
              </a:graphic>
            </wp:inline>
          </w:drawing>
        </w:r>
      </w:del>
      <w:ins w:id="832" w:author="Ryan Lemos" w:date="2019-08-26T21:40:00Z">
        <w:r w:rsidR="00E419B2">
          <w:rPr>
            <w:noProof/>
          </w:rPr>
          <w:drawing>
            <wp:inline distT="0" distB="0" distL="0" distR="0" wp14:anchorId="35162E96" wp14:editId="23CE5E90">
              <wp:extent cx="5760085" cy="2680335"/>
              <wp:effectExtent l="0" t="0" r="0" b="571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085" cy="2680335"/>
                      </a:xfrm>
                      <a:prstGeom prst="rect">
                        <a:avLst/>
                      </a:prstGeom>
                    </pic:spPr>
                  </pic:pic>
                </a:graphicData>
              </a:graphic>
            </wp:inline>
          </w:drawing>
        </w:r>
      </w:ins>
    </w:p>
    <w:p w14:paraId="178FCA52" w14:textId="77777777" w:rsidR="004F46AF" w:rsidRPr="004C0224" w:rsidRDefault="004F46AF" w:rsidP="00596E44">
      <w:pPr>
        <w:ind w:firstLine="0"/>
      </w:pPr>
    </w:p>
    <w:p w14:paraId="02515A2C" w14:textId="77777777" w:rsidR="003C127D" w:rsidRDefault="003C127D">
      <w:pPr>
        <w:pStyle w:val="Ttulo4"/>
      </w:pPr>
      <w:bookmarkStart w:id="833" w:name="_Toc17133810"/>
      <w:r>
        <w:t>Aluno</w:t>
      </w:r>
      <w:bookmarkEnd w:id="833"/>
    </w:p>
    <w:p w14:paraId="05FD0E2C" w14:textId="77777777" w:rsidR="004F46AF" w:rsidRDefault="004F46AF" w:rsidP="004F46AF"/>
    <w:p w14:paraId="58156CB3" w14:textId="77777777" w:rsidR="004F46AF" w:rsidRDefault="004F46AF" w:rsidP="004F46AF">
      <w:r>
        <w:t xml:space="preserve">Ao aluno foi acrescido a possibilidade de receber atividades, respondê-las e verificar seu resultado, bem como anotações advindas do professor acerca de cada questão respondida. </w:t>
      </w:r>
    </w:p>
    <w:p w14:paraId="48F80122" w14:textId="28C46DBA" w:rsidR="00DC28CE" w:rsidRDefault="008057E8" w:rsidP="00021305">
      <w:r>
        <w:t xml:space="preserve">A primeira estória se trata da lista das atividades de um aluno, e é representada pela </w:t>
      </w:r>
      <w:r w:rsidRPr="00596E44">
        <w:rPr>
          <w:highlight w:val="yellow"/>
        </w:rPr>
        <w:t>figura x</w:t>
      </w:r>
      <w:r>
        <w:t>. Essa estória apresenta algumas restrições, como por exemplo a identificação de atividades através da ação</w:t>
      </w:r>
      <w:r w:rsidR="00DC28CE">
        <w:t xml:space="preserve"> que nelas pode ser realizada. </w:t>
      </w:r>
    </w:p>
    <w:p w14:paraId="12B239E9" w14:textId="77777777" w:rsidR="00300D1E" w:rsidRDefault="00300D1E" w:rsidP="00021305"/>
    <w:p w14:paraId="6AA30B05" w14:textId="77777777" w:rsidR="00300D1E" w:rsidRDefault="00300D1E" w:rsidP="00596E44">
      <w:pPr>
        <w:pStyle w:val="estrias"/>
      </w:pPr>
      <w:r>
        <w:t xml:space="preserve">Como aluno eu quero ser capaz de visualizar as atividades enviadas a mim pelos professores. </w:t>
      </w:r>
    </w:p>
    <w:p w14:paraId="0BEAB4AF" w14:textId="77777777" w:rsidR="00300D1E" w:rsidRDefault="00300D1E" w:rsidP="00596E44">
      <w:pPr>
        <w:pStyle w:val="estrias"/>
      </w:pPr>
    </w:p>
    <w:p w14:paraId="46224656" w14:textId="77777777" w:rsidR="00300D1E" w:rsidRPr="00596E44" w:rsidRDefault="00300D1E" w:rsidP="00596E44">
      <w:pPr>
        <w:pStyle w:val="estrias"/>
        <w:rPr>
          <w:b/>
          <w:bCs/>
        </w:rPr>
      </w:pPr>
      <w:r w:rsidRPr="00596E44">
        <w:rPr>
          <w:b/>
          <w:bCs/>
        </w:rPr>
        <w:t>Restrições da estória:</w:t>
      </w:r>
    </w:p>
    <w:p w14:paraId="2BF123E4" w14:textId="77777777" w:rsidR="00300D1E" w:rsidRDefault="00300D1E" w:rsidP="00596E44">
      <w:pPr>
        <w:pStyle w:val="estrias"/>
        <w:numPr>
          <w:ilvl w:val="0"/>
          <w:numId w:val="17"/>
        </w:numPr>
      </w:pPr>
      <w:r>
        <w:t>Atividades já respondidas devem conter um botão que identifique que é possível visualizar a atividade.</w:t>
      </w:r>
    </w:p>
    <w:p w14:paraId="5CFAA2B7" w14:textId="77777777" w:rsidR="00300D1E" w:rsidRDefault="00300D1E" w:rsidP="00596E44">
      <w:pPr>
        <w:pStyle w:val="estrias"/>
        <w:numPr>
          <w:ilvl w:val="0"/>
          <w:numId w:val="17"/>
        </w:numPr>
      </w:pPr>
      <w:r>
        <w:lastRenderedPageBreak/>
        <w:t>Atividades ainda não respondidas devem apresentar um botão que identifique que é possível as responder.</w:t>
      </w:r>
    </w:p>
    <w:p w14:paraId="157843AB" w14:textId="16412BDC" w:rsidR="00300D1E" w:rsidRDefault="00300D1E" w:rsidP="00596E44">
      <w:pPr>
        <w:pStyle w:val="estrias"/>
        <w:numPr>
          <w:ilvl w:val="0"/>
          <w:numId w:val="17"/>
        </w:numPr>
      </w:pPr>
      <w:r>
        <w:t>Devo ser capaz de categorizar as atividades por nível se foi corrigida ou não.</w:t>
      </w:r>
    </w:p>
    <w:p w14:paraId="167D28CC" w14:textId="77777777" w:rsidR="00A05EF6" w:rsidRDefault="00A05EF6" w:rsidP="00021305"/>
    <w:p w14:paraId="6D505868" w14:textId="3D2753BE" w:rsidR="008057E8" w:rsidRDefault="008057E8" w:rsidP="00596E44">
      <w:pPr>
        <w:ind w:firstLine="0"/>
      </w:pPr>
    </w:p>
    <w:p w14:paraId="3E5C6C91" w14:textId="77777777" w:rsidR="00DC28CE" w:rsidRDefault="00DC28CE" w:rsidP="008057E8">
      <w:pPr>
        <w:jc w:val="center"/>
      </w:pPr>
    </w:p>
    <w:p w14:paraId="7ABDC7F8" w14:textId="77777777" w:rsidR="00ED291E" w:rsidRDefault="00ED291E" w:rsidP="00021305">
      <w:r>
        <w:t xml:space="preserve">A interação responsável por </w:t>
      </w:r>
      <w:r w:rsidR="00021305">
        <w:t>compreender</w:t>
      </w:r>
      <w:r>
        <w:t xml:space="preserve"> essa estória se dá pela </w:t>
      </w:r>
      <w:r w:rsidRPr="00596E44">
        <w:rPr>
          <w:highlight w:val="yellow"/>
        </w:rPr>
        <w:t>figura x</w:t>
      </w:r>
      <w:r>
        <w:t xml:space="preserve">. </w:t>
      </w:r>
      <w:r w:rsidR="00021305">
        <w:t>Como especificado pela estória, atividades já respondidas podem ser reconhecidas por sua ação de botão com símbolo de olho na cor amarela. Já as atividades a serem respondidas são identificadas através de um botão de lápis na cor azul.</w:t>
      </w:r>
    </w:p>
    <w:p w14:paraId="5DAD785E" w14:textId="77777777" w:rsidR="008057E8" w:rsidRDefault="008057E8" w:rsidP="004F46AF"/>
    <w:p w14:paraId="62EF90FA" w14:textId="66EA56D4" w:rsidR="008057E8" w:rsidRDefault="008057E8" w:rsidP="008057E8">
      <w:pPr>
        <w:ind w:firstLine="0"/>
      </w:pPr>
      <w:r>
        <w:rPr>
          <w:noProof/>
        </w:rPr>
        <w:drawing>
          <wp:inline distT="0" distB="0" distL="0" distR="0" wp14:anchorId="32A72B4D" wp14:editId="5234EFA1">
            <wp:extent cx="5760085" cy="2740025"/>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085" cy="2740025"/>
                    </a:xfrm>
                    <a:prstGeom prst="rect">
                      <a:avLst/>
                    </a:prstGeom>
                  </pic:spPr>
                </pic:pic>
              </a:graphicData>
            </a:graphic>
          </wp:inline>
        </w:drawing>
      </w:r>
    </w:p>
    <w:p w14:paraId="4712028B" w14:textId="3ED6FF2E" w:rsidR="00021305" w:rsidRDefault="00021305" w:rsidP="008057E8">
      <w:pPr>
        <w:ind w:firstLine="0"/>
      </w:pPr>
    </w:p>
    <w:p w14:paraId="59084D05" w14:textId="7AA78528" w:rsidR="00021305" w:rsidRDefault="00021305" w:rsidP="00021305">
      <w:r>
        <w:t xml:space="preserve">Quanto à possibilidade de o aluno responder as atividades pelo ambiente, </w:t>
      </w:r>
      <w:r w:rsidR="00693EDB">
        <w:t xml:space="preserve">surge a estória demonstrada pela </w:t>
      </w:r>
      <w:r w:rsidR="00693EDB" w:rsidRPr="00596E44">
        <w:rPr>
          <w:highlight w:val="yellow"/>
        </w:rPr>
        <w:t>figura x</w:t>
      </w:r>
      <w:r w:rsidR="00693EDB">
        <w:t>. Nela, surgem algumas restrições relacionadas à segurança para evitar que alunos possam trocar de aba para pesquisar as respostas pela internet. Além disso há questões que contém recursos de áudio, como áudios propriamente ditos, e textos de leitura do navegador</w:t>
      </w:r>
      <w:r w:rsidR="00326003">
        <w:t xml:space="preserve"> conforme explicitado na seção 3.2.2.1. Ainda, a última restrição representa a possibilidade d</w:t>
      </w:r>
      <w:r w:rsidR="001F718F">
        <w:t>e o</w:t>
      </w:r>
      <w:r w:rsidR="00326003">
        <w:t xml:space="preserve"> aluno gravar sua fala em questões de fala para que o professor possa avaliar a pronúncia do aluno. </w:t>
      </w:r>
    </w:p>
    <w:p w14:paraId="07AC4985" w14:textId="1B3D25B9" w:rsidR="00300D1E" w:rsidRDefault="00300D1E" w:rsidP="00596E44">
      <w:pPr>
        <w:pStyle w:val="estrias"/>
        <w:pBdr>
          <w:bottom w:val="single" w:sz="4" w:space="9" w:color="auto"/>
        </w:pBdr>
      </w:pPr>
      <w:r>
        <w:t>Como aluno quero ser capaz de responder as atividades enviadas pelos professores pelo ambiente.</w:t>
      </w:r>
    </w:p>
    <w:p w14:paraId="13DCF18B" w14:textId="77777777" w:rsidR="00300D1E" w:rsidRDefault="00300D1E" w:rsidP="00596E44">
      <w:pPr>
        <w:pStyle w:val="estrias"/>
        <w:pBdr>
          <w:bottom w:val="single" w:sz="4" w:space="9" w:color="auto"/>
        </w:pBdr>
      </w:pPr>
    </w:p>
    <w:p w14:paraId="7745C786" w14:textId="0CAFD06D" w:rsidR="00300D1E" w:rsidRPr="00596E44" w:rsidRDefault="00300D1E" w:rsidP="00596E44">
      <w:pPr>
        <w:pStyle w:val="estrias"/>
        <w:pBdr>
          <w:bottom w:val="single" w:sz="4" w:space="9" w:color="auto"/>
        </w:pBdr>
        <w:rPr>
          <w:b/>
          <w:bCs/>
        </w:rPr>
      </w:pPr>
      <w:r w:rsidRPr="00596E44">
        <w:rPr>
          <w:b/>
          <w:bCs/>
        </w:rPr>
        <w:lastRenderedPageBreak/>
        <w:t>Restrições da estória</w:t>
      </w:r>
    </w:p>
    <w:p w14:paraId="0A947160" w14:textId="77777777" w:rsidR="00300D1E" w:rsidRDefault="00300D1E" w:rsidP="00596E44">
      <w:pPr>
        <w:pStyle w:val="estrias"/>
        <w:numPr>
          <w:ilvl w:val="0"/>
          <w:numId w:val="16"/>
        </w:numPr>
      </w:pPr>
      <w:r>
        <w:t>O aluno deve ser capaz de identificar o tempo que lhe resta para a resolução de uma questão.</w:t>
      </w:r>
    </w:p>
    <w:p w14:paraId="7BCE15A3" w14:textId="77777777" w:rsidR="00300D1E" w:rsidRDefault="00300D1E" w:rsidP="00596E44">
      <w:pPr>
        <w:pStyle w:val="estrias"/>
        <w:numPr>
          <w:ilvl w:val="0"/>
          <w:numId w:val="16"/>
        </w:numPr>
      </w:pPr>
      <w:r>
        <w:t>O aluno também deve ser capaz de saber em qual questão está e quantas são.</w:t>
      </w:r>
    </w:p>
    <w:p w14:paraId="2C20FD09" w14:textId="77777777" w:rsidR="00300D1E" w:rsidRDefault="00300D1E" w:rsidP="00596E44">
      <w:pPr>
        <w:pStyle w:val="estrias"/>
        <w:numPr>
          <w:ilvl w:val="0"/>
          <w:numId w:val="16"/>
        </w:numPr>
      </w:pPr>
      <w:r>
        <w:t>O aluno não pode sair da página, isso se dá em função de segurança para cola.</w:t>
      </w:r>
    </w:p>
    <w:p w14:paraId="08980EA0" w14:textId="77777777" w:rsidR="00300D1E" w:rsidRDefault="00300D1E" w:rsidP="00596E44">
      <w:pPr>
        <w:pStyle w:val="estrias"/>
        <w:numPr>
          <w:ilvl w:val="0"/>
          <w:numId w:val="16"/>
        </w:numPr>
      </w:pPr>
      <w:r>
        <w:t>O aluno não deve ser capaz de colar textos no campo de resposta em questões discursivas.</w:t>
      </w:r>
    </w:p>
    <w:p w14:paraId="4C75C71F" w14:textId="77777777" w:rsidR="00300D1E" w:rsidRDefault="00300D1E" w:rsidP="00596E44">
      <w:pPr>
        <w:pStyle w:val="estrias"/>
        <w:numPr>
          <w:ilvl w:val="0"/>
          <w:numId w:val="16"/>
        </w:numPr>
      </w:pPr>
      <w:r>
        <w:t>O aluno deve estar ciente que ao sair da página de resolução, seu exercício será cancelado.</w:t>
      </w:r>
    </w:p>
    <w:p w14:paraId="5D64D68A" w14:textId="77777777" w:rsidR="00300D1E" w:rsidRDefault="00300D1E" w:rsidP="00596E44">
      <w:pPr>
        <w:pStyle w:val="estrias"/>
        <w:numPr>
          <w:ilvl w:val="0"/>
          <w:numId w:val="16"/>
        </w:numPr>
      </w:pPr>
      <w:r>
        <w:t>O aluno deve conseguir ouvir o áudio ou texto de leitura do navegador caso a questão os contenha.</w:t>
      </w:r>
    </w:p>
    <w:p w14:paraId="010732EE" w14:textId="008743A7" w:rsidR="00326003" w:rsidRDefault="00300D1E" w:rsidP="00596E44">
      <w:pPr>
        <w:pStyle w:val="estrias"/>
        <w:numPr>
          <w:ilvl w:val="0"/>
          <w:numId w:val="16"/>
        </w:numPr>
      </w:pPr>
      <w:r>
        <w:t>Em questões de fala, deve ser possível ao aluno gravar a fala para que o professor possa avaliá-la.</w:t>
      </w:r>
    </w:p>
    <w:p w14:paraId="0A718D07" w14:textId="15688498" w:rsidR="00693EDB" w:rsidRDefault="00693EDB">
      <w:pPr>
        <w:ind w:firstLine="0"/>
        <w:jc w:val="center"/>
      </w:pPr>
    </w:p>
    <w:p w14:paraId="4294E2A2" w14:textId="6410AB16" w:rsidR="001F718F" w:rsidRDefault="00227575" w:rsidP="001F718F">
      <w:r>
        <w:t xml:space="preserve">A </w:t>
      </w:r>
      <w:r w:rsidRPr="00596E44">
        <w:rPr>
          <w:highlight w:val="yellow"/>
        </w:rPr>
        <w:t>figura x</w:t>
      </w:r>
      <w:r>
        <w:t xml:space="preserve"> demonstra a mensagem de instruções que aparece na primeira vez em que o aluno resolve uma atividade. Nessa mensagem o aluno fica ciente que se sair da página de execução da atividade, por exemplo para buscar respostas em outra página, o progresso dele será perdido por tentativa de cola.</w:t>
      </w:r>
    </w:p>
    <w:p w14:paraId="4F66B460" w14:textId="77777777" w:rsidR="001F718F" w:rsidRPr="00021305" w:rsidRDefault="001F718F" w:rsidP="00596E44"/>
    <w:p w14:paraId="1B99B711" w14:textId="4E8EFAFE" w:rsidR="00226055" w:rsidRDefault="00693EDB">
      <w:pPr>
        <w:ind w:firstLine="0"/>
        <w:jc w:val="center"/>
      </w:pPr>
      <w:r>
        <w:rPr>
          <w:noProof/>
        </w:rPr>
        <w:drawing>
          <wp:inline distT="0" distB="0" distL="0" distR="0" wp14:anchorId="6225B67D" wp14:editId="354F7522">
            <wp:extent cx="4336473" cy="287791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61146" cy="2894289"/>
                    </a:xfrm>
                    <a:prstGeom prst="rect">
                      <a:avLst/>
                    </a:prstGeom>
                  </pic:spPr>
                </pic:pic>
              </a:graphicData>
            </a:graphic>
          </wp:inline>
        </w:drawing>
      </w:r>
    </w:p>
    <w:p w14:paraId="48AFB14B" w14:textId="77777777" w:rsidR="00227575" w:rsidRDefault="00227575" w:rsidP="00227575"/>
    <w:p w14:paraId="5E3FBF68" w14:textId="10EF1A85" w:rsidR="00227575" w:rsidRDefault="00227575" w:rsidP="00596E44">
      <w:r>
        <w:t xml:space="preserve">O módulo de resolução de atividades foi o que necessitou de todas as características do Angular. Nele o aluno responde a todas as questões da atividade sem que haja </w:t>
      </w:r>
      <w:r>
        <w:lastRenderedPageBreak/>
        <w:t>recarregamento da página a cada questão respondida.</w:t>
      </w:r>
      <w:r w:rsidR="00A05EF6">
        <w:t xml:space="preserve"> Com isso conseguiu-se criar uma atividade englobando os diversos aspectos, como gravação de fala, </w:t>
      </w:r>
      <w:r w:rsidR="00A05EF6" w:rsidRPr="005820D8">
        <w:rPr>
          <w:highlight w:val="yellow"/>
        </w:rPr>
        <w:t>figura x</w:t>
      </w:r>
      <w:r w:rsidR="00A05EF6">
        <w:t xml:space="preserve">, utilizando o gravador de voz do navegador. </w:t>
      </w:r>
      <w:r>
        <w:t>Além disso</w:t>
      </w:r>
      <w:r w:rsidR="00A05EF6">
        <w:t>,</w:t>
      </w:r>
      <w:r>
        <w:t xml:space="preserve"> cada vez que o aluno entra na atividade a ordem das questões </w:t>
      </w:r>
      <w:r w:rsidR="00A05EF6">
        <w:t>é</w:t>
      </w:r>
      <w:r>
        <w:t xml:space="preserve"> sorteada, tão quanto as alternativas.</w:t>
      </w:r>
      <w:r w:rsidR="00A05EF6">
        <w:t xml:space="preserve"> Assim, tem-se uma atividade diferente para cada aluno, no quesito questões e alternativas.</w:t>
      </w:r>
      <w:r>
        <w:t xml:space="preserve"> </w:t>
      </w:r>
    </w:p>
    <w:p w14:paraId="7310BE65" w14:textId="6E806426" w:rsidR="008057E8" w:rsidRDefault="008057E8" w:rsidP="004F46AF">
      <w:pPr>
        <w:ind w:firstLine="0"/>
      </w:pPr>
    </w:p>
    <w:p w14:paraId="2503EB68" w14:textId="3FD919B6" w:rsidR="00B3767E" w:rsidRDefault="00B3767E" w:rsidP="00596E44">
      <w:pPr>
        <w:ind w:firstLine="0"/>
        <w:jc w:val="center"/>
      </w:pPr>
      <w:r>
        <w:rPr>
          <w:noProof/>
        </w:rPr>
        <w:drawing>
          <wp:inline distT="0" distB="0" distL="0" distR="0" wp14:anchorId="4C48A0E3" wp14:editId="1F00149B">
            <wp:extent cx="6134100" cy="1462914"/>
            <wp:effectExtent l="0" t="0" r="0" b="444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279713" cy="1497641"/>
                    </a:xfrm>
                    <a:prstGeom prst="rect">
                      <a:avLst/>
                    </a:prstGeom>
                  </pic:spPr>
                </pic:pic>
              </a:graphicData>
            </a:graphic>
          </wp:inline>
        </w:drawing>
      </w:r>
    </w:p>
    <w:p w14:paraId="06BC3A34" w14:textId="7E11A39F" w:rsidR="00A05EF6" w:rsidRDefault="00A05EF6" w:rsidP="004F46AF">
      <w:pPr>
        <w:ind w:firstLine="0"/>
      </w:pPr>
    </w:p>
    <w:p w14:paraId="05BEF696" w14:textId="2D850468" w:rsidR="00A05EF6" w:rsidRDefault="00A05EF6" w:rsidP="00596E44">
      <w:r>
        <w:t xml:space="preserve">Os recursos adicionais podem ser vistos tanto ao fundo da </w:t>
      </w:r>
      <w:r w:rsidRPr="00596E44">
        <w:rPr>
          <w:highlight w:val="yellow"/>
        </w:rPr>
        <w:t>figura x</w:t>
      </w:r>
      <w:r>
        <w:t xml:space="preserve">, no caso uma imagem, e na </w:t>
      </w:r>
      <w:r w:rsidRPr="00596E44">
        <w:rPr>
          <w:highlight w:val="yellow"/>
        </w:rPr>
        <w:t>figura x</w:t>
      </w:r>
      <w:r>
        <w:t xml:space="preserve"> que detém um botão que é possível ao aluno tocar um áudio previamente enviado pelo professor. Todos esses recursos são opcionais e servem somente para auxiliar o aluno no momento de resolução de uma questão.</w:t>
      </w:r>
    </w:p>
    <w:p w14:paraId="5F471238" w14:textId="77777777" w:rsidR="00227575" w:rsidRDefault="00227575">
      <w:pPr>
        <w:ind w:firstLine="0"/>
      </w:pPr>
    </w:p>
    <w:p w14:paraId="2853FBCD" w14:textId="444D706B" w:rsidR="00326003" w:rsidRDefault="00326003" w:rsidP="0034071A">
      <w:pPr>
        <w:ind w:firstLine="0"/>
        <w:jc w:val="center"/>
      </w:pPr>
      <w:r>
        <w:rPr>
          <w:noProof/>
        </w:rPr>
        <w:drawing>
          <wp:inline distT="0" distB="0" distL="0" distR="0" wp14:anchorId="0B4FB8C2" wp14:editId="145B4021">
            <wp:extent cx="5952465" cy="2004060"/>
            <wp:effectExtent l="0" t="0" r="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010285" cy="2023527"/>
                    </a:xfrm>
                    <a:prstGeom prst="rect">
                      <a:avLst/>
                    </a:prstGeom>
                  </pic:spPr>
                </pic:pic>
              </a:graphicData>
            </a:graphic>
          </wp:inline>
        </w:drawing>
      </w:r>
    </w:p>
    <w:p w14:paraId="69DE9541" w14:textId="1B10DD65" w:rsidR="0034071A" w:rsidRDefault="0034071A" w:rsidP="0034071A"/>
    <w:p w14:paraId="710A2C0D" w14:textId="37046FC2" w:rsidR="0034071A" w:rsidRDefault="0034071A" w:rsidP="0034071A">
      <w:r>
        <w:t xml:space="preserve">A última interação possível ao aluno é quando a atividade já está respondida, somente visualizar seus resultados. A estória da </w:t>
      </w:r>
      <w:r w:rsidRPr="00596E44">
        <w:rPr>
          <w:highlight w:val="yellow"/>
        </w:rPr>
        <w:t>figura x</w:t>
      </w:r>
      <w:r>
        <w:t xml:space="preserve"> representa esse requisito.</w:t>
      </w:r>
    </w:p>
    <w:p w14:paraId="404037C0" w14:textId="77777777" w:rsidR="00300D1E" w:rsidRDefault="00300D1E" w:rsidP="0034071A"/>
    <w:p w14:paraId="31A496CB" w14:textId="5CE17DD3" w:rsidR="00300D1E" w:rsidRDefault="00300D1E" w:rsidP="00596E44">
      <w:pPr>
        <w:pStyle w:val="estrias"/>
      </w:pPr>
      <w:r>
        <w:t>Como aluno quero ser capaz de verificar meus resultados nas atividades, de maneira a compreender todas as questões da atividade e ainda observações deixadas pelo professor.</w:t>
      </w:r>
    </w:p>
    <w:p w14:paraId="2A1D6E6C" w14:textId="0E38E060" w:rsidR="0034071A" w:rsidRDefault="0034071A" w:rsidP="00596E44">
      <w:pPr>
        <w:ind w:firstLine="0"/>
      </w:pPr>
    </w:p>
    <w:p w14:paraId="036216F1" w14:textId="77777777" w:rsidR="00072DA1" w:rsidRDefault="00072DA1" w:rsidP="0034071A">
      <w:pPr>
        <w:jc w:val="center"/>
      </w:pPr>
    </w:p>
    <w:p w14:paraId="1A10C0E7" w14:textId="3BBED28F" w:rsidR="00072DA1" w:rsidRDefault="00072DA1" w:rsidP="00596E44">
      <w:r>
        <w:t xml:space="preserve">A </w:t>
      </w:r>
      <w:r w:rsidRPr="00596E44">
        <w:rPr>
          <w:highlight w:val="yellow"/>
        </w:rPr>
        <w:t>figura x</w:t>
      </w:r>
      <w:r>
        <w:t xml:space="preserve"> representa a interação do aluno informada na estória da </w:t>
      </w:r>
      <w:r w:rsidRPr="00596E44">
        <w:rPr>
          <w:highlight w:val="yellow"/>
        </w:rPr>
        <w:t>figura x</w:t>
      </w:r>
      <w:r>
        <w:t>. Nessa interação o aluno tem um relatório acerca da atividade respondida, contendo a nota de cada questão respondida, suas respostas e observações deixadas pelo professor acerca das respostas do aluno.</w:t>
      </w:r>
    </w:p>
    <w:p w14:paraId="6D028BE1" w14:textId="043ABA9D" w:rsidR="00693EDB" w:rsidRPr="00021305" w:rsidRDefault="00693EDB" w:rsidP="00596E44">
      <w:pPr>
        <w:ind w:firstLine="0"/>
      </w:pPr>
    </w:p>
    <w:p w14:paraId="77E002FF" w14:textId="67653F01" w:rsidR="003C127D" w:rsidRPr="008051B4" w:rsidRDefault="0034071A" w:rsidP="00596E44">
      <w:pPr>
        <w:ind w:firstLine="0"/>
        <w:jc w:val="center"/>
      </w:pPr>
      <w:r>
        <w:rPr>
          <w:noProof/>
        </w:rPr>
        <w:drawing>
          <wp:inline distT="0" distB="0" distL="0" distR="0" wp14:anchorId="283A0C8E" wp14:editId="3B148293">
            <wp:extent cx="4092271" cy="2438400"/>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07253" cy="2447327"/>
                    </a:xfrm>
                    <a:prstGeom prst="rect">
                      <a:avLst/>
                    </a:prstGeom>
                  </pic:spPr>
                </pic:pic>
              </a:graphicData>
            </a:graphic>
          </wp:inline>
        </w:drawing>
      </w:r>
    </w:p>
    <w:p w14:paraId="67DFF27C" w14:textId="77777777" w:rsidR="003C127D" w:rsidRPr="00E33640" w:rsidRDefault="003C127D" w:rsidP="00596E44"/>
    <w:p w14:paraId="15667703" w14:textId="162008B1" w:rsidR="003C127D" w:rsidRDefault="003C127D" w:rsidP="003C127D">
      <w:pPr>
        <w:pStyle w:val="Ttulo2"/>
      </w:pPr>
      <w:bookmarkStart w:id="834" w:name="_Toc17133811"/>
      <w:r>
        <w:t>Release 3 – Complementos</w:t>
      </w:r>
      <w:bookmarkEnd w:id="834"/>
    </w:p>
    <w:p w14:paraId="49F4182A" w14:textId="77777777" w:rsidR="00C57C44" w:rsidRDefault="00C57C44" w:rsidP="00C57C44"/>
    <w:p w14:paraId="65FA3674" w14:textId="1AB72DE4" w:rsidR="00C57C44" w:rsidRDefault="00C57C44" w:rsidP="00C57C44">
      <w:r>
        <w:t xml:space="preserve">O terceiro release foi composto da implementação da visualização do desempenho tanto por parte do aluno quanto do professor, que é baseado nas atividades respondidas pelo aluno. Além disso, nesse release foi implementado uma série de </w:t>
      </w:r>
      <w:proofErr w:type="spellStart"/>
      <w:r w:rsidRPr="00596E44">
        <w:rPr>
          <w:i/>
          <w:iCs/>
        </w:rPr>
        <w:t>refactorings</w:t>
      </w:r>
      <w:proofErr w:type="spellEnd"/>
      <w:r>
        <w:t xml:space="preserve">, como visto na </w:t>
      </w:r>
      <w:r w:rsidRPr="00596E44">
        <w:rPr>
          <w:highlight w:val="red"/>
        </w:rPr>
        <w:t>seção x</w:t>
      </w:r>
      <w:r>
        <w:t xml:space="preserve"> se </w:t>
      </w:r>
      <w:r w:rsidR="009B5E45">
        <w:t>trata</w:t>
      </w:r>
      <w:r>
        <w:t xml:space="preserve"> de melhorias que não modificam as funcionalidades apenas melhoram a qualidade do código</w:t>
      </w:r>
      <w:r w:rsidR="009B5E45">
        <w:t>. Essas melhorias vão desde melhorias visuais como: adoção um padrão de design minimalista, inclusão de mensagens de aviso em todos os botões da aplicação, notificações para atividades, melhoria na barra lateral etc. Como também melhorias no código, como uma melhor organização do código, uma divisão de tarefas entre cliente e servidor mais balanceada, tipagem de variáveis etc. Todas as mudanças visuais podem ser vistas nas figuras dessa monografia que demonstram alguma interação com o ambiente proposto.</w:t>
      </w:r>
    </w:p>
    <w:p w14:paraId="48FF1FCF" w14:textId="77777777" w:rsidR="00C57C44" w:rsidRPr="00134BC2" w:rsidRDefault="00C57C44" w:rsidP="00596E44"/>
    <w:p w14:paraId="0518675D" w14:textId="00683B5B" w:rsidR="003C127D" w:rsidRDefault="003C127D" w:rsidP="003C127D">
      <w:pPr>
        <w:pStyle w:val="Ttulo3"/>
      </w:pPr>
      <w:bookmarkStart w:id="835" w:name="_Toc17133812"/>
      <w:r>
        <w:t>Sistema desenvolvido</w:t>
      </w:r>
      <w:bookmarkEnd w:id="835"/>
    </w:p>
    <w:p w14:paraId="3AA80399" w14:textId="77777777" w:rsidR="009B5E45" w:rsidRDefault="009B5E45" w:rsidP="009B5E45"/>
    <w:p w14:paraId="5B30C9EA" w14:textId="3E72A0B5" w:rsidR="009B5E45" w:rsidRDefault="009B5E45">
      <w:r>
        <w:t xml:space="preserve">Como ressaltado, o desenvolvimento deste release se compreendeu somente no relatório de desempenho, tanto para o professor quanto para o aluno. Ao professor é possível </w:t>
      </w:r>
      <w:r>
        <w:lastRenderedPageBreak/>
        <w:t xml:space="preserve">que ele verifique o desempenho do aluno assim que ele entra na sua tela de gestão da turma. Já para o aluno ao entrar no ambiente ele pode consultar seu desempenho através de gráficos. </w:t>
      </w:r>
      <w:r w:rsidR="00765C73">
        <w:t>O desenvolvimento dessas funcionalidades será</w:t>
      </w:r>
      <w:r>
        <w:t xml:space="preserve"> descrito com maior atenção nas subseções seguintes.</w:t>
      </w:r>
    </w:p>
    <w:p w14:paraId="39B9B606" w14:textId="5A9EE52A" w:rsidR="009B5E45" w:rsidRPr="00134BC2" w:rsidRDefault="009B5E45" w:rsidP="00596E44">
      <w:r>
        <w:t xml:space="preserve"> </w:t>
      </w:r>
    </w:p>
    <w:p w14:paraId="1442038D" w14:textId="09911744" w:rsidR="003C127D" w:rsidRDefault="003C127D" w:rsidP="003C127D">
      <w:pPr>
        <w:pStyle w:val="Ttulo4"/>
      </w:pPr>
      <w:bookmarkStart w:id="836" w:name="_Toc17133813"/>
      <w:r>
        <w:t>Professor</w:t>
      </w:r>
      <w:bookmarkEnd w:id="836"/>
    </w:p>
    <w:p w14:paraId="1E362F4C" w14:textId="3E692FAB" w:rsidR="00394EB9" w:rsidRDefault="00394EB9" w:rsidP="00394EB9"/>
    <w:p w14:paraId="645696A0" w14:textId="30DFADC9" w:rsidR="006269C7" w:rsidRDefault="006269C7" w:rsidP="00394EB9">
      <w:r>
        <w:t xml:space="preserve">Conforme discutido na seção anterior </w:t>
      </w:r>
      <w:r w:rsidR="00403EF2">
        <w:t xml:space="preserve">nesse release foi desenvolvido um relatório acerca dos desempenhos dos alunos de uma turma. Auxiliando ao professor na ajuda de determinados alunos que possam precisar de auxílio pois apresentaram baixo desempenho. A estória que representa essa interação pode ser vista na </w:t>
      </w:r>
      <w:r w:rsidR="00403EF2" w:rsidRPr="00596E44">
        <w:rPr>
          <w:highlight w:val="yellow"/>
        </w:rPr>
        <w:t>figura x</w:t>
      </w:r>
      <w:r w:rsidR="00403EF2">
        <w:t>.</w:t>
      </w:r>
    </w:p>
    <w:p w14:paraId="101ABF94" w14:textId="6D345626" w:rsidR="00403EF2" w:rsidRDefault="00403EF2" w:rsidP="00394EB9"/>
    <w:p w14:paraId="0BD9D14A" w14:textId="2162C7EF" w:rsidR="00403EF2" w:rsidRDefault="00584E31" w:rsidP="00596E44">
      <w:pPr>
        <w:pStyle w:val="estrias"/>
      </w:pPr>
      <w:r w:rsidRPr="00584E31">
        <w:t>Como professor quero ser capaz de visualizar o desempenho dos meus alunos.</w:t>
      </w:r>
    </w:p>
    <w:p w14:paraId="1650B295" w14:textId="10F957C1" w:rsidR="00403EF2" w:rsidRDefault="00403EF2" w:rsidP="00394EB9"/>
    <w:p w14:paraId="48A841A2" w14:textId="77777777" w:rsidR="00584E31" w:rsidRDefault="00584E31" w:rsidP="00394EB9"/>
    <w:p w14:paraId="402B7325" w14:textId="492E4614" w:rsidR="00394EB9" w:rsidRDefault="00394EB9" w:rsidP="00394EB9">
      <w:r>
        <w:t xml:space="preserve">Para o professor foi introduzido a aba desempenho dentro </w:t>
      </w:r>
      <w:r w:rsidR="004959D0">
        <w:t>da visualização de uma turma. Nela contém um resumo detalhado acerca do desempenho do aluno conforme as atividades respondidas. Sendo o professor capaz de avaliar o desempenho do aluno em sua classe e até comparar com o desempenho que o aluno teve em outras turmas anteriores a turma atual. Ainda ao professor é possível visualizar a média geral da turma e avaliar se cada aluno está dentro ou não da média.</w:t>
      </w:r>
    </w:p>
    <w:p w14:paraId="679562D8" w14:textId="77777777" w:rsidR="004959D0" w:rsidRDefault="004959D0" w:rsidP="00394EB9"/>
    <w:p w14:paraId="2E3D7EB8" w14:textId="6D05334E" w:rsidR="004959D0" w:rsidRDefault="004959D0">
      <w:pPr>
        <w:ind w:hanging="142"/>
        <w:jc w:val="center"/>
        <w:pPrChange w:id="837" w:author="Ryan Lemos" w:date="2019-08-19T09:45:00Z">
          <w:pPr>
            <w:ind w:hanging="142"/>
          </w:pPr>
        </w:pPrChange>
      </w:pPr>
      <w:r>
        <w:rPr>
          <w:noProof/>
        </w:rPr>
        <w:drawing>
          <wp:inline distT="0" distB="0" distL="0" distR="0" wp14:anchorId="7B8E1691" wp14:editId="2CAE0EA9">
            <wp:extent cx="4381500" cy="1867366"/>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97335" cy="1874115"/>
                    </a:xfrm>
                    <a:prstGeom prst="rect">
                      <a:avLst/>
                    </a:prstGeom>
                  </pic:spPr>
                </pic:pic>
              </a:graphicData>
            </a:graphic>
          </wp:inline>
        </w:drawing>
      </w:r>
    </w:p>
    <w:p w14:paraId="52136D2B" w14:textId="77777777" w:rsidR="00394EB9" w:rsidRPr="00596E44" w:rsidRDefault="00394EB9" w:rsidP="00596E44"/>
    <w:p w14:paraId="33707155" w14:textId="78CD9216" w:rsidR="009A2E13" w:rsidRDefault="003C127D" w:rsidP="00BE3639">
      <w:pPr>
        <w:pStyle w:val="Ttulo4"/>
        <w:rPr>
          <w:ins w:id="838" w:author="Ryan Lemos" w:date="2019-08-19T09:41:00Z"/>
        </w:rPr>
      </w:pPr>
      <w:bookmarkStart w:id="839" w:name="_Toc17133814"/>
      <w:r>
        <w:t>Aluno</w:t>
      </w:r>
      <w:bookmarkEnd w:id="839"/>
    </w:p>
    <w:p w14:paraId="016A5287" w14:textId="77777777" w:rsidR="00353AF5" w:rsidRPr="00753186" w:rsidRDefault="00353AF5">
      <w:pPr>
        <w:rPr>
          <w:ins w:id="840" w:author="Ryan Lemos" w:date="2019-08-19T09:40:00Z"/>
        </w:rPr>
        <w:pPrChange w:id="841" w:author="Ryan Lemos" w:date="2019-08-19T09:41:00Z">
          <w:pPr>
            <w:pStyle w:val="Ttulo4"/>
          </w:pPr>
        </w:pPrChange>
      </w:pPr>
    </w:p>
    <w:p w14:paraId="29CADA4E" w14:textId="77777777" w:rsidR="00353AF5" w:rsidRDefault="00353AF5" w:rsidP="00353AF5">
      <w:pPr>
        <w:rPr>
          <w:ins w:id="842" w:author="Ryan Lemos" w:date="2019-08-19T09:44:00Z"/>
        </w:rPr>
      </w:pPr>
      <w:ins w:id="843" w:author="Ryan Lemos" w:date="2019-08-19T09:41:00Z">
        <w:r>
          <w:lastRenderedPageBreak/>
          <w:t>Quanto ao aluno introduziu-se na página home, um gráfico dinâmico que contém as médias no decorrer dos níveis e a</w:t>
        </w:r>
      </w:ins>
      <w:ins w:id="844" w:author="Ryan Lemos" w:date="2019-08-19T09:42:00Z">
        <w:r>
          <w:t>s</w:t>
        </w:r>
      </w:ins>
      <w:ins w:id="845" w:author="Ryan Lemos" w:date="2019-08-19T09:41:00Z">
        <w:r>
          <w:t xml:space="preserve"> m</w:t>
        </w:r>
      </w:ins>
      <w:ins w:id="846" w:author="Ryan Lemos" w:date="2019-08-19T09:42:00Z">
        <w:r>
          <w:t>édias por tipo de questão respondida. Com isso o aluno consegue enxergar visualmente seu desempenho e como tem evoluído no decorrer dos níveis.</w:t>
        </w:r>
      </w:ins>
      <w:ins w:id="847" w:author="Ryan Lemos" w:date="2019-08-19T09:43:00Z">
        <w:r>
          <w:t xml:space="preserve"> A </w:t>
        </w:r>
        <w:r w:rsidRPr="00353AF5">
          <w:rPr>
            <w:highlight w:val="yellow"/>
            <w:rPrChange w:id="848" w:author="Ryan Lemos" w:date="2019-08-19T09:43:00Z">
              <w:rPr/>
            </w:rPrChange>
          </w:rPr>
          <w:t>estória x</w:t>
        </w:r>
        <w:r>
          <w:t xml:space="preserve"> que define essa interação.</w:t>
        </w:r>
      </w:ins>
    </w:p>
    <w:p w14:paraId="66930498" w14:textId="6245C607" w:rsidR="00353AF5" w:rsidRDefault="00353AF5" w:rsidP="00353AF5">
      <w:pPr>
        <w:rPr>
          <w:ins w:id="849" w:author="Ryan Lemos" w:date="2019-08-19T09:43:00Z"/>
        </w:rPr>
      </w:pPr>
      <w:ins w:id="850" w:author="Ryan Lemos" w:date="2019-08-19T09:40:00Z">
        <w:r>
          <w:t xml:space="preserve"> </w:t>
        </w:r>
      </w:ins>
    </w:p>
    <w:p w14:paraId="1C914B2C" w14:textId="465C6970" w:rsidR="00353AF5" w:rsidRDefault="00353AF5" w:rsidP="00353AF5">
      <w:pPr>
        <w:pStyle w:val="estrias"/>
        <w:rPr>
          <w:ins w:id="851" w:author="Ryan Lemos" w:date="2019-08-19T09:43:00Z"/>
        </w:rPr>
      </w:pPr>
      <w:ins w:id="852" w:author="Ryan Lemos" w:date="2019-08-19T09:43:00Z">
        <w:r w:rsidRPr="00584E31">
          <w:t xml:space="preserve">Como </w:t>
        </w:r>
      </w:ins>
      <w:ins w:id="853" w:author="Ryan Lemos" w:date="2019-08-19T09:44:00Z">
        <w:r>
          <w:t>aluno</w:t>
        </w:r>
      </w:ins>
      <w:ins w:id="854" w:author="Ryan Lemos" w:date="2019-08-19T09:43:00Z">
        <w:r w:rsidRPr="00584E31">
          <w:t xml:space="preserve"> quero ser capaz de visualizar </w:t>
        </w:r>
      </w:ins>
      <w:ins w:id="855" w:author="Ryan Lemos" w:date="2019-08-19T09:44:00Z">
        <w:r>
          <w:t>meu</w:t>
        </w:r>
      </w:ins>
      <w:ins w:id="856" w:author="Ryan Lemos" w:date="2019-08-19T09:43:00Z">
        <w:r w:rsidRPr="00584E31">
          <w:t xml:space="preserve"> desempenho</w:t>
        </w:r>
      </w:ins>
      <w:ins w:id="857" w:author="Ryan Lemos" w:date="2019-08-19T09:44:00Z">
        <w:r>
          <w:t xml:space="preserve"> conforme progrido de níveis</w:t>
        </w:r>
      </w:ins>
      <w:ins w:id="858" w:author="Ryan Lemos" w:date="2019-08-19T09:43:00Z">
        <w:r w:rsidRPr="00584E31">
          <w:t>.</w:t>
        </w:r>
      </w:ins>
    </w:p>
    <w:p w14:paraId="3D846E89" w14:textId="66259B0E" w:rsidR="00353AF5" w:rsidRDefault="00353AF5" w:rsidP="00353AF5">
      <w:pPr>
        <w:rPr>
          <w:ins w:id="859" w:author="Ryan Lemos" w:date="2019-08-19T09:44:00Z"/>
        </w:rPr>
      </w:pPr>
    </w:p>
    <w:p w14:paraId="4BBA552E" w14:textId="5C383875" w:rsidR="00353AF5" w:rsidDel="00353AF5" w:rsidRDefault="00353AF5" w:rsidP="00353AF5">
      <w:pPr>
        <w:rPr>
          <w:del w:id="860" w:author="Ryan Lemos" w:date="2019-08-19T09:45:00Z"/>
        </w:rPr>
      </w:pPr>
      <w:ins w:id="861" w:author="Ryan Lemos" w:date="2019-08-19T09:45:00Z">
        <w:r>
          <w:t>A Figura</w:t>
        </w:r>
      </w:ins>
    </w:p>
    <w:p w14:paraId="73DAC2E2" w14:textId="40146F6C" w:rsidR="00353AF5" w:rsidRDefault="00353AF5" w:rsidP="00353AF5">
      <w:pPr>
        <w:rPr>
          <w:ins w:id="862" w:author="Ryan Lemos" w:date="2019-08-19T09:57:00Z"/>
        </w:rPr>
      </w:pPr>
      <w:ins w:id="863" w:author="Ryan Lemos" w:date="2019-08-19T09:45:00Z">
        <w:r>
          <w:t xml:space="preserve"> X representa o primeiro gráfico que condiz </w:t>
        </w:r>
      </w:ins>
      <w:ins w:id="864" w:author="Ryan Lemos" w:date="2019-08-19T09:46:00Z">
        <w:r>
          <w:t>ao desempenho do aluno conforme os níveis. Pode ser que o aluno não tenha concluído todos os níveis. Portanto quando não existir esse dado o gráfico simplesmente será ignorado.</w:t>
        </w:r>
      </w:ins>
    </w:p>
    <w:p w14:paraId="6B035F38" w14:textId="77777777" w:rsidR="00FD5D46" w:rsidRDefault="00FD5D46" w:rsidP="00353AF5">
      <w:pPr>
        <w:rPr>
          <w:ins w:id="865" w:author="Ryan Lemos" w:date="2019-08-19T09:55:00Z"/>
        </w:rPr>
      </w:pPr>
    </w:p>
    <w:p w14:paraId="4515562B" w14:textId="7B68DC9A" w:rsidR="00FD5D46" w:rsidRDefault="00FD5D46" w:rsidP="00FD5D46">
      <w:pPr>
        <w:ind w:firstLine="0"/>
        <w:jc w:val="center"/>
        <w:rPr>
          <w:ins w:id="866" w:author="Ryan Lemos" w:date="2019-08-19T09:57:00Z"/>
        </w:rPr>
      </w:pPr>
      <w:ins w:id="867" w:author="Ryan Lemos" w:date="2019-08-19T09:56:00Z">
        <w:r>
          <w:rPr>
            <w:noProof/>
          </w:rPr>
          <w:drawing>
            <wp:inline distT="0" distB="0" distL="0" distR="0" wp14:anchorId="3B43EC60" wp14:editId="2D218D4A">
              <wp:extent cx="4153820" cy="2606040"/>
              <wp:effectExtent l="0" t="0" r="0" b="38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82636" cy="2624119"/>
                      </a:xfrm>
                      <a:prstGeom prst="rect">
                        <a:avLst/>
                      </a:prstGeom>
                    </pic:spPr>
                  </pic:pic>
                </a:graphicData>
              </a:graphic>
            </wp:inline>
          </w:drawing>
        </w:r>
      </w:ins>
    </w:p>
    <w:p w14:paraId="00E40A7E" w14:textId="77777777" w:rsidR="00FD5D46" w:rsidRDefault="00FD5D46">
      <w:pPr>
        <w:ind w:firstLine="0"/>
        <w:jc w:val="center"/>
        <w:rPr>
          <w:ins w:id="868" w:author="Ryan Lemos" w:date="2019-08-19T09:47:00Z"/>
        </w:rPr>
        <w:pPrChange w:id="869" w:author="Ryan Lemos" w:date="2019-08-19T09:57:00Z">
          <w:pPr/>
        </w:pPrChange>
      </w:pPr>
    </w:p>
    <w:p w14:paraId="368BBC55" w14:textId="0DA30A3B" w:rsidR="001511E1" w:rsidRPr="008B44C6" w:rsidRDefault="001511E1" w:rsidP="00353AF5">
      <w:pPr>
        <w:rPr>
          <w:ins w:id="870" w:author="Ryan Lemos" w:date="2019-08-19T09:57:00Z"/>
        </w:rPr>
      </w:pPr>
      <w:ins w:id="871" w:author="Ryan Lemos" w:date="2019-08-19T09:47:00Z">
        <w:r>
          <w:t>Já a Figura X demonstra o segundo gráfico</w:t>
        </w:r>
      </w:ins>
      <w:ins w:id="872" w:author="Ryan Lemos" w:date="2019-08-19T09:48:00Z">
        <w:r w:rsidR="006F204A">
          <w:t xml:space="preserve"> que mostra o desempenho do aluno por tipo de questões respondidas. Com isso o aluno consegue visualizar em que ponto está se destacando, como por exemplo fala ou escrita,</w:t>
        </w:r>
      </w:ins>
      <w:ins w:id="873" w:author="Ryan Lemos" w:date="2019-08-19T09:49:00Z">
        <w:r w:rsidR="006F204A">
          <w:t xml:space="preserve"> e o que precisa melhorar.</w:t>
        </w:r>
      </w:ins>
      <w:ins w:id="874" w:author="Ryan Lemos" w:date="2019-08-19T09:47:00Z">
        <w:r>
          <w:t xml:space="preserve"> </w:t>
        </w:r>
      </w:ins>
      <w:ins w:id="875" w:author="Ryan Lemos" w:date="2019-08-19T09:57:00Z">
        <w:r w:rsidR="00FD5D46">
          <w:t xml:space="preserve">Para </w:t>
        </w:r>
      </w:ins>
      <w:ins w:id="876" w:author="Ryan Lemos" w:date="2019-08-19T09:58:00Z">
        <w:r w:rsidR="00FD5D46">
          <w:t xml:space="preserve">trocar entre os gráficos há um </w:t>
        </w:r>
        <w:r w:rsidR="008B44C6">
          <w:t xml:space="preserve">elemento do </w:t>
        </w:r>
        <w:proofErr w:type="spellStart"/>
        <w:r w:rsidR="008B44C6">
          <w:t>MaterializeCSS</w:t>
        </w:r>
        <w:proofErr w:type="spellEnd"/>
        <w:r w:rsidR="008B44C6">
          <w:t xml:space="preserve"> chamado </w:t>
        </w:r>
        <w:r w:rsidR="008B44C6" w:rsidRPr="008B44C6">
          <w:rPr>
            <w:i/>
            <w:iCs/>
            <w:rPrChange w:id="877" w:author="Ryan Lemos" w:date="2019-08-19T09:58:00Z">
              <w:rPr/>
            </w:rPrChange>
          </w:rPr>
          <w:t>switch</w:t>
        </w:r>
        <w:r w:rsidR="008B44C6">
          <w:rPr>
            <w:i/>
            <w:iCs/>
          </w:rPr>
          <w:t xml:space="preserve"> </w:t>
        </w:r>
        <w:r w:rsidR="008B44C6">
          <w:t xml:space="preserve">que seria como um </w:t>
        </w:r>
      </w:ins>
      <w:ins w:id="878" w:author="Ryan Lemos" w:date="2019-08-19T09:59:00Z">
        <w:r w:rsidR="008B44C6">
          <w:t>interruptor. Para o lado esquerdo visualiza-se o gráfico por nível, ao ser levado para a direita visualiza-se o grá</w:t>
        </w:r>
      </w:ins>
      <w:ins w:id="879" w:author="Ryan Lemos" w:date="2019-08-19T10:00:00Z">
        <w:r w:rsidR="008B44C6">
          <w:t>fico por níveis.</w:t>
        </w:r>
      </w:ins>
    </w:p>
    <w:p w14:paraId="0115E590" w14:textId="77777777" w:rsidR="00FD5D46" w:rsidRDefault="00FD5D46" w:rsidP="00353AF5">
      <w:pPr>
        <w:rPr>
          <w:ins w:id="880" w:author="Ryan Lemos" w:date="2019-08-19T09:57:00Z"/>
        </w:rPr>
      </w:pPr>
    </w:p>
    <w:p w14:paraId="31930348" w14:textId="11E7526E" w:rsidR="00FD5D46" w:rsidRPr="00753186" w:rsidRDefault="00FD5D46">
      <w:pPr>
        <w:ind w:firstLine="0"/>
        <w:jc w:val="center"/>
        <w:rPr>
          <w:ins w:id="881" w:author="Ryan Lemos" w:date="2019-08-19T09:45:00Z"/>
        </w:rPr>
        <w:pPrChange w:id="882" w:author="Ryan Lemos" w:date="2019-08-19T09:57:00Z">
          <w:pPr>
            <w:pStyle w:val="Ttulo4"/>
          </w:pPr>
        </w:pPrChange>
      </w:pPr>
      <w:ins w:id="883" w:author="Ryan Lemos" w:date="2019-08-19T09:57:00Z">
        <w:r>
          <w:rPr>
            <w:noProof/>
          </w:rPr>
          <w:lastRenderedPageBreak/>
          <w:drawing>
            <wp:inline distT="0" distB="0" distL="0" distR="0" wp14:anchorId="7251FFE1" wp14:editId="7B1520FD">
              <wp:extent cx="4370733" cy="2834640"/>
              <wp:effectExtent l="0" t="0" r="0" b="381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77711" cy="2839166"/>
                      </a:xfrm>
                      <a:prstGeom prst="rect">
                        <a:avLst/>
                      </a:prstGeom>
                    </pic:spPr>
                  </pic:pic>
                </a:graphicData>
              </a:graphic>
            </wp:inline>
          </w:drawing>
        </w:r>
      </w:ins>
    </w:p>
    <w:p w14:paraId="0368D2A2" w14:textId="5396D362" w:rsidR="00BE3639" w:rsidRPr="00134BC2" w:rsidRDefault="00BE3639"/>
    <w:p w14:paraId="4211DBC7" w14:textId="77777777" w:rsidR="009A2E13" w:rsidRDefault="009A2E13" w:rsidP="00596E44">
      <w:pPr>
        <w:pStyle w:val="Ttulo2"/>
      </w:pPr>
      <w:bookmarkStart w:id="884" w:name="_Toc17133815"/>
      <w:r>
        <w:t>Testes</w:t>
      </w:r>
      <w:bookmarkEnd w:id="884"/>
    </w:p>
    <w:p w14:paraId="422927A7" w14:textId="77777777" w:rsidR="009A2E13" w:rsidRPr="004C0224" w:rsidRDefault="009A2E13" w:rsidP="009A2E13"/>
    <w:p w14:paraId="3FE2FAA6" w14:textId="05125044" w:rsidR="009A2E13" w:rsidRDefault="009A2E13" w:rsidP="009A2E13">
      <w:r>
        <w:t xml:space="preserve">A biblioteca de testes utilizada foi o </w:t>
      </w:r>
      <w:proofErr w:type="spellStart"/>
      <w:r>
        <w:t>PHPUnit</w:t>
      </w:r>
      <w:proofErr w:type="spellEnd"/>
      <w:r>
        <w:t xml:space="preserve">, que já vem integrado com o </w:t>
      </w:r>
      <w:proofErr w:type="spellStart"/>
      <w:r>
        <w:t>Laravel</w:t>
      </w:r>
      <w:proofErr w:type="spellEnd"/>
      <w:r>
        <w:t xml:space="preserve">. O </w:t>
      </w:r>
      <w:proofErr w:type="spellStart"/>
      <w:r>
        <w:t>Laravel</w:t>
      </w:r>
      <w:proofErr w:type="spellEnd"/>
      <w:r>
        <w:t xml:space="preserve"> apoia as funções nativas do </w:t>
      </w:r>
      <w:proofErr w:type="spellStart"/>
      <w:r>
        <w:t>PHPUnit</w:t>
      </w:r>
      <w:proofErr w:type="spellEnd"/>
      <w:r>
        <w:t xml:space="preserve"> e acrescenta algumas funcionalidades que auxiliam nos momentos de teste. Nesta subseção serão abordados alguns</w:t>
      </w:r>
      <w:r w:rsidR="00C57C44">
        <w:t xml:space="preserve"> exemplos de</w:t>
      </w:r>
      <w:r>
        <w:t xml:space="preserve"> testes utilizados no </w:t>
      </w:r>
      <w:r w:rsidR="00C57C44">
        <w:t>desenvolvimento desta aplicação</w:t>
      </w:r>
      <w:r>
        <w:t>.</w:t>
      </w:r>
      <w:r w:rsidR="00C57C44">
        <w:t xml:space="preserve"> Vale ressaltar que os testes podem ser bem parecidos para cada classe de teste, tendo em vista que será testado a capacidade de resposta da </w:t>
      </w:r>
      <w:proofErr w:type="spellStart"/>
      <w:r w:rsidR="00C57C44">
        <w:t>api</w:t>
      </w:r>
      <w:proofErr w:type="spellEnd"/>
      <w:r w:rsidR="00C57C44">
        <w:t>. Então os exemplos aqui demonstrados podem ser facilmente reconhecidos em outras classes de testes da aplicação.</w:t>
      </w:r>
    </w:p>
    <w:p w14:paraId="01B68900" w14:textId="77777777" w:rsidR="009A2E13" w:rsidRPr="005A6F0E" w:rsidRDefault="009A2E13" w:rsidP="009A2E13">
      <w:r>
        <w:t xml:space="preserve">O primeiro exemplo de teste se trata do trecho de código abaixo, que compreende na classe de Teste de usuário, demonstrando a função de teste de inserção. Tem-se a utilização de dois </w:t>
      </w:r>
      <w:proofErr w:type="spellStart"/>
      <w:r>
        <w:t>Traits</w:t>
      </w:r>
      <w:proofErr w:type="spellEnd"/>
      <w:r>
        <w:t xml:space="preserve"> </w:t>
      </w:r>
      <w:proofErr w:type="spellStart"/>
      <w:r>
        <w:t>Laravel</w:t>
      </w:r>
      <w:proofErr w:type="spellEnd"/>
      <w:r>
        <w:t>, o ‘</w:t>
      </w:r>
      <w:proofErr w:type="spellStart"/>
      <w:r w:rsidRPr="008250E0">
        <w:rPr>
          <w:i/>
        </w:rPr>
        <w:t>WithoutMiddleware</w:t>
      </w:r>
      <w:proofErr w:type="spellEnd"/>
      <w:r>
        <w:rPr>
          <w:i/>
        </w:rPr>
        <w:t>’ e ‘</w:t>
      </w:r>
      <w:proofErr w:type="spellStart"/>
      <w:r>
        <w:rPr>
          <w:i/>
        </w:rPr>
        <w:t>DatabaseMigrations</w:t>
      </w:r>
      <w:proofErr w:type="spellEnd"/>
      <w:r>
        <w:rPr>
          <w:i/>
        </w:rPr>
        <w:t>’</w:t>
      </w:r>
      <w:r>
        <w:t xml:space="preserve">. O primeiro serve para não utilizar </w:t>
      </w:r>
      <w:r w:rsidRPr="008250E0">
        <w:rPr>
          <w:i/>
        </w:rPr>
        <w:t>middlewares</w:t>
      </w:r>
      <w:r>
        <w:t xml:space="preserve"> que podem impedir o acesso a determinados conteúdos para determinados tipos de usuários. O segundo acrescenta as migrações, que cria toda a base de dados no ambiente de teste. Há ainda uma função chamada ‘</w:t>
      </w:r>
      <w:proofErr w:type="spellStart"/>
      <w:r>
        <w:t>setUp</w:t>
      </w:r>
      <w:proofErr w:type="spellEnd"/>
      <w:r>
        <w:t xml:space="preserve">’, que seria uma configuração inicial dos testes, nela é possível configurar o que for necessário para todos os testes antes que o teste ocorra em si. Para isso usou-se o comando </w:t>
      </w:r>
      <w:proofErr w:type="spellStart"/>
      <w:r>
        <w:t>artisan</w:t>
      </w:r>
      <w:proofErr w:type="spellEnd"/>
      <w:r>
        <w:t xml:space="preserve"> ‘</w:t>
      </w:r>
      <w:proofErr w:type="spellStart"/>
      <w:r>
        <w:t>db:seed</w:t>
      </w:r>
      <w:proofErr w:type="spellEnd"/>
      <w:r>
        <w:t>’ que serve para ‘alimentar’ a base de dados com registros. O restante da função serve para autenticar um usuário que será utilizado em outro trecho da classe de testes de usuário.</w:t>
      </w:r>
    </w:p>
    <w:p w14:paraId="52B27E8B" w14:textId="77777777" w:rsidR="009A2E13" w:rsidRPr="00A118AA" w:rsidRDefault="009A2E13" w:rsidP="009A2E13"/>
    <w:p w14:paraId="47A11435" w14:textId="77777777" w:rsidR="00394EB9"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CC7832"/>
          <w:sz w:val="20"/>
          <w:szCs w:val="20"/>
          <w:shd w:val="clear" w:color="auto" w:fill="232525"/>
          <w:lang w:val="en-US" w:eastAsia="pt-BR"/>
        </w:rPr>
      </w:pPr>
      <w:r w:rsidRPr="008250E0">
        <w:rPr>
          <w:rFonts w:ascii="Courier New" w:eastAsia="Times New Roman" w:hAnsi="Courier New" w:cs="Courier New"/>
          <w:b/>
          <w:bCs/>
          <w:color w:val="CC7832"/>
          <w:sz w:val="20"/>
          <w:szCs w:val="20"/>
          <w:shd w:val="clear" w:color="auto" w:fill="232525"/>
          <w:lang w:val="en-US" w:eastAsia="pt-BR"/>
        </w:rPr>
        <w:t xml:space="preserve">class </w:t>
      </w:r>
      <w:proofErr w:type="spellStart"/>
      <w:r w:rsidRPr="008250E0">
        <w:rPr>
          <w:rFonts w:ascii="Courier New" w:eastAsia="Times New Roman" w:hAnsi="Courier New" w:cs="Courier New"/>
          <w:color w:val="A9B7C6"/>
          <w:sz w:val="20"/>
          <w:szCs w:val="20"/>
          <w:shd w:val="clear" w:color="auto" w:fill="232525"/>
          <w:lang w:val="en-US" w:eastAsia="pt-BR"/>
        </w:rPr>
        <w:t>UserTest</w:t>
      </w:r>
      <w:proofErr w:type="spellEnd"/>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b/>
          <w:bCs/>
          <w:color w:val="CC7832"/>
          <w:sz w:val="20"/>
          <w:szCs w:val="20"/>
          <w:shd w:val="clear" w:color="auto" w:fill="232525"/>
          <w:lang w:val="en-US" w:eastAsia="pt-BR"/>
        </w:rPr>
        <w:t xml:space="preserve">extends </w:t>
      </w:r>
      <w:proofErr w:type="spellStart"/>
      <w:r w:rsidRPr="008250E0">
        <w:rPr>
          <w:rFonts w:ascii="Courier New" w:eastAsia="Times New Roman" w:hAnsi="Courier New" w:cs="Courier New"/>
          <w:color w:val="A9B7C6"/>
          <w:sz w:val="20"/>
          <w:szCs w:val="20"/>
          <w:shd w:val="clear" w:color="auto" w:fill="232525"/>
          <w:lang w:val="en-US" w:eastAsia="pt-BR"/>
        </w:rPr>
        <w:t>TestCase</w:t>
      </w:r>
      <w:proofErr w:type="spellEnd"/>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lastRenderedPageBreak/>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proofErr w:type="spellStart"/>
      <w:r w:rsidRPr="008250E0">
        <w:rPr>
          <w:rFonts w:ascii="Courier New" w:eastAsia="Times New Roman" w:hAnsi="Courier New" w:cs="Courier New"/>
          <w:color w:val="A9B7C6"/>
          <w:sz w:val="20"/>
          <w:szCs w:val="20"/>
          <w:shd w:val="clear" w:color="auto" w:fill="232525"/>
          <w:lang w:val="en-US" w:eastAsia="pt-BR"/>
        </w:rPr>
        <w:t>WithoutMiddleware</w:t>
      </w:r>
      <w:proofErr w:type="spellEnd"/>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proofErr w:type="spellStart"/>
      <w:r w:rsidRPr="008250E0">
        <w:rPr>
          <w:rFonts w:ascii="Courier New" w:eastAsia="Times New Roman" w:hAnsi="Courier New" w:cs="Courier New"/>
          <w:color w:val="A9B7C6"/>
          <w:sz w:val="20"/>
          <w:szCs w:val="20"/>
          <w:shd w:val="clear" w:color="auto" w:fill="232525"/>
          <w:lang w:val="en-US" w:eastAsia="pt-BR"/>
        </w:rPr>
        <w:t>DatabaseMigrations</w:t>
      </w:r>
      <w:proofErr w:type="spellEnd"/>
      <w:r w:rsidRPr="008250E0">
        <w:rPr>
          <w:rFonts w:ascii="Courier New" w:eastAsia="Times New Roman" w:hAnsi="Courier New" w:cs="Courier New"/>
          <w:color w:val="CC7832"/>
          <w:sz w:val="20"/>
          <w:szCs w:val="20"/>
          <w:shd w:val="clear" w:color="auto" w:fill="232525"/>
          <w:lang w:val="en-US" w:eastAsia="pt-BR"/>
        </w:rPr>
        <w:t>;</w:t>
      </w:r>
    </w:p>
    <w:p w14:paraId="24AD8785" w14:textId="58942D77" w:rsidR="009A2E13" w:rsidRPr="008250E0"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A9B7C6"/>
          <w:sz w:val="20"/>
          <w:szCs w:val="20"/>
          <w:lang w:val="en-US" w:eastAsia="pt-BR"/>
        </w:rPr>
      </w:pP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private </w:t>
      </w:r>
      <w:r w:rsidRPr="008250E0">
        <w:rPr>
          <w:rFonts w:ascii="Courier New" w:eastAsia="Times New Roman" w:hAnsi="Courier New" w:cs="Courier New"/>
          <w:color w:val="9876AA"/>
          <w:sz w:val="20"/>
          <w:szCs w:val="20"/>
          <w:shd w:val="clear" w:color="auto" w:fill="232525"/>
          <w:lang w:val="en-US" w:eastAsia="pt-BR"/>
        </w:rPr>
        <w:t>$header</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proofErr w:type="spellStart"/>
      <w:r w:rsidRPr="008250E0">
        <w:rPr>
          <w:rFonts w:ascii="Courier New" w:eastAsia="Times New Roman" w:hAnsi="Courier New" w:cs="Courier New"/>
          <w:color w:val="FFC66D"/>
          <w:sz w:val="20"/>
          <w:szCs w:val="20"/>
          <w:shd w:val="clear" w:color="auto" w:fill="232525"/>
          <w:lang w:val="en-US" w:eastAsia="pt-BR"/>
        </w:rPr>
        <w:t>setUp</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parent</w:t>
      </w:r>
      <w:r w:rsidRPr="008250E0">
        <w:rPr>
          <w:rFonts w:ascii="Courier New" w:eastAsia="Times New Roman" w:hAnsi="Courier New" w:cs="Courier New"/>
          <w:color w:val="A9B7C6"/>
          <w:sz w:val="20"/>
          <w:szCs w:val="20"/>
          <w:shd w:val="clear" w:color="auto" w:fill="232525"/>
          <w:lang w:val="en-US" w:eastAsia="pt-BR"/>
        </w:rPr>
        <w:t>::</w:t>
      </w:r>
      <w:proofErr w:type="spellStart"/>
      <w:r w:rsidRPr="008250E0">
        <w:rPr>
          <w:rFonts w:ascii="Courier New" w:eastAsia="Times New Roman" w:hAnsi="Courier New" w:cs="Courier New"/>
          <w:i/>
          <w:iCs/>
          <w:color w:val="FFC66D"/>
          <w:sz w:val="20"/>
          <w:szCs w:val="20"/>
          <w:shd w:val="clear" w:color="auto" w:fill="232525"/>
          <w:lang w:val="en-US" w:eastAsia="pt-BR"/>
        </w:rPr>
        <w:t>setUp</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artisan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db:seed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$login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'POST'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auth.login_for_tests</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teresinhag</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9876AA"/>
          <w:sz w:val="20"/>
          <w:szCs w:val="20"/>
          <w:shd w:val="clear" w:color="auto" w:fill="232525"/>
          <w:lang w:val="en-US" w:eastAsia="pt-BR"/>
        </w:rPr>
        <w:t xml:space="preserve">header </w:t>
      </w:r>
      <w:r w:rsidRPr="008250E0">
        <w:rPr>
          <w:rFonts w:ascii="Courier New" w:eastAsia="Times New Roman" w:hAnsi="Courier New" w:cs="Courier New"/>
          <w:color w:val="A9B7C6"/>
          <w:sz w:val="20"/>
          <w:szCs w:val="20"/>
          <w:shd w:val="clear" w:color="auto" w:fill="232525"/>
          <w:lang w:val="en-US" w:eastAsia="pt-BR"/>
        </w:rPr>
        <w:t>= [</w:t>
      </w:r>
      <w:r w:rsidRPr="008250E0">
        <w:rPr>
          <w:rFonts w:ascii="Courier New" w:eastAsia="Times New Roman" w:hAnsi="Courier New" w:cs="Courier New"/>
          <w:color w:val="6A8759"/>
          <w:sz w:val="20"/>
          <w:szCs w:val="20"/>
          <w:shd w:val="clear" w:color="auto" w:fill="232525"/>
          <w:lang w:val="en-US" w:eastAsia="pt-BR"/>
        </w:rPr>
        <w:t>'Authorization'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 xml:space="preserve">"Bearer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9876AA"/>
          <w:sz w:val="20"/>
          <w:szCs w:val="20"/>
          <w:shd w:val="clear" w:color="auto" w:fill="232525"/>
          <w:lang w:val="en-US" w:eastAsia="pt-BR"/>
        </w:rPr>
        <w:t>$login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'token'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proofErr w:type="spellStart"/>
      <w:r w:rsidRPr="008250E0">
        <w:rPr>
          <w:rFonts w:ascii="Courier New" w:eastAsia="Times New Roman" w:hAnsi="Courier New" w:cs="Courier New"/>
          <w:color w:val="FFC66D"/>
          <w:sz w:val="20"/>
          <w:szCs w:val="20"/>
          <w:shd w:val="clear" w:color="auto" w:fill="232525"/>
          <w:lang w:val="en-US" w:eastAsia="pt-BR"/>
        </w:rPr>
        <w:t>testStore</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808080"/>
          <w:sz w:val="20"/>
          <w:szCs w:val="20"/>
          <w:shd w:val="clear" w:color="auto" w:fill="232525"/>
          <w:lang w:val="en-US" w:eastAsia="pt-BR"/>
        </w:rPr>
        <w:t xml:space="preserve"> </w:t>
      </w:r>
      <w:r w:rsidRPr="008250E0">
        <w:rPr>
          <w:rFonts w:ascii="Courier New" w:eastAsia="Times New Roman" w:hAnsi="Courier New" w:cs="Courier New"/>
          <w:color w:val="808080"/>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$response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postJson</w:t>
      </w:r>
      <w:proofErr w:type="spellEnd"/>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user.store</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'password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role_id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 xml:space="preserve">'Content-type' </w:t>
      </w:r>
      <w:r w:rsidRPr="008250E0">
        <w:rPr>
          <w:rFonts w:ascii="Courier New" w:eastAsia="Times New Roman" w:hAnsi="Courier New" w:cs="Courier New"/>
          <w:color w:val="A9B7C6"/>
          <w:sz w:val="20"/>
          <w:szCs w:val="20"/>
          <w:shd w:val="clear" w:color="auto" w:fill="232525"/>
          <w:lang w:val="en-US" w:eastAsia="pt-BR"/>
        </w:rPr>
        <w:t xml:space="preserve">=&gt; </w:t>
      </w:r>
      <w:r w:rsidRPr="008250E0">
        <w:rPr>
          <w:rFonts w:ascii="Courier New" w:eastAsia="Times New Roman" w:hAnsi="Courier New" w:cs="Courier New"/>
          <w:color w:val="6A8759"/>
          <w:sz w:val="20"/>
          <w:szCs w:val="20"/>
          <w:shd w:val="clear" w:color="auto" w:fill="232525"/>
          <w:lang w:val="en-US" w:eastAsia="pt-BR"/>
        </w:rPr>
        <w:t>'application/json'</w:t>
      </w:r>
      <w:r w:rsidRPr="008250E0">
        <w:rPr>
          <w:rFonts w:ascii="Courier New" w:eastAsia="Times New Roman" w:hAnsi="Courier New" w:cs="Courier New"/>
          <w:color w:val="6A8759"/>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$response</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assertStatus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897BB"/>
          <w:sz w:val="20"/>
          <w:szCs w:val="20"/>
          <w:shd w:val="clear" w:color="auto" w:fill="232525"/>
          <w:lang w:val="en-US" w:eastAsia="pt-BR"/>
        </w:rPr>
        <w:t>200</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-&gt;</w:t>
      </w:r>
      <w:proofErr w:type="spellStart"/>
      <w:r w:rsidRPr="008250E0">
        <w:rPr>
          <w:rFonts w:ascii="Courier New" w:eastAsia="Times New Roman" w:hAnsi="Courier New" w:cs="Courier New"/>
          <w:color w:val="FFC66D"/>
          <w:sz w:val="20"/>
          <w:szCs w:val="20"/>
          <w:shd w:val="clear" w:color="auto" w:fill="232525"/>
          <w:lang w:val="en-US" w:eastAsia="pt-BR"/>
        </w:rPr>
        <w:t>assertJson</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'success'</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assertDatabaseHas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'users'</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assertDatabaseHas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role_user</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role_id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p>
    <w:p w14:paraId="3034CED0" w14:textId="77777777" w:rsidR="009A2E13" w:rsidRPr="008250E0" w:rsidRDefault="009A2E13" w:rsidP="009A2E13">
      <w:pPr>
        <w:rPr>
          <w:lang w:val="en-US"/>
        </w:rPr>
      </w:pPr>
    </w:p>
    <w:p w14:paraId="74EEBEB3" w14:textId="4B75F724" w:rsidR="009A2E13" w:rsidRDefault="009A2E13" w:rsidP="009A2E13">
      <w:r>
        <w:t>Para a função ‘</w:t>
      </w:r>
      <w:proofErr w:type="spellStart"/>
      <w:r>
        <w:t>testStore</w:t>
      </w:r>
      <w:proofErr w:type="spellEnd"/>
      <w:r>
        <w:t xml:space="preserve">’ que verifica a inserção de um novo usuário na base de dados, tem-se a primeira linha que recebe a resposta de uma requisição para a rota de inserção de usuários, passando os dados do usuário por meio de um </w:t>
      </w:r>
      <w:proofErr w:type="spellStart"/>
      <w:r w:rsidRPr="008250E0">
        <w:rPr>
          <w:i/>
        </w:rPr>
        <w:t>array</w:t>
      </w:r>
      <w:proofErr w:type="spellEnd"/>
      <w:r>
        <w:t>. Após receber essa resposta começam as asserções, que são validações feitas a</w:t>
      </w:r>
      <w:r w:rsidR="009B5E45">
        <w:t xml:space="preserve"> </w:t>
      </w:r>
      <w:r>
        <w:t xml:space="preserve">fim de testar um determinado comportamento esperado. Nesse caso eu espero que o status da requisição HTTP seja 200, que significa que a requisição foi feita com sucesso. Espera-se ainda receber um </w:t>
      </w:r>
      <w:proofErr w:type="spellStart"/>
      <w:r w:rsidRPr="00715412">
        <w:t>JavaScript</w:t>
      </w:r>
      <w:proofErr w:type="spellEnd"/>
      <w:r w:rsidRPr="00715412">
        <w:t xml:space="preserve"> </w:t>
      </w:r>
      <w:proofErr w:type="spellStart"/>
      <w:r w:rsidRPr="00715412">
        <w:t>Object</w:t>
      </w:r>
      <w:proofErr w:type="spellEnd"/>
      <w:r w:rsidRPr="00715412">
        <w:t xml:space="preserve"> </w:t>
      </w:r>
      <w:proofErr w:type="spellStart"/>
      <w:r w:rsidRPr="00715412">
        <w:t>Notation</w:t>
      </w:r>
      <w:proofErr w:type="spellEnd"/>
      <w:r>
        <w:t xml:space="preserve"> (JSON), que se trata de uma notação de objetos entendida de maneira padrão por diversas tecnologias. Espero receber um objeto contendo a palavra ‘</w:t>
      </w:r>
      <w:proofErr w:type="spellStart"/>
      <w:r w:rsidRPr="008250E0">
        <w:rPr>
          <w:i/>
        </w:rPr>
        <w:t>success</w:t>
      </w:r>
      <w:proofErr w:type="spellEnd"/>
      <w:r>
        <w:t>’, indicando que tudo ocorreu bem. Ainda há mais duas asserções que verificam se os dados foram salvos na base de dados.</w:t>
      </w:r>
    </w:p>
    <w:p w14:paraId="0616E1A0" w14:textId="77777777" w:rsidR="009A2E13" w:rsidRDefault="009A2E13" w:rsidP="009A2E13">
      <w:r>
        <w:t>O teste do trecho de código abaixo é responsável por verificar se é possível enviar uma notificação ao professor, salvar na base, ao enviar uma dúvida. As asserções seguem o mesmo exemplo do teste de inserção dos usuários.</w:t>
      </w:r>
    </w:p>
    <w:p w14:paraId="36DA6FB2" w14:textId="77777777" w:rsidR="009A2E13" w:rsidRDefault="009A2E13" w:rsidP="009A2E13"/>
    <w:p w14:paraId="74FBDED2" w14:textId="77777777" w:rsidR="009A2E13" w:rsidRPr="008250E0" w:rsidRDefault="009A2E13" w:rsidP="009A2E13">
      <w:pPr>
        <w:pStyle w:val="Pr-formataoHTML"/>
        <w:shd w:val="clear" w:color="auto" w:fill="2B2B2B"/>
        <w:rPr>
          <w:color w:val="A9B7C6"/>
          <w:lang w:val="en-US"/>
        </w:rPr>
      </w:pPr>
      <w:r w:rsidRPr="008250E0">
        <w:rPr>
          <w:b/>
          <w:bCs/>
          <w:color w:val="CC7832"/>
          <w:shd w:val="clear" w:color="auto" w:fill="232525"/>
          <w:lang w:val="en-US"/>
        </w:rPr>
        <w:lastRenderedPageBreak/>
        <w:t xml:space="preserve">public function </w:t>
      </w:r>
      <w:proofErr w:type="spellStart"/>
      <w:r w:rsidRPr="008250E0">
        <w:rPr>
          <w:color w:val="FFC66D"/>
          <w:shd w:val="clear" w:color="auto" w:fill="232525"/>
          <w:lang w:val="en-US"/>
        </w:rPr>
        <w:t>testIfSendNotificationOnCreate</w:t>
      </w:r>
      <w:proofErr w:type="spellEnd"/>
      <w:r w:rsidRPr="008250E0">
        <w:rPr>
          <w:color w:val="A9B7C6"/>
          <w:shd w:val="clear" w:color="auto" w:fill="232525"/>
          <w:lang w:val="en-US"/>
        </w:rPr>
        <w:t>(){</w:t>
      </w:r>
      <w:r w:rsidRPr="008250E0">
        <w:rPr>
          <w:color w:val="A9B7C6"/>
          <w:shd w:val="clear" w:color="auto" w:fill="232525"/>
          <w:lang w:val="en-US"/>
        </w:rPr>
        <w:br/>
      </w:r>
      <w:r w:rsidRPr="008250E0">
        <w:rPr>
          <w:color w:val="A9B7C6"/>
          <w:shd w:val="clear" w:color="auto" w:fill="232525"/>
          <w:lang w:val="en-US"/>
        </w:rPr>
        <w:br/>
        <w:t xml:space="preserve">    </w:t>
      </w:r>
      <w:r w:rsidRPr="008250E0">
        <w:rPr>
          <w:color w:val="9876AA"/>
          <w:shd w:val="clear" w:color="auto" w:fill="232525"/>
          <w:lang w:val="en-US"/>
        </w:rPr>
        <w:t xml:space="preserve">$response </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enviaDuvida</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assertStatus</w:t>
      </w:r>
      <w:proofErr w:type="spellEnd"/>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assertJson</w:t>
      </w:r>
      <w:proofErr w:type="spellEnd"/>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assertDatabaseHas</w:t>
      </w:r>
      <w:proofErr w:type="spellEnd"/>
      <w:r w:rsidRPr="008250E0">
        <w:rPr>
          <w:color w:val="A9B7C6"/>
          <w:shd w:val="clear" w:color="auto" w:fill="232525"/>
          <w:lang w:val="en-US"/>
        </w:rPr>
        <w:t>(</w:t>
      </w:r>
      <w:r w:rsidRPr="008250E0">
        <w:rPr>
          <w:color w:val="6A8759"/>
          <w:shd w:val="clear" w:color="auto" w:fill="232525"/>
          <w:lang w:val="en-US"/>
        </w:rPr>
        <w:t>'notifications'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w:t>
      </w:r>
      <w:proofErr w:type="spellStart"/>
      <w:r w:rsidRPr="008250E0">
        <w:rPr>
          <w:color w:val="6A8759"/>
          <w:shd w:val="clear" w:color="auto" w:fill="232525"/>
          <w:lang w:val="en-US"/>
        </w:rPr>
        <w:t>notifiable_id</w:t>
      </w:r>
      <w:proofErr w:type="spellEnd"/>
      <w:r w:rsidRPr="008250E0">
        <w:rPr>
          <w:color w:val="6A8759"/>
          <w:shd w:val="clear" w:color="auto" w:fill="232525"/>
          <w:lang w:val="en-US"/>
        </w:rPr>
        <w:t xml:space="preserve">' </w:t>
      </w:r>
      <w:r w:rsidRPr="008250E0">
        <w:rPr>
          <w:color w:val="A9B7C6"/>
          <w:shd w:val="clear" w:color="auto" w:fill="232525"/>
          <w:lang w:val="en-US"/>
        </w:rPr>
        <w:t xml:space="preserve">=&gt; </w:t>
      </w:r>
      <w:r w:rsidRPr="008250E0">
        <w:rPr>
          <w:color w:val="6897BB"/>
          <w:shd w:val="clear" w:color="auto" w:fill="232525"/>
          <w:lang w:val="en-US"/>
        </w:rPr>
        <w:t>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A9B7C6"/>
          <w:shd w:val="clear" w:color="auto" w:fill="232525"/>
          <w:lang w:val="en-US"/>
        </w:rPr>
        <w:t>}</w:t>
      </w:r>
    </w:p>
    <w:p w14:paraId="7DA01259" w14:textId="77777777" w:rsidR="009A2E13" w:rsidRPr="008250E0" w:rsidRDefault="009A2E13" w:rsidP="009A2E13">
      <w:pPr>
        <w:rPr>
          <w:lang w:val="en-US"/>
        </w:rPr>
      </w:pPr>
      <w:r w:rsidRPr="008250E0">
        <w:rPr>
          <w:lang w:val="en-US"/>
        </w:rPr>
        <w:t xml:space="preserve"> </w:t>
      </w:r>
    </w:p>
    <w:p w14:paraId="00ECEE7A" w14:textId="77777777" w:rsidR="009A2E13" w:rsidRDefault="009A2E13" w:rsidP="009A2E13">
      <w:r>
        <w:t>O próximo teste se trata da atualização de um evento criado por um professor, utiliza-se a função para criar um evento de um professor. Após criar o evento e salva-lo na base de dados recebe-se a resposta da rota de atualização pela função ‘</w:t>
      </w:r>
      <w:proofErr w:type="spellStart"/>
      <w:r>
        <w:t>json</w:t>
      </w:r>
      <w:proofErr w:type="spellEnd"/>
      <w:r>
        <w:t>’ (passando como parâmetros o verbo HTPP que nesse caso foi o PUT, a rota, os dados e o cabeçalho, que se trata do token que verifica que o usuário se autenticou no ambiente. As funções de asserção são praticamente as mesmas, o que irá mudar é a última verificação que determina se há algum dado faltando ou não existente na base. Isso se dá pelo fato que o processo de atualizar os dados antigos do evento não devem existir. Somente devem existir na base os dados atuais que foram atualizados. Então faz-se duas verificações, se existe o dado novo e se o dado antigo não existe mais.</w:t>
      </w:r>
    </w:p>
    <w:p w14:paraId="1C856177" w14:textId="77777777" w:rsidR="009A2E13" w:rsidRPr="00A118AA" w:rsidRDefault="009A2E13" w:rsidP="009A2E13"/>
    <w:p w14:paraId="43F8CCFA" w14:textId="77777777" w:rsidR="009A2E13" w:rsidRPr="008250E0" w:rsidRDefault="009A2E13" w:rsidP="009A2E13">
      <w:pPr>
        <w:pStyle w:val="Pr-formataoHTML"/>
        <w:shd w:val="clear" w:color="auto" w:fill="2B2B2B"/>
        <w:rPr>
          <w:color w:val="A9B7C6"/>
          <w:lang w:val="en-US"/>
        </w:rPr>
      </w:pPr>
      <w:r w:rsidRPr="00292289">
        <w:rPr>
          <w:color w:val="A9B7C6"/>
          <w:shd w:val="clear" w:color="auto" w:fill="232525"/>
          <w:lang w:val="en-US"/>
          <w:rPrChange w:id="885" w:author="Ryan Lemos" w:date="2019-08-27T08:31:00Z">
            <w:rPr>
              <w:color w:val="A9B7C6"/>
              <w:shd w:val="clear" w:color="auto" w:fill="232525"/>
              <w:lang w:val="en-US"/>
            </w:rPr>
          </w:rPrChange>
        </w:rPr>
        <w:br/>
      </w:r>
      <w:r w:rsidRPr="008250E0">
        <w:rPr>
          <w:b/>
          <w:bCs/>
          <w:color w:val="CC7832"/>
          <w:shd w:val="clear" w:color="auto" w:fill="232525"/>
          <w:lang w:val="en-US"/>
        </w:rPr>
        <w:t xml:space="preserve">public function </w:t>
      </w:r>
      <w:proofErr w:type="spellStart"/>
      <w:r w:rsidRPr="008250E0">
        <w:rPr>
          <w:color w:val="FFC66D"/>
          <w:shd w:val="clear" w:color="auto" w:fill="232525"/>
          <w:lang w:val="en-US"/>
        </w:rPr>
        <w:t>testUpdate</w:t>
      </w:r>
      <w:proofErr w:type="spellEnd"/>
      <w:r w:rsidRPr="008250E0">
        <w:rPr>
          <w:color w:val="A9B7C6"/>
          <w:shd w:val="clear" w:color="auto" w:fill="232525"/>
          <w:lang w:val="en-US"/>
        </w:rPr>
        <w:t>(){</w:t>
      </w:r>
      <w:r w:rsidRPr="008250E0">
        <w:rPr>
          <w:color w:val="A9B7C6"/>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createGroup</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createEventTeacher</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 xml:space="preserve">$data2 </w:t>
      </w:r>
      <w:r w:rsidRPr="008250E0">
        <w:rPr>
          <w:color w:val="A9B7C6"/>
          <w:shd w:val="clear" w:color="auto" w:fill="232525"/>
          <w:lang w:val="en-US"/>
        </w:rPr>
        <w:t>= [</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 xml:space="preserve">'teste </w:t>
      </w:r>
      <w:proofErr w:type="spellStart"/>
      <w:r w:rsidRPr="008250E0">
        <w:rPr>
          <w:color w:val="6A8759"/>
          <w:shd w:val="clear" w:color="auto" w:fill="232525"/>
          <w:lang w:val="en-US"/>
        </w:rPr>
        <w:t>edição</w:t>
      </w:r>
      <w:proofErr w:type="spellEnd"/>
      <w:r w:rsidRPr="008250E0">
        <w:rPr>
          <w:color w:val="6A8759"/>
          <w:shd w:val="clear" w:color="auto" w:fill="232525"/>
          <w:lang w:val="en-US"/>
        </w:rPr>
        <w:t>'</w:t>
      </w:r>
      <w:r w:rsidRPr="008250E0">
        <w:rPr>
          <w:color w:val="CC7832"/>
          <w:shd w:val="clear" w:color="auto" w:fill="232525"/>
          <w:lang w:val="en-US"/>
        </w:rPr>
        <w:t xml:space="preserve">, </w:t>
      </w:r>
      <w:r w:rsidRPr="008250E0">
        <w:rPr>
          <w:color w:val="6A8759"/>
          <w:shd w:val="clear" w:color="auto" w:fill="232525"/>
          <w:lang w:val="en-US"/>
        </w:rPr>
        <w:t>'date'</w:t>
      </w:r>
      <w:r w:rsidRPr="008250E0">
        <w:rPr>
          <w:color w:val="A9B7C6"/>
          <w:shd w:val="clear" w:color="auto" w:fill="232525"/>
          <w:lang w:val="en-US"/>
        </w:rPr>
        <w:t>=&gt;</w:t>
      </w:r>
      <w:r w:rsidRPr="008250E0">
        <w:rPr>
          <w:color w:val="6A8759"/>
          <w:shd w:val="clear" w:color="auto" w:fill="232525"/>
          <w:lang w:val="en-US"/>
        </w:rPr>
        <w:t>'2019-02-03 18:32:24'</w:t>
      </w:r>
      <w:r w:rsidRPr="008250E0">
        <w:rPr>
          <w:color w:val="CC7832"/>
          <w:shd w:val="clear" w:color="auto" w:fill="232525"/>
          <w:lang w:val="en-US"/>
        </w:rPr>
        <w:t xml:space="preserve">, </w:t>
      </w:r>
      <w:r w:rsidRPr="008250E0">
        <w:rPr>
          <w:color w:val="6A8759"/>
          <w:shd w:val="clear" w:color="auto" w:fill="232525"/>
          <w:lang w:val="en-US"/>
        </w:rPr>
        <w:t>'color'</w:t>
      </w:r>
      <w:r w:rsidRPr="008250E0">
        <w:rPr>
          <w:color w:val="A9B7C6"/>
          <w:shd w:val="clear" w:color="auto" w:fill="232525"/>
          <w:lang w:val="en-US"/>
        </w:rPr>
        <w:t>=&gt;</w:t>
      </w:r>
      <w:r w:rsidRPr="008250E0">
        <w:rPr>
          <w:color w:val="6A8759"/>
          <w:shd w:val="clear" w:color="auto" w:fill="232525"/>
          <w:lang w:val="en-US"/>
        </w:rPr>
        <w:t>'#e66465'</w:t>
      </w:r>
      <w:r w:rsidRPr="008250E0">
        <w:rPr>
          <w:color w:val="CC7832"/>
          <w:shd w:val="clear" w:color="auto" w:fill="232525"/>
          <w:lang w:val="en-US"/>
        </w:rPr>
        <w:t xml:space="preserve">, </w:t>
      </w:r>
      <w:r w:rsidRPr="008250E0">
        <w:rPr>
          <w:color w:val="6A8759"/>
          <w:shd w:val="clear" w:color="auto" w:fill="232525"/>
          <w:lang w:val="en-US"/>
        </w:rPr>
        <w:t>'public'</w:t>
      </w:r>
      <w:r w:rsidRPr="008250E0">
        <w:rPr>
          <w:color w:val="A9B7C6"/>
          <w:shd w:val="clear" w:color="auto" w:fill="232525"/>
          <w:lang w:val="en-US"/>
        </w:rPr>
        <w:t>=&gt;</w:t>
      </w:r>
      <w:r w:rsidRPr="008250E0">
        <w:rPr>
          <w:color w:val="6897BB"/>
          <w:shd w:val="clear" w:color="auto" w:fill="232525"/>
          <w:lang w:val="en-US"/>
        </w:rPr>
        <w:t>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json</w:t>
      </w:r>
      <w:r w:rsidRPr="008250E0">
        <w:rPr>
          <w:color w:val="A9B7C6"/>
          <w:shd w:val="clear" w:color="auto" w:fill="232525"/>
          <w:lang w:val="en-US"/>
        </w:rPr>
        <w:t>(</w:t>
      </w:r>
      <w:r w:rsidRPr="008250E0">
        <w:rPr>
          <w:color w:val="6A8759"/>
          <w:shd w:val="clear" w:color="auto" w:fill="232525"/>
          <w:lang w:val="en-US"/>
        </w:rPr>
        <w:t>'PUT'</w:t>
      </w:r>
      <w:r w:rsidRPr="008250E0">
        <w:rPr>
          <w:color w:val="CC7832"/>
          <w:shd w:val="clear" w:color="auto" w:fill="232525"/>
          <w:lang w:val="en-US"/>
        </w:rPr>
        <w:t xml:space="preserve">, </w:t>
      </w:r>
      <w:r w:rsidRPr="008250E0">
        <w:rPr>
          <w:color w:val="A9B7C6"/>
          <w:shd w:val="clear" w:color="auto" w:fill="232525"/>
          <w:lang w:val="en-US"/>
        </w:rPr>
        <w:t>route(</w:t>
      </w:r>
      <w:r w:rsidRPr="008250E0">
        <w:rPr>
          <w:color w:val="6A8759"/>
          <w:shd w:val="clear" w:color="auto" w:fill="232525"/>
          <w:lang w:val="en-US"/>
        </w:rPr>
        <w:t>'</w:t>
      </w:r>
      <w:proofErr w:type="spellStart"/>
      <w:r w:rsidRPr="008250E0">
        <w:rPr>
          <w:color w:val="6A8759"/>
          <w:shd w:val="clear" w:color="auto" w:fill="232525"/>
          <w:lang w:val="en-US"/>
        </w:rPr>
        <w:t>event.update</w:t>
      </w:r>
      <w:proofErr w:type="spellEnd"/>
      <w:r w:rsidRPr="008250E0">
        <w:rPr>
          <w:color w:val="6A8759"/>
          <w:shd w:val="clear" w:color="auto" w:fill="232525"/>
          <w:lang w:val="en-US"/>
        </w:rPr>
        <w:t>'</w:t>
      </w:r>
      <w:r w:rsidRPr="008250E0">
        <w:rPr>
          <w:color w:val="CC7832"/>
          <w:shd w:val="clear" w:color="auto" w:fill="232525"/>
          <w:lang w:val="en-US"/>
        </w:rPr>
        <w:t xml:space="preserve">, </w:t>
      </w:r>
      <w:r w:rsidRPr="008250E0">
        <w:rPr>
          <w:color w:val="6897BB"/>
          <w:shd w:val="clear" w:color="auto" w:fill="232525"/>
          <w:lang w:val="en-US"/>
        </w:rPr>
        <w:t>1</w:t>
      </w:r>
      <w:r w:rsidRPr="008250E0">
        <w:rPr>
          <w:color w:val="A9B7C6"/>
          <w:shd w:val="clear" w:color="auto" w:fill="232525"/>
          <w:lang w:val="en-US"/>
        </w:rPr>
        <w:t>)</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CC7832"/>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9876AA"/>
          <w:shd w:val="clear" w:color="auto" w:fill="232525"/>
          <w:lang w:val="en-US"/>
        </w:rPr>
        <w:t>header_teacher</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assertStatus</w:t>
      </w:r>
      <w:proofErr w:type="spellEnd"/>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assertJson</w:t>
      </w:r>
      <w:proofErr w:type="spellEnd"/>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assertDatabaseHas</w:t>
      </w:r>
      <w:proofErr w:type="spellEnd"/>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assertDatabaseMissing</w:t>
      </w:r>
      <w:proofErr w:type="spellEnd"/>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A9B7C6"/>
          <w:shd w:val="clear" w:color="auto" w:fill="232525"/>
          <w:lang w:val="en-US"/>
        </w:rPr>
        <w:t>}</w:t>
      </w:r>
    </w:p>
    <w:p w14:paraId="439F62C9" w14:textId="77777777" w:rsidR="009A2E13" w:rsidRDefault="009A2E13" w:rsidP="00596E44">
      <w:pPr>
        <w:pStyle w:val="Ttulo2"/>
        <w:numPr>
          <w:ilvl w:val="0"/>
          <w:numId w:val="0"/>
        </w:numPr>
        <w:ind w:left="578"/>
        <w:rPr>
          <w:lang w:val="en-US"/>
        </w:rPr>
      </w:pPr>
    </w:p>
    <w:p w14:paraId="6C31B15E" w14:textId="77777777" w:rsidR="00E55893" w:rsidRDefault="00E55893" w:rsidP="00E55893">
      <w:pPr>
        <w:pStyle w:val="Ttulo1"/>
        <w:rPr>
          <w:lang w:val="en-US"/>
        </w:rPr>
      </w:pPr>
      <w:bookmarkStart w:id="886" w:name="_Toc17133816"/>
      <w:r>
        <w:rPr>
          <w:lang w:val="en-US"/>
        </w:rPr>
        <w:t>Utilização</w:t>
      </w:r>
      <w:bookmarkEnd w:id="886"/>
    </w:p>
    <w:p w14:paraId="4E25139D" w14:textId="77777777" w:rsidR="00E55893" w:rsidRDefault="00E55893" w:rsidP="00E55893">
      <w:pPr>
        <w:pStyle w:val="Ttulo1"/>
        <w:rPr>
          <w:lang w:val="en-US"/>
        </w:rPr>
      </w:pPr>
      <w:bookmarkStart w:id="887" w:name="_Toc17133817"/>
      <w:r>
        <w:rPr>
          <w:lang w:val="en-US"/>
        </w:rPr>
        <w:t>Considerações finais</w:t>
      </w:r>
      <w:bookmarkEnd w:id="887"/>
    </w:p>
    <w:p w14:paraId="5BE1101D" w14:textId="394F89E8" w:rsidR="007216C5" w:rsidRPr="00596E44" w:rsidRDefault="00E55893">
      <w:pPr>
        <w:pStyle w:val="Ttulo2"/>
        <w:rPr>
          <w:lang w:val="en-US"/>
        </w:rPr>
      </w:pPr>
      <w:bookmarkStart w:id="888" w:name="_Toc17133818"/>
      <w:r>
        <w:rPr>
          <w:lang w:val="en-US"/>
        </w:rPr>
        <w:t>Trabalhos futuros</w:t>
      </w:r>
      <w:bookmarkEnd w:id="888"/>
      <w:r w:rsidR="007216C5" w:rsidRPr="00596E44">
        <w:rPr>
          <w:lang w:val="en-US"/>
        </w:rPr>
        <w:br/>
      </w:r>
    </w:p>
    <w:p w14:paraId="3C069AA2" w14:textId="77777777" w:rsidR="00B265CE" w:rsidRPr="00596E44" w:rsidRDefault="00B265CE" w:rsidP="00B265CE">
      <w:pPr>
        <w:rPr>
          <w:lang w:val="en-US"/>
        </w:rPr>
        <w:sectPr w:rsidR="00B265CE" w:rsidRPr="00596E44" w:rsidSect="007216C5">
          <w:pgSz w:w="11906" w:h="16838"/>
          <w:pgMar w:top="1701" w:right="1134" w:bottom="1134" w:left="1701" w:header="1134" w:footer="567" w:gutter="0"/>
          <w:cols w:space="708"/>
          <w:docGrid w:linePitch="360"/>
        </w:sectPr>
      </w:pPr>
    </w:p>
    <w:p w14:paraId="0B4637A5" w14:textId="0D44452B" w:rsidR="00D339A1" w:rsidRDefault="00B02A13" w:rsidP="00BE5291">
      <w:pPr>
        <w:pStyle w:val="Ttulo1"/>
        <w:numPr>
          <w:ilvl w:val="0"/>
          <w:numId w:val="0"/>
        </w:numPr>
        <w:jc w:val="center"/>
      </w:pPr>
      <w:bookmarkStart w:id="889" w:name="_Toc17133819"/>
      <w:r>
        <w:lastRenderedPageBreak/>
        <w:t>Referências</w:t>
      </w:r>
      <w:bookmarkEnd w:id="889"/>
    </w:p>
    <w:p w14:paraId="1FD163B3" w14:textId="77777777" w:rsidR="00BE5291" w:rsidRPr="00BE5291" w:rsidRDefault="00BE5291" w:rsidP="00BE5291"/>
    <w:p w14:paraId="3EEA8AB1" w14:textId="77777777" w:rsidR="00D534F8" w:rsidRDefault="00D534F8" w:rsidP="000809C2">
      <w:pPr>
        <w:spacing w:line="240" w:lineRule="auto"/>
        <w:ind w:firstLine="0"/>
        <w:jc w:val="left"/>
        <w:rPr>
          <w:noProof/>
        </w:rPr>
      </w:pPr>
      <w:r w:rsidRPr="00596E44">
        <w:rPr>
          <w:noProof/>
          <w:highlight w:val="yellow"/>
        </w:rPr>
        <w:t xml:space="preserve">ABREU, L. </w:t>
      </w:r>
      <w:r w:rsidRPr="00596E44">
        <w:rPr>
          <w:b/>
          <w:noProof/>
          <w:highlight w:val="yellow"/>
        </w:rPr>
        <w:t>TypeScript:</w:t>
      </w:r>
      <w:r w:rsidRPr="00596E44">
        <w:rPr>
          <w:noProof/>
          <w:highlight w:val="yellow"/>
        </w:rPr>
        <w:t xml:space="preserve"> O JavasCript Moderno para Criação de Aplicações. Lisboa: FCA – Editora de Informática. 2017.</w:t>
      </w:r>
    </w:p>
    <w:p w14:paraId="46D778C6" w14:textId="77777777" w:rsidR="00D534F8" w:rsidRDefault="00D534F8" w:rsidP="000809C2">
      <w:pPr>
        <w:spacing w:line="240" w:lineRule="auto"/>
        <w:ind w:firstLine="0"/>
        <w:jc w:val="left"/>
        <w:rPr>
          <w:noProof/>
        </w:rPr>
      </w:pPr>
    </w:p>
    <w:p w14:paraId="534120EA" w14:textId="77777777" w:rsidR="00D339A1" w:rsidRPr="00D339A1" w:rsidRDefault="00D339A1" w:rsidP="000809C2">
      <w:pPr>
        <w:spacing w:line="240" w:lineRule="auto"/>
        <w:ind w:firstLine="0"/>
        <w:jc w:val="left"/>
        <w:rPr>
          <w:noProof/>
        </w:rPr>
      </w:pPr>
      <w:r w:rsidRPr="00596E44">
        <w:rPr>
          <w:noProof/>
          <w:highlight w:val="yellow"/>
        </w:rPr>
        <w:t xml:space="preserve">ALVES, J. R. M. </w:t>
      </w:r>
      <w:r w:rsidRPr="00596E44">
        <w:rPr>
          <w:i/>
          <w:noProof/>
          <w:highlight w:val="yellow"/>
        </w:rPr>
        <w:t>et al.</w:t>
      </w:r>
      <w:r w:rsidRPr="00596E44">
        <w:rPr>
          <w:noProof/>
          <w:highlight w:val="yellow"/>
        </w:rPr>
        <w:t xml:space="preserve"> </w:t>
      </w:r>
      <w:r w:rsidRPr="00596E44">
        <w:rPr>
          <w:b/>
          <w:bCs/>
          <w:noProof/>
          <w:highlight w:val="yellow"/>
        </w:rPr>
        <w:t>Educação a Distância:</w:t>
      </w:r>
      <w:r w:rsidRPr="00596E44">
        <w:rPr>
          <w:noProof/>
          <w:highlight w:val="yellow"/>
        </w:rPr>
        <w:t xml:space="preserve"> o estado da arte. São Paulo: Pearson Education do Brasil, v. 1, 2009.</w:t>
      </w:r>
    </w:p>
    <w:p w14:paraId="04989ACF" w14:textId="77777777" w:rsidR="00D339A1" w:rsidRDefault="00D339A1" w:rsidP="000809C2">
      <w:pPr>
        <w:spacing w:line="240" w:lineRule="auto"/>
        <w:ind w:firstLine="0"/>
        <w:jc w:val="left"/>
        <w:rPr>
          <w:noProof/>
        </w:rPr>
      </w:pPr>
    </w:p>
    <w:p w14:paraId="6D77BCF4" w14:textId="77777777" w:rsidR="00D339A1" w:rsidRPr="00D339A1" w:rsidRDefault="00D339A1" w:rsidP="000809C2">
      <w:pPr>
        <w:spacing w:line="240" w:lineRule="auto"/>
        <w:ind w:firstLine="0"/>
        <w:jc w:val="left"/>
        <w:rPr>
          <w:noProof/>
        </w:rPr>
      </w:pPr>
      <w:r w:rsidRPr="00596E44">
        <w:rPr>
          <w:noProof/>
          <w:highlight w:val="yellow"/>
        </w:rPr>
        <w:t xml:space="preserve">BABBEL. </w:t>
      </w:r>
      <w:r w:rsidRPr="00596E44">
        <w:rPr>
          <w:b/>
          <w:bCs/>
          <w:noProof/>
          <w:highlight w:val="yellow"/>
        </w:rPr>
        <w:t>Preços</w:t>
      </w:r>
      <w:r w:rsidR="00E44BB8" w:rsidRPr="00596E44">
        <w:rPr>
          <w:noProof/>
          <w:highlight w:val="yellow"/>
        </w:rPr>
        <w:t>.</w:t>
      </w:r>
      <w:r w:rsidRPr="00596E44">
        <w:rPr>
          <w:noProof/>
          <w:highlight w:val="yellow"/>
        </w:rPr>
        <w:t xml:space="preserve"> 2018. Disponível em: &lt;https://home.babbel.com/prices&gt;. Acesso em: 23 ago. 2018.</w:t>
      </w:r>
    </w:p>
    <w:p w14:paraId="2598E0F7" w14:textId="77777777" w:rsidR="00D339A1" w:rsidRDefault="00D339A1" w:rsidP="000809C2">
      <w:pPr>
        <w:spacing w:line="240" w:lineRule="auto"/>
        <w:ind w:firstLine="0"/>
        <w:jc w:val="left"/>
        <w:rPr>
          <w:noProof/>
        </w:rPr>
      </w:pPr>
    </w:p>
    <w:p w14:paraId="74FB352D" w14:textId="77777777" w:rsidR="00D339A1" w:rsidRPr="00D339A1" w:rsidRDefault="00D339A1" w:rsidP="000809C2">
      <w:pPr>
        <w:spacing w:line="240" w:lineRule="auto"/>
        <w:ind w:firstLine="0"/>
        <w:jc w:val="left"/>
        <w:rPr>
          <w:noProof/>
        </w:rPr>
      </w:pPr>
      <w:r w:rsidRPr="00596E44">
        <w:rPr>
          <w:noProof/>
          <w:highlight w:val="yellow"/>
        </w:rPr>
        <w:t xml:space="preserve">BACICH, L. </w:t>
      </w:r>
      <w:r w:rsidRPr="00596E44">
        <w:rPr>
          <w:i/>
          <w:noProof/>
          <w:highlight w:val="yellow"/>
        </w:rPr>
        <w:t>et al</w:t>
      </w:r>
      <w:r w:rsidRPr="00596E44">
        <w:rPr>
          <w:noProof/>
          <w:highlight w:val="yellow"/>
        </w:rPr>
        <w:t xml:space="preserve">. </w:t>
      </w:r>
      <w:r w:rsidRPr="00596E44">
        <w:rPr>
          <w:b/>
          <w:bCs/>
          <w:noProof/>
          <w:highlight w:val="yellow"/>
        </w:rPr>
        <w:t>Ensino Híbrido:</w:t>
      </w:r>
      <w:r w:rsidRPr="00596E44">
        <w:rPr>
          <w:noProof/>
          <w:highlight w:val="yellow"/>
        </w:rPr>
        <w:t xml:space="preserve"> Personalização e tecnologia na educação. Porto Alegre: Penso, 2015.</w:t>
      </w:r>
    </w:p>
    <w:p w14:paraId="6433EA32" w14:textId="77777777" w:rsidR="00D339A1" w:rsidRDefault="00D339A1" w:rsidP="000809C2">
      <w:pPr>
        <w:spacing w:line="240" w:lineRule="auto"/>
        <w:ind w:firstLine="0"/>
        <w:jc w:val="left"/>
        <w:rPr>
          <w:noProof/>
        </w:rPr>
      </w:pPr>
    </w:p>
    <w:p w14:paraId="36AC5AE7" w14:textId="77777777" w:rsidR="00D339A1" w:rsidRPr="00D339A1" w:rsidRDefault="00D339A1" w:rsidP="000809C2">
      <w:pPr>
        <w:spacing w:line="240" w:lineRule="auto"/>
        <w:ind w:firstLine="0"/>
        <w:jc w:val="left"/>
        <w:rPr>
          <w:noProof/>
        </w:rPr>
      </w:pPr>
      <w:r w:rsidRPr="00596E44">
        <w:rPr>
          <w:noProof/>
          <w:highlight w:val="yellow"/>
        </w:rPr>
        <w:t xml:space="preserve">BARANAUSKAS, M. C. C.; ROCHA, H. V. D. </w:t>
      </w:r>
      <w:r w:rsidRPr="00596E44">
        <w:rPr>
          <w:b/>
          <w:bCs/>
          <w:noProof/>
          <w:highlight w:val="yellow"/>
        </w:rPr>
        <w:t>Design e Avaliação de Interfaces Humano-Computador</w:t>
      </w:r>
      <w:r w:rsidRPr="00596E44">
        <w:rPr>
          <w:noProof/>
          <w:highlight w:val="yellow"/>
        </w:rPr>
        <w:t>. Campinas: UNIVERSIDADE ESTADUAL DE CAMPINAS, 2003.</w:t>
      </w:r>
      <w:r w:rsidR="005B5EC4" w:rsidRPr="00596E44">
        <w:rPr>
          <w:noProof/>
          <w:highlight w:val="yellow"/>
        </w:rPr>
        <w:t xml:space="preserve"> Disponível em</w:t>
      </w:r>
      <w:r w:rsidR="00D21BE3" w:rsidRPr="00596E44">
        <w:rPr>
          <w:noProof/>
          <w:highlight w:val="yellow"/>
        </w:rPr>
        <w:t>:</w:t>
      </w:r>
      <w:r w:rsidR="005B5EC4" w:rsidRPr="00596E44">
        <w:rPr>
          <w:noProof/>
          <w:highlight w:val="yellow"/>
        </w:rPr>
        <w:t xml:space="preserve"> &lt;https://www.nied.unicamp.br/biblioteca/design-e-avaliacao-de-interfaces-humano-computador/ &gt; Acesso em:</w:t>
      </w:r>
      <w:r w:rsidR="00F85EFB" w:rsidRPr="00596E44">
        <w:rPr>
          <w:noProof/>
          <w:highlight w:val="yellow"/>
        </w:rPr>
        <w:t xml:space="preserve"> 22</w:t>
      </w:r>
      <w:r w:rsidR="00F0748E" w:rsidRPr="00596E44">
        <w:rPr>
          <w:noProof/>
          <w:highlight w:val="yellow"/>
        </w:rPr>
        <w:t xml:space="preserve"> </w:t>
      </w:r>
      <w:r w:rsidR="00F85EFB" w:rsidRPr="00596E44">
        <w:rPr>
          <w:noProof/>
          <w:highlight w:val="yellow"/>
        </w:rPr>
        <w:t>set. 2018.</w:t>
      </w:r>
    </w:p>
    <w:p w14:paraId="7042880D" w14:textId="77777777" w:rsidR="00D339A1" w:rsidRDefault="00D339A1" w:rsidP="000809C2">
      <w:pPr>
        <w:spacing w:line="240" w:lineRule="auto"/>
        <w:ind w:firstLine="0"/>
        <w:jc w:val="left"/>
        <w:rPr>
          <w:noProof/>
        </w:rPr>
      </w:pPr>
    </w:p>
    <w:p w14:paraId="436A48F1" w14:textId="77777777" w:rsidR="00D339A1" w:rsidRPr="00D339A1" w:rsidRDefault="00D339A1" w:rsidP="000809C2">
      <w:pPr>
        <w:spacing w:line="240" w:lineRule="auto"/>
        <w:ind w:firstLine="0"/>
        <w:jc w:val="left"/>
        <w:rPr>
          <w:noProof/>
        </w:rPr>
      </w:pPr>
      <w:r w:rsidRPr="00596E44">
        <w:rPr>
          <w:noProof/>
          <w:highlight w:val="yellow"/>
        </w:rPr>
        <w:t xml:space="preserve">CAELUM. </w:t>
      </w:r>
      <w:r w:rsidRPr="00596E44">
        <w:rPr>
          <w:b/>
          <w:bCs/>
          <w:noProof/>
          <w:highlight w:val="yellow"/>
        </w:rPr>
        <w:t>Desenvolvimento Web com HTML, CSS e JavaScript</w:t>
      </w:r>
      <w:r w:rsidRPr="00596E44">
        <w:rPr>
          <w:noProof/>
          <w:highlight w:val="yellow"/>
        </w:rPr>
        <w:t>. São Paulo: Caelum ensino e inovação, 2018. Disponível em: &lt;https://www.caelum.com.br/download/caelum-html-css-javascript.pdf&gt;. Acesso em: 07 out. 2018.</w:t>
      </w:r>
    </w:p>
    <w:p w14:paraId="5F7D26E2" w14:textId="77777777" w:rsidR="00E0253B" w:rsidRDefault="00E0253B" w:rsidP="000809C2">
      <w:pPr>
        <w:spacing w:line="240" w:lineRule="auto"/>
        <w:ind w:firstLine="0"/>
        <w:jc w:val="left"/>
        <w:rPr>
          <w:noProof/>
        </w:rPr>
      </w:pPr>
    </w:p>
    <w:p w14:paraId="5F498411" w14:textId="77777777" w:rsidR="00D339A1" w:rsidRPr="00D339A1" w:rsidRDefault="00D339A1" w:rsidP="000809C2">
      <w:pPr>
        <w:spacing w:line="240" w:lineRule="auto"/>
        <w:ind w:firstLine="0"/>
        <w:jc w:val="left"/>
        <w:rPr>
          <w:noProof/>
        </w:rPr>
      </w:pPr>
      <w:r w:rsidRPr="00596E44">
        <w:rPr>
          <w:noProof/>
          <w:highlight w:val="yellow"/>
        </w:rPr>
        <w:t xml:space="preserve">CAMPOS, A. L. N. </w:t>
      </w:r>
      <w:r w:rsidRPr="00596E44">
        <w:rPr>
          <w:b/>
          <w:bCs/>
          <w:noProof/>
          <w:highlight w:val="yellow"/>
        </w:rPr>
        <w:t>Modelagem de Processos com BPMN</w:t>
      </w:r>
      <w:r w:rsidRPr="00596E44">
        <w:rPr>
          <w:noProof/>
          <w:highlight w:val="yellow"/>
        </w:rPr>
        <w:t>. 2. ed. Rio de Janeiro: Brasport, 2014.</w:t>
      </w:r>
    </w:p>
    <w:p w14:paraId="225C6375" w14:textId="77777777" w:rsidR="00D339A1" w:rsidRDefault="00D339A1" w:rsidP="000809C2">
      <w:pPr>
        <w:spacing w:line="240" w:lineRule="auto"/>
        <w:ind w:firstLine="0"/>
        <w:jc w:val="left"/>
        <w:rPr>
          <w:noProof/>
        </w:rPr>
      </w:pPr>
    </w:p>
    <w:p w14:paraId="4D604CD4" w14:textId="77777777" w:rsidR="00D339A1" w:rsidRPr="00D339A1" w:rsidRDefault="00D339A1" w:rsidP="000809C2">
      <w:pPr>
        <w:spacing w:line="240" w:lineRule="auto"/>
        <w:ind w:firstLine="0"/>
        <w:jc w:val="left"/>
        <w:rPr>
          <w:noProof/>
        </w:rPr>
      </w:pPr>
      <w:r w:rsidRPr="00596E44">
        <w:rPr>
          <w:noProof/>
          <w:highlight w:val="yellow"/>
        </w:rPr>
        <w:t xml:space="preserve">CARVALHO, V. </w:t>
      </w:r>
      <w:r w:rsidRPr="00596E44">
        <w:rPr>
          <w:b/>
          <w:bCs/>
          <w:noProof/>
          <w:highlight w:val="yellow"/>
        </w:rPr>
        <w:t>MySQL:</w:t>
      </w:r>
      <w:r w:rsidRPr="00596E44">
        <w:rPr>
          <w:noProof/>
          <w:highlight w:val="yellow"/>
        </w:rPr>
        <w:t xml:space="preserve"> Comece com o principal banco de dados open source do mercado. São Paulo: Casa do Código, 2015.</w:t>
      </w:r>
    </w:p>
    <w:p w14:paraId="02704C3E" w14:textId="77777777" w:rsidR="00D339A1" w:rsidRDefault="00D339A1" w:rsidP="000809C2">
      <w:pPr>
        <w:spacing w:line="240" w:lineRule="auto"/>
        <w:ind w:firstLine="0"/>
        <w:jc w:val="left"/>
        <w:rPr>
          <w:noProof/>
        </w:rPr>
      </w:pPr>
    </w:p>
    <w:p w14:paraId="2929973B" w14:textId="77777777" w:rsidR="00D339A1" w:rsidRPr="00596E44" w:rsidRDefault="00D339A1" w:rsidP="000809C2">
      <w:pPr>
        <w:spacing w:line="240" w:lineRule="auto"/>
        <w:ind w:firstLine="0"/>
        <w:jc w:val="left"/>
        <w:rPr>
          <w:noProof/>
        </w:rPr>
      </w:pPr>
      <w:r w:rsidRPr="00596E44">
        <w:rPr>
          <w:noProof/>
          <w:highlight w:val="yellow"/>
        </w:rPr>
        <w:t xml:space="preserve">CCAA. </w:t>
      </w:r>
      <w:r w:rsidRPr="00596E44">
        <w:rPr>
          <w:b/>
          <w:bCs/>
          <w:noProof/>
          <w:highlight w:val="yellow"/>
        </w:rPr>
        <w:t>Espaço CCAA Aluno</w:t>
      </w:r>
      <w:r w:rsidR="00E44BB8" w:rsidRPr="00596E44">
        <w:rPr>
          <w:noProof/>
          <w:highlight w:val="yellow"/>
        </w:rPr>
        <w:t>.</w:t>
      </w:r>
      <w:r w:rsidRPr="00596E44">
        <w:rPr>
          <w:noProof/>
          <w:highlight w:val="yellow"/>
        </w:rPr>
        <w:t xml:space="preserve"> sd. Disponível em: &lt;https://www.ccaa.com.br/espacoccaa/conteudos/&gt;. Acesso em: 23 ago. 2018.</w:t>
      </w:r>
    </w:p>
    <w:p w14:paraId="3B9B6876" w14:textId="77777777" w:rsidR="00C00F6E" w:rsidRPr="00596E44" w:rsidRDefault="00C00F6E" w:rsidP="000809C2">
      <w:pPr>
        <w:spacing w:line="240" w:lineRule="auto"/>
        <w:ind w:firstLine="0"/>
        <w:jc w:val="left"/>
        <w:rPr>
          <w:noProof/>
        </w:rPr>
      </w:pPr>
    </w:p>
    <w:p w14:paraId="54033FEC" w14:textId="77777777" w:rsidR="00C00F6E" w:rsidRPr="00E95C78" w:rsidRDefault="00C00F6E" w:rsidP="000809C2">
      <w:pPr>
        <w:spacing w:line="240" w:lineRule="auto"/>
        <w:ind w:firstLine="0"/>
        <w:jc w:val="left"/>
        <w:rPr>
          <w:noProof/>
          <w:lang w:val="en-US"/>
        </w:rPr>
      </w:pPr>
      <w:r w:rsidRPr="00596E44">
        <w:rPr>
          <w:noProof/>
          <w:highlight w:val="yellow"/>
        </w:rPr>
        <w:t xml:space="preserve">CKEDITOR. </w:t>
      </w:r>
      <w:r w:rsidRPr="00596E44">
        <w:rPr>
          <w:b/>
          <w:noProof/>
          <w:highlight w:val="yellow"/>
        </w:rPr>
        <w:t>CKEditor Ecosystem</w:t>
      </w:r>
      <w:r w:rsidRPr="00596E44">
        <w:rPr>
          <w:noProof/>
          <w:highlight w:val="yellow"/>
        </w:rPr>
        <w:t xml:space="preserve">. 2019. Disponível em: &lt;https://ckeditor.com/&gt;. </w:t>
      </w:r>
      <w:r w:rsidRPr="00596E44">
        <w:rPr>
          <w:noProof/>
          <w:highlight w:val="yellow"/>
          <w:lang w:val="en-US"/>
        </w:rPr>
        <w:t xml:space="preserve">Acesso em: </w:t>
      </w:r>
      <w:r w:rsidR="00CF506D" w:rsidRPr="00596E44">
        <w:rPr>
          <w:noProof/>
          <w:highlight w:val="yellow"/>
          <w:lang w:val="en-US"/>
        </w:rPr>
        <w:t>02 mai. 2019.</w:t>
      </w:r>
    </w:p>
    <w:p w14:paraId="1BB81E66" w14:textId="77777777" w:rsidR="00D339A1" w:rsidRPr="00E95C78" w:rsidRDefault="00D339A1" w:rsidP="000809C2">
      <w:pPr>
        <w:spacing w:line="240" w:lineRule="auto"/>
        <w:ind w:firstLine="0"/>
        <w:jc w:val="left"/>
        <w:rPr>
          <w:noProof/>
          <w:lang w:val="en-US"/>
        </w:rPr>
      </w:pPr>
    </w:p>
    <w:p w14:paraId="0172E47C" w14:textId="77777777" w:rsidR="00D339A1" w:rsidRPr="00596E44" w:rsidRDefault="00D339A1" w:rsidP="000809C2">
      <w:pPr>
        <w:spacing w:line="240" w:lineRule="auto"/>
        <w:ind w:firstLine="0"/>
        <w:jc w:val="left"/>
        <w:rPr>
          <w:noProof/>
          <w:lang w:val="en-US"/>
        </w:rPr>
      </w:pPr>
      <w:r w:rsidRPr="00596E44">
        <w:rPr>
          <w:noProof/>
          <w:highlight w:val="yellow"/>
          <w:lang w:val="en-US"/>
        </w:rPr>
        <w:t xml:space="preserve">CROCKFORD, D. </w:t>
      </w:r>
      <w:r w:rsidRPr="00596E44">
        <w:rPr>
          <w:b/>
          <w:bCs/>
          <w:noProof/>
          <w:highlight w:val="yellow"/>
          <w:lang w:val="en-US"/>
        </w:rPr>
        <w:t>JavaScript:</w:t>
      </w:r>
      <w:r w:rsidRPr="00596E44">
        <w:rPr>
          <w:noProof/>
          <w:highlight w:val="yellow"/>
          <w:lang w:val="en-US"/>
        </w:rPr>
        <w:t xml:space="preserve"> The Good Parts. Sebastopol: O'Reilly, 2008.</w:t>
      </w:r>
      <w:r w:rsidR="000158A8" w:rsidRPr="00596E44">
        <w:rPr>
          <w:noProof/>
          <w:lang w:val="en-US"/>
        </w:rPr>
        <w:t xml:space="preserve"> </w:t>
      </w:r>
    </w:p>
    <w:p w14:paraId="2FB409B8" w14:textId="77777777" w:rsidR="00D339A1" w:rsidRPr="00596E44" w:rsidRDefault="00D339A1" w:rsidP="000809C2">
      <w:pPr>
        <w:spacing w:line="240" w:lineRule="auto"/>
        <w:ind w:firstLine="0"/>
        <w:jc w:val="left"/>
        <w:rPr>
          <w:noProof/>
          <w:lang w:val="en-US"/>
        </w:rPr>
      </w:pPr>
    </w:p>
    <w:p w14:paraId="28E592D1" w14:textId="77777777" w:rsidR="00D339A1" w:rsidRPr="00D339A1" w:rsidRDefault="00D339A1" w:rsidP="000809C2">
      <w:pPr>
        <w:spacing w:line="240" w:lineRule="auto"/>
        <w:ind w:firstLine="0"/>
        <w:jc w:val="left"/>
        <w:rPr>
          <w:noProof/>
        </w:rPr>
      </w:pPr>
      <w:r w:rsidRPr="00596E44">
        <w:rPr>
          <w:noProof/>
          <w:highlight w:val="yellow"/>
        </w:rPr>
        <w:t xml:space="preserve">DIAS, D. D. S.; SILVA, M. F. D. </w:t>
      </w:r>
      <w:r w:rsidRPr="00596E44">
        <w:rPr>
          <w:b/>
          <w:bCs/>
          <w:noProof/>
          <w:highlight w:val="yellow"/>
        </w:rPr>
        <w:t>Como escrever uma monografia:</w:t>
      </w:r>
      <w:r w:rsidRPr="00596E44">
        <w:rPr>
          <w:noProof/>
          <w:highlight w:val="yellow"/>
        </w:rPr>
        <w:t xml:space="preserve"> Manual de elaboração com exemplos e exercícios. Rio de Janeiro: Atlas, 2010.</w:t>
      </w:r>
    </w:p>
    <w:p w14:paraId="0A3E1909" w14:textId="77777777" w:rsidR="00D339A1" w:rsidRDefault="00D339A1" w:rsidP="000809C2">
      <w:pPr>
        <w:spacing w:line="240" w:lineRule="auto"/>
        <w:ind w:firstLine="0"/>
        <w:jc w:val="left"/>
        <w:rPr>
          <w:noProof/>
        </w:rPr>
      </w:pPr>
    </w:p>
    <w:p w14:paraId="0B53137A" w14:textId="77777777" w:rsidR="00D339A1" w:rsidRDefault="00D339A1" w:rsidP="000809C2">
      <w:pPr>
        <w:spacing w:line="240" w:lineRule="auto"/>
        <w:ind w:firstLine="0"/>
        <w:jc w:val="left"/>
        <w:rPr>
          <w:noProof/>
        </w:rPr>
      </w:pPr>
      <w:r w:rsidRPr="00596E44">
        <w:rPr>
          <w:noProof/>
          <w:highlight w:val="yellow"/>
        </w:rPr>
        <w:t xml:space="preserve">DUOLINGO. </w:t>
      </w:r>
      <w:r w:rsidRPr="00596E44">
        <w:rPr>
          <w:b/>
          <w:bCs/>
          <w:noProof/>
          <w:highlight w:val="yellow"/>
        </w:rPr>
        <w:t>Aprenda idiomas de graça. Para sempre</w:t>
      </w:r>
      <w:r w:rsidRPr="00596E44">
        <w:rPr>
          <w:noProof/>
          <w:highlight w:val="yellow"/>
        </w:rPr>
        <w:t>, sd. Disponível em: &lt;https://pt.duolingo.com/&gt;. Acesso em: 23 ago. 2018.</w:t>
      </w:r>
    </w:p>
    <w:p w14:paraId="0D1ED6B3" w14:textId="77777777" w:rsidR="00D339A1" w:rsidRPr="00D339A1" w:rsidRDefault="00D339A1" w:rsidP="000809C2">
      <w:pPr>
        <w:spacing w:line="240" w:lineRule="auto"/>
        <w:ind w:firstLine="0"/>
        <w:jc w:val="left"/>
        <w:rPr>
          <w:noProof/>
        </w:rPr>
      </w:pPr>
    </w:p>
    <w:p w14:paraId="731F42AA" w14:textId="77777777" w:rsidR="00D339A1" w:rsidRPr="00D339A1" w:rsidRDefault="00D339A1" w:rsidP="000809C2">
      <w:pPr>
        <w:spacing w:line="240" w:lineRule="auto"/>
        <w:ind w:firstLine="0"/>
        <w:jc w:val="left"/>
        <w:rPr>
          <w:noProof/>
        </w:rPr>
      </w:pPr>
      <w:r w:rsidRPr="00596E44">
        <w:rPr>
          <w:noProof/>
          <w:highlight w:val="yellow"/>
        </w:rPr>
        <w:t xml:space="preserve">ELMASRI, R.; NAVATHE, S. B. </w:t>
      </w:r>
      <w:r w:rsidRPr="00596E44">
        <w:rPr>
          <w:b/>
          <w:bCs/>
          <w:noProof/>
          <w:highlight w:val="yellow"/>
        </w:rPr>
        <w:t>Sistemas de Banco de Dados</w:t>
      </w:r>
      <w:r w:rsidRPr="00596E44">
        <w:rPr>
          <w:noProof/>
          <w:highlight w:val="yellow"/>
        </w:rPr>
        <w:t>. 6. ed. São Paulo: Pearson Education, 2011.</w:t>
      </w:r>
    </w:p>
    <w:p w14:paraId="114D6DB5" w14:textId="77777777" w:rsidR="00D339A1" w:rsidRDefault="00D339A1" w:rsidP="000809C2">
      <w:pPr>
        <w:spacing w:line="240" w:lineRule="auto"/>
        <w:ind w:firstLine="0"/>
        <w:jc w:val="left"/>
        <w:rPr>
          <w:noProof/>
        </w:rPr>
      </w:pPr>
    </w:p>
    <w:p w14:paraId="627670E0" w14:textId="77777777" w:rsidR="00D339A1" w:rsidRPr="00D339A1" w:rsidRDefault="00D339A1" w:rsidP="000809C2">
      <w:pPr>
        <w:spacing w:line="240" w:lineRule="auto"/>
        <w:ind w:firstLine="0"/>
        <w:jc w:val="left"/>
        <w:rPr>
          <w:noProof/>
        </w:rPr>
      </w:pPr>
      <w:r w:rsidRPr="00596E44">
        <w:rPr>
          <w:noProof/>
          <w:highlight w:val="yellow"/>
        </w:rPr>
        <w:t xml:space="preserve">FERREIRA, A. B. D. H. </w:t>
      </w:r>
      <w:r w:rsidRPr="00596E44">
        <w:rPr>
          <w:b/>
          <w:bCs/>
          <w:noProof/>
          <w:highlight w:val="yellow"/>
        </w:rPr>
        <w:t>Mini Aurélio Século XXI:</w:t>
      </w:r>
      <w:r w:rsidRPr="00596E44">
        <w:rPr>
          <w:noProof/>
          <w:highlight w:val="yellow"/>
        </w:rPr>
        <w:t xml:space="preserve"> O minidicionário da língua portuguesa. 5. ed. Rio de Janeiro: Nova Fronteira S.A, 2001.</w:t>
      </w:r>
    </w:p>
    <w:p w14:paraId="0C27DD67" w14:textId="77777777" w:rsidR="00D339A1" w:rsidRDefault="00D339A1" w:rsidP="000809C2">
      <w:pPr>
        <w:spacing w:line="240" w:lineRule="auto"/>
        <w:ind w:firstLine="0"/>
        <w:jc w:val="left"/>
        <w:rPr>
          <w:noProof/>
        </w:rPr>
      </w:pPr>
    </w:p>
    <w:p w14:paraId="7065709D" w14:textId="14A4C9A1" w:rsidR="00D339A1" w:rsidRDefault="00D339A1" w:rsidP="000809C2">
      <w:pPr>
        <w:spacing w:line="240" w:lineRule="auto"/>
        <w:ind w:firstLine="0"/>
        <w:jc w:val="left"/>
        <w:rPr>
          <w:noProof/>
        </w:rPr>
      </w:pPr>
      <w:r w:rsidRPr="00596E44">
        <w:rPr>
          <w:noProof/>
          <w:highlight w:val="yellow"/>
        </w:rPr>
        <w:lastRenderedPageBreak/>
        <w:t xml:space="preserve">GOOGLE. </w:t>
      </w:r>
      <w:r w:rsidR="00BF38D5" w:rsidRPr="00596E44">
        <w:rPr>
          <w:b/>
          <w:bCs/>
          <w:noProof/>
          <w:highlight w:val="yellow"/>
        </w:rPr>
        <w:t>Angular</w:t>
      </w:r>
      <w:r w:rsidR="001B55B1">
        <w:rPr>
          <w:noProof/>
          <w:highlight w:val="yellow"/>
        </w:rPr>
        <w:t>.</w:t>
      </w:r>
      <w:r w:rsidRPr="00596E44">
        <w:rPr>
          <w:noProof/>
          <w:highlight w:val="yellow"/>
        </w:rPr>
        <w:t xml:space="preserve"> 201</w:t>
      </w:r>
      <w:r w:rsidR="00BF38D5" w:rsidRPr="00596E44">
        <w:rPr>
          <w:noProof/>
          <w:highlight w:val="yellow"/>
        </w:rPr>
        <w:t>9</w:t>
      </w:r>
      <w:r w:rsidR="006C52DB">
        <w:rPr>
          <w:noProof/>
          <w:highlight w:val="yellow"/>
        </w:rPr>
        <w:t>a</w:t>
      </w:r>
      <w:r w:rsidRPr="00596E44">
        <w:rPr>
          <w:noProof/>
          <w:highlight w:val="yellow"/>
        </w:rPr>
        <w:t>. Disponível em: &lt;</w:t>
      </w:r>
      <w:r w:rsidR="00BF38D5" w:rsidRPr="00596E44">
        <w:rPr>
          <w:noProof/>
          <w:highlight w:val="yellow"/>
        </w:rPr>
        <w:t>https://angular.io/</w:t>
      </w:r>
      <w:r w:rsidRPr="00596E44">
        <w:rPr>
          <w:noProof/>
          <w:highlight w:val="yellow"/>
        </w:rPr>
        <w:t xml:space="preserve">&gt;. Acesso em: </w:t>
      </w:r>
      <w:r w:rsidR="00275E78" w:rsidRPr="00596E44">
        <w:rPr>
          <w:noProof/>
          <w:highlight w:val="yellow"/>
        </w:rPr>
        <w:t>08</w:t>
      </w:r>
      <w:r w:rsidRPr="00596E44">
        <w:rPr>
          <w:noProof/>
          <w:highlight w:val="yellow"/>
        </w:rPr>
        <w:t xml:space="preserve"> </w:t>
      </w:r>
      <w:r w:rsidR="00275E78" w:rsidRPr="00596E44">
        <w:rPr>
          <w:noProof/>
          <w:highlight w:val="yellow"/>
        </w:rPr>
        <w:t>fev</w:t>
      </w:r>
      <w:r w:rsidRPr="00596E44">
        <w:rPr>
          <w:noProof/>
          <w:highlight w:val="yellow"/>
        </w:rPr>
        <w:t>. 201</w:t>
      </w:r>
      <w:r w:rsidR="00275E78" w:rsidRPr="00596E44">
        <w:rPr>
          <w:noProof/>
          <w:highlight w:val="yellow"/>
        </w:rPr>
        <w:t>9</w:t>
      </w:r>
      <w:r w:rsidRPr="00596E44">
        <w:rPr>
          <w:noProof/>
          <w:highlight w:val="yellow"/>
        </w:rPr>
        <w:t>.</w:t>
      </w:r>
    </w:p>
    <w:p w14:paraId="7E9E19B6" w14:textId="77777777" w:rsidR="006C52DB" w:rsidRDefault="006C52DB" w:rsidP="000809C2">
      <w:pPr>
        <w:spacing w:line="240" w:lineRule="auto"/>
        <w:ind w:firstLine="0"/>
        <w:jc w:val="left"/>
        <w:rPr>
          <w:noProof/>
        </w:rPr>
      </w:pPr>
    </w:p>
    <w:p w14:paraId="124D63DD" w14:textId="77777777" w:rsidR="006C52DB" w:rsidRDefault="006C52DB" w:rsidP="000809C2">
      <w:pPr>
        <w:spacing w:line="240" w:lineRule="auto"/>
        <w:ind w:firstLine="0"/>
        <w:jc w:val="left"/>
        <w:rPr>
          <w:noProof/>
        </w:rPr>
      </w:pPr>
      <w:r w:rsidRPr="00596E44">
        <w:rPr>
          <w:noProof/>
          <w:highlight w:val="yellow"/>
        </w:rPr>
        <w:t xml:space="preserve">GOOGLE. </w:t>
      </w:r>
      <w:r w:rsidRPr="00596E44">
        <w:rPr>
          <w:b/>
          <w:noProof/>
          <w:highlight w:val="yellow"/>
        </w:rPr>
        <w:t>Introduction</w:t>
      </w:r>
      <w:r w:rsidR="001B55B1">
        <w:rPr>
          <w:noProof/>
          <w:highlight w:val="yellow"/>
        </w:rPr>
        <w:t>.</w:t>
      </w:r>
      <w:r w:rsidRPr="00596E44">
        <w:rPr>
          <w:noProof/>
          <w:highlight w:val="yellow"/>
        </w:rPr>
        <w:t xml:space="preserve"> 2019b. Disponível em: &lt;https://material.io/design/introduction/#principles&gt;. Acesso em: 29 abr. 2019.</w:t>
      </w:r>
    </w:p>
    <w:p w14:paraId="3DFCDBCB" w14:textId="77777777" w:rsidR="00095610" w:rsidRDefault="00095610" w:rsidP="000809C2">
      <w:pPr>
        <w:spacing w:line="240" w:lineRule="auto"/>
        <w:ind w:firstLine="0"/>
        <w:jc w:val="left"/>
        <w:rPr>
          <w:noProof/>
        </w:rPr>
      </w:pPr>
    </w:p>
    <w:p w14:paraId="2888D1AA" w14:textId="77777777" w:rsidR="00095610" w:rsidRPr="00D339A1" w:rsidRDefault="00095610" w:rsidP="000809C2">
      <w:pPr>
        <w:spacing w:line="240" w:lineRule="auto"/>
        <w:ind w:firstLine="0"/>
        <w:jc w:val="left"/>
        <w:rPr>
          <w:noProof/>
        </w:rPr>
      </w:pPr>
      <w:r w:rsidRPr="00596E44">
        <w:rPr>
          <w:noProof/>
          <w:highlight w:val="yellow"/>
        </w:rPr>
        <w:t xml:space="preserve">GUEDES, T. </w:t>
      </w:r>
      <w:r w:rsidRPr="00596E44">
        <w:rPr>
          <w:b/>
          <w:noProof/>
          <w:highlight w:val="yellow"/>
        </w:rPr>
        <w:t xml:space="preserve">Crie aplicações com </w:t>
      </w:r>
      <w:r w:rsidR="00C05B5C" w:rsidRPr="00596E44">
        <w:rPr>
          <w:b/>
          <w:noProof/>
          <w:highlight w:val="yellow"/>
        </w:rPr>
        <w:t>Angular</w:t>
      </w:r>
      <w:r w:rsidRPr="00596E44">
        <w:rPr>
          <w:noProof/>
          <w:highlight w:val="yellow"/>
        </w:rPr>
        <w:t>: o novo Framework do Google. São Paulo: Casa do Código, 2017.</w:t>
      </w:r>
    </w:p>
    <w:p w14:paraId="23E03536" w14:textId="77777777" w:rsidR="00D339A1" w:rsidDel="00C33B5F" w:rsidRDefault="00D339A1" w:rsidP="000809C2">
      <w:pPr>
        <w:spacing w:line="240" w:lineRule="auto"/>
        <w:ind w:firstLine="0"/>
        <w:jc w:val="left"/>
        <w:rPr>
          <w:del w:id="890" w:author="Ryan Lemos" w:date="2019-08-26T09:00:00Z"/>
          <w:noProof/>
        </w:rPr>
      </w:pPr>
    </w:p>
    <w:p w14:paraId="6B6612E9" w14:textId="6FB34610" w:rsidR="001D561A" w:rsidRPr="001D561A" w:rsidDel="00C33B5F" w:rsidRDefault="00D339A1" w:rsidP="001D561A">
      <w:pPr>
        <w:spacing w:line="240" w:lineRule="auto"/>
        <w:ind w:firstLine="0"/>
        <w:jc w:val="left"/>
        <w:rPr>
          <w:del w:id="891" w:author="Ryan Lemos" w:date="2019-08-26T09:00:00Z"/>
          <w:noProof/>
        </w:rPr>
      </w:pPr>
      <w:del w:id="892" w:author="Ryan Lemos" w:date="2019-08-26T09:00:00Z">
        <w:r w:rsidRPr="00596E44" w:rsidDel="00C33B5F">
          <w:rPr>
            <w:noProof/>
            <w:highlight w:val="yellow"/>
          </w:rPr>
          <w:delText xml:space="preserve">HINZ, M. A. M. </w:delText>
        </w:r>
        <w:r w:rsidRPr="00596E44" w:rsidDel="00C33B5F">
          <w:rPr>
            <w:b/>
            <w:noProof/>
            <w:highlight w:val="yellow"/>
          </w:rPr>
          <w:delText>Um estudo descritivo de novos algoritmos de criptografia.</w:delText>
        </w:r>
        <w:r w:rsidRPr="00596E44" w:rsidDel="00C33B5F">
          <w:rPr>
            <w:noProof/>
            <w:highlight w:val="yellow"/>
          </w:rPr>
          <w:delText xml:space="preserve"> 2000. 58f. Monografia (Bacharel em Informática) - Universidade Federal de Pelotas, Pelotas, 2000. </w:delText>
        </w:r>
        <w:r w:rsidR="001D561A" w:rsidRPr="00596E44" w:rsidDel="00C33B5F">
          <w:rPr>
            <w:noProof/>
            <w:highlight w:val="yellow"/>
          </w:rPr>
          <w:delText>Disponível em: &lt;</w:delText>
        </w:r>
        <w:r w:rsidR="00E95C78" w:rsidRPr="00596E44" w:rsidDel="00C33B5F">
          <w:rPr>
            <w:highlight w:val="yellow"/>
          </w:rPr>
          <w:delText xml:space="preserve"> </w:delText>
        </w:r>
        <w:r w:rsidR="00E95C78" w:rsidRPr="00596E44" w:rsidDel="00C33B5F">
          <w:rPr>
            <w:noProof/>
            <w:highlight w:val="yellow"/>
          </w:rPr>
          <w:delText xml:space="preserve">http://www.jabour.com.br/ufjf/apa/Mono-MarcoAntonio.pdf </w:delText>
        </w:r>
        <w:r w:rsidR="001D561A" w:rsidRPr="00596E44" w:rsidDel="00C33B5F">
          <w:rPr>
            <w:noProof/>
            <w:highlight w:val="yellow"/>
          </w:rPr>
          <w:delText>&gt;. Acesso em:</w:delText>
        </w:r>
        <w:r w:rsidR="00E95C78" w:rsidRPr="00596E44" w:rsidDel="00C33B5F">
          <w:rPr>
            <w:noProof/>
            <w:highlight w:val="yellow"/>
          </w:rPr>
          <w:delText xml:space="preserve"> 5 out. 2018.</w:delText>
        </w:r>
      </w:del>
    </w:p>
    <w:p w14:paraId="45F05A9F" w14:textId="77777777" w:rsidR="00D339A1" w:rsidRDefault="00D339A1" w:rsidP="000809C2">
      <w:pPr>
        <w:spacing w:line="240" w:lineRule="auto"/>
        <w:ind w:firstLine="0"/>
        <w:jc w:val="left"/>
        <w:rPr>
          <w:noProof/>
        </w:rPr>
      </w:pPr>
    </w:p>
    <w:p w14:paraId="30D167D8" w14:textId="77777777" w:rsidR="00D339A1" w:rsidRPr="00E95C78" w:rsidRDefault="00D339A1" w:rsidP="000809C2">
      <w:pPr>
        <w:spacing w:line="240" w:lineRule="auto"/>
        <w:ind w:firstLine="0"/>
        <w:jc w:val="left"/>
        <w:rPr>
          <w:noProof/>
          <w:lang w:val="en-US"/>
        </w:rPr>
      </w:pPr>
      <w:r w:rsidRPr="00596E44">
        <w:rPr>
          <w:noProof/>
          <w:highlight w:val="yellow"/>
        </w:rPr>
        <w:t xml:space="preserve">HIRAMA, K. </w:t>
      </w:r>
      <w:r w:rsidRPr="00596E44">
        <w:rPr>
          <w:b/>
          <w:bCs/>
          <w:noProof/>
          <w:highlight w:val="yellow"/>
        </w:rPr>
        <w:t>Engenharia de Software:</w:t>
      </w:r>
      <w:r w:rsidRPr="00596E44">
        <w:rPr>
          <w:noProof/>
          <w:highlight w:val="yellow"/>
        </w:rPr>
        <w:t xml:space="preserve"> Qualidade e Produtividade com Tecnologia. </w:t>
      </w:r>
      <w:r w:rsidRPr="00596E44">
        <w:rPr>
          <w:noProof/>
          <w:highlight w:val="yellow"/>
          <w:lang w:val="en-US"/>
        </w:rPr>
        <w:t>Rio de Janeiro: Elsevier, 2011.</w:t>
      </w:r>
    </w:p>
    <w:p w14:paraId="6C899A64" w14:textId="77777777" w:rsidR="00D339A1" w:rsidRPr="00E95C78" w:rsidRDefault="00D339A1" w:rsidP="000809C2">
      <w:pPr>
        <w:spacing w:line="240" w:lineRule="auto"/>
        <w:ind w:firstLine="0"/>
        <w:jc w:val="left"/>
        <w:rPr>
          <w:noProof/>
          <w:lang w:val="en-US"/>
        </w:rPr>
      </w:pPr>
    </w:p>
    <w:p w14:paraId="75F4CEC2" w14:textId="77777777" w:rsidR="001D561A" w:rsidRPr="001D561A" w:rsidRDefault="00D339A1" w:rsidP="001D561A">
      <w:pPr>
        <w:spacing w:line="240" w:lineRule="auto"/>
        <w:ind w:firstLine="0"/>
        <w:jc w:val="left"/>
        <w:rPr>
          <w:noProof/>
        </w:rPr>
      </w:pPr>
      <w:r w:rsidRPr="00596E44">
        <w:rPr>
          <w:noProof/>
          <w:highlight w:val="yellow"/>
          <w:lang w:val="en-US"/>
        </w:rPr>
        <w:t xml:space="preserve">INSTITUTE OF ELETRICAL AND ELETRONICS ENGINEERS. </w:t>
      </w:r>
      <w:r w:rsidRPr="00596E44">
        <w:rPr>
          <w:b/>
          <w:bCs/>
          <w:noProof/>
          <w:highlight w:val="yellow"/>
          <w:lang w:val="en-US"/>
        </w:rPr>
        <w:t>IEE</w:t>
      </w:r>
      <w:r w:rsidR="00E95C78" w:rsidRPr="00596E44">
        <w:rPr>
          <w:b/>
          <w:bCs/>
          <w:noProof/>
          <w:highlight w:val="yellow"/>
          <w:lang w:val="en-US"/>
        </w:rPr>
        <w:t>E</w:t>
      </w:r>
      <w:r w:rsidRPr="00596E44">
        <w:rPr>
          <w:b/>
          <w:bCs/>
          <w:noProof/>
          <w:highlight w:val="yellow"/>
          <w:lang w:val="en-US"/>
        </w:rPr>
        <w:t xml:space="preserve"> Std 610.12-1990:</w:t>
      </w:r>
      <w:r w:rsidRPr="00596E44">
        <w:rPr>
          <w:noProof/>
          <w:highlight w:val="yellow"/>
          <w:lang w:val="en-US"/>
        </w:rPr>
        <w:t xml:space="preserve"> IEEE Standard Glossary of Software Engineering Terminology. </w:t>
      </w:r>
      <w:r w:rsidRPr="00596E44">
        <w:rPr>
          <w:noProof/>
          <w:highlight w:val="yellow"/>
        </w:rPr>
        <w:t>New York: [s.n.], 1990. 84 p.</w:t>
      </w:r>
      <w:r w:rsidR="001D561A" w:rsidRPr="00596E44">
        <w:rPr>
          <w:noProof/>
          <w:highlight w:val="yellow"/>
        </w:rPr>
        <w:t xml:space="preserve"> Disponível em: &lt;</w:t>
      </w:r>
      <w:r w:rsidR="00E95C78" w:rsidRPr="00596E44">
        <w:rPr>
          <w:highlight w:val="yellow"/>
        </w:rPr>
        <w:t xml:space="preserve"> </w:t>
      </w:r>
      <w:r w:rsidR="009D2A48" w:rsidRPr="00596E44">
        <w:rPr>
          <w:highlight w:val="yellow"/>
        </w:rPr>
        <w:t>http://www.mit.jyu.fi/ope/kurssit/TIES462/Materiaalit/IEEE_SoftwareEngGlossary.pdf</w:t>
      </w:r>
      <w:r w:rsidR="001D561A" w:rsidRPr="00596E44">
        <w:rPr>
          <w:noProof/>
          <w:highlight w:val="yellow"/>
        </w:rPr>
        <w:t>&gt;. Acesso em:</w:t>
      </w:r>
      <w:r w:rsidR="00E95C78" w:rsidRPr="00596E44">
        <w:rPr>
          <w:noProof/>
          <w:highlight w:val="yellow"/>
        </w:rPr>
        <w:t xml:space="preserve"> 9 set. 2018.</w:t>
      </w:r>
    </w:p>
    <w:p w14:paraId="4BACDFFD" w14:textId="77777777" w:rsidR="00D339A1" w:rsidRPr="00596E44" w:rsidRDefault="00D339A1" w:rsidP="000809C2">
      <w:pPr>
        <w:spacing w:line="240" w:lineRule="auto"/>
        <w:ind w:firstLine="0"/>
        <w:jc w:val="left"/>
        <w:rPr>
          <w:noProof/>
        </w:rPr>
      </w:pPr>
    </w:p>
    <w:p w14:paraId="4219BBF6" w14:textId="77777777" w:rsidR="00D339A1" w:rsidRPr="00596E44" w:rsidRDefault="00D339A1" w:rsidP="000809C2">
      <w:pPr>
        <w:spacing w:line="240" w:lineRule="auto"/>
        <w:ind w:firstLine="0"/>
        <w:jc w:val="left"/>
        <w:rPr>
          <w:noProof/>
        </w:rPr>
      </w:pPr>
      <w:r w:rsidRPr="00596E44">
        <w:rPr>
          <w:noProof/>
          <w:highlight w:val="yellow"/>
        </w:rPr>
        <w:t xml:space="preserve">LOCKHART, J. </w:t>
      </w:r>
      <w:r w:rsidRPr="00596E44">
        <w:rPr>
          <w:b/>
          <w:bCs/>
          <w:noProof/>
          <w:highlight w:val="yellow"/>
        </w:rPr>
        <w:t>PHP Moderno</w:t>
      </w:r>
      <w:r w:rsidRPr="00596E44">
        <w:rPr>
          <w:noProof/>
          <w:highlight w:val="yellow"/>
        </w:rPr>
        <w:t>. São Paulo: Novatec, 2015.</w:t>
      </w:r>
      <w:r w:rsidR="007742D4" w:rsidRPr="00596E44">
        <w:rPr>
          <w:noProof/>
        </w:rPr>
        <w:t xml:space="preserve"> </w:t>
      </w:r>
    </w:p>
    <w:p w14:paraId="4571C95E" w14:textId="0A7B0584" w:rsidR="00F97B7F" w:rsidRPr="00596E44" w:rsidRDefault="00F97B7F" w:rsidP="000809C2">
      <w:pPr>
        <w:spacing w:line="240" w:lineRule="auto"/>
        <w:ind w:firstLine="0"/>
        <w:jc w:val="left"/>
        <w:rPr>
          <w:noProof/>
        </w:rPr>
      </w:pPr>
    </w:p>
    <w:p w14:paraId="3947003A" w14:textId="77777777" w:rsidR="00F97B7F" w:rsidRDefault="00F97B7F" w:rsidP="000809C2">
      <w:pPr>
        <w:spacing w:line="240" w:lineRule="auto"/>
        <w:ind w:firstLine="0"/>
        <w:jc w:val="left"/>
        <w:rPr>
          <w:noProof/>
        </w:rPr>
      </w:pPr>
      <w:r w:rsidRPr="00596E44">
        <w:rPr>
          <w:noProof/>
          <w:highlight w:val="yellow"/>
          <w:lang w:val="en-US"/>
        </w:rPr>
        <w:t xml:space="preserve">MASSÉ, M. </w:t>
      </w:r>
      <w:r w:rsidRPr="00596E44">
        <w:rPr>
          <w:b/>
          <w:noProof/>
          <w:highlight w:val="yellow"/>
          <w:lang w:val="en-US"/>
        </w:rPr>
        <w:t xml:space="preserve">REST API: </w:t>
      </w:r>
      <w:r w:rsidRPr="00596E44">
        <w:rPr>
          <w:noProof/>
          <w:highlight w:val="yellow"/>
          <w:lang w:val="en-US"/>
        </w:rPr>
        <w:t xml:space="preserve">Design RuleBook. </w:t>
      </w:r>
      <w:r w:rsidRPr="00596E44">
        <w:rPr>
          <w:noProof/>
          <w:highlight w:val="yellow"/>
        </w:rPr>
        <w:t>Sebastopol: O'Reilly, 2012.</w:t>
      </w:r>
    </w:p>
    <w:p w14:paraId="73E08C2E" w14:textId="77777777" w:rsidR="008051B4" w:rsidRDefault="008051B4" w:rsidP="000809C2">
      <w:pPr>
        <w:spacing w:line="240" w:lineRule="auto"/>
        <w:ind w:firstLine="0"/>
        <w:jc w:val="left"/>
        <w:rPr>
          <w:noProof/>
        </w:rPr>
      </w:pPr>
    </w:p>
    <w:p w14:paraId="086EBC1F" w14:textId="77777777" w:rsidR="008051B4" w:rsidRPr="00596E44" w:rsidRDefault="008051B4" w:rsidP="000809C2">
      <w:pPr>
        <w:spacing w:line="240" w:lineRule="auto"/>
        <w:ind w:firstLine="0"/>
        <w:jc w:val="left"/>
        <w:rPr>
          <w:noProof/>
        </w:rPr>
      </w:pPr>
      <w:r w:rsidRPr="00596E44">
        <w:rPr>
          <w:noProof/>
          <w:highlight w:val="yellow"/>
        </w:rPr>
        <w:t xml:space="preserve">MATERIALIZE. </w:t>
      </w:r>
      <w:r w:rsidRPr="00596E44">
        <w:rPr>
          <w:b/>
          <w:noProof/>
          <w:highlight w:val="yellow"/>
        </w:rPr>
        <w:t>Materialize</w:t>
      </w:r>
      <w:r w:rsidR="001B55B1">
        <w:rPr>
          <w:noProof/>
          <w:highlight w:val="yellow"/>
        </w:rPr>
        <w:t>.</w:t>
      </w:r>
      <w:r w:rsidR="001B55B1" w:rsidRPr="00596E44">
        <w:rPr>
          <w:noProof/>
          <w:highlight w:val="yellow"/>
        </w:rPr>
        <w:t xml:space="preserve"> 2019</w:t>
      </w:r>
      <w:r w:rsidRPr="00596E44">
        <w:rPr>
          <w:noProof/>
          <w:highlight w:val="yellow"/>
        </w:rPr>
        <w:t>. Disponível em: &lt;http://archives.materializecss.com/0.100.2/&gt;. Acesso em: 25 abr. 2019.</w:t>
      </w:r>
    </w:p>
    <w:p w14:paraId="1B33AB09" w14:textId="77777777" w:rsidR="00D339A1" w:rsidRPr="00596E44" w:rsidRDefault="00D339A1" w:rsidP="000809C2">
      <w:pPr>
        <w:spacing w:line="240" w:lineRule="auto"/>
        <w:ind w:firstLine="0"/>
        <w:jc w:val="left"/>
        <w:rPr>
          <w:noProof/>
        </w:rPr>
      </w:pPr>
    </w:p>
    <w:p w14:paraId="28352D78" w14:textId="77777777" w:rsidR="00D339A1" w:rsidRDefault="00D339A1" w:rsidP="000809C2">
      <w:pPr>
        <w:spacing w:line="240" w:lineRule="auto"/>
        <w:ind w:firstLine="0"/>
        <w:jc w:val="left"/>
        <w:rPr>
          <w:noProof/>
        </w:rPr>
      </w:pPr>
      <w:r w:rsidRPr="00596E44">
        <w:rPr>
          <w:noProof/>
          <w:highlight w:val="yellow"/>
        </w:rPr>
        <w:t xml:space="preserve">MCFARLAND, D. S. </w:t>
      </w:r>
      <w:r w:rsidRPr="00596E44">
        <w:rPr>
          <w:b/>
          <w:bCs/>
          <w:noProof/>
          <w:highlight w:val="yellow"/>
        </w:rPr>
        <w:t>CSS3:</w:t>
      </w:r>
      <w:r w:rsidRPr="00596E44">
        <w:rPr>
          <w:noProof/>
          <w:highlight w:val="yellow"/>
        </w:rPr>
        <w:t xml:space="preserve"> the missing manual. 3. ed. Sebastopol: O'Reilly, 2013.</w:t>
      </w:r>
    </w:p>
    <w:p w14:paraId="1B1E2D16" w14:textId="77777777" w:rsidR="00F810C1" w:rsidRDefault="00F810C1" w:rsidP="000809C2">
      <w:pPr>
        <w:spacing w:line="240" w:lineRule="auto"/>
        <w:ind w:firstLine="0"/>
        <w:jc w:val="left"/>
        <w:rPr>
          <w:noProof/>
        </w:rPr>
      </w:pPr>
    </w:p>
    <w:p w14:paraId="6FB46C52" w14:textId="77777777" w:rsidR="00D339A1" w:rsidRPr="00D339A1" w:rsidRDefault="00D339A1" w:rsidP="000809C2">
      <w:pPr>
        <w:spacing w:line="240" w:lineRule="auto"/>
        <w:ind w:firstLine="0"/>
        <w:jc w:val="left"/>
        <w:rPr>
          <w:noProof/>
        </w:rPr>
      </w:pPr>
      <w:r w:rsidRPr="00596E44">
        <w:rPr>
          <w:noProof/>
          <w:highlight w:val="yellow"/>
        </w:rPr>
        <w:t xml:space="preserve">MELO NETO, J. A. D. </w:t>
      </w:r>
      <w:r w:rsidRPr="00596E44">
        <w:rPr>
          <w:i/>
          <w:noProof/>
          <w:highlight w:val="yellow"/>
        </w:rPr>
        <w:t>et al.</w:t>
      </w:r>
      <w:r w:rsidRPr="00596E44">
        <w:rPr>
          <w:noProof/>
          <w:highlight w:val="yellow"/>
        </w:rPr>
        <w:t xml:space="preserve"> </w:t>
      </w:r>
      <w:r w:rsidRPr="00596E44">
        <w:rPr>
          <w:b/>
          <w:bCs/>
          <w:noProof/>
          <w:highlight w:val="yellow"/>
        </w:rPr>
        <w:t>Educação a distância:</w:t>
      </w:r>
      <w:r w:rsidRPr="00596E44">
        <w:rPr>
          <w:noProof/>
          <w:highlight w:val="yellow"/>
        </w:rPr>
        <w:t xml:space="preserve"> o estado da arte. São Paulo: Pearson Education do Brasil, v. 2, 2012.</w:t>
      </w:r>
    </w:p>
    <w:p w14:paraId="77AC82FE" w14:textId="77777777" w:rsidR="00D339A1" w:rsidDel="00C33B5F" w:rsidRDefault="00D339A1" w:rsidP="000809C2">
      <w:pPr>
        <w:spacing w:line="240" w:lineRule="auto"/>
        <w:ind w:firstLine="0"/>
        <w:jc w:val="left"/>
        <w:rPr>
          <w:del w:id="893" w:author="Ryan Lemos" w:date="2019-08-26T09:00:00Z"/>
          <w:noProof/>
        </w:rPr>
      </w:pPr>
    </w:p>
    <w:p w14:paraId="302A3832" w14:textId="6150F827" w:rsidR="00D339A1" w:rsidRPr="00D339A1" w:rsidDel="00C33B5F" w:rsidRDefault="00D339A1" w:rsidP="000809C2">
      <w:pPr>
        <w:spacing w:line="240" w:lineRule="auto"/>
        <w:ind w:firstLine="0"/>
        <w:jc w:val="left"/>
        <w:rPr>
          <w:del w:id="894" w:author="Ryan Lemos" w:date="2019-08-26T09:00:00Z"/>
          <w:noProof/>
        </w:rPr>
      </w:pPr>
      <w:del w:id="895" w:author="Ryan Lemos" w:date="2019-08-26T09:00:00Z">
        <w:r w:rsidRPr="00596E44" w:rsidDel="00C33B5F">
          <w:rPr>
            <w:noProof/>
            <w:highlight w:val="yellow"/>
          </w:rPr>
          <w:delText xml:space="preserve">MORENO, E. D.; PEREIRA, F. D.; CHIARAMONTE, R. B. </w:delText>
        </w:r>
        <w:r w:rsidRPr="00596E44" w:rsidDel="00C33B5F">
          <w:rPr>
            <w:b/>
            <w:bCs/>
            <w:noProof/>
            <w:highlight w:val="yellow"/>
          </w:rPr>
          <w:delText>Criptografia em Hardware e Software</w:delText>
        </w:r>
        <w:r w:rsidRPr="00596E44" w:rsidDel="00C33B5F">
          <w:rPr>
            <w:noProof/>
            <w:highlight w:val="yellow"/>
          </w:rPr>
          <w:delText>. São Paulo: Novatec, 2005.</w:delText>
        </w:r>
      </w:del>
    </w:p>
    <w:p w14:paraId="5EBA9B9F" w14:textId="77777777" w:rsidR="00D339A1" w:rsidRDefault="00D339A1" w:rsidP="000809C2">
      <w:pPr>
        <w:spacing w:line="240" w:lineRule="auto"/>
        <w:ind w:firstLine="0"/>
        <w:jc w:val="left"/>
        <w:rPr>
          <w:noProof/>
        </w:rPr>
      </w:pPr>
    </w:p>
    <w:p w14:paraId="37F10B36" w14:textId="77777777" w:rsidR="00D339A1" w:rsidRPr="00D339A1" w:rsidRDefault="00D339A1" w:rsidP="000809C2">
      <w:pPr>
        <w:spacing w:line="240" w:lineRule="auto"/>
        <w:ind w:firstLine="0"/>
        <w:jc w:val="left"/>
        <w:rPr>
          <w:noProof/>
        </w:rPr>
      </w:pPr>
      <w:r w:rsidRPr="00596E44">
        <w:rPr>
          <w:noProof/>
          <w:highlight w:val="yellow"/>
        </w:rPr>
        <w:t xml:space="preserve">OTWELL, T. </w:t>
      </w:r>
      <w:r w:rsidRPr="00596E44">
        <w:rPr>
          <w:b/>
          <w:noProof/>
          <w:highlight w:val="yellow"/>
        </w:rPr>
        <w:t>Encryption.</w:t>
      </w:r>
      <w:r w:rsidRPr="00596E44">
        <w:rPr>
          <w:noProof/>
          <w:highlight w:val="yellow"/>
        </w:rPr>
        <w:t xml:space="preserve"> 2018. Disponível em: &lt;https://laravel.com/docs/5.7/encryption&gt;. Acesso em: 05 out. 2018.</w:t>
      </w:r>
    </w:p>
    <w:p w14:paraId="3547F866" w14:textId="77777777" w:rsidR="00D339A1" w:rsidDel="00C33B5F" w:rsidRDefault="00D339A1" w:rsidP="000809C2">
      <w:pPr>
        <w:spacing w:line="240" w:lineRule="auto"/>
        <w:ind w:firstLine="0"/>
        <w:jc w:val="left"/>
        <w:rPr>
          <w:del w:id="896" w:author="Ryan Lemos" w:date="2019-08-26T09:00:00Z"/>
          <w:noProof/>
        </w:rPr>
      </w:pPr>
    </w:p>
    <w:p w14:paraId="25113C78" w14:textId="190E7EED" w:rsidR="00D339A1" w:rsidRPr="00D339A1" w:rsidDel="00C33B5F" w:rsidRDefault="00D339A1" w:rsidP="000809C2">
      <w:pPr>
        <w:spacing w:line="240" w:lineRule="auto"/>
        <w:ind w:firstLine="0"/>
        <w:jc w:val="left"/>
        <w:rPr>
          <w:del w:id="897" w:author="Ryan Lemos" w:date="2019-08-26T09:00:00Z"/>
          <w:noProof/>
        </w:rPr>
      </w:pPr>
      <w:del w:id="898" w:author="Ryan Lemos" w:date="2019-08-26T09:00:00Z">
        <w:r w:rsidRPr="00596E44" w:rsidDel="00C33B5F">
          <w:rPr>
            <w:noProof/>
            <w:highlight w:val="yellow"/>
          </w:rPr>
          <w:delText xml:space="preserve">PHP. </w:delText>
        </w:r>
        <w:r w:rsidRPr="00596E44" w:rsidDel="00C33B5F">
          <w:rPr>
            <w:b/>
            <w:noProof/>
            <w:highlight w:val="yellow"/>
          </w:rPr>
          <w:delText>Modelo de Armazenamento Criptografado.</w:delText>
        </w:r>
        <w:r w:rsidRPr="00596E44" w:rsidDel="00C33B5F">
          <w:rPr>
            <w:noProof/>
            <w:highlight w:val="yellow"/>
          </w:rPr>
          <w:delText xml:space="preserve"> 2018a. Disponível em: &lt;https://secure.php.net/manual/pt_BR/security.database.storage.php&gt;. Acesso em: 05 out. 2018.</w:delText>
        </w:r>
      </w:del>
    </w:p>
    <w:p w14:paraId="21499226" w14:textId="77777777" w:rsidR="00D339A1" w:rsidRDefault="00D339A1" w:rsidP="000809C2">
      <w:pPr>
        <w:spacing w:line="240" w:lineRule="auto"/>
        <w:ind w:firstLine="0"/>
        <w:jc w:val="left"/>
        <w:rPr>
          <w:noProof/>
        </w:rPr>
      </w:pPr>
    </w:p>
    <w:p w14:paraId="1E788B62" w14:textId="77777777" w:rsidR="00D339A1" w:rsidRPr="00D339A1" w:rsidRDefault="00D339A1" w:rsidP="000809C2">
      <w:pPr>
        <w:spacing w:line="240" w:lineRule="auto"/>
        <w:ind w:firstLine="0"/>
        <w:jc w:val="left"/>
        <w:rPr>
          <w:noProof/>
        </w:rPr>
      </w:pPr>
      <w:r w:rsidRPr="00596E44">
        <w:rPr>
          <w:noProof/>
          <w:highlight w:val="yellow"/>
        </w:rPr>
        <w:t xml:space="preserve">PHP. </w:t>
      </w:r>
      <w:r w:rsidRPr="00596E44">
        <w:rPr>
          <w:b/>
          <w:noProof/>
          <w:highlight w:val="yellow"/>
        </w:rPr>
        <w:t>O que é o PHP?</w:t>
      </w:r>
      <w:r w:rsidRPr="00596E44">
        <w:rPr>
          <w:noProof/>
          <w:highlight w:val="yellow"/>
        </w:rPr>
        <w:t>, 2018b. Disponível em: &lt;https://secure.php.net/manual/pt_BR/intro-whatis.php&gt;. Acesso em: 30 set. 2018.</w:t>
      </w:r>
    </w:p>
    <w:p w14:paraId="1187DE56" w14:textId="77777777" w:rsidR="00D339A1" w:rsidRDefault="00D339A1" w:rsidP="000809C2">
      <w:pPr>
        <w:spacing w:line="240" w:lineRule="auto"/>
        <w:ind w:firstLine="0"/>
        <w:jc w:val="left"/>
        <w:rPr>
          <w:noProof/>
        </w:rPr>
      </w:pPr>
    </w:p>
    <w:p w14:paraId="24693168" w14:textId="77777777" w:rsidR="00D339A1" w:rsidRPr="00E95C78" w:rsidRDefault="00D339A1" w:rsidP="000809C2">
      <w:pPr>
        <w:spacing w:line="240" w:lineRule="auto"/>
        <w:ind w:firstLine="0"/>
        <w:jc w:val="left"/>
        <w:rPr>
          <w:noProof/>
          <w:lang w:val="en-US"/>
        </w:rPr>
      </w:pPr>
      <w:r w:rsidRPr="00596E44">
        <w:rPr>
          <w:noProof/>
          <w:highlight w:val="yellow"/>
        </w:rPr>
        <w:t xml:space="preserve">PRESSMAN, R. S. </w:t>
      </w:r>
      <w:r w:rsidRPr="00596E44">
        <w:rPr>
          <w:b/>
          <w:bCs/>
          <w:noProof/>
          <w:highlight w:val="yellow"/>
        </w:rPr>
        <w:t>Engenharia de Software:</w:t>
      </w:r>
      <w:r w:rsidRPr="00596E44">
        <w:rPr>
          <w:noProof/>
          <w:highlight w:val="yellow"/>
        </w:rPr>
        <w:t xml:space="preserve"> Uma abordagem Profissional. </w:t>
      </w:r>
      <w:r w:rsidRPr="00596E44">
        <w:rPr>
          <w:noProof/>
          <w:highlight w:val="yellow"/>
          <w:lang w:val="en-US"/>
        </w:rPr>
        <w:t>7. ed. Porto Alegre: Bookman, 2011.</w:t>
      </w:r>
    </w:p>
    <w:p w14:paraId="7299240B" w14:textId="77777777" w:rsidR="00D339A1" w:rsidRPr="00E95C78" w:rsidRDefault="00D339A1" w:rsidP="000809C2">
      <w:pPr>
        <w:spacing w:line="240" w:lineRule="auto"/>
        <w:ind w:firstLine="0"/>
        <w:jc w:val="left"/>
        <w:rPr>
          <w:noProof/>
          <w:lang w:val="en-US"/>
        </w:rPr>
      </w:pPr>
    </w:p>
    <w:p w14:paraId="78089BD9" w14:textId="77777777" w:rsidR="001D561A" w:rsidRPr="00596E44" w:rsidRDefault="00D339A1" w:rsidP="001D561A">
      <w:pPr>
        <w:spacing w:line="240" w:lineRule="auto"/>
        <w:ind w:firstLine="0"/>
        <w:jc w:val="left"/>
        <w:rPr>
          <w:noProof/>
          <w:lang w:val="en-US"/>
        </w:rPr>
      </w:pPr>
      <w:r w:rsidRPr="00596E44">
        <w:rPr>
          <w:noProof/>
          <w:highlight w:val="yellow"/>
          <w:lang w:val="en-US"/>
        </w:rPr>
        <w:t xml:space="preserve">ROBBINS, J. N. </w:t>
      </w:r>
      <w:r w:rsidRPr="00596E44">
        <w:rPr>
          <w:b/>
          <w:bCs/>
          <w:noProof/>
          <w:highlight w:val="yellow"/>
          <w:lang w:val="en-US"/>
        </w:rPr>
        <w:t>HTML5:</w:t>
      </w:r>
      <w:r w:rsidRPr="00596E44">
        <w:rPr>
          <w:noProof/>
          <w:highlight w:val="yellow"/>
          <w:lang w:val="en-US"/>
        </w:rPr>
        <w:t xml:space="preserve"> Pocket Reference. 5. ed. Sebastopol: O'Reilly, 2013.</w:t>
      </w:r>
    </w:p>
    <w:p w14:paraId="7D4FDCB9" w14:textId="77777777" w:rsidR="00D339A1" w:rsidRPr="00E95C78" w:rsidRDefault="00D339A1" w:rsidP="000809C2">
      <w:pPr>
        <w:spacing w:line="240" w:lineRule="auto"/>
        <w:ind w:firstLine="0"/>
        <w:jc w:val="left"/>
        <w:rPr>
          <w:noProof/>
          <w:lang w:val="en-US"/>
        </w:rPr>
      </w:pPr>
    </w:p>
    <w:p w14:paraId="7BD3A003" w14:textId="77777777" w:rsidR="00D339A1" w:rsidRDefault="00D339A1" w:rsidP="000809C2">
      <w:pPr>
        <w:spacing w:line="240" w:lineRule="auto"/>
        <w:ind w:firstLine="0"/>
        <w:jc w:val="left"/>
        <w:rPr>
          <w:noProof/>
        </w:rPr>
      </w:pPr>
      <w:r w:rsidRPr="00596E44">
        <w:rPr>
          <w:noProof/>
          <w:highlight w:val="yellow"/>
          <w:lang w:val="en-US"/>
        </w:rPr>
        <w:t xml:space="preserve">SANDHU, R. S. Role-based Access Control. In: </w:t>
      </w:r>
      <w:r w:rsidRPr="00596E44">
        <w:rPr>
          <w:b/>
          <w:noProof/>
          <w:highlight w:val="yellow"/>
          <w:lang w:val="en-US"/>
        </w:rPr>
        <w:t>Advances in Computers.</w:t>
      </w:r>
      <w:r w:rsidRPr="00596E44">
        <w:rPr>
          <w:noProof/>
          <w:highlight w:val="yellow"/>
          <w:lang w:val="en-US"/>
        </w:rPr>
        <w:t xml:space="preserve"> Fairfax: Academic Press, v. 46, 1998. p. 237-286. </w:t>
      </w:r>
      <w:r w:rsidRPr="00596E44">
        <w:rPr>
          <w:noProof/>
          <w:highlight w:val="yellow"/>
        </w:rPr>
        <w:t>Disponível em: &lt;http://www.profsandhu.com/articles/advcom/adv_comp_rbac.pdf&gt;. Acesso em: 5 out. 2018.</w:t>
      </w:r>
    </w:p>
    <w:p w14:paraId="00AE8835" w14:textId="77777777" w:rsidR="001A0B14" w:rsidRDefault="001A0B14" w:rsidP="000809C2">
      <w:pPr>
        <w:spacing w:line="240" w:lineRule="auto"/>
        <w:ind w:firstLine="0"/>
        <w:jc w:val="left"/>
        <w:rPr>
          <w:noProof/>
        </w:rPr>
      </w:pPr>
    </w:p>
    <w:p w14:paraId="42AC0922" w14:textId="77777777" w:rsidR="00F80769" w:rsidRPr="001A0B14" w:rsidRDefault="001A0B14" w:rsidP="000809C2">
      <w:pPr>
        <w:spacing w:line="240" w:lineRule="auto"/>
        <w:ind w:firstLine="0"/>
        <w:jc w:val="left"/>
        <w:rPr>
          <w:noProof/>
        </w:rPr>
      </w:pPr>
      <w:r w:rsidRPr="00596E44">
        <w:rPr>
          <w:noProof/>
          <w:highlight w:val="yellow"/>
        </w:rPr>
        <w:t xml:space="preserve">SANTOS, L. dos. </w:t>
      </w:r>
      <w:r w:rsidRPr="00596E44">
        <w:rPr>
          <w:b/>
          <w:noProof/>
          <w:highlight w:val="yellow"/>
        </w:rPr>
        <w:t xml:space="preserve">Como escrever boas histórias de usuário (User Stories). </w:t>
      </w:r>
      <w:r w:rsidRPr="00596E44">
        <w:rPr>
          <w:noProof/>
          <w:highlight w:val="yellow"/>
        </w:rPr>
        <w:t>2017. Disponível em: &lt;https://medium.com/vertice/como-escrever-boas-users-stories-hist%C3%B3rias-de-usu%C3%A1rios-b29c75043fac&gt;. Acesso em: 17 fev. 2019.</w:t>
      </w:r>
    </w:p>
    <w:p w14:paraId="5CE739D0" w14:textId="77777777" w:rsidR="00D339A1" w:rsidRPr="00D339A1" w:rsidRDefault="00D339A1" w:rsidP="000809C2">
      <w:pPr>
        <w:spacing w:line="240" w:lineRule="auto"/>
        <w:ind w:firstLine="0"/>
        <w:jc w:val="left"/>
      </w:pPr>
    </w:p>
    <w:p w14:paraId="2DA1CB69" w14:textId="77777777" w:rsidR="00D339A1" w:rsidRPr="00D339A1" w:rsidRDefault="00D339A1" w:rsidP="000809C2">
      <w:pPr>
        <w:spacing w:line="240" w:lineRule="auto"/>
        <w:ind w:firstLine="0"/>
        <w:jc w:val="left"/>
        <w:rPr>
          <w:noProof/>
        </w:rPr>
      </w:pPr>
      <w:r w:rsidRPr="00596E44">
        <w:rPr>
          <w:noProof/>
          <w:highlight w:val="yellow"/>
        </w:rPr>
        <w:t xml:space="preserve">SEVERINO, A. J. </w:t>
      </w:r>
      <w:r w:rsidRPr="00596E44">
        <w:rPr>
          <w:b/>
          <w:bCs/>
          <w:noProof/>
          <w:highlight w:val="yellow"/>
        </w:rPr>
        <w:t>Metodologia de trabalho científico</w:t>
      </w:r>
      <w:r w:rsidRPr="00596E44">
        <w:rPr>
          <w:noProof/>
          <w:highlight w:val="yellow"/>
        </w:rPr>
        <w:t>. 22. ed. São Paulo: Cortez, 2002.</w:t>
      </w:r>
    </w:p>
    <w:p w14:paraId="330555BC" w14:textId="77777777" w:rsidR="00D339A1" w:rsidRDefault="00D339A1" w:rsidP="000809C2">
      <w:pPr>
        <w:spacing w:line="240" w:lineRule="auto"/>
        <w:ind w:firstLine="0"/>
        <w:jc w:val="left"/>
        <w:rPr>
          <w:noProof/>
        </w:rPr>
      </w:pPr>
    </w:p>
    <w:p w14:paraId="6EB6D7EC" w14:textId="77777777" w:rsidR="00D339A1" w:rsidRPr="00E95C78" w:rsidRDefault="00D339A1" w:rsidP="000809C2">
      <w:pPr>
        <w:spacing w:line="240" w:lineRule="auto"/>
        <w:ind w:firstLine="0"/>
        <w:jc w:val="left"/>
        <w:rPr>
          <w:noProof/>
          <w:lang w:val="en-US"/>
        </w:rPr>
      </w:pPr>
      <w:r w:rsidRPr="00596E44">
        <w:rPr>
          <w:noProof/>
          <w:highlight w:val="yellow"/>
        </w:rPr>
        <w:lastRenderedPageBreak/>
        <w:t xml:space="preserve">SILBERCHATZ, A.; KORTH, H. F.; SUDARSHAN, S. </w:t>
      </w:r>
      <w:r w:rsidRPr="00596E44">
        <w:rPr>
          <w:b/>
          <w:bCs/>
          <w:noProof/>
          <w:highlight w:val="yellow"/>
        </w:rPr>
        <w:t>Sistema de Banco de Dados</w:t>
      </w:r>
      <w:r w:rsidRPr="00596E44">
        <w:rPr>
          <w:noProof/>
          <w:highlight w:val="yellow"/>
        </w:rPr>
        <w:t xml:space="preserve">. </w:t>
      </w:r>
      <w:r w:rsidRPr="00596E44">
        <w:rPr>
          <w:noProof/>
          <w:highlight w:val="yellow"/>
          <w:lang w:val="en-US"/>
        </w:rPr>
        <w:t>3. ed. São Paulo: Pearson Education, 1999.</w:t>
      </w:r>
    </w:p>
    <w:p w14:paraId="778675A3" w14:textId="77777777" w:rsidR="00D339A1" w:rsidRPr="00E95C78" w:rsidRDefault="00D339A1" w:rsidP="000809C2">
      <w:pPr>
        <w:spacing w:line="240" w:lineRule="auto"/>
        <w:ind w:firstLine="0"/>
        <w:jc w:val="left"/>
        <w:rPr>
          <w:noProof/>
          <w:lang w:val="en-US"/>
        </w:rPr>
      </w:pPr>
    </w:p>
    <w:p w14:paraId="7C5BE69F" w14:textId="77777777" w:rsidR="001D561A" w:rsidRPr="001D561A" w:rsidRDefault="00D339A1" w:rsidP="001D561A">
      <w:pPr>
        <w:spacing w:line="240" w:lineRule="auto"/>
        <w:ind w:firstLine="0"/>
        <w:jc w:val="left"/>
        <w:rPr>
          <w:noProof/>
        </w:rPr>
      </w:pPr>
      <w:r w:rsidRPr="00596E44">
        <w:rPr>
          <w:noProof/>
          <w:highlight w:val="yellow"/>
          <w:lang w:val="en-US"/>
        </w:rPr>
        <w:t xml:space="preserve">SILVER, B. </w:t>
      </w:r>
      <w:r w:rsidRPr="00596E44">
        <w:rPr>
          <w:b/>
          <w:bCs/>
          <w:noProof/>
          <w:highlight w:val="yellow"/>
          <w:lang w:val="en-US"/>
        </w:rPr>
        <w:t>BPMN Method and Style:</w:t>
      </w:r>
      <w:r w:rsidRPr="00596E44">
        <w:rPr>
          <w:noProof/>
          <w:highlight w:val="yellow"/>
          <w:lang w:val="en-US"/>
        </w:rPr>
        <w:t xml:space="preserve"> with Bpmn Implementer's Guide. </w:t>
      </w:r>
      <w:r w:rsidRPr="00596E44">
        <w:rPr>
          <w:noProof/>
          <w:highlight w:val="yellow"/>
        </w:rPr>
        <w:t>2. ed. Altadena: Cody-Cassidy Press, 2017</w:t>
      </w:r>
      <w:r w:rsidR="00A33B79" w:rsidRPr="00596E44">
        <w:rPr>
          <w:noProof/>
          <w:highlight w:val="yellow"/>
        </w:rPr>
        <w:t>.</w:t>
      </w:r>
    </w:p>
    <w:p w14:paraId="6CAB5E11" w14:textId="77777777" w:rsidR="00D339A1" w:rsidRDefault="00D339A1" w:rsidP="000809C2">
      <w:pPr>
        <w:spacing w:line="240" w:lineRule="auto"/>
        <w:ind w:firstLine="0"/>
        <w:jc w:val="left"/>
        <w:rPr>
          <w:noProof/>
        </w:rPr>
      </w:pPr>
    </w:p>
    <w:p w14:paraId="05449935" w14:textId="77777777" w:rsidR="00D339A1" w:rsidRPr="00D339A1" w:rsidRDefault="00D339A1" w:rsidP="000809C2">
      <w:pPr>
        <w:spacing w:line="240" w:lineRule="auto"/>
        <w:ind w:firstLine="0"/>
        <w:jc w:val="left"/>
        <w:rPr>
          <w:noProof/>
        </w:rPr>
      </w:pPr>
      <w:r w:rsidRPr="00596E44">
        <w:rPr>
          <w:noProof/>
          <w:highlight w:val="yellow"/>
        </w:rPr>
        <w:t xml:space="preserve">SKLAR, D. </w:t>
      </w:r>
      <w:r w:rsidRPr="00596E44">
        <w:rPr>
          <w:b/>
          <w:bCs/>
          <w:noProof/>
          <w:highlight w:val="yellow"/>
        </w:rPr>
        <w:t>Aprendendo PHP:</w:t>
      </w:r>
      <w:r w:rsidRPr="00596E44">
        <w:rPr>
          <w:noProof/>
          <w:highlight w:val="yellow"/>
        </w:rPr>
        <w:t xml:space="preserve"> Introdução amigável à linguagem mais popular da WEB. São Paulo: Novatec, 2016.</w:t>
      </w:r>
      <w:r w:rsidR="006B76CA">
        <w:rPr>
          <w:noProof/>
        </w:rPr>
        <w:t xml:space="preserve"> </w:t>
      </w:r>
    </w:p>
    <w:p w14:paraId="33B63071" w14:textId="77777777" w:rsidR="00D339A1" w:rsidRDefault="00D339A1" w:rsidP="000809C2">
      <w:pPr>
        <w:spacing w:line="240" w:lineRule="auto"/>
        <w:ind w:firstLine="0"/>
        <w:jc w:val="left"/>
        <w:rPr>
          <w:noProof/>
        </w:rPr>
      </w:pPr>
    </w:p>
    <w:p w14:paraId="6F6D1CA4" w14:textId="77777777" w:rsidR="00D339A1" w:rsidRPr="00D339A1" w:rsidRDefault="00D339A1" w:rsidP="000809C2">
      <w:pPr>
        <w:spacing w:line="240" w:lineRule="auto"/>
        <w:ind w:firstLine="0"/>
        <w:jc w:val="left"/>
        <w:rPr>
          <w:noProof/>
        </w:rPr>
      </w:pPr>
      <w:r w:rsidRPr="00596E44">
        <w:rPr>
          <w:noProof/>
          <w:highlight w:val="yellow"/>
        </w:rPr>
        <w:t xml:space="preserve">SOMMERVILLE, I. </w:t>
      </w:r>
      <w:r w:rsidRPr="00596E44">
        <w:rPr>
          <w:b/>
          <w:bCs/>
          <w:noProof/>
          <w:highlight w:val="yellow"/>
        </w:rPr>
        <w:t>Engenharia de Software</w:t>
      </w:r>
      <w:r w:rsidRPr="00596E44">
        <w:rPr>
          <w:noProof/>
          <w:highlight w:val="yellow"/>
        </w:rPr>
        <w:t>. 9. ed. São Paulo: Pearson Prentice Hall, 2011.</w:t>
      </w:r>
    </w:p>
    <w:p w14:paraId="47F0A541" w14:textId="77777777" w:rsidR="00D339A1" w:rsidRDefault="00D339A1" w:rsidP="000809C2">
      <w:pPr>
        <w:spacing w:line="240" w:lineRule="auto"/>
        <w:ind w:firstLine="0"/>
        <w:jc w:val="left"/>
        <w:rPr>
          <w:noProof/>
        </w:rPr>
      </w:pPr>
    </w:p>
    <w:p w14:paraId="76009B2E" w14:textId="77777777" w:rsidR="00D339A1" w:rsidRPr="00D339A1" w:rsidRDefault="00D339A1" w:rsidP="000809C2">
      <w:pPr>
        <w:spacing w:line="240" w:lineRule="auto"/>
        <w:ind w:firstLine="0"/>
        <w:jc w:val="left"/>
        <w:rPr>
          <w:noProof/>
        </w:rPr>
      </w:pPr>
      <w:r w:rsidRPr="00596E44">
        <w:rPr>
          <w:noProof/>
          <w:highlight w:val="yellow"/>
        </w:rPr>
        <w:t xml:space="preserve">STAUFFER, M. </w:t>
      </w:r>
      <w:r w:rsidRPr="00596E44">
        <w:rPr>
          <w:b/>
          <w:bCs/>
          <w:noProof/>
          <w:highlight w:val="yellow"/>
        </w:rPr>
        <w:t>Desenvolvendo com Laravel:</w:t>
      </w:r>
      <w:r w:rsidRPr="00596E44">
        <w:rPr>
          <w:noProof/>
          <w:highlight w:val="yellow"/>
        </w:rPr>
        <w:t xml:space="preserve"> Um Framework para construção de aplicativos PHP modernos. São Paulo: Novatec, 2017.</w:t>
      </w:r>
    </w:p>
    <w:p w14:paraId="104E3B7C" w14:textId="77777777" w:rsidR="00D339A1" w:rsidRDefault="00D339A1" w:rsidP="000809C2">
      <w:pPr>
        <w:spacing w:line="240" w:lineRule="auto"/>
        <w:ind w:firstLine="0"/>
        <w:jc w:val="left"/>
        <w:rPr>
          <w:noProof/>
        </w:rPr>
      </w:pPr>
    </w:p>
    <w:p w14:paraId="244CBC9F" w14:textId="77777777" w:rsidR="00D339A1" w:rsidRPr="00D339A1" w:rsidRDefault="00D339A1" w:rsidP="000809C2">
      <w:pPr>
        <w:spacing w:line="240" w:lineRule="auto"/>
        <w:ind w:firstLine="0"/>
        <w:jc w:val="left"/>
        <w:rPr>
          <w:noProof/>
        </w:rPr>
      </w:pPr>
      <w:r w:rsidRPr="00596E44">
        <w:rPr>
          <w:noProof/>
          <w:highlight w:val="yellow"/>
        </w:rPr>
        <w:t xml:space="preserve">TELES, V. M. </w:t>
      </w:r>
      <w:r w:rsidRPr="00596E44">
        <w:rPr>
          <w:b/>
          <w:bCs/>
          <w:noProof/>
          <w:highlight w:val="yellow"/>
        </w:rPr>
        <w:t>Extreme Programming:</w:t>
      </w:r>
      <w:r w:rsidRPr="00596E44">
        <w:rPr>
          <w:noProof/>
          <w:highlight w:val="yellow"/>
        </w:rPr>
        <w:t xml:space="preserve"> Aprenda como encantar seus usuários desenvolvendo software com agilidade e alta qualidade. 2. ed. São Paulo: Novatec, 2014.</w:t>
      </w:r>
    </w:p>
    <w:p w14:paraId="66C4CF01" w14:textId="77777777" w:rsidR="00D339A1" w:rsidRDefault="00D339A1" w:rsidP="000809C2">
      <w:pPr>
        <w:spacing w:line="240" w:lineRule="auto"/>
        <w:ind w:firstLine="0"/>
        <w:jc w:val="left"/>
        <w:rPr>
          <w:noProof/>
        </w:rPr>
      </w:pPr>
    </w:p>
    <w:p w14:paraId="27464231" w14:textId="77777777" w:rsidR="00D339A1" w:rsidRPr="00D339A1" w:rsidRDefault="00D339A1" w:rsidP="000809C2">
      <w:pPr>
        <w:spacing w:line="240" w:lineRule="auto"/>
        <w:ind w:firstLine="0"/>
        <w:jc w:val="left"/>
        <w:rPr>
          <w:noProof/>
        </w:rPr>
      </w:pPr>
      <w:r w:rsidRPr="00596E44">
        <w:rPr>
          <w:noProof/>
          <w:highlight w:val="yellow"/>
        </w:rPr>
        <w:t xml:space="preserve">WIZARD. </w:t>
      </w:r>
      <w:r w:rsidRPr="00596E44">
        <w:rPr>
          <w:b/>
          <w:bCs/>
          <w:noProof/>
          <w:highlight w:val="yellow"/>
        </w:rPr>
        <w:t>Experiências Wizard</w:t>
      </w:r>
      <w:r w:rsidRPr="00596E44">
        <w:rPr>
          <w:noProof/>
          <w:highlight w:val="yellow"/>
        </w:rPr>
        <w:t>, 2017a. Disponível em: &lt;http://www.wizard.com.br/experiencias-wizard/&gt;. Acesso em: 23 ago. 2018.</w:t>
      </w:r>
    </w:p>
    <w:p w14:paraId="4D6609B2" w14:textId="77777777" w:rsidR="00D339A1" w:rsidRDefault="00D339A1" w:rsidP="000809C2">
      <w:pPr>
        <w:spacing w:line="240" w:lineRule="auto"/>
        <w:ind w:firstLine="0"/>
        <w:jc w:val="left"/>
        <w:rPr>
          <w:noProof/>
        </w:rPr>
      </w:pPr>
    </w:p>
    <w:p w14:paraId="5E8EDED5" w14:textId="77777777" w:rsidR="00D339A1" w:rsidRDefault="00D339A1" w:rsidP="000809C2">
      <w:pPr>
        <w:spacing w:line="240" w:lineRule="auto"/>
        <w:ind w:firstLine="0"/>
        <w:jc w:val="left"/>
        <w:rPr>
          <w:noProof/>
        </w:rPr>
      </w:pPr>
      <w:r w:rsidRPr="00596E44">
        <w:rPr>
          <w:noProof/>
          <w:highlight w:val="yellow"/>
        </w:rPr>
        <w:t xml:space="preserve">WIZARD. </w:t>
      </w:r>
      <w:r w:rsidRPr="00596E44">
        <w:rPr>
          <w:b/>
          <w:bCs/>
          <w:noProof/>
          <w:highlight w:val="yellow"/>
        </w:rPr>
        <w:t>Sobre a Wizard</w:t>
      </w:r>
      <w:r w:rsidRPr="00596E44">
        <w:rPr>
          <w:noProof/>
          <w:highlight w:val="yellow"/>
        </w:rPr>
        <w:t>, 2017b. Disponível em: &lt;http://www.wizard.com.br/sobre-wizard/&gt;. Acesso em: 23 ago. 2018.</w:t>
      </w:r>
    </w:p>
    <w:p w14:paraId="2A07842C" w14:textId="77777777" w:rsidR="00D339A1" w:rsidRPr="00D339A1" w:rsidRDefault="00D339A1" w:rsidP="000809C2">
      <w:pPr>
        <w:spacing w:line="240" w:lineRule="auto"/>
        <w:ind w:firstLine="0"/>
        <w:jc w:val="left"/>
        <w:rPr>
          <w:noProof/>
        </w:rPr>
      </w:pPr>
    </w:p>
    <w:p w14:paraId="7D6649F2" w14:textId="77777777" w:rsidR="00D339A1" w:rsidRDefault="00D339A1" w:rsidP="000809C2">
      <w:pPr>
        <w:spacing w:line="240" w:lineRule="auto"/>
        <w:ind w:firstLine="0"/>
        <w:jc w:val="left"/>
        <w:rPr>
          <w:noProof/>
        </w:rPr>
      </w:pPr>
      <w:r w:rsidRPr="00596E44">
        <w:rPr>
          <w:noProof/>
          <w:highlight w:val="yellow"/>
        </w:rPr>
        <w:t xml:space="preserve">ZAPATER, M.; SUZUKI, R. </w:t>
      </w:r>
      <w:r w:rsidRPr="00596E44">
        <w:rPr>
          <w:b/>
          <w:noProof/>
          <w:highlight w:val="yellow"/>
        </w:rPr>
        <w:t>Segurança da Informação:</w:t>
      </w:r>
      <w:r w:rsidRPr="00596E44">
        <w:rPr>
          <w:noProof/>
          <w:highlight w:val="yellow"/>
        </w:rPr>
        <w:t xml:space="preserve"> Um diferencial determinante na competitividade das corporações. Promon Business &amp; Tecnology Review. Rio de Janeiro, p. 28. 2005. Disponível em: &lt;http://www.teleco.com.br/promon/pbtr/Seguranca_4WEB.pdf&gt;. Acesso em: 12 out. 2018.</w:t>
      </w:r>
    </w:p>
    <w:p w14:paraId="582FD16F" w14:textId="77777777" w:rsidR="00A7499D" w:rsidRPr="00C23846" w:rsidRDefault="00A7499D">
      <w:pPr>
        <w:spacing w:after="160" w:line="259" w:lineRule="auto"/>
        <w:ind w:firstLine="0"/>
        <w:jc w:val="left"/>
        <w:outlineLvl w:val="9"/>
        <w:rPr>
          <w:rFonts w:eastAsia="Times New Roman"/>
          <w:b/>
          <w:caps/>
          <w:szCs w:val="32"/>
        </w:rPr>
      </w:pPr>
      <w:r>
        <w:br w:type="page"/>
      </w:r>
    </w:p>
    <w:p w14:paraId="3D82675E" w14:textId="77777777" w:rsidR="00A7499D" w:rsidRDefault="00A7499D" w:rsidP="00E95C78">
      <w:pPr>
        <w:pStyle w:val="Ttulo1"/>
        <w:numPr>
          <w:ilvl w:val="0"/>
          <w:numId w:val="0"/>
        </w:numPr>
        <w:jc w:val="center"/>
      </w:pPr>
      <w:bookmarkStart w:id="899" w:name="_Toc17133820"/>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899"/>
    </w:p>
    <w:p w14:paraId="4EC44508" w14:textId="77777777" w:rsidR="0085033B" w:rsidRPr="004D672C" w:rsidRDefault="0085033B" w:rsidP="004D672C"/>
    <w:p w14:paraId="5A993379" w14:textId="77777777" w:rsidR="00B01D96" w:rsidRDefault="00CB768F" w:rsidP="005854F3">
      <w:pPr>
        <w:ind w:firstLine="0"/>
        <w:jc w:val="center"/>
        <w:rPr>
          <w:rFonts w:eastAsia="Times New Roman"/>
        </w:rPr>
      </w:pPr>
      <w:r w:rsidRPr="00C23846">
        <w:rPr>
          <w:rFonts w:eastAsia="Times New Roman"/>
          <w:noProof/>
          <w:szCs w:val="24"/>
        </w:rPr>
        <w:drawing>
          <wp:inline distT="0" distB="0" distL="0" distR="0" wp14:anchorId="208895C2" wp14:editId="32E5EC0C">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14:paraId="4258948E" w14:textId="77777777" w:rsidR="000A0BD1" w:rsidRDefault="00CB768F" w:rsidP="000A0BD1">
      <w:pPr>
        <w:ind w:firstLine="0"/>
      </w:pPr>
      <w:r w:rsidRPr="00832539">
        <w:rPr>
          <w:noProof/>
        </w:rPr>
        <w:lastRenderedPageBreak/>
        <w:drawing>
          <wp:inline distT="0" distB="0" distL="0" distR="0" wp14:anchorId="399D6785" wp14:editId="66992704">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14:paraId="5B47DF21" w14:textId="77777777" w:rsidR="000A0BD1" w:rsidRPr="00C07763" w:rsidRDefault="00CB768F" w:rsidP="005854F3">
      <w:pPr>
        <w:ind w:firstLine="0"/>
      </w:pPr>
      <w:r w:rsidRPr="00832539">
        <w:rPr>
          <w:noProof/>
        </w:rPr>
        <w:lastRenderedPageBreak/>
        <w:drawing>
          <wp:inline distT="0" distB="0" distL="0" distR="0" wp14:anchorId="1C7AAC28" wp14:editId="292B3CFF">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14" w:author="Ryan Lemos" w:date="2019-07-28T18:23:00Z" w:initials="RL">
    <w:p w14:paraId="1A90DA8B" w14:textId="38E31B32" w:rsidR="00532250" w:rsidRDefault="00532250">
      <w:pPr>
        <w:pStyle w:val="Textodecomentrio"/>
      </w:pPr>
      <w:r>
        <w:rPr>
          <w:rStyle w:val="Refdecoment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A90DA8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A90DA8B" w16cid:durableId="20E8669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F83A0A" w14:textId="77777777" w:rsidR="009A3B20" w:rsidRDefault="009A3B20" w:rsidP="00C24B28">
      <w:pPr>
        <w:spacing w:line="240" w:lineRule="auto"/>
      </w:pPr>
      <w:r>
        <w:separator/>
      </w:r>
    </w:p>
  </w:endnote>
  <w:endnote w:type="continuationSeparator" w:id="0">
    <w:p w14:paraId="08B3701E" w14:textId="77777777" w:rsidR="009A3B20" w:rsidRDefault="009A3B20"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3FC5D9" w14:textId="77777777" w:rsidR="009A3B20" w:rsidRDefault="009A3B20" w:rsidP="00C24B28">
      <w:pPr>
        <w:spacing w:line="240" w:lineRule="auto"/>
      </w:pPr>
      <w:r>
        <w:separator/>
      </w:r>
    </w:p>
  </w:footnote>
  <w:footnote w:type="continuationSeparator" w:id="0">
    <w:p w14:paraId="3AFF9162" w14:textId="77777777" w:rsidR="009A3B20" w:rsidRDefault="009A3B20"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D8F1BA" w14:textId="77777777" w:rsidR="00532250" w:rsidRDefault="00532250">
    <w:pPr>
      <w:pStyle w:val="Corpodetexto"/>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2CB23" w14:textId="77777777" w:rsidR="00532250" w:rsidRDefault="00532250">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E60DCE" w14:textId="77777777" w:rsidR="00532250" w:rsidRDefault="00532250">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1DF724" w14:textId="77777777" w:rsidR="00532250" w:rsidRDefault="00532250">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14:anchorId="7DE38AFF" wp14:editId="1D584B2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6F971" w14:textId="77777777" w:rsidR="00532250" w:rsidRDefault="00532250">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E38AFF"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" filled="f" stroked="f">
              <v:textbox inset="0,0,0,0">
                <w:txbxContent>
                  <w:p w14:paraId="5F46F971" w14:textId="77777777" w:rsidR="00532250" w:rsidRDefault="00532250">
                    <w:pPr>
                      <w:spacing w:before="10"/>
                      <w:ind w:left="20"/>
                      <w:rPr>
                        <w:b/>
                      </w:rPr>
                    </w:pPr>
                    <w:r>
                      <w:rPr>
                        <w:b/>
                      </w:rPr>
                      <w:t>RESUMO</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C7E41" w14:textId="77777777" w:rsidR="00532250" w:rsidRPr="00C1350C" w:rsidRDefault="00532250">
    <w:pPr>
      <w:pStyle w:val="Cabealho"/>
      <w:jc w:val="right"/>
      <w:rPr>
        <w:sz w:val="20"/>
        <w:szCs w:val="20"/>
      </w:rPr>
    </w:pPr>
  </w:p>
  <w:p w14:paraId="4574301F" w14:textId="77777777" w:rsidR="00532250" w:rsidRPr="00475C34" w:rsidRDefault="00532250" w:rsidP="00475C34">
    <w:pPr>
      <w:pStyle w:val="Cabealho"/>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4511A" w14:textId="77777777" w:rsidR="00532250" w:rsidRPr="00C1350C" w:rsidRDefault="00532250">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05F89" w14:textId="77777777" w:rsidR="00017D8C" w:rsidRPr="00C1350C" w:rsidRDefault="00017D8C">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62CBF" w14:textId="77777777" w:rsidR="00017D8C" w:rsidRPr="00C1350C" w:rsidRDefault="00017D8C">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1E2A755C"/>
    <w:multiLevelType w:val="hybridMultilevel"/>
    <w:tmpl w:val="37D40D6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5"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6" w15:restartNumberingAfterBreak="0">
    <w:nsid w:val="22A84C13"/>
    <w:multiLevelType w:val="hybridMultilevel"/>
    <w:tmpl w:val="7E8E7FD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7"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35B94B5A"/>
    <w:multiLevelType w:val="hybridMultilevel"/>
    <w:tmpl w:val="25E87A6A"/>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9"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10" w15:restartNumberingAfterBreak="0">
    <w:nsid w:val="466377C6"/>
    <w:multiLevelType w:val="hybridMultilevel"/>
    <w:tmpl w:val="64AA5E50"/>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1" w15:restartNumberingAfterBreak="0">
    <w:nsid w:val="4801060F"/>
    <w:multiLevelType w:val="hybridMultilevel"/>
    <w:tmpl w:val="38FA2A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2" w15:restartNumberingAfterBreak="0">
    <w:nsid w:val="4DE751E0"/>
    <w:multiLevelType w:val="hybridMultilevel"/>
    <w:tmpl w:val="7B783ACC"/>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3"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4"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03A55F2"/>
    <w:multiLevelType w:val="hybridMultilevel"/>
    <w:tmpl w:val="F2F08790"/>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7" w15:restartNumberingAfterBreak="0">
    <w:nsid w:val="608E676F"/>
    <w:multiLevelType w:val="hybridMultilevel"/>
    <w:tmpl w:val="B2F264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8"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9" w15:restartNumberingAfterBreak="0">
    <w:nsid w:val="6951230F"/>
    <w:multiLevelType w:val="hybridMultilevel"/>
    <w:tmpl w:val="77FCA1FC"/>
    <w:lvl w:ilvl="0" w:tplc="04160001">
      <w:start w:val="1"/>
      <w:numFmt w:val="bullet"/>
      <w:lvlText w:val=""/>
      <w:lvlJc w:val="left"/>
      <w:pPr>
        <w:ind w:left="2487" w:hanging="360"/>
      </w:pPr>
      <w:rPr>
        <w:rFonts w:ascii="Symbol" w:hAnsi="Symbol" w:hint="default"/>
      </w:rPr>
    </w:lvl>
    <w:lvl w:ilvl="1" w:tplc="04160003" w:tentative="1">
      <w:start w:val="1"/>
      <w:numFmt w:val="bullet"/>
      <w:lvlText w:val="o"/>
      <w:lvlJc w:val="left"/>
      <w:pPr>
        <w:ind w:left="3207" w:hanging="360"/>
      </w:pPr>
      <w:rPr>
        <w:rFonts w:ascii="Courier New" w:hAnsi="Courier New" w:cs="Courier New" w:hint="default"/>
      </w:rPr>
    </w:lvl>
    <w:lvl w:ilvl="2" w:tplc="04160005" w:tentative="1">
      <w:start w:val="1"/>
      <w:numFmt w:val="bullet"/>
      <w:lvlText w:val=""/>
      <w:lvlJc w:val="left"/>
      <w:pPr>
        <w:ind w:left="3927" w:hanging="360"/>
      </w:pPr>
      <w:rPr>
        <w:rFonts w:ascii="Wingdings" w:hAnsi="Wingdings" w:hint="default"/>
      </w:rPr>
    </w:lvl>
    <w:lvl w:ilvl="3" w:tplc="04160001" w:tentative="1">
      <w:start w:val="1"/>
      <w:numFmt w:val="bullet"/>
      <w:lvlText w:val=""/>
      <w:lvlJc w:val="left"/>
      <w:pPr>
        <w:ind w:left="4647" w:hanging="360"/>
      </w:pPr>
      <w:rPr>
        <w:rFonts w:ascii="Symbol" w:hAnsi="Symbol" w:hint="default"/>
      </w:rPr>
    </w:lvl>
    <w:lvl w:ilvl="4" w:tplc="04160003" w:tentative="1">
      <w:start w:val="1"/>
      <w:numFmt w:val="bullet"/>
      <w:lvlText w:val="o"/>
      <w:lvlJc w:val="left"/>
      <w:pPr>
        <w:ind w:left="5367" w:hanging="360"/>
      </w:pPr>
      <w:rPr>
        <w:rFonts w:ascii="Courier New" w:hAnsi="Courier New" w:cs="Courier New" w:hint="default"/>
      </w:rPr>
    </w:lvl>
    <w:lvl w:ilvl="5" w:tplc="04160005" w:tentative="1">
      <w:start w:val="1"/>
      <w:numFmt w:val="bullet"/>
      <w:lvlText w:val=""/>
      <w:lvlJc w:val="left"/>
      <w:pPr>
        <w:ind w:left="6087" w:hanging="360"/>
      </w:pPr>
      <w:rPr>
        <w:rFonts w:ascii="Wingdings" w:hAnsi="Wingdings" w:hint="default"/>
      </w:rPr>
    </w:lvl>
    <w:lvl w:ilvl="6" w:tplc="04160001" w:tentative="1">
      <w:start w:val="1"/>
      <w:numFmt w:val="bullet"/>
      <w:lvlText w:val=""/>
      <w:lvlJc w:val="left"/>
      <w:pPr>
        <w:ind w:left="6807" w:hanging="360"/>
      </w:pPr>
      <w:rPr>
        <w:rFonts w:ascii="Symbol" w:hAnsi="Symbol" w:hint="default"/>
      </w:rPr>
    </w:lvl>
    <w:lvl w:ilvl="7" w:tplc="04160003" w:tentative="1">
      <w:start w:val="1"/>
      <w:numFmt w:val="bullet"/>
      <w:lvlText w:val="o"/>
      <w:lvlJc w:val="left"/>
      <w:pPr>
        <w:ind w:left="7527" w:hanging="360"/>
      </w:pPr>
      <w:rPr>
        <w:rFonts w:ascii="Courier New" w:hAnsi="Courier New" w:cs="Courier New" w:hint="default"/>
      </w:rPr>
    </w:lvl>
    <w:lvl w:ilvl="8" w:tplc="04160005" w:tentative="1">
      <w:start w:val="1"/>
      <w:numFmt w:val="bullet"/>
      <w:lvlText w:val=""/>
      <w:lvlJc w:val="left"/>
      <w:pPr>
        <w:ind w:left="8247" w:hanging="360"/>
      </w:pPr>
      <w:rPr>
        <w:rFonts w:ascii="Wingdings" w:hAnsi="Wingdings" w:hint="default"/>
      </w:rPr>
    </w:lvl>
  </w:abstractNum>
  <w:abstractNum w:abstractNumId="20"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1" w15:restartNumberingAfterBreak="0">
    <w:nsid w:val="76474BFC"/>
    <w:multiLevelType w:val="hybridMultilevel"/>
    <w:tmpl w:val="6944B3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2" w15:restartNumberingAfterBreak="0">
    <w:nsid w:val="7C65762D"/>
    <w:multiLevelType w:val="hybridMultilevel"/>
    <w:tmpl w:val="D25A7D6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num w:numId="1">
    <w:abstractNumId w:val="20"/>
  </w:num>
  <w:num w:numId="2">
    <w:abstractNumId w:val="14"/>
  </w:num>
  <w:num w:numId="3">
    <w:abstractNumId w:val="15"/>
  </w:num>
  <w:num w:numId="4">
    <w:abstractNumId w:val="18"/>
  </w:num>
  <w:num w:numId="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num>
  <w:num w:numId="7">
    <w:abstractNumId w:val="2"/>
  </w:num>
  <w:num w:numId="8">
    <w:abstractNumId w:val="5"/>
  </w:num>
  <w:num w:numId="9">
    <w:abstractNumId w:val="1"/>
  </w:num>
  <w:num w:numId="10">
    <w:abstractNumId w:val="3"/>
  </w:num>
  <w:num w:numId="11">
    <w:abstractNumId w:val="13"/>
  </w:num>
  <w:num w:numId="12">
    <w:abstractNumId w:val="7"/>
  </w:num>
  <w:num w:numId="13">
    <w:abstractNumId w:val="0"/>
  </w:num>
  <w:num w:numId="14">
    <w:abstractNumId w:val="8"/>
  </w:num>
  <w:num w:numId="15">
    <w:abstractNumId w:val="16"/>
  </w:num>
  <w:num w:numId="16">
    <w:abstractNumId w:val="4"/>
  </w:num>
  <w:num w:numId="17">
    <w:abstractNumId w:val="6"/>
  </w:num>
  <w:num w:numId="18">
    <w:abstractNumId w:val="17"/>
  </w:num>
  <w:num w:numId="19">
    <w:abstractNumId w:val="12"/>
  </w:num>
  <w:num w:numId="20">
    <w:abstractNumId w:val="22"/>
  </w:num>
  <w:num w:numId="21">
    <w:abstractNumId w:val="11"/>
  </w:num>
  <w:num w:numId="22">
    <w:abstractNumId w:val="21"/>
  </w:num>
  <w:num w:numId="23">
    <w:abstractNumId w:val="19"/>
  </w:num>
  <w:num w:numId="24">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32A4"/>
    <w:rsid w:val="00004774"/>
    <w:rsid w:val="0000541D"/>
    <w:rsid w:val="000056AA"/>
    <w:rsid w:val="00005904"/>
    <w:rsid w:val="00007D72"/>
    <w:rsid w:val="00011241"/>
    <w:rsid w:val="000141C1"/>
    <w:rsid w:val="00014B39"/>
    <w:rsid w:val="00014D90"/>
    <w:rsid w:val="000158A8"/>
    <w:rsid w:val="000159B3"/>
    <w:rsid w:val="00017C3F"/>
    <w:rsid w:val="00017D8C"/>
    <w:rsid w:val="00020A75"/>
    <w:rsid w:val="00020B97"/>
    <w:rsid w:val="00021305"/>
    <w:rsid w:val="000230F3"/>
    <w:rsid w:val="00024DAF"/>
    <w:rsid w:val="0002552A"/>
    <w:rsid w:val="00025794"/>
    <w:rsid w:val="00025BB2"/>
    <w:rsid w:val="00026623"/>
    <w:rsid w:val="000313A3"/>
    <w:rsid w:val="000337A3"/>
    <w:rsid w:val="000342CC"/>
    <w:rsid w:val="000355D3"/>
    <w:rsid w:val="000359CC"/>
    <w:rsid w:val="00035A41"/>
    <w:rsid w:val="00036533"/>
    <w:rsid w:val="00036E5A"/>
    <w:rsid w:val="000409C7"/>
    <w:rsid w:val="00040E68"/>
    <w:rsid w:val="000430BA"/>
    <w:rsid w:val="000436F8"/>
    <w:rsid w:val="00044917"/>
    <w:rsid w:val="000451C9"/>
    <w:rsid w:val="000457D9"/>
    <w:rsid w:val="00045B68"/>
    <w:rsid w:val="00046041"/>
    <w:rsid w:val="000463E6"/>
    <w:rsid w:val="00046CD3"/>
    <w:rsid w:val="00047219"/>
    <w:rsid w:val="00050E1D"/>
    <w:rsid w:val="000520ED"/>
    <w:rsid w:val="00052293"/>
    <w:rsid w:val="00052ECE"/>
    <w:rsid w:val="00053AE7"/>
    <w:rsid w:val="0005542D"/>
    <w:rsid w:val="00057070"/>
    <w:rsid w:val="0006137C"/>
    <w:rsid w:val="00061602"/>
    <w:rsid w:val="00062608"/>
    <w:rsid w:val="00062A3C"/>
    <w:rsid w:val="000638D6"/>
    <w:rsid w:val="00063EEB"/>
    <w:rsid w:val="00063EF1"/>
    <w:rsid w:val="00065236"/>
    <w:rsid w:val="00067C3F"/>
    <w:rsid w:val="00070634"/>
    <w:rsid w:val="00071453"/>
    <w:rsid w:val="0007209C"/>
    <w:rsid w:val="00072A1C"/>
    <w:rsid w:val="00072DA1"/>
    <w:rsid w:val="00073800"/>
    <w:rsid w:val="00073CBF"/>
    <w:rsid w:val="00074336"/>
    <w:rsid w:val="00074A94"/>
    <w:rsid w:val="00074D6A"/>
    <w:rsid w:val="0007545C"/>
    <w:rsid w:val="00075558"/>
    <w:rsid w:val="00075AD0"/>
    <w:rsid w:val="0008077F"/>
    <w:rsid w:val="00080998"/>
    <w:rsid w:val="000809C2"/>
    <w:rsid w:val="0008438B"/>
    <w:rsid w:val="000850B1"/>
    <w:rsid w:val="00085AE7"/>
    <w:rsid w:val="00085DD7"/>
    <w:rsid w:val="0008670D"/>
    <w:rsid w:val="00086F67"/>
    <w:rsid w:val="00087318"/>
    <w:rsid w:val="0009041C"/>
    <w:rsid w:val="00091719"/>
    <w:rsid w:val="00091950"/>
    <w:rsid w:val="00092E9D"/>
    <w:rsid w:val="000930CD"/>
    <w:rsid w:val="00093623"/>
    <w:rsid w:val="000955A0"/>
    <w:rsid w:val="00095610"/>
    <w:rsid w:val="00095BB3"/>
    <w:rsid w:val="00097BA3"/>
    <w:rsid w:val="00097F52"/>
    <w:rsid w:val="000A0BD1"/>
    <w:rsid w:val="000A13DB"/>
    <w:rsid w:val="000A1C9C"/>
    <w:rsid w:val="000A1E7E"/>
    <w:rsid w:val="000A2CD0"/>
    <w:rsid w:val="000A4A8B"/>
    <w:rsid w:val="000A5A15"/>
    <w:rsid w:val="000A60C7"/>
    <w:rsid w:val="000A7001"/>
    <w:rsid w:val="000A7452"/>
    <w:rsid w:val="000B139F"/>
    <w:rsid w:val="000B2089"/>
    <w:rsid w:val="000B6E5D"/>
    <w:rsid w:val="000B7175"/>
    <w:rsid w:val="000C00C7"/>
    <w:rsid w:val="000C0764"/>
    <w:rsid w:val="000C0CCF"/>
    <w:rsid w:val="000C31AC"/>
    <w:rsid w:val="000C3F59"/>
    <w:rsid w:val="000C4136"/>
    <w:rsid w:val="000C5598"/>
    <w:rsid w:val="000D05BE"/>
    <w:rsid w:val="000D0CC7"/>
    <w:rsid w:val="000D4682"/>
    <w:rsid w:val="000D507A"/>
    <w:rsid w:val="000D5CF0"/>
    <w:rsid w:val="000D79BC"/>
    <w:rsid w:val="000D7E32"/>
    <w:rsid w:val="000E1A66"/>
    <w:rsid w:val="000E3B98"/>
    <w:rsid w:val="000E5602"/>
    <w:rsid w:val="000E5869"/>
    <w:rsid w:val="000E7110"/>
    <w:rsid w:val="000F0873"/>
    <w:rsid w:val="000F1BC7"/>
    <w:rsid w:val="000F20A4"/>
    <w:rsid w:val="000F46A8"/>
    <w:rsid w:val="000F52B5"/>
    <w:rsid w:val="000F6396"/>
    <w:rsid w:val="000F730F"/>
    <w:rsid w:val="00100BD4"/>
    <w:rsid w:val="00101595"/>
    <w:rsid w:val="00102069"/>
    <w:rsid w:val="00102687"/>
    <w:rsid w:val="0010288C"/>
    <w:rsid w:val="00103507"/>
    <w:rsid w:val="00106037"/>
    <w:rsid w:val="00110294"/>
    <w:rsid w:val="001119F8"/>
    <w:rsid w:val="0011235D"/>
    <w:rsid w:val="00112AD2"/>
    <w:rsid w:val="001139FC"/>
    <w:rsid w:val="00113E53"/>
    <w:rsid w:val="001148D0"/>
    <w:rsid w:val="00116C46"/>
    <w:rsid w:val="00120545"/>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BC2"/>
    <w:rsid w:val="00134FFC"/>
    <w:rsid w:val="00135E22"/>
    <w:rsid w:val="001429B7"/>
    <w:rsid w:val="001431BD"/>
    <w:rsid w:val="00143E1C"/>
    <w:rsid w:val="00143FD9"/>
    <w:rsid w:val="001440D3"/>
    <w:rsid w:val="00144A5C"/>
    <w:rsid w:val="00144DD5"/>
    <w:rsid w:val="00144FEA"/>
    <w:rsid w:val="00145195"/>
    <w:rsid w:val="00145B59"/>
    <w:rsid w:val="00147A98"/>
    <w:rsid w:val="00150CD5"/>
    <w:rsid w:val="001511E1"/>
    <w:rsid w:val="00151354"/>
    <w:rsid w:val="00151E21"/>
    <w:rsid w:val="00153AEB"/>
    <w:rsid w:val="001578BB"/>
    <w:rsid w:val="00160F00"/>
    <w:rsid w:val="001627EC"/>
    <w:rsid w:val="0016387E"/>
    <w:rsid w:val="00164E03"/>
    <w:rsid w:val="001650FB"/>
    <w:rsid w:val="00165DF0"/>
    <w:rsid w:val="001700C2"/>
    <w:rsid w:val="00171370"/>
    <w:rsid w:val="00171FB0"/>
    <w:rsid w:val="00172135"/>
    <w:rsid w:val="00172F7F"/>
    <w:rsid w:val="0017466D"/>
    <w:rsid w:val="00176D82"/>
    <w:rsid w:val="001770D0"/>
    <w:rsid w:val="00182D61"/>
    <w:rsid w:val="00183145"/>
    <w:rsid w:val="0018329D"/>
    <w:rsid w:val="0018361B"/>
    <w:rsid w:val="001839A6"/>
    <w:rsid w:val="00184B24"/>
    <w:rsid w:val="00186C79"/>
    <w:rsid w:val="00186D52"/>
    <w:rsid w:val="0019114F"/>
    <w:rsid w:val="00195995"/>
    <w:rsid w:val="00195EE3"/>
    <w:rsid w:val="00196CD9"/>
    <w:rsid w:val="001A0B14"/>
    <w:rsid w:val="001A0EC3"/>
    <w:rsid w:val="001A0EE2"/>
    <w:rsid w:val="001A10DD"/>
    <w:rsid w:val="001A28E7"/>
    <w:rsid w:val="001A2AEE"/>
    <w:rsid w:val="001A2D1A"/>
    <w:rsid w:val="001A2DF1"/>
    <w:rsid w:val="001A4AEF"/>
    <w:rsid w:val="001A7133"/>
    <w:rsid w:val="001A795A"/>
    <w:rsid w:val="001A7EB0"/>
    <w:rsid w:val="001B007E"/>
    <w:rsid w:val="001B23F4"/>
    <w:rsid w:val="001B250E"/>
    <w:rsid w:val="001B2DA8"/>
    <w:rsid w:val="001B4094"/>
    <w:rsid w:val="001B451C"/>
    <w:rsid w:val="001B52AE"/>
    <w:rsid w:val="001B55B1"/>
    <w:rsid w:val="001B5BE5"/>
    <w:rsid w:val="001B67AB"/>
    <w:rsid w:val="001B7210"/>
    <w:rsid w:val="001C089A"/>
    <w:rsid w:val="001C1AAA"/>
    <w:rsid w:val="001C2D71"/>
    <w:rsid w:val="001C4320"/>
    <w:rsid w:val="001C74DF"/>
    <w:rsid w:val="001C7EEF"/>
    <w:rsid w:val="001D0075"/>
    <w:rsid w:val="001D261F"/>
    <w:rsid w:val="001D2BA8"/>
    <w:rsid w:val="001D3142"/>
    <w:rsid w:val="001D34B2"/>
    <w:rsid w:val="001D466F"/>
    <w:rsid w:val="001D561A"/>
    <w:rsid w:val="001D7B1C"/>
    <w:rsid w:val="001E1CED"/>
    <w:rsid w:val="001E4B24"/>
    <w:rsid w:val="001E6C37"/>
    <w:rsid w:val="001E6C85"/>
    <w:rsid w:val="001E6EA8"/>
    <w:rsid w:val="001F0260"/>
    <w:rsid w:val="001F0729"/>
    <w:rsid w:val="001F17E4"/>
    <w:rsid w:val="001F2932"/>
    <w:rsid w:val="001F46C4"/>
    <w:rsid w:val="001F5919"/>
    <w:rsid w:val="001F6BA4"/>
    <w:rsid w:val="001F718F"/>
    <w:rsid w:val="001F7F3D"/>
    <w:rsid w:val="0020171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5A64"/>
    <w:rsid w:val="00216157"/>
    <w:rsid w:val="00220D4D"/>
    <w:rsid w:val="002211BB"/>
    <w:rsid w:val="00221262"/>
    <w:rsid w:val="00221575"/>
    <w:rsid w:val="00221A30"/>
    <w:rsid w:val="00222092"/>
    <w:rsid w:val="00222251"/>
    <w:rsid w:val="0022253C"/>
    <w:rsid w:val="0022340F"/>
    <w:rsid w:val="002252BA"/>
    <w:rsid w:val="002252F2"/>
    <w:rsid w:val="002253F0"/>
    <w:rsid w:val="00225A5E"/>
    <w:rsid w:val="00226055"/>
    <w:rsid w:val="00227575"/>
    <w:rsid w:val="0023071D"/>
    <w:rsid w:val="00230F23"/>
    <w:rsid w:val="002338C8"/>
    <w:rsid w:val="00237DB9"/>
    <w:rsid w:val="0024032D"/>
    <w:rsid w:val="00240F85"/>
    <w:rsid w:val="002421E0"/>
    <w:rsid w:val="002424A1"/>
    <w:rsid w:val="00243339"/>
    <w:rsid w:val="002474B1"/>
    <w:rsid w:val="00247D7C"/>
    <w:rsid w:val="00251067"/>
    <w:rsid w:val="00252CB2"/>
    <w:rsid w:val="002548EA"/>
    <w:rsid w:val="0025597C"/>
    <w:rsid w:val="00256B38"/>
    <w:rsid w:val="00257543"/>
    <w:rsid w:val="002575E7"/>
    <w:rsid w:val="00260075"/>
    <w:rsid w:val="002600C7"/>
    <w:rsid w:val="0026019F"/>
    <w:rsid w:val="0026109D"/>
    <w:rsid w:val="0026290C"/>
    <w:rsid w:val="002635CF"/>
    <w:rsid w:val="00264368"/>
    <w:rsid w:val="002643AA"/>
    <w:rsid w:val="00264655"/>
    <w:rsid w:val="00265270"/>
    <w:rsid w:val="00265637"/>
    <w:rsid w:val="0026603B"/>
    <w:rsid w:val="002717D4"/>
    <w:rsid w:val="0027197B"/>
    <w:rsid w:val="002720E4"/>
    <w:rsid w:val="00272B8E"/>
    <w:rsid w:val="002739C9"/>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2289"/>
    <w:rsid w:val="00295171"/>
    <w:rsid w:val="002957EA"/>
    <w:rsid w:val="00295B4E"/>
    <w:rsid w:val="00297D9A"/>
    <w:rsid w:val="002A18FF"/>
    <w:rsid w:val="002A1A64"/>
    <w:rsid w:val="002A2766"/>
    <w:rsid w:val="002A2A2B"/>
    <w:rsid w:val="002A3827"/>
    <w:rsid w:val="002A383B"/>
    <w:rsid w:val="002A392B"/>
    <w:rsid w:val="002A3F28"/>
    <w:rsid w:val="002A4486"/>
    <w:rsid w:val="002A4EBD"/>
    <w:rsid w:val="002A51A2"/>
    <w:rsid w:val="002A5319"/>
    <w:rsid w:val="002A5616"/>
    <w:rsid w:val="002B0E14"/>
    <w:rsid w:val="002B4006"/>
    <w:rsid w:val="002B57F3"/>
    <w:rsid w:val="002B5F74"/>
    <w:rsid w:val="002B6DF4"/>
    <w:rsid w:val="002C0249"/>
    <w:rsid w:val="002C0641"/>
    <w:rsid w:val="002C098B"/>
    <w:rsid w:val="002C0E60"/>
    <w:rsid w:val="002C1266"/>
    <w:rsid w:val="002C277D"/>
    <w:rsid w:val="002C2872"/>
    <w:rsid w:val="002C28D4"/>
    <w:rsid w:val="002C3A9E"/>
    <w:rsid w:val="002C512B"/>
    <w:rsid w:val="002C54DD"/>
    <w:rsid w:val="002C7A0B"/>
    <w:rsid w:val="002D05BB"/>
    <w:rsid w:val="002D073A"/>
    <w:rsid w:val="002D1A7B"/>
    <w:rsid w:val="002D1E6C"/>
    <w:rsid w:val="002D33F5"/>
    <w:rsid w:val="002D4EA3"/>
    <w:rsid w:val="002D65A4"/>
    <w:rsid w:val="002D6CD4"/>
    <w:rsid w:val="002E0311"/>
    <w:rsid w:val="002E032D"/>
    <w:rsid w:val="002E194C"/>
    <w:rsid w:val="002E284D"/>
    <w:rsid w:val="002E317D"/>
    <w:rsid w:val="002E39B0"/>
    <w:rsid w:val="002E6C75"/>
    <w:rsid w:val="002E766B"/>
    <w:rsid w:val="002F2A2C"/>
    <w:rsid w:val="002F306B"/>
    <w:rsid w:val="002F405A"/>
    <w:rsid w:val="002F4917"/>
    <w:rsid w:val="002F545B"/>
    <w:rsid w:val="002F6699"/>
    <w:rsid w:val="002F6CCE"/>
    <w:rsid w:val="00300D1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20613"/>
    <w:rsid w:val="00322554"/>
    <w:rsid w:val="00324A16"/>
    <w:rsid w:val="00324B80"/>
    <w:rsid w:val="00325BEA"/>
    <w:rsid w:val="00326003"/>
    <w:rsid w:val="003264B4"/>
    <w:rsid w:val="00332F7F"/>
    <w:rsid w:val="003335C4"/>
    <w:rsid w:val="0033569D"/>
    <w:rsid w:val="0033588C"/>
    <w:rsid w:val="00337B6A"/>
    <w:rsid w:val="0034001E"/>
    <w:rsid w:val="0034071A"/>
    <w:rsid w:val="003407D8"/>
    <w:rsid w:val="00340853"/>
    <w:rsid w:val="00340A4E"/>
    <w:rsid w:val="00340BBA"/>
    <w:rsid w:val="00343B2A"/>
    <w:rsid w:val="00344E19"/>
    <w:rsid w:val="00345B8B"/>
    <w:rsid w:val="003469DC"/>
    <w:rsid w:val="00346EE4"/>
    <w:rsid w:val="0034712B"/>
    <w:rsid w:val="00347720"/>
    <w:rsid w:val="003538E1"/>
    <w:rsid w:val="00353AF5"/>
    <w:rsid w:val="0035488A"/>
    <w:rsid w:val="00357E13"/>
    <w:rsid w:val="00360C90"/>
    <w:rsid w:val="0036117D"/>
    <w:rsid w:val="003614AE"/>
    <w:rsid w:val="00363097"/>
    <w:rsid w:val="00363A00"/>
    <w:rsid w:val="00363E48"/>
    <w:rsid w:val="00365326"/>
    <w:rsid w:val="003669D4"/>
    <w:rsid w:val="00366A95"/>
    <w:rsid w:val="0037027E"/>
    <w:rsid w:val="00374661"/>
    <w:rsid w:val="00375123"/>
    <w:rsid w:val="00376724"/>
    <w:rsid w:val="00376E0B"/>
    <w:rsid w:val="00381CF9"/>
    <w:rsid w:val="003825BD"/>
    <w:rsid w:val="00386EE3"/>
    <w:rsid w:val="003877B1"/>
    <w:rsid w:val="00387895"/>
    <w:rsid w:val="003921C1"/>
    <w:rsid w:val="003921E6"/>
    <w:rsid w:val="00392697"/>
    <w:rsid w:val="00393E6F"/>
    <w:rsid w:val="00394EB9"/>
    <w:rsid w:val="00396095"/>
    <w:rsid w:val="00396EF5"/>
    <w:rsid w:val="003979C5"/>
    <w:rsid w:val="003A1A8F"/>
    <w:rsid w:val="003A1F2B"/>
    <w:rsid w:val="003A3429"/>
    <w:rsid w:val="003A3433"/>
    <w:rsid w:val="003A6C81"/>
    <w:rsid w:val="003A7E2E"/>
    <w:rsid w:val="003B0714"/>
    <w:rsid w:val="003B0CE6"/>
    <w:rsid w:val="003B2B7A"/>
    <w:rsid w:val="003B4045"/>
    <w:rsid w:val="003B49D8"/>
    <w:rsid w:val="003B4E90"/>
    <w:rsid w:val="003B73ED"/>
    <w:rsid w:val="003C0887"/>
    <w:rsid w:val="003C127D"/>
    <w:rsid w:val="003C1F7E"/>
    <w:rsid w:val="003C2E82"/>
    <w:rsid w:val="003C4185"/>
    <w:rsid w:val="003C5158"/>
    <w:rsid w:val="003C5598"/>
    <w:rsid w:val="003C5BA6"/>
    <w:rsid w:val="003C5D1B"/>
    <w:rsid w:val="003C5F5F"/>
    <w:rsid w:val="003C62F3"/>
    <w:rsid w:val="003C6B27"/>
    <w:rsid w:val="003C6E5C"/>
    <w:rsid w:val="003D00BE"/>
    <w:rsid w:val="003D0104"/>
    <w:rsid w:val="003D19A7"/>
    <w:rsid w:val="003D238F"/>
    <w:rsid w:val="003D3580"/>
    <w:rsid w:val="003D4552"/>
    <w:rsid w:val="003E1DF7"/>
    <w:rsid w:val="003E66B2"/>
    <w:rsid w:val="003E72DF"/>
    <w:rsid w:val="003E7331"/>
    <w:rsid w:val="003E75C1"/>
    <w:rsid w:val="003E7CFF"/>
    <w:rsid w:val="003F219C"/>
    <w:rsid w:val="003F2BC4"/>
    <w:rsid w:val="003F4E51"/>
    <w:rsid w:val="003F5130"/>
    <w:rsid w:val="003F55DD"/>
    <w:rsid w:val="003F5CF2"/>
    <w:rsid w:val="003F5F9B"/>
    <w:rsid w:val="003F61BE"/>
    <w:rsid w:val="003F6C84"/>
    <w:rsid w:val="003F7FB3"/>
    <w:rsid w:val="00401011"/>
    <w:rsid w:val="00401941"/>
    <w:rsid w:val="00401F35"/>
    <w:rsid w:val="00402C84"/>
    <w:rsid w:val="0040354F"/>
    <w:rsid w:val="00403EF2"/>
    <w:rsid w:val="00404CC7"/>
    <w:rsid w:val="0040509D"/>
    <w:rsid w:val="00406AB2"/>
    <w:rsid w:val="00410493"/>
    <w:rsid w:val="00410D44"/>
    <w:rsid w:val="00412250"/>
    <w:rsid w:val="00414367"/>
    <w:rsid w:val="0041541A"/>
    <w:rsid w:val="004156AE"/>
    <w:rsid w:val="0041581A"/>
    <w:rsid w:val="00416ACC"/>
    <w:rsid w:val="00416C0B"/>
    <w:rsid w:val="00421CAC"/>
    <w:rsid w:val="00422881"/>
    <w:rsid w:val="004232E3"/>
    <w:rsid w:val="00423A20"/>
    <w:rsid w:val="00423FAB"/>
    <w:rsid w:val="004240B8"/>
    <w:rsid w:val="0042432B"/>
    <w:rsid w:val="00425DC1"/>
    <w:rsid w:val="004263B0"/>
    <w:rsid w:val="00427961"/>
    <w:rsid w:val="0043034B"/>
    <w:rsid w:val="004312B8"/>
    <w:rsid w:val="00431FEF"/>
    <w:rsid w:val="00432BAB"/>
    <w:rsid w:val="00434164"/>
    <w:rsid w:val="0043431A"/>
    <w:rsid w:val="0043531F"/>
    <w:rsid w:val="00435AC9"/>
    <w:rsid w:val="00435F5D"/>
    <w:rsid w:val="00436F61"/>
    <w:rsid w:val="00441AED"/>
    <w:rsid w:val="00441DF9"/>
    <w:rsid w:val="00442024"/>
    <w:rsid w:val="00442213"/>
    <w:rsid w:val="00442719"/>
    <w:rsid w:val="0044384E"/>
    <w:rsid w:val="00443A25"/>
    <w:rsid w:val="00444A79"/>
    <w:rsid w:val="00445C48"/>
    <w:rsid w:val="00446C30"/>
    <w:rsid w:val="00447B2B"/>
    <w:rsid w:val="00451A77"/>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67D55"/>
    <w:rsid w:val="004730DD"/>
    <w:rsid w:val="004734AE"/>
    <w:rsid w:val="00474FBF"/>
    <w:rsid w:val="0047545E"/>
    <w:rsid w:val="00475C34"/>
    <w:rsid w:val="00481BF7"/>
    <w:rsid w:val="00481EFC"/>
    <w:rsid w:val="00482064"/>
    <w:rsid w:val="004820D0"/>
    <w:rsid w:val="00482E33"/>
    <w:rsid w:val="00483464"/>
    <w:rsid w:val="00483580"/>
    <w:rsid w:val="00483686"/>
    <w:rsid w:val="00483DF4"/>
    <w:rsid w:val="00484BEC"/>
    <w:rsid w:val="00484F80"/>
    <w:rsid w:val="00485479"/>
    <w:rsid w:val="00485768"/>
    <w:rsid w:val="00486C51"/>
    <w:rsid w:val="00491C21"/>
    <w:rsid w:val="004959D0"/>
    <w:rsid w:val="0049723A"/>
    <w:rsid w:val="004A004A"/>
    <w:rsid w:val="004A00A9"/>
    <w:rsid w:val="004A19A3"/>
    <w:rsid w:val="004A2AEB"/>
    <w:rsid w:val="004A4061"/>
    <w:rsid w:val="004A4EB9"/>
    <w:rsid w:val="004A5655"/>
    <w:rsid w:val="004A674D"/>
    <w:rsid w:val="004B083A"/>
    <w:rsid w:val="004B0924"/>
    <w:rsid w:val="004B105B"/>
    <w:rsid w:val="004B117A"/>
    <w:rsid w:val="004B14A6"/>
    <w:rsid w:val="004B1CC8"/>
    <w:rsid w:val="004B2514"/>
    <w:rsid w:val="004B28B8"/>
    <w:rsid w:val="004B2AB8"/>
    <w:rsid w:val="004B6856"/>
    <w:rsid w:val="004B749E"/>
    <w:rsid w:val="004C0224"/>
    <w:rsid w:val="004C1578"/>
    <w:rsid w:val="004C160B"/>
    <w:rsid w:val="004C2546"/>
    <w:rsid w:val="004C2D5D"/>
    <w:rsid w:val="004C3E78"/>
    <w:rsid w:val="004C52AB"/>
    <w:rsid w:val="004D1124"/>
    <w:rsid w:val="004D1787"/>
    <w:rsid w:val="004D32E9"/>
    <w:rsid w:val="004D3B78"/>
    <w:rsid w:val="004D40BE"/>
    <w:rsid w:val="004D672C"/>
    <w:rsid w:val="004D7A85"/>
    <w:rsid w:val="004D7A94"/>
    <w:rsid w:val="004E03FA"/>
    <w:rsid w:val="004E12B0"/>
    <w:rsid w:val="004E2699"/>
    <w:rsid w:val="004E2974"/>
    <w:rsid w:val="004E2F1A"/>
    <w:rsid w:val="004E5461"/>
    <w:rsid w:val="004E5854"/>
    <w:rsid w:val="004F0639"/>
    <w:rsid w:val="004F46AF"/>
    <w:rsid w:val="004F519B"/>
    <w:rsid w:val="004F54E5"/>
    <w:rsid w:val="004F60D9"/>
    <w:rsid w:val="004F7863"/>
    <w:rsid w:val="00501E82"/>
    <w:rsid w:val="00501F9D"/>
    <w:rsid w:val="00506933"/>
    <w:rsid w:val="00510265"/>
    <w:rsid w:val="0051065B"/>
    <w:rsid w:val="00510EAC"/>
    <w:rsid w:val="00512BE6"/>
    <w:rsid w:val="005161B8"/>
    <w:rsid w:val="005165A5"/>
    <w:rsid w:val="005207B8"/>
    <w:rsid w:val="00520D4A"/>
    <w:rsid w:val="00520E94"/>
    <w:rsid w:val="00520F03"/>
    <w:rsid w:val="005210D9"/>
    <w:rsid w:val="00521931"/>
    <w:rsid w:val="00521B4E"/>
    <w:rsid w:val="00521C9E"/>
    <w:rsid w:val="005241B1"/>
    <w:rsid w:val="00524428"/>
    <w:rsid w:val="00525649"/>
    <w:rsid w:val="005260CB"/>
    <w:rsid w:val="005262D6"/>
    <w:rsid w:val="00530AC3"/>
    <w:rsid w:val="00532250"/>
    <w:rsid w:val="00532A28"/>
    <w:rsid w:val="00534C2D"/>
    <w:rsid w:val="005358E8"/>
    <w:rsid w:val="005370F2"/>
    <w:rsid w:val="00540DE4"/>
    <w:rsid w:val="00542A68"/>
    <w:rsid w:val="00545842"/>
    <w:rsid w:val="005471E1"/>
    <w:rsid w:val="0055033F"/>
    <w:rsid w:val="00550481"/>
    <w:rsid w:val="005504EB"/>
    <w:rsid w:val="005537DE"/>
    <w:rsid w:val="00553B49"/>
    <w:rsid w:val="00554CCC"/>
    <w:rsid w:val="00554E0D"/>
    <w:rsid w:val="005555D4"/>
    <w:rsid w:val="00557B59"/>
    <w:rsid w:val="0056248E"/>
    <w:rsid w:val="00563043"/>
    <w:rsid w:val="005653C4"/>
    <w:rsid w:val="00566BE4"/>
    <w:rsid w:val="00571E6C"/>
    <w:rsid w:val="00574FAB"/>
    <w:rsid w:val="0057534C"/>
    <w:rsid w:val="00576596"/>
    <w:rsid w:val="00576B85"/>
    <w:rsid w:val="005776EC"/>
    <w:rsid w:val="005808CA"/>
    <w:rsid w:val="00580CCE"/>
    <w:rsid w:val="00582C81"/>
    <w:rsid w:val="00582E70"/>
    <w:rsid w:val="005849FB"/>
    <w:rsid w:val="00584E31"/>
    <w:rsid w:val="005854F3"/>
    <w:rsid w:val="005873D5"/>
    <w:rsid w:val="00591448"/>
    <w:rsid w:val="00592C27"/>
    <w:rsid w:val="00595635"/>
    <w:rsid w:val="00596BF9"/>
    <w:rsid w:val="00596E44"/>
    <w:rsid w:val="005A01B5"/>
    <w:rsid w:val="005A0BA5"/>
    <w:rsid w:val="005A26E4"/>
    <w:rsid w:val="005A2D83"/>
    <w:rsid w:val="005A47D2"/>
    <w:rsid w:val="005A55FD"/>
    <w:rsid w:val="005A61AA"/>
    <w:rsid w:val="005A6F0E"/>
    <w:rsid w:val="005A76FB"/>
    <w:rsid w:val="005B013B"/>
    <w:rsid w:val="005B01A9"/>
    <w:rsid w:val="005B19E3"/>
    <w:rsid w:val="005B3026"/>
    <w:rsid w:val="005B5EC4"/>
    <w:rsid w:val="005B6230"/>
    <w:rsid w:val="005B7023"/>
    <w:rsid w:val="005C106A"/>
    <w:rsid w:val="005C1ADD"/>
    <w:rsid w:val="005C1EF3"/>
    <w:rsid w:val="005C2183"/>
    <w:rsid w:val="005C3861"/>
    <w:rsid w:val="005C46E8"/>
    <w:rsid w:val="005C5E9A"/>
    <w:rsid w:val="005C6A6B"/>
    <w:rsid w:val="005D254E"/>
    <w:rsid w:val="005D4313"/>
    <w:rsid w:val="005D48CB"/>
    <w:rsid w:val="005D5225"/>
    <w:rsid w:val="005E32C9"/>
    <w:rsid w:val="005E3464"/>
    <w:rsid w:val="005E4896"/>
    <w:rsid w:val="005E5840"/>
    <w:rsid w:val="005F0194"/>
    <w:rsid w:val="005F0557"/>
    <w:rsid w:val="005F1ECA"/>
    <w:rsid w:val="005F248C"/>
    <w:rsid w:val="005F4BD8"/>
    <w:rsid w:val="005F5B8A"/>
    <w:rsid w:val="005F7938"/>
    <w:rsid w:val="00600233"/>
    <w:rsid w:val="006002C8"/>
    <w:rsid w:val="0060102B"/>
    <w:rsid w:val="00601168"/>
    <w:rsid w:val="0060136A"/>
    <w:rsid w:val="0060171D"/>
    <w:rsid w:val="00601F8B"/>
    <w:rsid w:val="006025A5"/>
    <w:rsid w:val="0060327A"/>
    <w:rsid w:val="006032F9"/>
    <w:rsid w:val="006034C1"/>
    <w:rsid w:val="00610E07"/>
    <w:rsid w:val="00612551"/>
    <w:rsid w:val="0061287F"/>
    <w:rsid w:val="00612C65"/>
    <w:rsid w:val="006130CA"/>
    <w:rsid w:val="0061370F"/>
    <w:rsid w:val="00613F3F"/>
    <w:rsid w:val="00615239"/>
    <w:rsid w:val="00615E27"/>
    <w:rsid w:val="00617CD6"/>
    <w:rsid w:val="00620499"/>
    <w:rsid w:val="00620FFC"/>
    <w:rsid w:val="00621527"/>
    <w:rsid w:val="006224DB"/>
    <w:rsid w:val="0062306C"/>
    <w:rsid w:val="00624323"/>
    <w:rsid w:val="00624FEF"/>
    <w:rsid w:val="00626453"/>
    <w:rsid w:val="006269C7"/>
    <w:rsid w:val="00627B70"/>
    <w:rsid w:val="00633709"/>
    <w:rsid w:val="006339DC"/>
    <w:rsid w:val="00634322"/>
    <w:rsid w:val="00635E2C"/>
    <w:rsid w:val="00636936"/>
    <w:rsid w:val="00637C8E"/>
    <w:rsid w:val="00640D2B"/>
    <w:rsid w:val="006411C6"/>
    <w:rsid w:val="00641546"/>
    <w:rsid w:val="006415C2"/>
    <w:rsid w:val="00642301"/>
    <w:rsid w:val="00642378"/>
    <w:rsid w:val="00642888"/>
    <w:rsid w:val="00643274"/>
    <w:rsid w:val="00643E24"/>
    <w:rsid w:val="00644138"/>
    <w:rsid w:val="00645BD3"/>
    <w:rsid w:val="00646C9D"/>
    <w:rsid w:val="00646DE8"/>
    <w:rsid w:val="00646DF8"/>
    <w:rsid w:val="0064714D"/>
    <w:rsid w:val="006476E9"/>
    <w:rsid w:val="00650228"/>
    <w:rsid w:val="00654EED"/>
    <w:rsid w:val="0065607B"/>
    <w:rsid w:val="00657261"/>
    <w:rsid w:val="00657878"/>
    <w:rsid w:val="00657D9D"/>
    <w:rsid w:val="00657F50"/>
    <w:rsid w:val="00660466"/>
    <w:rsid w:val="00661406"/>
    <w:rsid w:val="006635BB"/>
    <w:rsid w:val="0066460A"/>
    <w:rsid w:val="00664853"/>
    <w:rsid w:val="00664BE5"/>
    <w:rsid w:val="00665D51"/>
    <w:rsid w:val="00667531"/>
    <w:rsid w:val="00674022"/>
    <w:rsid w:val="00675471"/>
    <w:rsid w:val="00676588"/>
    <w:rsid w:val="00681380"/>
    <w:rsid w:val="006814E6"/>
    <w:rsid w:val="006834ED"/>
    <w:rsid w:val="00684D1C"/>
    <w:rsid w:val="00691107"/>
    <w:rsid w:val="0069115F"/>
    <w:rsid w:val="006921D0"/>
    <w:rsid w:val="00693EDB"/>
    <w:rsid w:val="0069440C"/>
    <w:rsid w:val="006948FF"/>
    <w:rsid w:val="00696E51"/>
    <w:rsid w:val="006976EF"/>
    <w:rsid w:val="00697E7F"/>
    <w:rsid w:val="00697EF9"/>
    <w:rsid w:val="006A1A44"/>
    <w:rsid w:val="006A3641"/>
    <w:rsid w:val="006A3C38"/>
    <w:rsid w:val="006A45F2"/>
    <w:rsid w:val="006A6354"/>
    <w:rsid w:val="006A6FBB"/>
    <w:rsid w:val="006A741E"/>
    <w:rsid w:val="006A785C"/>
    <w:rsid w:val="006A7E46"/>
    <w:rsid w:val="006B26F1"/>
    <w:rsid w:val="006B2D58"/>
    <w:rsid w:val="006B35AD"/>
    <w:rsid w:val="006B76CA"/>
    <w:rsid w:val="006C005E"/>
    <w:rsid w:val="006C0ABD"/>
    <w:rsid w:val="006C0D8C"/>
    <w:rsid w:val="006C2A6B"/>
    <w:rsid w:val="006C2EEF"/>
    <w:rsid w:val="006C319D"/>
    <w:rsid w:val="006C31B4"/>
    <w:rsid w:val="006C3EB5"/>
    <w:rsid w:val="006C4152"/>
    <w:rsid w:val="006C52DB"/>
    <w:rsid w:val="006C554E"/>
    <w:rsid w:val="006C7D68"/>
    <w:rsid w:val="006D01FE"/>
    <w:rsid w:val="006D241F"/>
    <w:rsid w:val="006D3D2E"/>
    <w:rsid w:val="006D52EB"/>
    <w:rsid w:val="006D769C"/>
    <w:rsid w:val="006E1083"/>
    <w:rsid w:val="006E2093"/>
    <w:rsid w:val="006E29F0"/>
    <w:rsid w:val="006E5FBE"/>
    <w:rsid w:val="006E61A8"/>
    <w:rsid w:val="006E6B00"/>
    <w:rsid w:val="006E705B"/>
    <w:rsid w:val="006F00C1"/>
    <w:rsid w:val="006F09FC"/>
    <w:rsid w:val="006F1926"/>
    <w:rsid w:val="006F204A"/>
    <w:rsid w:val="006F2907"/>
    <w:rsid w:val="006F2F34"/>
    <w:rsid w:val="006F361B"/>
    <w:rsid w:val="006F3827"/>
    <w:rsid w:val="006F3CF0"/>
    <w:rsid w:val="006F3DF2"/>
    <w:rsid w:val="006F54D5"/>
    <w:rsid w:val="006F5C5F"/>
    <w:rsid w:val="006F6206"/>
    <w:rsid w:val="00700026"/>
    <w:rsid w:val="00700E79"/>
    <w:rsid w:val="0070116F"/>
    <w:rsid w:val="007022BB"/>
    <w:rsid w:val="00702505"/>
    <w:rsid w:val="00702899"/>
    <w:rsid w:val="00702D32"/>
    <w:rsid w:val="00704056"/>
    <w:rsid w:val="00704B75"/>
    <w:rsid w:val="007051CE"/>
    <w:rsid w:val="0070576D"/>
    <w:rsid w:val="00705B26"/>
    <w:rsid w:val="007074D7"/>
    <w:rsid w:val="00707BA6"/>
    <w:rsid w:val="007116CC"/>
    <w:rsid w:val="00713453"/>
    <w:rsid w:val="007140BA"/>
    <w:rsid w:val="00714FDD"/>
    <w:rsid w:val="0071532D"/>
    <w:rsid w:val="00715412"/>
    <w:rsid w:val="007169BE"/>
    <w:rsid w:val="007170D5"/>
    <w:rsid w:val="007171E7"/>
    <w:rsid w:val="00717CFA"/>
    <w:rsid w:val="00720527"/>
    <w:rsid w:val="007211DC"/>
    <w:rsid w:val="007216C5"/>
    <w:rsid w:val="0072253E"/>
    <w:rsid w:val="0072370F"/>
    <w:rsid w:val="00723D29"/>
    <w:rsid w:val="00725243"/>
    <w:rsid w:val="00725491"/>
    <w:rsid w:val="0072691D"/>
    <w:rsid w:val="00727E5E"/>
    <w:rsid w:val="00731834"/>
    <w:rsid w:val="0073216C"/>
    <w:rsid w:val="0073374B"/>
    <w:rsid w:val="00734E81"/>
    <w:rsid w:val="0073538E"/>
    <w:rsid w:val="0073791D"/>
    <w:rsid w:val="00737B65"/>
    <w:rsid w:val="0074122F"/>
    <w:rsid w:val="00741774"/>
    <w:rsid w:val="00741AAF"/>
    <w:rsid w:val="0074225E"/>
    <w:rsid w:val="007423D5"/>
    <w:rsid w:val="00742AD2"/>
    <w:rsid w:val="007438A2"/>
    <w:rsid w:val="0074469D"/>
    <w:rsid w:val="00744F39"/>
    <w:rsid w:val="00746A3B"/>
    <w:rsid w:val="00747341"/>
    <w:rsid w:val="007502A9"/>
    <w:rsid w:val="00752538"/>
    <w:rsid w:val="00752E3D"/>
    <w:rsid w:val="00753186"/>
    <w:rsid w:val="0075437C"/>
    <w:rsid w:val="00754BFB"/>
    <w:rsid w:val="00755810"/>
    <w:rsid w:val="00755BB9"/>
    <w:rsid w:val="00755FAF"/>
    <w:rsid w:val="00757A94"/>
    <w:rsid w:val="00760E3E"/>
    <w:rsid w:val="0076151F"/>
    <w:rsid w:val="0076179B"/>
    <w:rsid w:val="00764323"/>
    <w:rsid w:val="007645F1"/>
    <w:rsid w:val="00765C73"/>
    <w:rsid w:val="00766F96"/>
    <w:rsid w:val="00766FC6"/>
    <w:rsid w:val="00767109"/>
    <w:rsid w:val="0076778F"/>
    <w:rsid w:val="00767F8D"/>
    <w:rsid w:val="007701B4"/>
    <w:rsid w:val="00770ECE"/>
    <w:rsid w:val="007715AD"/>
    <w:rsid w:val="00773355"/>
    <w:rsid w:val="007742D4"/>
    <w:rsid w:val="00774A38"/>
    <w:rsid w:val="00780424"/>
    <w:rsid w:val="007809EE"/>
    <w:rsid w:val="007819E1"/>
    <w:rsid w:val="0078399D"/>
    <w:rsid w:val="00785ACC"/>
    <w:rsid w:val="0078758F"/>
    <w:rsid w:val="00787ACF"/>
    <w:rsid w:val="00790B7E"/>
    <w:rsid w:val="00790E9C"/>
    <w:rsid w:val="0079448E"/>
    <w:rsid w:val="007950B1"/>
    <w:rsid w:val="0079566F"/>
    <w:rsid w:val="007A0577"/>
    <w:rsid w:val="007A0D38"/>
    <w:rsid w:val="007A16FF"/>
    <w:rsid w:val="007A2067"/>
    <w:rsid w:val="007A25D9"/>
    <w:rsid w:val="007A3F1B"/>
    <w:rsid w:val="007A44CD"/>
    <w:rsid w:val="007A5153"/>
    <w:rsid w:val="007A5F3B"/>
    <w:rsid w:val="007B05F6"/>
    <w:rsid w:val="007B145F"/>
    <w:rsid w:val="007B2832"/>
    <w:rsid w:val="007B61FF"/>
    <w:rsid w:val="007B7613"/>
    <w:rsid w:val="007C351E"/>
    <w:rsid w:val="007C7670"/>
    <w:rsid w:val="007D1ACF"/>
    <w:rsid w:val="007D45C3"/>
    <w:rsid w:val="007D58DA"/>
    <w:rsid w:val="007D740F"/>
    <w:rsid w:val="007D7572"/>
    <w:rsid w:val="007D798F"/>
    <w:rsid w:val="007D7C65"/>
    <w:rsid w:val="007E0D3C"/>
    <w:rsid w:val="007E0DFA"/>
    <w:rsid w:val="007E2674"/>
    <w:rsid w:val="007E27A6"/>
    <w:rsid w:val="007E3B43"/>
    <w:rsid w:val="007E3DF1"/>
    <w:rsid w:val="007E4A25"/>
    <w:rsid w:val="007E50BD"/>
    <w:rsid w:val="007E71AA"/>
    <w:rsid w:val="007F5095"/>
    <w:rsid w:val="007F6CC7"/>
    <w:rsid w:val="007F6E7C"/>
    <w:rsid w:val="007F7B5C"/>
    <w:rsid w:val="00800522"/>
    <w:rsid w:val="008009D1"/>
    <w:rsid w:val="008051B4"/>
    <w:rsid w:val="008051DB"/>
    <w:rsid w:val="008057E8"/>
    <w:rsid w:val="008112B2"/>
    <w:rsid w:val="008115A1"/>
    <w:rsid w:val="00811E10"/>
    <w:rsid w:val="008150A3"/>
    <w:rsid w:val="00815E1B"/>
    <w:rsid w:val="0082027D"/>
    <w:rsid w:val="00822C40"/>
    <w:rsid w:val="00824FAF"/>
    <w:rsid w:val="008256DD"/>
    <w:rsid w:val="00825ED8"/>
    <w:rsid w:val="00826E27"/>
    <w:rsid w:val="00830B0E"/>
    <w:rsid w:val="00832256"/>
    <w:rsid w:val="008326B1"/>
    <w:rsid w:val="008347CD"/>
    <w:rsid w:val="00835CC6"/>
    <w:rsid w:val="008411F8"/>
    <w:rsid w:val="008415EE"/>
    <w:rsid w:val="008418A2"/>
    <w:rsid w:val="00841C98"/>
    <w:rsid w:val="0084234A"/>
    <w:rsid w:val="008457E7"/>
    <w:rsid w:val="00846BB1"/>
    <w:rsid w:val="00846D02"/>
    <w:rsid w:val="0085033B"/>
    <w:rsid w:val="008507B4"/>
    <w:rsid w:val="00850DB3"/>
    <w:rsid w:val="00850F9F"/>
    <w:rsid w:val="008514BF"/>
    <w:rsid w:val="00852792"/>
    <w:rsid w:val="0085292C"/>
    <w:rsid w:val="00853C68"/>
    <w:rsid w:val="008544CF"/>
    <w:rsid w:val="008563F5"/>
    <w:rsid w:val="00857A5A"/>
    <w:rsid w:val="00862146"/>
    <w:rsid w:val="0086249B"/>
    <w:rsid w:val="0086254D"/>
    <w:rsid w:val="00862D53"/>
    <w:rsid w:val="008664A1"/>
    <w:rsid w:val="008704F9"/>
    <w:rsid w:val="008723DF"/>
    <w:rsid w:val="00873082"/>
    <w:rsid w:val="0087494C"/>
    <w:rsid w:val="00876C10"/>
    <w:rsid w:val="00877AAA"/>
    <w:rsid w:val="008823CD"/>
    <w:rsid w:val="00883E88"/>
    <w:rsid w:val="00884219"/>
    <w:rsid w:val="00885747"/>
    <w:rsid w:val="00885945"/>
    <w:rsid w:val="008859BD"/>
    <w:rsid w:val="00887225"/>
    <w:rsid w:val="008901B1"/>
    <w:rsid w:val="008902EC"/>
    <w:rsid w:val="008911A0"/>
    <w:rsid w:val="00893103"/>
    <w:rsid w:val="008932E6"/>
    <w:rsid w:val="00894122"/>
    <w:rsid w:val="008942AD"/>
    <w:rsid w:val="008947B5"/>
    <w:rsid w:val="00894804"/>
    <w:rsid w:val="00895818"/>
    <w:rsid w:val="008960DB"/>
    <w:rsid w:val="00896A29"/>
    <w:rsid w:val="008A2428"/>
    <w:rsid w:val="008A2918"/>
    <w:rsid w:val="008A4B7B"/>
    <w:rsid w:val="008A58C6"/>
    <w:rsid w:val="008A59C1"/>
    <w:rsid w:val="008A6C3D"/>
    <w:rsid w:val="008A73C4"/>
    <w:rsid w:val="008A760D"/>
    <w:rsid w:val="008A7FB4"/>
    <w:rsid w:val="008B3673"/>
    <w:rsid w:val="008B3853"/>
    <w:rsid w:val="008B3E82"/>
    <w:rsid w:val="008B441C"/>
    <w:rsid w:val="008B442D"/>
    <w:rsid w:val="008B44C6"/>
    <w:rsid w:val="008C028C"/>
    <w:rsid w:val="008C07A3"/>
    <w:rsid w:val="008C12E1"/>
    <w:rsid w:val="008C1A3E"/>
    <w:rsid w:val="008C38D8"/>
    <w:rsid w:val="008C56FF"/>
    <w:rsid w:val="008C7405"/>
    <w:rsid w:val="008D15A0"/>
    <w:rsid w:val="008D3297"/>
    <w:rsid w:val="008D3D21"/>
    <w:rsid w:val="008D6124"/>
    <w:rsid w:val="008D625B"/>
    <w:rsid w:val="008D6640"/>
    <w:rsid w:val="008D6A16"/>
    <w:rsid w:val="008D6CA4"/>
    <w:rsid w:val="008D74BA"/>
    <w:rsid w:val="008E1C45"/>
    <w:rsid w:val="008E2C5C"/>
    <w:rsid w:val="008E3183"/>
    <w:rsid w:val="008E514D"/>
    <w:rsid w:val="008E57A4"/>
    <w:rsid w:val="008E5DAB"/>
    <w:rsid w:val="008E6A8F"/>
    <w:rsid w:val="008E7C40"/>
    <w:rsid w:val="008F079D"/>
    <w:rsid w:val="008F2379"/>
    <w:rsid w:val="008F3F52"/>
    <w:rsid w:val="008F460B"/>
    <w:rsid w:val="008F56A8"/>
    <w:rsid w:val="008F6CAC"/>
    <w:rsid w:val="008F6EE2"/>
    <w:rsid w:val="008F7A2E"/>
    <w:rsid w:val="00903662"/>
    <w:rsid w:val="00903AE7"/>
    <w:rsid w:val="00903EB4"/>
    <w:rsid w:val="009046CF"/>
    <w:rsid w:val="00904D38"/>
    <w:rsid w:val="00905032"/>
    <w:rsid w:val="00907C49"/>
    <w:rsid w:val="009113A0"/>
    <w:rsid w:val="00911C4B"/>
    <w:rsid w:val="0091300F"/>
    <w:rsid w:val="00913811"/>
    <w:rsid w:val="009146C3"/>
    <w:rsid w:val="00915EFE"/>
    <w:rsid w:val="00917BED"/>
    <w:rsid w:val="00920C1E"/>
    <w:rsid w:val="00922B3D"/>
    <w:rsid w:val="009231FC"/>
    <w:rsid w:val="00923480"/>
    <w:rsid w:val="00923516"/>
    <w:rsid w:val="00923AE4"/>
    <w:rsid w:val="00925A2C"/>
    <w:rsid w:val="00932C42"/>
    <w:rsid w:val="00933692"/>
    <w:rsid w:val="00933E2B"/>
    <w:rsid w:val="00934CB9"/>
    <w:rsid w:val="00935E9F"/>
    <w:rsid w:val="00936B36"/>
    <w:rsid w:val="00937221"/>
    <w:rsid w:val="00940125"/>
    <w:rsid w:val="00940609"/>
    <w:rsid w:val="00942445"/>
    <w:rsid w:val="009450A1"/>
    <w:rsid w:val="00950439"/>
    <w:rsid w:val="00950525"/>
    <w:rsid w:val="0095215D"/>
    <w:rsid w:val="00952162"/>
    <w:rsid w:val="00952F49"/>
    <w:rsid w:val="00953BC6"/>
    <w:rsid w:val="00954B61"/>
    <w:rsid w:val="009573AF"/>
    <w:rsid w:val="00957695"/>
    <w:rsid w:val="0096099D"/>
    <w:rsid w:val="00960D56"/>
    <w:rsid w:val="00964252"/>
    <w:rsid w:val="0096488D"/>
    <w:rsid w:val="009648A4"/>
    <w:rsid w:val="00965AB1"/>
    <w:rsid w:val="00967790"/>
    <w:rsid w:val="00967888"/>
    <w:rsid w:val="00967928"/>
    <w:rsid w:val="00967B8A"/>
    <w:rsid w:val="009713E5"/>
    <w:rsid w:val="009714AD"/>
    <w:rsid w:val="009716A9"/>
    <w:rsid w:val="009746E2"/>
    <w:rsid w:val="00974AE8"/>
    <w:rsid w:val="00974F14"/>
    <w:rsid w:val="009757F4"/>
    <w:rsid w:val="009765C6"/>
    <w:rsid w:val="00976962"/>
    <w:rsid w:val="00976B5C"/>
    <w:rsid w:val="0097776E"/>
    <w:rsid w:val="0097794D"/>
    <w:rsid w:val="00980450"/>
    <w:rsid w:val="0098085C"/>
    <w:rsid w:val="00984CA2"/>
    <w:rsid w:val="0098505F"/>
    <w:rsid w:val="00985081"/>
    <w:rsid w:val="009858FE"/>
    <w:rsid w:val="00986511"/>
    <w:rsid w:val="00987BE5"/>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2E13"/>
    <w:rsid w:val="009A3B20"/>
    <w:rsid w:val="009A43E8"/>
    <w:rsid w:val="009A69CF"/>
    <w:rsid w:val="009A7B93"/>
    <w:rsid w:val="009B1B55"/>
    <w:rsid w:val="009B245F"/>
    <w:rsid w:val="009B3841"/>
    <w:rsid w:val="009B3BE0"/>
    <w:rsid w:val="009B4F8A"/>
    <w:rsid w:val="009B5E45"/>
    <w:rsid w:val="009B6875"/>
    <w:rsid w:val="009B6D0B"/>
    <w:rsid w:val="009B74DD"/>
    <w:rsid w:val="009C1098"/>
    <w:rsid w:val="009C14C4"/>
    <w:rsid w:val="009C1AC1"/>
    <w:rsid w:val="009C206C"/>
    <w:rsid w:val="009C2C9A"/>
    <w:rsid w:val="009C33D3"/>
    <w:rsid w:val="009C3D34"/>
    <w:rsid w:val="009C3DC3"/>
    <w:rsid w:val="009C52F5"/>
    <w:rsid w:val="009C5DEA"/>
    <w:rsid w:val="009C5E46"/>
    <w:rsid w:val="009C658F"/>
    <w:rsid w:val="009C7E85"/>
    <w:rsid w:val="009D2445"/>
    <w:rsid w:val="009D2A48"/>
    <w:rsid w:val="009D33ED"/>
    <w:rsid w:val="009D474E"/>
    <w:rsid w:val="009D68E1"/>
    <w:rsid w:val="009D6BC2"/>
    <w:rsid w:val="009E06D0"/>
    <w:rsid w:val="009E0F65"/>
    <w:rsid w:val="009E252C"/>
    <w:rsid w:val="009E494C"/>
    <w:rsid w:val="009E65CE"/>
    <w:rsid w:val="009E7024"/>
    <w:rsid w:val="009E73F3"/>
    <w:rsid w:val="009F069F"/>
    <w:rsid w:val="009F0B86"/>
    <w:rsid w:val="009F0CD8"/>
    <w:rsid w:val="009F4256"/>
    <w:rsid w:val="009F6736"/>
    <w:rsid w:val="009F6921"/>
    <w:rsid w:val="009F73A5"/>
    <w:rsid w:val="009F7D5B"/>
    <w:rsid w:val="00A001B9"/>
    <w:rsid w:val="00A02AAC"/>
    <w:rsid w:val="00A03BBB"/>
    <w:rsid w:val="00A03CF3"/>
    <w:rsid w:val="00A042BD"/>
    <w:rsid w:val="00A05EF6"/>
    <w:rsid w:val="00A06192"/>
    <w:rsid w:val="00A1160D"/>
    <w:rsid w:val="00A118AA"/>
    <w:rsid w:val="00A131B7"/>
    <w:rsid w:val="00A156CD"/>
    <w:rsid w:val="00A157DE"/>
    <w:rsid w:val="00A1768E"/>
    <w:rsid w:val="00A20FAA"/>
    <w:rsid w:val="00A21335"/>
    <w:rsid w:val="00A22ECA"/>
    <w:rsid w:val="00A23065"/>
    <w:rsid w:val="00A23302"/>
    <w:rsid w:val="00A235D0"/>
    <w:rsid w:val="00A23E32"/>
    <w:rsid w:val="00A23F70"/>
    <w:rsid w:val="00A2452D"/>
    <w:rsid w:val="00A2494E"/>
    <w:rsid w:val="00A25502"/>
    <w:rsid w:val="00A260A0"/>
    <w:rsid w:val="00A2626E"/>
    <w:rsid w:val="00A27E78"/>
    <w:rsid w:val="00A31637"/>
    <w:rsid w:val="00A33634"/>
    <w:rsid w:val="00A33B79"/>
    <w:rsid w:val="00A342E2"/>
    <w:rsid w:val="00A34E17"/>
    <w:rsid w:val="00A36A35"/>
    <w:rsid w:val="00A37067"/>
    <w:rsid w:val="00A37C7B"/>
    <w:rsid w:val="00A4335D"/>
    <w:rsid w:val="00A44226"/>
    <w:rsid w:val="00A46F18"/>
    <w:rsid w:val="00A510A6"/>
    <w:rsid w:val="00A51158"/>
    <w:rsid w:val="00A530BF"/>
    <w:rsid w:val="00A53868"/>
    <w:rsid w:val="00A53FF4"/>
    <w:rsid w:val="00A5492E"/>
    <w:rsid w:val="00A55316"/>
    <w:rsid w:val="00A5665B"/>
    <w:rsid w:val="00A56DD8"/>
    <w:rsid w:val="00A5757F"/>
    <w:rsid w:val="00A606E6"/>
    <w:rsid w:val="00A6213E"/>
    <w:rsid w:val="00A636CB"/>
    <w:rsid w:val="00A65374"/>
    <w:rsid w:val="00A66625"/>
    <w:rsid w:val="00A70DA8"/>
    <w:rsid w:val="00A7257B"/>
    <w:rsid w:val="00A72EBB"/>
    <w:rsid w:val="00A738A2"/>
    <w:rsid w:val="00A74523"/>
    <w:rsid w:val="00A7499D"/>
    <w:rsid w:val="00A74A37"/>
    <w:rsid w:val="00A761BD"/>
    <w:rsid w:val="00A77025"/>
    <w:rsid w:val="00A77CF9"/>
    <w:rsid w:val="00A80249"/>
    <w:rsid w:val="00A80BEA"/>
    <w:rsid w:val="00A8212E"/>
    <w:rsid w:val="00A8219D"/>
    <w:rsid w:val="00A824BE"/>
    <w:rsid w:val="00A82B12"/>
    <w:rsid w:val="00A82D79"/>
    <w:rsid w:val="00A85BC6"/>
    <w:rsid w:val="00A87119"/>
    <w:rsid w:val="00A91B39"/>
    <w:rsid w:val="00A92265"/>
    <w:rsid w:val="00A922DB"/>
    <w:rsid w:val="00A92858"/>
    <w:rsid w:val="00A95801"/>
    <w:rsid w:val="00A96232"/>
    <w:rsid w:val="00A96DFA"/>
    <w:rsid w:val="00AA0DF2"/>
    <w:rsid w:val="00AA1F36"/>
    <w:rsid w:val="00AA377F"/>
    <w:rsid w:val="00AA532A"/>
    <w:rsid w:val="00AB00B5"/>
    <w:rsid w:val="00AB250E"/>
    <w:rsid w:val="00AB2F50"/>
    <w:rsid w:val="00AB35D5"/>
    <w:rsid w:val="00AB385B"/>
    <w:rsid w:val="00AB5E8B"/>
    <w:rsid w:val="00AB636C"/>
    <w:rsid w:val="00AB714C"/>
    <w:rsid w:val="00AC02C6"/>
    <w:rsid w:val="00AC212B"/>
    <w:rsid w:val="00AC435E"/>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1385"/>
    <w:rsid w:val="00AE5C1E"/>
    <w:rsid w:val="00AE608D"/>
    <w:rsid w:val="00AE6122"/>
    <w:rsid w:val="00AE622A"/>
    <w:rsid w:val="00AE6B4E"/>
    <w:rsid w:val="00AF05AC"/>
    <w:rsid w:val="00AF0A7A"/>
    <w:rsid w:val="00AF0BDE"/>
    <w:rsid w:val="00AF0EB5"/>
    <w:rsid w:val="00AF22BD"/>
    <w:rsid w:val="00AF41EE"/>
    <w:rsid w:val="00AF4ACB"/>
    <w:rsid w:val="00AF5D2E"/>
    <w:rsid w:val="00AF615B"/>
    <w:rsid w:val="00AF6CBC"/>
    <w:rsid w:val="00B01D96"/>
    <w:rsid w:val="00B02A13"/>
    <w:rsid w:val="00B051BB"/>
    <w:rsid w:val="00B05A6F"/>
    <w:rsid w:val="00B064C1"/>
    <w:rsid w:val="00B10B9F"/>
    <w:rsid w:val="00B1119E"/>
    <w:rsid w:val="00B116AB"/>
    <w:rsid w:val="00B13CD6"/>
    <w:rsid w:val="00B16BAC"/>
    <w:rsid w:val="00B170CF"/>
    <w:rsid w:val="00B17438"/>
    <w:rsid w:val="00B17950"/>
    <w:rsid w:val="00B17DCF"/>
    <w:rsid w:val="00B21300"/>
    <w:rsid w:val="00B224BF"/>
    <w:rsid w:val="00B24BE4"/>
    <w:rsid w:val="00B251F7"/>
    <w:rsid w:val="00B26489"/>
    <w:rsid w:val="00B26539"/>
    <w:rsid w:val="00B265CE"/>
    <w:rsid w:val="00B300A5"/>
    <w:rsid w:val="00B30211"/>
    <w:rsid w:val="00B307BB"/>
    <w:rsid w:val="00B311CF"/>
    <w:rsid w:val="00B334A9"/>
    <w:rsid w:val="00B335E4"/>
    <w:rsid w:val="00B36A81"/>
    <w:rsid w:val="00B3767E"/>
    <w:rsid w:val="00B4017F"/>
    <w:rsid w:val="00B40B44"/>
    <w:rsid w:val="00B40F34"/>
    <w:rsid w:val="00B41A8D"/>
    <w:rsid w:val="00B44258"/>
    <w:rsid w:val="00B45F30"/>
    <w:rsid w:val="00B47252"/>
    <w:rsid w:val="00B474C1"/>
    <w:rsid w:val="00B47F12"/>
    <w:rsid w:val="00B5128B"/>
    <w:rsid w:val="00B51C84"/>
    <w:rsid w:val="00B51F59"/>
    <w:rsid w:val="00B5382A"/>
    <w:rsid w:val="00B544BB"/>
    <w:rsid w:val="00B54892"/>
    <w:rsid w:val="00B56BA4"/>
    <w:rsid w:val="00B56F20"/>
    <w:rsid w:val="00B57857"/>
    <w:rsid w:val="00B60693"/>
    <w:rsid w:val="00B60970"/>
    <w:rsid w:val="00B61975"/>
    <w:rsid w:val="00B62B16"/>
    <w:rsid w:val="00B64C35"/>
    <w:rsid w:val="00B64DEC"/>
    <w:rsid w:val="00B6583C"/>
    <w:rsid w:val="00B65AD2"/>
    <w:rsid w:val="00B672E1"/>
    <w:rsid w:val="00B674FC"/>
    <w:rsid w:val="00B7033B"/>
    <w:rsid w:val="00B70593"/>
    <w:rsid w:val="00B70E5E"/>
    <w:rsid w:val="00B721EE"/>
    <w:rsid w:val="00B72861"/>
    <w:rsid w:val="00B73CDF"/>
    <w:rsid w:val="00B7454B"/>
    <w:rsid w:val="00B778F3"/>
    <w:rsid w:val="00B77D37"/>
    <w:rsid w:val="00B80DB4"/>
    <w:rsid w:val="00B82B0A"/>
    <w:rsid w:val="00B82E8A"/>
    <w:rsid w:val="00B86943"/>
    <w:rsid w:val="00B8698D"/>
    <w:rsid w:val="00B86B7E"/>
    <w:rsid w:val="00B90DB4"/>
    <w:rsid w:val="00B9282B"/>
    <w:rsid w:val="00B92B4E"/>
    <w:rsid w:val="00B930B2"/>
    <w:rsid w:val="00B9384C"/>
    <w:rsid w:val="00B9427B"/>
    <w:rsid w:val="00B94962"/>
    <w:rsid w:val="00B95270"/>
    <w:rsid w:val="00B96545"/>
    <w:rsid w:val="00B96AC0"/>
    <w:rsid w:val="00B9702B"/>
    <w:rsid w:val="00B974D2"/>
    <w:rsid w:val="00B97512"/>
    <w:rsid w:val="00B9770A"/>
    <w:rsid w:val="00BA040C"/>
    <w:rsid w:val="00BA0756"/>
    <w:rsid w:val="00BA15BA"/>
    <w:rsid w:val="00BA1D2A"/>
    <w:rsid w:val="00BA3F09"/>
    <w:rsid w:val="00BA662B"/>
    <w:rsid w:val="00BA716E"/>
    <w:rsid w:val="00BA7441"/>
    <w:rsid w:val="00BA7A9D"/>
    <w:rsid w:val="00BB0511"/>
    <w:rsid w:val="00BB0CD7"/>
    <w:rsid w:val="00BB25A9"/>
    <w:rsid w:val="00BB4604"/>
    <w:rsid w:val="00BB47FC"/>
    <w:rsid w:val="00BB59C9"/>
    <w:rsid w:val="00BB7F3D"/>
    <w:rsid w:val="00BC0316"/>
    <w:rsid w:val="00BC0F18"/>
    <w:rsid w:val="00BC228A"/>
    <w:rsid w:val="00BC47FE"/>
    <w:rsid w:val="00BC494F"/>
    <w:rsid w:val="00BC4BB5"/>
    <w:rsid w:val="00BC4D6F"/>
    <w:rsid w:val="00BC5765"/>
    <w:rsid w:val="00BC59B8"/>
    <w:rsid w:val="00BC638E"/>
    <w:rsid w:val="00BC68D8"/>
    <w:rsid w:val="00BC6D8D"/>
    <w:rsid w:val="00BC6DE8"/>
    <w:rsid w:val="00BD0148"/>
    <w:rsid w:val="00BD514F"/>
    <w:rsid w:val="00BD5426"/>
    <w:rsid w:val="00BD54C1"/>
    <w:rsid w:val="00BE09F0"/>
    <w:rsid w:val="00BE0DBB"/>
    <w:rsid w:val="00BE29AD"/>
    <w:rsid w:val="00BE3639"/>
    <w:rsid w:val="00BE398C"/>
    <w:rsid w:val="00BE3C05"/>
    <w:rsid w:val="00BE5291"/>
    <w:rsid w:val="00BE6CD3"/>
    <w:rsid w:val="00BE70D7"/>
    <w:rsid w:val="00BE7E96"/>
    <w:rsid w:val="00BF36BC"/>
    <w:rsid w:val="00BF38D5"/>
    <w:rsid w:val="00BF3A66"/>
    <w:rsid w:val="00BF4602"/>
    <w:rsid w:val="00BF7C2F"/>
    <w:rsid w:val="00BF7E2F"/>
    <w:rsid w:val="00C00F6E"/>
    <w:rsid w:val="00C030C0"/>
    <w:rsid w:val="00C04015"/>
    <w:rsid w:val="00C0541F"/>
    <w:rsid w:val="00C05B5C"/>
    <w:rsid w:val="00C0607B"/>
    <w:rsid w:val="00C0613D"/>
    <w:rsid w:val="00C07763"/>
    <w:rsid w:val="00C10A74"/>
    <w:rsid w:val="00C110EC"/>
    <w:rsid w:val="00C119E4"/>
    <w:rsid w:val="00C1350C"/>
    <w:rsid w:val="00C233A8"/>
    <w:rsid w:val="00C23846"/>
    <w:rsid w:val="00C24435"/>
    <w:rsid w:val="00C24558"/>
    <w:rsid w:val="00C248E8"/>
    <w:rsid w:val="00C24B28"/>
    <w:rsid w:val="00C25861"/>
    <w:rsid w:val="00C33153"/>
    <w:rsid w:val="00C33B5F"/>
    <w:rsid w:val="00C33DBD"/>
    <w:rsid w:val="00C34F84"/>
    <w:rsid w:val="00C3517F"/>
    <w:rsid w:val="00C35986"/>
    <w:rsid w:val="00C35D63"/>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57C44"/>
    <w:rsid w:val="00C60EA2"/>
    <w:rsid w:val="00C632A2"/>
    <w:rsid w:val="00C645AF"/>
    <w:rsid w:val="00C65005"/>
    <w:rsid w:val="00C6586F"/>
    <w:rsid w:val="00C6685B"/>
    <w:rsid w:val="00C7050F"/>
    <w:rsid w:val="00C7243E"/>
    <w:rsid w:val="00C73546"/>
    <w:rsid w:val="00C771BE"/>
    <w:rsid w:val="00C7767B"/>
    <w:rsid w:val="00C77717"/>
    <w:rsid w:val="00C778D2"/>
    <w:rsid w:val="00C77FAF"/>
    <w:rsid w:val="00C8050C"/>
    <w:rsid w:val="00C8070A"/>
    <w:rsid w:val="00C826A9"/>
    <w:rsid w:val="00C845E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211B"/>
    <w:rsid w:val="00CB3C88"/>
    <w:rsid w:val="00CB5D1D"/>
    <w:rsid w:val="00CB768F"/>
    <w:rsid w:val="00CC15AB"/>
    <w:rsid w:val="00CC245E"/>
    <w:rsid w:val="00CC2712"/>
    <w:rsid w:val="00CC35D7"/>
    <w:rsid w:val="00CC3BEF"/>
    <w:rsid w:val="00CC4FDE"/>
    <w:rsid w:val="00CC5360"/>
    <w:rsid w:val="00CC7F0A"/>
    <w:rsid w:val="00CD0490"/>
    <w:rsid w:val="00CD0F11"/>
    <w:rsid w:val="00CD1ADB"/>
    <w:rsid w:val="00CD2E19"/>
    <w:rsid w:val="00CD315E"/>
    <w:rsid w:val="00CD5731"/>
    <w:rsid w:val="00CD595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3B43"/>
    <w:rsid w:val="00CF3ED8"/>
    <w:rsid w:val="00CF506D"/>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155"/>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5B5D"/>
    <w:rsid w:val="00D369A7"/>
    <w:rsid w:val="00D36DE6"/>
    <w:rsid w:val="00D43835"/>
    <w:rsid w:val="00D446C0"/>
    <w:rsid w:val="00D45951"/>
    <w:rsid w:val="00D45E2C"/>
    <w:rsid w:val="00D45E80"/>
    <w:rsid w:val="00D46A6E"/>
    <w:rsid w:val="00D50074"/>
    <w:rsid w:val="00D50331"/>
    <w:rsid w:val="00D50799"/>
    <w:rsid w:val="00D50C58"/>
    <w:rsid w:val="00D51047"/>
    <w:rsid w:val="00D52513"/>
    <w:rsid w:val="00D52736"/>
    <w:rsid w:val="00D534F8"/>
    <w:rsid w:val="00D54A70"/>
    <w:rsid w:val="00D56CD0"/>
    <w:rsid w:val="00D6032E"/>
    <w:rsid w:val="00D61CB9"/>
    <w:rsid w:val="00D64B9C"/>
    <w:rsid w:val="00D64FC7"/>
    <w:rsid w:val="00D65636"/>
    <w:rsid w:val="00D66866"/>
    <w:rsid w:val="00D67AD9"/>
    <w:rsid w:val="00D67CBF"/>
    <w:rsid w:val="00D702B4"/>
    <w:rsid w:val="00D719EF"/>
    <w:rsid w:val="00D724F5"/>
    <w:rsid w:val="00D72925"/>
    <w:rsid w:val="00D764A7"/>
    <w:rsid w:val="00D76516"/>
    <w:rsid w:val="00D76B51"/>
    <w:rsid w:val="00D8016C"/>
    <w:rsid w:val="00D82EF8"/>
    <w:rsid w:val="00D83587"/>
    <w:rsid w:val="00D83CD0"/>
    <w:rsid w:val="00D84DFA"/>
    <w:rsid w:val="00D85788"/>
    <w:rsid w:val="00D869E0"/>
    <w:rsid w:val="00D86EB6"/>
    <w:rsid w:val="00D86F49"/>
    <w:rsid w:val="00D871B0"/>
    <w:rsid w:val="00D87793"/>
    <w:rsid w:val="00D93319"/>
    <w:rsid w:val="00D93A80"/>
    <w:rsid w:val="00DA129B"/>
    <w:rsid w:val="00DA1574"/>
    <w:rsid w:val="00DA3DBD"/>
    <w:rsid w:val="00DA49B0"/>
    <w:rsid w:val="00DA645E"/>
    <w:rsid w:val="00DA6DC5"/>
    <w:rsid w:val="00DA77E5"/>
    <w:rsid w:val="00DB29B6"/>
    <w:rsid w:val="00DB3739"/>
    <w:rsid w:val="00DB37F6"/>
    <w:rsid w:val="00DB3B57"/>
    <w:rsid w:val="00DB4F23"/>
    <w:rsid w:val="00DB544E"/>
    <w:rsid w:val="00DB67FE"/>
    <w:rsid w:val="00DB6973"/>
    <w:rsid w:val="00DC28CE"/>
    <w:rsid w:val="00DC2BED"/>
    <w:rsid w:val="00DC2E54"/>
    <w:rsid w:val="00DC4A43"/>
    <w:rsid w:val="00DC6A31"/>
    <w:rsid w:val="00DD0050"/>
    <w:rsid w:val="00DD12F6"/>
    <w:rsid w:val="00DD1900"/>
    <w:rsid w:val="00DD1A6C"/>
    <w:rsid w:val="00DD261E"/>
    <w:rsid w:val="00DD2FB4"/>
    <w:rsid w:val="00DD30FE"/>
    <w:rsid w:val="00DD52A3"/>
    <w:rsid w:val="00DD5964"/>
    <w:rsid w:val="00DD5A71"/>
    <w:rsid w:val="00DD5AE0"/>
    <w:rsid w:val="00DD5C94"/>
    <w:rsid w:val="00DD7879"/>
    <w:rsid w:val="00DE34E8"/>
    <w:rsid w:val="00DE3521"/>
    <w:rsid w:val="00DE4CC2"/>
    <w:rsid w:val="00DE738E"/>
    <w:rsid w:val="00DE7755"/>
    <w:rsid w:val="00DF02AD"/>
    <w:rsid w:val="00DF0D06"/>
    <w:rsid w:val="00DF0F36"/>
    <w:rsid w:val="00DF1581"/>
    <w:rsid w:val="00DF194A"/>
    <w:rsid w:val="00DF2349"/>
    <w:rsid w:val="00DF27D0"/>
    <w:rsid w:val="00DF2DE0"/>
    <w:rsid w:val="00DF2F86"/>
    <w:rsid w:val="00DF2FA5"/>
    <w:rsid w:val="00DF378B"/>
    <w:rsid w:val="00DF48AC"/>
    <w:rsid w:val="00DF64AC"/>
    <w:rsid w:val="00DF726D"/>
    <w:rsid w:val="00DF7624"/>
    <w:rsid w:val="00E00C08"/>
    <w:rsid w:val="00E01691"/>
    <w:rsid w:val="00E018ED"/>
    <w:rsid w:val="00E0253B"/>
    <w:rsid w:val="00E02E54"/>
    <w:rsid w:val="00E03C76"/>
    <w:rsid w:val="00E05053"/>
    <w:rsid w:val="00E05820"/>
    <w:rsid w:val="00E106F1"/>
    <w:rsid w:val="00E16558"/>
    <w:rsid w:val="00E207E4"/>
    <w:rsid w:val="00E213F2"/>
    <w:rsid w:val="00E21A64"/>
    <w:rsid w:val="00E21C1E"/>
    <w:rsid w:val="00E22135"/>
    <w:rsid w:val="00E22850"/>
    <w:rsid w:val="00E22D42"/>
    <w:rsid w:val="00E23FC6"/>
    <w:rsid w:val="00E23FF4"/>
    <w:rsid w:val="00E24F48"/>
    <w:rsid w:val="00E254E1"/>
    <w:rsid w:val="00E25968"/>
    <w:rsid w:val="00E2667C"/>
    <w:rsid w:val="00E3042F"/>
    <w:rsid w:val="00E30C97"/>
    <w:rsid w:val="00E31DBF"/>
    <w:rsid w:val="00E324DB"/>
    <w:rsid w:val="00E3291E"/>
    <w:rsid w:val="00E3333B"/>
    <w:rsid w:val="00E33640"/>
    <w:rsid w:val="00E3420B"/>
    <w:rsid w:val="00E376AE"/>
    <w:rsid w:val="00E419B2"/>
    <w:rsid w:val="00E428AD"/>
    <w:rsid w:val="00E44BB8"/>
    <w:rsid w:val="00E44F8E"/>
    <w:rsid w:val="00E50EAA"/>
    <w:rsid w:val="00E52242"/>
    <w:rsid w:val="00E524BE"/>
    <w:rsid w:val="00E535D5"/>
    <w:rsid w:val="00E54C0C"/>
    <w:rsid w:val="00E550EC"/>
    <w:rsid w:val="00E55893"/>
    <w:rsid w:val="00E572D4"/>
    <w:rsid w:val="00E57A9E"/>
    <w:rsid w:val="00E6023B"/>
    <w:rsid w:val="00E607A9"/>
    <w:rsid w:val="00E61662"/>
    <w:rsid w:val="00E61AC9"/>
    <w:rsid w:val="00E63AFD"/>
    <w:rsid w:val="00E64F18"/>
    <w:rsid w:val="00E7058B"/>
    <w:rsid w:val="00E71EB8"/>
    <w:rsid w:val="00E74A33"/>
    <w:rsid w:val="00E7509B"/>
    <w:rsid w:val="00E7627A"/>
    <w:rsid w:val="00E80E7B"/>
    <w:rsid w:val="00E8204B"/>
    <w:rsid w:val="00E8296B"/>
    <w:rsid w:val="00E87850"/>
    <w:rsid w:val="00E90C04"/>
    <w:rsid w:val="00E917DC"/>
    <w:rsid w:val="00E9283F"/>
    <w:rsid w:val="00E95466"/>
    <w:rsid w:val="00E95C78"/>
    <w:rsid w:val="00EA2079"/>
    <w:rsid w:val="00EA351A"/>
    <w:rsid w:val="00EA685B"/>
    <w:rsid w:val="00EB0643"/>
    <w:rsid w:val="00EB1513"/>
    <w:rsid w:val="00EB3475"/>
    <w:rsid w:val="00EB56B1"/>
    <w:rsid w:val="00EB64E9"/>
    <w:rsid w:val="00EB7BBD"/>
    <w:rsid w:val="00EC07D0"/>
    <w:rsid w:val="00EC1726"/>
    <w:rsid w:val="00EC1FDE"/>
    <w:rsid w:val="00EC21AC"/>
    <w:rsid w:val="00EC2E3A"/>
    <w:rsid w:val="00EC3457"/>
    <w:rsid w:val="00EC3658"/>
    <w:rsid w:val="00EC36CF"/>
    <w:rsid w:val="00EC584A"/>
    <w:rsid w:val="00EC6E78"/>
    <w:rsid w:val="00ED0FA2"/>
    <w:rsid w:val="00ED291E"/>
    <w:rsid w:val="00ED3C34"/>
    <w:rsid w:val="00ED455B"/>
    <w:rsid w:val="00ED5549"/>
    <w:rsid w:val="00ED5BCD"/>
    <w:rsid w:val="00ED5F25"/>
    <w:rsid w:val="00ED6555"/>
    <w:rsid w:val="00EE101B"/>
    <w:rsid w:val="00EE3DE9"/>
    <w:rsid w:val="00EE494C"/>
    <w:rsid w:val="00EE588E"/>
    <w:rsid w:val="00EE5F10"/>
    <w:rsid w:val="00EE7F49"/>
    <w:rsid w:val="00EF10D1"/>
    <w:rsid w:val="00EF2D6C"/>
    <w:rsid w:val="00EF489E"/>
    <w:rsid w:val="00EF57AB"/>
    <w:rsid w:val="00F03DA2"/>
    <w:rsid w:val="00F04115"/>
    <w:rsid w:val="00F045C8"/>
    <w:rsid w:val="00F058F6"/>
    <w:rsid w:val="00F05FB2"/>
    <w:rsid w:val="00F06680"/>
    <w:rsid w:val="00F0748E"/>
    <w:rsid w:val="00F07D9C"/>
    <w:rsid w:val="00F07FA1"/>
    <w:rsid w:val="00F11786"/>
    <w:rsid w:val="00F1197C"/>
    <w:rsid w:val="00F15014"/>
    <w:rsid w:val="00F17B3F"/>
    <w:rsid w:val="00F21104"/>
    <w:rsid w:val="00F270DB"/>
    <w:rsid w:val="00F302F5"/>
    <w:rsid w:val="00F3090E"/>
    <w:rsid w:val="00F31B22"/>
    <w:rsid w:val="00F31C32"/>
    <w:rsid w:val="00F32BEC"/>
    <w:rsid w:val="00F33407"/>
    <w:rsid w:val="00F33727"/>
    <w:rsid w:val="00F3562D"/>
    <w:rsid w:val="00F35642"/>
    <w:rsid w:val="00F35D6F"/>
    <w:rsid w:val="00F36371"/>
    <w:rsid w:val="00F3755B"/>
    <w:rsid w:val="00F37B46"/>
    <w:rsid w:val="00F420BA"/>
    <w:rsid w:val="00F42676"/>
    <w:rsid w:val="00F42679"/>
    <w:rsid w:val="00F42D4C"/>
    <w:rsid w:val="00F434C7"/>
    <w:rsid w:val="00F44134"/>
    <w:rsid w:val="00F508F6"/>
    <w:rsid w:val="00F53E05"/>
    <w:rsid w:val="00F54BE2"/>
    <w:rsid w:val="00F5507E"/>
    <w:rsid w:val="00F55461"/>
    <w:rsid w:val="00F567E6"/>
    <w:rsid w:val="00F57F17"/>
    <w:rsid w:val="00F6035F"/>
    <w:rsid w:val="00F61F56"/>
    <w:rsid w:val="00F62E89"/>
    <w:rsid w:val="00F63CAE"/>
    <w:rsid w:val="00F65C08"/>
    <w:rsid w:val="00F66F27"/>
    <w:rsid w:val="00F7016B"/>
    <w:rsid w:val="00F70347"/>
    <w:rsid w:val="00F71701"/>
    <w:rsid w:val="00F71835"/>
    <w:rsid w:val="00F72E97"/>
    <w:rsid w:val="00F73317"/>
    <w:rsid w:val="00F74ABC"/>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159"/>
    <w:rsid w:val="00F976DF"/>
    <w:rsid w:val="00F97B10"/>
    <w:rsid w:val="00F97B7F"/>
    <w:rsid w:val="00FA02E4"/>
    <w:rsid w:val="00FA1DBE"/>
    <w:rsid w:val="00FA394F"/>
    <w:rsid w:val="00FA6455"/>
    <w:rsid w:val="00FB122B"/>
    <w:rsid w:val="00FB13A8"/>
    <w:rsid w:val="00FB17FA"/>
    <w:rsid w:val="00FB26B1"/>
    <w:rsid w:val="00FB2EC2"/>
    <w:rsid w:val="00FB50D2"/>
    <w:rsid w:val="00FB5BB1"/>
    <w:rsid w:val="00FB6446"/>
    <w:rsid w:val="00FB6641"/>
    <w:rsid w:val="00FB6F67"/>
    <w:rsid w:val="00FB7BB6"/>
    <w:rsid w:val="00FC0021"/>
    <w:rsid w:val="00FC5A32"/>
    <w:rsid w:val="00FD0859"/>
    <w:rsid w:val="00FD0909"/>
    <w:rsid w:val="00FD3AFB"/>
    <w:rsid w:val="00FD44EA"/>
    <w:rsid w:val="00FD5D46"/>
    <w:rsid w:val="00FD61C1"/>
    <w:rsid w:val="00FE067C"/>
    <w:rsid w:val="00FE0B9B"/>
    <w:rsid w:val="00FE2BA3"/>
    <w:rsid w:val="00FE399F"/>
    <w:rsid w:val="00FE4DC9"/>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E6C6A2"/>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 w:type="paragraph" w:styleId="Pr-formataoHTML">
    <w:name w:val="HTML Preformatted"/>
    <w:basedOn w:val="Normal"/>
    <w:link w:val="Pr-formataoHTMLChar"/>
    <w:uiPriority w:val="99"/>
    <w:semiHidden/>
    <w:unhideWhenUsed/>
    <w:rsid w:val="0043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36F61"/>
    <w:rPr>
      <w:rFonts w:ascii="Courier New" w:eastAsia="Times New Roman" w:hAnsi="Courier New" w:cs="Courier New"/>
    </w:rPr>
  </w:style>
  <w:style w:type="paragraph" w:styleId="Reviso">
    <w:name w:val="Revision"/>
    <w:hidden/>
    <w:uiPriority w:val="99"/>
    <w:semiHidden/>
    <w:rsid w:val="00021305"/>
    <w:rPr>
      <w:rFonts w:ascii="Times New Roman" w:hAnsi="Times New Roman"/>
      <w:sz w:val="24"/>
      <w:szCs w:val="22"/>
      <w:lang w:eastAsia="en-US"/>
    </w:rPr>
  </w:style>
  <w:style w:type="paragraph" w:customStyle="1" w:styleId="estrias">
    <w:name w:val="estórias"/>
    <w:basedOn w:val="Normal"/>
    <w:link w:val="estriasChar"/>
    <w:qFormat/>
    <w:rsid w:val="00300D1E"/>
    <w:pPr>
      <w:pBdr>
        <w:top w:val="single" w:sz="4" w:space="5" w:color="auto"/>
        <w:left w:val="single" w:sz="4" w:space="4" w:color="auto"/>
        <w:bottom w:val="single" w:sz="4" w:space="2" w:color="auto"/>
        <w:right w:val="single" w:sz="4" w:space="4" w:color="auto"/>
      </w:pBdr>
      <w:shd w:val="clear" w:color="auto" w:fill="FFF3AB"/>
      <w:spacing w:line="240" w:lineRule="auto"/>
      <w:ind w:left="2835" w:right="2835" w:firstLine="0"/>
      <w:mirrorIndents/>
    </w:pPr>
    <w:rPr>
      <w:sz w:val="20"/>
    </w:rPr>
  </w:style>
  <w:style w:type="character" w:customStyle="1" w:styleId="estriasChar">
    <w:name w:val="estórias Char"/>
    <w:basedOn w:val="Fontepargpadro"/>
    <w:link w:val="estrias"/>
    <w:rsid w:val="00300D1E"/>
    <w:rPr>
      <w:rFonts w:ascii="Times New Roman" w:hAnsi="Times New Roman"/>
      <w:szCs w:val="22"/>
      <w:shd w:val="clear" w:color="auto" w:fill="FFF3AB"/>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272496">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3046217">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240777">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3687434">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132054">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143404">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19345061">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296355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9.png"/><Relationship Id="rId42" Type="http://schemas.openxmlformats.org/officeDocument/2006/relationships/header" Target="header7.xml"/><Relationship Id="rId63" Type="http://schemas.openxmlformats.org/officeDocument/2006/relationships/image" Target="media/image48.png"/><Relationship Id="rId84" Type="http://schemas.openxmlformats.org/officeDocument/2006/relationships/image" Target="media/image69.png"/><Relationship Id="rId138" Type="http://schemas.microsoft.com/office/2011/relationships/people" Target="people.xml"/><Relationship Id="rId16" Type="http://schemas.openxmlformats.org/officeDocument/2006/relationships/image" Target="media/image4.png"/><Relationship Id="rId107" Type="http://schemas.openxmlformats.org/officeDocument/2006/relationships/image" Target="media/image91.png"/><Relationship Id="rId11" Type="http://schemas.openxmlformats.org/officeDocument/2006/relationships/header" Target="header4.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4.png"/><Relationship Id="rId128"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5.png"/><Relationship Id="rId95" Type="http://schemas.microsoft.com/office/2007/relationships/hdphoto" Target="media/hdphoto1.wdp"/><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eader" Target="header8.xml"/><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comments" Target="comments.xml"/><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theme" Target="theme/theme1.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5.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4.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0.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microsoft.com/office/2011/relationships/commentsExtended" Target="commentsExtended.xml"/><Relationship Id="rId119" Type="http://schemas.openxmlformats.org/officeDocument/2006/relationships/image" Target="media/image100.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1.png"/><Relationship Id="rId135" Type="http://schemas.openxmlformats.org/officeDocument/2006/relationships/image" Target="media/image116.png"/><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header" Target="header6.xml"/><Relationship Id="rId109" Type="http://schemas.openxmlformats.org/officeDocument/2006/relationships/image" Target="media/image93.png"/><Relationship Id="rId34" Type="http://schemas.openxmlformats.org/officeDocument/2006/relationships/image" Target="media/image22.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1.png"/><Relationship Id="rId125"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4.png"/><Relationship Id="rId115" Type="http://schemas.microsoft.com/office/2016/09/relationships/commentsIds" Target="commentsIds.xml"/><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7.pn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2.jpeg"/><Relationship Id="rId121"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7.png"/><Relationship Id="rId13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5.png"/><Relationship Id="rId132" Type="http://schemas.openxmlformats.org/officeDocument/2006/relationships/image" Target="media/image113.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2.png"/><Relationship Id="rId106" Type="http://schemas.openxmlformats.org/officeDocument/2006/relationships/image" Target="media/image90.png"/><Relationship Id="rId127" Type="http://schemas.openxmlformats.org/officeDocument/2006/relationships/image" Target="media/image108.png"/><Relationship Id="rId10" Type="http://schemas.openxmlformats.org/officeDocument/2006/relationships/header" Target="header3.xml"/><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4.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6.png"/><Relationship Id="rId133" Type="http://schemas.openxmlformats.org/officeDocument/2006/relationships/image" Target="media/image11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1817CC2C-7607-448D-BF1A-8546912D00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4186</TotalTime>
  <Pages>104</Pages>
  <Words>21025</Words>
  <Characters>113537</Characters>
  <Application>Microsoft Office Word</Application>
  <DocSecurity>0</DocSecurity>
  <Lines>946</Lines>
  <Paragraphs>268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134294</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48</cp:revision>
  <cp:lastPrinted>2018-11-06T01:42:00Z</cp:lastPrinted>
  <dcterms:created xsi:type="dcterms:W3CDTF">2019-07-28T20:26:00Z</dcterms:created>
  <dcterms:modified xsi:type="dcterms:W3CDTF">2019-08-27T11:33:00Z</dcterms:modified>
</cp:coreProperties>
</file>