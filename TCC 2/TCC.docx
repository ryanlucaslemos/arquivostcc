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A51221" w14:textId="6874F858" w:rsidR="00085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85AE7">
        <w:rPr>
          <w:noProof/>
        </w:rPr>
        <w:t>1</w:t>
      </w:r>
      <w:r w:rsidR="00085AE7">
        <w:rPr>
          <w:rFonts w:asciiTheme="minorHAnsi" w:eastAsiaTheme="minorEastAsia" w:hAnsiTheme="minorHAnsi" w:cstheme="minorBidi"/>
          <w:b w:val="0"/>
          <w:bCs w:val="0"/>
          <w:caps w:val="0"/>
          <w:noProof/>
          <w:sz w:val="22"/>
          <w:szCs w:val="22"/>
          <w:lang w:eastAsia="pt-BR"/>
        </w:rPr>
        <w:tab/>
      </w:r>
      <w:r w:rsidR="00085AE7">
        <w:rPr>
          <w:noProof/>
        </w:rPr>
        <w:t>INTRODUÇÃO</w:t>
      </w:r>
      <w:r w:rsidR="00085AE7">
        <w:rPr>
          <w:noProof/>
        </w:rPr>
        <w:tab/>
      </w:r>
      <w:r w:rsidR="00085AE7">
        <w:rPr>
          <w:noProof/>
        </w:rPr>
        <w:fldChar w:fldCharType="begin"/>
      </w:r>
      <w:r w:rsidR="00085AE7">
        <w:rPr>
          <w:noProof/>
        </w:rPr>
        <w:instrText xml:space="preserve"> PAGEREF _Toc16102690 \h </w:instrText>
      </w:r>
      <w:r w:rsidR="00085AE7">
        <w:rPr>
          <w:noProof/>
        </w:rPr>
      </w:r>
      <w:r w:rsidR="00085AE7">
        <w:rPr>
          <w:noProof/>
        </w:rPr>
        <w:fldChar w:fldCharType="separate"/>
      </w:r>
      <w:r w:rsidR="00085AE7">
        <w:rPr>
          <w:noProof/>
        </w:rPr>
        <w:t>12</w:t>
      </w:r>
      <w:r w:rsidR="00085AE7">
        <w:rPr>
          <w:noProof/>
        </w:rPr>
        <w:fldChar w:fldCharType="end"/>
      </w:r>
    </w:p>
    <w:p w14:paraId="02B53C95" w14:textId="78F3004F" w:rsidR="00085AE7" w:rsidRDefault="00085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_Toc16102691 \h </w:instrText>
      </w:r>
      <w:r>
        <w:rPr>
          <w:noProof/>
        </w:rPr>
      </w:r>
      <w:r>
        <w:rPr>
          <w:noProof/>
        </w:rPr>
        <w:fldChar w:fldCharType="separate"/>
      </w:r>
      <w:r>
        <w:rPr>
          <w:noProof/>
        </w:rPr>
        <w:t>14</w:t>
      </w:r>
      <w:r>
        <w:rPr>
          <w:noProof/>
        </w:rPr>
        <w:fldChar w:fldCharType="end"/>
      </w:r>
    </w:p>
    <w:p w14:paraId="7DE1C344" w14:textId="696F1678"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_Toc16102692 \h </w:instrText>
      </w:r>
      <w:r>
        <w:rPr>
          <w:noProof/>
        </w:rPr>
      </w:r>
      <w:r>
        <w:rPr>
          <w:noProof/>
        </w:rPr>
        <w:fldChar w:fldCharType="separate"/>
      </w:r>
      <w:r>
        <w:rPr>
          <w:noProof/>
        </w:rPr>
        <w:t>14</w:t>
      </w:r>
      <w:r>
        <w:rPr>
          <w:noProof/>
        </w:rPr>
        <w:fldChar w:fldCharType="end"/>
      </w:r>
    </w:p>
    <w:p w14:paraId="590D0F2D" w14:textId="39130AA9" w:rsidR="00085AE7" w:rsidRDefault="00085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_Toc16102693 \h </w:instrText>
      </w:r>
      <w:r>
        <w:rPr>
          <w:noProof/>
        </w:rPr>
      </w:r>
      <w:r>
        <w:rPr>
          <w:noProof/>
        </w:rPr>
        <w:fldChar w:fldCharType="separate"/>
      </w:r>
      <w:r>
        <w:rPr>
          <w:noProof/>
        </w:rPr>
        <w:t>14</w:t>
      </w:r>
      <w:r>
        <w:rPr>
          <w:noProof/>
        </w:rPr>
        <w:fldChar w:fldCharType="end"/>
      </w:r>
    </w:p>
    <w:p w14:paraId="650C0B7C" w14:textId="308B8A5B"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_Toc16102694 \h </w:instrText>
      </w:r>
      <w:r>
        <w:rPr>
          <w:noProof/>
        </w:rPr>
      </w:r>
      <w:r>
        <w:rPr>
          <w:noProof/>
        </w:rPr>
        <w:fldChar w:fldCharType="separate"/>
      </w:r>
      <w:r>
        <w:rPr>
          <w:noProof/>
        </w:rPr>
        <w:t>17</w:t>
      </w:r>
      <w:r>
        <w:rPr>
          <w:noProof/>
        </w:rPr>
        <w:fldChar w:fldCharType="end"/>
      </w:r>
    </w:p>
    <w:p w14:paraId="1A218198" w14:textId="456B1B2C" w:rsidR="00085AE7" w:rsidRDefault="00085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_Toc16102695 \h </w:instrText>
      </w:r>
      <w:r>
        <w:rPr>
          <w:noProof/>
        </w:rPr>
      </w:r>
      <w:r>
        <w:rPr>
          <w:noProof/>
        </w:rPr>
        <w:fldChar w:fldCharType="separate"/>
      </w:r>
      <w:r>
        <w:rPr>
          <w:noProof/>
        </w:rPr>
        <w:t>18</w:t>
      </w:r>
      <w:r>
        <w:rPr>
          <w:noProof/>
        </w:rPr>
        <w:fldChar w:fldCharType="end"/>
      </w:r>
    </w:p>
    <w:p w14:paraId="12756D21" w14:textId="203F0AFC" w:rsidR="00085AE7" w:rsidRDefault="00085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_Toc16102696 \h </w:instrText>
      </w:r>
      <w:r>
        <w:rPr>
          <w:noProof/>
        </w:rPr>
      </w:r>
      <w:r>
        <w:rPr>
          <w:noProof/>
        </w:rPr>
        <w:fldChar w:fldCharType="separate"/>
      </w:r>
      <w:r>
        <w:rPr>
          <w:noProof/>
        </w:rPr>
        <w:t>19</w:t>
      </w:r>
      <w:r>
        <w:rPr>
          <w:noProof/>
        </w:rPr>
        <w:fldChar w:fldCharType="end"/>
      </w:r>
    </w:p>
    <w:p w14:paraId="3DE83459" w14:textId="72BA9ABA" w:rsidR="00085AE7" w:rsidRDefault="00085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_Toc16102697 \h </w:instrText>
      </w:r>
      <w:r>
        <w:rPr>
          <w:noProof/>
        </w:rPr>
      </w:r>
      <w:r>
        <w:rPr>
          <w:noProof/>
        </w:rPr>
        <w:fldChar w:fldCharType="separate"/>
      </w:r>
      <w:r>
        <w:rPr>
          <w:noProof/>
        </w:rPr>
        <w:t>20</w:t>
      </w:r>
      <w:r>
        <w:rPr>
          <w:noProof/>
        </w:rPr>
        <w:fldChar w:fldCharType="end"/>
      </w:r>
    </w:p>
    <w:p w14:paraId="102D1E5D" w14:textId="18C74CF1"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8F5A95">
        <w:rPr>
          <w:i/>
          <w:noProof/>
        </w:rPr>
        <w:t>Business Process Model and Notation</w:t>
      </w:r>
      <w:r>
        <w:rPr>
          <w:noProof/>
        </w:rPr>
        <w:t xml:space="preserve"> (BPMN)</w:t>
      </w:r>
      <w:r>
        <w:rPr>
          <w:noProof/>
        </w:rPr>
        <w:tab/>
      </w:r>
      <w:r>
        <w:rPr>
          <w:noProof/>
        </w:rPr>
        <w:fldChar w:fldCharType="begin"/>
      </w:r>
      <w:r>
        <w:rPr>
          <w:noProof/>
        </w:rPr>
        <w:instrText xml:space="preserve"> PAGEREF _Toc16102698 \h </w:instrText>
      </w:r>
      <w:r>
        <w:rPr>
          <w:noProof/>
        </w:rPr>
      </w:r>
      <w:r>
        <w:rPr>
          <w:noProof/>
        </w:rPr>
        <w:fldChar w:fldCharType="separate"/>
      </w:r>
      <w:r>
        <w:rPr>
          <w:noProof/>
        </w:rPr>
        <w:t>22</w:t>
      </w:r>
      <w:r>
        <w:rPr>
          <w:noProof/>
        </w:rPr>
        <w:fldChar w:fldCharType="end"/>
      </w:r>
    </w:p>
    <w:p w14:paraId="2DF29C12" w14:textId="298DE175"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_Toc16102699 \h </w:instrText>
      </w:r>
      <w:r>
        <w:rPr>
          <w:noProof/>
        </w:rPr>
      </w:r>
      <w:r>
        <w:rPr>
          <w:noProof/>
        </w:rPr>
        <w:fldChar w:fldCharType="separate"/>
      </w:r>
      <w:r>
        <w:rPr>
          <w:noProof/>
        </w:rPr>
        <w:t>25</w:t>
      </w:r>
      <w:r>
        <w:rPr>
          <w:noProof/>
        </w:rPr>
        <w:fldChar w:fldCharType="end"/>
      </w:r>
    </w:p>
    <w:p w14:paraId="4F5A208D" w14:textId="7F223F4C"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8F5A95">
        <w:rPr>
          <w:i/>
          <w:noProof/>
        </w:rPr>
        <w:t>Extreme Programming</w:t>
      </w:r>
      <w:r>
        <w:rPr>
          <w:noProof/>
        </w:rPr>
        <w:t xml:space="preserve"> (XP)</w:t>
      </w:r>
      <w:r>
        <w:rPr>
          <w:noProof/>
        </w:rPr>
        <w:tab/>
      </w:r>
      <w:r>
        <w:rPr>
          <w:noProof/>
        </w:rPr>
        <w:fldChar w:fldCharType="begin"/>
      </w:r>
      <w:r>
        <w:rPr>
          <w:noProof/>
        </w:rPr>
        <w:instrText xml:space="preserve"> PAGEREF _Toc16102700 \h </w:instrText>
      </w:r>
      <w:r>
        <w:rPr>
          <w:noProof/>
        </w:rPr>
      </w:r>
      <w:r>
        <w:rPr>
          <w:noProof/>
        </w:rPr>
        <w:fldChar w:fldCharType="separate"/>
      </w:r>
      <w:r>
        <w:rPr>
          <w:noProof/>
        </w:rPr>
        <w:t>26</w:t>
      </w:r>
      <w:r>
        <w:rPr>
          <w:noProof/>
        </w:rPr>
        <w:fldChar w:fldCharType="end"/>
      </w:r>
    </w:p>
    <w:p w14:paraId="4F9F9C09" w14:textId="65C84897" w:rsidR="00085AE7" w:rsidRDefault="00085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_Toc16102701 \h </w:instrText>
      </w:r>
      <w:r>
        <w:rPr>
          <w:noProof/>
        </w:rPr>
      </w:r>
      <w:r>
        <w:rPr>
          <w:noProof/>
        </w:rPr>
        <w:fldChar w:fldCharType="separate"/>
      </w:r>
      <w:r>
        <w:rPr>
          <w:noProof/>
        </w:rPr>
        <w:t>29</w:t>
      </w:r>
      <w:r>
        <w:rPr>
          <w:noProof/>
        </w:rPr>
        <w:fldChar w:fldCharType="end"/>
      </w:r>
    </w:p>
    <w:p w14:paraId="3931E4CE" w14:textId="15E78CFE"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8F5A95">
        <w:rPr>
          <w:noProof/>
          <w:lang w:val="en-US"/>
        </w:rPr>
        <w:t>2.2.4.1</w:t>
      </w:r>
      <w:r w:rsidRPr="00596E44">
        <w:rPr>
          <w:rFonts w:asciiTheme="minorHAnsi" w:eastAsiaTheme="minorEastAsia" w:hAnsiTheme="minorHAnsi" w:cstheme="minorBidi"/>
          <w:noProof/>
          <w:sz w:val="22"/>
          <w:szCs w:val="22"/>
          <w:lang w:val="en-US" w:eastAsia="pt-BR"/>
        </w:rPr>
        <w:tab/>
      </w:r>
      <w:r w:rsidRPr="008F5A95">
        <w:rPr>
          <w:i/>
          <w:noProof/>
          <w:lang w:val="en-US"/>
        </w:rPr>
        <w:t>Hyper Text Markup Language</w:t>
      </w:r>
      <w:r w:rsidRPr="008F5A95">
        <w:rPr>
          <w:noProof/>
          <w:lang w:val="en-US"/>
        </w:rPr>
        <w:t xml:space="preserve"> (HTML)</w:t>
      </w:r>
      <w:r w:rsidRPr="00596E44">
        <w:rPr>
          <w:noProof/>
          <w:lang w:val="en-US"/>
        </w:rPr>
        <w:tab/>
      </w:r>
      <w:r>
        <w:rPr>
          <w:noProof/>
        </w:rPr>
        <w:fldChar w:fldCharType="begin"/>
      </w:r>
      <w:r w:rsidRPr="00596E44">
        <w:rPr>
          <w:noProof/>
          <w:lang w:val="en-US"/>
        </w:rPr>
        <w:instrText xml:space="preserve"> PAGEREF _Toc16102702 \h </w:instrText>
      </w:r>
      <w:r>
        <w:rPr>
          <w:noProof/>
        </w:rPr>
      </w:r>
      <w:r>
        <w:rPr>
          <w:noProof/>
        </w:rPr>
        <w:fldChar w:fldCharType="separate"/>
      </w:r>
      <w:r w:rsidRPr="00596E44">
        <w:rPr>
          <w:noProof/>
          <w:lang w:val="en-US"/>
        </w:rPr>
        <w:t>29</w:t>
      </w:r>
      <w:r>
        <w:rPr>
          <w:noProof/>
        </w:rPr>
        <w:fldChar w:fldCharType="end"/>
      </w:r>
    </w:p>
    <w:p w14:paraId="4A237D04" w14:textId="67937F5E"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2.2.4.2</w:t>
      </w:r>
      <w:r w:rsidRPr="00596E44">
        <w:rPr>
          <w:rFonts w:asciiTheme="minorHAnsi" w:eastAsiaTheme="minorEastAsia" w:hAnsiTheme="minorHAnsi" w:cstheme="minorBidi"/>
          <w:noProof/>
          <w:sz w:val="22"/>
          <w:szCs w:val="22"/>
          <w:lang w:val="en-US" w:eastAsia="pt-BR"/>
        </w:rPr>
        <w:tab/>
      </w:r>
      <w:r w:rsidRPr="00596E44">
        <w:rPr>
          <w:i/>
          <w:noProof/>
          <w:lang w:val="en-US"/>
        </w:rPr>
        <w:t>Cascading Style Sheets</w:t>
      </w:r>
      <w:r w:rsidRPr="00596E44">
        <w:rPr>
          <w:noProof/>
          <w:lang w:val="en-US"/>
        </w:rPr>
        <w:t xml:space="preserve"> (CSS)</w:t>
      </w:r>
      <w:r w:rsidRPr="00596E44">
        <w:rPr>
          <w:noProof/>
          <w:lang w:val="en-US"/>
        </w:rPr>
        <w:tab/>
      </w:r>
      <w:r>
        <w:rPr>
          <w:noProof/>
        </w:rPr>
        <w:fldChar w:fldCharType="begin"/>
      </w:r>
      <w:r w:rsidRPr="00596E44">
        <w:rPr>
          <w:noProof/>
          <w:lang w:val="en-US"/>
        </w:rPr>
        <w:instrText xml:space="preserve"> PAGEREF _Toc16102703 \h </w:instrText>
      </w:r>
      <w:r>
        <w:rPr>
          <w:noProof/>
        </w:rPr>
      </w:r>
      <w:r>
        <w:rPr>
          <w:noProof/>
        </w:rPr>
        <w:fldChar w:fldCharType="separate"/>
      </w:r>
      <w:r w:rsidRPr="00596E44">
        <w:rPr>
          <w:noProof/>
          <w:lang w:val="en-US"/>
        </w:rPr>
        <w:t>30</w:t>
      </w:r>
      <w:r>
        <w:rPr>
          <w:noProof/>
        </w:rPr>
        <w:fldChar w:fldCharType="end"/>
      </w:r>
    </w:p>
    <w:p w14:paraId="4E7FD58C" w14:textId="63E738AA"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2.2.4.3</w:t>
      </w:r>
      <w:r w:rsidRPr="00596E44">
        <w:rPr>
          <w:rFonts w:asciiTheme="minorHAnsi" w:eastAsiaTheme="minorEastAsia" w:hAnsiTheme="minorHAnsi" w:cstheme="minorBidi"/>
          <w:noProof/>
          <w:sz w:val="22"/>
          <w:szCs w:val="22"/>
          <w:lang w:val="en-US" w:eastAsia="pt-BR"/>
        </w:rPr>
        <w:tab/>
      </w:r>
      <w:r w:rsidRPr="00596E44">
        <w:rPr>
          <w:noProof/>
          <w:lang w:val="en-US"/>
        </w:rPr>
        <w:t>MaterializeCSS</w:t>
      </w:r>
      <w:r w:rsidRPr="00596E44">
        <w:rPr>
          <w:noProof/>
          <w:lang w:val="en-US"/>
        </w:rPr>
        <w:tab/>
      </w:r>
      <w:r>
        <w:rPr>
          <w:noProof/>
        </w:rPr>
        <w:fldChar w:fldCharType="begin"/>
      </w:r>
      <w:r w:rsidRPr="00596E44">
        <w:rPr>
          <w:noProof/>
          <w:lang w:val="en-US"/>
        </w:rPr>
        <w:instrText xml:space="preserve"> PAGEREF _Toc16102704 \h </w:instrText>
      </w:r>
      <w:r>
        <w:rPr>
          <w:noProof/>
        </w:rPr>
      </w:r>
      <w:r>
        <w:rPr>
          <w:noProof/>
        </w:rPr>
        <w:fldChar w:fldCharType="separate"/>
      </w:r>
      <w:r w:rsidRPr="00596E44">
        <w:rPr>
          <w:noProof/>
          <w:lang w:val="en-US"/>
        </w:rPr>
        <w:t>33</w:t>
      </w:r>
      <w:r>
        <w:rPr>
          <w:noProof/>
        </w:rPr>
        <w:fldChar w:fldCharType="end"/>
      </w:r>
    </w:p>
    <w:p w14:paraId="1930468F" w14:textId="66900E71"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2.2.4.4</w:t>
      </w:r>
      <w:r w:rsidRPr="00596E44">
        <w:rPr>
          <w:rFonts w:asciiTheme="minorHAnsi" w:eastAsiaTheme="minorEastAsia" w:hAnsiTheme="minorHAnsi" w:cstheme="minorBidi"/>
          <w:noProof/>
          <w:sz w:val="22"/>
          <w:szCs w:val="22"/>
          <w:lang w:val="en-US" w:eastAsia="pt-BR"/>
        </w:rPr>
        <w:tab/>
      </w:r>
      <w:r w:rsidRPr="00596E44">
        <w:rPr>
          <w:noProof/>
          <w:lang w:val="en-US"/>
        </w:rPr>
        <w:t>JavaScript (JS)</w:t>
      </w:r>
      <w:r w:rsidRPr="00596E44">
        <w:rPr>
          <w:noProof/>
          <w:lang w:val="en-US"/>
        </w:rPr>
        <w:tab/>
      </w:r>
      <w:r>
        <w:rPr>
          <w:noProof/>
        </w:rPr>
        <w:fldChar w:fldCharType="begin"/>
      </w:r>
      <w:r w:rsidRPr="00596E44">
        <w:rPr>
          <w:noProof/>
          <w:lang w:val="en-US"/>
        </w:rPr>
        <w:instrText xml:space="preserve"> PAGEREF _Toc16102705 \h </w:instrText>
      </w:r>
      <w:r>
        <w:rPr>
          <w:noProof/>
        </w:rPr>
      </w:r>
      <w:r>
        <w:rPr>
          <w:noProof/>
        </w:rPr>
        <w:fldChar w:fldCharType="separate"/>
      </w:r>
      <w:r w:rsidRPr="00596E44">
        <w:rPr>
          <w:noProof/>
          <w:lang w:val="en-US"/>
        </w:rPr>
        <w:t>33</w:t>
      </w:r>
      <w:r>
        <w:rPr>
          <w:noProof/>
        </w:rPr>
        <w:fldChar w:fldCharType="end"/>
      </w:r>
    </w:p>
    <w:p w14:paraId="6C0FA899" w14:textId="7F45DC08"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2.2.4.5</w:t>
      </w:r>
      <w:r w:rsidRPr="00596E44">
        <w:rPr>
          <w:rFonts w:asciiTheme="minorHAnsi" w:eastAsiaTheme="minorEastAsia" w:hAnsiTheme="minorHAnsi" w:cstheme="minorBidi"/>
          <w:noProof/>
          <w:sz w:val="22"/>
          <w:szCs w:val="22"/>
          <w:lang w:val="en-US" w:eastAsia="pt-BR"/>
        </w:rPr>
        <w:tab/>
      </w:r>
      <w:r w:rsidRPr="00596E44">
        <w:rPr>
          <w:noProof/>
          <w:lang w:val="en-US"/>
        </w:rPr>
        <w:t>TypeScript</w:t>
      </w:r>
      <w:r w:rsidRPr="00596E44">
        <w:rPr>
          <w:noProof/>
          <w:lang w:val="en-US"/>
        </w:rPr>
        <w:tab/>
      </w:r>
      <w:r>
        <w:rPr>
          <w:noProof/>
        </w:rPr>
        <w:fldChar w:fldCharType="begin"/>
      </w:r>
      <w:r w:rsidRPr="00596E44">
        <w:rPr>
          <w:noProof/>
          <w:lang w:val="en-US"/>
        </w:rPr>
        <w:instrText xml:space="preserve"> PAGEREF _Toc16102706 \h </w:instrText>
      </w:r>
      <w:r>
        <w:rPr>
          <w:noProof/>
        </w:rPr>
      </w:r>
      <w:r>
        <w:rPr>
          <w:noProof/>
        </w:rPr>
        <w:fldChar w:fldCharType="separate"/>
      </w:r>
      <w:r w:rsidRPr="00596E44">
        <w:rPr>
          <w:noProof/>
          <w:lang w:val="en-US"/>
        </w:rPr>
        <w:t>34</w:t>
      </w:r>
      <w:r>
        <w:rPr>
          <w:noProof/>
        </w:rPr>
        <w:fldChar w:fldCharType="end"/>
      </w:r>
    </w:p>
    <w:p w14:paraId="2FC3EED1" w14:textId="1DCE8364"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2.2.4.6</w:t>
      </w:r>
      <w:r w:rsidRPr="00596E44">
        <w:rPr>
          <w:rFonts w:asciiTheme="minorHAnsi" w:eastAsiaTheme="minorEastAsia" w:hAnsiTheme="minorHAnsi" w:cstheme="minorBidi"/>
          <w:noProof/>
          <w:sz w:val="22"/>
          <w:szCs w:val="22"/>
          <w:lang w:val="en-US" w:eastAsia="pt-BR"/>
        </w:rPr>
        <w:tab/>
      </w:r>
      <w:r w:rsidRPr="00596E44">
        <w:rPr>
          <w:noProof/>
          <w:lang w:val="en-US"/>
        </w:rPr>
        <w:t>Angular</w:t>
      </w:r>
      <w:r w:rsidRPr="00596E44">
        <w:rPr>
          <w:noProof/>
          <w:lang w:val="en-US"/>
        </w:rPr>
        <w:tab/>
      </w:r>
      <w:r>
        <w:rPr>
          <w:noProof/>
        </w:rPr>
        <w:fldChar w:fldCharType="begin"/>
      </w:r>
      <w:r w:rsidRPr="00596E44">
        <w:rPr>
          <w:noProof/>
          <w:lang w:val="en-US"/>
        </w:rPr>
        <w:instrText xml:space="preserve"> PAGEREF _Toc16102707 \h </w:instrText>
      </w:r>
      <w:r>
        <w:rPr>
          <w:noProof/>
        </w:rPr>
      </w:r>
      <w:r>
        <w:rPr>
          <w:noProof/>
        </w:rPr>
        <w:fldChar w:fldCharType="separate"/>
      </w:r>
      <w:r w:rsidRPr="00596E44">
        <w:rPr>
          <w:noProof/>
          <w:lang w:val="en-US"/>
        </w:rPr>
        <w:t>35</w:t>
      </w:r>
      <w:r>
        <w:rPr>
          <w:noProof/>
        </w:rPr>
        <w:fldChar w:fldCharType="end"/>
      </w:r>
    </w:p>
    <w:p w14:paraId="0AAD9DDF" w14:textId="1A7051DF"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2.2.4.7</w:t>
      </w:r>
      <w:r w:rsidRPr="00596E44">
        <w:rPr>
          <w:rFonts w:asciiTheme="minorHAnsi" w:eastAsiaTheme="minorEastAsia" w:hAnsiTheme="minorHAnsi" w:cstheme="minorBidi"/>
          <w:noProof/>
          <w:sz w:val="22"/>
          <w:szCs w:val="22"/>
          <w:lang w:val="en-US" w:eastAsia="pt-BR"/>
        </w:rPr>
        <w:tab/>
      </w:r>
      <w:r w:rsidRPr="00596E44">
        <w:rPr>
          <w:i/>
          <w:noProof/>
          <w:lang w:val="en-US"/>
        </w:rPr>
        <w:t>Hypertext PreProcessor</w:t>
      </w:r>
      <w:r w:rsidRPr="00596E44">
        <w:rPr>
          <w:noProof/>
          <w:lang w:val="en-US"/>
        </w:rPr>
        <w:t xml:space="preserve"> (PHP)</w:t>
      </w:r>
      <w:r w:rsidRPr="00596E44">
        <w:rPr>
          <w:noProof/>
          <w:lang w:val="en-US"/>
        </w:rPr>
        <w:tab/>
      </w:r>
      <w:r>
        <w:rPr>
          <w:noProof/>
        </w:rPr>
        <w:fldChar w:fldCharType="begin"/>
      </w:r>
      <w:r w:rsidRPr="00596E44">
        <w:rPr>
          <w:noProof/>
          <w:lang w:val="en-US"/>
        </w:rPr>
        <w:instrText xml:space="preserve"> PAGEREF _Toc16102708 \h </w:instrText>
      </w:r>
      <w:r>
        <w:rPr>
          <w:noProof/>
        </w:rPr>
      </w:r>
      <w:r>
        <w:rPr>
          <w:noProof/>
        </w:rPr>
        <w:fldChar w:fldCharType="separate"/>
      </w:r>
      <w:r w:rsidRPr="00596E44">
        <w:rPr>
          <w:noProof/>
          <w:lang w:val="en-US"/>
        </w:rPr>
        <w:t>36</w:t>
      </w:r>
      <w:r>
        <w:rPr>
          <w:noProof/>
        </w:rPr>
        <w:fldChar w:fldCharType="end"/>
      </w:r>
    </w:p>
    <w:p w14:paraId="418E349A" w14:textId="79ACB23A"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96E44">
        <w:rPr>
          <w:noProof/>
          <w:lang w:val="en-US"/>
        </w:rPr>
        <w:t>2.2.4.8</w:t>
      </w:r>
      <w:r w:rsidRPr="00596E44">
        <w:rPr>
          <w:rFonts w:asciiTheme="minorHAnsi" w:eastAsiaTheme="minorEastAsia" w:hAnsiTheme="minorHAnsi" w:cstheme="minorBidi"/>
          <w:noProof/>
          <w:sz w:val="22"/>
          <w:szCs w:val="22"/>
          <w:lang w:val="en-US" w:eastAsia="pt-BR"/>
        </w:rPr>
        <w:tab/>
      </w:r>
      <w:r w:rsidRPr="00596E44">
        <w:rPr>
          <w:i/>
          <w:noProof/>
          <w:lang w:val="en-US"/>
        </w:rPr>
        <w:t>Framework</w:t>
      </w:r>
      <w:r w:rsidRPr="00596E44">
        <w:rPr>
          <w:noProof/>
          <w:lang w:val="en-US"/>
        </w:rPr>
        <w:t xml:space="preserve"> Laravel</w:t>
      </w:r>
      <w:r w:rsidRPr="00596E44">
        <w:rPr>
          <w:noProof/>
          <w:lang w:val="en-US"/>
        </w:rPr>
        <w:tab/>
      </w:r>
      <w:r>
        <w:rPr>
          <w:noProof/>
        </w:rPr>
        <w:fldChar w:fldCharType="begin"/>
      </w:r>
      <w:r w:rsidRPr="00596E44">
        <w:rPr>
          <w:noProof/>
          <w:lang w:val="en-US"/>
        </w:rPr>
        <w:instrText xml:space="preserve"> PAGEREF _Toc16102709 \h </w:instrText>
      </w:r>
      <w:r>
        <w:rPr>
          <w:noProof/>
        </w:rPr>
      </w:r>
      <w:r>
        <w:rPr>
          <w:noProof/>
        </w:rPr>
        <w:fldChar w:fldCharType="separate"/>
      </w:r>
      <w:r w:rsidRPr="00596E44">
        <w:rPr>
          <w:noProof/>
          <w:lang w:val="en-US"/>
        </w:rPr>
        <w:t>37</w:t>
      </w:r>
      <w:r>
        <w:rPr>
          <w:noProof/>
        </w:rPr>
        <w:fldChar w:fldCharType="end"/>
      </w:r>
    </w:p>
    <w:p w14:paraId="0784C174" w14:textId="6D9D9F88" w:rsidR="00085AE7" w:rsidRPr="00596E44" w:rsidRDefault="00085AE7">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8F5A95">
        <w:rPr>
          <w:noProof/>
          <w:lang w:val="en-US"/>
        </w:rPr>
        <w:t>2.2.4.9</w:t>
      </w:r>
      <w:r w:rsidRPr="00596E44">
        <w:rPr>
          <w:rFonts w:asciiTheme="minorHAnsi" w:eastAsiaTheme="minorEastAsia" w:hAnsiTheme="minorHAnsi" w:cstheme="minorBidi"/>
          <w:noProof/>
          <w:sz w:val="22"/>
          <w:szCs w:val="22"/>
          <w:lang w:val="en-US" w:eastAsia="pt-BR"/>
        </w:rPr>
        <w:tab/>
      </w:r>
      <w:r w:rsidRPr="008F5A95">
        <w:rPr>
          <w:i/>
          <w:noProof/>
          <w:lang w:val="en-US"/>
        </w:rPr>
        <w:t>Representational State Transfer Application Programming Interfaces</w:t>
      </w:r>
      <w:r w:rsidRPr="008F5A95">
        <w:rPr>
          <w:noProof/>
          <w:lang w:val="en-US"/>
        </w:rPr>
        <w:t xml:space="preserve"> (API REST)</w:t>
      </w:r>
      <w:r w:rsidRPr="00596E44">
        <w:rPr>
          <w:noProof/>
          <w:lang w:val="en-US"/>
        </w:rPr>
        <w:tab/>
      </w:r>
      <w:r>
        <w:rPr>
          <w:noProof/>
        </w:rPr>
        <w:fldChar w:fldCharType="begin"/>
      </w:r>
      <w:r w:rsidRPr="00596E44">
        <w:rPr>
          <w:noProof/>
          <w:lang w:val="en-US"/>
        </w:rPr>
        <w:instrText xml:space="preserve"> PAGEREF _Toc16102710 \h </w:instrText>
      </w:r>
      <w:r>
        <w:rPr>
          <w:noProof/>
        </w:rPr>
      </w:r>
      <w:r>
        <w:rPr>
          <w:noProof/>
        </w:rPr>
        <w:fldChar w:fldCharType="separate"/>
      </w:r>
      <w:r w:rsidRPr="00596E44">
        <w:rPr>
          <w:noProof/>
          <w:lang w:val="en-US"/>
        </w:rPr>
        <w:t>38</w:t>
      </w:r>
      <w:r>
        <w:rPr>
          <w:noProof/>
        </w:rPr>
        <w:fldChar w:fldCharType="end"/>
      </w:r>
    </w:p>
    <w:p w14:paraId="0AFE39E3" w14:textId="6D863BF9" w:rsidR="00085AE7" w:rsidRDefault="00085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_Toc16102711 \h </w:instrText>
      </w:r>
      <w:r>
        <w:rPr>
          <w:noProof/>
        </w:rPr>
      </w:r>
      <w:r>
        <w:rPr>
          <w:noProof/>
        </w:rPr>
        <w:fldChar w:fldCharType="separate"/>
      </w:r>
      <w:r>
        <w:rPr>
          <w:noProof/>
        </w:rPr>
        <w:t>39</w:t>
      </w:r>
      <w:r>
        <w:rPr>
          <w:noProof/>
        </w:rPr>
        <w:fldChar w:fldCharType="end"/>
      </w:r>
    </w:p>
    <w:p w14:paraId="55FF7C86" w14:textId="297C014D" w:rsidR="00085AE7" w:rsidRDefault="00085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_Toc16102712 \h </w:instrText>
      </w:r>
      <w:r>
        <w:rPr>
          <w:noProof/>
        </w:rPr>
      </w:r>
      <w:r>
        <w:rPr>
          <w:noProof/>
        </w:rPr>
        <w:fldChar w:fldCharType="separate"/>
      </w:r>
      <w:r>
        <w:rPr>
          <w:noProof/>
        </w:rPr>
        <w:t>41</w:t>
      </w:r>
      <w:r>
        <w:rPr>
          <w:noProof/>
        </w:rPr>
        <w:fldChar w:fldCharType="end"/>
      </w:r>
    </w:p>
    <w:p w14:paraId="45591053" w14:textId="66B19E84"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_Toc16102713 \h </w:instrText>
      </w:r>
      <w:r>
        <w:rPr>
          <w:noProof/>
        </w:rPr>
      </w:r>
      <w:r>
        <w:rPr>
          <w:noProof/>
        </w:rPr>
        <w:fldChar w:fldCharType="separate"/>
      </w:r>
      <w:r>
        <w:rPr>
          <w:noProof/>
        </w:rPr>
        <w:t>41</w:t>
      </w:r>
      <w:r>
        <w:rPr>
          <w:noProof/>
        </w:rPr>
        <w:fldChar w:fldCharType="end"/>
      </w:r>
    </w:p>
    <w:p w14:paraId="04D40C5C" w14:textId="77618ED5"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_Toc16102714 \h </w:instrText>
      </w:r>
      <w:r>
        <w:rPr>
          <w:noProof/>
        </w:rPr>
      </w:r>
      <w:r>
        <w:rPr>
          <w:noProof/>
        </w:rPr>
        <w:fldChar w:fldCharType="separate"/>
      </w:r>
      <w:r>
        <w:rPr>
          <w:noProof/>
        </w:rPr>
        <w:t>42</w:t>
      </w:r>
      <w:r>
        <w:rPr>
          <w:noProof/>
        </w:rPr>
        <w:fldChar w:fldCharType="end"/>
      </w:r>
    </w:p>
    <w:p w14:paraId="55EACE7B" w14:textId="71CB3775"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_Toc16102715 \h </w:instrText>
      </w:r>
      <w:r>
        <w:rPr>
          <w:noProof/>
        </w:rPr>
      </w:r>
      <w:r>
        <w:rPr>
          <w:noProof/>
        </w:rPr>
        <w:fldChar w:fldCharType="separate"/>
      </w:r>
      <w:r>
        <w:rPr>
          <w:noProof/>
        </w:rPr>
        <w:t>42</w:t>
      </w:r>
      <w:r>
        <w:rPr>
          <w:noProof/>
        </w:rPr>
        <w:fldChar w:fldCharType="end"/>
      </w:r>
    </w:p>
    <w:p w14:paraId="2C003334" w14:textId="67173411"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_Toc16102716 \h </w:instrText>
      </w:r>
      <w:r>
        <w:rPr>
          <w:noProof/>
        </w:rPr>
      </w:r>
      <w:r>
        <w:rPr>
          <w:noProof/>
        </w:rPr>
        <w:fldChar w:fldCharType="separate"/>
      </w:r>
      <w:r>
        <w:rPr>
          <w:noProof/>
        </w:rPr>
        <w:t>44</w:t>
      </w:r>
      <w:r>
        <w:rPr>
          <w:noProof/>
        </w:rPr>
        <w:fldChar w:fldCharType="end"/>
      </w:r>
    </w:p>
    <w:p w14:paraId="1EB928A9" w14:textId="4B8D925D"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_Toc16102717 \h </w:instrText>
      </w:r>
      <w:r>
        <w:rPr>
          <w:noProof/>
        </w:rPr>
      </w:r>
      <w:r>
        <w:rPr>
          <w:noProof/>
        </w:rPr>
        <w:fldChar w:fldCharType="separate"/>
      </w:r>
      <w:r>
        <w:rPr>
          <w:noProof/>
        </w:rPr>
        <w:t>48</w:t>
      </w:r>
      <w:r>
        <w:rPr>
          <w:noProof/>
        </w:rPr>
        <w:fldChar w:fldCharType="end"/>
      </w:r>
    </w:p>
    <w:p w14:paraId="40599BE8" w14:textId="68F93EA9" w:rsidR="00085AE7" w:rsidRDefault="00085AE7">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_Toc16102718 \h </w:instrText>
      </w:r>
      <w:r>
        <w:rPr>
          <w:noProof/>
        </w:rPr>
      </w:r>
      <w:r>
        <w:rPr>
          <w:noProof/>
        </w:rPr>
        <w:fldChar w:fldCharType="separate"/>
      </w:r>
      <w:r>
        <w:rPr>
          <w:noProof/>
        </w:rPr>
        <w:t>48</w:t>
      </w:r>
      <w:r>
        <w:rPr>
          <w:noProof/>
        </w:rPr>
        <w:fldChar w:fldCharType="end"/>
      </w:r>
    </w:p>
    <w:p w14:paraId="48BEFC2E" w14:textId="230D59F1"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_Toc16102719 \h </w:instrText>
      </w:r>
      <w:r>
        <w:rPr>
          <w:noProof/>
        </w:rPr>
      </w:r>
      <w:r>
        <w:rPr>
          <w:noProof/>
        </w:rPr>
        <w:fldChar w:fldCharType="separate"/>
      </w:r>
      <w:r>
        <w:rPr>
          <w:noProof/>
        </w:rPr>
        <w:t>53</w:t>
      </w:r>
      <w:r>
        <w:rPr>
          <w:noProof/>
        </w:rPr>
        <w:fldChar w:fldCharType="end"/>
      </w:r>
    </w:p>
    <w:p w14:paraId="61DD55F0" w14:textId="0CC3591B"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_Toc16102720 \h </w:instrText>
      </w:r>
      <w:r>
        <w:rPr>
          <w:noProof/>
        </w:rPr>
      </w:r>
      <w:r>
        <w:rPr>
          <w:noProof/>
        </w:rPr>
        <w:fldChar w:fldCharType="separate"/>
      </w:r>
      <w:r>
        <w:rPr>
          <w:noProof/>
        </w:rPr>
        <w:t>58</w:t>
      </w:r>
      <w:r>
        <w:rPr>
          <w:noProof/>
        </w:rPr>
        <w:fldChar w:fldCharType="end"/>
      </w:r>
    </w:p>
    <w:p w14:paraId="0336C13E" w14:textId="3A3DC6BD"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_Toc16102721 \h </w:instrText>
      </w:r>
      <w:r>
        <w:rPr>
          <w:noProof/>
        </w:rPr>
      </w:r>
      <w:r>
        <w:rPr>
          <w:noProof/>
        </w:rPr>
        <w:fldChar w:fldCharType="separate"/>
      </w:r>
      <w:r>
        <w:rPr>
          <w:noProof/>
        </w:rPr>
        <w:t>61</w:t>
      </w:r>
      <w:r>
        <w:rPr>
          <w:noProof/>
        </w:rPr>
        <w:fldChar w:fldCharType="end"/>
      </w:r>
    </w:p>
    <w:p w14:paraId="66A00DF6" w14:textId="28E9C438"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_Toc16102722 \h </w:instrText>
      </w:r>
      <w:r>
        <w:rPr>
          <w:noProof/>
        </w:rPr>
      </w:r>
      <w:r>
        <w:rPr>
          <w:noProof/>
        </w:rPr>
        <w:fldChar w:fldCharType="separate"/>
      </w:r>
      <w:r>
        <w:rPr>
          <w:noProof/>
        </w:rPr>
        <w:t>73</w:t>
      </w:r>
      <w:r>
        <w:rPr>
          <w:noProof/>
        </w:rPr>
        <w:fldChar w:fldCharType="end"/>
      </w:r>
    </w:p>
    <w:p w14:paraId="2544772E" w14:textId="5B95B4CF"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_Toc16102723 \h </w:instrText>
      </w:r>
      <w:r>
        <w:rPr>
          <w:noProof/>
        </w:rPr>
      </w:r>
      <w:r>
        <w:rPr>
          <w:noProof/>
        </w:rPr>
        <w:fldChar w:fldCharType="separate"/>
      </w:r>
      <w:r>
        <w:rPr>
          <w:noProof/>
        </w:rPr>
        <w:t>78</w:t>
      </w:r>
      <w:r>
        <w:rPr>
          <w:noProof/>
        </w:rPr>
        <w:fldChar w:fldCharType="end"/>
      </w:r>
    </w:p>
    <w:p w14:paraId="4E9CDDE7" w14:textId="21AC9AEE" w:rsidR="00085AE7" w:rsidRDefault="00085AE7">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_Toc16102724 \h </w:instrText>
      </w:r>
      <w:r>
        <w:rPr>
          <w:noProof/>
        </w:rPr>
      </w:r>
      <w:r>
        <w:rPr>
          <w:noProof/>
        </w:rPr>
        <w:fldChar w:fldCharType="separate"/>
      </w:r>
      <w:r>
        <w:rPr>
          <w:noProof/>
        </w:rPr>
        <w:t>78</w:t>
      </w:r>
      <w:r>
        <w:rPr>
          <w:noProof/>
        </w:rPr>
        <w:fldChar w:fldCharType="end"/>
      </w:r>
    </w:p>
    <w:p w14:paraId="72F9B79D" w14:textId="0267394C"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_Toc16102725 \h </w:instrText>
      </w:r>
      <w:r>
        <w:rPr>
          <w:noProof/>
        </w:rPr>
      </w:r>
      <w:r>
        <w:rPr>
          <w:noProof/>
        </w:rPr>
        <w:fldChar w:fldCharType="separate"/>
      </w:r>
      <w:r>
        <w:rPr>
          <w:noProof/>
        </w:rPr>
        <w:t>78</w:t>
      </w:r>
      <w:r>
        <w:rPr>
          <w:noProof/>
        </w:rPr>
        <w:fldChar w:fldCharType="end"/>
      </w:r>
    </w:p>
    <w:p w14:paraId="7105F3EC" w14:textId="4D286048"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_Toc16102726 \h </w:instrText>
      </w:r>
      <w:r>
        <w:rPr>
          <w:noProof/>
        </w:rPr>
      </w:r>
      <w:r>
        <w:rPr>
          <w:noProof/>
        </w:rPr>
        <w:fldChar w:fldCharType="separate"/>
      </w:r>
      <w:r>
        <w:rPr>
          <w:noProof/>
        </w:rPr>
        <w:t>92</w:t>
      </w:r>
      <w:r>
        <w:rPr>
          <w:noProof/>
        </w:rPr>
        <w:fldChar w:fldCharType="end"/>
      </w:r>
    </w:p>
    <w:p w14:paraId="0C6BA889" w14:textId="0CCDC6E7"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_Toc16102727 \h </w:instrText>
      </w:r>
      <w:r>
        <w:rPr>
          <w:noProof/>
        </w:rPr>
      </w:r>
      <w:r>
        <w:rPr>
          <w:noProof/>
        </w:rPr>
        <w:fldChar w:fldCharType="separate"/>
      </w:r>
      <w:r>
        <w:rPr>
          <w:noProof/>
        </w:rPr>
        <w:t>96</w:t>
      </w:r>
      <w:r>
        <w:rPr>
          <w:noProof/>
        </w:rPr>
        <w:fldChar w:fldCharType="end"/>
      </w:r>
    </w:p>
    <w:p w14:paraId="192D56BB" w14:textId="1F139C14" w:rsidR="00085AE7" w:rsidRDefault="00085AE7">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_Toc16102728 \h </w:instrText>
      </w:r>
      <w:r>
        <w:rPr>
          <w:noProof/>
        </w:rPr>
      </w:r>
      <w:r>
        <w:rPr>
          <w:noProof/>
        </w:rPr>
        <w:fldChar w:fldCharType="separate"/>
      </w:r>
      <w:r>
        <w:rPr>
          <w:noProof/>
        </w:rPr>
        <w:t>96</w:t>
      </w:r>
      <w:r>
        <w:rPr>
          <w:noProof/>
        </w:rPr>
        <w:fldChar w:fldCharType="end"/>
      </w:r>
    </w:p>
    <w:p w14:paraId="7B64F7EE" w14:textId="15DB408A"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_Toc16102729 \h </w:instrText>
      </w:r>
      <w:r>
        <w:rPr>
          <w:noProof/>
        </w:rPr>
      </w:r>
      <w:r>
        <w:rPr>
          <w:noProof/>
        </w:rPr>
        <w:fldChar w:fldCharType="separate"/>
      </w:r>
      <w:r>
        <w:rPr>
          <w:noProof/>
        </w:rPr>
        <w:t>97</w:t>
      </w:r>
      <w:r>
        <w:rPr>
          <w:noProof/>
        </w:rPr>
        <w:fldChar w:fldCharType="end"/>
      </w:r>
    </w:p>
    <w:p w14:paraId="6B8867E9" w14:textId="18957BBE" w:rsidR="00085AE7" w:rsidRDefault="00085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_Toc16102730 \h </w:instrText>
      </w:r>
      <w:r>
        <w:rPr>
          <w:noProof/>
        </w:rPr>
      </w:r>
      <w:r>
        <w:rPr>
          <w:noProof/>
        </w:rPr>
        <w:fldChar w:fldCharType="separate"/>
      </w:r>
      <w:r>
        <w:rPr>
          <w:noProof/>
        </w:rPr>
        <w:t>97</w:t>
      </w:r>
      <w:r>
        <w:rPr>
          <w:noProof/>
        </w:rPr>
        <w:fldChar w:fldCharType="end"/>
      </w:r>
    </w:p>
    <w:p w14:paraId="6B07389F" w14:textId="761ADC34" w:rsidR="00085AE7" w:rsidRDefault="00085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_Toc16102731 \h </w:instrText>
      </w:r>
      <w:r>
        <w:rPr>
          <w:noProof/>
        </w:rPr>
      </w:r>
      <w:r>
        <w:rPr>
          <w:noProof/>
        </w:rPr>
        <w:fldChar w:fldCharType="separate"/>
      </w:r>
      <w:r>
        <w:rPr>
          <w:noProof/>
        </w:rPr>
        <w:t>97</w:t>
      </w:r>
      <w:r>
        <w:rPr>
          <w:noProof/>
        </w:rPr>
        <w:fldChar w:fldCharType="end"/>
      </w:r>
    </w:p>
    <w:p w14:paraId="0F142A05" w14:textId="0CDA58C1" w:rsidR="00085AE7" w:rsidRDefault="00085AE7">
      <w:pPr>
        <w:pStyle w:val="Sumrio2"/>
        <w:tabs>
          <w:tab w:val="right" w:leader="dot" w:pos="9061"/>
        </w:tabs>
        <w:rPr>
          <w:rFonts w:asciiTheme="minorHAnsi" w:eastAsiaTheme="minorEastAsia" w:hAnsiTheme="minorHAnsi" w:cstheme="minorBidi"/>
          <w:caps w:val="0"/>
          <w:noProof/>
          <w:sz w:val="22"/>
          <w:szCs w:val="22"/>
          <w:lang w:eastAsia="pt-BR"/>
        </w:rPr>
      </w:pPr>
      <w:r w:rsidRPr="00596E44">
        <w:rPr>
          <w:noProof/>
        </w:rPr>
        <w:t>3.9</w:t>
      </w:r>
      <w:r>
        <w:rPr>
          <w:noProof/>
        </w:rPr>
        <w:tab/>
      </w:r>
      <w:r>
        <w:rPr>
          <w:noProof/>
        </w:rPr>
        <w:fldChar w:fldCharType="begin"/>
      </w:r>
      <w:r>
        <w:rPr>
          <w:noProof/>
        </w:rPr>
        <w:instrText xml:space="preserve"> PAGEREF _Toc16102732 \h </w:instrText>
      </w:r>
      <w:r>
        <w:rPr>
          <w:noProof/>
        </w:rPr>
      </w:r>
      <w:r>
        <w:rPr>
          <w:noProof/>
        </w:rPr>
        <w:fldChar w:fldCharType="separate"/>
      </w:r>
      <w:r>
        <w:rPr>
          <w:noProof/>
        </w:rPr>
        <w:t>99</w:t>
      </w:r>
      <w:r>
        <w:rPr>
          <w:noProof/>
        </w:rPr>
        <w:fldChar w:fldCharType="end"/>
      </w:r>
    </w:p>
    <w:p w14:paraId="139CB7D8" w14:textId="67AD72B1" w:rsidR="00085AE7" w:rsidRDefault="00085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_Toc16102733 \h </w:instrText>
      </w:r>
      <w:r>
        <w:rPr>
          <w:noProof/>
        </w:rPr>
      </w:r>
      <w:r>
        <w:rPr>
          <w:noProof/>
        </w:rPr>
        <w:fldChar w:fldCharType="separate"/>
      </w:r>
      <w:r>
        <w:rPr>
          <w:noProof/>
        </w:rPr>
        <w:t>100</w:t>
      </w:r>
      <w:r>
        <w:rPr>
          <w:noProof/>
        </w:rPr>
        <w:fldChar w:fldCharType="end"/>
      </w:r>
    </w:p>
    <w:p w14:paraId="7E458B84" w14:textId="23674470" w:rsidR="00085AE7" w:rsidRDefault="00085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_Toc16102734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16102690"/>
      <w:r w:rsidRPr="006A6D09">
        <w:rPr>
          <w:szCs w:val="24"/>
        </w:rPr>
        <w:lastRenderedPageBreak/>
        <w:t>INTRODUÇÃO</w:t>
      </w:r>
      <w:bookmarkEnd w:id="0"/>
      <w:bookmarkEnd w:id="1"/>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77777777" w:rsidR="00661406" w:rsidRDefault="009765C6" w:rsidP="00661406">
      <w:r>
        <w:t>Portanto o tema deste trabalho pode ser descrito como o desenvolvimento web com técnicas ágeis, por aliar o desenvolvimento de um ambiente web utilizando-se da metodologia ágil XP.</w:t>
      </w:r>
      <w:r w:rsidR="00953BC6">
        <w:t xml:space="preserve"> </w:t>
      </w:r>
      <w:r w:rsidR="007701B4">
        <w:t>Então busca-se resolver o seguinte problema, de entender como o XP pode apoiar no processo de desenvolvimento de um ambiente web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 w:name="_Ref528269096"/>
      <w:bookmarkStart w:id="3" w:name="_Toc16102691"/>
      <w:r>
        <w:lastRenderedPageBreak/>
        <w:t>Referencial teórico</w:t>
      </w:r>
      <w:bookmarkEnd w:id="2"/>
      <w:bookmarkEnd w:id="3"/>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 w:name="_Toc16102692"/>
      <w:r>
        <w:t xml:space="preserve">Educação </w:t>
      </w:r>
      <w:r w:rsidR="00D61CB9">
        <w:t>a distância – ambiente virtual</w:t>
      </w:r>
      <w:bookmarkEnd w:id="4"/>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 w:name="_Ref527667254"/>
      <w:bookmarkStart w:id="6" w:name="_Toc16102693"/>
      <w:r w:rsidRPr="00C119E4">
        <w:t>Metodologias/sistemas de apoio de ensino de idiomas</w:t>
      </w:r>
      <w:bookmarkEnd w:id="5"/>
      <w:bookmarkEnd w:id="6"/>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7" w:name="_Ref526524016"/>
      <w:r>
        <w:t xml:space="preserve">Figura </w:t>
      </w:r>
      <w:fldSimple w:instr=" SEQ Figura \* ARABIC ">
        <w:r w:rsidR="00483DF4">
          <w:rPr>
            <w:noProof/>
          </w:rPr>
          <w:t>1</w:t>
        </w:r>
      </w:fldSimple>
      <w:bookmarkEnd w:id="7"/>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fldSimple w:instr=" SEQ Figura \* ARABIC ">
        <w:r w:rsidR="00483DF4">
          <w:rPr>
            <w:noProof/>
          </w:rPr>
          <w:t>2</w:t>
        </w:r>
      </w:fldSimple>
      <w:bookmarkEnd w:id="8"/>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9" w:name="_Ref526523978"/>
      <w:r>
        <w:t xml:space="preserve">Figura </w:t>
      </w:r>
      <w:fldSimple w:instr=" SEQ Figura \* ARABIC ">
        <w:r w:rsidR="00483DF4">
          <w:rPr>
            <w:noProof/>
          </w:rPr>
          <w:t>3</w:t>
        </w:r>
      </w:fldSimple>
      <w:bookmarkEnd w:id="9"/>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 ocorre penalização ou eliminação de uma vida, 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10" w:name="_Ref526523959"/>
      <w:r>
        <w:lastRenderedPageBreak/>
        <w:t xml:space="preserve">Figura </w:t>
      </w:r>
      <w:fldSimple w:instr=" SEQ Figura \* ARABIC ">
        <w:r w:rsidR="00483DF4">
          <w:rPr>
            <w:noProof/>
          </w:rPr>
          <w:t>4</w:t>
        </w:r>
      </w:fldSimple>
      <w:bookmarkEnd w:id="10"/>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11" w:name="_Toc16102694"/>
      <w:r>
        <w:t>Desenvolvimento</w:t>
      </w:r>
      <w:r w:rsidR="00830B0E">
        <w:t xml:space="preserve"> e tecnologias</w:t>
      </w:r>
      <w:r>
        <w:t xml:space="preserve"> de </w:t>
      </w:r>
      <w:r w:rsidRPr="005329D1">
        <w:t>sistemas</w:t>
      </w:r>
      <w:r>
        <w:t xml:space="preserve"> Web</w:t>
      </w:r>
      <w:bookmarkEnd w:id="11"/>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12" w:name="_Toc16102695"/>
      <w:r>
        <w:t>Criptografia</w:t>
      </w:r>
      <w:r w:rsidR="00C04015">
        <w:t xml:space="preserve"> e controle de acesso</w:t>
      </w:r>
      <w:r w:rsidR="00F71835">
        <w:t>s</w:t>
      </w:r>
      <w:bookmarkEnd w:id="12"/>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370D5518" w:rsidR="00C87DBE" w:rsidRDefault="00C87DBE" w:rsidP="00FC0021">
      <w:pPr>
        <w:pStyle w:val="Legenda"/>
        <w:keepNext/>
      </w:pPr>
      <w:bookmarkStart w:id="13" w:name="_Ref526523937"/>
      <w:r>
        <w:t xml:space="preserve">Figura </w:t>
      </w:r>
      <w:fldSimple w:instr=" SEQ Figura \* ARABIC ">
        <w:r w:rsidR="00483DF4">
          <w:rPr>
            <w:noProof/>
          </w:rPr>
          <w:t>5</w:t>
        </w:r>
      </w:fldSimple>
      <w:bookmarkEnd w:id="13"/>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C</w:t>
      </w:r>
      <w:r w:rsidR="00D021B8">
        <w:t>hiaramonte</w:t>
      </w:r>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nhecendo o processo de cifragem</w:t>
      </w:r>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r w:rsidRPr="00FC0021">
        <w:rPr>
          <w:i/>
        </w:rPr>
        <w:t>hash</w:t>
      </w:r>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Assim as senhas dos usuários serão submetidas a um processo de segurança. Além disso o Laravel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14" w:name="_Toc16102696"/>
      <w:r>
        <w:t>Interação humano computador (IHC)</w:t>
      </w:r>
      <w:bookmarkEnd w:id="14"/>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15" w:name="_Ref526523912"/>
      <w:r>
        <w:t xml:space="preserve">Figura </w:t>
      </w:r>
      <w:fldSimple w:instr=" SEQ Figura \* ARABIC ">
        <w:r w:rsidR="00483DF4">
          <w:rPr>
            <w:noProof/>
          </w:rPr>
          <w:t>6</w:t>
        </w:r>
      </w:fldSimple>
      <w:bookmarkEnd w:id="15"/>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16" w:name="_Toc16102697"/>
      <w:r>
        <w:t>Engenharia de Software</w:t>
      </w:r>
      <w:bookmarkEnd w:id="16"/>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17" w:name="_Ref527140900"/>
      <w:r>
        <w:t xml:space="preserve">Figura </w:t>
      </w:r>
      <w:fldSimple w:instr=" SEQ Figura \* ARABIC ">
        <w:r w:rsidR="00483DF4">
          <w:rPr>
            <w:noProof/>
          </w:rPr>
          <w:t>7</w:t>
        </w:r>
      </w:fldSimple>
      <w:bookmarkEnd w:id="17"/>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8" w:name="_Toc16102698"/>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18"/>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19" w:name="_Ref527049055"/>
      <w:r>
        <w:t xml:space="preserve">Figura </w:t>
      </w:r>
      <w:fldSimple w:instr=" SEQ Figura \* ARABIC ">
        <w:r w:rsidR="00483DF4">
          <w:rPr>
            <w:noProof/>
          </w:rPr>
          <w:t>8</w:t>
        </w:r>
      </w:fldSimple>
      <w:bookmarkEnd w:id="19"/>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w:t>
      </w:r>
      <w:r w:rsidR="00B10B9F">
        <w:lastRenderedPageBreak/>
        <w:t xml:space="preserve">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20" w:name="_Ref527053242"/>
      <w:r>
        <w:t xml:space="preserve">Figura </w:t>
      </w:r>
      <w:fldSimple w:instr=" SEQ Figura \* ARABIC ">
        <w:r w:rsidR="00483DF4">
          <w:rPr>
            <w:noProof/>
          </w:rPr>
          <w:t>9</w:t>
        </w:r>
      </w:fldSimple>
      <w:bookmarkEnd w:id="20"/>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21" w:name="_Ref527053785"/>
      <w:r>
        <w:lastRenderedPageBreak/>
        <w:t xml:space="preserve">Figura </w:t>
      </w:r>
      <w:fldSimple w:instr=" SEQ Figura \* ARABIC ">
        <w:r w:rsidR="00483DF4">
          <w:rPr>
            <w:noProof/>
          </w:rPr>
          <w:t>10</w:t>
        </w:r>
      </w:fldSimple>
      <w:bookmarkEnd w:id="21"/>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22" w:name="_Ref527057497"/>
      <w:r>
        <w:t xml:space="preserve">Figura </w:t>
      </w:r>
      <w:fldSimple w:instr=" SEQ Figura \* ARABIC ">
        <w:r w:rsidR="00483DF4">
          <w:rPr>
            <w:noProof/>
          </w:rPr>
          <w:t>11</w:t>
        </w:r>
      </w:fldSimple>
      <w:bookmarkEnd w:id="22"/>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23" w:name="_Ref527059135"/>
      <w:r>
        <w:t xml:space="preserve">Figura </w:t>
      </w:r>
      <w:fldSimple w:instr=" SEQ Figura \* ARABIC ">
        <w:r w:rsidR="00483DF4">
          <w:rPr>
            <w:noProof/>
          </w:rPr>
          <w:t>13</w:t>
        </w:r>
      </w:fldSimple>
      <w:bookmarkEnd w:id="23"/>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24" w:name="_Ref528268444"/>
      <w:bookmarkStart w:id="25" w:name="_Toc16102699"/>
      <w:r>
        <w:t xml:space="preserve">Metodologia </w:t>
      </w:r>
      <w:r w:rsidR="00DD30FE">
        <w:t>Ágil</w:t>
      </w:r>
      <w:bookmarkEnd w:id="24"/>
      <w:bookmarkEnd w:id="25"/>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26" w:name="_Ref526797528"/>
      <w:r>
        <w:t xml:space="preserve">Figura </w:t>
      </w:r>
      <w:fldSimple w:instr=" SEQ Figura \* ARABIC ">
        <w:r w:rsidR="00483DF4">
          <w:rPr>
            <w:noProof/>
          </w:rPr>
          <w:t>14</w:t>
        </w:r>
      </w:fldSimple>
      <w:bookmarkEnd w:id="26"/>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27" w:name="_Ref527668666"/>
      <w:bookmarkStart w:id="28" w:name="_Toc16102700"/>
      <w:r w:rsidRPr="00952162">
        <w:rPr>
          <w:i/>
        </w:rPr>
        <w:t>Extreme Programming</w:t>
      </w:r>
      <w:r w:rsidR="00B26489">
        <w:t xml:space="preserve"> </w:t>
      </w:r>
      <w:r>
        <w:t>(XP)</w:t>
      </w:r>
      <w:bookmarkEnd w:id="27"/>
      <w:bookmarkEnd w:id="28"/>
    </w:p>
    <w:p w14:paraId="1535B8CA" w14:textId="77777777" w:rsidR="00393E6F" w:rsidRPr="008D625B" w:rsidRDefault="00393E6F" w:rsidP="00393E6F"/>
    <w:p w14:paraId="48FEE251" w14:textId="7777777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fldSimple w:instr=" SEQ Figura \* ARABIC ">
        <w:r w:rsidR="00483DF4">
          <w:rPr>
            <w:noProof/>
          </w:rPr>
          <w:t>15</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Hirama</w:t>
      </w:r>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29" w:name="_Toc16102701"/>
      <w:r>
        <w:t xml:space="preserve">Tecnologias para desenvolvimento </w:t>
      </w:r>
      <w:r w:rsidR="00D61CB9">
        <w:t>WEB</w:t>
      </w:r>
      <w:bookmarkEnd w:id="29"/>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0" w:name="_Toc16102702"/>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0"/>
    </w:p>
    <w:p w14:paraId="6FA39729" w14:textId="77777777" w:rsidR="00CA0AB3" w:rsidRPr="00D8016C" w:rsidRDefault="00CA0AB3" w:rsidP="00952162">
      <w:pPr>
        <w:rPr>
          <w:lang w:val="en-US"/>
        </w:rPr>
      </w:pPr>
    </w:p>
    <w:p w14:paraId="71EAE352" w14:textId="77777777"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31" w:name="_Ref526671958"/>
      <w:r>
        <w:t xml:space="preserve">Figura </w:t>
      </w:r>
      <w:fldSimple w:instr=" SEQ Figura \* ARABIC ">
        <w:r w:rsidR="00483DF4">
          <w:rPr>
            <w:noProof/>
          </w:rPr>
          <w:t>16</w:t>
        </w:r>
      </w:fldSimple>
      <w:bookmarkEnd w:id="31"/>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2" w:name="_Toc16102703"/>
      <w:r w:rsidRPr="00952162">
        <w:rPr>
          <w:i/>
        </w:rPr>
        <w:t>Cascading Style Sheets</w:t>
      </w:r>
      <w:r>
        <w:t xml:space="preserve"> (</w:t>
      </w:r>
      <w:r w:rsidR="00D61CB9" w:rsidRPr="003635FC">
        <w:t>CSS</w:t>
      </w:r>
      <w:r>
        <w:t>)</w:t>
      </w:r>
      <w:bookmarkEnd w:id="32"/>
    </w:p>
    <w:p w14:paraId="41EF115A" w14:textId="77777777" w:rsidR="00510265" w:rsidRDefault="00510265" w:rsidP="00510265"/>
    <w:p w14:paraId="0B79814A" w14:textId="77777777"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33" w:name="_Ref527141144"/>
      <w:r>
        <w:lastRenderedPageBreak/>
        <w:t xml:space="preserve">Figura </w:t>
      </w:r>
      <w:fldSimple w:instr=" SEQ Figura \* ARABIC ">
        <w:r w:rsidR="00483DF4">
          <w:rPr>
            <w:noProof/>
          </w:rPr>
          <w:t>17</w:t>
        </w:r>
      </w:fldSimple>
      <w:bookmarkEnd w:id="33"/>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34" w:name="_Ref527141178"/>
      <w:r>
        <w:t xml:space="preserve">Figura </w:t>
      </w:r>
      <w:fldSimple w:instr=" SEQ Figura \* ARABIC ">
        <w:r w:rsidR="00483DF4">
          <w:rPr>
            <w:noProof/>
          </w:rPr>
          <w:t>18</w:t>
        </w:r>
      </w:fldSimple>
      <w:bookmarkEnd w:id="34"/>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35" w:name="_Ref526690766"/>
    </w:p>
    <w:p w14:paraId="1ACE1E16" w14:textId="7D5A302E" w:rsidR="00130966" w:rsidRDefault="00130966" w:rsidP="00952162">
      <w:pPr>
        <w:pStyle w:val="Legenda"/>
        <w:keepNext/>
      </w:pPr>
      <w:bookmarkStart w:id="36" w:name="_Ref527141224"/>
      <w:r>
        <w:lastRenderedPageBreak/>
        <w:t xml:space="preserve">Figura </w:t>
      </w:r>
      <w:fldSimple w:instr=" SEQ Figura \* ARABIC ">
        <w:r w:rsidR="00483DF4">
          <w:rPr>
            <w:noProof/>
          </w:rPr>
          <w:t>19</w:t>
        </w:r>
      </w:fldSimple>
      <w:bookmarkEnd w:id="35"/>
      <w:bookmarkEnd w:id="36"/>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37" w:name="_Ref527043688"/>
      <w:r>
        <w:t xml:space="preserve">Figura </w:t>
      </w:r>
      <w:fldSimple w:instr=" SEQ Figura \* ARABIC ">
        <w:r w:rsidR="00483DF4">
          <w:rPr>
            <w:noProof/>
          </w:rPr>
          <w:t>20</w:t>
        </w:r>
      </w:fldSimple>
      <w:bookmarkEnd w:id="37"/>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38" w:name="_Ref526690737"/>
      <w:r>
        <w:lastRenderedPageBreak/>
        <w:t xml:space="preserve">Figura </w:t>
      </w:r>
      <w:fldSimple w:instr=" SEQ Figura \* ARABIC ">
        <w:r w:rsidR="00483DF4">
          <w:rPr>
            <w:noProof/>
          </w:rPr>
          <w:t>21</w:t>
        </w:r>
      </w:fldSimple>
      <w:bookmarkEnd w:id="38"/>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39" w:name="_Toc16102704"/>
      <w:r>
        <w:t>MaterializeCSS</w:t>
      </w:r>
      <w:bookmarkEnd w:id="39"/>
    </w:p>
    <w:p w14:paraId="3AE3CD20" w14:textId="77777777" w:rsidR="00705B26" w:rsidRDefault="00705B26" w:rsidP="00705B26"/>
    <w:p w14:paraId="504128E1" w14:textId="77777777" w:rsidR="00705B26" w:rsidRPr="00FD0909" w:rsidRDefault="006C52DB" w:rsidP="00705B26">
      <w:r>
        <w:t>O MaterializeCSS</w:t>
      </w:r>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0" w:name="_Toc16102705"/>
      <w:r w:rsidRPr="003635FC">
        <w:t>J</w:t>
      </w:r>
      <w:r w:rsidR="0034001E" w:rsidRPr="003635FC">
        <w:t>ava</w:t>
      </w:r>
      <w:r w:rsidRPr="003635FC">
        <w:t>S</w:t>
      </w:r>
      <w:r w:rsidR="0034001E" w:rsidRPr="003635FC">
        <w:t>cript</w:t>
      </w:r>
      <w:r w:rsidR="004B14A6">
        <w:t xml:space="preserve"> (JS)</w:t>
      </w:r>
      <w:bookmarkEnd w:id="40"/>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1" w:name="_Ref527139744"/>
      <w:bookmarkStart w:id="42" w:name="_Ref526686669"/>
      <w:r>
        <w:t xml:space="preserve">Figura </w:t>
      </w:r>
      <w:fldSimple w:instr=" SEQ Figura \* ARABIC ">
        <w:r w:rsidR="00483DF4">
          <w:rPr>
            <w:noProof/>
          </w:rPr>
          <w:t>22</w:t>
        </w:r>
      </w:fldSimple>
      <w:bookmarkEnd w:id="41"/>
      <w:r>
        <w:t xml:space="preserve"> - Exemplo de uso do </w:t>
      </w:r>
      <w:r w:rsidR="00A95801">
        <w:rPr>
          <w:noProof/>
        </w:rPr>
        <w:t>JavaScript</w:t>
      </w:r>
      <w:r w:rsidR="00A95801">
        <w:t xml:space="preserve"> </w:t>
      </w:r>
      <w:r>
        <w:t>diretamente no HTML</w:t>
      </w:r>
      <w:bookmarkEnd w:id="42"/>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utilizando o SublimeText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3" w:name="_Ref526686696"/>
      <w:r>
        <w:t xml:space="preserve">Figura </w:t>
      </w:r>
      <w:fldSimple w:instr=" SEQ Figura \* ARABIC ">
        <w:r w:rsidR="00483DF4">
          <w:rPr>
            <w:noProof/>
          </w:rPr>
          <w:t>23</w:t>
        </w:r>
      </w:fldSimple>
      <w:bookmarkEnd w:id="43"/>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4" w:name="_Toc16102706"/>
      <w:r>
        <w:t>TypeScript</w:t>
      </w:r>
      <w:bookmarkEnd w:id="44"/>
    </w:p>
    <w:p w14:paraId="25988E4F" w14:textId="77777777" w:rsidR="0041581A" w:rsidRDefault="0041581A" w:rsidP="0041581A">
      <w:r>
        <w:t>O TypeScript, ou TS, é um “superconjunto” ou “</w:t>
      </w:r>
      <w:r w:rsidRPr="0041581A">
        <w:rPr>
          <w:i/>
        </w:rPr>
        <w:t>superset</w:t>
      </w:r>
      <w:r>
        <w:t xml:space="preserve">” em inglês da linguagem JavaScript. Isso significa que o TS serve para agregar funcionalidades e melhorias a linguagem </w:t>
      </w:r>
      <w:r>
        <w:lastRenderedPageBreak/>
        <w:t xml:space="preserve">JavaScript como o exemplo a criação de classes, objetos e atributos das classes como herança e polimorfismo. Porém o que se destaca mais no TypeScript em diferença ao JavaScript é a tipagem dos dados, onde em um Script TypeScript os dados devem ser tipados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r w:rsidRPr="00D534F8">
        <w:rPr>
          <w:i/>
        </w:rPr>
        <w:t>string</w:t>
      </w:r>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AB46755" w:rsidR="00A1768E" w:rsidRDefault="00A1768E" w:rsidP="00A1768E">
      <w:pPr>
        <w:pStyle w:val="Legenda"/>
        <w:keepNext/>
      </w:pPr>
      <w:r>
        <w:t xml:space="preserve">Figura </w:t>
      </w:r>
      <w:fldSimple w:instr=" SEQ Figura \* ARABIC ">
        <w:r w:rsidR="00483DF4">
          <w:rPr>
            <w:noProof/>
          </w:rPr>
          <w:t>24</w:t>
        </w:r>
      </w:fldSimple>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Fonte: PRÓPRIA, utilizando o Visual Studio Code.</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TypeScript para JavaScript que é entendido pelos navegadores. Além disso esse processo de compilação, também conhecido como “transpilação”, converte o EcmaScript 6 que é a versão mais atual do JavaScript em uma versão ao qual a maioria dos navegadores interpreta que é a EcmaScript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5" w:name="_Toc16102707"/>
      <w:r>
        <w:t>Angular</w:t>
      </w:r>
      <w:bookmarkEnd w:id="45"/>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r w:rsidR="00676588" w:rsidRPr="00676588">
        <w:rPr>
          <w:i/>
        </w:rPr>
        <w:t>frontend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6" w:name="_Toc16102708"/>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46"/>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7" w:name="_Ref526523847"/>
      <w:r>
        <w:lastRenderedPageBreak/>
        <w:t xml:space="preserve">Figura </w:t>
      </w:r>
      <w:fldSimple w:instr=" SEQ Figura \* ARABIC ">
        <w:r w:rsidR="00483DF4">
          <w:rPr>
            <w:noProof/>
          </w:rPr>
          <w:t>25</w:t>
        </w:r>
      </w:fldSimple>
      <w:bookmarkEnd w:id="47"/>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Laravel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 w:name="_Ref526533823"/>
      <w:bookmarkStart w:id="49" w:name="_Toc16102709"/>
      <w:r w:rsidRPr="00952162">
        <w:rPr>
          <w:i/>
        </w:rPr>
        <w:t>Framework</w:t>
      </w:r>
      <w:r>
        <w:t xml:space="preserve"> </w:t>
      </w:r>
      <w:r w:rsidR="00D61CB9" w:rsidRPr="003635FC">
        <w:t>Laravel</w:t>
      </w:r>
      <w:bookmarkEnd w:id="48"/>
      <w:bookmarkEnd w:id="49"/>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50" w:name="_Toc16102710"/>
      <w:r w:rsidRPr="00596E44">
        <w:rPr>
          <w:i/>
          <w:lang w:val="en-US"/>
        </w:rPr>
        <w:t>Representational State Transfer Application Programming Interfaces</w:t>
      </w:r>
      <w:r w:rsidRPr="00596E44">
        <w:rPr>
          <w:lang w:val="en-US"/>
        </w:rPr>
        <w:t xml:space="preserve"> (API REST)</w:t>
      </w:r>
      <w:bookmarkEnd w:id="50"/>
    </w:p>
    <w:p w14:paraId="08B7394B" w14:textId="77777777" w:rsidR="00F97B7F" w:rsidRPr="00596E44" w:rsidRDefault="00F97B7F" w:rsidP="00F97B7F">
      <w:pPr>
        <w:rPr>
          <w:iCs/>
          <w:lang w:val="en-US"/>
        </w:rPr>
      </w:pPr>
    </w:p>
    <w:p w14:paraId="781DA21F" w14:textId="77777777" w:rsidR="00F97B7F" w:rsidRDefault="00883E88" w:rsidP="00F97B7F">
      <w:r>
        <w:t xml:space="preserve">Segundo Massé (2012) o termo </w:t>
      </w:r>
      <w:r w:rsidRPr="00596E44">
        <w:rPr>
          <w:i/>
        </w:rPr>
        <w:t>Representional State Transfer</w:t>
      </w:r>
      <w:r>
        <w:rPr>
          <w:i/>
        </w:rPr>
        <w:t xml:space="preserve"> </w:t>
      </w:r>
      <w:r>
        <w:t xml:space="preserve">(REST) surgiu devido a necessidade </w:t>
      </w:r>
      <w:r w:rsidR="00AE608D">
        <w:t xml:space="preserve">de se ter outros verbos </w:t>
      </w:r>
      <w:r w:rsidR="00AE608D" w:rsidRPr="00596E44">
        <w:rPr>
          <w:i/>
        </w:rPr>
        <w:t>Hyper Text Transfer Protocol</w:t>
      </w:r>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r w:rsidRPr="00596E44">
        <w:rPr>
          <w:i/>
        </w:rPr>
        <w:t>Application Programming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r w:rsidRPr="00596E44">
        <w:rPr>
          <w:i/>
        </w:rPr>
        <w:t>frontend</w:t>
      </w:r>
      <w:r>
        <w:t xml:space="preserve"> (Angular), e outro no </w:t>
      </w:r>
      <w:r w:rsidRPr="00596E44">
        <w:rPr>
          <w:i/>
        </w:rPr>
        <w:t>backend</w:t>
      </w:r>
      <w:r>
        <w:t xml:space="preserve"> (Laravel). Então a aplicação Angular conforme descrita rodará </w:t>
      </w:r>
      <w:r>
        <w:lastRenderedPageBreak/>
        <w:t xml:space="preserve">diretamente no browser do usuário. Para que essa aplicação consiga comunicar-se com a base de dados será 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fldSimple w:instr=" SEQ Figura \* ARABIC ">
        <w:r>
          <w:rPr>
            <w:noProof/>
          </w:rPr>
          <w:t>26</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51" w:name="_Toc16102711"/>
      <w:r w:rsidRPr="00BB49CF">
        <w:t>Sistema de Gerenciamento de Banco de Dados</w:t>
      </w:r>
      <w:r w:rsidR="00773355">
        <w:t xml:space="preserve"> (MySQL)</w:t>
      </w:r>
      <w:bookmarkEnd w:id="51"/>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52" w:name="_Ref526697739"/>
      <w:r>
        <w:t xml:space="preserve">Figura </w:t>
      </w:r>
      <w:fldSimple w:instr=" SEQ Figura \* ARABIC ">
        <w:r w:rsidR="00483DF4">
          <w:rPr>
            <w:noProof/>
          </w:rPr>
          <w:t>27</w:t>
        </w:r>
      </w:fldSimple>
      <w:bookmarkEnd w:id="52"/>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3" w:name="_Toc16102712"/>
      <w:r>
        <w:lastRenderedPageBreak/>
        <w:t xml:space="preserve">desenvolvimento do </w:t>
      </w:r>
      <w:r w:rsidR="00B265CE">
        <w:t>ambiente</w:t>
      </w:r>
      <w:r>
        <w:t xml:space="preserve"> proposto</w:t>
      </w:r>
      <w:bookmarkEnd w:id="5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54" w:name="_Toc16102713"/>
      <w:r>
        <w:t>Ferramentas de desenvolvimento utilizadas</w:t>
      </w:r>
      <w:bookmarkEnd w:id="54"/>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r w:rsidRPr="00596E44">
        <w:rPr>
          <w:i/>
        </w:rPr>
        <w:t>frontend</w:t>
      </w:r>
      <w:r>
        <w:t xml:space="preserve"> e o </w:t>
      </w:r>
      <w:r w:rsidRPr="00596E44">
        <w:rPr>
          <w:i/>
        </w:rPr>
        <w:t>backend</w:t>
      </w:r>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r w:rsidRPr="00596E44">
        <w:rPr>
          <w:i/>
        </w:rPr>
        <w:t>frontend</w:t>
      </w:r>
      <w:r>
        <w:t xml:space="preserve"> foi-se utilizado o framework Angular na versão</w:t>
      </w:r>
      <w:r w:rsidR="00F21104">
        <w:t xml:space="preserve"> </w:t>
      </w:r>
      <w:r>
        <w:t xml:space="preserve">7.1.4 a versão mais atual na data em que se iniciou o desenvolvimento, tal como o TypeScript que se utilizou a versão 3.1.6. </w:t>
      </w:r>
      <w:r w:rsidR="00DF48AC">
        <w:t>Utilizando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Para o backend foi-se utilizado o</w:t>
      </w:r>
      <w:r w:rsidR="00646DE8">
        <w:t xml:space="preserve"> framework</w:t>
      </w:r>
      <w:r>
        <w:t xml:space="preserve"> Laravel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Laravel foi utilizado como API sendo o intermédio entre o </w:t>
      </w:r>
      <w:r w:rsidR="00646DE8" w:rsidRPr="00596E44">
        <w:rPr>
          <w:i/>
        </w:rPr>
        <w:t>frontend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77777777" w:rsidR="00554CCC" w:rsidRDefault="00554CCC">
      <w:r>
        <w:t xml:space="preserve">Para a modelagem de processos, foi-se utilizado o Bizagi Modeler,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r w:rsidRPr="00596E44">
        <w:rPr>
          <w:i/>
        </w:rPr>
        <w:t>frontend</w:t>
      </w:r>
      <w:r>
        <w:t xml:space="preserve"> e outra para o </w:t>
      </w:r>
      <w:r w:rsidRPr="00596E44">
        <w:rPr>
          <w:i/>
        </w:rPr>
        <w:t>backend</w:t>
      </w:r>
      <w:r>
        <w:t xml:space="preserve">. Para a primeira foi-se utilizada o Visual Studio Code (VSCODE) da Microsoft, pois apoia o desenvolvimento em TypeScript auxiliando em complementação de nomes de funções e pacotes. É uma solução gratuita e completa, pois conta com uma comunidade que desenvolve uma série de plugins que auxiliam vários processos de desenvolvimento. Já para o </w:t>
      </w:r>
      <w:r w:rsidRPr="00596E44">
        <w:rPr>
          <w:i/>
        </w:rPr>
        <w:t>backend</w:t>
      </w:r>
      <w:r>
        <w:t xml:space="preserve"> utilizou-se uma ferramenta paga chamada PHP Storm.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55" w:name="_Toc16102714"/>
      <w:r>
        <w:t>Estruturação do sistema</w:t>
      </w:r>
      <w:bookmarkEnd w:id="55"/>
    </w:p>
    <w:p w14:paraId="0F5E32CC" w14:textId="77777777" w:rsidR="009A2E13" w:rsidRDefault="009A2E13" w:rsidP="009A2E13"/>
    <w:p w14:paraId="2BCF6B77" w14:textId="562B0710" w:rsidR="009A2E13" w:rsidRDefault="009A2E13" w:rsidP="009A2E13">
      <w:r w:rsidRPr="00596E44">
        <w:rPr>
          <w:highlight w:val="cyan"/>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6" w:name="_Toc16102715"/>
      <w:r>
        <w:t>Diagrama de banco de dados</w:t>
      </w:r>
      <w:bookmarkEnd w:id="56"/>
    </w:p>
    <w:p w14:paraId="22B4D6FC" w14:textId="77777777" w:rsidR="009A2E13" w:rsidRDefault="009A2E13" w:rsidP="009A2E13"/>
    <w:p w14:paraId="0EA83B78" w14:textId="77777777" w:rsidR="009A2E13" w:rsidRPr="00596E44" w:rsidRDefault="009A2E13" w:rsidP="009A2E13">
      <w:pPr>
        <w:rPr>
          <w:highlight w:val="cyan"/>
        </w:rPr>
      </w:pPr>
      <w:r w:rsidRPr="00596E44">
        <w:rPr>
          <w:highlight w:val="cyan"/>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p>
    <w:p w14:paraId="66FE2DBA" w14:textId="77777777" w:rsidR="009A2E13" w:rsidRPr="00596E44" w:rsidRDefault="009A2E13" w:rsidP="009A2E13">
      <w:pPr>
        <w:rPr>
          <w:highlight w:val="cyan"/>
        </w:rPr>
      </w:pPr>
      <w:r w:rsidRPr="00596E44">
        <w:rPr>
          <w:highlight w:val="cyan"/>
        </w:rPr>
        <w:t xml:space="preserve">A figura x representa o modelo de banco de dados relacional do primeiro release. Nota-se primeiramente ao observar a figura que as tabelas têm seus nomes no idioma inglês. </w:t>
      </w:r>
      <w:r w:rsidRPr="00596E44">
        <w:rPr>
          <w:highlight w:val="cyan"/>
        </w:rPr>
        <w:lastRenderedPageBreak/>
        <w:t xml:space="preserve">Isso se dá para uma melhor adequação ao Laravel que reconhece os nomes das tabelas em seu </w:t>
      </w:r>
      <w:r w:rsidRPr="00596E44">
        <w:rPr>
          <w:i/>
          <w:highlight w:val="cyan"/>
        </w:rPr>
        <w:t>Models</w:t>
      </w:r>
      <w:r w:rsidRPr="00596E44">
        <w:rPr>
          <w:highlight w:val="cyan"/>
        </w:rPr>
        <w:t xml:space="preserve"> e acrescenta a pluralização através do idioma inglês. Se o </w:t>
      </w:r>
      <w:r w:rsidRPr="00596E44">
        <w:rPr>
          <w:i/>
          <w:highlight w:val="cyan"/>
        </w:rPr>
        <w:t>model</w:t>
      </w:r>
      <w:r w:rsidRPr="00596E44">
        <w:rPr>
          <w:highlight w:val="cyan"/>
        </w:rPr>
        <w:t xml:space="preserve"> se chama </w:t>
      </w:r>
      <w:r w:rsidRPr="00596E44">
        <w:rPr>
          <w:i/>
          <w:highlight w:val="cyan"/>
        </w:rPr>
        <w:t>User</w:t>
      </w:r>
      <w:r w:rsidRPr="00596E44">
        <w:rPr>
          <w:highlight w:val="cyan"/>
        </w:rPr>
        <w:t xml:space="preserve">, o Laravel automaticamente entende que deve procurar na base de dados uma tabela com nome </w:t>
      </w:r>
      <w:r w:rsidRPr="00596E44">
        <w:rPr>
          <w:i/>
          <w:highlight w:val="cyan"/>
        </w:rPr>
        <w:t>users</w:t>
      </w:r>
      <w:r w:rsidRPr="00596E44">
        <w:rPr>
          <w:highlight w:val="cyan"/>
        </w:rPr>
        <w:t xml:space="preserve">. Porém isso pode ser mudado na configuração do Laravel, mas a escolha do idioma inglês poupa esse tempo de trocar as configurações de cada </w:t>
      </w:r>
      <w:r w:rsidRPr="00596E44">
        <w:rPr>
          <w:i/>
          <w:highlight w:val="cyan"/>
        </w:rPr>
        <w:t>model</w:t>
      </w:r>
      <w:r w:rsidRPr="00596E44">
        <w:rPr>
          <w:highlight w:val="cyan"/>
        </w:rPr>
        <w:t>. Outro motivo pela escolha do idioma inglês se dá pelo pensamento de expandir esse projeto no futuro, então para padronizar deixou-se os nomes em inglês e seguindo o padrão do Laravel.</w:t>
      </w:r>
    </w:p>
    <w:p w14:paraId="402D2F2F" w14:textId="77777777" w:rsidR="009A2E13" w:rsidRPr="00596E44" w:rsidRDefault="009A2E13" w:rsidP="009A2E13">
      <w:pPr>
        <w:rPr>
          <w:highlight w:val="cyan"/>
        </w:rPr>
      </w:pPr>
      <w:r w:rsidRPr="00596E44">
        <w:rPr>
          <w:highlight w:val="cyan"/>
        </w:rPr>
        <w:t>Como dito nos parágrafos anteriores, a confecção das tabelas foi feita através de entrevistas aos professores e gestores da escola. Tem-se a tabela base de usuários (</w:t>
      </w:r>
      <w:r w:rsidRPr="00596E44">
        <w:rPr>
          <w:i/>
          <w:highlight w:val="cyan"/>
        </w:rPr>
        <w:t>users</w:t>
      </w:r>
      <w:r w:rsidRPr="00596E44">
        <w:rPr>
          <w:highlight w:val="cyan"/>
        </w:rPr>
        <w:t>) que se relaciona com diversas tabelas, um desses relacionamentos é com a tabela de perfis (</w:t>
      </w:r>
      <w:r w:rsidRPr="00596E44">
        <w:rPr>
          <w:i/>
          <w:highlight w:val="cyan"/>
        </w:rPr>
        <w:t>roles</w:t>
      </w:r>
      <w:r w:rsidRPr="00596E44">
        <w:rPr>
          <w:highlight w:val="cyan"/>
        </w:rPr>
        <w:t>) que dita qual perfil o usuário tem. Além disso a tabela de usuários também se relaciona com a tabela de turmas (</w:t>
      </w:r>
      <w:r w:rsidRPr="00596E44">
        <w:rPr>
          <w:i/>
          <w:highlight w:val="cyan"/>
        </w:rPr>
        <w:t>groups</w:t>
      </w:r>
      <w:r w:rsidRPr="00596E44">
        <w:rPr>
          <w:highlight w:val="cyan"/>
        </w:rPr>
        <w:t>), de duas maneiras uma sendo aluno e outro um usuário professor. Por último a tabela de usuário se relaciona com a tabela de dúvidas (</w:t>
      </w:r>
      <w:r w:rsidRPr="00596E44">
        <w:rPr>
          <w:i/>
          <w:highlight w:val="cyan"/>
        </w:rPr>
        <w:t>doubts</w:t>
      </w:r>
      <w:r w:rsidRPr="00596E44">
        <w:rPr>
          <w:highlight w:val="cyan"/>
        </w:rPr>
        <w:t>). Esse relacionamento se trata de uma dúvida de um aluno.</w:t>
      </w:r>
    </w:p>
    <w:p w14:paraId="2077E628" w14:textId="77777777" w:rsidR="009A2E13" w:rsidRPr="00596E44" w:rsidRDefault="009A2E13" w:rsidP="009A2E13">
      <w:pPr>
        <w:rPr>
          <w:highlight w:val="cyan"/>
        </w:rPr>
      </w:pPr>
      <w:r w:rsidRPr="00596E44">
        <w:rPr>
          <w:highlight w:val="cyan"/>
        </w:rPr>
        <w:t>Quanto as turmas, podem-se relacionar com os eventos (</w:t>
      </w:r>
      <w:r w:rsidRPr="00596E44">
        <w:rPr>
          <w:i/>
          <w:highlight w:val="cyan"/>
        </w:rPr>
        <w:t>events</w:t>
      </w:r>
      <w:r w:rsidRPr="00596E44">
        <w:rPr>
          <w:highlight w:val="cyan"/>
        </w:rPr>
        <w:t xml:space="preserve">), já que um evento pode ou não pertencer a uma turma. O atributo </w:t>
      </w:r>
      <w:r w:rsidRPr="00596E44">
        <w:rPr>
          <w:i/>
          <w:highlight w:val="cyan"/>
        </w:rPr>
        <w:t>public</w:t>
      </w:r>
      <w:r w:rsidRPr="00596E44">
        <w:rPr>
          <w:highlight w:val="cyan"/>
        </w:rPr>
        <w:t xml:space="preserve"> da tabela de eventos, indica se o evento foi cadastrado para uma turma em específico ou para toda a escola.</w:t>
      </w:r>
    </w:p>
    <w:p w14:paraId="32C55C55" w14:textId="77777777" w:rsidR="009A2E13" w:rsidRPr="00596E44" w:rsidRDefault="009A2E13" w:rsidP="009A2E13">
      <w:pPr>
        <w:rPr>
          <w:highlight w:val="cyan"/>
        </w:rPr>
      </w:pPr>
      <w:r w:rsidRPr="00596E44">
        <w:rPr>
          <w:highlight w:val="cyan"/>
        </w:rPr>
        <w:t>Tem-se ainda a tabela de permissões (</w:t>
      </w:r>
      <w:r w:rsidRPr="00596E44">
        <w:rPr>
          <w:i/>
          <w:highlight w:val="cyan"/>
        </w:rPr>
        <w:t>permissions</w:t>
      </w:r>
      <w:r w:rsidRPr="00596E44">
        <w:rPr>
          <w:highlight w:val="cyan"/>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p>
    <w:p w14:paraId="5873ED83" w14:textId="77777777" w:rsidR="009A2E13" w:rsidRDefault="009A2E13" w:rsidP="009A2E13">
      <w:r w:rsidRPr="00596E44">
        <w:rPr>
          <w:highlight w:val="cyan"/>
        </w:rPr>
        <w:t>Tem-se a tabela de materiais (</w:t>
      </w:r>
      <w:r w:rsidRPr="00596E44">
        <w:rPr>
          <w:i/>
          <w:highlight w:val="cyan"/>
        </w:rPr>
        <w:t>materials</w:t>
      </w:r>
      <w:r w:rsidRPr="00596E44">
        <w:rPr>
          <w:highlight w:val="cyan"/>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p>
    <w:p w14:paraId="726BA31D" w14:textId="77777777" w:rsidR="009A2E13" w:rsidRDefault="009A2E13" w:rsidP="009A2E13"/>
    <w:p w14:paraId="265D7849" w14:textId="77777777" w:rsidR="009A2E13" w:rsidRDefault="009A2E13" w:rsidP="009A2E13">
      <w:pPr>
        <w:ind w:firstLine="0"/>
      </w:pPr>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p>
    <w:p w14:paraId="6ADC5FF5" w14:textId="77777777" w:rsidR="009A2E13" w:rsidRDefault="009A2E13" w:rsidP="009A2E13"/>
    <w:p w14:paraId="235A393C" w14:textId="77777777" w:rsidR="009A2E13" w:rsidRDefault="009A2E13" w:rsidP="009A2E13"/>
    <w:p w14:paraId="575276C1" w14:textId="77777777" w:rsidR="009A2E13" w:rsidRDefault="009A2E13" w:rsidP="009A2E13"/>
    <w:p w14:paraId="11A2C0A7" w14:textId="77777777" w:rsidR="009A2E13" w:rsidRDefault="009A2E13" w:rsidP="00596E44">
      <w:pPr>
        <w:pStyle w:val="Ttulo2"/>
      </w:pPr>
      <w:bookmarkStart w:id="57" w:name="_Toc16102716"/>
      <w:r>
        <w:t>Diagrama de processos</w:t>
      </w:r>
      <w:bookmarkEnd w:id="57"/>
    </w:p>
    <w:p w14:paraId="2BC587C8" w14:textId="77777777" w:rsidR="009A2E13" w:rsidRDefault="009A2E13" w:rsidP="009A2E13"/>
    <w:p w14:paraId="7D55B990" w14:textId="586096E0" w:rsidR="007216C5" w:rsidRDefault="009A2E13" w:rsidP="00596E44">
      <w:pPr>
        <w:ind w:firstLine="0"/>
      </w:pPr>
      <w:r w:rsidRPr="00596E44">
        <w:rPr>
          <w:highlight w:val="cyan"/>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596E44">
        <w:rPr>
          <w:highlight w:val="cyan"/>
        </w:rPr>
        <w:lastRenderedPageBreak/>
        <w:t>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2">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RDefault="00FB122B" w:rsidP="00596E44"/>
    <w:p w14:paraId="752C125A" w14:textId="77777777" w:rsidR="009A2E13" w:rsidRDefault="009A2E13" w:rsidP="009A2E13">
      <w:pPr>
        <w:ind w:firstLine="0"/>
      </w:pPr>
    </w:p>
    <w:p w14:paraId="36C8F8D0" w14:textId="77777777" w:rsidR="009A2E13" w:rsidRDefault="009A2E13" w:rsidP="009A2E13">
      <w:pPr>
        <w:pStyle w:val="Ttulo2"/>
      </w:pPr>
      <w:r>
        <w:t xml:space="preserve"> </w:t>
      </w:r>
      <w:bookmarkStart w:id="58" w:name="_Toc16102717"/>
      <w:r>
        <w:t>Release 1 – Cadastros Básicos</w:t>
      </w:r>
      <w:bookmarkEnd w:id="58"/>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9" w:name="_Toc16102718"/>
      <w:r>
        <w:t>Sistema desenvolvido</w:t>
      </w:r>
      <w:bookmarkEnd w:id="59"/>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7331" cy="2674323"/>
                    </a:xfrm>
                    <a:prstGeom prst="rect">
                      <a:avLst/>
                    </a:prstGeom>
                  </pic:spPr>
                </pic:pic>
              </a:graphicData>
            </a:graphic>
          </wp:inline>
        </w:drawing>
      </w:r>
    </w:p>
    <w:p w14:paraId="462AE7D1" w14:textId="77777777" w:rsidR="003B49D8" w:rsidRDefault="003B49D8" w:rsidP="00506933">
      <w:pPr>
        <w:ind w:firstLine="0"/>
        <w:jc w:val="center"/>
      </w:pPr>
    </w:p>
    <w:p w14:paraId="770C2599" w14:textId="77777777" w:rsidR="003B49D8" w:rsidRDefault="003B49D8" w:rsidP="003B49D8">
      <w:r>
        <w:t xml:space="preserve">Deve-se ressaltar, como discutido na </w:t>
      </w:r>
      <w:r w:rsidRPr="00596E44">
        <w:rPr>
          <w:highlight w:val="red"/>
        </w:rPr>
        <w:t>seção X</w:t>
      </w:r>
      <w:r>
        <w:t xml:space="preserve"> os dados sensíveis, como a senha do usuário passaram por um processo de criptografia utilizado pelo Laravel, possibilitando assim a segurança dos dados. Porém por se tratar de uma aplicação que une um </w:t>
      </w:r>
      <w:r w:rsidRPr="00596E44">
        <w:rPr>
          <w:i/>
        </w:rPr>
        <w:t>backend</w:t>
      </w:r>
      <w:r>
        <w:t xml:space="preserve"> e </w:t>
      </w:r>
      <w:r w:rsidRPr="00596E44">
        <w:rPr>
          <w:i/>
        </w:rPr>
        <w:t>frontend</w:t>
      </w:r>
      <w:r>
        <w:t xml:space="preserve"> gerenciado por frameworks diferentes se fez necessário em alguns momentos criptografar os dados em que as duas aplicações conversam. Porém se faz necessário recuperar a informação no estado anterior a criptografia, então surge o processo de criptografia como sugerido na </w:t>
      </w:r>
      <w:r w:rsidRPr="00596E44">
        <w:rPr>
          <w:highlight w:val="red"/>
        </w:rPr>
        <w:t>seção x</w:t>
      </w:r>
      <w:r>
        <w:t xml:space="preserve">. Um desses momentos se dá no retorno das informações do usuário no momento de login feito pela API. Alguns dados como informações dos usuários, menus, permissões, são salvas no </w:t>
      </w:r>
      <w:r w:rsidRPr="00596E44">
        <w:rPr>
          <w:i/>
        </w:rPr>
        <w:t>LocalStorage</w:t>
      </w:r>
      <w:r>
        <w:t xml:space="preserve"> que é uma espécie de memória local do navegador, que pode ser acessada e recuperada a partir do navegador. Então o usuário poderia facilmente descobrir o processo de criptografia, já que há como descriptografar.</w:t>
      </w:r>
      <w:r w:rsidR="003A7E2E">
        <w:t xml:space="preserve"> Pensando nesses problemas descritos desenvolveu-se uma função de criptografia e outra de descriptografia,</w:t>
      </w:r>
      <w:r w:rsidR="00521931">
        <w:t xml:space="preserve"> como visto</w:t>
      </w:r>
      <w:r w:rsidR="003A7E2E">
        <w:t xml:space="preserve"> </w:t>
      </w:r>
      <w:r w:rsidR="00521931">
        <w:t>n</w:t>
      </w:r>
      <w:r w:rsidR="003A7E2E">
        <w:t>a</w:t>
      </w:r>
      <w:r w:rsidR="00521931">
        <w:t>s</w:t>
      </w:r>
      <w:r w:rsidR="003A7E2E">
        <w:t xml:space="preserve"> figura</w:t>
      </w:r>
      <w:r w:rsidR="00521931">
        <w:t>s</w:t>
      </w:r>
      <w:r w:rsidR="003A7E2E" w:rsidRPr="00596E44">
        <w:rPr>
          <w:highlight w:val="yellow"/>
        </w:rPr>
        <w:t xml:space="preserve"> x</w:t>
      </w:r>
      <w:r w:rsidR="00521931">
        <w:t xml:space="preserve"> </w:t>
      </w:r>
      <w:r w:rsidR="00521931" w:rsidRPr="00596E44">
        <w:rPr>
          <w:highlight w:val="yellow"/>
        </w:rPr>
        <w:t>e x</w:t>
      </w:r>
      <w:r w:rsidR="003A7E2E">
        <w:t>.</w:t>
      </w:r>
      <w:r w:rsidR="00521931">
        <w:t xml:space="preserve"> Essas funções foram implementadas tanto no </w:t>
      </w:r>
      <w:r w:rsidR="00521931" w:rsidRPr="00596E44">
        <w:rPr>
          <w:i/>
        </w:rPr>
        <w:t>backend</w:t>
      </w:r>
      <w:r w:rsidR="00521931">
        <w:t xml:space="preserve"> quanto no </w:t>
      </w:r>
      <w:r w:rsidR="00521931" w:rsidRPr="00596E44">
        <w:rPr>
          <w:i/>
        </w:rPr>
        <w:t>frontend</w:t>
      </w:r>
      <w:r w:rsidR="00521931">
        <w:t xml:space="preserve"> para que assim as duas faces da aplicação consigam comunicar os dados sensíveis de maneira mais segura.</w:t>
      </w:r>
    </w:p>
    <w:p w14:paraId="280B5545" w14:textId="77777777" w:rsidR="00521931" w:rsidRDefault="00521931" w:rsidP="00521931">
      <w:pPr>
        <w:ind w:firstLine="0"/>
        <w:jc w:val="center"/>
      </w:pPr>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87345"/>
                    </a:xfrm>
                    <a:prstGeom prst="rect">
                      <a:avLst/>
                    </a:prstGeom>
                  </pic:spPr>
                </pic:pic>
              </a:graphicData>
            </a:graphic>
          </wp:inline>
        </w:drawing>
      </w:r>
    </w:p>
    <w:p w14:paraId="55D3071D" w14:textId="77777777" w:rsidR="00521931" w:rsidRDefault="00521931" w:rsidP="00521931">
      <w:pPr>
        <w:ind w:firstLine="0"/>
        <w:jc w:val="center"/>
      </w:pPr>
    </w:p>
    <w:p w14:paraId="1BC4D594" w14:textId="1E114311" w:rsidR="00521931" w:rsidRDefault="00521931" w:rsidP="00521931">
      <w:r>
        <w:t xml:space="preserve">A </w:t>
      </w:r>
      <w:r w:rsidRPr="00596E44">
        <w:rPr>
          <w:highlight w:val="yellow"/>
        </w:rPr>
        <w:t>figura x</w:t>
      </w:r>
      <w:r>
        <w:t xml:space="preserve"> se trata das funções de criptografia e descriptografia, implementadas no </w:t>
      </w:r>
      <w:r w:rsidRPr="00596E44">
        <w:rPr>
          <w:i/>
        </w:rPr>
        <w:t>frontend</w:t>
      </w:r>
      <w:r>
        <w:t xml:space="preserve">. O que a função de criptografia faz é rodar a função ‘btoa’ que codifica o texto passado para </w:t>
      </w:r>
      <w:r w:rsidR="00F302F5">
        <w: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t>
      </w:r>
      <w:r w:rsidR="00F302F5" w:rsidRPr="00596E44">
        <w:rPr>
          <w:highlight w:val="red"/>
        </w:rPr>
        <w:t>seção x</w:t>
      </w:r>
      <w:r w:rsidR="00F302F5">
        <w: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t>
      </w:r>
      <w:r w:rsidR="007D7C65">
        <w:t xml:space="preserve"> o que acontece é que simplesmente pegar essa posição de adição não resolveria já que o processo de recuperação é o inverso da criptografia, para não perder a refer</w:t>
      </w:r>
      <w:r w:rsidR="001F718F">
        <w:t>ê</w:t>
      </w:r>
      <w:r w:rsidR="007D7C65">
        <w:t xml:space="preserve">ncia e saber em qual momento se deve adicionar a chave, pega-se quantas vezes são utilizadas para criptografar subtraído ao momento de se adicionar a chave. Para-se entender </w:t>
      </w:r>
      <w:r w:rsidR="00004774">
        <w:t>utilizemos um artificio</w:t>
      </w:r>
      <w:r w:rsidR="007D7C65">
        <w:t xml:space="preserve"> utilizad</w:t>
      </w:r>
      <w:r w:rsidR="00004774">
        <w:t>o</w:t>
      </w:r>
      <w:r w:rsidR="007D7C65">
        <w:t xml:space="preserve"> no XP</w:t>
      </w:r>
      <w:r w:rsidR="00004774">
        <w:t xml:space="preserve">, </w:t>
      </w:r>
      <w:r w:rsidR="00004774" w:rsidRPr="00596E44">
        <w:rPr>
          <w:highlight w:val="yellow"/>
        </w:rPr>
        <w:t>seção x</w:t>
      </w:r>
      <w:r w:rsidR="00004774">
        <w:t xml:space="preserve">, </w:t>
      </w:r>
      <w:r w:rsidR="007D7C65">
        <w:t>chamada de ‘metáfora’</w:t>
      </w:r>
      <w:r w:rsidR="00004774">
        <w:t xml:space="preserve">. Teles (2014) afirma que a metáfora é um ótimo meio para se entender situações relativamente complexas, já que utiliza outros meios associativos, simplificando o problema complexo. </w:t>
      </w:r>
    </w:p>
    <w:p w14:paraId="694253C6" w14:textId="77777777" w:rsidR="00F97159" w:rsidRDefault="007D7C65" w:rsidP="00F97159">
      <w:r>
        <w:t xml:space="preserve">Imagine-se que se está empacotando caixas, colocando umas dentro das outras. São um total de 5 caixas (que seria quantas vezes o dado será criptografado). Digamos que antes de empacotar a segunda caixa, colocou-se um selo. E assim, continua-se o processo de </w:t>
      </w:r>
      <w:r>
        <w:lastRenderedPageBreak/>
        <w:t>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t>
      </w:r>
      <w:r w:rsidR="002D073A">
        <w: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t>
      </w:r>
      <w:r w:rsidR="009713E5">
        <w:t xml:space="preserve"> Esse processo é visto na </w:t>
      </w:r>
      <w:r w:rsidR="009713E5" w:rsidRPr="00596E44">
        <w:rPr>
          <w:highlight w:val="yellow"/>
        </w:rPr>
        <w:t>figura x</w:t>
      </w:r>
      <w:r w:rsidR="009713E5">
        <w:t>.</w:t>
      </w:r>
    </w:p>
    <w:p w14:paraId="3094B7EF" w14:textId="77777777" w:rsidR="009713E5" w:rsidRDefault="009713E5" w:rsidP="00596E44">
      <w:pPr>
        <w:ind w:firstLine="0"/>
        <w:jc w:val="center"/>
      </w:pPr>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5">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p>
    <w:p w14:paraId="54611FF8" w14:textId="77777777" w:rsidR="00F97159" w:rsidRDefault="00F97159"/>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lastRenderedPageBreak/>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As notificações foram criadas utilizando uma funcionalidade própria do Laravel.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artisan</w:t>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77777777" w:rsidR="00CD1ADB" w:rsidRDefault="00CD1ADB" w:rsidP="00CD1ADB">
      <w:r>
        <w:t>O usuário é capaz de trocar sua senha, digitando e confirmando a senha digitada, lembrando que a senha deve ser de no mínimo 6 caracteres.</w:t>
      </w:r>
    </w:p>
    <w:p w14:paraId="4283E4CC" w14:textId="77777777" w:rsidR="00CD1ADB" w:rsidRDefault="00CD1ADB" w:rsidP="00596E44"/>
    <w:p w14:paraId="58ED31DC" w14:textId="77777777" w:rsidR="00826E27" w:rsidRDefault="00826E27" w:rsidP="00596E44">
      <w:pPr>
        <w:ind w:firstLine="0"/>
        <w:jc w:val="center"/>
      </w:pPr>
      <w:r>
        <w:rPr>
          <w:noProof/>
        </w:rPr>
        <w:lastRenderedPageBreak/>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4617" cy="2148887"/>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60" w:name="_Toc16102719"/>
      <w:r>
        <w:t>Gestor</w:t>
      </w:r>
      <w:bookmarkEnd w:id="60"/>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r w:rsidR="00485768" w:rsidRPr="00596E44">
        <w:rPr>
          <w:i/>
        </w:rPr>
        <w:t>Datatables</w:t>
      </w:r>
      <w:r w:rsidR="00485768">
        <w:t xml:space="preserve"> que se trata de um plugin Jquery que monta uma tabela dinâmica. O próprio plugin adiciona os elementos de paginação, busca e filtragem. O que agiliza o processo de desenvolvimento. </w:t>
      </w:r>
    </w:p>
    <w:p w14:paraId="617C16D7" w14:textId="77777777" w:rsidR="006F3DF2" w:rsidRDefault="006F3DF2" w:rsidP="00596E44"/>
    <w:p w14:paraId="7085218D" w14:textId="77777777" w:rsidR="00905032" w:rsidRDefault="00905032" w:rsidP="00905032">
      <w:pPr>
        <w:ind w:firstLine="0"/>
        <w:jc w:val="center"/>
      </w:pPr>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96845"/>
                    </a:xfrm>
                    <a:prstGeom prst="rect">
                      <a:avLst/>
                    </a:prstGeom>
                  </pic:spPr>
                </pic:pic>
              </a:graphicData>
            </a:graphic>
          </wp:inline>
        </w:drawing>
      </w:r>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r w:rsidRPr="00596E44">
        <w:rPr>
          <w:i/>
        </w:rPr>
        <w:t>username</w:t>
      </w:r>
      <w:r>
        <w:t xml:space="preserve"> e o e-mail são identificações únicas. Portanto ao sair dos campos citados em caso de um </w:t>
      </w:r>
      <w:r w:rsidRPr="00596E44">
        <w:rPr>
          <w:i/>
        </w:rPr>
        <w:t>username</w:t>
      </w:r>
      <w:r>
        <w:t xml:space="preserve"> ou </w:t>
      </w:r>
      <w:r w:rsidRPr="00596E44">
        <w:rPr>
          <w:i/>
        </w:rPr>
        <w:t>email</w:t>
      </w:r>
      <w:r>
        <w:t xml:space="preserve"> já estiverem cadastrados na base, uma mensagem de erro surge dizendo que o usuário deve escolher outro </w:t>
      </w:r>
      <w:r w:rsidRPr="00596E44">
        <w:rPr>
          <w:i/>
        </w:rPr>
        <w:t>username</w:t>
      </w:r>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77777777" w:rsidR="00905032" w:rsidRDefault="00905032" w:rsidP="00905032">
      <w:pPr>
        <w:ind w:firstLine="0"/>
        <w:jc w:val="center"/>
      </w:pPr>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6243" cy="2546524"/>
                    </a:xfrm>
                    <a:prstGeom prst="rect">
                      <a:avLst/>
                    </a:prstGeom>
                  </pic:spPr>
                </pic:pic>
              </a:graphicData>
            </a:graphic>
          </wp:inline>
        </w:drawing>
      </w:r>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7777777" w:rsidR="00905032" w:rsidRDefault="00905032" w:rsidP="00905032">
      <w:pPr>
        <w:ind w:firstLine="0"/>
        <w:jc w:val="center"/>
      </w:pPr>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03195"/>
                    </a:xfrm>
                    <a:prstGeom prst="rect">
                      <a:avLst/>
                    </a:prstGeom>
                  </pic:spPr>
                </pic:pic>
              </a:graphicData>
            </a:graphic>
          </wp:inline>
        </w:drawing>
      </w:r>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77777777" w:rsidR="00905032" w:rsidRDefault="00905032" w:rsidP="00905032">
      <w:pPr>
        <w:ind w:firstLine="0"/>
        <w:jc w:val="center"/>
      </w:pPr>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03195"/>
                    </a:xfrm>
                    <a:prstGeom prst="rect">
                      <a:avLst/>
                    </a:prstGeom>
                  </pic:spPr>
                </pic:pic>
              </a:graphicData>
            </a:graphic>
          </wp:inline>
        </w:drawing>
      </w:r>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77777777" w:rsidR="00905032" w:rsidRDefault="00905032" w:rsidP="00905032">
      <w:pPr>
        <w:ind w:firstLine="0"/>
        <w:jc w:val="center"/>
      </w:pPr>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05735"/>
                    </a:xfrm>
                    <a:prstGeom prst="rect">
                      <a:avLst/>
                    </a:prstGeom>
                  </pic:spPr>
                </pic:pic>
              </a:graphicData>
            </a:graphic>
          </wp:inline>
        </w:drawing>
      </w:r>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a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7777777" w:rsidR="00905032" w:rsidRDefault="00905032" w:rsidP="00905032">
      <w:pPr>
        <w:ind w:firstLine="0"/>
        <w:jc w:val="center"/>
      </w:pPr>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2085"/>
                    </a:xfrm>
                    <a:prstGeom prst="rect">
                      <a:avLst/>
                    </a:prstGeom>
                  </pic:spPr>
                </pic:pic>
              </a:graphicData>
            </a:graphic>
          </wp:inline>
        </w:drawing>
      </w:r>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w:t>
      </w:r>
      <w:r>
        <w:lastRenderedPageBreak/>
        <w:t>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61" w:name="_Toc16102720"/>
      <w:r>
        <w:t>Administrador</w:t>
      </w:r>
      <w:bookmarkEnd w:id="61"/>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w:t>
      </w:r>
      <w:r>
        <w:lastRenderedPageBreak/>
        <w:t xml:space="preserve">sistema. Na verdade, essa permissão nada mais é do que a rota em que o usuário será direcionado ao clicar no menu. </w:t>
      </w:r>
    </w:p>
    <w:p w14:paraId="0BB02BE6" w14:textId="77777777" w:rsidR="00F045C8" w:rsidRDefault="00F045C8" w:rsidP="00596E44"/>
    <w:p w14:paraId="0090C923" w14:textId="77777777" w:rsidR="00905032" w:rsidRDefault="00905032" w:rsidP="00905032">
      <w:pPr>
        <w:ind w:firstLine="0"/>
        <w:jc w:val="center"/>
      </w:pPr>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35580"/>
                    </a:xfrm>
                    <a:prstGeom prst="rect">
                      <a:avLst/>
                    </a:prstGeom>
                  </pic:spPr>
                </pic:pic>
              </a:graphicData>
            </a:graphic>
          </wp:inline>
        </w:drawing>
      </w:r>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77777777" w:rsidR="008F6EE2" w:rsidRDefault="008F6EE2" w:rsidP="00905032">
      <w:pPr>
        <w:ind w:firstLine="0"/>
        <w:jc w:val="center"/>
      </w:pPr>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33040"/>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w:t>
      </w:r>
      <w:r>
        <w:lastRenderedPageBreak/>
        <w:t xml:space="preserve">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77777777" w:rsidR="00DA49B0" w:rsidRDefault="00DA49B0" w:rsidP="00905032">
      <w:pPr>
        <w:ind w:firstLine="0"/>
        <w:jc w:val="center"/>
      </w:pPr>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84780"/>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w:t>
      </w:r>
      <w:r>
        <w:lastRenderedPageBreak/>
        <w:t>conseguirá acesso por completo do recurso. Caso seja permitido acesso somente a rota do Angular o perfil só conseguirá visualizar a tela, porém não conseguirá interagir com a base de dados. Caso só permitir no Laravel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62" w:name="_Toc16102721"/>
      <w:r>
        <w:t>Professor</w:t>
      </w:r>
      <w:bookmarkEnd w:id="62"/>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77777777" w:rsidR="00987BE5" w:rsidRDefault="00987BE5" w:rsidP="00987BE5">
      <w:pPr>
        <w:ind w:firstLine="0"/>
        <w:jc w:val="center"/>
      </w:pPr>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08910"/>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77777777" w:rsidR="00987BE5" w:rsidRDefault="00987BE5" w:rsidP="00987BE5">
      <w:pPr>
        <w:ind w:firstLine="0"/>
        <w:jc w:val="center"/>
      </w:pPr>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3404" cy="2497629"/>
                    </a:xfrm>
                    <a:prstGeom prst="rect">
                      <a:avLst/>
                    </a:prstGeom>
                  </pic:spPr>
                </pic:pic>
              </a:graphicData>
            </a:graphic>
          </wp:inline>
        </w:drawing>
      </w:r>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Para essa interface foi-se utilizado um componente do MaterializeCSS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77777777"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2D282CC4" w14:textId="77777777" w:rsidR="002C0E60" w:rsidRDefault="002C0E60" w:rsidP="002C0E60">
      <w:pPr>
        <w:ind w:firstLine="0"/>
        <w:jc w:val="center"/>
      </w:pPr>
    </w:p>
    <w:p w14:paraId="794A22C2" w14:textId="77777777" w:rsidR="002C0E60" w:rsidRDefault="002C0E60" w:rsidP="002C0E60">
      <w:pPr>
        <w:ind w:firstLine="0"/>
        <w:jc w:val="center"/>
      </w:pPr>
      <w:r>
        <w:rPr>
          <w:noProof/>
        </w:rPr>
        <w:lastRenderedPageBreak/>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4583A" w14:textId="77777777" w:rsidR="006476E9" w:rsidRDefault="006476E9" w:rsidP="002C0E60">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77777777" w:rsidR="002C0E60" w:rsidRDefault="002C0E60" w:rsidP="002C0E60">
      <w:pPr>
        <w:ind w:firstLine="0"/>
        <w:jc w:val="center"/>
      </w:pPr>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8910"/>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w:t>
      </w:r>
      <w:r>
        <w:lastRenderedPageBreak/>
        <w:t>conforme a busca.</w:t>
      </w:r>
      <w:r w:rsidR="00097BA3">
        <w:t xml:space="preserve"> Essa visão em cartões é característica do Material Design, então é um componente que já vem nativo no MaterializeCSS, o que facilita a implementação do requisito desejado. </w:t>
      </w:r>
    </w:p>
    <w:p w14:paraId="71752EC6" w14:textId="77777777" w:rsidR="00905032" w:rsidRDefault="00905032" w:rsidP="002C0E60">
      <w:pPr>
        <w:ind w:firstLine="0"/>
        <w:jc w:val="center"/>
      </w:pPr>
    </w:p>
    <w:p w14:paraId="37904955" w14:textId="77777777" w:rsidR="002C0E60" w:rsidRDefault="002C0E60" w:rsidP="002C0E60">
      <w:pPr>
        <w:ind w:firstLine="0"/>
        <w:jc w:val="center"/>
      </w:pPr>
      <w:r>
        <w:rPr>
          <w:noProof/>
        </w:rPr>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12085"/>
                    </a:xfrm>
                    <a:prstGeom prst="rect">
                      <a:avLst/>
                    </a:prstGeom>
                  </pic:spPr>
                </pic:pic>
              </a:graphicData>
            </a:graphic>
          </wp:inline>
        </w:drawing>
      </w:r>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77777777" w:rsidR="00987BE5" w:rsidRDefault="00987BE5" w:rsidP="00987BE5">
      <w:pPr>
        <w:ind w:firstLine="0"/>
        <w:jc w:val="center"/>
        <w:rPr>
          <w:noProof/>
        </w:rPr>
      </w:pPr>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4088" cy="248027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77777777" w:rsidR="00987BE5" w:rsidRDefault="00987BE5" w:rsidP="00987BE5">
      <w:pPr>
        <w:ind w:firstLine="0"/>
        <w:jc w:val="center"/>
      </w:pPr>
      <w:r>
        <w:rPr>
          <w:noProof/>
        </w:rPr>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522220"/>
                    </a:xfrm>
                    <a:prstGeom prst="rect">
                      <a:avLst/>
                    </a:prstGeom>
                  </pic:spPr>
                </pic:pic>
              </a:graphicData>
            </a:graphic>
          </wp:inline>
        </w:drawing>
      </w:r>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frontend</w:t>
      </w:r>
      <w:r w:rsidR="00151354">
        <w:t>, não há o 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77777777" w:rsidR="00987BE5" w:rsidRDefault="00987BE5" w:rsidP="00987BE5">
      <w:pPr>
        <w:ind w:firstLine="0"/>
        <w:jc w:val="center"/>
      </w:pPr>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2880"/>
                    </a:xfrm>
                    <a:prstGeom prst="rect">
                      <a:avLst/>
                    </a:prstGeom>
                  </pic:spPr>
                </pic:pic>
              </a:graphicData>
            </a:graphic>
          </wp:inline>
        </w:drawing>
      </w:r>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Laravel para retornar as notificações relacionadas a uma dúvida.</w:t>
      </w:r>
    </w:p>
    <w:p w14:paraId="522C7B3E" w14:textId="77777777" w:rsidR="00386EE3" w:rsidRDefault="00386EE3" w:rsidP="00987BE5">
      <w:pPr>
        <w:ind w:firstLine="0"/>
        <w:jc w:val="center"/>
      </w:pPr>
    </w:p>
    <w:p w14:paraId="0F80CE1F" w14:textId="77777777" w:rsidR="00987BE5" w:rsidRDefault="00987BE5" w:rsidP="00987BE5">
      <w:pPr>
        <w:ind w:firstLine="0"/>
        <w:jc w:val="center"/>
      </w:pPr>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6706" cy="1204185"/>
                    </a:xfrm>
                    <a:prstGeom prst="rect">
                      <a:avLst/>
                    </a:prstGeom>
                  </pic:spPr>
                </pic:pic>
              </a:graphicData>
            </a:graphic>
          </wp:inline>
        </w:drawing>
      </w:r>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 xml:space="preserve">É importante ressaltar que o sistema de dúvidas não foi implementado </w:t>
      </w:r>
      <w:r w:rsidR="004263B0">
        <w:lastRenderedPageBreak/>
        <w:t>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77777777" w:rsidR="00987BE5" w:rsidRDefault="00987BE5" w:rsidP="00987BE5">
      <w:pPr>
        <w:ind w:firstLine="0"/>
        <w:jc w:val="center"/>
      </w:pPr>
      <w:r>
        <w:rPr>
          <w:noProof/>
        </w:rPr>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5260"/>
                    </a:xfrm>
                    <a:prstGeom prst="rect">
                      <a:avLst/>
                    </a:prstGeom>
                  </pic:spPr>
                </pic:pic>
              </a:graphicData>
            </a:graphic>
          </wp:inline>
        </w:drawing>
      </w:r>
    </w:p>
    <w:p w14:paraId="569A14DC" w14:textId="77777777" w:rsidR="00987BE5" w:rsidRDefault="00987BE5" w:rsidP="00987BE5">
      <w:pPr>
        <w:ind w:firstLine="0"/>
        <w:jc w:val="center"/>
      </w:pPr>
    </w:p>
    <w:p w14:paraId="701F19A8" w14:textId="293340BD" w:rsidR="006F54D5" w:rsidRDefault="006F54D5">
      <w:r>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77777777" w:rsidR="00987BE5" w:rsidRDefault="00987BE5" w:rsidP="00987BE5">
      <w:pPr>
        <w:ind w:firstLine="0"/>
        <w:jc w:val="center"/>
      </w:pPr>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148840"/>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63" w:name="_Toc16102722"/>
      <w:r>
        <w:t>Estórias dos alunos</w:t>
      </w:r>
      <w:bookmarkEnd w:id="63"/>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72192D3C" w:rsidR="00FB122B" w:rsidRDefault="00FB122B" w:rsidP="00596E44">
      <w:pPr>
        <w:ind w:firstLine="0"/>
      </w:pP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77777777" w:rsidR="004D7A94" w:rsidRDefault="004D7A94" w:rsidP="00FB122B">
      <w:pPr>
        <w:ind w:firstLine="0"/>
        <w:jc w:val="center"/>
      </w:pPr>
      <w:r>
        <w:rPr>
          <w:noProof/>
        </w:rPr>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298" cy="2591499"/>
                    </a:xfrm>
                    <a:prstGeom prst="rect">
                      <a:avLst/>
                    </a:prstGeom>
                  </pic:spPr>
                </pic:pic>
              </a:graphicData>
            </a:graphic>
          </wp:inline>
        </w:drawing>
      </w:r>
    </w:p>
    <w:p w14:paraId="238E59FD" w14:textId="77777777" w:rsidR="00FB122B" w:rsidRDefault="00FB122B" w:rsidP="00FB122B">
      <w:pPr>
        <w:ind w:firstLine="0"/>
        <w:jc w:val="center"/>
      </w:pPr>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For All Years</w:t>
      </w:r>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B562785"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RDefault="00FB122B" w:rsidP="00596E44">
      <w:pPr>
        <w:ind w:firstLine="0"/>
      </w:pPr>
    </w:p>
    <w:p w14:paraId="6B07EAF5" w14:textId="77777777" w:rsidR="006814E6" w:rsidRDefault="006814E6" w:rsidP="00FB122B">
      <w:pPr>
        <w:ind w:firstLine="0"/>
        <w:jc w:val="center"/>
      </w:pPr>
    </w:p>
    <w:p w14:paraId="29CDBA08" w14:textId="77777777" w:rsidR="006814E6" w:rsidRDefault="006814E6" w:rsidP="006814E6">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frontend</w:t>
      </w:r>
      <w:r w:rsidR="00151354">
        <w:t xml:space="preserve"> que somente deve identificar o caminho do arquivo no </w:t>
      </w:r>
      <w:r w:rsidR="00151354" w:rsidRPr="00596E44">
        <w:rPr>
          <w:i/>
        </w:rPr>
        <w:t>backend</w:t>
      </w:r>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2241" cy="2254799"/>
                    </a:xfrm>
                    <a:prstGeom prst="rect">
                      <a:avLst/>
                    </a:prstGeom>
                  </pic:spPr>
                </pic:pic>
              </a:graphicData>
            </a:graphic>
          </wp:inline>
        </w:drawing>
      </w:r>
    </w:p>
    <w:p w14:paraId="24E55FD3" w14:textId="77777777" w:rsidR="00987BE5" w:rsidRDefault="00987BE5" w:rsidP="00FB122B">
      <w:pPr>
        <w:ind w:firstLine="0"/>
        <w:jc w:val="center"/>
      </w:pPr>
    </w:p>
    <w:p w14:paraId="0E99F86C" w14:textId="718928A3" w:rsidR="00FB122B" w:rsidRDefault="00FB122B" w:rsidP="00FB122B">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5E8DC3E" w14:textId="77777777" w:rsidR="00857A5A" w:rsidRDefault="00857A5A" w:rsidP="00FB122B"/>
    <w:p w14:paraId="447627F7" w14:textId="41560712" w:rsidR="00857A5A" w:rsidRDefault="00857A5A" w:rsidP="00857A5A">
      <w:pPr>
        <w:pStyle w:val="estrias"/>
      </w:pPr>
      <w:r>
        <w:t>Como aluno eu gostaria de ser notificado sempre que possível sobre atividades, dúvidas respondidas e eventos.</w:t>
      </w:r>
    </w:p>
    <w:p w14:paraId="1C5A217F" w14:textId="77777777" w:rsidR="00857A5A" w:rsidRDefault="00857A5A" w:rsidP="00596E44">
      <w:pPr>
        <w:pStyle w:val="estrias"/>
      </w:pPr>
    </w:p>
    <w:p w14:paraId="43DC07BF" w14:textId="1FFABF49" w:rsidR="00FB122B" w:rsidRDefault="00FB122B" w:rsidP="00596E44">
      <w:pPr>
        <w:ind w:firstLine="0"/>
      </w:pPr>
    </w:p>
    <w:p w14:paraId="145486F3" w14:textId="77777777" w:rsidR="009A2E13" w:rsidRDefault="009A2E13" w:rsidP="00FB122B">
      <w:pPr>
        <w:ind w:firstLine="0"/>
        <w:jc w:val="center"/>
      </w:pPr>
    </w:p>
    <w:p w14:paraId="6B221349" w14:textId="77777777" w:rsidR="00A922DB" w:rsidRDefault="00CD1ADB" w:rsidP="00CD1ADB">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154ABCC0" w14:textId="77777777" w:rsidR="00CD1ADB" w:rsidRDefault="00CD1ADB" w:rsidP="00596E44"/>
    <w:p w14:paraId="6F37D482" w14:textId="77777777" w:rsidR="00A922DB" w:rsidRDefault="00A922DB" w:rsidP="00FB122B">
      <w:pPr>
        <w:ind w:firstLine="0"/>
        <w:jc w:val="center"/>
      </w:pPr>
      <w:r>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2904" cy="1355987"/>
                    </a:xfrm>
                    <a:prstGeom prst="rect">
                      <a:avLst/>
                    </a:prstGeom>
                  </pic:spPr>
                </pic:pic>
              </a:graphicData>
            </a:graphic>
          </wp:inline>
        </w:drawing>
      </w:r>
    </w:p>
    <w:p w14:paraId="4BE0795C" w14:textId="77777777" w:rsidR="006002C8" w:rsidRPr="007216C5" w:rsidRDefault="006002C8" w:rsidP="006002C8"/>
    <w:p w14:paraId="2156491D" w14:textId="77777777" w:rsidR="00FB122B" w:rsidRPr="00596E44" w:rsidRDefault="00FB122B" w:rsidP="00596E44">
      <w:pPr>
        <w:rPr>
          <w:lang w:val="en-US"/>
        </w:rPr>
      </w:pPr>
    </w:p>
    <w:p w14:paraId="063F9C54" w14:textId="77777777" w:rsidR="003C127D" w:rsidRDefault="003C127D" w:rsidP="007216C5">
      <w:pPr>
        <w:pStyle w:val="Ttulo2"/>
      </w:pPr>
      <w:bookmarkStart w:id="64" w:name="_Toc16102723"/>
      <w:r>
        <w:t>Release 2 – Banco de questões</w:t>
      </w:r>
      <w:bookmarkEnd w:id="64"/>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65" w:name="_Toc16102724"/>
      <w:r>
        <w:t>Sistema desenvolvido</w:t>
      </w:r>
      <w:bookmarkEnd w:id="65"/>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66" w:name="_Toc16102725"/>
      <w:r>
        <w:t>Professor</w:t>
      </w:r>
      <w:bookmarkEnd w:id="66"/>
    </w:p>
    <w:p w14:paraId="5046B99F" w14:textId="77777777" w:rsidR="003C127D" w:rsidRDefault="003C127D" w:rsidP="003C127D"/>
    <w:p w14:paraId="444BD7D0" w14:textId="78AE24C9" w:rsidR="002D05BB" w:rsidRDefault="008D6124" w:rsidP="003C127D">
      <w:r>
        <w:lastRenderedPageBreak/>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recurso do framework Laravel, chamado </w:t>
      </w:r>
      <w:r w:rsidRPr="00596E44">
        <w:rPr>
          <w:i/>
        </w:rPr>
        <w:t>soft</w:t>
      </w:r>
      <w:r>
        <w:t xml:space="preserve"> </w:t>
      </w:r>
      <w:r w:rsidRPr="00596E44">
        <w:rPr>
          <w:i/>
        </w:rPr>
        <w:t>deletes</w:t>
      </w:r>
      <w:r>
        <w:t>, que evita a exclusão definitiva de um registro. Esse recurso funciona adicionando uma coluna na tabela denominada ‘</w:t>
      </w:r>
      <w:r w:rsidRPr="00596E44">
        <w:rPr>
          <w:i/>
        </w:rPr>
        <w:t>deleted_at</w:t>
      </w:r>
      <w:r>
        <w:rPr>
          <w:i/>
        </w:rPr>
        <w:t xml:space="preserve">’, </w:t>
      </w:r>
      <w:r>
        <w:t xml:space="preserve">que indica a data em que o registro foi excluído. Assim nas buscas pelo registro o Laravel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77777777" w:rsidR="007169BE" w:rsidRDefault="007169BE" w:rsidP="007169BE">
      <w:pPr>
        <w:ind w:firstLine="0"/>
        <w:jc w:val="center"/>
      </w:pPr>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27325"/>
                    </a:xfrm>
                    <a:prstGeom prst="rect">
                      <a:avLst/>
                    </a:prstGeom>
                  </pic:spPr>
                </pic:pic>
              </a:graphicData>
            </a:graphic>
          </wp:inline>
        </w:drawing>
      </w:r>
    </w:p>
    <w:p w14:paraId="1D46051D" w14:textId="77777777" w:rsidR="007169BE" w:rsidRDefault="007169BE" w:rsidP="007169BE"/>
    <w:p w14:paraId="223EF464" w14:textId="2963F678" w:rsidR="007169BE" w:rsidRDefault="007169BE">
      <w:r w:rsidRPr="00596E44">
        <w:rPr>
          <w:highlight w:val="yellow"/>
        </w:rPr>
        <w:lastRenderedPageBreak/>
        <w:t>A figura x representa o cadastro de um assunto, com os campos contendo nome e o ícone. O ícone, porém, não é obrigatório.</w:t>
      </w:r>
    </w:p>
    <w:p w14:paraId="7AF32BB6" w14:textId="77777777" w:rsidR="009A2E13" w:rsidRDefault="009A2E13" w:rsidP="00596E44"/>
    <w:p w14:paraId="64326569" w14:textId="77777777" w:rsidR="007169BE" w:rsidRDefault="007169BE" w:rsidP="007169BE">
      <w:pPr>
        <w:ind w:firstLine="0"/>
        <w:jc w:val="center"/>
      </w:pPr>
      <w:r>
        <w:rPr>
          <w:noProof/>
        </w:rPr>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239" cy="2208213"/>
                    </a:xfrm>
                    <a:prstGeom prst="rect">
                      <a:avLst/>
                    </a:prstGeom>
                  </pic:spPr>
                </pic:pic>
              </a:graphicData>
            </a:graphic>
          </wp:inline>
        </w:drawing>
      </w:r>
    </w:p>
    <w:p w14:paraId="7C69591D" w14:textId="77777777" w:rsidR="007169BE" w:rsidRDefault="007169BE" w:rsidP="00596E44">
      <w:pPr>
        <w:ind w:firstLine="0"/>
      </w:pPr>
    </w:p>
    <w:p w14:paraId="708CA3EB" w14:textId="77777777" w:rsidR="0049723A" w:rsidRDefault="0049723A" w:rsidP="007169BE">
      <w:pPr>
        <w:ind w:firstLine="0"/>
        <w:jc w:val="center"/>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t>Desde a indicação se é uma questão discursiva ou não, se o professor quer disponibilizá-la para outros professores utilizarem em suas atividades, o nível (ou ano do 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w:t>
      </w:r>
      <w:r w:rsidR="00893103">
        <w:lastRenderedPageBreak/>
        <w:t>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r w:rsidR="00EA685B" w:rsidRPr="00596E44">
        <w:rPr>
          <w:i/>
        </w:rPr>
        <w:t>enter</w:t>
      </w:r>
      <w:r w:rsidR="00EA685B">
        <w:t xml:space="preserve"> para adicioná-lo a atividade e por conseguinte inclui-lo na base de dados. </w:t>
      </w:r>
    </w:p>
    <w:p w14:paraId="202A2B73" w14:textId="77777777" w:rsidR="00B224BF" w:rsidRDefault="00B224BF" w:rsidP="00D54A70"/>
    <w:p w14:paraId="0CD192D4" w14:textId="77777777" w:rsidR="004C0224" w:rsidRDefault="00B77D37">
      <w:pPr>
        <w:ind w:firstLine="0"/>
        <w:jc w:val="center"/>
      </w:pPr>
      <w:r>
        <w:rPr>
          <w:noProof/>
        </w:rPr>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questão foi-se utilizado um plugin JavaScript chamado CKEditor, que detém uma série de 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77777777" w:rsidR="004C0224" w:rsidRDefault="00B77D37">
      <w:pPr>
        <w:ind w:firstLine="0"/>
        <w:jc w:val="center"/>
      </w:pPr>
      <w:r>
        <w:rPr>
          <w:noProof/>
        </w:rPr>
        <w:lastRenderedPageBreak/>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xml:space="preserve">, detém apenas material de apoio, como um texto de apoio a resolução da questão, um áudio, uma imagem ou ainda um texto para a </w:t>
      </w:r>
      <w:r>
        <w:lastRenderedPageBreak/>
        <w:t>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77777777" w:rsidR="00893103" w:rsidRDefault="00B77D37">
      <w:pPr>
        <w:ind w:firstLine="0"/>
        <w:jc w:val="center"/>
      </w:pPr>
      <w:r>
        <w:rPr>
          <w:noProof/>
        </w:rPr>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77777777" w:rsidR="00BC4BB5" w:rsidRDefault="00BC4BB5" w:rsidP="00596E44">
      <w:pPr>
        <w:ind w:firstLine="0"/>
        <w:jc w:val="center"/>
      </w:pPr>
      <w:r>
        <w:rPr>
          <w:noProof/>
        </w:rPr>
        <w:lastRenderedPageBreak/>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9825" cy="2614249"/>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77777777" w:rsidR="00074A94" w:rsidRDefault="007A2067" w:rsidP="00074A94">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Pelo fato de ser uma interação um pouco grande não se coube totalmente na figura, porém contempla todos os dados da questão. O único dado da questão que não pode ser mudado é o seu tipo.</w:t>
      </w:r>
    </w:p>
    <w:p w14:paraId="4EE6A4D9" w14:textId="77777777" w:rsidR="00074A94" w:rsidRDefault="00074A94"/>
    <w:p w14:paraId="014EFA18" w14:textId="77777777" w:rsidR="00C60EA2" w:rsidRDefault="00A260A0" w:rsidP="00596E44">
      <w:pPr>
        <w:ind w:firstLine="0"/>
        <w:jc w:val="center"/>
      </w:pPr>
      <w:r>
        <w:rPr>
          <w:noProof/>
        </w:rPr>
        <w:lastRenderedPageBreak/>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1124" cy="2153670"/>
                    </a:xfrm>
                    <a:prstGeom prst="rect">
                      <a:avLst/>
                    </a:prstGeom>
                  </pic:spPr>
                </pic:pic>
              </a:graphicData>
            </a:graphic>
          </wp:inline>
        </w:drawing>
      </w:r>
    </w:p>
    <w:p w14:paraId="4DDD155A" w14:textId="77777777" w:rsidR="00725243" w:rsidRDefault="00725243">
      <w:pPr>
        <w:ind w:firstLine="0"/>
      </w:pPr>
    </w:p>
    <w:p w14:paraId="35890519" w14:textId="38A5411C" w:rsidR="00725243" w:rsidRDefault="00725243">
      <w:pPr>
        <w:ind w:firstLine="0"/>
      </w:pPr>
      <w:r>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w:t>
      </w:r>
      <w:r>
        <w:lastRenderedPageBreak/>
        <w:t>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77777777" w:rsidR="000C0CCF" w:rsidRDefault="000C0CCF" w:rsidP="00725243">
      <w:pPr>
        <w:ind w:firstLine="0"/>
        <w:jc w:val="center"/>
      </w:pPr>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085" cy="2342172"/>
                    </a:xfrm>
                    <a:prstGeom prst="rect">
                      <a:avLst/>
                    </a:prstGeom>
                  </pic:spPr>
                </pic:pic>
              </a:graphicData>
            </a:graphic>
          </wp:inline>
        </w:drawing>
      </w:r>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77777777" w:rsidR="000C0CCF" w:rsidRDefault="000C0CCF" w:rsidP="00725243">
      <w:pPr>
        <w:ind w:firstLine="0"/>
        <w:jc w:val="center"/>
      </w:pPr>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801" cy="2568981"/>
                    </a:xfrm>
                    <a:prstGeom prst="rect">
                      <a:avLst/>
                    </a:prstGeom>
                  </pic:spPr>
                </pic:pic>
              </a:graphicData>
            </a:graphic>
          </wp:inline>
        </w:drawing>
      </w:r>
    </w:p>
    <w:p w14:paraId="62CAFFE0" w14:textId="77777777" w:rsidR="00C632A2" w:rsidRDefault="00C632A2" w:rsidP="00725243">
      <w:pPr>
        <w:ind w:firstLine="0"/>
        <w:jc w:val="center"/>
      </w:pPr>
    </w:p>
    <w:p w14:paraId="20C72585" w14:textId="77777777" w:rsidR="00C632A2" w:rsidRDefault="00C632A2" w:rsidP="00C632A2">
      <w:r>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w:t>
      </w:r>
      <w:r>
        <w:lastRenderedPageBreak/>
        <w:t xml:space="preserve">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77777777" w:rsidR="00C632A2" w:rsidRDefault="00C632A2" w:rsidP="00596E44">
      <w:pPr>
        <w:ind w:firstLine="0"/>
        <w:jc w:val="center"/>
      </w:pPr>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1789" cy="2559965"/>
                    </a:xfrm>
                    <a:prstGeom prst="rect">
                      <a:avLst/>
                    </a:prstGeom>
                  </pic:spPr>
                </pic:pic>
              </a:graphicData>
            </a:graphic>
          </wp:inline>
        </w:drawing>
      </w:r>
    </w:p>
    <w:p w14:paraId="4A35E9BC" w14:textId="77777777" w:rsidR="00725243" w:rsidRDefault="00725243">
      <w:pPr>
        <w:ind w:firstLine="0"/>
      </w:pPr>
    </w:p>
    <w:p w14:paraId="1154AE5C" w14:textId="023192D1" w:rsidR="00A5757F" w:rsidRDefault="00A5757F">
      <w:pPr>
        <w:ind w:firstLine="0"/>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w:t>
      </w:r>
      <w:r w:rsidR="007E0DFA">
        <w:lastRenderedPageBreak/>
        <w:t xml:space="preserve">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246A9E38" w:rsidR="00AC435E" w:rsidRDefault="00AC435E">
      <w:pPr>
        <w:ind w:firstLine="0"/>
      </w:pPr>
      <w:r>
        <w:t>Após finalizada a inserção de uma atividade o pro</w:t>
      </w:r>
      <w:r w:rsidR="001F718F">
        <w:t>f</w:t>
      </w:r>
      <w:r>
        <w:t xml:space="preserve">essor pode necessitar associar uma atividade a uma turma. A estória que descreve isso é vista na </w:t>
      </w:r>
      <w:r w:rsidRPr="00596E44">
        <w:rPr>
          <w:highlight w:val="yellow"/>
        </w:rPr>
        <w:t>figura X</w:t>
      </w:r>
      <w:r>
        <w:t>.</w:t>
      </w:r>
    </w:p>
    <w:p w14:paraId="6FBF0535" w14:textId="77777777" w:rsidR="00AC435E" w:rsidRDefault="00AC435E">
      <w:pPr>
        <w:ind w:firstLine="0"/>
      </w:pPr>
    </w:p>
    <w:p w14:paraId="0E37A876" w14:textId="77777777" w:rsidR="00AC435E" w:rsidRDefault="00AC435E">
      <w:pPr>
        <w:ind w:firstLine="0"/>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7777777"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7183" cy="2510249"/>
                    </a:xfrm>
                    <a:prstGeom prst="rect">
                      <a:avLst/>
                    </a:prstGeom>
                  </pic:spPr>
                </pic:pic>
              </a:graphicData>
            </a:graphic>
          </wp:inline>
        </w:drawing>
      </w:r>
    </w:p>
    <w:p w14:paraId="0F0613AE" w14:textId="77777777" w:rsidR="00226055" w:rsidRDefault="00226055">
      <w:pPr>
        <w:ind w:firstLine="0"/>
      </w:pPr>
    </w:p>
    <w:p w14:paraId="772DB986" w14:textId="77777777" w:rsidR="00AC435E" w:rsidRDefault="00AC435E" w:rsidP="00596E44">
      <w:r>
        <w:lastRenderedPageBreak/>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3033362D" w14:textId="77777777" w:rsidR="00A5757F" w:rsidRDefault="00A5757F"/>
    <w:p w14:paraId="37B236C9" w14:textId="77777777" w:rsidR="00AC435E" w:rsidRDefault="00AC435E" w:rsidP="00596E44">
      <w:pPr>
        <w:ind w:firstLine="0"/>
        <w:jc w:val="center"/>
      </w:pPr>
      <w:commentRangeStart w:id="67"/>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1206" cy="3235987"/>
                    </a:xfrm>
                    <a:prstGeom prst="rect">
                      <a:avLst/>
                    </a:prstGeom>
                  </pic:spPr>
                </pic:pic>
              </a:graphicData>
            </a:graphic>
          </wp:inline>
        </w:drawing>
      </w:r>
      <w:commentRangeEnd w:id="67"/>
      <w:r w:rsidR="00021305">
        <w:rPr>
          <w:rStyle w:val="Refdecomentrio"/>
        </w:rPr>
        <w:commentReference w:id="67"/>
      </w:r>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77777777" w:rsidR="00226055" w:rsidRDefault="00226055" w:rsidP="00596E44">
      <w:pPr>
        <w:ind w:firstLine="0"/>
        <w:jc w:val="center"/>
      </w:pPr>
      <w:r>
        <w:rPr>
          <w:noProof/>
        </w:rPr>
        <w:lastRenderedPageBreak/>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5568" cy="2399543"/>
                    </a:xfrm>
                    <a:prstGeom prst="rect">
                      <a:avLst/>
                    </a:prstGeom>
                  </pic:spPr>
                </pic:pic>
              </a:graphicData>
            </a:graphic>
          </wp:inline>
        </w:drawing>
      </w:r>
    </w:p>
    <w:p w14:paraId="14F576B2" w14:textId="77777777" w:rsidR="006D241F" w:rsidRDefault="006D241F" w:rsidP="00226055">
      <w:pPr>
        <w:ind w:firstLine="0"/>
      </w:pPr>
    </w:p>
    <w:p w14:paraId="27D7542C" w14:textId="77777777"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77777777" w:rsidR="00226055" w:rsidRDefault="00226055" w:rsidP="00A23065">
      <w:pPr>
        <w:ind w:firstLine="0"/>
        <w:jc w:val="center"/>
      </w:pPr>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4491" cy="2802135"/>
                    </a:xfrm>
                    <a:prstGeom prst="rect">
                      <a:avLst/>
                    </a:prstGeom>
                  </pic:spPr>
                </pic:pic>
              </a:graphicData>
            </a:graphic>
          </wp:inline>
        </w:drawing>
      </w:r>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2944A263" w:rsidR="00226055" w:rsidRDefault="00226055" w:rsidP="00A23065">
      <w:pPr>
        <w:ind w:firstLine="0"/>
        <w:jc w:val="center"/>
      </w:pPr>
      <w:r>
        <w:rPr>
          <w:noProof/>
        </w:rPr>
        <w:lastRenderedPageBreak/>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7019" cy="2789062"/>
                    </a:xfrm>
                    <a:prstGeom prst="rect">
                      <a:avLst/>
                    </a:prstGeom>
                  </pic:spPr>
                </pic:pic>
              </a:graphicData>
            </a:graphic>
          </wp:inline>
        </w:drawing>
      </w:r>
    </w:p>
    <w:p w14:paraId="491673DA" w14:textId="77777777" w:rsidR="001F718F" w:rsidRDefault="001F718F" w:rsidP="00A23065">
      <w:pPr>
        <w:ind w:firstLine="0"/>
        <w:jc w:val="center"/>
      </w:pPr>
    </w:p>
    <w:p w14:paraId="030C63A5" w14:textId="77777777" w:rsidR="002C3A9E" w:rsidRDefault="00A23065" w:rsidP="00596E44">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a do colega é extremamente baixa. Além de gerar as questões para cada aluno, essa impressão gera uma página contendo o gabarito personalizado para cada aluno, baseado na ordem aos quais as questões e suas alternativas foram sorteadas.</w:t>
      </w:r>
    </w:p>
    <w:p w14:paraId="0D5771D5" w14:textId="77777777" w:rsidR="00A23065" w:rsidRDefault="00A23065" w:rsidP="00A23065">
      <w:r>
        <w:t xml:space="preserve">A estória seguinte se trata do professor ser capaz de corrigir atividades feitas pelo ambiente. Essa estória é descrita pela figura x. </w:t>
      </w:r>
    </w:p>
    <w:p w14:paraId="6EB6B765" w14:textId="77777777" w:rsidR="00A23065" w:rsidRDefault="00A23065" w:rsidP="00596E44">
      <w:pPr>
        <w:jc w:val="center"/>
      </w:pPr>
      <w:r w:rsidRPr="00596E44">
        <w:rPr>
          <w:highlight w:val="yellow"/>
        </w:rPr>
        <w:t>ESTÓRIA AQUI</w:t>
      </w:r>
    </w:p>
    <w:p w14:paraId="72A6854E" w14:textId="77777777" w:rsidR="00A23065" w:rsidRDefault="00A23065" w:rsidP="00596E44">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77777777" w:rsidR="00226055" w:rsidRDefault="00226055" w:rsidP="00226055">
      <w:pPr>
        <w:ind w:firstLine="0"/>
      </w:pPr>
      <w:r>
        <w:rPr>
          <w:noProof/>
        </w:rPr>
        <w:lastRenderedPageBreak/>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645920"/>
                    </a:xfrm>
                    <a:prstGeom prst="rect">
                      <a:avLst/>
                    </a:prstGeom>
                  </pic:spPr>
                </pic:pic>
              </a:graphicData>
            </a:graphic>
          </wp:inline>
        </w:drawing>
      </w:r>
    </w:p>
    <w:p w14:paraId="5946CEAB" w14:textId="77777777" w:rsidR="003A1F2B" w:rsidRDefault="003A1F2B" w:rsidP="00226055">
      <w:pPr>
        <w:ind w:firstLine="0"/>
      </w:pPr>
    </w:p>
    <w:p w14:paraId="0C734998" w14:textId="77777777" w:rsidR="002C3A9E" w:rsidRDefault="002C3A9E" w:rsidP="00596E44">
      <w:r>
        <w:t>Ao clicar nesse botão surge-se uma tela conforme apresentada na figura X que detém a lista de questões da atividade.</w:t>
      </w:r>
      <w:r w:rsidR="0019114F">
        <w:t xml:space="preserve"> Para cada questão é descrito todos os seus dados chave, 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 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3DDB0D08" w14:textId="77777777" w:rsidR="00226055" w:rsidRDefault="00226055">
      <w:pPr>
        <w:ind w:firstLine="0"/>
      </w:pPr>
      <w:r>
        <w:rPr>
          <w:noProof/>
        </w:rPr>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509010"/>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68" w:name="_Toc16102726"/>
      <w:r>
        <w:t>Aluno</w:t>
      </w:r>
      <w:bookmarkEnd w:id="68"/>
    </w:p>
    <w:p w14:paraId="05FD0E2C" w14:textId="77777777" w:rsidR="004F46AF" w:rsidRDefault="004F46AF" w:rsidP="004F46AF"/>
    <w:p w14:paraId="58156CB3" w14:textId="77777777" w:rsidR="004F46AF" w:rsidRDefault="004F46AF" w:rsidP="004F46AF">
      <w:r>
        <w:lastRenderedPageBreak/>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lastRenderedPageBreak/>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lastRenderedPageBreak/>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O módulo de resolução de atividades foi o que necessitou de todas as características do Angular. Nele o aluno responde a todas as questões da atividade sem que haja 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69" w:name="_Toc16102727"/>
      <w:r>
        <w:t>Release 3 – Complementos</w:t>
      </w:r>
      <w:bookmarkEnd w:id="69"/>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r w:rsidRPr="00596E44">
        <w:rPr>
          <w:i/>
          <w:iCs/>
        </w:rPr>
        <w:t>refactorings</w:t>
      </w:r>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0" w:name="_Toc16102728"/>
      <w:r>
        <w:t>Sistema desenvolvido</w:t>
      </w:r>
      <w:bookmarkEnd w:id="70"/>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1" w:name="_Toc16102729"/>
      <w:r>
        <w:lastRenderedPageBreak/>
        <w:t>Professor</w:t>
      </w:r>
      <w:bookmarkEnd w:id="71"/>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rsidP="00353AF5">
      <w:pPr>
        <w:ind w:hanging="142"/>
        <w:jc w:val="center"/>
        <w:pPrChange w:id="72"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73" w:author="Ryan Lemos" w:date="2019-08-19T09:41:00Z"/>
        </w:rPr>
      </w:pPr>
      <w:bookmarkStart w:id="74" w:name="_Toc16102730"/>
      <w:r>
        <w:t>Aluno</w:t>
      </w:r>
      <w:bookmarkEnd w:id="74"/>
    </w:p>
    <w:p w14:paraId="016A5287" w14:textId="77777777" w:rsidR="00353AF5" w:rsidRPr="00353AF5" w:rsidRDefault="00353AF5" w:rsidP="00353AF5">
      <w:pPr>
        <w:rPr>
          <w:ins w:id="75" w:author="Ryan Lemos" w:date="2019-08-19T09:40:00Z"/>
          <w:rPrChange w:id="76" w:author="Ryan Lemos" w:date="2019-08-19T09:41:00Z">
            <w:rPr>
              <w:ins w:id="77" w:author="Ryan Lemos" w:date="2019-08-19T09:40:00Z"/>
            </w:rPr>
          </w:rPrChange>
        </w:rPr>
        <w:pPrChange w:id="78" w:author="Ryan Lemos" w:date="2019-08-19T09:41:00Z">
          <w:pPr>
            <w:pStyle w:val="Ttulo4"/>
          </w:pPr>
        </w:pPrChange>
      </w:pPr>
    </w:p>
    <w:p w14:paraId="29CADA4E" w14:textId="77777777" w:rsidR="00353AF5" w:rsidRDefault="00353AF5" w:rsidP="00353AF5">
      <w:pPr>
        <w:rPr>
          <w:ins w:id="79" w:author="Ryan Lemos" w:date="2019-08-19T09:44:00Z"/>
        </w:rPr>
      </w:pPr>
      <w:ins w:id="80" w:author="Ryan Lemos" w:date="2019-08-19T09:41:00Z">
        <w:r>
          <w:t>Quanto ao aluno introduziu-se na página home, um gráfico dinâmico que contém as médias no decorrer dos níveis e a</w:t>
        </w:r>
      </w:ins>
      <w:ins w:id="81" w:author="Ryan Lemos" w:date="2019-08-19T09:42:00Z">
        <w:r>
          <w:t>s</w:t>
        </w:r>
      </w:ins>
      <w:ins w:id="82" w:author="Ryan Lemos" w:date="2019-08-19T09:41:00Z">
        <w:r>
          <w:t xml:space="preserve"> m</w:t>
        </w:r>
      </w:ins>
      <w:ins w:id="83" w:author="Ryan Lemos" w:date="2019-08-19T09:42:00Z">
        <w:r>
          <w:t>édias por tipo de questão respondida. Com isso o aluno consegue enxergar visualmente seu desempenho e como tem evoluído no decorrer dos níveis.</w:t>
        </w:r>
      </w:ins>
      <w:ins w:id="84" w:author="Ryan Lemos" w:date="2019-08-19T09:43:00Z">
        <w:r>
          <w:t xml:space="preserve"> A </w:t>
        </w:r>
        <w:r w:rsidRPr="00353AF5">
          <w:rPr>
            <w:highlight w:val="yellow"/>
            <w:rPrChange w:id="85" w:author="Ryan Lemos" w:date="2019-08-19T09:43:00Z">
              <w:rPr/>
            </w:rPrChange>
          </w:rPr>
          <w:t>estória x</w:t>
        </w:r>
        <w:r>
          <w:t xml:space="preserve"> que define essa interação.</w:t>
        </w:r>
      </w:ins>
    </w:p>
    <w:p w14:paraId="66930498" w14:textId="6245C607" w:rsidR="00353AF5" w:rsidRDefault="00353AF5" w:rsidP="00353AF5">
      <w:pPr>
        <w:rPr>
          <w:ins w:id="86" w:author="Ryan Lemos" w:date="2019-08-19T09:43:00Z"/>
        </w:rPr>
      </w:pPr>
      <w:ins w:id="87" w:author="Ryan Lemos" w:date="2019-08-19T09:40:00Z">
        <w:r>
          <w:t xml:space="preserve"> </w:t>
        </w:r>
      </w:ins>
    </w:p>
    <w:p w14:paraId="1C914B2C" w14:textId="465C6970" w:rsidR="00353AF5" w:rsidRDefault="00353AF5" w:rsidP="00353AF5">
      <w:pPr>
        <w:pStyle w:val="estrias"/>
        <w:rPr>
          <w:ins w:id="88" w:author="Ryan Lemos" w:date="2019-08-19T09:43:00Z"/>
        </w:rPr>
      </w:pPr>
      <w:ins w:id="89" w:author="Ryan Lemos" w:date="2019-08-19T09:43:00Z">
        <w:r w:rsidRPr="00584E31">
          <w:lastRenderedPageBreak/>
          <w:t xml:space="preserve">Como </w:t>
        </w:r>
      </w:ins>
      <w:ins w:id="90" w:author="Ryan Lemos" w:date="2019-08-19T09:44:00Z">
        <w:r>
          <w:t>aluno</w:t>
        </w:r>
      </w:ins>
      <w:ins w:id="91" w:author="Ryan Lemos" w:date="2019-08-19T09:43:00Z">
        <w:r w:rsidRPr="00584E31">
          <w:t xml:space="preserve"> quero ser capaz de visualizar </w:t>
        </w:r>
      </w:ins>
      <w:ins w:id="92" w:author="Ryan Lemos" w:date="2019-08-19T09:44:00Z">
        <w:r>
          <w:t>meu</w:t>
        </w:r>
      </w:ins>
      <w:ins w:id="93" w:author="Ryan Lemos" w:date="2019-08-19T09:43:00Z">
        <w:r w:rsidRPr="00584E31">
          <w:t xml:space="preserve"> desempenho</w:t>
        </w:r>
      </w:ins>
      <w:ins w:id="94" w:author="Ryan Lemos" w:date="2019-08-19T09:44:00Z">
        <w:r>
          <w:t xml:space="preserve"> conforme progrido de níveis</w:t>
        </w:r>
      </w:ins>
      <w:ins w:id="95" w:author="Ryan Lemos" w:date="2019-08-19T09:43:00Z">
        <w:r w:rsidRPr="00584E31">
          <w:t>.</w:t>
        </w:r>
      </w:ins>
    </w:p>
    <w:p w14:paraId="3D846E89" w14:textId="66259B0E" w:rsidR="00353AF5" w:rsidRDefault="00353AF5" w:rsidP="00353AF5">
      <w:pPr>
        <w:rPr>
          <w:ins w:id="96" w:author="Ryan Lemos" w:date="2019-08-19T09:44:00Z"/>
        </w:rPr>
      </w:pPr>
    </w:p>
    <w:p w14:paraId="4BBA552E" w14:textId="5C383875" w:rsidR="00353AF5" w:rsidDel="00353AF5" w:rsidRDefault="00353AF5" w:rsidP="00353AF5">
      <w:pPr>
        <w:rPr>
          <w:del w:id="97" w:author="Ryan Lemos" w:date="2019-08-19T09:45:00Z"/>
        </w:rPr>
      </w:pPr>
      <w:ins w:id="98" w:author="Ryan Lemos" w:date="2019-08-19T09:45:00Z">
        <w:r>
          <w:t>A Figura</w:t>
        </w:r>
      </w:ins>
    </w:p>
    <w:p w14:paraId="73DAC2E2" w14:textId="40146F6C" w:rsidR="00353AF5" w:rsidRDefault="00353AF5" w:rsidP="00353AF5">
      <w:pPr>
        <w:rPr>
          <w:ins w:id="99" w:author="Ryan Lemos" w:date="2019-08-19T09:57:00Z"/>
        </w:rPr>
      </w:pPr>
      <w:ins w:id="100" w:author="Ryan Lemos" w:date="2019-08-19T09:45:00Z">
        <w:r>
          <w:t xml:space="preserve"> X representa o primeiro gráfico que condiz </w:t>
        </w:r>
      </w:ins>
      <w:ins w:id="101"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102" w:author="Ryan Lemos" w:date="2019-08-19T09:55:00Z"/>
        </w:rPr>
      </w:pPr>
    </w:p>
    <w:p w14:paraId="4515562B" w14:textId="7B68DC9A" w:rsidR="00FD5D46" w:rsidRDefault="00FD5D46" w:rsidP="00FD5D46">
      <w:pPr>
        <w:ind w:firstLine="0"/>
        <w:jc w:val="center"/>
        <w:rPr>
          <w:ins w:id="103" w:author="Ryan Lemos" w:date="2019-08-19T09:57:00Z"/>
        </w:rPr>
      </w:pPr>
      <w:ins w:id="104"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636" cy="2624119"/>
                      </a:xfrm>
                      <a:prstGeom prst="rect">
                        <a:avLst/>
                      </a:prstGeom>
                    </pic:spPr>
                  </pic:pic>
                </a:graphicData>
              </a:graphic>
            </wp:inline>
          </w:drawing>
        </w:r>
      </w:ins>
    </w:p>
    <w:p w14:paraId="00E40A7E" w14:textId="77777777" w:rsidR="00FD5D46" w:rsidRDefault="00FD5D46" w:rsidP="00FD5D46">
      <w:pPr>
        <w:ind w:firstLine="0"/>
        <w:jc w:val="center"/>
        <w:rPr>
          <w:ins w:id="105" w:author="Ryan Lemos" w:date="2019-08-19T09:47:00Z"/>
        </w:rPr>
        <w:pPrChange w:id="106" w:author="Ryan Lemos" w:date="2019-08-19T09:57:00Z">
          <w:pPr/>
        </w:pPrChange>
      </w:pPr>
    </w:p>
    <w:p w14:paraId="368BBC55" w14:textId="0DA30A3B" w:rsidR="001511E1" w:rsidRPr="008B44C6" w:rsidRDefault="001511E1" w:rsidP="00353AF5">
      <w:pPr>
        <w:rPr>
          <w:ins w:id="107" w:author="Ryan Lemos" w:date="2019-08-19T09:57:00Z"/>
          <w:rPrChange w:id="108" w:author="Ryan Lemos" w:date="2019-08-19T09:58:00Z">
            <w:rPr>
              <w:ins w:id="109" w:author="Ryan Lemos" w:date="2019-08-19T09:57:00Z"/>
            </w:rPr>
          </w:rPrChange>
        </w:rPr>
      </w:pPr>
      <w:ins w:id="110" w:author="Ryan Lemos" w:date="2019-08-19T09:47:00Z">
        <w:r>
          <w:t>Já a Figura X demonstra o segundo gráfico</w:t>
        </w:r>
      </w:ins>
      <w:ins w:id="111" w:author="Ryan Lemos" w:date="2019-08-19T09:48:00Z">
        <w:r w:rsidR="006F204A">
          <w:t xml:space="preserve"> que mostra o desempenho do aluno por tipo de questões respondidas. Com isso o aluno consegue visualizar em que ponto está se destacando, como por exemplo fala ou escrita,</w:t>
        </w:r>
      </w:ins>
      <w:ins w:id="112" w:author="Ryan Lemos" w:date="2019-08-19T09:49:00Z">
        <w:r w:rsidR="006F204A">
          <w:t xml:space="preserve"> e o que precisa melhorar.</w:t>
        </w:r>
      </w:ins>
      <w:ins w:id="113" w:author="Ryan Lemos" w:date="2019-08-19T09:47:00Z">
        <w:r>
          <w:t xml:space="preserve"> </w:t>
        </w:r>
      </w:ins>
      <w:ins w:id="114" w:author="Ryan Lemos" w:date="2019-08-19T09:57:00Z">
        <w:r w:rsidR="00FD5D46">
          <w:t xml:space="preserve">Para </w:t>
        </w:r>
      </w:ins>
      <w:ins w:id="115" w:author="Ryan Lemos" w:date="2019-08-19T09:58:00Z">
        <w:r w:rsidR="00FD5D46">
          <w:t xml:space="preserve">trocar entre os gráficos há um </w:t>
        </w:r>
        <w:r w:rsidR="008B44C6">
          <w:t xml:space="preserve">elemento do MaterializeCSS chamado </w:t>
        </w:r>
        <w:r w:rsidR="008B44C6" w:rsidRPr="008B44C6">
          <w:rPr>
            <w:i/>
            <w:iCs/>
            <w:rPrChange w:id="116" w:author="Ryan Lemos" w:date="2019-08-19T09:58:00Z">
              <w:rPr/>
            </w:rPrChange>
          </w:rPr>
          <w:t>switch</w:t>
        </w:r>
        <w:r w:rsidR="008B44C6">
          <w:rPr>
            <w:i/>
            <w:iCs/>
          </w:rPr>
          <w:t xml:space="preserve"> </w:t>
        </w:r>
        <w:r w:rsidR="008B44C6">
          <w:t xml:space="preserve">que seria como um </w:t>
        </w:r>
      </w:ins>
      <w:ins w:id="117" w:author="Ryan Lemos" w:date="2019-08-19T09:59:00Z">
        <w:r w:rsidR="008B44C6">
          <w:t>interruptor. Para o lado esquerdo visualiza-se o gráfico por nível, ao ser levado para a direita visualiza-se o grá</w:t>
        </w:r>
      </w:ins>
      <w:ins w:id="118" w:author="Ryan Lemos" w:date="2019-08-19T10:00:00Z">
        <w:r w:rsidR="008B44C6">
          <w:t>fico por níveis.</w:t>
        </w:r>
      </w:ins>
      <w:bookmarkStart w:id="119" w:name="_GoBack"/>
      <w:bookmarkEnd w:id="119"/>
    </w:p>
    <w:p w14:paraId="0115E590" w14:textId="77777777" w:rsidR="00FD5D46" w:rsidRDefault="00FD5D46" w:rsidP="00353AF5">
      <w:pPr>
        <w:rPr>
          <w:ins w:id="120" w:author="Ryan Lemos" w:date="2019-08-19T09:57:00Z"/>
        </w:rPr>
      </w:pPr>
    </w:p>
    <w:p w14:paraId="31930348" w14:textId="11E7526E" w:rsidR="00FD5D46" w:rsidRPr="00353AF5" w:rsidRDefault="00FD5D46" w:rsidP="00FD5D46">
      <w:pPr>
        <w:ind w:firstLine="0"/>
        <w:jc w:val="center"/>
        <w:rPr>
          <w:ins w:id="121" w:author="Ryan Lemos" w:date="2019-08-19T09:45:00Z"/>
          <w:rPrChange w:id="122" w:author="Ryan Lemos" w:date="2019-08-19T09:40:00Z">
            <w:rPr>
              <w:ins w:id="123" w:author="Ryan Lemos" w:date="2019-08-19T09:45:00Z"/>
            </w:rPr>
          </w:rPrChange>
        </w:rPr>
        <w:pPrChange w:id="124" w:author="Ryan Lemos" w:date="2019-08-19T09:57:00Z">
          <w:pPr>
            <w:pStyle w:val="Ttulo4"/>
          </w:pPr>
        </w:pPrChange>
      </w:pPr>
      <w:ins w:id="125"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rsidP="00353AF5">
      <w:pPr>
        <w:pPrChange w:id="126" w:author="Ryan Lemos" w:date="2019-08-19T09:45:00Z">
          <w:pPr/>
        </w:pPrChange>
      </w:pPr>
    </w:p>
    <w:p w14:paraId="4211DBC7" w14:textId="77777777" w:rsidR="009A2E13" w:rsidRDefault="009A2E13" w:rsidP="00596E44">
      <w:pPr>
        <w:pStyle w:val="Ttulo2"/>
      </w:pPr>
      <w:bookmarkStart w:id="127" w:name="_Toc16102731"/>
      <w:r>
        <w:t>Testes</w:t>
      </w:r>
      <w:bookmarkEnd w:id="127"/>
    </w:p>
    <w:p w14:paraId="422927A7" w14:textId="77777777" w:rsidR="009A2E13" w:rsidRPr="004C0224" w:rsidRDefault="009A2E13" w:rsidP="009A2E13"/>
    <w:p w14:paraId="3FE2FAA6" w14:textId="05125044" w:rsidR="009A2E13" w:rsidRDefault="009A2E13" w:rsidP="009A2E13">
      <w:r>
        <w:t>A biblioteca de testes utilizada foi o PHPUnit, que já vem integrado com o Laravel. O Laravel apoia as funções nativas do PHPUnit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api. Então os exemplos aqui demonstrados podem ser facilmente reconhecidos em outras classes de testes da aplicação.</w:t>
      </w:r>
    </w:p>
    <w:p w14:paraId="01B68900" w14:textId="77777777" w:rsidR="009A2E13" w:rsidRPr="005A6F0E" w:rsidRDefault="009A2E13" w:rsidP="009A2E13">
      <w:r>
        <w:t>O primeiro exemplo de teste se trata do trecho de código abaixo,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‘setUp’, que seria uma configuração inicial dos testes, nela é possível configurar o que for necessário para todos os testes antes que o teste ocorra em si. Para isso usou-se o comando artisan ‘db:seed’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 xml:space="preserve">Para a função ‘testStore’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r w:rsidRPr="00715412">
        <w:t>JavaScript Object Notation</w:t>
      </w:r>
      <w:r>
        <w:t xml:space="preserve"> (JSON), que se trata de uma notação de objetos entendida de maneira padrão por diversas tecnologias. Espero receber um objeto contendo a palavra ‘</w:t>
      </w:r>
      <w:r w:rsidRPr="008250E0">
        <w:rPr>
          <w:i/>
        </w:rPr>
        <w:t>success</w:t>
      </w:r>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‘json’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353AF5">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r>
        <w:rPr>
          <w:lang w:val="en-US"/>
        </w:rPr>
        <w:t>Utilização</w:t>
      </w:r>
    </w:p>
    <w:p w14:paraId="4E25139D" w14:textId="77777777" w:rsidR="00E55893" w:rsidRDefault="00E55893" w:rsidP="00E55893">
      <w:pPr>
        <w:pStyle w:val="Ttulo1"/>
        <w:rPr>
          <w:lang w:val="en-US"/>
        </w:rPr>
      </w:pPr>
      <w:r>
        <w:rPr>
          <w:lang w:val="en-US"/>
        </w:rPr>
        <w:t>Considerações finais</w:t>
      </w:r>
    </w:p>
    <w:p w14:paraId="5BE1101D" w14:textId="394F89E8" w:rsidR="007216C5" w:rsidRPr="00596E44" w:rsidRDefault="00E55893">
      <w:pPr>
        <w:pStyle w:val="Ttulo2"/>
        <w:rPr>
          <w:lang w:val="en-US"/>
        </w:rPr>
      </w:pPr>
      <w:r>
        <w:rPr>
          <w:lang w:val="en-US"/>
        </w:rPr>
        <w:t>Trabalhos futuros</w:t>
      </w:r>
      <w:r w:rsidR="007216C5" w:rsidRPr="00596E44">
        <w:rPr>
          <w:lang w:val="en-US"/>
        </w:rPr>
        <w:br/>
      </w:r>
      <w:bookmarkStart w:id="128" w:name="_Toc16102732"/>
      <w:bookmarkEnd w:id="128"/>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29" w:name="_Toc16102733"/>
      <w:r>
        <w:lastRenderedPageBreak/>
        <w:t>Referências</w:t>
      </w:r>
      <w:bookmarkEnd w:id="129"/>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96E44">
        <w:rPr>
          <w:noProof/>
          <w:highlight w:val="yellow"/>
        </w:rPr>
        <w:t xml:space="preserve">HINZ, M. A. M. </w:t>
      </w:r>
      <w:r w:rsidRPr="00596E44">
        <w:rPr>
          <w:b/>
          <w:noProof/>
          <w:highlight w:val="yellow"/>
        </w:rPr>
        <w:t>Um estudo descritivo de novos algoritmos de criptografia.</w:t>
      </w:r>
      <w:r w:rsidRPr="00596E44">
        <w:rPr>
          <w:noProof/>
          <w:highlight w:val="yellow"/>
        </w:rPr>
        <w:t xml:space="preserve"> 2000. 58f. Monografia (Bacharel em Informática) - Universidade Federal de Pelotas, Pelotas, 2000. </w:t>
      </w:r>
      <w:r w:rsidR="001D561A" w:rsidRPr="00596E44">
        <w:rPr>
          <w:noProof/>
          <w:highlight w:val="yellow"/>
        </w:rPr>
        <w:t>Disponível em: &lt;</w:t>
      </w:r>
      <w:r w:rsidR="00E95C78" w:rsidRPr="00596E44">
        <w:rPr>
          <w:highlight w:val="yellow"/>
        </w:rPr>
        <w:t xml:space="preserve"> </w:t>
      </w:r>
      <w:r w:rsidR="00E95C78" w:rsidRPr="00596E44">
        <w:rPr>
          <w:noProof/>
          <w:highlight w:val="yellow"/>
        </w:rPr>
        <w:t xml:space="preserve">http://www.jabour.com.br/ufjf/apa/Mono-MarcoAntonio.pdf </w:t>
      </w:r>
      <w:r w:rsidR="001D561A" w:rsidRPr="00596E44">
        <w:rPr>
          <w:noProof/>
          <w:highlight w:val="yellow"/>
        </w:rPr>
        <w:t>&gt;. Acesso em:</w:t>
      </w:r>
      <w:r w:rsidR="00E95C78" w:rsidRPr="00596E44">
        <w:rPr>
          <w:noProof/>
          <w:highlight w:val="yellow"/>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96E44">
        <w:rPr>
          <w:noProof/>
          <w:highlight w:val="yellow"/>
        </w:rPr>
        <w:t xml:space="preserve">MORENO, E. D.; PEREIRA, F. D.; CHIARAMONTE, R. B. </w:t>
      </w:r>
      <w:r w:rsidRPr="00596E44">
        <w:rPr>
          <w:b/>
          <w:bCs/>
          <w:noProof/>
          <w:highlight w:val="yellow"/>
        </w:rPr>
        <w:t>Criptografia em Hardware e Software</w:t>
      </w:r>
      <w:r w:rsidRPr="00596E44">
        <w:rPr>
          <w:noProof/>
          <w:highlight w:val="yellow"/>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Modelo de Armazenamento Criptografado.</w:t>
      </w:r>
      <w:r w:rsidRPr="00596E44">
        <w:rPr>
          <w:noProof/>
          <w:highlight w:val="yellow"/>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lastRenderedPageBreak/>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30" w:name="_Toc1610273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30"/>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7" w:author="Ryan Lemos" w:date="2019-07-28T18:23:00Z" w:initials="RL">
    <w:p w14:paraId="1A90DA8B" w14:textId="38E31B32" w:rsidR="001511E1" w:rsidRDefault="001511E1">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236FA" w14:textId="77777777" w:rsidR="002421E0" w:rsidRDefault="002421E0" w:rsidP="00C24B28">
      <w:pPr>
        <w:spacing w:line="240" w:lineRule="auto"/>
      </w:pPr>
      <w:r>
        <w:separator/>
      </w:r>
    </w:p>
  </w:endnote>
  <w:endnote w:type="continuationSeparator" w:id="0">
    <w:p w14:paraId="264A04B6" w14:textId="77777777" w:rsidR="002421E0" w:rsidRDefault="002421E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7895D" w14:textId="77777777" w:rsidR="002421E0" w:rsidRDefault="002421E0" w:rsidP="00C24B28">
      <w:pPr>
        <w:spacing w:line="240" w:lineRule="auto"/>
      </w:pPr>
      <w:r>
        <w:separator/>
      </w:r>
    </w:p>
  </w:footnote>
  <w:footnote w:type="continuationSeparator" w:id="0">
    <w:p w14:paraId="64181628" w14:textId="77777777" w:rsidR="002421E0" w:rsidRDefault="002421E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1511E1" w:rsidRDefault="001511E1">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1511E1" w:rsidRDefault="001511E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1511E1" w:rsidRDefault="001511E1">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1511E1" w:rsidRDefault="001511E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1511E1" w:rsidRDefault="001511E1">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1511E1" w:rsidRDefault="001511E1">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1511E1" w:rsidRPr="00C1350C" w:rsidRDefault="001511E1">
    <w:pPr>
      <w:pStyle w:val="Cabealho"/>
      <w:jc w:val="right"/>
      <w:rPr>
        <w:sz w:val="20"/>
        <w:szCs w:val="20"/>
      </w:rPr>
    </w:pPr>
  </w:p>
  <w:p w14:paraId="4574301F" w14:textId="77777777" w:rsidR="001511E1" w:rsidRPr="00475C34" w:rsidRDefault="001511E1"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1511E1" w:rsidRPr="00C1350C" w:rsidRDefault="001511E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1"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3"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0"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18"/>
  </w:num>
  <w:num w:numId="2">
    <w:abstractNumId w:val="13"/>
  </w:num>
  <w:num w:numId="3">
    <w:abstractNumId w:val="14"/>
  </w:num>
  <w:num w:numId="4">
    <w:abstractNumId w:val="1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2"/>
  </w:num>
  <w:num w:numId="12">
    <w:abstractNumId w:val="7"/>
  </w:num>
  <w:num w:numId="13">
    <w:abstractNumId w:val="0"/>
  </w:num>
  <w:num w:numId="14">
    <w:abstractNumId w:val="8"/>
  </w:num>
  <w:num w:numId="15">
    <w:abstractNumId w:val="15"/>
  </w:num>
  <w:num w:numId="16">
    <w:abstractNumId w:val="4"/>
  </w:num>
  <w:num w:numId="17">
    <w:abstractNumId w:val="6"/>
  </w:num>
  <w:num w:numId="18">
    <w:abstractNumId w:val="16"/>
  </w:num>
  <w:num w:numId="19">
    <w:abstractNumId w:val="11"/>
  </w:num>
  <w:num w:numId="20">
    <w:abstractNumId w:val="20"/>
  </w:num>
  <w:num w:numId="21">
    <w:abstractNumId w:val="10"/>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6.png"/><Relationship Id="rId95"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jpe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comments" Target="comments.xml"/><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microsoft.com/office/2007/relationships/hdphoto" Target="media/hdphoto1.wdp"/><Relationship Id="rId88" Type="http://schemas.openxmlformats.org/officeDocument/2006/relationships/image" Target="media/image74.png"/><Relationship Id="rId111" Type="http://schemas.openxmlformats.org/officeDocument/2006/relationships/image" Target="media/image9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673D2559-2CEE-4934-93BB-7990161CD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3756</TotalTime>
  <Pages>105</Pages>
  <Words>20197</Words>
  <Characters>109068</Characters>
  <Application>Microsoft Office Word</Application>
  <DocSecurity>0</DocSecurity>
  <Lines>908</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129007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31</cp:revision>
  <cp:lastPrinted>2018-11-06T01:42:00Z</cp:lastPrinted>
  <dcterms:created xsi:type="dcterms:W3CDTF">2019-07-28T20:26:00Z</dcterms:created>
  <dcterms:modified xsi:type="dcterms:W3CDTF">2019-08-19T13:00:00Z</dcterms:modified>
</cp:coreProperties>
</file>