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8A6EC34" w14:textId="77777777" w:rsidR="007A16FF" w:rsidRPr="00596BF9" w:rsidRDefault="000A4A8B" w:rsidP="00596BF9">
      <w:pPr>
        <w:ind w:firstLine="0"/>
        <w:jc w:val="center"/>
        <w:rPr>
          <w:sz w:val="28"/>
          <w:szCs w:val="28"/>
        </w:rPr>
      </w:pPr>
      <w:r w:rsidRPr="00596BF9">
        <w:rPr>
          <w:sz w:val="28"/>
          <w:szCs w:val="28"/>
        </w:rPr>
        <w:t>UNIVERSIDADE ESTADUAL DE MONTES CLAROS</w:t>
      </w:r>
    </w:p>
    <w:p w14:paraId="66C08598" w14:textId="77777777" w:rsidR="007A16FF" w:rsidRPr="00596BF9" w:rsidRDefault="00766FC6" w:rsidP="00596BF9">
      <w:pPr>
        <w:ind w:firstLine="0"/>
        <w:jc w:val="center"/>
        <w:rPr>
          <w:sz w:val="28"/>
          <w:szCs w:val="28"/>
        </w:rPr>
      </w:pPr>
      <w:r>
        <w:rPr>
          <w:sz w:val="28"/>
          <w:szCs w:val="28"/>
        </w:rPr>
        <w:t>Centro de Ciências Exatas e Tecnológicas</w:t>
      </w:r>
    </w:p>
    <w:p w14:paraId="02D1F7FB" w14:textId="77777777" w:rsidR="007A16FF" w:rsidRPr="00596BF9" w:rsidRDefault="007A16FF" w:rsidP="00596BF9">
      <w:pPr>
        <w:ind w:firstLine="0"/>
        <w:jc w:val="center"/>
        <w:rPr>
          <w:sz w:val="28"/>
          <w:szCs w:val="28"/>
        </w:rPr>
      </w:pPr>
      <w:r w:rsidRPr="00596BF9">
        <w:rPr>
          <w:sz w:val="28"/>
          <w:szCs w:val="28"/>
        </w:rPr>
        <w:t>Curso de Bacharelado Sistemas de Informação</w:t>
      </w:r>
    </w:p>
    <w:p w14:paraId="4C2310E7" w14:textId="77777777" w:rsidR="00C52DB0" w:rsidRPr="00AB714C" w:rsidRDefault="00C52DB0" w:rsidP="00FD0859">
      <w:pPr>
        <w:spacing w:after="160" w:line="259" w:lineRule="auto"/>
        <w:ind w:firstLine="0"/>
        <w:jc w:val="left"/>
        <w:outlineLvl w:val="9"/>
        <w:rPr>
          <w:sz w:val="32"/>
          <w:szCs w:val="32"/>
        </w:rPr>
      </w:pPr>
    </w:p>
    <w:p w14:paraId="784C5B03" w14:textId="77777777" w:rsidR="006F3CF0" w:rsidRPr="00AB714C" w:rsidRDefault="006F3CF0" w:rsidP="00FD0859">
      <w:pPr>
        <w:spacing w:after="160" w:line="259" w:lineRule="auto"/>
        <w:ind w:firstLine="0"/>
        <w:jc w:val="left"/>
        <w:outlineLvl w:val="9"/>
        <w:rPr>
          <w:sz w:val="32"/>
          <w:szCs w:val="32"/>
        </w:rPr>
      </w:pPr>
    </w:p>
    <w:p w14:paraId="244C84EB" w14:textId="77777777" w:rsidR="006F3CF0" w:rsidRPr="00633709" w:rsidRDefault="006F3CF0" w:rsidP="00FD0859">
      <w:pPr>
        <w:spacing w:after="160" w:line="259" w:lineRule="auto"/>
        <w:ind w:firstLine="0"/>
        <w:jc w:val="left"/>
        <w:outlineLvl w:val="9"/>
        <w:rPr>
          <w:sz w:val="28"/>
          <w:szCs w:val="28"/>
        </w:rPr>
      </w:pPr>
    </w:p>
    <w:p w14:paraId="2693E48B" w14:textId="77777777" w:rsidR="006F3CF0" w:rsidRPr="00633709" w:rsidRDefault="00B82E8A" w:rsidP="003D0104">
      <w:pPr>
        <w:spacing w:after="160" w:line="259" w:lineRule="auto"/>
        <w:ind w:firstLine="0"/>
        <w:jc w:val="center"/>
        <w:outlineLvl w:val="9"/>
        <w:rPr>
          <w:sz w:val="28"/>
          <w:szCs w:val="28"/>
        </w:rPr>
      </w:pPr>
      <w:r w:rsidRPr="00633709">
        <w:rPr>
          <w:sz w:val="28"/>
          <w:szCs w:val="28"/>
        </w:rPr>
        <w:t>Ryan Lucas Silva Lemos</w:t>
      </w:r>
    </w:p>
    <w:p w14:paraId="12B372AE" w14:textId="77777777" w:rsidR="005358E8" w:rsidRPr="00F11786" w:rsidRDefault="005358E8" w:rsidP="00FD0859">
      <w:pPr>
        <w:spacing w:after="160" w:line="259" w:lineRule="auto"/>
        <w:ind w:firstLine="0"/>
        <w:jc w:val="left"/>
        <w:outlineLvl w:val="9"/>
        <w:rPr>
          <w:sz w:val="28"/>
          <w:szCs w:val="28"/>
        </w:rPr>
      </w:pPr>
    </w:p>
    <w:p w14:paraId="094329F2" w14:textId="77777777" w:rsidR="005358E8" w:rsidRPr="00F11786" w:rsidRDefault="005358E8" w:rsidP="00FD0859">
      <w:pPr>
        <w:spacing w:after="160" w:line="259" w:lineRule="auto"/>
        <w:ind w:firstLine="0"/>
        <w:jc w:val="left"/>
        <w:outlineLvl w:val="9"/>
        <w:rPr>
          <w:sz w:val="28"/>
          <w:szCs w:val="28"/>
        </w:rPr>
      </w:pPr>
    </w:p>
    <w:p w14:paraId="70ACED3F" w14:textId="77777777" w:rsidR="005358E8" w:rsidRPr="00F11786" w:rsidRDefault="005358E8" w:rsidP="00FD0859">
      <w:pPr>
        <w:spacing w:after="160" w:line="259" w:lineRule="auto"/>
        <w:ind w:firstLine="0"/>
        <w:jc w:val="left"/>
        <w:outlineLvl w:val="9"/>
        <w:rPr>
          <w:sz w:val="28"/>
          <w:szCs w:val="28"/>
        </w:rPr>
      </w:pPr>
    </w:p>
    <w:p w14:paraId="35167CE7" w14:textId="77777777" w:rsidR="005358E8" w:rsidRPr="00F11786" w:rsidRDefault="005358E8" w:rsidP="00FD0859">
      <w:pPr>
        <w:spacing w:after="160" w:line="259" w:lineRule="auto"/>
        <w:ind w:firstLine="0"/>
        <w:jc w:val="left"/>
        <w:outlineLvl w:val="9"/>
        <w:rPr>
          <w:sz w:val="28"/>
          <w:szCs w:val="28"/>
        </w:rPr>
      </w:pPr>
    </w:p>
    <w:p w14:paraId="3AC27CDD" w14:textId="77777777" w:rsidR="005358E8" w:rsidRPr="00F11786" w:rsidRDefault="005358E8" w:rsidP="00FD0859">
      <w:pPr>
        <w:spacing w:after="160" w:line="259" w:lineRule="auto"/>
        <w:ind w:firstLine="0"/>
        <w:jc w:val="left"/>
        <w:outlineLvl w:val="9"/>
        <w:rPr>
          <w:sz w:val="28"/>
          <w:szCs w:val="28"/>
        </w:rPr>
      </w:pPr>
    </w:p>
    <w:p w14:paraId="523D070C" w14:textId="77777777" w:rsidR="005358E8" w:rsidRPr="00620FFC" w:rsidRDefault="00D83CD0" w:rsidP="00620FFC">
      <w:pPr>
        <w:ind w:firstLine="0"/>
        <w:jc w:val="center"/>
        <w:rPr>
          <w:sz w:val="32"/>
          <w:szCs w:val="32"/>
        </w:rPr>
      </w:pPr>
      <w:r w:rsidRPr="00620FFC">
        <w:rPr>
          <w:sz w:val="32"/>
          <w:szCs w:val="32"/>
        </w:rPr>
        <w:t>APLICAÇÃO DO EXTREME PROGRAMMING NO DESENVOLVIMENTO DE UM AMBIENTE WEB DE ENSINO E APRENDIZAGEM DA LÍNGUA INGLESA</w:t>
      </w:r>
    </w:p>
    <w:p w14:paraId="0A442C42" w14:textId="77777777" w:rsidR="004F7863" w:rsidRPr="00EC3658" w:rsidRDefault="004F7863" w:rsidP="00FD0859">
      <w:pPr>
        <w:spacing w:after="160" w:line="259" w:lineRule="auto"/>
        <w:ind w:firstLine="0"/>
        <w:jc w:val="left"/>
        <w:outlineLvl w:val="9"/>
        <w:rPr>
          <w:b/>
          <w:sz w:val="28"/>
          <w:szCs w:val="28"/>
        </w:rPr>
      </w:pPr>
    </w:p>
    <w:p w14:paraId="74628BBB" w14:textId="77777777" w:rsidR="004F7863" w:rsidRPr="00EC3658" w:rsidRDefault="004F7863" w:rsidP="00FD0859">
      <w:pPr>
        <w:spacing w:after="160" w:line="259" w:lineRule="auto"/>
        <w:ind w:firstLine="0"/>
        <w:jc w:val="left"/>
        <w:outlineLvl w:val="9"/>
        <w:rPr>
          <w:b/>
          <w:sz w:val="28"/>
          <w:szCs w:val="28"/>
        </w:rPr>
      </w:pPr>
    </w:p>
    <w:p w14:paraId="03978823" w14:textId="77777777" w:rsidR="004F7863" w:rsidRPr="00EC3658" w:rsidRDefault="004F7863" w:rsidP="00FD0859">
      <w:pPr>
        <w:spacing w:after="160" w:line="259" w:lineRule="auto"/>
        <w:ind w:firstLine="0"/>
        <w:jc w:val="left"/>
        <w:outlineLvl w:val="9"/>
        <w:rPr>
          <w:b/>
          <w:sz w:val="28"/>
          <w:szCs w:val="28"/>
        </w:rPr>
      </w:pPr>
    </w:p>
    <w:p w14:paraId="674E5C49" w14:textId="77777777" w:rsidR="004F7863" w:rsidRPr="00EC3658" w:rsidRDefault="004F7863" w:rsidP="00FD0859">
      <w:pPr>
        <w:spacing w:after="160" w:line="259" w:lineRule="auto"/>
        <w:ind w:firstLine="0"/>
        <w:jc w:val="left"/>
        <w:outlineLvl w:val="9"/>
        <w:rPr>
          <w:b/>
          <w:sz w:val="28"/>
          <w:szCs w:val="28"/>
        </w:rPr>
      </w:pPr>
    </w:p>
    <w:p w14:paraId="443757DA" w14:textId="77777777" w:rsidR="004F7863" w:rsidRPr="00EC3658" w:rsidRDefault="004F7863" w:rsidP="00FD0859">
      <w:pPr>
        <w:spacing w:after="160" w:line="259" w:lineRule="auto"/>
        <w:ind w:firstLine="0"/>
        <w:jc w:val="left"/>
        <w:outlineLvl w:val="9"/>
        <w:rPr>
          <w:b/>
          <w:sz w:val="28"/>
          <w:szCs w:val="28"/>
        </w:rPr>
      </w:pPr>
    </w:p>
    <w:p w14:paraId="1A321F4A" w14:textId="77777777" w:rsidR="004F7863" w:rsidRPr="00EC3658" w:rsidRDefault="004F7863" w:rsidP="00FD0859">
      <w:pPr>
        <w:spacing w:after="160" w:line="259" w:lineRule="auto"/>
        <w:ind w:firstLine="0"/>
        <w:jc w:val="left"/>
        <w:outlineLvl w:val="9"/>
        <w:rPr>
          <w:b/>
          <w:sz w:val="28"/>
          <w:szCs w:val="28"/>
        </w:rPr>
      </w:pPr>
    </w:p>
    <w:p w14:paraId="0FE70C3D" w14:textId="77777777" w:rsidR="004F7863" w:rsidRPr="00EC3658" w:rsidRDefault="004F7863" w:rsidP="00FD0859">
      <w:pPr>
        <w:spacing w:after="160" w:line="259" w:lineRule="auto"/>
        <w:ind w:firstLine="0"/>
        <w:jc w:val="left"/>
        <w:outlineLvl w:val="9"/>
        <w:rPr>
          <w:b/>
          <w:sz w:val="28"/>
          <w:szCs w:val="28"/>
        </w:rPr>
      </w:pPr>
    </w:p>
    <w:p w14:paraId="2DCD3609" w14:textId="77777777" w:rsidR="004F7863" w:rsidRPr="00EC3658" w:rsidRDefault="004F7863" w:rsidP="00FD0859">
      <w:pPr>
        <w:spacing w:after="160" w:line="259" w:lineRule="auto"/>
        <w:ind w:firstLine="0"/>
        <w:jc w:val="left"/>
        <w:outlineLvl w:val="9"/>
        <w:rPr>
          <w:b/>
          <w:sz w:val="28"/>
          <w:szCs w:val="28"/>
        </w:rPr>
      </w:pPr>
    </w:p>
    <w:p w14:paraId="349EC1C0" w14:textId="77777777" w:rsidR="004F7863" w:rsidRPr="00EC3658" w:rsidRDefault="004F7863" w:rsidP="00FD0859">
      <w:pPr>
        <w:spacing w:after="160" w:line="259" w:lineRule="auto"/>
        <w:ind w:firstLine="0"/>
        <w:jc w:val="left"/>
        <w:outlineLvl w:val="9"/>
        <w:rPr>
          <w:b/>
          <w:sz w:val="28"/>
          <w:szCs w:val="28"/>
        </w:rPr>
      </w:pPr>
    </w:p>
    <w:p w14:paraId="497BAB5B" w14:textId="77777777" w:rsidR="002F405A" w:rsidRPr="00EC3658" w:rsidRDefault="002F405A" w:rsidP="00FD0859">
      <w:pPr>
        <w:spacing w:after="160" w:line="259" w:lineRule="auto"/>
        <w:ind w:firstLine="0"/>
        <w:jc w:val="left"/>
        <w:outlineLvl w:val="9"/>
        <w:rPr>
          <w:b/>
          <w:sz w:val="28"/>
          <w:szCs w:val="28"/>
        </w:rPr>
      </w:pPr>
    </w:p>
    <w:p w14:paraId="28699C46" w14:textId="77777777" w:rsidR="00220D4D" w:rsidRPr="0028558C" w:rsidRDefault="00220D4D" w:rsidP="002A5616">
      <w:pPr>
        <w:ind w:firstLine="0"/>
        <w:jc w:val="center"/>
        <w:rPr>
          <w:sz w:val="28"/>
          <w:szCs w:val="28"/>
        </w:rPr>
      </w:pPr>
      <w:r w:rsidRPr="0028558C">
        <w:rPr>
          <w:sz w:val="28"/>
          <w:szCs w:val="28"/>
        </w:rPr>
        <w:t>Montes Claros</w:t>
      </w:r>
      <w:r w:rsidR="00EC3658" w:rsidRPr="0028558C">
        <w:rPr>
          <w:sz w:val="28"/>
          <w:szCs w:val="28"/>
        </w:rPr>
        <w:t>/MG</w:t>
      </w:r>
    </w:p>
    <w:p w14:paraId="769CF794" w14:textId="77777777" w:rsidR="00220D4D" w:rsidRDefault="00990568" w:rsidP="0028558C">
      <w:pPr>
        <w:ind w:firstLine="0"/>
        <w:jc w:val="center"/>
        <w:rPr>
          <w:sz w:val="28"/>
          <w:szCs w:val="28"/>
        </w:rPr>
      </w:pPr>
      <w:r w:rsidRPr="00990568">
        <w:rPr>
          <w:sz w:val="28"/>
          <w:szCs w:val="28"/>
          <w:highlight w:val="yellow"/>
        </w:rPr>
        <w:t>mês</w:t>
      </w:r>
      <w:r w:rsidR="0028558C" w:rsidRPr="0028558C">
        <w:rPr>
          <w:sz w:val="28"/>
          <w:szCs w:val="28"/>
        </w:rPr>
        <w:t>/</w:t>
      </w:r>
      <w:r w:rsidR="00220D4D" w:rsidRPr="0028558C">
        <w:rPr>
          <w:sz w:val="28"/>
          <w:szCs w:val="28"/>
        </w:rPr>
        <w:t>201</w:t>
      </w:r>
      <w:r>
        <w:rPr>
          <w:sz w:val="28"/>
          <w:szCs w:val="28"/>
        </w:rPr>
        <w:t>9</w:t>
      </w:r>
    </w:p>
    <w:p w14:paraId="7ED2D3E9" w14:textId="77777777" w:rsidR="00990568" w:rsidRPr="0028558C" w:rsidRDefault="00990568" w:rsidP="0028558C">
      <w:pPr>
        <w:ind w:firstLine="0"/>
        <w:jc w:val="center"/>
        <w:rPr>
          <w:sz w:val="28"/>
          <w:szCs w:val="28"/>
        </w:rPr>
      </w:pPr>
    </w:p>
    <w:p w14:paraId="79188841" w14:textId="77777777" w:rsidR="0065607B" w:rsidRPr="0065607B" w:rsidRDefault="0065607B" w:rsidP="0065607B">
      <w:pPr>
        <w:spacing w:after="160" w:line="259" w:lineRule="auto"/>
        <w:ind w:firstLine="0"/>
        <w:jc w:val="center"/>
        <w:outlineLvl w:val="9"/>
        <w:rPr>
          <w:b/>
          <w:sz w:val="28"/>
          <w:szCs w:val="28"/>
        </w:rPr>
      </w:pPr>
      <w:r w:rsidRPr="0065607B">
        <w:rPr>
          <w:b/>
          <w:sz w:val="28"/>
          <w:szCs w:val="28"/>
        </w:rPr>
        <w:lastRenderedPageBreak/>
        <w:t>Ryan Lucas Silva Lemos</w:t>
      </w:r>
    </w:p>
    <w:p w14:paraId="3D301422" w14:textId="77777777" w:rsidR="0097776E" w:rsidRPr="00986511" w:rsidRDefault="0097776E" w:rsidP="0097776E">
      <w:pPr>
        <w:ind w:firstLine="0"/>
        <w:rPr>
          <w:b/>
          <w:sz w:val="32"/>
          <w:szCs w:val="32"/>
        </w:rPr>
      </w:pPr>
    </w:p>
    <w:p w14:paraId="78813331" w14:textId="77777777" w:rsidR="0097776E" w:rsidRPr="00986511" w:rsidRDefault="0097776E" w:rsidP="0097776E">
      <w:pPr>
        <w:ind w:firstLine="0"/>
        <w:rPr>
          <w:b/>
          <w:sz w:val="32"/>
          <w:szCs w:val="32"/>
        </w:rPr>
      </w:pPr>
    </w:p>
    <w:p w14:paraId="0F95CCA6" w14:textId="77777777" w:rsidR="0097776E" w:rsidRPr="00986511" w:rsidRDefault="0097776E" w:rsidP="0097776E">
      <w:pPr>
        <w:ind w:firstLine="0"/>
        <w:rPr>
          <w:b/>
          <w:sz w:val="32"/>
          <w:szCs w:val="32"/>
        </w:rPr>
      </w:pPr>
    </w:p>
    <w:p w14:paraId="00D8BAE0" w14:textId="77777777" w:rsidR="0097776E" w:rsidRPr="00986511" w:rsidRDefault="0097776E" w:rsidP="0097776E">
      <w:pPr>
        <w:ind w:firstLine="0"/>
        <w:rPr>
          <w:b/>
          <w:sz w:val="32"/>
          <w:szCs w:val="32"/>
        </w:rPr>
      </w:pPr>
    </w:p>
    <w:p w14:paraId="1585CA31" w14:textId="77777777" w:rsidR="0097776E" w:rsidRPr="00986511" w:rsidRDefault="0097776E" w:rsidP="0097776E">
      <w:pPr>
        <w:ind w:firstLine="0"/>
        <w:rPr>
          <w:b/>
          <w:sz w:val="32"/>
          <w:szCs w:val="32"/>
        </w:rPr>
      </w:pPr>
    </w:p>
    <w:p w14:paraId="48AA70B9" w14:textId="77777777" w:rsidR="00B56BA4" w:rsidRPr="00B56BA4" w:rsidRDefault="00B56BA4" w:rsidP="00B56BA4">
      <w:pPr>
        <w:ind w:firstLine="0"/>
        <w:jc w:val="center"/>
        <w:rPr>
          <w:b/>
          <w:sz w:val="32"/>
          <w:szCs w:val="32"/>
        </w:rPr>
      </w:pPr>
      <w:r w:rsidRPr="00B56BA4">
        <w:rPr>
          <w:b/>
          <w:sz w:val="32"/>
          <w:szCs w:val="32"/>
        </w:rPr>
        <w:t>APLICAÇÃO DO EXTREME PROGRAMMING NO DESENVOLVIMENTO DE UM AMBIENTE WEB DE ENSINO E APRENDIZAGEM DA LÍNGUA INGLESA</w:t>
      </w:r>
    </w:p>
    <w:p w14:paraId="4DB35404" w14:textId="77777777" w:rsidR="0097776E" w:rsidRPr="000D507A" w:rsidRDefault="0097776E" w:rsidP="0097776E">
      <w:pPr>
        <w:ind w:firstLine="0"/>
        <w:rPr>
          <w:sz w:val="32"/>
          <w:szCs w:val="32"/>
        </w:rPr>
      </w:pPr>
    </w:p>
    <w:p w14:paraId="73AB07B3" w14:textId="77777777" w:rsidR="0097776E" w:rsidRPr="000D507A" w:rsidRDefault="0097776E" w:rsidP="0097776E">
      <w:pPr>
        <w:ind w:firstLine="0"/>
        <w:rPr>
          <w:sz w:val="32"/>
          <w:szCs w:val="32"/>
        </w:rPr>
      </w:pPr>
    </w:p>
    <w:p w14:paraId="03534D99" w14:textId="77777777" w:rsidR="0097776E" w:rsidRPr="000D507A" w:rsidRDefault="0097776E" w:rsidP="0097776E">
      <w:pPr>
        <w:ind w:firstLine="0"/>
        <w:rPr>
          <w:sz w:val="32"/>
          <w:szCs w:val="32"/>
        </w:rPr>
      </w:pPr>
    </w:p>
    <w:p w14:paraId="2DD4ABE4" w14:textId="77777777" w:rsidR="0097776E" w:rsidRPr="006A6D09" w:rsidRDefault="0097776E" w:rsidP="0097776E">
      <w:pPr>
        <w:ind w:firstLine="0"/>
      </w:pPr>
    </w:p>
    <w:p w14:paraId="52D32458" w14:textId="77777777" w:rsidR="00172F7F" w:rsidRDefault="00172F7F" w:rsidP="00172F7F">
      <w:pPr>
        <w:pStyle w:val="Corpodetexto"/>
        <w:ind w:left="4536" w:right="110"/>
        <w:jc w:val="both"/>
      </w:pPr>
      <w:r>
        <w:t>Monografia apresentada ao Curso de Bacharelado em Sistemas de Informação da Universidade Estadual de Montes Claros como requisito parcial para obtenção do título de Bacharel em Sistemas de Informação.</w:t>
      </w:r>
    </w:p>
    <w:p w14:paraId="09261EA3" w14:textId="77777777" w:rsidR="00D67CBF" w:rsidRDefault="00D67CBF" w:rsidP="00D67CBF">
      <w:pPr>
        <w:ind w:left="4535" w:firstLine="0"/>
        <w:rPr>
          <w:szCs w:val="24"/>
          <w:lang w:eastAsia="pt-BR"/>
        </w:rPr>
      </w:pPr>
    </w:p>
    <w:p w14:paraId="1671FE74" w14:textId="77777777" w:rsidR="00D67CBF" w:rsidRDefault="00D67CBF" w:rsidP="00D67CBF">
      <w:pPr>
        <w:ind w:left="4535" w:firstLine="0"/>
        <w:rPr>
          <w:szCs w:val="24"/>
          <w:lang w:eastAsia="pt-BR"/>
        </w:rPr>
      </w:pPr>
      <w:r>
        <w:rPr>
          <w:szCs w:val="24"/>
          <w:lang w:eastAsia="pt-BR"/>
        </w:rPr>
        <w:t xml:space="preserve">Orientadora: </w:t>
      </w:r>
      <w:r w:rsidRPr="00172F7F">
        <w:rPr>
          <w:b/>
          <w:szCs w:val="24"/>
          <w:lang w:eastAsia="pt-BR"/>
        </w:rPr>
        <w:t>Prof.ª. C</w:t>
      </w:r>
      <w:r w:rsidR="00172F7F" w:rsidRPr="00172F7F">
        <w:rPr>
          <w:b/>
          <w:szCs w:val="24"/>
          <w:lang w:eastAsia="pt-BR"/>
        </w:rPr>
        <w:t>hristine</w:t>
      </w:r>
      <w:r w:rsidRPr="00172F7F">
        <w:rPr>
          <w:b/>
          <w:szCs w:val="24"/>
          <w:lang w:eastAsia="pt-BR"/>
        </w:rPr>
        <w:t xml:space="preserve"> </w:t>
      </w:r>
      <w:r w:rsidR="00172F7F">
        <w:rPr>
          <w:b/>
          <w:szCs w:val="24"/>
          <w:lang w:eastAsia="pt-BR"/>
        </w:rPr>
        <w:t>M</w:t>
      </w:r>
      <w:r w:rsidR="00172F7F" w:rsidRPr="00172F7F">
        <w:rPr>
          <w:b/>
          <w:szCs w:val="24"/>
          <w:lang w:eastAsia="pt-BR"/>
        </w:rPr>
        <w:t>artins</w:t>
      </w:r>
      <w:r w:rsidRPr="00172F7F">
        <w:rPr>
          <w:b/>
          <w:szCs w:val="24"/>
          <w:lang w:eastAsia="pt-BR"/>
        </w:rPr>
        <w:t xml:space="preserve"> </w:t>
      </w:r>
      <w:r w:rsidR="00172F7F">
        <w:rPr>
          <w:b/>
          <w:szCs w:val="24"/>
          <w:lang w:eastAsia="pt-BR"/>
        </w:rPr>
        <w:t>de</w:t>
      </w:r>
      <w:r w:rsidRPr="00172F7F">
        <w:rPr>
          <w:b/>
          <w:szCs w:val="24"/>
          <w:lang w:eastAsia="pt-BR"/>
        </w:rPr>
        <w:t xml:space="preserve"> </w:t>
      </w:r>
      <w:r w:rsidR="00172F7F">
        <w:rPr>
          <w:b/>
          <w:szCs w:val="24"/>
          <w:lang w:eastAsia="pt-BR"/>
        </w:rPr>
        <w:t>Matos</w:t>
      </w:r>
      <w:r w:rsidRPr="00172F7F">
        <w:rPr>
          <w:b/>
          <w:szCs w:val="24"/>
          <w:lang w:eastAsia="pt-BR"/>
        </w:rPr>
        <w:t>, MESTRA</w:t>
      </w:r>
      <w:r w:rsidR="00601168">
        <w:rPr>
          <w:szCs w:val="24"/>
          <w:lang w:eastAsia="pt-BR"/>
        </w:rPr>
        <w:t>.</w:t>
      </w:r>
    </w:p>
    <w:p w14:paraId="2E3B5433" w14:textId="77777777" w:rsidR="0097776E" w:rsidRPr="00A23F70" w:rsidRDefault="0097776E" w:rsidP="0097776E">
      <w:pPr>
        <w:ind w:firstLine="0"/>
        <w:rPr>
          <w:sz w:val="32"/>
          <w:szCs w:val="32"/>
        </w:rPr>
      </w:pPr>
    </w:p>
    <w:p w14:paraId="3519FAE0" w14:textId="77777777" w:rsidR="0097776E" w:rsidRPr="00A23F70" w:rsidRDefault="0097776E" w:rsidP="0097776E">
      <w:pPr>
        <w:ind w:firstLine="0"/>
        <w:rPr>
          <w:sz w:val="32"/>
          <w:szCs w:val="32"/>
        </w:rPr>
      </w:pPr>
    </w:p>
    <w:p w14:paraId="40BA2EC1" w14:textId="77777777" w:rsidR="0097776E" w:rsidRPr="00A23F70" w:rsidRDefault="0097776E" w:rsidP="0097776E">
      <w:pPr>
        <w:ind w:firstLine="0"/>
        <w:rPr>
          <w:sz w:val="32"/>
          <w:szCs w:val="32"/>
        </w:rPr>
      </w:pPr>
    </w:p>
    <w:p w14:paraId="41A0719D" w14:textId="77777777" w:rsidR="0097776E" w:rsidRPr="00A23F70" w:rsidRDefault="0097776E" w:rsidP="0097776E">
      <w:pPr>
        <w:ind w:firstLine="0"/>
        <w:rPr>
          <w:sz w:val="32"/>
          <w:szCs w:val="32"/>
        </w:rPr>
      </w:pPr>
    </w:p>
    <w:p w14:paraId="43336329" w14:textId="77777777" w:rsidR="0097776E" w:rsidRPr="00A23F70" w:rsidRDefault="0097776E" w:rsidP="0097776E">
      <w:pPr>
        <w:ind w:firstLine="0"/>
        <w:rPr>
          <w:sz w:val="32"/>
          <w:szCs w:val="32"/>
        </w:rPr>
      </w:pPr>
    </w:p>
    <w:p w14:paraId="256FEE8B" w14:textId="77777777" w:rsidR="0097776E" w:rsidRPr="00AF615B" w:rsidRDefault="0097776E" w:rsidP="0097776E">
      <w:pPr>
        <w:ind w:firstLine="0"/>
        <w:jc w:val="center"/>
        <w:rPr>
          <w:b/>
          <w:sz w:val="28"/>
          <w:szCs w:val="28"/>
        </w:rPr>
      </w:pPr>
      <w:r w:rsidRPr="00AF615B">
        <w:rPr>
          <w:b/>
          <w:sz w:val="28"/>
          <w:szCs w:val="28"/>
        </w:rPr>
        <w:t>Montes Claros</w:t>
      </w:r>
      <w:r w:rsidR="00A03CF3" w:rsidRPr="00AF615B">
        <w:rPr>
          <w:b/>
          <w:sz w:val="28"/>
          <w:szCs w:val="28"/>
        </w:rPr>
        <w:t>/MG</w:t>
      </w:r>
    </w:p>
    <w:p w14:paraId="521F0B62" w14:textId="77777777" w:rsidR="0097776E" w:rsidRDefault="00990568" w:rsidP="0097776E">
      <w:pPr>
        <w:ind w:firstLine="0"/>
        <w:jc w:val="center"/>
        <w:rPr>
          <w:b/>
          <w:sz w:val="28"/>
          <w:szCs w:val="28"/>
        </w:rPr>
      </w:pPr>
      <w:r w:rsidRPr="00990568">
        <w:rPr>
          <w:b/>
          <w:sz w:val="28"/>
          <w:szCs w:val="28"/>
          <w:highlight w:val="yellow"/>
        </w:rPr>
        <w:t>mês</w:t>
      </w:r>
      <w:r w:rsidR="00AF615B">
        <w:rPr>
          <w:b/>
          <w:sz w:val="28"/>
          <w:szCs w:val="28"/>
        </w:rPr>
        <w:t>/</w:t>
      </w:r>
      <w:r w:rsidR="0097776E" w:rsidRPr="00AF615B">
        <w:rPr>
          <w:b/>
          <w:sz w:val="28"/>
          <w:szCs w:val="28"/>
        </w:rPr>
        <w:t>201</w:t>
      </w:r>
      <w:r>
        <w:rPr>
          <w:b/>
          <w:sz w:val="28"/>
          <w:szCs w:val="28"/>
        </w:rPr>
        <w:t>9</w:t>
      </w:r>
    </w:p>
    <w:p w14:paraId="0C0493FC" w14:textId="77777777" w:rsidR="00172F7F" w:rsidRDefault="00172F7F" w:rsidP="00172F7F">
      <w:pPr>
        <w:pStyle w:val="Corpodetexto"/>
        <w:rPr>
          <w:b/>
          <w:sz w:val="20"/>
        </w:rPr>
      </w:pPr>
    </w:p>
    <w:p w14:paraId="26ADD4CF" w14:textId="77777777" w:rsidR="00172F7F" w:rsidRDefault="00172F7F" w:rsidP="00172F7F">
      <w:pPr>
        <w:pStyle w:val="Corpodetexto"/>
        <w:rPr>
          <w:b/>
          <w:sz w:val="20"/>
        </w:rPr>
      </w:pPr>
    </w:p>
    <w:p w14:paraId="75C9CDC1" w14:textId="77777777" w:rsidR="00172F7F" w:rsidRDefault="00172F7F" w:rsidP="00172F7F">
      <w:pPr>
        <w:pStyle w:val="Corpodetexto"/>
        <w:rPr>
          <w:b/>
          <w:sz w:val="20"/>
        </w:rPr>
      </w:pPr>
    </w:p>
    <w:p w14:paraId="59E76D08" w14:textId="77777777" w:rsidR="00172F7F" w:rsidRDefault="00172F7F" w:rsidP="00172F7F">
      <w:pPr>
        <w:pStyle w:val="Corpodetexto"/>
        <w:rPr>
          <w:b/>
          <w:sz w:val="20"/>
        </w:rPr>
      </w:pPr>
    </w:p>
    <w:p w14:paraId="1E4EB8EE" w14:textId="77777777" w:rsidR="00172F7F" w:rsidRDefault="00172F7F" w:rsidP="00172F7F">
      <w:pPr>
        <w:pStyle w:val="Corpodetexto"/>
        <w:rPr>
          <w:b/>
          <w:sz w:val="20"/>
        </w:rPr>
      </w:pPr>
    </w:p>
    <w:p w14:paraId="4D1940F3" w14:textId="77777777" w:rsidR="00172F7F" w:rsidRDefault="00172F7F" w:rsidP="00172F7F">
      <w:pPr>
        <w:pStyle w:val="Corpodetexto"/>
        <w:rPr>
          <w:b/>
          <w:sz w:val="20"/>
        </w:rPr>
      </w:pPr>
    </w:p>
    <w:p w14:paraId="5CDD96D9" w14:textId="77777777" w:rsidR="00172F7F" w:rsidRDefault="00172F7F" w:rsidP="00172F7F">
      <w:pPr>
        <w:pStyle w:val="Corpodetexto"/>
        <w:rPr>
          <w:b/>
          <w:sz w:val="20"/>
        </w:rPr>
      </w:pPr>
    </w:p>
    <w:p w14:paraId="3BF0E43D" w14:textId="77777777" w:rsidR="00172F7F" w:rsidRDefault="00172F7F" w:rsidP="00172F7F">
      <w:pPr>
        <w:pStyle w:val="Corpodetexto"/>
        <w:spacing w:before="11"/>
        <w:rPr>
          <w:b/>
          <w:sz w:val="29"/>
        </w:rPr>
      </w:pPr>
    </w:p>
    <w:p w14:paraId="2370D719" w14:textId="77777777" w:rsidR="00196CD9" w:rsidRPr="00B56BA4" w:rsidRDefault="00196CD9" w:rsidP="00196CD9">
      <w:pPr>
        <w:ind w:firstLine="0"/>
        <w:jc w:val="center"/>
        <w:rPr>
          <w:b/>
          <w:sz w:val="32"/>
          <w:szCs w:val="32"/>
        </w:rPr>
      </w:pPr>
      <w:r w:rsidRPr="00B56BA4">
        <w:rPr>
          <w:b/>
          <w:sz w:val="32"/>
          <w:szCs w:val="32"/>
        </w:rPr>
        <w:t>APLICAÇÃO DO EXTREME PROGRAMMING NO DESENVOLVIMENTO DE UM AMBIENTE WEB DE ENSINO E APRENDIZAGEM DA LÍNGUA INGLESA</w:t>
      </w:r>
    </w:p>
    <w:p w14:paraId="3AF892E1" w14:textId="77777777" w:rsidR="00172F7F" w:rsidRDefault="00172F7F" w:rsidP="00172F7F">
      <w:pPr>
        <w:pStyle w:val="Corpodetexto"/>
        <w:spacing w:before="2"/>
        <w:rPr>
          <w:b/>
          <w:sz w:val="36"/>
        </w:rPr>
      </w:pPr>
    </w:p>
    <w:p w14:paraId="6D278F70" w14:textId="77777777" w:rsidR="00172F7F" w:rsidRDefault="00172F7F" w:rsidP="00172F7F">
      <w:pPr>
        <w:pStyle w:val="Corpodetexto"/>
        <w:spacing w:line="360" w:lineRule="auto"/>
        <w:ind w:left="4838" w:right="110"/>
        <w:jc w:val="both"/>
      </w:pPr>
      <w:r>
        <w:t>Monografia apresentada ao Curso de Bacharelado em Sistemas de Informação da Universidade Estadual de Montes Claros como requisito parcial para obtenção do título de Bacharel em Sistemas de Informação.</w:t>
      </w:r>
    </w:p>
    <w:p w14:paraId="21B6A364" w14:textId="77777777" w:rsidR="00172F7F" w:rsidRDefault="00172F7F" w:rsidP="00172F7F">
      <w:pPr>
        <w:pStyle w:val="Corpodetexto"/>
        <w:rPr>
          <w:sz w:val="26"/>
        </w:rPr>
      </w:pPr>
    </w:p>
    <w:p w14:paraId="76A6F5C9" w14:textId="77777777" w:rsidR="00172F7F" w:rsidRDefault="00172F7F" w:rsidP="00172F7F">
      <w:pPr>
        <w:pStyle w:val="Corpodetexto"/>
        <w:spacing w:before="9"/>
        <w:rPr>
          <w:sz w:val="37"/>
        </w:rPr>
      </w:pPr>
    </w:p>
    <w:p w14:paraId="7E3024A4" w14:textId="77777777" w:rsidR="00172F7F" w:rsidRDefault="00172F7F" w:rsidP="00172F7F">
      <w:pPr>
        <w:pStyle w:val="Corpodetexto"/>
        <w:ind w:left="5830"/>
      </w:pPr>
      <w:r>
        <w:t xml:space="preserve">Montes Claros, </w:t>
      </w:r>
      <w:r w:rsidR="00196CD9" w:rsidRPr="00990568">
        <w:rPr>
          <w:highlight w:val="yellow"/>
        </w:rPr>
        <w:t>data</w:t>
      </w:r>
      <w:r>
        <w:t xml:space="preserve"> de 201</w:t>
      </w:r>
      <w:r w:rsidR="00196CD9">
        <w:t>9</w:t>
      </w:r>
      <w:r>
        <w:t>.</w:t>
      </w:r>
    </w:p>
    <w:p w14:paraId="17FA94E7" w14:textId="77777777" w:rsidR="00172F7F" w:rsidRDefault="00172F7F" w:rsidP="00172F7F">
      <w:pPr>
        <w:pStyle w:val="Corpodetexto"/>
        <w:rPr>
          <w:sz w:val="26"/>
        </w:rPr>
      </w:pPr>
    </w:p>
    <w:p w14:paraId="032F15FF" w14:textId="77777777" w:rsidR="00172F7F" w:rsidRDefault="00172F7F" w:rsidP="00172F7F">
      <w:pPr>
        <w:pStyle w:val="Corpodetexto"/>
        <w:rPr>
          <w:sz w:val="26"/>
        </w:rPr>
      </w:pPr>
    </w:p>
    <w:p w14:paraId="406B9454" w14:textId="77777777" w:rsidR="00172F7F" w:rsidRDefault="00172F7F" w:rsidP="00172F7F">
      <w:pPr>
        <w:pStyle w:val="Corpodetexto"/>
        <w:spacing w:before="9"/>
        <w:rPr>
          <w:sz w:val="23"/>
        </w:rPr>
      </w:pPr>
    </w:p>
    <w:p w14:paraId="7A26394D" w14:textId="77777777" w:rsidR="00172F7F" w:rsidRDefault="00172F7F" w:rsidP="00172F7F">
      <w:pPr>
        <w:pStyle w:val="Corpodetexto"/>
        <w:ind w:left="310" w:right="126"/>
        <w:jc w:val="center"/>
      </w:pPr>
      <w:r>
        <w:t>Membros:</w:t>
      </w:r>
    </w:p>
    <w:p w14:paraId="27712733" w14:textId="77777777" w:rsidR="00172F7F" w:rsidRDefault="00172F7F" w:rsidP="00172F7F">
      <w:pPr>
        <w:pStyle w:val="Corpodetexto"/>
        <w:rPr>
          <w:sz w:val="20"/>
        </w:rPr>
      </w:pPr>
    </w:p>
    <w:p w14:paraId="3AF99C7B" w14:textId="77777777" w:rsidR="00172F7F" w:rsidRDefault="00172F7F" w:rsidP="00172F7F">
      <w:pPr>
        <w:pStyle w:val="Corpodetexto"/>
        <w:spacing w:before="9"/>
        <w:rPr>
          <w:sz w:val="23"/>
        </w:rPr>
      </w:pPr>
      <w:r>
        <w:rPr>
          <w:noProof/>
        </w:rPr>
        <mc:AlternateContent>
          <mc:Choice Requires="wps">
            <w:drawing>
              <wp:anchor distT="0" distB="0" distL="0" distR="0" simplePos="0" relativeHeight="251659264" behindDoc="1" locked="0" layoutInCell="1" allowOverlap="1" wp14:anchorId="6F47E321" wp14:editId="33E169A4">
                <wp:simplePos x="0" y="0"/>
                <wp:positionH relativeFrom="page">
                  <wp:posOffset>1446530</wp:posOffset>
                </wp:positionH>
                <wp:positionV relativeFrom="paragraph">
                  <wp:posOffset>201930</wp:posOffset>
                </wp:positionV>
                <wp:extent cx="5029200" cy="0"/>
                <wp:effectExtent l="8255" t="10795" r="10795" b="8255"/>
                <wp:wrapTopAndBottom/>
                <wp:docPr id="32" name="Conector reto 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EFFC518" id="Conector reto 32" o:spid="_x0000_s1026" style="position:absolute;z-index:-25165721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113.9pt,15.9pt" to="509.9pt,1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" strokeweight=".48pt">
                <w10:wrap type="topAndBottom" anchorx="page"/>
              </v:line>
            </w:pict>
          </mc:Fallback>
        </mc:AlternateContent>
      </w:r>
    </w:p>
    <w:p w14:paraId="14F4E311" w14:textId="77777777" w:rsidR="00172F7F" w:rsidRDefault="00172F7F" w:rsidP="00172F7F">
      <w:pPr>
        <w:pStyle w:val="Corpodetexto"/>
        <w:spacing w:line="247" w:lineRule="exact"/>
        <w:ind w:left="311" w:right="123"/>
        <w:jc w:val="center"/>
      </w:pPr>
      <w:r>
        <w:t>Orientadora: PROFESSORA CHRISTINE MARTINS DE MATOS, MESTRA.</w:t>
      </w:r>
    </w:p>
    <w:p w14:paraId="11B7C87D" w14:textId="77777777" w:rsidR="00172F7F" w:rsidRDefault="00172F7F" w:rsidP="00172F7F">
      <w:pPr>
        <w:pStyle w:val="Corpodetexto"/>
        <w:ind w:left="311" w:right="126"/>
        <w:jc w:val="center"/>
      </w:pPr>
      <w:r>
        <w:t>Universidade Estadual de Montes Claros</w:t>
      </w:r>
    </w:p>
    <w:p w14:paraId="5293178F" w14:textId="77777777" w:rsidR="00172F7F" w:rsidRDefault="00172F7F" w:rsidP="00172F7F">
      <w:pPr>
        <w:pStyle w:val="Corpodetexto"/>
        <w:rPr>
          <w:sz w:val="20"/>
        </w:rPr>
      </w:pPr>
    </w:p>
    <w:p w14:paraId="6FFBB2F8" w14:textId="77777777" w:rsidR="00172F7F" w:rsidRDefault="00172F7F" w:rsidP="00172F7F">
      <w:pPr>
        <w:pStyle w:val="Corpodetexto"/>
        <w:spacing w:before="9"/>
        <w:rPr>
          <w:sz w:val="23"/>
        </w:rPr>
      </w:pPr>
      <w:r>
        <w:rPr>
          <w:noProof/>
        </w:rPr>
        <mc:AlternateContent>
          <mc:Choice Requires="wps">
            <w:drawing>
              <wp:anchor distT="0" distB="0" distL="0" distR="0" simplePos="0" relativeHeight="251660288" behindDoc="1" locked="0" layoutInCell="1" allowOverlap="1" wp14:anchorId="699E8DC5" wp14:editId="02B1AC91">
                <wp:simplePos x="0" y="0"/>
                <wp:positionH relativeFrom="page">
                  <wp:posOffset>1446530</wp:posOffset>
                </wp:positionH>
                <wp:positionV relativeFrom="paragraph">
                  <wp:posOffset>201930</wp:posOffset>
                </wp:positionV>
                <wp:extent cx="5029200" cy="0"/>
                <wp:effectExtent l="8255" t="12700" r="10795" b="6350"/>
                <wp:wrapTopAndBottom/>
                <wp:docPr id="31" name="Conector reto 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C199083" id="Conector reto 31" o:spid="_x0000_s1026" style="position:absolute;z-index:-25165619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113.9pt,15.9pt" to="509.9pt,1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" strokeweight=".48pt">
                <w10:wrap type="topAndBottom" anchorx="page"/>
              </v:line>
            </w:pict>
          </mc:Fallback>
        </mc:AlternateContent>
      </w:r>
    </w:p>
    <w:p w14:paraId="260DD51F" w14:textId="77777777" w:rsidR="00172F7F" w:rsidRDefault="00172F7F" w:rsidP="00172F7F">
      <w:pPr>
        <w:pStyle w:val="Corpodetexto"/>
        <w:spacing w:line="247" w:lineRule="exact"/>
        <w:ind w:left="311" w:right="123"/>
        <w:jc w:val="center"/>
      </w:pPr>
      <w:r>
        <w:t>PROFESSOR 1</w:t>
      </w:r>
    </w:p>
    <w:p w14:paraId="7BB5D801" w14:textId="77777777" w:rsidR="00172F7F" w:rsidRDefault="00172F7F" w:rsidP="00172F7F">
      <w:pPr>
        <w:pStyle w:val="Corpodetexto"/>
        <w:ind w:left="311" w:right="126"/>
        <w:jc w:val="center"/>
      </w:pPr>
      <w:r>
        <w:t>Universidade Estadual de Montes Claros</w:t>
      </w:r>
    </w:p>
    <w:p w14:paraId="0A2CA517" w14:textId="77777777" w:rsidR="00172F7F" w:rsidRDefault="00172F7F" w:rsidP="00172F7F">
      <w:pPr>
        <w:pStyle w:val="Corpodetexto"/>
        <w:rPr>
          <w:sz w:val="20"/>
        </w:rPr>
      </w:pPr>
    </w:p>
    <w:p w14:paraId="6DC6073E" w14:textId="77777777" w:rsidR="00172F7F" w:rsidRDefault="00172F7F" w:rsidP="00172F7F">
      <w:pPr>
        <w:pStyle w:val="Corpodetexto"/>
        <w:spacing w:before="8"/>
        <w:rPr>
          <w:sz w:val="23"/>
        </w:rPr>
      </w:pPr>
      <w:r>
        <w:rPr>
          <w:noProof/>
        </w:rPr>
        <mc:AlternateContent>
          <mc:Choice Requires="wps">
            <w:drawing>
              <wp:anchor distT="0" distB="0" distL="0" distR="0" simplePos="0" relativeHeight="251661312" behindDoc="1" locked="0" layoutInCell="1" allowOverlap="1" wp14:anchorId="7535DCA9" wp14:editId="2E5F431F">
                <wp:simplePos x="0" y="0"/>
                <wp:positionH relativeFrom="page">
                  <wp:posOffset>1446530</wp:posOffset>
                </wp:positionH>
                <wp:positionV relativeFrom="paragraph">
                  <wp:posOffset>201295</wp:posOffset>
                </wp:positionV>
                <wp:extent cx="5030470" cy="0"/>
                <wp:effectExtent l="8255" t="13970" r="9525" b="5080"/>
                <wp:wrapTopAndBottom/>
                <wp:docPr id="30" name="Conector reto 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30470"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27A20C1" id="Conector reto 30" o:spid="_x0000_s1026" style="position:absolute;z-index:-25165516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113.9pt,15.85pt" to="510pt,1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" strokeweight=".48pt">
                <w10:wrap type="topAndBottom" anchorx="page"/>
              </v:line>
            </w:pict>
          </mc:Fallback>
        </mc:AlternateContent>
      </w:r>
    </w:p>
    <w:p w14:paraId="6110D5F3" w14:textId="77777777" w:rsidR="00172F7F" w:rsidRDefault="00172F7F" w:rsidP="00196CD9">
      <w:pPr>
        <w:pStyle w:val="Corpodetexto"/>
        <w:spacing w:line="247" w:lineRule="exact"/>
        <w:ind w:left="284"/>
        <w:jc w:val="center"/>
      </w:pPr>
      <w:r>
        <w:t>PROFESSOR 2</w:t>
      </w:r>
    </w:p>
    <w:p w14:paraId="5DECB201" w14:textId="77777777" w:rsidR="00172F7F" w:rsidRDefault="00172F7F" w:rsidP="00172F7F">
      <w:pPr>
        <w:pStyle w:val="Corpodetexto"/>
        <w:ind w:left="2877"/>
      </w:pPr>
      <w:r>
        <w:t>Universidade Estadual de Montes Claros</w:t>
      </w:r>
    </w:p>
    <w:p w14:paraId="5C75AB53" w14:textId="77777777" w:rsidR="00172F7F" w:rsidRDefault="00172F7F" w:rsidP="00172F7F">
      <w:pPr>
        <w:pStyle w:val="Corpodetexto"/>
        <w:rPr>
          <w:sz w:val="26"/>
        </w:rPr>
      </w:pPr>
    </w:p>
    <w:p w14:paraId="293A7CA0" w14:textId="77777777" w:rsidR="00172F7F" w:rsidRDefault="00172F7F" w:rsidP="00172F7F">
      <w:pPr>
        <w:pStyle w:val="Corpodetexto"/>
        <w:rPr>
          <w:sz w:val="26"/>
        </w:rPr>
      </w:pPr>
    </w:p>
    <w:p w14:paraId="43CBC810" w14:textId="77777777" w:rsidR="00172F7F" w:rsidRDefault="00172F7F" w:rsidP="00172F7F">
      <w:pPr>
        <w:pStyle w:val="Corpodetexto"/>
        <w:spacing w:before="10"/>
        <w:rPr>
          <w:sz w:val="23"/>
        </w:rPr>
      </w:pPr>
    </w:p>
    <w:p w14:paraId="7BC6E1A7" w14:textId="77777777" w:rsidR="00172F7F" w:rsidRDefault="00172F7F" w:rsidP="00172F7F">
      <w:pPr>
        <w:ind w:left="3674" w:right="3480" w:firstLine="12"/>
        <w:jc w:val="center"/>
        <w:rPr>
          <w:b/>
          <w:sz w:val="28"/>
        </w:rPr>
      </w:pPr>
      <w:r>
        <w:rPr>
          <w:b/>
          <w:sz w:val="28"/>
        </w:rPr>
        <w:t xml:space="preserve">Montes Claros/MG </w:t>
      </w:r>
      <w:r w:rsidR="00990568" w:rsidRPr="00990568">
        <w:rPr>
          <w:b/>
          <w:sz w:val="28"/>
          <w:highlight w:val="yellow"/>
        </w:rPr>
        <w:t>mês</w:t>
      </w:r>
      <w:r>
        <w:rPr>
          <w:b/>
          <w:sz w:val="28"/>
        </w:rPr>
        <w:t xml:space="preserve"> de 201</w:t>
      </w:r>
      <w:r w:rsidR="00990568">
        <w:rPr>
          <w:b/>
          <w:sz w:val="28"/>
        </w:rPr>
        <w:t>9</w:t>
      </w:r>
    </w:p>
    <w:p w14:paraId="17CBCDB0" w14:textId="77777777" w:rsidR="00172F7F" w:rsidRDefault="00172F7F" w:rsidP="00172F7F">
      <w:pPr>
        <w:jc w:val="center"/>
        <w:rPr>
          <w:sz w:val="28"/>
        </w:rPr>
        <w:sectPr w:rsidR="00172F7F">
          <w:pgSz w:w="11910" w:h="16840"/>
          <w:pgMar w:top="2020" w:right="1020" w:bottom="280" w:left="1400" w:header="1713" w:footer="0" w:gutter="0"/>
          <w:cols w:space="720"/>
        </w:sectPr>
      </w:pPr>
    </w:p>
    <w:p w14:paraId="009EA2E5" w14:textId="77777777" w:rsidR="00172F7F" w:rsidRDefault="00172F7F" w:rsidP="00172F7F">
      <w:pPr>
        <w:pStyle w:val="Corpodetexto"/>
        <w:rPr>
          <w:b/>
          <w:sz w:val="20"/>
        </w:rPr>
      </w:pPr>
    </w:p>
    <w:p w14:paraId="60DBE961" w14:textId="77777777" w:rsidR="00172F7F" w:rsidRDefault="00172F7F" w:rsidP="00172F7F">
      <w:pPr>
        <w:pStyle w:val="Corpodetexto"/>
        <w:rPr>
          <w:b/>
          <w:sz w:val="20"/>
        </w:rPr>
      </w:pPr>
    </w:p>
    <w:p w14:paraId="6F95254C" w14:textId="77777777" w:rsidR="00172F7F" w:rsidRDefault="00172F7F" w:rsidP="00172F7F">
      <w:pPr>
        <w:pStyle w:val="Corpodetexto"/>
        <w:rPr>
          <w:b/>
          <w:sz w:val="20"/>
        </w:rPr>
      </w:pPr>
    </w:p>
    <w:p w14:paraId="47C4D1F7" w14:textId="77777777" w:rsidR="00172F7F" w:rsidRDefault="00172F7F" w:rsidP="00172F7F">
      <w:pPr>
        <w:pStyle w:val="Corpodetexto"/>
        <w:rPr>
          <w:b/>
          <w:sz w:val="20"/>
        </w:rPr>
      </w:pPr>
    </w:p>
    <w:p w14:paraId="64B7C639" w14:textId="77777777" w:rsidR="00172F7F" w:rsidRDefault="00172F7F" w:rsidP="00172F7F">
      <w:pPr>
        <w:pStyle w:val="Corpodetexto"/>
        <w:rPr>
          <w:b/>
          <w:sz w:val="20"/>
        </w:rPr>
      </w:pPr>
    </w:p>
    <w:p w14:paraId="793C5C35" w14:textId="77777777" w:rsidR="00172F7F" w:rsidRDefault="00172F7F" w:rsidP="00172F7F">
      <w:pPr>
        <w:pStyle w:val="Corpodetexto"/>
        <w:rPr>
          <w:b/>
          <w:sz w:val="20"/>
        </w:rPr>
      </w:pPr>
    </w:p>
    <w:p w14:paraId="1BAA65DA" w14:textId="77777777" w:rsidR="00172F7F" w:rsidRDefault="00172F7F" w:rsidP="00172F7F">
      <w:pPr>
        <w:pStyle w:val="Corpodetexto"/>
        <w:rPr>
          <w:b/>
          <w:sz w:val="20"/>
        </w:rPr>
      </w:pPr>
    </w:p>
    <w:p w14:paraId="731214C3" w14:textId="77777777" w:rsidR="00172F7F" w:rsidRDefault="00172F7F" w:rsidP="00172F7F">
      <w:pPr>
        <w:pStyle w:val="Corpodetexto"/>
        <w:rPr>
          <w:b/>
          <w:sz w:val="20"/>
        </w:rPr>
      </w:pPr>
    </w:p>
    <w:p w14:paraId="17B3825D" w14:textId="77777777" w:rsidR="00172F7F" w:rsidRDefault="00172F7F" w:rsidP="00172F7F">
      <w:pPr>
        <w:pStyle w:val="Corpodetexto"/>
        <w:rPr>
          <w:b/>
          <w:sz w:val="20"/>
        </w:rPr>
      </w:pPr>
    </w:p>
    <w:p w14:paraId="5C9CF7A2" w14:textId="77777777" w:rsidR="00172F7F" w:rsidRDefault="00172F7F" w:rsidP="00172F7F">
      <w:pPr>
        <w:pStyle w:val="Corpodetexto"/>
        <w:rPr>
          <w:b/>
          <w:sz w:val="20"/>
        </w:rPr>
      </w:pPr>
    </w:p>
    <w:p w14:paraId="0CD4F77E" w14:textId="77777777" w:rsidR="00172F7F" w:rsidRDefault="00172F7F" w:rsidP="00172F7F">
      <w:pPr>
        <w:pStyle w:val="Corpodetexto"/>
        <w:rPr>
          <w:b/>
          <w:sz w:val="20"/>
        </w:rPr>
      </w:pPr>
    </w:p>
    <w:p w14:paraId="612756FE" w14:textId="77777777" w:rsidR="00172F7F" w:rsidRDefault="00172F7F" w:rsidP="00172F7F">
      <w:pPr>
        <w:pStyle w:val="Corpodetexto"/>
        <w:rPr>
          <w:b/>
          <w:sz w:val="20"/>
        </w:rPr>
      </w:pPr>
    </w:p>
    <w:p w14:paraId="3D412D48" w14:textId="77777777" w:rsidR="00172F7F" w:rsidRDefault="00172F7F" w:rsidP="00172F7F">
      <w:pPr>
        <w:pStyle w:val="Corpodetexto"/>
        <w:rPr>
          <w:b/>
          <w:sz w:val="20"/>
        </w:rPr>
      </w:pPr>
    </w:p>
    <w:p w14:paraId="0873094A" w14:textId="77777777" w:rsidR="00172F7F" w:rsidRDefault="00172F7F" w:rsidP="00172F7F">
      <w:pPr>
        <w:pStyle w:val="Corpodetexto"/>
        <w:rPr>
          <w:b/>
          <w:sz w:val="20"/>
        </w:rPr>
      </w:pPr>
    </w:p>
    <w:p w14:paraId="4037FF19" w14:textId="77777777" w:rsidR="00172F7F" w:rsidRDefault="00172F7F" w:rsidP="00172F7F">
      <w:pPr>
        <w:pStyle w:val="Corpodetexto"/>
        <w:rPr>
          <w:b/>
          <w:sz w:val="20"/>
        </w:rPr>
      </w:pPr>
    </w:p>
    <w:p w14:paraId="3F424A28" w14:textId="77777777" w:rsidR="00172F7F" w:rsidRDefault="00172F7F" w:rsidP="00172F7F">
      <w:pPr>
        <w:pStyle w:val="Corpodetexto"/>
        <w:rPr>
          <w:b/>
          <w:sz w:val="20"/>
        </w:rPr>
      </w:pPr>
    </w:p>
    <w:p w14:paraId="6D23C5D5" w14:textId="77777777" w:rsidR="00172F7F" w:rsidRDefault="00172F7F" w:rsidP="00172F7F">
      <w:pPr>
        <w:pStyle w:val="Corpodetexto"/>
        <w:rPr>
          <w:b/>
          <w:sz w:val="20"/>
        </w:rPr>
      </w:pPr>
    </w:p>
    <w:p w14:paraId="10696C66" w14:textId="77777777" w:rsidR="00172F7F" w:rsidRDefault="00172F7F" w:rsidP="00172F7F">
      <w:pPr>
        <w:pStyle w:val="Corpodetexto"/>
        <w:rPr>
          <w:b/>
          <w:sz w:val="20"/>
        </w:rPr>
      </w:pPr>
    </w:p>
    <w:p w14:paraId="37704DD0" w14:textId="77777777" w:rsidR="00172F7F" w:rsidRDefault="00172F7F" w:rsidP="00172F7F">
      <w:pPr>
        <w:pStyle w:val="Corpodetexto"/>
        <w:rPr>
          <w:b/>
          <w:sz w:val="20"/>
        </w:rPr>
      </w:pPr>
    </w:p>
    <w:p w14:paraId="6A65E659" w14:textId="77777777" w:rsidR="00172F7F" w:rsidRDefault="00172F7F" w:rsidP="00172F7F">
      <w:pPr>
        <w:pStyle w:val="Corpodetexto"/>
        <w:rPr>
          <w:b/>
          <w:sz w:val="20"/>
        </w:rPr>
      </w:pPr>
    </w:p>
    <w:p w14:paraId="6242D09A" w14:textId="77777777" w:rsidR="00172F7F" w:rsidRDefault="00172F7F" w:rsidP="00172F7F">
      <w:pPr>
        <w:pStyle w:val="Corpodetexto"/>
        <w:rPr>
          <w:b/>
          <w:sz w:val="20"/>
        </w:rPr>
      </w:pPr>
    </w:p>
    <w:p w14:paraId="38498FD8" w14:textId="77777777" w:rsidR="00172F7F" w:rsidRDefault="00172F7F" w:rsidP="00172F7F">
      <w:pPr>
        <w:pStyle w:val="Corpodetexto"/>
        <w:rPr>
          <w:b/>
          <w:sz w:val="20"/>
        </w:rPr>
      </w:pPr>
    </w:p>
    <w:p w14:paraId="79201A85" w14:textId="77777777" w:rsidR="00172F7F" w:rsidRDefault="00172F7F" w:rsidP="00172F7F">
      <w:pPr>
        <w:pStyle w:val="Corpodetexto"/>
        <w:rPr>
          <w:b/>
          <w:sz w:val="20"/>
        </w:rPr>
      </w:pPr>
    </w:p>
    <w:p w14:paraId="5FA66457" w14:textId="77777777" w:rsidR="00172F7F" w:rsidRDefault="00172F7F" w:rsidP="00172F7F">
      <w:pPr>
        <w:pStyle w:val="Corpodetexto"/>
        <w:rPr>
          <w:b/>
          <w:sz w:val="20"/>
        </w:rPr>
      </w:pPr>
    </w:p>
    <w:p w14:paraId="0D64398C" w14:textId="77777777" w:rsidR="00172F7F" w:rsidRDefault="00172F7F" w:rsidP="00172F7F">
      <w:pPr>
        <w:pStyle w:val="Corpodetexto"/>
        <w:rPr>
          <w:b/>
          <w:sz w:val="20"/>
        </w:rPr>
      </w:pPr>
    </w:p>
    <w:p w14:paraId="59005E77" w14:textId="77777777" w:rsidR="00172F7F" w:rsidRDefault="00172F7F" w:rsidP="00172F7F">
      <w:pPr>
        <w:pStyle w:val="Corpodetexto"/>
        <w:rPr>
          <w:b/>
          <w:sz w:val="20"/>
        </w:rPr>
      </w:pPr>
    </w:p>
    <w:p w14:paraId="7E34D451" w14:textId="77777777" w:rsidR="00172F7F" w:rsidRDefault="00172F7F" w:rsidP="00172F7F">
      <w:pPr>
        <w:pStyle w:val="Corpodetexto"/>
        <w:rPr>
          <w:b/>
          <w:sz w:val="20"/>
        </w:rPr>
      </w:pPr>
    </w:p>
    <w:p w14:paraId="4BC22681" w14:textId="77777777" w:rsidR="00172F7F" w:rsidRDefault="00172F7F" w:rsidP="00172F7F">
      <w:pPr>
        <w:pStyle w:val="Corpodetexto"/>
        <w:rPr>
          <w:b/>
          <w:sz w:val="20"/>
        </w:rPr>
      </w:pPr>
    </w:p>
    <w:p w14:paraId="724BFF19" w14:textId="77777777" w:rsidR="00172F7F" w:rsidRDefault="00172F7F" w:rsidP="00172F7F">
      <w:pPr>
        <w:pStyle w:val="Corpodetexto"/>
        <w:rPr>
          <w:b/>
          <w:sz w:val="20"/>
        </w:rPr>
      </w:pPr>
    </w:p>
    <w:p w14:paraId="688652EC" w14:textId="77777777" w:rsidR="00172F7F" w:rsidRDefault="00172F7F" w:rsidP="00172F7F">
      <w:pPr>
        <w:pStyle w:val="Corpodetexto"/>
        <w:rPr>
          <w:b/>
          <w:sz w:val="20"/>
        </w:rPr>
      </w:pPr>
    </w:p>
    <w:p w14:paraId="042816DB" w14:textId="77777777" w:rsidR="00172F7F" w:rsidRDefault="00172F7F" w:rsidP="00172F7F">
      <w:pPr>
        <w:pStyle w:val="Corpodetexto"/>
        <w:rPr>
          <w:b/>
          <w:sz w:val="20"/>
        </w:rPr>
      </w:pPr>
    </w:p>
    <w:p w14:paraId="11019159" w14:textId="77777777" w:rsidR="00172F7F" w:rsidRDefault="00172F7F" w:rsidP="00172F7F">
      <w:pPr>
        <w:pStyle w:val="Corpodetexto"/>
        <w:rPr>
          <w:b/>
          <w:sz w:val="20"/>
        </w:rPr>
      </w:pPr>
    </w:p>
    <w:p w14:paraId="0431C93E" w14:textId="77777777" w:rsidR="00172F7F" w:rsidRDefault="00172F7F" w:rsidP="00172F7F">
      <w:pPr>
        <w:pStyle w:val="Corpodetexto"/>
        <w:rPr>
          <w:b/>
          <w:sz w:val="20"/>
        </w:rPr>
      </w:pPr>
    </w:p>
    <w:p w14:paraId="05021510" w14:textId="77777777" w:rsidR="00172F7F" w:rsidRDefault="00172F7F" w:rsidP="00172F7F">
      <w:pPr>
        <w:pStyle w:val="Corpodetexto"/>
        <w:rPr>
          <w:b/>
          <w:sz w:val="20"/>
        </w:rPr>
      </w:pPr>
    </w:p>
    <w:p w14:paraId="3BEEA981" w14:textId="77777777" w:rsidR="00172F7F" w:rsidRDefault="00172F7F" w:rsidP="00172F7F">
      <w:pPr>
        <w:pStyle w:val="Corpodetexto"/>
        <w:rPr>
          <w:b/>
          <w:sz w:val="20"/>
        </w:rPr>
      </w:pPr>
    </w:p>
    <w:p w14:paraId="4DE99786" w14:textId="77777777" w:rsidR="00172F7F" w:rsidRDefault="00172F7F" w:rsidP="00172F7F">
      <w:pPr>
        <w:pStyle w:val="Corpodetexto"/>
        <w:rPr>
          <w:b/>
          <w:sz w:val="20"/>
        </w:rPr>
      </w:pPr>
    </w:p>
    <w:p w14:paraId="1566CB78" w14:textId="77777777" w:rsidR="00172F7F" w:rsidRDefault="00172F7F" w:rsidP="00172F7F">
      <w:pPr>
        <w:pStyle w:val="Corpodetexto"/>
        <w:rPr>
          <w:b/>
          <w:sz w:val="20"/>
        </w:rPr>
      </w:pPr>
    </w:p>
    <w:p w14:paraId="239881A1" w14:textId="77777777" w:rsidR="00172F7F" w:rsidRDefault="00172F7F" w:rsidP="00172F7F">
      <w:pPr>
        <w:pStyle w:val="Corpodetexto"/>
        <w:rPr>
          <w:b/>
          <w:sz w:val="20"/>
        </w:rPr>
      </w:pPr>
    </w:p>
    <w:p w14:paraId="2CB1B875" w14:textId="77777777" w:rsidR="00172F7F" w:rsidRDefault="00172F7F" w:rsidP="00172F7F">
      <w:pPr>
        <w:pStyle w:val="Corpodetexto"/>
        <w:rPr>
          <w:b/>
          <w:sz w:val="20"/>
        </w:rPr>
      </w:pPr>
    </w:p>
    <w:p w14:paraId="38FE3878" w14:textId="77777777" w:rsidR="00172F7F" w:rsidRDefault="00172F7F" w:rsidP="00172F7F">
      <w:pPr>
        <w:pStyle w:val="Corpodetexto"/>
        <w:rPr>
          <w:b/>
          <w:sz w:val="20"/>
        </w:rPr>
      </w:pPr>
    </w:p>
    <w:p w14:paraId="0BC936E1" w14:textId="77777777" w:rsidR="00172F7F" w:rsidRDefault="00172F7F" w:rsidP="00172F7F">
      <w:pPr>
        <w:pStyle w:val="Corpodetexto"/>
        <w:rPr>
          <w:b/>
          <w:sz w:val="20"/>
        </w:rPr>
      </w:pPr>
    </w:p>
    <w:p w14:paraId="414AFCB4" w14:textId="77777777" w:rsidR="00172F7F" w:rsidRDefault="00172F7F" w:rsidP="00172F7F">
      <w:pPr>
        <w:pStyle w:val="Corpodetexto"/>
        <w:rPr>
          <w:b/>
          <w:sz w:val="20"/>
        </w:rPr>
      </w:pPr>
    </w:p>
    <w:p w14:paraId="74CD4A3F" w14:textId="77777777" w:rsidR="00172F7F" w:rsidRDefault="00172F7F" w:rsidP="00172F7F">
      <w:pPr>
        <w:pStyle w:val="Corpodetexto"/>
        <w:rPr>
          <w:b/>
          <w:sz w:val="20"/>
        </w:rPr>
      </w:pPr>
    </w:p>
    <w:p w14:paraId="02A65052" w14:textId="77777777" w:rsidR="00172F7F" w:rsidRDefault="00172F7F" w:rsidP="00172F7F">
      <w:pPr>
        <w:pStyle w:val="Corpodetexto"/>
        <w:rPr>
          <w:b/>
          <w:sz w:val="20"/>
        </w:rPr>
      </w:pPr>
    </w:p>
    <w:p w14:paraId="41640FF6" w14:textId="77777777" w:rsidR="00172F7F" w:rsidRDefault="00172F7F" w:rsidP="00172F7F">
      <w:pPr>
        <w:pStyle w:val="Corpodetexto"/>
        <w:rPr>
          <w:b/>
          <w:sz w:val="20"/>
        </w:rPr>
      </w:pPr>
    </w:p>
    <w:p w14:paraId="36C536B9" w14:textId="77777777" w:rsidR="00172F7F" w:rsidRDefault="00172F7F" w:rsidP="00172F7F">
      <w:pPr>
        <w:pStyle w:val="Corpodetexto"/>
        <w:rPr>
          <w:b/>
          <w:sz w:val="20"/>
        </w:rPr>
      </w:pPr>
    </w:p>
    <w:p w14:paraId="46D12655" w14:textId="77777777" w:rsidR="00172F7F" w:rsidRDefault="00172F7F" w:rsidP="00172F7F">
      <w:pPr>
        <w:pStyle w:val="Corpodetexto"/>
        <w:rPr>
          <w:b/>
          <w:sz w:val="20"/>
        </w:rPr>
      </w:pPr>
    </w:p>
    <w:p w14:paraId="60B85D86" w14:textId="77777777" w:rsidR="00172F7F" w:rsidRDefault="00172F7F" w:rsidP="00172F7F">
      <w:pPr>
        <w:pStyle w:val="Corpodetexto"/>
        <w:rPr>
          <w:b/>
          <w:sz w:val="20"/>
        </w:rPr>
      </w:pPr>
    </w:p>
    <w:p w14:paraId="1BE8C4EF" w14:textId="77777777" w:rsidR="00172F7F" w:rsidRDefault="00172F7F" w:rsidP="00172F7F">
      <w:pPr>
        <w:pStyle w:val="Corpodetexto"/>
        <w:rPr>
          <w:b/>
          <w:sz w:val="20"/>
        </w:rPr>
      </w:pPr>
    </w:p>
    <w:p w14:paraId="4BD7C3D7" w14:textId="77777777" w:rsidR="00172F7F" w:rsidRDefault="00172F7F" w:rsidP="00172F7F">
      <w:pPr>
        <w:pStyle w:val="Corpodetexto"/>
        <w:rPr>
          <w:b/>
          <w:sz w:val="20"/>
        </w:rPr>
      </w:pPr>
    </w:p>
    <w:p w14:paraId="2F80DFBB" w14:textId="77777777" w:rsidR="00172F7F" w:rsidRDefault="00172F7F" w:rsidP="00172F7F">
      <w:pPr>
        <w:pStyle w:val="Corpodetexto"/>
        <w:rPr>
          <w:b/>
          <w:sz w:val="20"/>
        </w:rPr>
      </w:pPr>
    </w:p>
    <w:p w14:paraId="7E13CD7D" w14:textId="77777777" w:rsidR="00172F7F" w:rsidRDefault="00172F7F" w:rsidP="00172F7F">
      <w:pPr>
        <w:pStyle w:val="Corpodetexto"/>
        <w:spacing w:before="5"/>
        <w:rPr>
          <w:b/>
          <w:sz w:val="21"/>
        </w:rPr>
      </w:pPr>
    </w:p>
    <w:p w14:paraId="58BF3C54" w14:textId="77777777" w:rsidR="00172F7F" w:rsidRPr="00903AE7" w:rsidRDefault="00172F7F" w:rsidP="00903AE7">
      <w:pPr>
        <w:spacing w:before="90"/>
        <w:ind w:left="335" w:right="113" w:firstLine="340"/>
        <w:jc w:val="right"/>
        <w:rPr>
          <w:b/>
          <w:i/>
          <w:lang w:val="pt-PT" w:eastAsia="pt-PT" w:bidi="pt-PT"/>
        </w:rPr>
      </w:pPr>
      <w:r w:rsidRPr="00903AE7">
        <w:rPr>
          <w:b/>
          <w:i/>
          <w:lang w:val="pt-PT" w:eastAsia="pt-PT" w:bidi="pt-PT"/>
        </w:rPr>
        <w:t>Dedico este trabalho a Deus que nos momentos mais difíceis da vida me deu forças para que eu continuasse a caminhada. Também dedico àqueles que estiveram ao meu lado desde o início, e que motivava a continuar: familiares, orientadora e amigos.</w:t>
      </w:r>
    </w:p>
    <w:p w14:paraId="3B7A4F89" w14:textId="77777777" w:rsidR="00172F7F" w:rsidRDefault="00172F7F" w:rsidP="00903AE7">
      <w:pPr>
        <w:jc w:val="center"/>
      </w:pPr>
    </w:p>
    <w:p w14:paraId="5E4A1F9F" w14:textId="77777777" w:rsidR="00903AE7" w:rsidRDefault="00903AE7" w:rsidP="00172F7F">
      <w:pPr>
        <w:jc w:val="right"/>
        <w:sectPr w:rsidR="00903AE7">
          <w:headerReference w:type="default" r:id="rId8"/>
          <w:pgSz w:w="11910" w:h="16840"/>
          <w:pgMar w:top="1580" w:right="1020" w:bottom="280" w:left="1400" w:header="0" w:footer="0" w:gutter="0"/>
          <w:cols w:space="720"/>
        </w:sectPr>
      </w:pPr>
    </w:p>
    <w:p w14:paraId="5CAC0355" w14:textId="77777777" w:rsidR="00172F7F" w:rsidRDefault="00172F7F" w:rsidP="00172F7F">
      <w:pPr>
        <w:spacing w:before="102"/>
        <w:ind w:firstLine="21"/>
        <w:jc w:val="center"/>
        <w:rPr>
          <w:b/>
        </w:rPr>
      </w:pPr>
      <w:r>
        <w:rPr>
          <w:b/>
        </w:rPr>
        <w:lastRenderedPageBreak/>
        <w:t>AGRADECIMENTOS</w:t>
      </w:r>
    </w:p>
    <w:p w14:paraId="4E08B549" w14:textId="77777777" w:rsidR="00172F7F" w:rsidRDefault="00172F7F" w:rsidP="00172F7F">
      <w:pPr>
        <w:pStyle w:val="Corpodetexto"/>
        <w:rPr>
          <w:b/>
          <w:sz w:val="26"/>
        </w:rPr>
      </w:pPr>
    </w:p>
    <w:p w14:paraId="3F1F9074" w14:textId="77777777" w:rsidR="00172F7F" w:rsidRDefault="00172F7F" w:rsidP="00172F7F">
      <w:pPr>
        <w:pStyle w:val="Corpodetexto"/>
        <w:spacing w:before="9"/>
        <w:rPr>
          <w:b/>
          <w:sz w:val="35"/>
        </w:rPr>
      </w:pPr>
    </w:p>
    <w:p w14:paraId="38F5914D" w14:textId="77777777" w:rsidR="00172F7F" w:rsidRDefault="00172F7F" w:rsidP="00172F7F">
      <w:pPr>
        <w:pStyle w:val="Corpodetexto"/>
        <w:spacing w:line="360" w:lineRule="auto"/>
        <w:ind w:left="302" w:right="120" w:firstLine="1132"/>
        <w:jc w:val="both"/>
      </w:pPr>
      <w:r>
        <w:t>Agradeço a Deus pela sabedoria, força e paciência que me deu durante toda a minha vida, e especialmente no tempo em que estive realizando esse trabalho.</w:t>
      </w:r>
    </w:p>
    <w:p w14:paraId="3FD404AC" w14:textId="77777777" w:rsidR="00172F7F" w:rsidRDefault="00172F7F" w:rsidP="00172F7F">
      <w:pPr>
        <w:pStyle w:val="Corpodetexto"/>
        <w:spacing w:before="161" w:line="360" w:lineRule="auto"/>
        <w:ind w:left="302" w:right="120" w:firstLine="1132"/>
        <w:jc w:val="both"/>
      </w:pPr>
      <w:r>
        <w:t>Agradeço a Christine Martins de Matos, minha orientadora, que me deu suporte, me ensinou e me auxiliou de todas as formas possíveis, com toda paciência e dedicação.</w:t>
      </w:r>
    </w:p>
    <w:p w14:paraId="43C4222F" w14:textId="77777777" w:rsidR="00172F7F" w:rsidRDefault="00172F7F" w:rsidP="00172F7F">
      <w:pPr>
        <w:sectPr w:rsidR="00172F7F">
          <w:headerReference w:type="default" r:id="rId9"/>
          <w:pgSz w:w="11910" w:h="16840"/>
          <w:pgMar w:top="1580" w:right="1020" w:bottom="280" w:left="1400" w:header="0" w:footer="0" w:gutter="0"/>
          <w:cols w:space="720"/>
        </w:sectPr>
      </w:pPr>
    </w:p>
    <w:p w14:paraId="56604DE6" w14:textId="77777777" w:rsidR="00172F7F" w:rsidRDefault="00172F7F" w:rsidP="00172F7F">
      <w:pPr>
        <w:pStyle w:val="Corpodetexto"/>
        <w:rPr>
          <w:sz w:val="20"/>
        </w:rPr>
      </w:pPr>
    </w:p>
    <w:p w14:paraId="47994ED0" w14:textId="77777777" w:rsidR="00172F7F" w:rsidRDefault="00172F7F" w:rsidP="00172F7F">
      <w:pPr>
        <w:pStyle w:val="Corpodetexto"/>
        <w:rPr>
          <w:sz w:val="20"/>
        </w:rPr>
      </w:pPr>
    </w:p>
    <w:p w14:paraId="5F716EBB" w14:textId="77777777" w:rsidR="00172F7F" w:rsidRDefault="00172F7F" w:rsidP="00172F7F">
      <w:pPr>
        <w:pStyle w:val="Corpodetexto"/>
        <w:rPr>
          <w:sz w:val="20"/>
        </w:rPr>
      </w:pPr>
    </w:p>
    <w:p w14:paraId="1DB1EEBA" w14:textId="77777777" w:rsidR="00172F7F" w:rsidRDefault="00172F7F" w:rsidP="00172F7F">
      <w:pPr>
        <w:pStyle w:val="Corpodetexto"/>
        <w:rPr>
          <w:sz w:val="20"/>
        </w:rPr>
      </w:pPr>
    </w:p>
    <w:p w14:paraId="4E201389" w14:textId="77777777" w:rsidR="00172F7F" w:rsidRDefault="00172F7F" w:rsidP="00172F7F">
      <w:pPr>
        <w:pStyle w:val="Corpodetexto"/>
        <w:rPr>
          <w:sz w:val="20"/>
        </w:rPr>
      </w:pPr>
    </w:p>
    <w:p w14:paraId="3F9A50ED" w14:textId="77777777" w:rsidR="00172F7F" w:rsidRDefault="00172F7F" w:rsidP="00172F7F">
      <w:pPr>
        <w:pStyle w:val="Corpodetexto"/>
        <w:rPr>
          <w:sz w:val="20"/>
        </w:rPr>
      </w:pPr>
    </w:p>
    <w:p w14:paraId="1E1F6BFE" w14:textId="77777777" w:rsidR="00172F7F" w:rsidRDefault="00172F7F" w:rsidP="00172F7F">
      <w:pPr>
        <w:pStyle w:val="Corpodetexto"/>
        <w:rPr>
          <w:sz w:val="20"/>
        </w:rPr>
      </w:pPr>
    </w:p>
    <w:p w14:paraId="367EA539" w14:textId="77777777" w:rsidR="00172F7F" w:rsidRDefault="00172F7F" w:rsidP="00172F7F">
      <w:pPr>
        <w:pStyle w:val="Corpodetexto"/>
        <w:rPr>
          <w:sz w:val="20"/>
        </w:rPr>
      </w:pPr>
    </w:p>
    <w:p w14:paraId="33954D28" w14:textId="77777777" w:rsidR="00172F7F" w:rsidRDefault="00172F7F" w:rsidP="00172F7F">
      <w:pPr>
        <w:pStyle w:val="Corpodetexto"/>
        <w:rPr>
          <w:sz w:val="20"/>
        </w:rPr>
      </w:pPr>
    </w:p>
    <w:p w14:paraId="01BDBC05" w14:textId="77777777" w:rsidR="00172F7F" w:rsidRDefault="00172F7F" w:rsidP="00172F7F">
      <w:pPr>
        <w:pStyle w:val="Corpodetexto"/>
        <w:rPr>
          <w:sz w:val="20"/>
        </w:rPr>
      </w:pPr>
    </w:p>
    <w:p w14:paraId="66E2C00A" w14:textId="77777777" w:rsidR="00172F7F" w:rsidRDefault="00172F7F" w:rsidP="00172F7F">
      <w:pPr>
        <w:pStyle w:val="Corpodetexto"/>
        <w:rPr>
          <w:sz w:val="20"/>
        </w:rPr>
      </w:pPr>
    </w:p>
    <w:p w14:paraId="23EE30A1" w14:textId="77777777" w:rsidR="00172F7F" w:rsidRDefault="00172F7F" w:rsidP="00172F7F">
      <w:pPr>
        <w:pStyle w:val="Corpodetexto"/>
        <w:rPr>
          <w:sz w:val="20"/>
        </w:rPr>
      </w:pPr>
    </w:p>
    <w:p w14:paraId="03CC57AD" w14:textId="77777777" w:rsidR="00172F7F" w:rsidRDefault="00172F7F" w:rsidP="00172F7F">
      <w:pPr>
        <w:pStyle w:val="Corpodetexto"/>
        <w:rPr>
          <w:sz w:val="20"/>
        </w:rPr>
      </w:pPr>
    </w:p>
    <w:p w14:paraId="514C2A64" w14:textId="77777777" w:rsidR="00172F7F" w:rsidRDefault="00172F7F" w:rsidP="00172F7F">
      <w:pPr>
        <w:pStyle w:val="Corpodetexto"/>
        <w:rPr>
          <w:sz w:val="20"/>
        </w:rPr>
      </w:pPr>
    </w:p>
    <w:p w14:paraId="72030E0D" w14:textId="77777777" w:rsidR="00172F7F" w:rsidRDefault="00172F7F" w:rsidP="00172F7F">
      <w:pPr>
        <w:pStyle w:val="Corpodetexto"/>
        <w:rPr>
          <w:sz w:val="20"/>
        </w:rPr>
      </w:pPr>
    </w:p>
    <w:p w14:paraId="7A3EECC0" w14:textId="77777777" w:rsidR="00172F7F" w:rsidRDefault="00172F7F" w:rsidP="00172F7F">
      <w:pPr>
        <w:pStyle w:val="Corpodetexto"/>
        <w:rPr>
          <w:sz w:val="20"/>
        </w:rPr>
      </w:pPr>
    </w:p>
    <w:p w14:paraId="5B0D6E78" w14:textId="77777777" w:rsidR="00172F7F" w:rsidRDefault="00172F7F" w:rsidP="00172F7F">
      <w:pPr>
        <w:pStyle w:val="Corpodetexto"/>
        <w:rPr>
          <w:sz w:val="20"/>
        </w:rPr>
      </w:pPr>
    </w:p>
    <w:p w14:paraId="2D53E103" w14:textId="77777777" w:rsidR="00172F7F" w:rsidRDefault="00172F7F" w:rsidP="00172F7F">
      <w:pPr>
        <w:pStyle w:val="Corpodetexto"/>
        <w:rPr>
          <w:sz w:val="20"/>
        </w:rPr>
      </w:pPr>
    </w:p>
    <w:p w14:paraId="05EC0DC1" w14:textId="77777777" w:rsidR="00172F7F" w:rsidRDefault="00172F7F" w:rsidP="00172F7F">
      <w:pPr>
        <w:pStyle w:val="Corpodetexto"/>
        <w:rPr>
          <w:sz w:val="20"/>
        </w:rPr>
      </w:pPr>
    </w:p>
    <w:p w14:paraId="4BD85A89" w14:textId="77777777" w:rsidR="00172F7F" w:rsidRDefault="00172F7F" w:rsidP="00172F7F">
      <w:pPr>
        <w:pStyle w:val="Corpodetexto"/>
        <w:rPr>
          <w:sz w:val="20"/>
        </w:rPr>
      </w:pPr>
    </w:p>
    <w:p w14:paraId="4616272A" w14:textId="77777777" w:rsidR="00172F7F" w:rsidRDefault="00172F7F" w:rsidP="00172F7F">
      <w:pPr>
        <w:pStyle w:val="Corpodetexto"/>
        <w:rPr>
          <w:sz w:val="20"/>
        </w:rPr>
      </w:pPr>
    </w:p>
    <w:p w14:paraId="5AE95797" w14:textId="77777777" w:rsidR="00172F7F" w:rsidRDefault="00172F7F" w:rsidP="00172F7F">
      <w:pPr>
        <w:pStyle w:val="Corpodetexto"/>
        <w:rPr>
          <w:sz w:val="20"/>
        </w:rPr>
      </w:pPr>
    </w:p>
    <w:p w14:paraId="44D213D2" w14:textId="77777777" w:rsidR="00172F7F" w:rsidRDefault="00172F7F" w:rsidP="00172F7F">
      <w:pPr>
        <w:pStyle w:val="Corpodetexto"/>
        <w:rPr>
          <w:sz w:val="20"/>
        </w:rPr>
      </w:pPr>
    </w:p>
    <w:p w14:paraId="4A4F4292" w14:textId="77777777" w:rsidR="00172F7F" w:rsidRDefault="00172F7F" w:rsidP="00172F7F">
      <w:pPr>
        <w:pStyle w:val="Corpodetexto"/>
        <w:rPr>
          <w:sz w:val="20"/>
        </w:rPr>
      </w:pPr>
    </w:p>
    <w:p w14:paraId="5DB9A85D" w14:textId="77777777" w:rsidR="00172F7F" w:rsidRDefault="00172F7F" w:rsidP="00172F7F">
      <w:pPr>
        <w:pStyle w:val="Corpodetexto"/>
        <w:rPr>
          <w:sz w:val="20"/>
        </w:rPr>
      </w:pPr>
    </w:p>
    <w:p w14:paraId="367CE302" w14:textId="77777777" w:rsidR="00172F7F" w:rsidRDefault="00172F7F" w:rsidP="00172F7F">
      <w:pPr>
        <w:pStyle w:val="Corpodetexto"/>
        <w:rPr>
          <w:sz w:val="20"/>
        </w:rPr>
      </w:pPr>
    </w:p>
    <w:p w14:paraId="701D9ACA" w14:textId="77777777" w:rsidR="00172F7F" w:rsidRDefault="00172F7F" w:rsidP="00172F7F">
      <w:pPr>
        <w:pStyle w:val="Corpodetexto"/>
        <w:rPr>
          <w:sz w:val="20"/>
        </w:rPr>
      </w:pPr>
    </w:p>
    <w:p w14:paraId="3AC83A22" w14:textId="77777777" w:rsidR="00172F7F" w:rsidRDefault="00172F7F" w:rsidP="00172F7F">
      <w:pPr>
        <w:pStyle w:val="Corpodetexto"/>
        <w:rPr>
          <w:sz w:val="20"/>
        </w:rPr>
      </w:pPr>
    </w:p>
    <w:p w14:paraId="2E6B02D8" w14:textId="77777777" w:rsidR="00172F7F" w:rsidRDefault="00172F7F" w:rsidP="00172F7F">
      <w:pPr>
        <w:pStyle w:val="Corpodetexto"/>
        <w:rPr>
          <w:sz w:val="20"/>
        </w:rPr>
      </w:pPr>
    </w:p>
    <w:p w14:paraId="5A58DFCD" w14:textId="77777777" w:rsidR="00172F7F" w:rsidRDefault="00172F7F" w:rsidP="00172F7F">
      <w:pPr>
        <w:pStyle w:val="Corpodetexto"/>
        <w:rPr>
          <w:sz w:val="20"/>
        </w:rPr>
      </w:pPr>
    </w:p>
    <w:p w14:paraId="1E8E9251" w14:textId="77777777" w:rsidR="00172F7F" w:rsidRDefault="00172F7F" w:rsidP="00172F7F">
      <w:pPr>
        <w:pStyle w:val="Corpodetexto"/>
        <w:rPr>
          <w:sz w:val="20"/>
        </w:rPr>
      </w:pPr>
    </w:p>
    <w:p w14:paraId="5E8FF4E8" w14:textId="77777777" w:rsidR="00172F7F" w:rsidRDefault="00172F7F" w:rsidP="00172F7F">
      <w:pPr>
        <w:pStyle w:val="Corpodetexto"/>
        <w:rPr>
          <w:sz w:val="20"/>
        </w:rPr>
      </w:pPr>
    </w:p>
    <w:p w14:paraId="53B34D0F" w14:textId="77777777" w:rsidR="00172F7F" w:rsidRDefault="00172F7F" w:rsidP="00172F7F">
      <w:pPr>
        <w:pStyle w:val="Corpodetexto"/>
        <w:rPr>
          <w:sz w:val="20"/>
        </w:rPr>
      </w:pPr>
    </w:p>
    <w:p w14:paraId="20A01E0E" w14:textId="77777777" w:rsidR="00172F7F" w:rsidRDefault="00172F7F" w:rsidP="00172F7F">
      <w:pPr>
        <w:pStyle w:val="Corpodetexto"/>
        <w:rPr>
          <w:sz w:val="20"/>
        </w:rPr>
      </w:pPr>
    </w:p>
    <w:p w14:paraId="39ADBE40" w14:textId="77777777" w:rsidR="00172F7F" w:rsidRDefault="00172F7F" w:rsidP="00172F7F">
      <w:pPr>
        <w:pStyle w:val="Corpodetexto"/>
        <w:rPr>
          <w:sz w:val="20"/>
        </w:rPr>
      </w:pPr>
    </w:p>
    <w:p w14:paraId="59687BCF" w14:textId="77777777" w:rsidR="00172F7F" w:rsidRDefault="00172F7F" w:rsidP="00172F7F">
      <w:pPr>
        <w:pStyle w:val="Corpodetexto"/>
        <w:rPr>
          <w:sz w:val="20"/>
        </w:rPr>
      </w:pPr>
    </w:p>
    <w:p w14:paraId="186296E2" w14:textId="77777777" w:rsidR="00172F7F" w:rsidRDefault="00172F7F" w:rsidP="00172F7F">
      <w:pPr>
        <w:pStyle w:val="Corpodetexto"/>
        <w:rPr>
          <w:sz w:val="20"/>
        </w:rPr>
      </w:pPr>
    </w:p>
    <w:p w14:paraId="1943180C" w14:textId="77777777" w:rsidR="00172F7F" w:rsidRDefault="00172F7F" w:rsidP="00172F7F">
      <w:pPr>
        <w:pStyle w:val="Corpodetexto"/>
        <w:rPr>
          <w:sz w:val="20"/>
        </w:rPr>
      </w:pPr>
    </w:p>
    <w:p w14:paraId="3DFE43D3" w14:textId="77777777" w:rsidR="00172F7F" w:rsidRDefault="00172F7F" w:rsidP="00172F7F">
      <w:pPr>
        <w:pStyle w:val="Corpodetexto"/>
        <w:rPr>
          <w:sz w:val="20"/>
        </w:rPr>
      </w:pPr>
    </w:p>
    <w:p w14:paraId="5E7CC9B8" w14:textId="77777777" w:rsidR="00172F7F" w:rsidRDefault="00172F7F" w:rsidP="00172F7F">
      <w:pPr>
        <w:pStyle w:val="Corpodetexto"/>
        <w:rPr>
          <w:sz w:val="20"/>
        </w:rPr>
      </w:pPr>
    </w:p>
    <w:p w14:paraId="74539067" w14:textId="77777777" w:rsidR="00172F7F" w:rsidRDefault="00172F7F" w:rsidP="00172F7F">
      <w:pPr>
        <w:pStyle w:val="Corpodetexto"/>
        <w:rPr>
          <w:sz w:val="20"/>
        </w:rPr>
      </w:pPr>
    </w:p>
    <w:p w14:paraId="44D7A339" w14:textId="77777777" w:rsidR="00172F7F" w:rsidRDefault="00172F7F" w:rsidP="00172F7F">
      <w:pPr>
        <w:pStyle w:val="Corpodetexto"/>
        <w:rPr>
          <w:sz w:val="20"/>
        </w:rPr>
      </w:pPr>
    </w:p>
    <w:p w14:paraId="1F9D9973" w14:textId="77777777" w:rsidR="00172F7F" w:rsidRDefault="00172F7F" w:rsidP="00172F7F">
      <w:pPr>
        <w:pStyle w:val="Corpodetexto"/>
        <w:rPr>
          <w:sz w:val="20"/>
        </w:rPr>
      </w:pPr>
    </w:p>
    <w:p w14:paraId="7C149F26" w14:textId="77777777" w:rsidR="00172F7F" w:rsidRDefault="00172F7F" w:rsidP="00172F7F">
      <w:pPr>
        <w:pStyle w:val="Corpodetexto"/>
        <w:rPr>
          <w:sz w:val="20"/>
        </w:rPr>
      </w:pPr>
    </w:p>
    <w:p w14:paraId="3E2A74DC" w14:textId="77777777" w:rsidR="00172F7F" w:rsidRDefault="00172F7F" w:rsidP="00172F7F">
      <w:pPr>
        <w:pStyle w:val="Corpodetexto"/>
        <w:rPr>
          <w:sz w:val="20"/>
        </w:rPr>
      </w:pPr>
    </w:p>
    <w:p w14:paraId="7DD1DFBB" w14:textId="77777777" w:rsidR="00172F7F" w:rsidRDefault="00172F7F" w:rsidP="00172F7F">
      <w:pPr>
        <w:pStyle w:val="Corpodetexto"/>
        <w:rPr>
          <w:sz w:val="20"/>
        </w:rPr>
      </w:pPr>
    </w:p>
    <w:p w14:paraId="7780F188" w14:textId="77777777" w:rsidR="00172F7F" w:rsidRDefault="00172F7F" w:rsidP="00172F7F">
      <w:pPr>
        <w:pStyle w:val="Corpodetexto"/>
        <w:rPr>
          <w:sz w:val="20"/>
        </w:rPr>
      </w:pPr>
    </w:p>
    <w:p w14:paraId="28BEDE20" w14:textId="77777777" w:rsidR="00172F7F" w:rsidRDefault="00172F7F" w:rsidP="00172F7F">
      <w:pPr>
        <w:pStyle w:val="Corpodetexto"/>
        <w:rPr>
          <w:sz w:val="20"/>
        </w:rPr>
      </w:pPr>
    </w:p>
    <w:p w14:paraId="3D5C44DF" w14:textId="77777777" w:rsidR="00172F7F" w:rsidRDefault="00172F7F" w:rsidP="00172F7F">
      <w:pPr>
        <w:pStyle w:val="Corpodetexto"/>
        <w:rPr>
          <w:sz w:val="20"/>
        </w:rPr>
      </w:pPr>
    </w:p>
    <w:p w14:paraId="17CAF149" w14:textId="77777777" w:rsidR="00172F7F" w:rsidRDefault="00172F7F" w:rsidP="00172F7F">
      <w:pPr>
        <w:pStyle w:val="Corpodetexto"/>
        <w:rPr>
          <w:sz w:val="20"/>
        </w:rPr>
      </w:pPr>
    </w:p>
    <w:p w14:paraId="5F9741ED" w14:textId="77777777" w:rsidR="00172F7F" w:rsidRDefault="00172F7F" w:rsidP="00172F7F">
      <w:pPr>
        <w:pStyle w:val="Corpodetexto"/>
        <w:rPr>
          <w:sz w:val="20"/>
        </w:rPr>
      </w:pPr>
    </w:p>
    <w:p w14:paraId="48C91B15" w14:textId="77777777" w:rsidR="00172F7F" w:rsidRDefault="00172F7F" w:rsidP="00172F7F">
      <w:pPr>
        <w:pStyle w:val="Corpodetexto"/>
        <w:spacing w:before="4"/>
        <w:rPr>
          <w:sz w:val="29"/>
        </w:rPr>
      </w:pPr>
    </w:p>
    <w:p w14:paraId="6620C360" w14:textId="77777777" w:rsidR="00172F7F" w:rsidRDefault="00862D53" w:rsidP="00172F7F">
      <w:pPr>
        <w:pStyle w:val="Corpodetexto"/>
        <w:spacing w:before="90" w:line="360" w:lineRule="auto"/>
        <w:ind w:left="4838" w:right="113"/>
        <w:jc w:val="both"/>
      </w:pPr>
      <w:r>
        <w:t>“A integração das tecnologias digitais na educação precisa ser feita de modo criativo e crítico, buscando desenvolver a autonomia e a reflexão dos seus envolvidos, para que não sejam apenas receptores de informações”.</w:t>
      </w:r>
      <w:r w:rsidR="00172F7F">
        <w:t xml:space="preserve"> (</w:t>
      </w:r>
      <w:r w:rsidR="00F66F27">
        <w:t>Lilian Bacich</w:t>
      </w:r>
      <w:r w:rsidR="00172F7F">
        <w:t>).</w:t>
      </w:r>
    </w:p>
    <w:p w14:paraId="11F43669" w14:textId="77777777" w:rsidR="00172F7F" w:rsidRDefault="00172F7F" w:rsidP="00172F7F">
      <w:pPr>
        <w:sectPr w:rsidR="00172F7F">
          <w:headerReference w:type="default" r:id="rId10"/>
          <w:pgSz w:w="11910" w:h="16840"/>
          <w:pgMar w:top="1580" w:right="1020" w:bottom="280" w:left="1400" w:header="0" w:footer="0" w:gutter="0"/>
          <w:cols w:space="720"/>
        </w:sectPr>
      </w:pPr>
    </w:p>
    <w:p w14:paraId="60D80946" w14:textId="77777777" w:rsidR="00990568" w:rsidRDefault="00990568" w:rsidP="00990568">
      <w:pPr>
        <w:spacing w:before="102"/>
        <w:ind w:firstLine="21"/>
        <w:jc w:val="center"/>
        <w:rPr>
          <w:b/>
        </w:rPr>
      </w:pPr>
      <w:r>
        <w:rPr>
          <w:b/>
        </w:rPr>
        <w:lastRenderedPageBreak/>
        <w:t>RESUMO</w:t>
      </w:r>
    </w:p>
    <w:p w14:paraId="5AE8A5EF" w14:textId="77777777" w:rsidR="00172F7F" w:rsidRDefault="00172F7F" w:rsidP="00172F7F">
      <w:pPr>
        <w:pStyle w:val="Corpodetexto"/>
        <w:rPr>
          <w:sz w:val="20"/>
        </w:rPr>
      </w:pPr>
    </w:p>
    <w:p w14:paraId="2A32A40F" w14:textId="77777777" w:rsidR="00990568" w:rsidRDefault="00990568" w:rsidP="00172F7F">
      <w:pPr>
        <w:pStyle w:val="Corpodetexto"/>
        <w:rPr>
          <w:sz w:val="20"/>
        </w:rPr>
      </w:pPr>
    </w:p>
    <w:p w14:paraId="73CC8BF1" w14:textId="77777777" w:rsidR="00172F7F" w:rsidRDefault="00172F7F" w:rsidP="00172F7F">
      <w:pPr>
        <w:pStyle w:val="Corpodetexto"/>
        <w:spacing w:before="8"/>
        <w:rPr>
          <w:sz w:val="21"/>
        </w:rPr>
      </w:pPr>
    </w:p>
    <w:p w14:paraId="09219B1C" w14:textId="77777777" w:rsidR="00172F7F" w:rsidRDefault="00990568" w:rsidP="00172F7F">
      <w:pPr>
        <w:pStyle w:val="Corpodetexto"/>
        <w:spacing w:before="1"/>
        <w:ind w:left="302" w:right="106"/>
        <w:jc w:val="both"/>
      </w:pPr>
      <w:r w:rsidRPr="00990568">
        <w:rPr>
          <w:highlight w:val="yellow"/>
        </w:rPr>
        <w:t>Aqui vem o resumo</w:t>
      </w:r>
    </w:p>
    <w:p w14:paraId="69482CB4" w14:textId="77777777" w:rsidR="00172F7F" w:rsidRDefault="00172F7F" w:rsidP="00172F7F">
      <w:pPr>
        <w:pStyle w:val="Corpodetexto"/>
        <w:rPr>
          <w:sz w:val="26"/>
        </w:rPr>
      </w:pPr>
    </w:p>
    <w:p w14:paraId="10E7E3B0" w14:textId="77777777" w:rsidR="00172F7F" w:rsidRDefault="00172F7F" w:rsidP="00172F7F">
      <w:pPr>
        <w:pStyle w:val="Corpodetexto"/>
        <w:spacing w:before="1"/>
        <w:rPr>
          <w:sz w:val="26"/>
        </w:rPr>
      </w:pPr>
    </w:p>
    <w:p w14:paraId="2B1698CD" w14:textId="77777777" w:rsidR="00172F7F" w:rsidRDefault="00172F7F" w:rsidP="00172F7F">
      <w:pPr>
        <w:pStyle w:val="Corpodetexto"/>
        <w:ind w:left="302"/>
        <w:jc w:val="both"/>
      </w:pPr>
      <w:r>
        <w:t xml:space="preserve">Palavras-chave: desenvolvimento, sistema </w:t>
      </w:r>
      <w:r>
        <w:rPr>
          <w:i/>
        </w:rPr>
        <w:t>web</w:t>
      </w:r>
      <w:r>
        <w:t>.</w:t>
      </w:r>
    </w:p>
    <w:p w14:paraId="1CF0BD5A" w14:textId="77777777" w:rsidR="00172F7F" w:rsidRDefault="00172F7F" w:rsidP="00172F7F">
      <w:pPr>
        <w:sectPr w:rsidR="00172F7F">
          <w:headerReference w:type="default" r:id="rId11"/>
          <w:pgSz w:w="11910" w:h="16840"/>
          <w:pgMar w:top="1960" w:right="1020" w:bottom="280" w:left="1400" w:header="1711" w:footer="0" w:gutter="0"/>
          <w:cols w:space="720"/>
        </w:sectPr>
      </w:pPr>
    </w:p>
    <w:p w14:paraId="5A9CE71B" w14:textId="77777777" w:rsidR="00990568" w:rsidRPr="00596E44" w:rsidRDefault="00990568" w:rsidP="00990568">
      <w:pPr>
        <w:spacing w:before="102"/>
        <w:ind w:firstLine="21"/>
        <w:jc w:val="center"/>
        <w:rPr>
          <w:b/>
          <w:lang w:val="en-US"/>
        </w:rPr>
      </w:pPr>
      <w:r w:rsidRPr="00596E44">
        <w:rPr>
          <w:b/>
          <w:lang w:val="en-US"/>
        </w:rPr>
        <w:lastRenderedPageBreak/>
        <w:t>ABSTRACT</w:t>
      </w:r>
    </w:p>
    <w:p w14:paraId="505AE69A" w14:textId="77777777" w:rsidR="00172F7F" w:rsidRPr="00596E44" w:rsidRDefault="00172F7F" w:rsidP="00172F7F">
      <w:pPr>
        <w:pStyle w:val="Corpodetexto"/>
        <w:rPr>
          <w:sz w:val="20"/>
          <w:lang w:val="en-US"/>
        </w:rPr>
      </w:pPr>
    </w:p>
    <w:p w14:paraId="4A4D7C15" w14:textId="77777777" w:rsidR="00172F7F" w:rsidRPr="00596E44" w:rsidRDefault="00172F7F" w:rsidP="00172F7F">
      <w:pPr>
        <w:pStyle w:val="Corpodetexto"/>
        <w:rPr>
          <w:sz w:val="20"/>
          <w:lang w:val="en-US"/>
        </w:rPr>
      </w:pPr>
    </w:p>
    <w:p w14:paraId="199E1F2D" w14:textId="77777777" w:rsidR="00172F7F" w:rsidRPr="00596E44" w:rsidRDefault="00172F7F" w:rsidP="00172F7F">
      <w:pPr>
        <w:pStyle w:val="Corpodetexto"/>
        <w:spacing w:before="8"/>
        <w:rPr>
          <w:sz w:val="21"/>
          <w:lang w:val="en-US"/>
        </w:rPr>
      </w:pPr>
    </w:p>
    <w:p w14:paraId="621ECA40" w14:textId="77777777" w:rsidR="00172F7F" w:rsidRPr="00596E44" w:rsidRDefault="00990568" w:rsidP="00172F7F">
      <w:pPr>
        <w:pStyle w:val="Corpodetexto"/>
        <w:spacing w:before="1"/>
        <w:ind w:left="302" w:right="107"/>
        <w:jc w:val="both"/>
        <w:rPr>
          <w:lang w:val="en-US"/>
        </w:rPr>
      </w:pPr>
      <w:r w:rsidRPr="00596E44">
        <w:rPr>
          <w:lang w:val="en-US"/>
        </w:rPr>
        <w:t>Here comes the abstract</w:t>
      </w:r>
      <w:r w:rsidR="00172F7F" w:rsidRPr="00596E44">
        <w:rPr>
          <w:lang w:val="en-US"/>
        </w:rPr>
        <w:t>.</w:t>
      </w:r>
    </w:p>
    <w:p w14:paraId="5241EF56" w14:textId="77777777" w:rsidR="00172F7F" w:rsidRPr="00596E44" w:rsidRDefault="00172F7F" w:rsidP="00172F7F">
      <w:pPr>
        <w:pStyle w:val="Corpodetexto"/>
        <w:rPr>
          <w:sz w:val="26"/>
          <w:lang w:val="en-US"/>
        </w:rPr>
      </w:pPr>
    </w:p>
    <w:p w14:paraId="46879A45" w14:textId="77777777" w:rsidR="00172F7F" w:rsidRPr="00596E44" w:rsidRDefault="00172F7F" w:rsidP="00172F7F">
      <w:pPr>
        <w:pStyle w:val="Corpodetexto"/>
        <w:rPr>
          <w:sz w:val="26"/>
          <w:lang w:val="en-US"/>
        </w:rPr>
      </w:pPr>
    </w:p>
    <w:p w14:paraId="5B3635B6" w14:textId="77777777" w:rsidR="00172F7F" w:rsidRDefault="00172F7F" w:rsidP="00172F7F">
      <w:pPr>
        <w:pStyle w:val="Corpodetexto"/>
        <w:ind w:left="302"/>
        <w:jc w:val="both"/>
      </w:pPr>
      <w:r>
        <w:t>Keywords: development, web system.</w:t>
      </w:r>
    </w:p>
    <w:p w14:paraId="49B76F7E" w14:textId="77777777" w:rsidR="00172F7F" w:rsidRPr="00AF615B" w:rsidRDefault="00172F7F" w:rsidP="0097776E">
      <w:pPr>
        <w:ind w:firstLine="0"/>
        <w:jc w:val="center"/>
        <w:rPr>
          <w:b/>
          <w:sz w:val="28"/>
          <w:szCs w:val="28"/>
        </w:rPr>
      </w:pPr>
    </w:p>
    <w:p w14:paraId="1D3D0F97" w14:textId="77777777" w:rsidR="00AF615B" w:rsidRDefault="00AF615B">
      <w:pPr>
        <w:spacing w:after="160" w:line="259" w:lineRule="auto"/>
        <w:ind w:firstLine="0"/>
        <w:jc w:val="left"/>
        <w:outlineLvl w:val="9"/>
      </w:pPr>
      <w:r>
        <w:br w:type="page"/>
      </w:r>
    </w:p>
    <w:p w14:paraId="4A8BCD07" w14:textId="77777777" w:rsidR="00EC6E78" w:rsidRPr="0005542D" w:rsidRDefault="00EC6E78" w:rsidP="0005542D">
      <w:pPr>
        <w:pStyle w:val="Ttulodendicedeautoridades"/>
      </w:pPr>
      <w:r w:rsidRPr="0005542D">
        <w:lastRenderedPageBreak/>
        <w:t>LISTA DE ABREVIATURAS E SIGLAS</w:t>
      </w:r>
    </w:p>
    <w:p w14:paraId="70454FB8" w14:textId="77777777" w:rsidR="0024032D" w:rsidRPr="0024032D" w:rsidRDefault="0024032D" w:rsidP="009C5E46">
      <w:pPr>
        <w:spacing w:after="160"/>
        <w:ind w:firstLine="0"/>
        <w:jc w:val="center"/>
        <w:rPr>
          <w:sz w:val="28"/>
          <w:szCs w:val="28"/>
        </w:rPr>
      </w:pPr>
    </w:p>
    <w:p w14:paraId="2E103F4E" w14:textId="77777777" w:rsidR="0024032D" w:rsidRPr="00E95C78" w:rsidRDefault="0024032D" w:rsidP="009C5E46">
      <w:pPr>
        <w:spacing w:after="160"/>
        <w:ind w:firstLine="0"/>
        <w:rPr>
          <w:lang w:val="en-US"/>
        </w:rPr>
      </w:pPr>
      <w:r w:rsidRPr="00E95C78">
        <w:rPr>
          <w:lang w:val="en-US"/>
        </w:rPr>
        <w:t xml:space="preserve">BPMN </w:t>
      </w:r>
      <w:r w:rsidRPr="00E95C78">
        <w:rPr>
          <w:lang w:val="en-US"/>
        </w:rPr>
        <w:tab/>
      </w:r>
      <w:r w:rsidRPr="00E95C78">
        <w:rPr>
          <w:i/>
          <w:lang w:val="en-US"/>
        </w:rPr>
        <w:t>Business Process Model and Notation</w:t>
      </w:r>
      <w:r w:rsidRPr="00E95C78">
        <w:rPr>
          <w:lang w:val="en-US"/>
        </w:rPr>
        <w:t xml:space="preserve"> </w:t>
      </w:r>
    </w:p>
    <w:p w14:paraId="405957BF" w14:textId="77777777" w:rsidR="009C5E46" w:rsidRPr="00E95C78" w:rsidRDefault="009C5E46" w:rsidP="009C5E46">
      <w:pPr>
        <w:spacing w:after="160"/>
        <w:ind w:firstLine="0"/>
        <w:rPr>
          <w:lang w:val="en-US"/>
        </w:rPr>
      </w:pPr>
      <w:r w:rsidRPr="00E95C78">
        <w:rPr>
          <w:lang w:val="en-US"/>
        </w:rPr>
        <w:t>CALL</w:t>
      </w:r>
      <w:r w:rsidRPr="00E95C78">
        <w:rPr>
          <w:lang w:val="en-US"/>
        </w:rPr>
        <w:tab/>
      </w:r>
      <w:r w:rsidRPr="00E95C78">
        <w:rPr>
          <w:lang w:val="en-US"/>
        </w:rPr>
        <w:tab/>
      </w:r>
      <w:r w:rsidRPr="00E95C78">
        <w:rPr>
          <w:i/>
          <w:lang w:val="en-US"/>
        </w:rPr>
        <w:t>Computer Assisted Language Learning</w:t>
      </w:r>
    </w:p>
    <w:p w14:paraId="3E880E02" w14:textId="77777777" w:rsidR="009C5E46" w:rsidRPr="00E95C78" w:rsidRDefault="009C5E46" w:rsidP="009C5E46">
      <w:pPr>
        <w:spacing w:after="160"/>
        <w:ind w:firstLine="0"/>
        <w:rPr>
          <w:lang w:val="en-US"/>
        </w:rPr>
      </w:pPr>
      <w:r w:rsidRPr="00E95C78">
        <w:rPr>
          <w:lang w:val="en-US"/>
        </w:rPr>
        <w:t>CCAA</w:t>
      </w:r>
      <w:r w:rsidRPr="00E95C78">
        <w:rPr>
          <w:lang w:val="en-US"/>
        </w:rPr>
        <w:tab/>
      </w:r>
      <w:r w:rsidRPr="00E95C78">
        <w:rPr>
          <w:lang w:val="en-US"/>
        </w:rPr>
        <w:tab/>
        <w:t xml:space="preserve">Centro de </w:t>
      </w:r>
      <w:proofErr w:type="spellStart"/>
      <w:r w:rsidRPr="00E95C78">
        <w:rPr>
          <w:lang w:val="en-US"/>
        </w:rPr>
        <w:t>Cultura</w:t>
      </w:r>
      <w:proofErr w:type="spellEnd"/>
      <w:r w:rsidRPr="00E95C78">
        <w:rPr>
          <w:lang w:val="en-US"/>
        </w:rPr>
        <w:t xml:space="preserve"> Anglo Americana</w:t>
      </w:r>
    </w:p>
    <w:p w14:paraId="048E317B" w14:textId="77777777" w:rsidR="009C5E46" w:rsidRPr="00E95C78" w:rsidRDefault="009C5E46" w:rsidP="009C5E46">
      <w:pPr>
        <w:spacing w:after="160"/>
        <w:ind w:firstLine="0"/>
        <w:rPr>
          <w:lang w:val="en-US"/>
        </w:rPr>
      </w:pPr>
      <w:r w:rsidRPr="00E95C78">
        <w:rPr>
          <w:szCs w:val="24"/>
          <w:lang w:val="en-US"/>
        </w:rPr>
        <w:t>CSS</w:t>
      </w:r>
      <w:r w:rsidRPr="00E95C78">
        <w:rPr>
          <w:szCs w:val="24"/>
          <w:lang w:val="en-US"/>
        </w:rPr>
        <w:tab/>
      </w:r>
      <w:r w:rsidRPr="00E95C78">
        <w:rPr>
          <w:szCs w:val="24"/>
          <w:lang w:val="en-US"/>
        </w:rPr>
        <w:tab/>
      </w:r>
      <w:r w:rsidRPr="00E95C78">
        <w:rPr>
          <w:i/>
          <w:iCs/>
          <w:szCs w:val="24"/>
          <w:lang w:val="en-US"/>
        </w:rPr>
        <w:t>Cascading Style Sheets</w:t>
      </w:r>
    </w:p>
    <w:p w14:paraId="5E0CEB7D" w14:textId="77777777" w:rsidR="009C5E46" w:rsidRPr="00E95C78" w:rsidRDefault="009C5E46" w:rsidP="009C5E46">
      <w:pPr>
        <w:spacing w:after="160"/>
        <w:ind w:firstLine="0"/>
        <w:rPr>
          <w:lang w:val="en-US"/>
        </w:rPr>
      </w:pPr>
      <w:r w:rsidRPr="00E95C78">
        <w:rPr>
          <w:lang w:val="en-US"/>
        </w:rPr>
        <w:t>EAD</w:t>
      </w:r>
      <w:r w:rsidRPr="00E95C78">
        <w:rPr>
          <w:lang w:val="en-US"/>
        </w:rPr>
        <w:tab/>
      </w:r>
      <w:r w:rsidRPr="00E95C78">
        <w:rPr>
          <w:lang w:val="en-US"/>
        </w:rPr>
        <w:tab/>
      </w:r>
      <w:proofErr w:type="spellStart"/>
      <w:r w:rsidRPr="00E95C78">
        <w:rPr>
          <w:lang w:val="en-US"/>
        </w:rPr>
        <w:t>Educação</w:t>
      </w:r>
      <w:proofErr w:type="spellEnd"/>
      <w:r w:rsidRPr="00E95C78">
        <w:rPr>
          <w:lang w:val="en-US"/>
        </w:rPr>
        <w:t xml:space="preserve"> a </w:t>
      </w:r>
      <w:proofErr w:type="spellStart"/>
      <w:r w:rsidRPr="00E95C78">
        <w:rPr>
          <w:lang w:val="en-US"/>
        </w:rPr>
        <w:t>distância</w:t>
      </w:r>
      <w:proofErr w:type="spellEnd"/>
    </w:p>
    <w:p w14:paraId="30B2EFE8" w14:textId="77777777" w:rsidR="009C5E46" w:rsidRPr="00E95C78" w:rsidRDefault="009C5E46" w:rsidP="009C5E46">
      <w:pPr>
        <w:spacing w:after="160"/>
        <w:ind w:firstLine="0"/>
        <w:rPr>
          <w:i/>
          <w:iCs/>
          <w:szCs w:val="24"/>
          <w:lang w:val="en-US"/>
        </w:rPr>
      </w:pPr>
      <w:r w:rsidRPr="00E95C78">
        <w:rPr>
          <w:lang w:val="en-US"/>
        </w:rPr>
        <w:t>HTML</w:t>
      </w:r>
      <w:r w:rsidRPr="00E95C78">
        <w:rPr>
          <w:lang w:val="en-US"/>
        </w:rPr>
        <w:tab/>
      </w:r>
      <w:r w:rsidRPr="00E95C78">
        <w:rPr>
          <w:lang w:val="en-US"/>
        </w:rPr>
        <w:tab/>
      </w:r>
      <w:r w:rsidRPr="00E95C78">
        <w:rPr>
          <w:i/>
          <w:iCs/>
          <w:szCs w:val="24"/>
          <w:lang w:val="en-US"/>
        </w:rPr>
        <w:t>Hyper Text Markup Language</w:t>
      </w:r>
    </w:p>
    <w:p w14:paraId="5BAA546C" w14:textId="77777777" w:rsidR="009C5E46" w:rsidRPr="00E95C78" w:rsidRDefault="009C5E46" w:rsidP="009C5E46">
      <w:pPr>
        <w:spacing w:after="160"/>
        <w:ind w:firstLine="0"/>
        <w:rPr>
          <w:lang w:val="en-US"/>
        </w:rPr>
      </w:pPr>
      <w:r w:rsidRPr="00E95C78">
        <w:rPr>
          <w:szCs w:val="24"/>
          <w:lang w:val="en-US"/>
        </w:rPr>
        <w:t>IDE</w:t>
      </w:r>
      <w:r w:rsidRPr="00E95C78">
        <w:rPr>
          <w:szCs w:val="24"/>
          <w:lang w:val="en-US"/>
        </w:rPr>
        <w:tab/>
      </w:r>
      <w:r w:rsidRPr="00E95C78">
        <w:rPr>
          <w:szCs w:val="24"/>
          <w:lang w:val="en-US"/>
        </w:rPr>
        <w:tab/>
      </w:r>
      <w:r w:rsidRPr="00E95C78">
        <w:rPr>
          <w:i/>
          <w:iCs/>
          <w:szCs w:val="24"/>
          <w:lang w:val="en-US"/>
        </w:rPr>
        <w:t>Integrated Development Environment</w:t>
      </w:r>
    </w:p>
    <w:p w14:paraId="30759577" w14:textId="77777777" w:rsidR="009C5E46" w:rsidRPr="00E95C78" w:rsidRDefault="009C5E46" w:rsidP="009C5E46">
      <w:pPr>
        <w:spacing w:after="160"/>
        <w:ind w:firstLine="0"/>
        <w:rPr>
          <w:lang w:val="en-US"/>
        </w:rPr>
      </w:pPr>
      <w:r w:rsidRPr="00E95C78">
        <w:rPr>
          <w:lang w:val="en-US"/>
        </w:rPr>
        <w:t>IEEE</w:t>
      </w:r>
      <w:r w:rsidRPr="00E95C78">
        <w:rPr>
          <w:lang w:val="en-US"/>
        </w:rPr>
        <w:tab/>
      </w:r>
      <w:r w:rsidRPr="00E95C78">
        <w:rPr>
          <w:lang w:val="en-US"/>
        </w:rPr>
        <w:tab/>
      </w:r>
      <w:r w:rsidRPr="00E95C78">
        <w:rPr>
          <w:i/>
          <w:lang w:val="en-US"/>
        </w:rPr>
        <w:t xml:space="preserve">Institute of </w:t>
      </w:r>
      <w:proofErr w:type="spellStart"/>
      <w:r w:rsidRPr="00E95C78">
        <w:rPr>
          <w:i/>
          <w:lang w:val="en-US"/>
        </w:rPr>
        <w:t>Eletrical</w:t>
      </w:r>
      <w:proofErr w:type="spellEnd"/>
      <w:r w:rsidRPr="00E95C78">
        <w:rPr>
          <w:i/>
          <w:lang w:val="en-US"/>
        </w:rPr>
        <w:t xml:space="preserve"> and </w:t>
      </w:r>
      <w:proofErr w:type="spellStart"/>
      <w:r w:rsidRPr="00E95C78">
        <w:rPr>
          <w:i/>
          <w:lang w:val="en-US"/>
        </w:rPr>
        <w:t>Eletronics</w:t>
      </w:r>
      <w:proofErr w:type="spellEnd"/>
      <w:r w:rsidRPr="00E95C78">
        <w:rPr>
          <w:i/>
          <w:lang w:val="en-US"/>
        </w:rPr>
        <w:t xml:space="preserve"> Engineers</w:t>
      </w:r>
    </w:p>
    <w:p w14:paraId="29F3D517" w14:textId="77777777" w:rsidR="009C5E46" w:rsidRDefault="009C5E46" w:rsidP="009C5E46">
      <w:pPr>
        <w:spacing w:after="160"/>
        <w:ind w:firstLine="0"/>
      </w:pPr>
      <w:r>
        <w:t>IHC</w:t>
      </w:r>
      <w:r>
        <w:tab/>
      </w:r>
      <w:r>
        <w:tab/>
        <w:t>Interação Humano-Computador</w:t>
      </w:r>
    </w:p>
    <w:p w14:paraId="0A42AB8D" w14:textId="77777777" w:rsidR="009C5E46" w:rsidRDefault="00AF41EE" w:rsidP="009C5E46">
      <w:pPr>
        <w:spacing w:after="160"/>
        <w:ind w:firstLine="0"/>
      </w:pPr>
      <w:r>
        <w:t>ILC</w:t>
      </w:r>
      <w:r>
        <w:tab/>
      </w:r>
      <w:r>
        <w:tab/>
      </w:r>
      <w:proofErr w:type="spellStart"/>
      <w:r w:rsidRPr="00AF41EE">
        <w:rPr>
          <w:i/>
        </w:rPr>
        <w:t>International</w:t>
      </w:r>
      <w:proofErr w:type="spellEnd"/>
      <w:r w:rsidRPr="00AF41EE">
        <w:rPr>
          <w:i/>
        </w:rPr>
        <w:t xml:space="preserve"> </w:t>
      </w:r>
      <w:proofErr w:type="spellStart"/>
      <w:r w:rsidRPr="00AF41EE">
        <w:rPr>
          <w:i/>
        </w:rPr>
        <w:t>Language</w:t>
      </w:r>
      <w:proofErr w:type="spellEnd"/>
      <w:r w:rsidRPr="00AF41EE">
        <w:rPr>
          <w:i/>
        </w:rPr>
        <w:t xml:space="preserve"> Center</w:t>
      </w:r>
    </w:p>
    <w:p w14:paraId="3ABBEBAF" w14:textId="77777777" w:rsidR="00AF41EE" w:rsidRDefault="00AF41EE" w:rsidP="009C5E46">
      <w:pPr>
        <w:spacing w:after="160"/>
        <w:ind w:firstLine="0"/>
        <w:rPr>
          <w:lang w:val="en-US"/>
        </w:rPr>
      </w:pPr>
      <w:r w:rsidRPr="00E95C78">
        <w:rPr>
          <w:lang w:val="en-US"/>
        </w:rPr>
        <w:t>JS</w:t>
      </w:r>
      <w:r w:rsidRPr="00E95C78">
        <w:rPr>
          <w:lang w:val="en-US"/>
        </w:rPr>
        <w:tab/>
      </w:r>
      <w:r w:rsidRPr="00E95C78">
        <w:rPr>
          <w:lang w:val="en-US"/>
        </w:rPr>
        <w:tab/>
        <w:t>JavaScript</w:t>
      </w:r>
    </w:p>
    <w:p w14:paraId="564D5989" w14:textId="77777777" w:rsidR="00E95C78" w:rsidRPr="00596E44" w:rsidRDefault="00F03DA2" w:rsidP="009C5E46">
      <w:pPr>
        <w:spacing w:after="160"/>
        <w:ind w:firstLine="0"/>
        <w:rPr>
          <w:i/>
          <w:lang w:val="en-US"/>
        </w:rPr>
      </w:pPr>
      <w:r>
        <w:rPr>
          <w:lang w:val="en-US"/>
        </w:rPr>
        <w:t>MVC</w:t>
      </w:r>
      <w:r>
        <w:rPr>
          <w:lang w:val="en-US"/>
        </w:rPr>
        <w:tab/>
      </w:r>
      <w:r>
        <w:rPr>
          <w:lang w:val="en-US"/>
        </w:rPr>
        <w:tab/>
      </w:r>
      <w:r w:rsidRPr="00596E44">
        <w:rPr>
          <w:i/>
          <w:lang w:val="en-US"/>
        </w:rPr>
        <w:t>Model</w:t>
      </w:r>
      <w:r w:rsidRPr="00596E44">
        <w:rPr>
          <w:lang w:val="en-US"/>
        </w:rPr>
        <w:t xml:space="preserve">, </w:t>
      </w:r>
      <w:r w:rsidRPr="00596E44">
        <w:rPr>
          <w:i/>
          <w:lang w:val="en-US"/>
        </w:rPr>
        <w:t>View</w:t>
      </w:r>
      <w:r w:rsidRPr="00596E44">
        <w:rPr>
          <w:lang w:val="en-US"/>
        </w:rPr>
        <w:t xml:space="preserve"> e </w:t>
      </w:r>
      <w:r w:rsidRPr="00596E44">
        <w:rPr>
          <w:i/>
          <w:lang w:val="en-US"/>
        </w:rPr>
        <w:t>Controller</w:t>
      </w:r>
    </w:p>
    <w:p w14:paraId="7070C91D" w14:textId="77777777" w:rsidR="00AF41EE" w:rsidRPr="00596E44" w:rsidRDefault="00AF41EE" w:rsidP="000032A4">
      <w:pPr>
        <w:spacing w:after="160"/>
        <w:ind w:firstLine="0"/>
      </w:pPr>
      <w:r w:rsidRPr="00596E44">
        <w:t>PHP</w:t>
      </w:r>
      <w:r w:rsidRPr="00596E44">
        <w:tab/>
      </w:r>
      <w:r w:rsidRPr="00596E44">
        <w:tab/>
      </w:r>
      <w:r w:rsidRPr="00596E44">
        <w:rPr>
          <w:i/>
        </w:rPr>
        <w:t xml:space="preserve">Hypertext </w:t>
      </w:r>
      <w:proofErr w:type="spellStart"/>
      <w:r w:rsidRPr="00596E44">
        <w:rPr>
          <w:i/>
        </w:rPr>
        <w:t>PreProcessor</w:t>
      </w:r>
      <w:proofErr w:type="spellEnd"/>
    </w:p>
    <w:p w14:paraId="31E05067" w14:textId="77777777" w:rsidR="00AF41EE" w:rsidRDefault="00AF41EE" w:rsidP="009C5E46">
      <w:pPr>
        <w:spacing w:after="160"/>
        <w:ind w:firstLine="0"/>
        <w:rPr>
          <w:szCs w:val="24"/>
        </w:rPr>
      </w:pPr>
      <w:r>
        <w:t>SGBD</w:t>
      </w:r>
      <w:r>
        <w:tab/>
      </w:r>
      <w:r>
        <w:tab/>
      </w:r>
      <w:r>
        <w:rPr>
          <w:szCs w:val="24"/>
        </w:rPr>
        <w:t>Sistema de Gerenciamento de Banco de Dados</w:t>
      </w:r>
    </w:p>
    <w:p w14:paraId="0579446E" w14:textId="77777777" w:rsidR="00676588" w:rsidRPr="00596E44" w:rsidRDefault="00676588" w:rsidP="009C5E46">
      <w:pPr>
        <w:spacing w:after="160"/>
        <w:ind w:firstLine="0"/>
        <w:rPr>
          <w:szCs w:val="24"/>
          <w:lang w:val="en-US"/>
        </w:rPr>
      </w:pPr>
      <w:r w:rsidRPr="00596E44">
        <w:rPr>
          <w:szCs w:val="24"/>
          <w:lang w:val="en-US"/>
        </w:rPr>
        <w:t>SPA</w:t>
      </w:r>
      <w:r w:rsidRPr="00596E44">
        <w:rPr>
          <w:szCs w:val="24"/>
          <w:lang w:val="en-US"/>
        </w:rPr>
        <w:tab/>
      </w:r>
      <w:r w:rsidRPr="00596E44">
        <w:rPr>
          <w:szCs w:val="24"/>
          <w:lang w:val="en-US"/>
        </w:rPr>
        <w:tab/>
      </w:r>
      <w:r w:rsidRPr="00596E44">
        <w:rPr>
          <w:i/>
          <w:szCs w:val="24"/>
          <w:lang w:val="en-US"/>
        </w:rPr>
        <w:t>Single Page Application</w:t>
      </w:r>
    </w:p>
    <w:p w14:paraId="1842EE9B" w14:textId="77777777" w:rsidR="00AF41EE" w:rsidRPr="00596E44" w:rsidRDefault="00AF41EE" w:rsidP="009C5E46">
      <w:pPr>
        <w:spacing w:after="160"/>
        <w:ind w:firstLine="0"/>
        <w:rPr>
          <w:i/>
          <w:lang w:val="en-US"/>
        </w:rPr>
      </w:pPr>
      <w:r w:rsidRPr="00596E44">
        <w:rPr>
          <w:lang w:val="en-US"/>
        </w:rPr>
        <w:t>SQL</w:t>
      </w:r>
      <w:r w:rsidRPr="00596E44">
        <w:rPr>
          <w:lang w:val="en-US"/>
        </w:rPr>
        <w:tab/>
      </w:r>
      <w:r w:rsidRPr="00596E44">
        <w:rPr>
          <w:lang w:val="en-US"/>
        </w:rPr>
        <w:tab/>
      </w:r>
      <w:r w:rsidRPr="00596E44">
        <w:rPr>
          <w:i/>
          <w:lang w:val="en-US"/>
        </w:rPr>
        <w:t>Structured Query Language</w:t>
      </w:r>
    </w:p>
    <w:p w14:paraId="5AC85E17" w14:textId="77777777" w:rsidR="0041581A" w:rsidRDefault="0041581A" w:rsidP="009C5E46">
      <w:pPr>
        <w:spacing w:after="160"/>
        <w:ind w:firstLine="0"/>
      </w:pPr>
      <w:r>
        <w:t>TS</w:t>
      </w:r>
      <w:r>
        <w:tab/>
      </w:r>
      <w:r>
        <w:tab/>
      </w:r>
      <w:proofErr w:type="spellStart"/>
      <w:r>
        <w:t>TypeScript</w:t>
      </w:r>
      <w:proofErr w:type="spellEnd"/>
    </w:p>
    <w:p w14:paraId="53CE7185" w14:textId="77777777" w:rsidR="00AF41EE" w:rsidRDefault="00AF41EE" w:rsidP="009C5E46">
      <w:pPr>
        <w:spacing w:after="160"/>
        <w:ind w:firstLine="0"/>
      </w:pPr>
      <w:proofErr w:type="spellStart"/>
      <w:r w:rsidRPr="00AF41EE">
        <w:rPr>
          <w:szCs w:val="24"/>
        </w:rPr>
        <w:t>Unimontes</w:t>
      </w:r>
      <w:proofErr w:type="spellEnd"/>
      <w:r>
        <w:tab/>
        <w:t>Universidade Estadual de Montes Claros</w:t>
      </w:r>
    </w:p>
    <w:p w14:paraId="31E5DB00" w14:textId="77777777" w:rsidR="009C5E46" w:rsidRPr="00E95C78" w:rsidRDefault="00AF41EE" w:rsidP="009C5E46">
      <w:pPr>
        <w:spacing w:after="160"/>
        <w:ind w:firstLine="0"/>
        <w:rPr>
          <w:lang w:val="en-US"/>
        </w:rPr>
      </w:pPr>
      <w:r w:rsidRPr="00E95C78">
        <w:rPr>
          <w:lang w:val="en-US"/>
        </w:rPr>
        <w:t>URL</w:t>
      </w:r>
      <w:r w:rsidRPr="00E95C78">
        <w:rPr>
          <w:lang w:val="en-US"/>
        </w:rPr>
        <w:tab/>
      </w:r>
      <w:r w:rsidRPr="00E95C78">
        <w:rPr>
          <w:lang w:val="en-US"/>
        </w:rPr>
        <w:tab/>
      </w:r>
      <w:r w:rsidRPr="00E95C78">
        <w:rPr>
          <w:i/>
          <w:lang w:val="en-US"/>
        </w:rPr>
        <w:t>Uniform Resource Locator</w:t>
      </w:r>
    </w:p>
    <w:p w14:paraId="5A0F671D" w14:textId="77777777" w:rsidR="00AF41EE" w:rsidRPr="00E95C78" w:rsidRDefault="00AF41EE" w:rsidP="009C5E46">
      <w:pPr>
        <w:spacing w:after="160"/>
        <w:ind w:firstLine="0"/>
        <w:rPr>
          <w:lang w:val="en-US"/>
        </w:rPr>
      </w:pPr>
      <w:r w:rsidRPr="00E95C78">
        <w:rPr>
          <w:lang w:val="en-US"/>
        </w:rPr>
        <w:t>XP</w:t>
      </w:r>
      <w:r w:rsidRPr="00E95C78">
        <w:rPr>
          <w:lang w:val="en-US"/>
        </w:rPr>
        <w:tab/>
      </w:r>
      <w:r w:rsidRPr="00E95C78">
        <w:rPr>
          <w:lang w:val="en-US"/>
        </w:rPr>
        <w:tab/>
      </w:r>
      <w:proofErr w:type="spellStart"/>
      <w:r w:rsidRPr="00E95C78">
        <w:rPr>
          <w:i/>
          <w:lang w:val="en-US"/>
        </w:rPr>
        <w:t>eXtreme</w:t>
      </w:r>
      <w:proofErr w:type="spellEnd"/>
      <w:r w:rsidRPr="00E95C78">
        <w:rPr>
          <w:i/>
          <w:lang w:val="en-US"/>
        </w:rPr>
        <w:t xml:space="preserve"> Programming</w:t>
      </w:r>
    </w:p>
    <w:p w14:paraId="1BF3B4C1" w14:textId="77777777" w:rsidR="0024032D" w:rsidRPr="00E95C78" w:rsidRDefault="0024032D" w:rsidP="009C5E46">
      <w:pPr>
        <w:spacing w:after="160"/>
        <w:ind w:firstLine="0"/>
        <w:rPr>
          <w:lang w:val="en-US"/>
        </w:rPr>
      </w:pPr>
    </w:p>
    <w:p w14:paraId="6F6A1532" w14:textId="77777777" w:rsidR="000032A4" w:rsidRDefault="000032A4">
      <w:pPr>
        <w:spacing w:line="240" w:lineRule="auto"/>
        <w:ind w:firstLine="0"/>
        <w:jc w:val="left"/>
        <w:outlineLvl w:val="9"/>
        <w:rPr>
          <w:lang w:val="en-US"/>
        </w:rPr>
      </w:pPr>
      <w:r>
        <w:rPr>
          <w:lang w:val="en-US"/>
        </w:rPr>
        <w:br w:type="page"/>
      </w:r>
    </w:p>
    <w:p w14:paraId="53BC0B23" w14:textId="77777777" w:rsidR="00AF615B" w:rsidRPr="00E95C78" w:rsidRDefault="00AF615B">
      <w:pPr>
        <w:spacing w:after="160" w:line="259" w:lineRule="auto"/>
        <w:ind w:firstLine="0"/>
        <w:jc w:val="left"/>
        <w:outlineLvl w:val="9"/>
        <w:rPr>
          <w:lang w:val="en-US"/>
        </w:rPr>
      </w:pPr>
    </w:p>
    <w:p w14:paraId="70040DD0" w14:textId="77777777" w:rsidR="0005542D" w:rsidRDefault="0005542D" w:rsidP="0005542D">
      <w:pPr>
        <w:pStyle w:val="Ttulodendicedeautoridades"/>
      </w:pPr>
      <w:r w:rsidRPr="0005542D">
        <w:t>Sumário</w:t>
      </w:r>
    </w:p>
    <w:p w14:paraId="6692C511" w14:textId="77777777" w:rsidR="0005542D" w:rsidRDefault="0005542D">
      <w:pPr>
        <w:spacing w:after="160" w:line="259" w:lineRule="auto"/>
        <w:ind w:firstLine="0"/>
        <w:jc w:val="left"/>
        <w:outlineLvl w:val="9"/>
      </w:pPr>
    </w:p>
    <w:p w14:paraId="62981821" w14:textId="51BA4920" w:rsidR="00753186" w:rsidRDefault="003C5BA6">
      <w:pPr>
        <w:pStyle w:val="Sumrio1"/>
        <w:tabs>
          <w:tab w:val="left" w:pos="1200"/>
          <w:tab w:val="right" w:leader="dot" w:pos="9061"/>
        </w:tabs>
        <w:rPr>
          <w:ins w:id="0" w:author="Ryan Lemos" w:date="2019-08-19T19:02:00Z"/>
          <w:rFonts w:asciiTheme="minorHAnsi" w:eastAsiaTheme="minorEastAsia" w:hAnsiTheme="minorHAnsi" w:cstheme="minorBidi"/>
          <w:b w:val="0"/>
          <w:bCs w:val="0"/>
          <w:caps w:val="0"/>
          <w:noProof/>
          <w:sz w:val="22"/>
          <w:szCs w:val="22"/>
          <w:lang w:eastAsia="pt-BR"/>
        </w:rPr>
      </w:pPr>
      <w:r>
        <w:rPr>
          <w:rStyle w:val="Ttulo1Char"/>
          <w:rFonts w:eastAsia="Calibri"/>
          <w:szCs w:val="24"/>
        </w:rPr>
        <w:fldChar w:fldCharType="begin"/>
      </w:r>
      <w:r>
        <w:rPr>
          <w:rStyle w:val="Ttulo1Char"/>
          <w:rFonts w:eastAsia="Calibri"/>
          <w:szCs w:val="24"/>
        </w:rPr>
        <w:instrText xml:space="preserve"> TOC \o "2-3" \u \t "Título 1;1;Título 4;4;Título 5;5" </w:instrText>
      </w:r>
      <w:r>
        <w:rPr>
          <w:rStyle w:val="Ttulo1Char"/>
          <w:rFonts w:eastAsia="Calibri"/>
          <w:szCs w:val="24"/>
        </w:rPr>
        <w:fldChar w:fldCharType="separate"/>
      </w:r>
      <w:ins w:id="1" w:author="Ryan Lemos" w:date="2019-08-19T19:02:00Z">
        <w:r w:rsidR="00753186">
          <w:rPr>
            <w:noProof/>
          </w:rPr>
          <w:t>1</w:t>
        </w:r>
        <w:r w:rsidR="00753186">
          <w:rPr>
            <w:rFonts w:asciiTheme="minorHAnsi" w:eastAsiaTheme="minorEastAsia" w:hAnsiTheme="minorHAnsi" w:cstheme="minorBidi"/>
            <w:b w:val="0"/>
            <w:bCs w:val="0"/>
            <w:caps w:val="0"/>
            <w:noProof/>
            <w:sz w:val="22"/>
            <w:szCs w:val="22"/>
            <w:lang w:eastAsia="pt-BR"/>
          </w:rPr>
          <w:tab/>
        </w:r>
        <w:r w:rsidR="00753186">
          <w:rPr>
            <w:noProof/>
          </w:rPr>
          <w:t>INTRODUÇÃO</w:t>
        </w:r>
        <w:r w:rsidR="00753186">
          <w:rPr>
            <w:noProof/>
          </w:rPr>
          <w:tab/>
        </w:r>
        <w:r w:rsidR="00753186">
          <w:rPr>
            <w:noProof/>
          </w:rPr>
          <w:fldChar w:fldCharType="begin"/>
        </w:r>
        <w:r w:rsidR="00753186">
          <w:rPr>
            <w:noProof/>
          </w:rPr>
          <w:instrText xml:space="preserve"> PAGEREF _Toc17133774 \h </w:instrText>
        </w:r>
      </w:ins>
      <w:r w:rsidR="00753186">
        <w:rPr>
          <w:noProof/>
        </w:rPr>
      </w:r>
      <w:r w:rsidR="00753186">
        <w:rPr>
          <w:noProof/>
        </w:rPr>
        <w:fldChar w:fldCharType="separate"/>
      </w:r>
      <w:ins w:id="2" w:author="Ryan Lemos" w:date="2019-08-19T19:02:00Z">
        <w:r w:rsidR="00753186">
          <w:rPr>
            <w:noProof/>
          </w:rPr>
          <w:t>12</w:t>
        </w:r>
        <w:r w:rsidR="00753186">
          <w:rPr>
            <w:noProof/>
          </w:rPr>
          <w:fldChar w:fldCharType="end"/>
        </w:r>
      </w:ins>
    </w:p>
    <w:p w14:paraId="7FE28BE1" w14:textId="75B0A238" w:rsidR="00753186" w:rsidRDefault="00753186">
      <w:pPr>
        <w:pStyle w:val="Sumrio1"/>
        <w:tabs>
          <w:tab w:val="left" w:pos="1200"/>
          <w:tab w:val="right" w:leader="dot" w:pos="9061"/>
        </w:tabs>
        <w:rPr>
          <w:ins w:id="3" w:author="Ryan Lemos" w:date="2019-08-19T19:02:00Z"/>
          <w:rFonts w:asciiTheme="minorHAnsi" w:eastAsiaTheme="minorEastAsia" w:hAnsiTheme="minorHAnsi" w:cstheme="minorBidi"/>
          <w:b w:val="0"/>
          <w:bCs w:val="0"/>
          <w:caps w:val="0"/>
          <w:noProof/>
          <w:sz w:val="22"/>
          <w:szCs w:val="22"/>
          <w:lang w:eastAsia="pt-BR"/>
        </w:rPr>
      </w:pPr>
      <w:ins w:id="4" w:author="Ryan Lemos" w:date="2019-08-19T19:02:00Z">
        <w:r>
          <w:rPr>
            <w:noProof/>
          </w:rPr>
          <w:t>2</w:t>
        </w:r>
        <w:r>
          <w:rPr>
            <w:rFonts w:asciiTheme="minorHAnsi" w:eastAsiaTheme="minorEastAsia" w:hAnsiTheme="minorHAnsi" w:cstheme="minorBidi"/>
            <w:b w:val="0"/>
            <w:bCs w:val="0"/>
            <w:caps w:val="0"/>
            <w:noProof/>
            <w:sz w:val="22"/>
            <w:szCs w:val="22"/>
            <w:lang w:eastAsia="pt-BR"/>
          </w:rPr>
          <w:tab/>
        </w:r>
        <w:r>
          <w:rPr>
            <w:noProof/>
          </w:rPr>
          <w:t>Referencial teórico</w:t>
        </w:r>
        <w:r>
          <w:rPr>
            <w:noProof/>
          </w:rPr>
          <w:tab/>
        </w:r>
        <w:r>
          <w:rPr>
            <w:noProof/>
          </w:rPr>
          <w:fldChar w:fldCharType="begin"/>
        </w:r>
        <w:r>
          <w:rPr>
            <w:noProof/>
          </w:rPr>
          <w:instrText xml:space="preserve"> PAGEREF _Toc17133775 \h </w:instrText>
        </w:r>
      </w:ins>
      <w:r>
        <w:rPr>
          <w:noProof/>
        </w:rPr>
      </w:r>
      <w:r>
        <w:rPr>
          <w:noProof/>
        </w:rPr>
        <w:fldChar w:fldCharType="separate"/>
      </w:r>
      <w:ins w:id="5" w:author="Ryan Lemos" w:date="2019-08-19T19:02:00Z">
        <w:r>
          <w:rPr>
            <w:noProof/>
          </w:rPr>
          <w:t>14</w:t>
        </w:r>
        <w:r>
          <w:rPr>
            <w:noProof/>
          </w:rPr>
          <w:fldChar w:fldCharType="end"/>
        </w:r>
      </w:ins>
    </w:p>
    <w:p w14:paraId="311D2FD3" w14:textId="70C33573" w:rsidR="00753186" w:rsidRDefault="00753186">
      <w:pPr>
        <w:pStyle w:val="Sumrio2"/>
        <w:tabs>
          <w:tab w:val="left" w:pos="1200"/>
          <w:tab w:val="right" w:leader="dot" w:pos="9061"/>
        </w:tabs>
        <w:rPr>
          <w:ins w:id="6" w:author="Ryan Lemos" w:date="2019-08-19T19:02:00Z"/>
          <w:rFonts w:asciiTheme="minorHAnsi" w:eastAsiaTheme="minorEastAsia" w:hAnsiTheme="minorHAnsi" w:cstheme="minorBidi"/>
          <w:caps w:val="0"/>
          <w:noProof/>
          <w:sz w:val="22"/>
          <w:szCs w:val="22"/>
          <w:lang w:eastAsia="pt-BR"/>
        </w:rPr>
      </w:pPr>
      <w:ins w:id="7" w:author="Ryan Lemos" w:date="2019-08-19T19:02:00Z">
        <w:r>
          <w:rPr>
            <w:noProof/>
          </w:rPr>
          <w:t>2.1</w:t>
        </w:r>
        <w:r>
          <w:rPr>
            <w:rFonts w:asciiTheme="minorHAnsi" w:eastAsiaTheme="minorEastAsia" w:hAnsiTheme="minorHAnsi" w:cstheme="minorBidi"/>
            <w:caps w:val="0"/>
            <w:noProof/>
            <w:sz w:val="22"/>
            <w:szCs w:val="22"/>
            <w:lang w:eastAsia="pt-BR"/>
          </w:rPr>
          <w:tab/>
        </w:r>
        <w:r>
          <w:rPr>
            <w:noProof/>
          </w:rPr>
          <w:t>Educação a distância – ambiente virtual</w:t>
        </w:r>
        <w:r>
          <w:rPr>
            <w:noProof/>
          </w:rPr>
          <w:tab/>
        </w:r>
        <w:r>
          <w:rPr>
            <w:noProof/>
          </w:rPr>
          <w:fldChar w:fldCharType="begin"/>
        </w:r>
        <w:r>
          <w:rPr>
            <w:noProof/>
          </w:rPr>
          <w:instrText xml:space="preserve"> PAGEREF _Toc17133776 \h </w:instrText>
        </w:r>
      </w:ins>
      <w:r>
        <w:rPr>
          <w:noProof/>
        </w:rPr>
      </w:r>
      <w:r>
        <w:rPr>
          <w:noProof/>
        </w:rPr>
        <w:fldChar w:fldCharType="separate"/>
      </w:r>
      <w:ins w:id="8" w:author="Ryan Lemos" w:date="2019-08-19T19:02:00Z">
        <w:r>
          <w:rPr>
            <w:noProof/>
          </w:rPr>
          <w:t>14</w:t>
        </w:r>
        <w:r>
          <w:rPr>
            <w:noProof/>
          </w:rPr>
          <w:fldChar w:fldCharType="end"/>
        </w:r>
      </w:ins>
    </w:p>
    <w:p w14:paraId="47C07982" w14:textId="55320468" w:rsidR="00753186" w:rsidRDefault="00753186">
      <w:pPr>
        <w:pStyle w:val="Sumrio3"/>
        <w:rPr>
          <w:ins w:id="9" w:author="Ryan Lemos" w:date="2019-08-19T19:02:00Z"/>
          <w:rFonts w:asciiTheme="minorHAnsi" w:eastAsiaTheme="minorEastAsia" w:hAnsiTheme="minorHAnsi" w:cstheme="minorBidi"/>
          <w:b w:val="0"/>
          <w:iCs w:val="0"/>
          <w:noProof/>
          <w:sz w:val="22"/>
          <w:szCs w:val="22"/>
          <w:lang w:eastAsia="pt-BR"/>
        </w:rPr>
      </w:pPr>
      <w:ins w:id="10" w:author="Ryan Lemos" w:date="2019-08-19T19:02:00Z">
        <w:r>
          <w:rPr>
            <w:noProof/>
          </w:rPr>
          <w:t>2.1.1</w:t>
        </w:r>
        <w:r>
          <w:rPr>
            <w:rFonts w:asciiTheme="minorHAnsi" w:eastAsiaTheme="minorEastAsia" w:hAnsiTheme="minorHAnsi" w:cstheme="minorBidi"/>
            <w:b w:val="0"/>
            <w:iCs w:val="0"/>
            <w:noProof/>
            <w:sz w:val="22"/>
            <w:szCs w:val="22"/>
            <w:lang w:eastAsia="pt-BR"/>
          </w:rPr>
          <w:tab/>
        </w:r>
        <w:r>
          <w:rPr>
            <w:noProof/>
          </w:rPr>
          <w:t>Metodologias/sistemas de apoio de ensino de idiomas</w:t>
        </w:r>
        <w:r>
          <w:rPr>
            <w:noProof/>
          </w:rPr>
          <w:tab/>
        </w:r>
        <w:r>
          <w:rPr>
            <w:noProof/>
          </w:rPr>
          <w:fldChar w:fldCharType="begin"/>
        </w:r>
        <w:r>
          <w:rPr>
            <w:noProof/>
          </w:rPr>
          <w:instrText xml:space="preserve"> PAGEREF _Toc17133777 \h </w:instrText>
        </w:r>
      </w:ins>
      <w:r>
        <w:rPr>
          <w:noProof/>
        </w:rPr>
      </w:r>
      <w:r>
        <w:rPr>
          <w:noProof/>
        </w:rPr>
        <w:fldChar w:fldCharType="separate"/>
      </w:r>
      <w:ins w:id="11" w:author="Ryan Lemos" w:date="2019-08-19T19:02:00Z">
        <w:r>
          <w:rPr>
            <w:noProof/>
          </w:rPr>
          <w:t>14</w:t>
        </w:r>
        <w:r>
          <w:rPr>
            <w:noProof/>
          </w:rPr>
          <w:fldChar w:fldCharType="end"/>
        </w:r>
      </w:ins>
    </w:p>
    <w:p w14:paraId="3E02517C" w14:textId="5F6920CF" w:rsidR="00753186" w:rsidRDefault="00753186">
      <w:pPr>
        <w:pStyle w:val="Sumrio2"/>
        <w:tabs>
          <w:tab w:val="left" w:pos="1200"/>
          <w:tab w:val="right" w:leader="dot" w:pos="9061"/>
        </w:tabs>
        <w:rPr>
          <w:ins w:id="12" w:author="Ryan Lemos" w:date="2019-08-19T19:02:00Z"/>
          <w:rFonts w:asciiTheme="minorHAnsi" w:eastAsiaTheme="minorEastAsia" w:hAnsiTheme="minorHAnsi" w:cstheme="minorBidi"/>
          <w:caps w:val="0"/>
          <w:noProof/>
          <w:sz w:val="22"/>
          <w:szCs w:val="22"/>
          <w:lang w:eastAsia="pt-BR"/>
        </w:rPr>
      </w:pPr>
      <w:ins w:id="13" w:author="Ryan Lemos" w:date="2019-08-19T19:02:00Z">
        <w:r>
          <w:rPr>
            <w:noProof/>
          </w:rPr>
          <w:t>2.2</w:t>
        </w:r>
        <w:r>
          <w:rPr>
            <w:rFonts w:asciiTheme="minorHAnsi" w:eastAsiaTheme="minorEastAsia" w:hAnsiTheme="minorHAnsi" w:cstheme="minorBidi"/>
            <w:caps w:val="0"/>
            <w:noProof/>
            <w:sz w:val="22"/>
            <w:szCs w:val="22"/>
            <w:lang w:eastAsia="pt-BR"/>
          </w:rPr>
          <w:tab/>
        </w:r>
        <w:r>
          <w:rPr>
            <w:noProof/>
          </w:rPr>
          <w:t>Desenvolvimento e tecnologias de sistemas Web</w:t>
        </w:r>
        <w:r>
          <w:rPr>
            <w:noProof/>
          </w:rPr>
          <w:tab/>
        </w:r>
        <w:r>
          <w:rPr>
            <w:noProof/>
          </w:rPr>
          <w:fldChar w:fldCharType="begin"/>
        </w:r>
        <w:r>
          <w:rPr>
            <w:noProof/>
          </w:rPr>
          <w:instrText xml:space="preserve"> PAGEREF _Toc17133778 \h </w:instrText>
        </w:r>
      </w:ins>
      <w:r>
        <w:rPr>
          <w:noProof/>
        </w:rPr>
      </w:r>
      <w:r>
        <w:rPr>
          <w:noProof/>
        </w:rPr>
        <w:fldChar w:fldCharType="separate"/>
      </w:r>
      <w:ins w:id="14" w:author="Ryan Lemos" w:date="2019-08-19T19:02:00Z">
        <w:r>
          <w:rPr>
            <w:noProof/>
          </w:rPr>
          <w:t>17</w:t>
        </w:r>
        <w:r>
          <w:rPr>
            <w:noProof/>
          </w:rPr>
          <w:fldChar w:fldCharType="end"/>
        </w:r>
      </w:ins>
    </w:p>
    <w:p w14:paraId="79FCD30B" w14:textId="652DB6ED" w:rsidR="00753186" w:rsidRDefault="00753186">
      <w:pPr>
        <w:pStyle w:val="Sumrio3"/>
        <w:rPr>
          <w:ins w:id="15" w:author="Ryan Lemos" w:date="2019-08-19T19:02:00Z"/>
          <w:rFonts w:asciiTheme="minorHAnsi" w:eastAsiaTheme="minorEastAsia" w:hAnsiTheme="minorHAnsi" w:cstheme="minorBidi"/>
          <w:b w:val="0"/>
          <w:iCs w:val="0"/>
          <w:noProof/>
          <w:sz w:val="22"/>
          <w:szCs w:val="22"/>
          <w:lang w:eastAsia="pt-BR"/>
        </w:rPr>
      </w:pPr>
      <w:ins w:id="16" w:author="Ryan Lemos" w:date="2019-08-19T19:02:00Z">
        <w:r>
          <w:rPr>
            <w:noProof/>
          </w:rPr>
          <w:t>2.2.1</w:t>
        </w:r>
        <w:r>
          <w:rPr>
            <w:rFonts w:asciiTheme="minorHAnsi" w:eastAsiaTheme="minorEastAsia" w:hAnsiTheme="minorHAnsi" w:cstheme="minorBidi"/>
            <w:b w:val="0"/>
            <w:iCs w:val="0"/>
            <w:noProof/>
            <w:sz w:val="22"/>
            <w:szCs w:val="22"/>
            <w:lang w:eastAsia="pt-BR"/>
          </w:rPr>
          <w:tab/>
        </w:r>
        <w:r>
          <w:rPr>
            <w:noProof/>
          </w:rPr>
          <w:t>Criptografia e controle de acessos</w:t>
        </w:r>
        <w:r>
          <w:rPr>
            <w:noProof/>
          </w:rPr>
          <w:tab/>
        </w:r>
        <w:r>
          <w:rPr>
            <w:noProof/>
          </w:rPr>
          <w:fldChar w:fldCharType="begin"/>
        </w:r>
        <w:r>
          <w:rPr>
            <w:noProof/>
          </w:rPr>
          <w:instrText xml:space="preserve"> PAGEREF _Toc17133779 \h </w:instrText>
        </w:r>
      </w:ins>
      <w:r>
        <w:rPr>
          <w:noProof/>
        </w:rPr>
      </w:r>
      <w:r>
        <w:rPr>
          <w:noProof/>
        </w:rPr>
        <w:fldChar w:fldCharType="separate"/>
      </w:r>
      <w:ins w:id="17" w:author="Ryan Lemos" w:date="2019-08-19T19:02:00Z">
        <w:r>
          <w:rPr>
            <w:noProof/>
          </w:rPr>
          <w:t>18</w:t>
        </w:r>
        <w:r>
          <w:rPr>
            <w:noProof/>
          </w:rPr>
          <w:fldChar w:fldCharType="end"/>
        </w:r>
      </w:ins>
    </w:p>
    <w:p w14:paraId="73393465" w14:textId="45CCC538" w:rsidR="00753186" w:rsidRDefault="00753186">
      <w:pPr>
        <w:pStyle w:val="Sumrio3"/>
        <w:rPr>
          <w:ins w:id="18" w:author="Ryan Lemos" w:date="2019-08-19T19:02:00Z"/>
          <w:rFonts w:asciiTheme="minorHAnsi" w:eastAsiaTheme="minorEastAsia" w:hAnsiTheme="minorHAnsi" w:cstheme="minorBidi"/>
          <w:b w:val="0"/>
          <w:iCs w:val="0"/>
          <w:noProof/>
          <w:sz w:val="22"/>
          <w:szCs w:val="22"/>
          <w:lang w:eastAsia="pt-BR"/>
        </w:rPr>
      </w:pPr>
      <w:ins w:id="19" w:author="Ryan Lemos" w:date="2019-08-19T19:02:00Z">
        <w:r>
          <w:rPr>
            <w:noProof/>
          </w:rPr>
          <w:t>2.2.2</w:t>
        </w:r>
        <w:r>
          <w:rPr>
            <w:rFonts w:asciiTheme="minorHAnsi" w:eastAsiaTheme="minorEastAsia" w:hAnsiTheme="minorHAnsi" w:cstheme="minorBidi"/>
            <w:b w:val="0"/>
            <w:iCs w:val="0"/>
            <w:noProof/>
            <w:sz w:val="22"/>
            <w:szCs w:val="22"/>
            <w:lang w:eastAsia="pt-BR"/>
          </w:rPr>
          <w:tab/>
        </w:r>
        <w:r>
          <w:rPr>
            <w:noProof/>
          </w:rPr>
          <w:t>Interação humano computador (IHC)</w:t>
        </w:r>
        <w:r>
          <w:rPr>
            <w:noProof/>
          </w:rPr>
          <w:tab/>
        </w:r>
        <w:r>
          <w:rPr>
            <w:noProof/>
          </w:rPr>
          <w:fldChar w:fldCharType="begin"/>
        </w:r>
        <w:r>
          <w:rPr>
            <w:noProof/>
          </w:rPr>
          <w:instrText xml:space="preserve"> PAGEREF _Toc17133780 \h </w:instrText>
        </w:r>
      </w:ins>
      <w:r>
        <w:rPr>
          <w:noProof/>
        </w:rPr>
      </w:r>
      <w:r>
        <w:rPr>
          <w:noProof/>
        </w:rPr>
        <w:fldChar w:fldCharType="separate"/>
      </w:r>
      <w:ins w:id="20" w:author="Ryan Lemos" w:date="2019-08-19T19:02:00Z">
        <w:r>
          <w:rPr>
            <w:noProof/>
          </w:rPr>
          <w:t>19</w:t>
        </w:r>
        <w:r>
          <w:rPr>
            <w:noProof/>
          </w:rPr>
          <w:fldChar w:fldCharType="end"/>
        </w:r>
      </w:ins>
    </w:p>
    <w:p w14:paraId="749BFA01" w14:textId="65F14B2F" w:rsidR="00753186" w:rsidRDefault="00753186">
      <w:pPr>
        <w:pStyle w:val="Sumrio3"/>
        <w:rPr>
          <w:ins w:id="21" w:author="Ryan Lemos" w:date="2019-08-19T19:02:00Z"/>
          <w:rFonts w:asciiTheme="minorHAnsi" w:eastAsiaTheme="minorEastAsia" w:hAnsiTheme="minorHAnsi" w:cstheme="minorBidi"/>
          <w:b w:val="0"/>
          <w:iCs w:val="0"/>
          <w:noProof/>
          <w:sz w:val="22"/>
          <w:szCs w:val="22"/>
          <w:lang w:eastAsia="pt-BR"/>
        </w:rPr>
      </w:pPr>
      <w:ins w:id="22" w:author="Ryan Lemos" w:date="2019-08-19T19:02:00Z">
        <w:r>
          <w:rPr>
            <w:noProof/>
          </w:rPr>
          <w:t>2.2.3</w:t>
        </w:r>
        <w:r>
          <w:rPr>
            <w:rFonts w:asciiTheme="minorHAnsi" w:eastAsiaTheme="minorEastAsia" w:hAnsiTheme="minorHAnsi" w:cstheme="minorBidi"/>
            <w:b w:val="0"/>
            <w:iCs w:val="0"/>
            <w:noProof/>
            <w:sz w:val="22"/>
            <w:szCs w:val="22"/>
            <w:lang w:eastAsia="pt-BR"/>
          </w:rPr>
          <w:tab/>
        </w:r>
        <w:r>
          <w:rPr>
            <w:noProof/>
          </w:rPr>
          <w:t>Engenharia de Software</w:t>
        </w:r>
        <w:r>
          <w:rPr>
            <w:noProof/>
          </w:rPr>
          <w:tab/>
        </w:r>
        <w:r>
          <w:rPr>
            <w:noProof/>
          </w:rPr>
          <w:fldChar w:fldCharType="begin"/>
        </w:r>
        <w:r>
          <w:rPr>
            <w:noProof/>
          </w:rPr>
          <w:instrText xml:space="preserve"> PAGEREF _Toc17133781 \h </w:instrText>
        </w:r>
      </w:ins>
      <w:r>
        <w:rPr>
          <w:noProof/>
        </w:rPr>
      </w:r>
      <w:r>
        <w:rPr>
          <w:noProof/>
        </w:rPr>
        <w:fldChar w:fldCharType="separate"/>
      </w:r>
      <w:ins w:id="23" w:author="Ryan Lemos" w:date="2019-08-19T19:02:00Z">
        <w:r>
          <w:rPr>
            <w:noProof/>
          </w:rPr>
          <w:t>20</w:t>
        </w:r>
        <w:r>
          <w:rPr>
            <w:noProof/>
          </w:rPr>
          <w:fldChar w:fldCharType="end"/>
        </w:r>
      </w:ins>
    </w:p>
    <w:p w14:paraId="1ED2E72F" w14:textId="277941AA" w:rsidR="00753186" w:rsidRDefault="00753186">
      <w:pPr>
        <w:pStyle w:val="Sumrio4"/>
        <w:tabs>
          <w:tab w:val="left" w:pos="1200"/>
          <w:tab w:val="right" w:leader="dot" w:pos="9061"/>
        </w:tabs>
        <w:rPr>
          <w:ins w:id="24" w:author="Ryan Lemos" w:date="2019-08-19T19:02:00Z"/>
          <w:rFonts w:asciiTheme="minorHAnsi" w:eastAsiaTheme="minorEastAsia" w:hAnsiTheme="minorHAnsi" w:cstheme="minorBidi"/>
          <w:noProof/>
          <w:sz w:val="22"/>
          <w:szCs w:val="22"/>
          <w:lang w:eastAsia="pt-BR"/>
        </w:rPr>
      </w:pPr>
      <w:ins w:id="25" w:author="Ryan Lemos" w:date="2019-08-19T19:02:00Z">
        <w:r>
          <w:rPr>
            <w:noProof/>
          </w:rPr>
          <w:t>2.2.3.1</w:t>
        </w:r>
        <w:r>
          <w:rPr>
            <w:rFonts w:asciiTheme="minorHAnsi" w:eastAsiaTheme="minorEastAsia" w:hAnsiTheme="minorHAnsi" w:cstheme="minorBidi"/>
            <w:noProof/>
            <w:sz w:val="22"/>
            <w:szCs w:val="22"/>
            <w:lang w:eastAsia="pt-BR"/>
          </w:rPr>
          <w:tab/>
        </w:r>
        <w:r>
          <w:rPr>
            <w:noProof/>
          </w:rPr>
          <w:t xml:space="preserve">Modelagem de processos com o </w:t>
        </w:r>
        <w:r w:rsidRPr="004458F7">
          <w:rPr>
            <w:i/>
            <w:noProof/>
          </w:rPr>
          <w:t>Business Process Model and Notation</w:t>
        </w:r>
        <w:r>
          <w:rPr>
            <w:noProof/>
          </w:rPr>
          <w:t xml:space="preserve"> (BPMN)</w:t>
        </w:r>
        <w:r>
          <w:rPr>
            <w:noProof/>
          </w:rPr>
          <w:tab/>
        </w:r>
        <w:r>
          <w:rPr>
            <w:noProof/>
          </w:rPr>
          <w:fldChar w:fldCharType="begin"/>
        </w:r>
        <w:r>
          <w:rPr>
            <w:noProof/>
          </w:rPr>
          <w:instrText xml:space="preserve"> PAGEREF _Toc17133782 \h </w:instrText>
        </w:r>
      </w:ins>
      <w:r>
        <w:rPr>
          <w:noProof/>
        </w:rPr>
      </w:r>
      <w:r>
        <w:rPr>
          <w:noProof/>
        </w:rPr>
        <w:fldChar w:fldCharType="separate"/>
      </w:r>
      <w:ins w:id="26" w:author="Ryan Lemos" w:date="2019-08-19T19:02:00Z">
        <w:r>
          <w:rPr>
            <w:noProof/>
          </w:rPr>
          <w:t>22</w:t>
        </w:r>
        <w:r>
          <w:rPr>
            <w:noProof/>
          </w:rPr>
          <w:fldChar w:fldCharType="end"/>
        </w:r>
      </w:ins>
    </w:p>
    <w:p w14:paraId="1BFBC26E" w14:textId="15B3BCC6" w:rsidR="00753186" w:rsidRDefault="00753186">
      <w:pPr>
        <w:pStyle w:val="Sumrio4"/>
        <w:tabs>
          <w:tab w:val="left" w:pos="1200"/>
          <w:tab w:val="right" w:leader="dot" w:pos="9061"/>
        </w:tabs>
        <w:rPr>
          <w:ins w:id="27" w:author="Ryan Lemos" w:date="2019-08-19T19:02:00Z"/>
          <w:rFonts w:asciiTheme="minorHAnsi" w:eastAsiaTheme="minorEastAsia" w:hAnsiTheme="minorHAnsi" w:cstheme="minorBidi"/>
          <w:noProof/>
          <w:sz w:val="22"/>
          <w:szCs w:val="22"/>
          <w:lang w:eastAsia="pt-BR"/>
        </w:rPr>
      </w:pPr>
      <w:ins w:id="28" w:author="Ryan Lemos" w:date="2019-08-19T19:02:00Z">
        <w:r>
          <w:rPr>
            <w:noProof/>
          </w:rPr>
          <w:t>2.2.3.2</w:t>
        </w:r>
        <w:r>
          <w:rPr>
            <w:rFonts w:asciiTheme="minorHAnsi" w:eastAsiaTheme="minorEastAsia" w:hAnsiTheme="minorHAnsi" w:cstheme="minorBidi"/>
            <w:noProof/>
            <w:sz w:val="22"/>
            <w:szCs w:val="22"/>
            <w:lang w:eastAsia="pt-BR"/>
          </w:rPr>
          <w:tab/>
        </w:r>
        <w:r>
          <w:rPr>
            <w:noProof/>
          </w:rPr>
          <w:t>Metodologia Ágil</w:t>
        </w:r>
        <w:r>
          <w:rPr>
            <w:noProof/>
          </w:rPr>
          <w:tab/>
        </w:r>
        <w:r>
          <w:rPr>
            <w:noProof/>
          </w:rPr>
          <w:fldChar w:fldCharType="begin"/>
        </w:r>
        <w:r>
          <w:rPr>
            <w:noProof/>
          </w:rPr>
          <w:instrText xml:space="preserve"> PAGEREF _Toc17133783 \h </w:instrText>
        </w:r>
      </w:ins>
      <w:r>
        <w:rPr>
          <w:noProof/>
        </w:rPr>
      </w:r>
      <w:r>
        <w:rPr>
          <w:noProof/>
        </w:rPr>
        <w:fldChar w:fldCharType="separate"/>
      </w:r>
      <w:ins w:id="29" w:author="Ryan Lemos" w:date="2019-08-19T19:02:00Z">
        <w:r>
          <w:rPr>
            <w:noProof/>
          </w:rPr>
          <w:t>25</w:t>
        </w:r>
        <w:r>
          <w:rPr>
            <w:noProof/>
          </w:rPr>
          <w:fldChar w:fldCharType="end"/>
        </w:r>
      </w:ins>
    </w:p>
    <w:p w14:paraId="245EACF6" w14:textId="68BD39D3" w:rsidR="00753186" w:rsidRDefault="00753186">
      <w:pPr>
        <w:pStyle w:val="Sumrio4"/>
        <w:tabs>
          <w:tab w:val="left" w:pos="1200"/>
          <w:tab w:val="right" w:leader="dot" w:pos="9061"/>
        </w:tabs>
        <w:rPr>
          <w:ins w:id="30" w:author="Ryan Lemos" w:date="2019-08-19T19:02:00Z"/>
          <w:rFonts w:asciiTheme="minorHAnsi" w:eastAsiaTheme="minorEastAsia" w:hAnsiTheme="minorHAnsi" w:cstheme="minorBidi"/>
          <w:noProof/>
          <w:sz w:val="22"/>
          <w:szCs w:val="22"/>
          <w:lang w:eastAsia="pt-BR"/>
        </w:rPr>
      </w:pPr>
      <w:ins w:id="31" w:author="Ryan Lemos" w:date="2019-08-19T19:02:00Z">
        <w:r>
          <w:rPr>
            <w:noProof/>
          </w:rPr>
          <w:t>2.2.3.3</w:t>
        </w:r>
        <w:r>
          <w:rPr>
            <w:rFonts w:asciiTheme="minorHAnsi" w:eastAsiaTheme="minorEastAsia" w:hAnsiTheme="minorHAnsi" w:cstheme="minorBidi"/>
            <w:noProof/>
            <w:sz w:val="22"/>
            <w:szCs w:val="22"/>
            <w:lang w:eastAsia="pt-BR"/>
          </w:rPr>
          <w:tab/>
        </w:r>
        <w:r w:rsidRPr="004458F7">
          <w:rPr>
            <w:i/>
            <w:noProof/>
          </w:rPr>
          <w:t>Extreme Programming</w:t>
        </w:r>
        <w:r>
          <w:rPr>
            <w:noProof/>
          </w:rPr>
          <w:t xml:space="preserve"> (XP)</w:t>
        </w:r>
        <w:r>
          <w:rPr>
            <w:noProof/>
          </w:rPr>
          <w:tab/>
        </w:r>
        <w:r>
          <w:rPr>
            <w:noProof/>
          </w:rPr>
          <w:fldChar w:fldCharType="begin"/>
        </w:r>
        <w:r>
          <w:rPr>
            <w:noProof/>
          </w:rPr>
          <w:instrText xml:space="preserve"> PAGEREF _Toc17133784 \h </w:instrText>
        </w:r>
      </w:ins>
      <w:r>
        <w:rPr>
          <w:noProof/>
        </w:rPr>
      </w:r>
      <w:r>
        <w:rPr>
          <w:noProof/>
        </w:rPr>
        <w:fldChar w:fldCharType="separate"/>
      </w:r>
      <w:ins w:id="32" w:author="Ryan Lemos" w:date="2019-08-19T19:02:00Z">
        <w:r>
          <w:rPr>
            <w:noProof/>
          </w:rPr>
          <w:t>26</w:t>
        </w:r>
        <w:r>
          <w:rPr>
            <w:noProof/>
          </w:rPr>
          <w:fldChar w:fldCharType="end"/>
        </w:r>
      </w:ins>
    </w:p>
    <w:p w14:paraId="5F1E1948" w14:textId="45408740" w:rsidR="00753186" w:rsidRDefault="00753186">
      <w:pPr>
        <w:pStyle w:val="Sumrio3"/>
        <w:rPr>
          <w:ins w:id="33" w:author="Ryan Lemos" w:date="2019-08-19T19:02:00Z"/>
          <w:rFonts w:asciiTheme="minorHAnsi" w:eastAsiaTheme="minorEastAsia" w:hAnsiTheme="minorHAnsi" w:cstheme="minorBidi"/>
          <w:b w:val="0"/>
          <w:iCs w:val="0"/>
          <w:noProof/>
          <w:sz w:val="22"/>
          <w:szCs w:val="22"/>
          <w:lang w:eastAsia="pt-BR"/>
        </w:rPr>
      </w:pPr>
      <w:ins w:id="34" w:author="Ryan Lemos" w:date="2019-08-19T19:02:00Z">
        <w:r>
          <w:rPr>
            <w:noProof/>
          </w:rPr>
          <w:t>2.2.4</w:t>
        </w:r>
        <w:r>
          <w:rPr>
            <w:rFonts w:asciiTheme="minorHAnsi" w:eastAsiaTheme="minorEastAsia" w:hAnsiTheme="minorHAnsi" w:cstheme="minorBidi"/>
            <w:b w:val="0"/>
            <w:iCs w:val="0"/>
            <w:noProof/>
            <w:sz w:val="22"/>
            <w:szCs w:val="22"/>
            <w:lang w:eastAsia="pt-BR"/>
          </w:rPr>
          <w:tab/>
        </w:r>
        <w:r>
          <w:rPr>
            <w:noProof/>
          </w:rPr>
          <w:t>Tecnologias para desenvolvimento WEB</w:t>
        </w:r>
        <w:r>
          <w:rPr>
            <w:noProof/>
          </w:rPr>
          <w:tab/>
        </w:r>
        <w:r>
          <w:rPr>
            <w:noProof/>
          </w:rPr>
          <w:fldChar w:fldCharType="begin"/>
        </w:r>
        <w:r>
          <w:rPr>
            <w:noProof/>
          </w:rPr>
          <w:instrText xml:space="preserve"> PAGEREF _Toc17133785 \h </w:instrText>
        </w:r>
      </w:ins>
      <w:r>
        <w:rPr>
          <w:noProof/>
        </w:rPr>
      </w:r>
      <w:r>
        <w:rPr>
          <w:noProof/>
        </w:rPr>
        <w:fldChar w:fldCharType="separate"/>
      </w:r>
      <w:ins w:id="35" w:author="Ryan Lemos" w:date="2019-08-19T19:02:00Z">
        <w:r>
          <w:rPr>
            <w:noProof/>
          </w:rPr>
          <w:t>29</w:t>
        </w:r>
        <w:r>
          <w:rPr>
            <w:noProof/>
          </w:rPr>
          <w:fldChar w:fldCharType="end"/>
        </w:r>
      </w:ins>
    </w:p>
    <w:p w14:paraId="20BCB6AD" w14:textId="6C1C7713" w:rsidR="00753186" w:rsidRPr="00753186" w:rsidRDefault="00753186">
      <w:pPr>
        <w:pStyle w:val="Sumrio4"/>
        <w:tabs>
          <w:tab w:val="left" w:pos="1200"/>
          <w:tab w:val="right" w:leader="dot" w:pos="9061"/>
        </w:tabs>
        <w:rPr>
          <w:ins w:id="36" w:author="Ryan Lemos" w:date="2019-08-19T19:02:00Z"/>
          <w:rFonts w:asciiTheme="minorHAnsi" w:eastAsiaTheme="minorEastAsia" w:hAnsiTheme="minorHAnsi" w:cstheme="minorBidi"/>
          <w:noProof/>
          <w:sz w:val="22"/>
          <w:szCs w:val="22"/>
          <w:lang w:val="en-US" w:eastAsia="pt-BR"/>
          <w:rPrChange w:id="37" w:author="Ryan Lemos" w:date="2019-08-19T19:03:00Z">
            <w:rPr>
              <w:ins w:id="38" w:author="Ryan Lemos" w:date="2019-08-19T19:02:00Z"/>
              <w:rFonts w:asciiTheme="minorHAnsi" w:eastAsiaTheme="minorEastAsia" w:hAnsiTheme="minorHAnsi" w:cstheme="minorBidi"/>
              <w:noProof/>
              <w:sz w:val="22"/>
              <w:szCs w:val="22"/>
              <w:lang w:eastAsia="pt-BR"/>
            </w:rPr>
          </w:rPrChange>
        </w:rPr>
      </w:pPr>
      <w:ins w:id="39" w:author="Ryan Lemos" w:date="2019-08-19T19:02:00Z">
        <w:r w:rsidRPr="004458F7">
          <w:rPr>
            <w:noProof/>
            <w:lang w:val="en-US"/>
          </w:rPr>
          <w:t>2.2.4.1</w:t>
        </w:r>
        <w:r w:rsidRPr="00753186">
          <w:rPr>
            <w:rFonts w:asciiTheme="minorHAnsi" w:eastAsiaTheme="minorEastAsia" w:hAnsiTheme="minorHAnsi" w:cstheme="minorBidi"/>
            <w:noProof/>
            <w:sz w:val="22"/>
            <w:szCs w:val="22"/>
            <w:lang w:val="en-US" w:eastAsia="pt-BR"/>
            <w:rPrChange w:id="40" w:author="Ryan Lemos" w:date="2019-08-19T19:03:00Z">
              <w:rPr>
                <w:rFonts w:asciiTheme="minorHAnsi" w:eastAsiaTheme="minorEastAsia" w:hAnsiTheme="minorHAnsi" w:cstheme="minorBidi"/>
                <w:noProof/>
                <w:sz w:val="22"/>
                <w:szCs w:val="22"/>
                <w:lang w:eastAsia="pt-BR"/>
              </w:rPr>
            </w:rPrChange>
          </w:rPr>
          <w:tab/>
        </w:r>
        <w:r w:rsidRPr="004458F7">
          <w:rPr>
            <w:i/>
            <w:noProof/>
            <w:lang w:val="en-US"/>
          </w:rPr>
          <w:t>Hyper Text Markup Language</w:t>
        </w:r>
        <w:r w:rsidRPr="004458F7">
          <w:rPr>
            <w:noProof/>
            <w:lang w:val="en-US"/>
          </w:rPr>
          <w:t xml:space="preserve"> (HTML)</w:t>
        </w:r>
        <w:r w:rsidRPr="00753186">
          <w:rPr>
            <w:noProof/>
            <w:lang w:val="en-US"/>
            <w:rPrChange w:id="41" w:author="Ryan Lemos" w:date="2019-08-19T19:03:00Z">
              <w:rPr>
                <w:noProof/>
              </w:rPr>
            </w:rPrChange>
          </w:rPr>
          <w:tab/>
        </w:r>
        <w:r>
          <w:rPr>
            <w:noProof/>
          </w:rPr>
          <w:fldChar w:fldCharType="begin"/>
        </w:r>
        <w:r w:rsidRPr="00753186">
          <w:rPr>
            <w:noProof/>
            <w:lang w:val="en-US"/>
            <w:rPrChange w:id="42" w:author="Ryan Lemos" w:date="2019-08-19T19:03:00Z">
              <w:rPr>
                <w:noProof/>
              </w:rPr>
            </w:rPrChange>
          </w:rPr>
          <w:instrText xml:space="preserve"> PAGEREF _Toc17133786 \h </w:instrText>
        </w:r>
      </w:ins>
      <w:r>
        <w:rPr>
          <w:noProof/>
        </w:rPr>
      </w:r>
      <w:r>
        <w:rPr>
          <w:noProof/>
        </w:rPr>
        <w:fldChar w:fldCharType="separate"/>
      </w:r>
      <w:ins w:id="43" w:author="Ryan Lemos" w:date="2019-08-19T19:02:00Z">
        <w:r w:rsidRPr="00753186">
          <w:rPr>
            <w:noProof/>
            <w:lang w:val="en-US"/>
            <w:rPrChange w:id="44" w:author="Ryan Lemos" w:date="2019-08-19T19:03:00Z">
              <w:rPr>
                <w:noProof/>
              </w:rPr>
            </w:rPrChange>
          </w:rPr>
          <w:t>29</w:t>
        </w:r>
        <w:r>
          <w:rPr>
            <w:noProof/>
          </w:rPr>
          <w:fldChar w:fldCharType="end"/>
        </w:r>
      </w:ins>
    </w:p>
    <w:p w14:paraId="02B8C452" w14:textId="5D2CC597" w:rsidR="00753186" w:rsidRPr="00753186" w:rsidRDefault="00753186">
      <w:pPr>
        <w:pStyle w:val="Sumrio4"/>
        <w:tabs>
          <w:tab w:val="left" w:pos="1200"/>
          <w:tab w:val="right" w:leader="dot" w:pos="9061"/>
        </w:tabs>
        <w:rPr>
          <w:ins w:id="45" w:author="Ryan Lemos" w:date="2019-08-19T19:02:00Z"/>
          <w:rFonts w:asciiTheme="minorHAnsi" w:eastAsiaTheme="minorEastAsia" w:hAnsiTheme="minorHAnsi" w:cstheme="minorBidi"/>
          <w:noProof/>
          <w:sz w:val="22"/>
          <w:szCs w:val="22"/>
          <w:lang w:val="en-US" w:eastAsia="pt-BR"/>
          <w:rPrChange w:id="46" w:author="Ryan Lemos" w:date="2019-08-19T19:03:00Z">
            <w:rPr>
              <w:ins w:id="47" w:author="Ryan Lemos" w:date="2019-08-19T19:02:00Z"/>
              <w:rFonts w:asciiTheme="minorHAnsi" w:eastAsiaTheme="minorEastAsia" w:hAnsiTheme="minorHAnsi" w:cstheme="minorBidi"/>
              <w:noProof/>
              <w:sz w:val="22"/>
              <w:szCs w:val="22"/>
              <w:lang w:eastAsia="pt-BR"/>
            </w:rPr>
          </w:rPrChange>
        </w:rPr>
      </w:pPr>
      <w:ins w:id="48" w:author="Ryan Lemos" w:date="2019-08-19T19:02:00Z">
        <w:r w:rsidRPr="00753186">
          <w:rPr>
            <w:noProof/>
            <w:lang w:val="en-US"/>
            <w:rPrChange w:id="49" w:author="Ryan Lemos" w:date="2019-08-19T19:03:00Z">
              <w:rPr>
                <w:noProof/>
              </w:rPr>
            </w:rPrChange>
          </w:rPr>
          <w:t>2.2.4.2</w:t>
        </w:r>
        <w:r w:rsidRPr="00753186">
          <w:rPr>
            <w:rFonts w:asciiTheme="minorHAnsi" w:eastAsiaTheme="minorEastAsia" w:hAnsiTheme="minorHAnsi" w:cstheme="minorBidi"/>
            <w:noProof/>
            <w:sz w:val="22"/>
            <w:szCs w:val="22"/>
            <w:lang w:val="en-US" w:eastAsia="pt-BR"/>
            <w:rPrChange w:id="50" w:author="Ryan Lemos" w:date="2019-08-19T19:03:00Z">
              <w:rPr>
                <w:rFonts w:asciiTheme="minorHAnsi" w:eastAsiaTheme="minorEastAsia" w:hAnsiTheme="minorHAnsi" w:cstheme="minorBidi"/>
                <w:noProof/>
                <w:sz w:val="22"/>
                <w:szCs w:val="22"/>
                <w:lang w:eastAsia="pt-BR"/>
              </w:rPr>
            </w:rPrChange>
          </w:rPr>
          <w:tab/>
        </w:r>
        <w:r w:rsidRPr="00753186">
          <w:rPr>
            <w:i/>
            <w:noProof/>
            <w:lang w:val="en-US"/>
            <w:rPrChange w:id="51" w:author="Ryan Lemos" w:date="2019-08-19T19:03:00Z">
              <w:rPr>
                <w:i/>
                <w:noProof/>
              </w:rPr>
            </w:rPrChange>
          </w:rPr>
          <w:t>Cascading Style Sheets</w:t>
        </w:r>
        <w:r w:rsidRPr="00753186">
          <w:rPr>
            <w:noProof/>
            <w:lang w:val="en-US"/>
            <w:rPrChange w:id="52" w:author="Ryan Lemos" w:date="2019-08-19T19:03:00Z">
              <w:rPr>
                <w:noProof/>
              </w:rPr>
            </w:rPrChange>
          </w:rPr>
          <w:t xml:space="preserve"> (CSS)</w:t>
        </w:r>
        <w:r w:rsidRPr="00753186">
          <w:rPr>
            <w:noProof/>
            <w:lang w:val="en-US"/>
            <w:rPrChange w:id="53" w:author="Ryan Lemos" w:date="2019-08-19T19:03:00Z">
              <w:rPr>
                <w:noProof/>
              </w:rPr>
            </w:rPrChange>
          </w:rPr>
          <w:tab/>
        </w:r>
        <w:r>
          <w:rPr>
            <w:noProof/>
          </w:rPr>
          <w:fldChar w:fldCharType="begin"/>
        </w:r>
        <w:r w:rsidRPr="00753186">
          <w:rPr>
            <w:noProof/>
            <w:lang w:val="en-US"/>
            <w:rPrChange w:id="54" w:author="Ryan Lemos" w:date="2019-08-19T19:03:00Z">
              <w:rPr>
                <w:noProof/>
              </w:rPr>
            </w:rPrChange>
          </w:rPr>
          <w:instrText xml:space="preserve"> PAGEREF _Toc17133787 \h </w:instrText>
        </w:r>
      </w:ins>
      <w:r>
        <w:rPr>
          <w:noProof/>
        </w:rPr>
      </w:r>
      <w:r>
        <w:rPr>
          <w:noProof/>
        </w:rPr>
        <w:fldChar w:fldCharType="separate"/>
      </w:r>
      <w:ins w:id="55" w:author="Ryan Lemos" w:date="2019-08-19T19:02:00Z">
        <w:r w:rsidRPr="00753186">
          <w:rPr>
            <w:noProof/>
            <w:lang w:val="en-US"/>
            <w:rPrChange w:id="56" w:author="Ryan Lemos" w:date="2019-08-19T19:03:00Z">
              <w:rPr>
                <w:noProof/>
              </w:rPr>
            </w:rPrChange>
          </w:rPr>
          <w:t>30</w:t>
        </w:r>
        <w:r>
          <w:rPr>
            <w:noProof/>
          </w:rPr>
          <w:fldChar w:fldCharType="end"/>
        </w:r>
      </w:ins>
    </w:p>
    <w:p w14:paraId="05503D7B" w14:textId="6A41C3E1" w:rsidR="00753186" w:rsidRPr="00753186" w:rsidRDefault="00753186">
      <w:pPr>
        <w:pStyle w:val="Sumrio4"/>
        <w:tabs>
          <w:tab w:val="left" w:pos="1200"/>
          <w:tab w:val="right" w:leader="dot" w:pos="9061"/>
        </w:tabs>
        <w:rPr>
          <w:ins w:id="57" w:author="Ryan Lemos" w:date="2019-08-19T19:02:00Z"/>
          <w:rFonts w:asciiTheme="minorHAnsi" w:eastAsiaTheme="minorEastAsia" w:hAnsiTheme="minorHAnsi" w:cstheme="minorBidi"/>
          <w:noProof/>
          <w:sz w:val="22"/>
          <w:szCs w:val="22"/>
          <w:lang w:val="en-US" w:eastAsia="pt-BR"/>
          <w:rPrChange w:id="58" w:author="Ryan Lemos" w:date="2019-08-19T19:03:00Z">
            <w:rPr>
              <w:ins w:id="59" w:author="Ryan Lemos" w:date="2019-08-19T19:02:00Z"/>
              <w:rFonts w:asciiTheme="minorHAnsi" w:eastAsiaTheme="minorEastAsia" w:hAnsiTheme="minorHAnsi" w:cstheme="minorBidi"/>
              <w:noProof/>
              <w:sz w:val="22"/>
              <w:szCs w:val="22"/>
              <w:lang w:eastAsia="pt-BR"/>
            </w:rPr>
          </w:rPrChange>
        </w:rPr>
      </w:pPr>
      <w:ins w:id="60" w:author="Ryan Lemos" w:date="2019-08-19T19:02:00Z">
        <w:r w:rsidRPr="00753186">
          <w:rPr>
            <w:noProof/>
            <w:lang w:val="en-US"/>
            <w:rPrChange w:id="61" w:author="Ryan Lemos" w:date="2019-08-19T19:03:00Z">
              <w:rPr>
                <w:noProof/>
              </w:rPr>
            </w:rPrChange>
          </w:rPr>
          <w:t>2.2.4.3</w:t>
        </w:r>
        <w:r w:rsidRPr="00753186">
          <w:rPr>
            <w:rFonts w:asciiTheme="minorHAnsi" w:eastAsiaTheme="minorEastAsia" w:hAnsiTheme="minorHAnsi" w:cstheme="minorBidi"/>
            <w:noProof/>
            <w:sz w:val="22"/>
            <w:szCs w:val="22"/>
            <w:lang w:val="en-US" w:eastAsia="pt-BR"/>
            <w:rPrChange w:id="62" w:author="Ryan Lemos" w:date="2019-08-19T19:03:00Z">
              <w:rPr>
                <w:rFonts w:asciiTheme="minorHAnsi" w:eastAsiaTheme="minorEastAsia" w:hAnsiTheme="minorHAnsi" w:cstheme="minorBidi"/>
                <w:noProof/>
                <w:sz w:val="22"/>
                <w:szCs w:val="22"/>
                <w:lang w:eastAsia="pt-BR"/>
              </w:rPr>
            </w:rPrChange>
          </w:rPr>
          <w:tab/>
        </w:r>
        <w:r w:rsidRPr="00753186">
          <w:rPr>
            <w:noProof/>
            <w:lang w:val="en-US"/>
            <w:rPrChange w:id="63" w:author="Ryan Lemos" w:date="2019-08-19T19:03:00Z">
              <w:rPr>
                <w:noProof/>
              </w:rPr>
            </w:rPrChange>
          </w:rPr>
          <w:t>MaterializeCSS</w:t>
        </w:r>
        <w:r w:rsidRPr="00753186">
          <w:rPr>
            <w:noProof/>
            <w:lang w:val="en-US"/>
            <w:rPrChange w:id="64" w:author="Ryan Lemos" w:date="2019-08-19T19:03:00Z">
              <w:rPr>
                <w:noProof/>
              </w:rPr>
            </w:rPrChange>
          </w:rPr>
          <w:tab/>
        </w:r>
        <w:r>
          <w:rPr>
            <w:noProof/>
          </w:rPr>
          <w:fldChar w:fldCharType="begin"/>
        </w:r>
        <w:r w:rsidRPr="00753186">
          <w:rPr>
            <w:noProof/>
            <w:lang w:val="en-US"/>
            <w:rPrChange w:id="65" w:author="Ryan Lemos" w:date="2019-08-19T19:03:00Z">
              <w:rPr>
                <w:noProof/>
              </w:rPr>
            </w:rPrChange>
          </w:rPr>
          <w:instrText xml:space="preserve"> PAGEREF _Toc17133788 \h </w:instrText>
        </w:r>
      </w:ins>
      <w:r>
        <w:rPr>
          <w:noProof/>
        </w:rPr>
      </w:r>
      <w:r>
        <w:rPr>
          <w:noProof/>
        </w:rPr>
        <w:fldChar w:fldCharType="separate"/>
      </w:r>
      <w:ins w:id="66" w:author="Ryan Lemos" w:date="2019-08-19T19:02:00Z">
        <w:r w:rsidRPr="00753186">
          <w:rPr>
            <w:noProof/>
            <w:lang w:val="en-US"/>
            <w:rPrChange w:id="67" w:author="Ryan Lemos" w:date="2019-08-19T19:03:00Z">
              <w:rPr>
                <w:noProof/>
              </w:rPr>
            </w:rPrChange>
          </w:rPr>
          <w:t>33</w:t>
        </w:r>
        <w:r>
          <w:rPr>
            <w:noProof/>
          </w:rPr>
          <w:fldChar w:fldCharType="end"/>
        </w:r>
      </w:ins>
    </w:p>
    <w:p w14:paraId="72535A4B" w14:textId="6965192F" w:rsidR="00753186" w:rsidRPr="00753186" w:rsidRDefault="00753186">
      <w:pPr>
        <w:pStyle w:val="Sumrio4"/>
        <w:tabs>
          <w:tab w:val="left" w:pos="1200"/>
          <w:tab w:val="right" w:leader="dot" w:pos="9061"/>
        </w:tabs>
        <w:rPr>
          <w:ins w:id="68" w:author="Ryan Lemos" w:date="2019-08-19T19:02:00Z"/>
          <w:rFonts w:asciiTheme="minorHAnsi" w:eastAsiaTheme="minorEastAsia" w:hAnsiTheme="minorHAnsi" w:cstheme="minorBidi"/>
          <w:noProof/>
          <w:sz w:val="22"/>
          <w:szCs w:val="22"/>
          <w:lang w:val="en-US" w:eastAsia="pt-BR"/>
          <w:rPrChange w:id="69" w:author="Ryan Lemos" w:date="2019-08-19T19:03:00Z">
            <w:rPr>
              <w:ins w:id="70" w:author="Ryan Lemos" w:date="2019-08-19T19:02:00Z"/>
              <w:rFonts w:asciiTheme="minorHAnsi" w:eastAsiaTheme="minorEastAsia" w:hAnsiTheme="minorHAnsi" w:cstheme="minorBidi"/>
              <w:noProof/>
              <w:sz w:val="22"/>
              <w:szCs w:val="22"/>
              <w:lang w:eastAsia="pt-BR"/>
            </w:rPr>
          </w:rPrChange>
        </w:rPr>
      </w:pPr>
      <w:ins w:id="71" w:author="Ryan Lemos" w:date="2019-08-19T19:02:00Z">
        <w:r w:rsidRPr="00753186">
          <w:rPr>
            <w:noProof/>
            <w:lang w:val="en-US"/>
            <w:rPrChange w:id="72" w:author="Ryan Lemos" w:date="2019-08-19T19:03:00Z">
              <w:rPr>
                <w:noProof/>
              </w:rPr>
            </w:rPrChange>
          </w:rPr>
          <w:t>2.2.4.4</w:t>
        </w:r>
        <w:r w:rsidRPr="00753186">
          <w:rPr>
            <w:rFonts w:asciiTheme="minorHAnsi" w:eastAsiaTheme="minorEastAsia" w:hAnsiTheme="minorHAnsi" w:cstheme="minorBidi"/>
            <w:noProof/>
            <w:sz w:val="22"/>
            <w:szCs w:val="22"/>
            <w:lang w:val="en-US" w:eastAsia="pt-BR"/>
            <w:rPrChange w:id="73" w:author="Ryan Lemos" w:date="2019-08-19T19:03:00Z">
              <w:rPr>
                <w:rFonts w:asciiTheme="minorHAnsi" w:eastAsiaTheme="minorEastAsia" w:hAnsiTheme="minorHAnsi" w:cstheme="minorBidi"/>
                <w:noProof/>
                <w:sz w:val="22"/>
                <w:szCs w:val="22"/>
                <w:lang w:eastAsia="pt-BR"/>
              </w:rPr>
            </w:rPrChange>
          </w:rPr>
          <w:tab/>
        </w:r>
        <w:r w:rsidRPr="00753186">
          <w:rPr>
            <w:noProof/>
            <w:lang w:val="en-US"/>
            <w:rPrChange w:id="74" w:author="Ryan Lemos" w:date="2019-08-19T19:03:00Z">
              <w:rPr>
                <w:noProof/>
              </w:rPr>
            </w:rPrChange>
          </w:rPr>
          <w:t>JavaScript (JS)</w:t>
        </w:r>
        <w:r w:rsidRPr="00753186">
          <w:rPr>
            <w:noProof/>
            <w:lang w:val="en-US"/>
            <w:rPrChange w:id="75" w:author="Ryan Lemos" w:date="2019-08-19T19:03:00Z">
              <w:rPr>
                <w:noProof/>
              </w:rPr>
            </w:rPrChange>
          </w:rPr>
          <w:tab/>
        </w:r>
        <w:r>
          <w:rPr>
            <w:noProof/>
          </w:rPr>
          <w:fldChar w:fldCharType="begin"/>
        </w:r>
        <w:r w:rsidRPr="00753186">
          <w:rPr>
            <w:noProof/>
            <w:lang w:val="en-US"/>
            <w:rPrChange w:id="76" w:author="Ryan Lemos" w:date="2019-08-19T19:03:00Z">
              <w:rPr>
                <w:noProof/>
              </w:rPr>
            </w:rPrChange>
          </w:rPr>
          <w:instrText xml:space="preserve"> PAGEREF _Toc17133789 \h </w:instrText>
        </w:r>
      </w:ins>
      <w:r>
        <w:rPr>
          <w:noProof/>
        </w:rPr>
      </w:r>
      <w:r>
        <w:rPr>
          <w:noProof/>
        </w:rPr>
        <w:fldChar w:fldCharType="separate"/>
      </w:r>
      <w:ins w:id="77" w:author="Ryan Lemos" w:date="2019-08-19T19:02:00Z">
        <w:r w:rsidRPr="00753186">
          <w:rPr>
            <w:noProof/>
            <w:lang w:val="en-US"/>
            <w:rPrChange w:id="78" w:author="Ryan Lemos" w:date="2019-08-19T19:03:00Z">
              <w:rPr>
                <w:noProof/>
              </w:rPr>
            </w:rPrChange>
          </w:rPr>
          <w:t>33</w:t>
        </w:r>
        <w:r>
          <w:rPr>
            <w:noProof/>
          </w:rPr>
          <w:fldChar w:fldCharType="end"/>
        </w:r>
      </w:ins>
    </w:p>
    <w:p w14:paraId="02BBF271" w14:textId="3DCBEF0B" w:rsidR="00753186" w:rsidRPr="00753186" w:rsidRDefault="00753186">
      <w:pPr>
        <w:pStyle w:val="Sumrio4"/>
        <w:tabs>
          <w:tab w:val="left" w:pos="1200"/>
          <w:tab w:val="right" w:leader="dot" w:pos="9061"/>
        </w:tabs>
        <w:rPr>
          <w:ins w:id="79" w:author="Ryan Lemos" w:date="2019-08-19T19:02:00Z"/>
          <w:rFonts w:asciiTheme="minorHAnsi" w:eastAsiaTheme="minorEastAsia" w:hAnsiTheme="minorHAnsi" w:cstheme="minorBidi"/>
          <w:noProof/>
          <w:sz w:val="22"/>
          <w:szCs w:val="22"/>
          <w:lang w:val="en-US" w:eastAsia="pt-BR"/>
          <w:rPrChange w:id="80" w:author="Ryan Lemos" w:date="2019-08-19T19:03:00Z">
            <w:rPr>
              <w:ins w:id="81" w:author="Ryan Lemos" w:date="2019-08-19T19:02:00Z"/>
              <w:rFonts w:asciiTheme="minorHAnsi" w:eastAsiaTheme="minorEastAsia" w:hAnsiTheme="minorHAnsi" w:cstheme="minorBidi"/>
              <w:noProof/>
              <w:sz w:val="22"/>
              <w:szCs w:val="22"/>
              <w:lang w:eastAsia="pt-BR"/>
            </w:rPr>
          </w:rPrChange>
        </w:rPr>
      </w:pPr>
      <w:ins w:id="82" w:author="Ryan Lemos" w:date="2019-08-19T19:02:00Z">
        <w:r w:rsidRPr="00753186">
          <w:rPr>
            <w:noProof/>
            <w:lang w:val="en-US"/>
            <w:rPrChange w:id="83" w:author="Ryan Lemos" w:date="2019-08-19T19:03:00Z">
              <w:rPr>
                <w:noProof/>
              </w:rPr>
            </w:rPrChange>
          </w:rPr>
          <w:t>2.2.4.5</w:t>
        </w:r>
        <w:r w:rsidRPr="00753186">
          <w:rPr>
            <w:rFonts w:asciiTheme="minorHAnsi" w:eastAsiaTheme="minorEastAsia" w:hAnsiTheme="minorHAnsi" w:cstheme="minorBidi"/>
            <w:noProof/>
            <w:sz w:val="22"/>
            <w:szCs w:val="22"/>
            <w:lang w:val="en-US" w:eastAsia="pt-BR"/>
            <w:rPrChange w:id="84" w:author="Ryan Lemos" w:date="2019-08-19T19:03:00Z">
              <w:rPr>
                <w:rFonts w:asciiTheme="minorHAnsi" w:eastAsiaTheme="minorEastAsia" w:hAnsiTheme="minorHAnsi" w:cstheme="minorBidi"/>
                <w:noProof/>
                <w:sz w:val="22"/>
                <w:szCs w:val="22"/>
                <w:lang w:eastAsia="pt-BR"/>
              </w:rPr>
            </w:rPrChange>
          </w:rPr>
          <w:tab/>
        </w:r>
        <w:r w:rsidRPr="00753186">
          <w:rPr>
            <w:noProof/>
            <w:lang w:val="en-US"/>
            <w:rPrChange w:id="85" w:author="Ryan Lemos" w:date="2019-08-19T19:03:00Z">
              <w:rPr>
                <w:noProof/>
              </w:rPr>
            </w:rPrChange>
          </w:rPr>
          <w:t>TypeScript</w:t>
        </w:r>
        <w:r w:rsidRPr="00753186">
          <w:rPr>
            <w:noProof/>
            <w:lang w:val="en-US"/>
            <w:rPrChange w:id="86" w:author="Ryan Lemos" w:date="2019-08-19T19:03:00Z">
              <w:rPr>
                <w:noProof/>
              </w:rPr>
            </w:rPrChange>
          </w:rPr>
          <w:tab/>
        </w:r>
        <w:r>
          <w:rPr>
            <w:noProof/>
          </w:rPr>
          <w:fldChar w:fldCharType="begin"/>
        </w:r>
        <w:r w:rsidRPr="00753186">
          <w:rPr>
            <w:noProof/>
            <w:lang w:val="en-US"/>
            <w:rPrChange w:id="87" w:author="Ryan Lemos" w:date="2019-08-19T19:03:00Z">
              <w:rPr>
                <w:noProof/>
              </w:rPr>
            </w:rPrChange>
          </w:rPr>
          <w:instrText xml:space="preserve"> PAGEREF _Toc17133790 \h </w:instrText>
        </w:r>
      </w:ins>
      <w:r>
        <w:rPr>
          <w:noProof/>
        </w:rPr>
      </w:r>
      <w:r>
        <w:rPr>
          <w:noProof/>
        </w:rPr>
        <w:fldChar w:fldCharType="separate"/>
      </w:r>
      <w:ins w:id="88" w:author="Ryan Lemos" w:date="2019-08-19T19:02:00Z">
        <w:r w:rsidRPr="00753186">
          <w:rPr>
            <w:noProof/>
            <w:lang w:val="en-US"/>
            <w:rPrChange w:id="89" w:author="Ryan Lemos" w:date="2019-08-19T19:03:00Z">
              <w:rPr>
                <w:noProof/>
              </w:rPr>
            </w:rPrChange>
          </w:rPr>
          <w:t>34</w:t>
        </w:r>
        <w:r>
          <w:rPr>
            <w:noProof/>
          </w:rPr>
          <w:fldChar w:fldCharType="end"/>
        </w:r>
      </w:ins>
    </w:p>
    <w:p w14:paraId="7F507F56" w14:textId="177294F4" w:rsidR="00753186" w:rsidRPr="00753186" w:rsidRDefault="00753186">
      <w:pPr>
        <w:pStyle w:val="Sumrio4"/>
        <w:tabs>
          <w:tab w:val="left" w:pos="1200"/>
          <w:tab w:val="right" w:leader="dot" w:pos="9061"/>
        </w:tabs>
        <w:rPr>
          <w:ins w:id="90" w:author="Ryan Lemos" w:date="2019-08-19T19:02:00Z"/>
          <w:rFonts w:asciiTheme="minorHAnsi" w:eastAsiaTheme="minorEastAsia" w:hAnsiTheme="minorHAnsi" w:cstheme="minorBidi"/>
          <w:noProof/>
          <w:sz w:val="22"/>
          <w:szCs w:val="22"/>
          <w:lang w:val="en-US" w:eastAsia="pt-BR"/>
          <w:rPrChange w:id="91" w:author="Ryan Lemos" w:date="2019-08-19T19:03:00Z">
            <w:rPr>
              <w:ins w:id="92" w:author="Ryan Lemos" w:date="2019-08-19T19:02:00Z"/>
              <w:rFonts w:asciiTheme="minorHAnsi" w:eastAsiaTheme="minorEastAsia" w:hAnsiTheme="minorHAnsi" w:cstheme="minorBidi"/>
              <w:noProof/>
              <w:sz w:val="22"/>
              <w:szCs w:val="22"/>
              <w:lang w:eastAsia="pt-BR"/>
            </w:rPr>
          </w:rPrChange>
        </w:rPr>
      </w:pPr>
      <w:ins w:id="93" w:author="Ryan Lemos" w:date="2019-08-19T19:02:00Z">
        <w:r w:rsidRPr="00753186">
          <w:rPr>
            <w:noProof/>
            <w:lang w:val="en-US"/>
            <w:rPrChange w:id="94" w:author="Ryan Lemos" w:date="2019-08-19T19:03:00Z">
              <w:rPr>
                <w:noProof/>
              </w:rPr>
            </w:rPrChange>
          </w:rPr>
          <w:t>2.2.4.6</w:t>
        </w:r>
        <w:r w:rsidRPr="00753186">
          <w:rPr>
            <w:rFonts w:asciiTheme="minorHAnsi" w:eastAsiaTheme="minorEastAsia" w:hAnsiTheme="minorHAnsi" w:cstheme="minorBidi"/>
            <w:noProof/>
            <w:sz w:val="22"/>
            <w:szCs w:val="22"/>
            <w:lang w:val="en-US" w:eastAsia="pt-BR"/>
            <w:rPrChange w:id="95" w:author="Ryan Lemos" w:date="2019-08-19T19:03:00Z">
              <w:rPr>
                <w:rFonts w:asciiTheme="minorHAnsi" w:eastAsiaTheme="minorEastAsia" w:hAnsiTheme="minorHAnsi" w:cstheme="minorBidi"/>
                <w:noProof/>
                <w:sz w:val="22"/>
                <w:szCs w:val="22"/>
                <w:lang w:eastAsia="pt-BR"/>
              </w:rPr>
            </w:rPrChange>
          </w:rPr>
          <w:tab/>
        </w:r>
        <w:r w:rsidRPr="00753186">
          <w:rPr>
            <w:noProof/>
            <w:lang w:val="en-US"/>
            <w:rPrChange w:id="96" w:author="Ryan Lemos" w:date="2019-08-19T19:03:00Z">
              <w:rPr>
                <w:noProof/>
              </w:rPr>
            </w:rPrChange>
          </w:rPr>
          <w:t>Angular</w:t>
        </w:r>
        <w:r w:rsidRPr="00753186">
          <w:rPr>
            <w:noProof/>
            <w:lang w:val="en-US"/>
            <w:rPrChange w:id="97" w:author="Ryan Lemos" w:date="2019-08-19T19:03:00Z">
              <w:rPr>
                <w:noProof/>
              </w:rPr>
            </w:rPrChange>
          </w:rPr>
          <w:tab/>
        </w:r>
        <w:r>
          <w:rPr>
            <w:noProof/>
          </w:rPr>
          <w:fldChar w:fldCharType="begin"/>
        </w:r>
        <w:r w:rsidRPr="00753186">
          <w:rPr>
            <w:noProof/>
            <w:lang w:val="en-US"/>
            <w:rPrChange w:id="98" w:author="Ryan Lemos" w:date="2019-08-19T19:03:00Z">
              <w:rPr>
                <w:noProof/>
              </w:rPr>
            </w:rPrChange>
          </w:rPr>
          <w:instrText xml:space="preserve"> PAGEREF _Toc17133791 \h </w:instrText>
        </w:r>
      </w:ins>
      <w:r>
        <w:rPr>
          <w:noProof/>
        </w:rPr>
      </w:r>
      <w:r>
        <w:rPr>
          <w:noProof/>
        </w:rPr>
        <w:fldChar w:fldCharType="separate"/>
      </w:r>
      <w:ins w:id="99" w:author="Ryan Lemos" w:date="2019-08-19T19:02:00Z">
        <w:r w:rsidRPr="00753186">
          <w:rPr>
            <w:noProof/>
            <w:lang w:val="en-US"/>
            <w:rPrChange w:id="100" w:author="Ryan Lemos" w:date="2019-08-19T19:03:00Z">
              <w:rPr>
                <w:noProof/>
              </w:rPr>
            </w:rPrChange>
          </w:rPr>
          <w:t>35</w:t>
        </w:r>
        <w:r>
          <w:rPr>
            <w:noProof/>
          </w:rPr>
          <w:fldChar w:fldCharType="end"/>
        </w:r>
      </w:ins>
    </w:p>
    <w:p w14:paraId="4E31FF7A" w14:textId="659CB798" w:rsidR="00753186" w:rsidRPr="00753186" w:rsidRDefault="00753186">
      <w:pPr>
        <w:pStyle w:val="Sumrio4"/>
        <w:tabs>
          <w:tab w:val="left" w:pos="1200"/>
          <w:tab w:val="right" w:leader="dot" w:pos="9061"/>
        </w:tabs>
        <w:rPr>
          <w:ins w:id="101" w:author="Ryan Lemos" w:date="2019-08-19T19:02:00Z"/>
          <w:rFonts w:asciiTheme="minorHAnsi" w:eastAsiaTheme="minorEastAsia" w:hAnsiTheme="minorHAnsi" w:cstheme="minorBidi"/>
          <w:noProof/>
          <w:sz w:val="22"/>
          <w:szCs w:val="22"/>
          <w:lang w:val="en-US" w:eastAsia="pt-BR"/>
          <w:rPrChange w:id="102" w:author="Ryan Lemos" w:date="2019-08-19T19:03:00Z">
            <w:rPr>
              <w:ins w:id="103" w:author="Ryan Lemos" w:date="2019-08-19T19:02:00Z"/>
              <w:rFonts w:asciiTheme="minorHAnsi" w:eastAsiaTheme="minorEastAsia" w:hAnsiTheme="minorHAnsi" w:cstheme="minorBidi"/>
              <w:noProof/>
              <w:sz w:val="22"/>
              <w:szCs w:val="22"/>
              <w:lang w:eastAsia="pt-BR"/>
            </w:rPr>
          </w:rPrChange>
        </w:rPr>
      </w:pPr>
      <w:ins w:id="104" w:author="Ryan Lemos" w:date="2019-08-19T19:02:00Z">
        <w:r w:rsidRPr="00753186">
          <w:rPr>
            <w:noProof/>
            <w:lang w:val="en-US"/>
            <w:rPrChange w:id="105" w:author="Ryan Lemos" w:date="2019-08-19T19:03:00Z">
              <w:rPr>
                <w:noProof/>
              </w:rPr>
            </w:rPrChange>
          </w:rPr>
          <w:t>2.2.4.7</w:t>
        </w:r>
        <w:r w:rsidRPr="00753186">
          <w:rPr>
            <w:rFonts w:asciiTheme="minorHAnsi" w:eastAsiaTheme="minorEastAsia" w:hAnsiTheme="minorHAnsi" w:cstheme="minorBidi"/>
            <w:noProof/>
            <w:sz w:val="22"/>
            <w:szCs w:val="22"/>
            <w:lang w:val="en-US" w:eastAsia="pt-BR"/>
            <w:rPrChange w:id="106" w:author="Ryan Lemos" w:date="2019-08-19T19:03:00Z">
              <w:rPr>
                <w:rFonts w:asciiTheme="minorHAnsi" w:eastAsiaTheme="minorEastAsia" w:hAnsiTheme="minorHAnsi" w:cstheme="minorBidi"/>
                <w:noProof/>
                <w:sz w:val="22"/>
                <w:szCs w:val="22"/>
                <w:lang w:eastAsia="pt-BR"/>
              </w:rPr>
            </w:rPrChange>
          </w:rPr>
          <w:tab/>
        </w:r>
        <w:r w:rsidRPr="00753186">
          <w:rPr>
            <w:i/>
            <w:noProof/>
            <w:lang w:val="en-US"/>
            <w:rPrChange w:id="107" w:author="Ryan Lemos" w:date="2019-08-19T19:03:00Z">
              <w:rPr>
                <w:i/>
                <w:noProof/>
              </w:rPr>
            </w:rPrChange>
          </w:rPr>
          <w:t>Hypertext PreProcessor</w:t>
        </w:r>
        <w:r w:rsidRPr="00753186">
          <w:rPr>
            <w:noProof/>
            <w:lang w:val="en-US"/>
            <w:rPrChange w:id="108" w:author="Ryan Lemos" w:date="2019-08-19T19:03:00Z">
              <w:rPr>
                <w:noProof/>
              </w:rPr>
            </w:rPrChange>
          </w:rPr>
          <w:t xml:space="preserve"> (PHP)</w:t>
        </w:r>
        <w:r w:rsidRPr="00753186">
          <w:rPr>
            <w:noProof/>
            <w:lang w:val="en-US"/>
            <w:rPrChange w:id="109" w:author="Ryan Lemos" w:date="2019-08-19T19:03:00Z">
              <w:rPr>
                <w:noProof/>
              </w:rPr>
            </w:rPrChange>
          </w:rPr>
          <w:tab/>
        </w:r>
        <w:r>
          <w:rPr>
            <w:noProof/>
          </w:rPr>
          <w:fldChar w:fldCharType="begin"/>
        </w:r>
        <w:r w:rsidRPr="00753186">
          <w:rPr>
            <w:noProof/>
            <w:lang w:val="en-US"/>
            <w:rPrChange w:id="110" w:author="Ryan Lemos" w:date="2019-08-19T19:03:00Z">
              <w:rPr>
                <w:noProof/>
              </w:rPr>
            </w:rPrChange>
          </w:rPr>
          <w:instrText xml:space="preserve"> PAGEREF _Toc17133792 \h </w:instrText>
        </w:r>
      </w:ins>
      <w:r>
        <w:rPr>
          <w:noProof/>
        </w:rPr>
      </w:r>
      <w:r>
        <w:rPr>
          <w:noProof/>
        </w:rPr>
        <w:fldChar w:fldCharType="separate"/>
      </w:r>
      <w:ins w:id="111" w:author="Ryan Lemos" w:date="2019-08-19T19:02:00Z">
        <w:r w:rsidRPr="00753186">
          <w:rPr>
            <w:noProof/>
            <w:lang w:val="en-US"/>
            <w:rPrChange w:id="112" w:author="Ryan Lemos" w:date="2019-08-19T19:03:00Z">
              <w:rPr>
                <w:noProof/>
              </w:rPr>
            </w:rPrChange>
          </w:rPr>
          <w:t>36</w:t>
        </w:r>
        <w:r>
          <w:rPr>
            <w:noProof/>
          </w:rPr>
          <w:fldChar w:fldCharType="end"/>
        </w:r>
      </w:ins>
    </w:p>
    <w:p w14:paraId="6F22D830" w14:textId="29783465" w:rsidR="00753186" w:rsidRPr="00753186" w:rsidRDefault="00753186">
      <w:pPr>
        <w:pStyle w:val="Sumrio4"/>
        <w:tabs>
          <w:tab w:val="left" w:pos="1200"/>
          <w:tab w:val="right" w:leader="dot" w:pos="9061"/>
        </w:tabs>
        <w:rPr>
          <w:ins w:id="113" w:author="Ryan Lemos" w:date="2019-08-19T19:02:00Z"/>
          <w:rFonts w:asciiTheme="minorHAnsi" w:eastAsiaTheme="minorEastAsia" w:hAnsiTheme="minorHAnsi" w:cstheme="minorBidi"/>
          <w:noProof/>
          <w:sz w:val="22"/>
          <w:szCs w:val="22"/>
          <w:lang w:val="en-US" w:eastAsia="pt-BR"/>
          <w:rPrChange w:id="114" w:author="Ryan Lemos" w:date="2019-08-19T19:03:00Z">
            <w:rPr>
              <w:ins w:id="115" w:author="Ryan Lemos" w:date="2019-08-19T19:02:00Z"/>
              <w:rFonts w:asciiTheme="minorHAnsi" w:eastAsiaTheme="minorEastAsia" w:hAnsiTheme="minorHAnsi" w:cstheme="minorBidi"/>
              <w:noProof/>
              <w:sz w:val="22"/>
              <w:szCs w:val="22"/>
              <w:lang w:eastAsia="pt-BR"/>
            </w:rPr>
          </w:rPrChange>
        </w:rPr>
      </w:pPr>
      <w:ins w:id="116" w:author="Ryan Lemos" w:date="2019-08-19T19:02:00Z">
        <w:r w:rsidRPr="00753186">
          <w:rPr>
            <w:noProof/>
            <w:lang w:val="en-US"/>
            <w:rPrChange w:id="117" w:author="Ryan Lemos" w:date="2019-08-19T19:03:00Z">
              <w:rPr>
                <w:noProof/>
              </w:rPr>
            </w:rPrChange>
          </w:rPr>
          <w:t>2.2.4.8</w:t>
        </w:r>
        <w:r w:rsidRPr="00753186">
          <w:rPr>
            <w:rFonts w:asciiTheme="minorHAnsi" w:eastAsiaTheme="minorEastAsia" w:hAnsiTheme="minorHAnsi" w:cstheme="minorBidi"/>
            <w:noProof/>
            <w:sz w:val="22"/>
            <w:szCs w:val="22"/>
            <w:lang w:val="en-US" w:eastAsia="pt-BR"/>
            <w:rPrChange w:id="118" w:author="Ryan Lemos" w:date="2019-08-19T19:03:00Z">
              <w:rPr>
                <w:rFonts w:asciiTheme="minorHAnsi" w:eastAsiaTheme="minorEastAsia" w:hAnsiTheme="minorHAnsi" w:cstheme="minorBidi"/>
                <w:noProof/>
                <w:sz w:val="22"/>
                <w:szCs w:val="22"/>
                <w:lang w:eastAsia="pt-BR"/>
              </w:rPr>
            </w:rPrChange>
          </w:rPr>
          <w:tab/>
        </w:r>
        <w:r w:rsidRPr="00753186">
          <w:rPr>
            <w:i/>
            <w:noProof/>
            <w:lang w:val="en-US"/>
            <w:rPrChange w:id="119" w:author="Ryan Lemos" w:date="2019-08-19T19:03:00Z">
              <w:rPr>
                <w:i/>
                <w:noProof/>
              </w:rPr>
            </w:rPrChange>
          </w:rPr>
          <w:t>Framework</w:t>
        </w:r>
        <w:r w:rsidRPr="00753186">
          <w:rPr>
            <w:noProof/>
            <w:lang w:val="en-US"/>
            <w:rPrChange w:id="120" w:author="Ryan Lemos" w:date="2019-08-19T19:03:00Z">
              <w:rPr>
                <w:noProof/>
              </w:rPr>
            </w:rPrChange>
          </w:rPr>
          <w:t xml:space="preserve"> Laravel</w:t>
        </w:r>
        <w:r w:rsidRPr="00753186">
          <w:rPr>
            <w:noProof/>
            <w:lang w:val="en-US"/>
            <w:rPrChange w:id="121" w:author="Ryan Lemos" w:date="2019-08-19T19:03:00Z">
              <w:rPr>
                <w:noProof/>
              </w:rPr>
            </w:rPrChange>
          </w:rPr>
          <w:tab/>
        </w:r>
        <w:r>
          <w:rPr>
            <w:noProof/>
          </w:rPr>
          <w:fldChar w:fldCharType="begin"/>
        </w:r>
        <w:r w:rsidRPr="00753186">
          <w:rPr>
            <w:noProof/>
            <w:lang w:val="en-US"/>
            <w:rPrChange w:id="122" w:author="Ryan Lemos" w:date="2019-08-19T19:03:00Z">
              <w:rPr>
                <w:noProof/>
              </w:rPr>
            </w:rPrChange>
          </w:rPr>
          <w:instrText xml:space="preserve"> PAGEREF _Toc17133793 \h </w:instrText>
        </w:r>
      </w:ins>
      <w:r>
        <w:rPr>
          <w:noProof/>
        </w:rPr>
      </w:r>
      <w:r>
        <w:rPr>
          <w:noProof/>
        </w:rPr>
        <w:fldChar w:fldCharType="separate"/>
      </w:r>
      <w:ins w:id="123" w:author="Ryan Lemos" w:date="2019-08-19T19:02:00Z">
        <w:r w:rsidRPr="00753186">
          <w:rPr>
            <w:noProof/>
            <w:lang w:val="en-US"/>
            <w:rPrChange w:id="124" w:author="Ryan Lemos" w:date="2019-08-19T19:03:00Z">
              <w:rPr>
                <w:noProof/>
              </w:rPr>
            </w:rPrChange>
          </w:rPr>
          <w:t>37</w:t>
        </w:r>
        <w:r>
          <w:rPr>
            <w:noProof/>
          </w:rPr>
          <w:fldChar w:fldCharType="end"/>
        </w:r>
      </w:ins>
    </w:p>
    <w:p w14:paraId="26CCA6B8" w14:textId="17155248" w:rsidR="00753186" w:rsidRPr="00753186" w:rsidRDefault="00753186">
      <w:pPr>
        <w:pStyle w:val="Sumrio4"/>
        <w:tabs>
          <w:tab w:val="left" w:pos="1200"/>
          <w:tab w:val="right" w:leader="dot" w:pos="9061"/>
        </w:tabs>
        <w:rPr>
          <w:ins w:id="125" w:author="Ryan Lemos" w:date="2019-08-19T19:02:00Z"/>
          <w:rFonts w:asciiTheme="minorHAnsi" w:eastAsiaTheme="minorEastAsia" w:hAnsiTheme="minorHAnsi" w:cstheme="minorBidi"/>
          <w:noProof/>
          <w:sz w:val="22"/>
          <w:szCs w:val="22"/>
          <w:lang w:val="en-US" w:eastAsia="pt-BR"/>
          <w:rPrChange w:id="126" w:author="Ryan Lemos" w:date="2019-08-19T19:03:00Z">
            <w:rPr>
              <w:ins w:id="127" w:author="Ryan Lemos" w:date="2019-08-19T19:02:00Z"/>
              <w:rFonts w:asciiTheme="minorHAnsi" w:eastAsiaTheme="minorEastAsia" w:hAnsiTheme="minorHAnsi" w:cstheme="minorBidi"/>
              <w:noProof/>
              <w:sz w:val="22"/>
              <w:szCs w:val="22"/>
              <w:lang w:eastAsia="pt-BR"/>
            </w:rPr>
          </w:rPrChange>
        </w:rPr>
      </w:pPr>
      <w:ins w:id="128" w:author="Ryan Lemos" w:date="2019-08-19T19:02:00Z">
        <w:r w:rsidRPr="004458F7">
          <w:rPr>
            <w:noProof/>
            <w:lang w:val="en-US"/>
          </w:rPr>
          <w:t>2.2.4.9</w:t>
        </w:r>
        <w:r w:rsidRPr="00753186">
          <w:rPr>
            <w:rFonts w:asciiTheme="minorHAnsi" w:eastAsiaTheme="minorEastAsia" w:hAnsiTheme="minorHAnsi" w:cstheme="minorBidi"/>
            <w:noProof/>
            <w:sz w:val="22"/>
            <w:szCs w:val="22"/>
            <w:lang w:val="en-US" w:eastAsia="pt-BR"/>
            <w:rPrChange w:id="129" w:author="Ryan Lemos" w:date="2019-08-19T19:03:00Z">
              <w:rPr>
                <w:rFonts w:asciiTheme="minorHAnsi" w:eastAsiaTheme="minorEastAsia" w:hAnsiTheme="minorHAnsi" w:cstheme="minorBidi"/>
                <w:noProof/>
                <w:sz w:val="22"/>
                <w:szCs w:val="22"/>
                <w:lang w:eastAsia="pt-BR"/>
              </w:rPr>
            </w:rPrChange>
          </w:rPr>
          <w:tab/>
        </w:r>
        <w:r w:rsidRPr="004458F7">
          <w:rPr>
            <w:i/>
            <w:noProof/>
            <w:lang w:val="en-US"/>
          </w:rPr>
          <w:t>Representational State Transfer Application Programming Interfaces</w:t>
        </w:r>
        <w:r w:rsidRPr="004458F7">
          <w:rPr>
            <w:noProof/>
            <w:lang w:val="en-US"/>
          </w:rPr>
          <w:t xml:space="preserve"> (API REST)</w:t>
        </w:r>
        <w:r w:rsidRPr="00753186">
          <w:rPr>
            <w:noProof/>
            <w:lang w:val="en-US"/>
            <w:rPrChange w:id="130" w:author="Ryan Lemos" w:date="2019-08-19T19:03:00Z">
              <w:rPr>
                <w:noProof/>
              </w:rPr>
            </w:rPrChange>
          </w:rPr>
          <w:tab/>
        </w:r>
        <w:r>
          <w:rPr>
            <w:noProof/>
          </w:rPr>
          <w:fldChar w:fldCharType="begin"/>
        </w:r>
        <w:r w:rsidRPr="00753186">
          <w:rPr>
            <w:noProof/>
            <w:lang w:val="en-US"/>
            <w:rPrChange w:id="131" w:author="Ryan Lemos" w:date="2019-08-19T19:03:00Z">
              <w:rPr>
                <w:noProof/>
              </w:rPr>
            </w:rPrChange>
          </w:rPr>
          <w:instrText xml:space="preserve"> PAGEREF _Toc17133794 \h </w:instrText>
        </w:r>
      </w:ins>
      <w:r>
        <w:rPr>
          <w:noProof/>
        </w:rPr>
      </w:r>
      <w:r>
        <w:rPr>
          <w:noProof/>
        </w:rPr>
        <w:fldChar w:fldCharType="separate"/>
      </w:r>
      <w:ins w:id="132" w:author="Ryan Lemos" w:date="2019-08-19T19:02:00Z">
        <w:r w:rsidRPr="00753186">
          <w:rPr>
            <w:noProof/>
            <w:lang w:val="en-US"/>
            <w:rPrChange w:id="133" w:author="Ryan Lemos" w:date="2019-08-19T19:03:00Z">
              <w:rPr>
                <w:noProof/>
              </w:rPr>
            </w:rPrChange>
          </w:rPr>
          <w:t>38</w:t>
        </w:r>
        <w:r>
          <w:rPr>
            <w:noProof/>
          </w:rPr>
          <w:fldChar w:fldCharType="end"/>
        </w:r>
      </w:ins>
    </w:p>
    <w:p w14:paraId="1424AF4C" w14:textId="218F6D29" w:rsidR="00753186" w:rsidRDefault="00753186">
      <w:pPr>
        <w:pStyle w:val="Sumrio3"/>
        <w:rPr>
          <w:ins w:id="134" w:author="Ryan Lemos" w:date="2019-08-19T19:02:00Z"/>
          <w:rFonts w:asciiTheme="minorHAnsi" w:eastAsiaTheme="minorEastAsia" w:hAnsiTheme="minorHAnsi" w:cstheme="minorBidi"/>
          <w:b w:val="0"/>
          <w:iCs w:val="0"/>
          <w:noProof/>
          <w:sz w:val="22"/>
          <w:szCs w:val="22"/>
          <w:lang w:eastAsia="pt-BR"/>
        </w:rPr>
      </w:pPr>
      <w:ins w:id="135" w:author="Ryan Lemos" w:date="2019-08-19T19:02:00Z">
        <w:r>
          <w:rPr>
            <w:noProof/>
          </w:rPr>
          <w:t>2.2.5</w:t>
        </w:r>
        <w:r>
          <w:rPr>
            <w:rFonts w:asciiTheme="minorHAnsi" w:eastAsiaTheme="minorEastAsia" w:hAnsiTheme="minorHAnsi" w:cstheme="minorBidi"/>
            <w:b w:val="0"/>
            <w:iCs w:val="0"/>
            <w:noProof/>
            <w:sz w:val="22"/>
            <w:szCs w:val="22"/>
            <w:lang w:eastAsia="pt-BR"/>
          </w:rPr>
          <w:tab/>
        </w:r>
        <w:r>
          <w:rPr>
            <w:noProof/>
          </w:rPr>
          <w:t>Sistema de Gerenciamento de Banco de Dados (MySQL)</w:t>
        </w:r>
        <w:r>
          <w:rPr>
            <w:noProof/>
          </w:rPr>
          <w:tab/>
        </w:r>
        <w:r>
          <w:rPr>
            <w:noProof/>
          </w:rPr>
          <w:fldChar w:fldCharType="begin"/>
        </w:r>
        <w:r>
          <w:rPr>
            <w:noProof/>
          </w:rPr>
          <w:instrText xml:space="preserve"> PAGEREF _Toc17133795 \h </w:instrText>
        </w:r>
      </w:ins>
      <w:r>
        <w:rPr>
          <w:noProof/>
        </w:rPr>
      </w:r>
      <w:r>
        <w:rPr>
          <w:noProof/>
        </w:rPr>
        <w:fldChar w:fldCharType="separate"/>
      </w:r>
      <w:ins w:id="136" w:author="Ryan Lemos" w:date="2019-08-19T19:02:00Z">
        <w:r>
          <w:rPr>
            <w:noProof/>
          </w:rPr>
          <w:t>39</w:t>
        </w:r>
        <w:r>
          <w:rPr>
            <w:noProof/>
          </w:rPr>
          <w:fldChar w:fldCharType="end"/>
        </w:r>
      </w:ins>
    </w:p>
    <w:p w14:paraId="5E65B0E7" w14:textId="49680297" w:rsidR="00753186" w:rsidRDefault="00753186">
      <w:pPr>
        <w:pStyle w:val="Sumrio1"/>
        <w:tabs>
          <w:tab w:val="left" w:pos="1200"/>
          <w:tab w:val="right" w:leader="dot" w:pos="9061"/>
        </w:tabs>
        <w:rPr>
          <w:ins w:id="137" w:author="Ryan Lemos" w:date="2019-08-19T19:02:00Z"/>
          <w:rFonts w:asciiTheme="minorHAnsi" w:eastAsiaTheme="minorEastAsia" w:hAnsiTheme="minorHAnsi" w:cstheme="minorBidi"/>
          <w:b w:val="0"/>
          <w:bCs w:val="0"/>
          <w:caps w:val="0"/>
          <w:noProof/>
          <w:sz w:val="22"/>
          <w:szCs w:val="22"/>
          <w:lang w:eastAsia="pt-BR"/>
        </w:rPr>
      </w:pPr>
      <w:ins w:id="138" w:author="Ryan Lemos" w:date="2019-08-19T19:02:00Z">
        <w:r>
          <w:rPr>
            <w:noProof/>
          </w:rPr>
          <w:t>3</w:t>
        </w:r>
        <w:r>
          <w:rPr>
            <w:rFonts w:asciiTheme="minorHAnsi" w:eastAsiaTheme="minorEastAsia" w:hAnsiTheme="minorHAnsi" w:cstheme="minorBidi"/>
            <w:b w:val="0"/>
            <w:bCs w:val="0"/>
            <w:caps w:val="0"/>
            <w:noProof/>
            <w:sz w:val="22"/>
            <w:szCs w:val="22"/>
            <w:lang w:eastAsia="pt-BR"/>
          </w:rPr>
          <w:tab/>
        </w:r>
        <w:r>
          <w:rPr>
            <w:noProof/>
          </w:rPr>
          <w:t>desenvolvimento do ambiente proposto</w:t>
        </w:r>
        <w:r>
          <w:rPr>
            <w:noProof/>
          </w:rPr>
          <w:tab/>
        </w:r>
        <w:r>
          <w:rPr>
            <w:noProof/>
          </w:rPr>
          <w:fldChar w:fldCharType="begin"/>
        </w:r>
        <w:r>
          <w:rPr>
            <w:noProof/>
          </w:rPr>
          <w:instrText xml:space="preserve"> PAGEREF _Toc17133796 \h </w:instrText>
        </w:r>
      </w:ins>
      <w:r>
        <w:rPr>
          <w:noProof/>
        </w:rPr>
      </w:r>
      <w:r>
        <w:rPr>
          <w:noProof/>
        </w:rPr>
        <w:fldChar w:fldCharType="separate"/>
      </w:r>
      <w:ins w:id="139" w:author="Ryan Lemos" w:date="2019-08-19T19:02:00Z">
        <w:r>
          <w:rPr>
            <w:noProof/>
          </w:rPr>
          <w:t>41</w:t>
        </w:r>
        <w:r>
          <w:rPr>
            <w:noProof/>
          </w:rPr>
          <w:fldChar w:fldCharType="end"/>
        </w:r>
      </w:ins>
    </w:p>
    <w:p w14:paraId="7E4073E4" w14:textId="2809C535" w:rsidR="00753186" w:rsidRDefault="00753186">
      <w:pPr>
        <w:pStyle w:val="Sumrio2"/>
        <w:tabs>
          <w:tab w:val="left" w:pos="1200"/>
          <w:tab w:val="right" w:leader="dot" w:pos="9061"/>
        </w:tabs>
        <w:rPr>
          <w:ins w:id="140" w:author="Ryan Lemos" w:date="2019-08-19T19:02:00Z"/>
          <w:rFonts w:asciiTheme="minorHAnsi" w:eastAsiaTheme="minorEastAsia" w:hAnsiTheme="minorHAnsi" w:cstheme="minorBidi"/>
          <w:caps w:val="0"/>
          <w:noProof/>
          <w:sz w:val="22"/>
          <w:szCs w:val="22"/>
          <w:lang w:eastAsia="pt-BR"/>
        </w:rPr>
      </w:pPr>
      <w:ins w:id="141" w:author="Ryan Lemos" w:date="2019-08-19T19:02:00Z">
        <w:r>
          <w:rPr>
            <w:noProof/>
          </w:rPr>
          <w:t>3.1</w:t>
        </w:r>
        <w:r>
          <w:rPr>
            <w:rFonts w:asciiTheme="minorHAnsi" w:eastAsiaTheme="minorEastAsia" w:hAnsiTheme="minorHAnsi" w:cstheme="minorBidi"/>
            <w:caps w:val="0"/>
            <w:noProof/>
            <w:sz w:val="22"/>
            <w:szCs w:val="22"/>
            <w:lang w:eastAsia="pt-BR"/>
          </w:rPr>
          <w:tab/>
        </w:r>
        <w:r>
          <w:rPr>
            <w:noProof/>
          </w:rPr>
          <w:t>Ferramentas de desenvolvimento utilizadas</w:t>
        </w:r>
        <w:r>
          <w:rPr>
            <w:noProof/>
          </w:rPr>
          <w:tab/>
        </w:r>
        <w:r>
          <w:rPr>
            <w:noProof/>
          </w:rPr>
          <w:fldChar w:fldCharType="begin"/>
        </w:r>
        <w:r>
          <w:rPr>
            <w:noProof/>
          </w:rPr>
          <w:instrText xml:space="preserve"> PAGEREF _Toc17133797 \h </w:instrText>
        </w:r>
      </w:ins>
      <w:r>
        <w:rPr>
          <w:noProof/>
        </w:rPr>
      </w:r>
      <w:r>
        <w:rPr>
          <w:noProof/>
        </w:rPr>
        <w:fldChar w:fldCharType="separate"/>
      </w:r>
      <w:ins w:id="142" w:author="Ryan Lemos" w:date="2019-08-19T19:02:00Z">
        <w:r>
          <w:rPr>
            <w:noProof/>
          </w:rPr>
          <w:t>41</w:t>
        </w:r>
        <w:r>
          <w:rPr>
            <w:noProof/>
          </w:rPr>
          <w:fldChar w:fldCharType="end"/>
        </w:r>
      </w:ins>
    </w:p>
    <w:p w14:paraId="09AAFA34" w14:textId="5323678D" w:rsidR="00753186" w:rsidRDefault="00753186">
      <w:pPr>
        <w:pStyle w:val="Sumrio2"/>
        <w:tabs>
          <w:tab w:val="left" w:pos="1200"/>
          <w:tab w:val="right" w:leader="dot" w:pos="9061"/>
        </w:tabs>
        <w:rPr>
          <w:ins w:id="143" w:author="Ryan Lemos" w:date="2019-08-19T19:02:00Z"/>
          <w:rFonts w:asciiTheme="minorHAnsi" w:eastAsiaTheme="minorEastAsia" w:hAnsiTheme="minorHAnsi" w:cstheme="minorBidi"/>
          <w:caps w:val="0"/>
          <w:noProof/>
          <w:sz w:val="22"/>
          <w:szCs w:val="22"/>
          <w:lang w:eastAsia="pt-BR"/>
        </w:rPr>
      </w:pPr>
      <w:ins w:id="144" w:author="Ryan Lemos" w:date="2019-08-19T19:02:00Z">
        <w:r>
          <w:rPr>
            <w:noProof/>
          </w:rPr>
          <w:t>3.2</w:t>
        </w:r>
        <w:r>
          <w:rPr>
            <w:rFonts w:asciiTheme="minorHAnsi" w:eastAsiaTheme="minorEastAsia" w:hAnsiTheme="minorHAnsi" w:cstheme="minorBidi"/>
            <w:caps w:val="0"/>
            <w:noProof/>
            <w:sz w:val="22"/>
            <w:szCs w:val="22"/>
            <w:lang w:eastAsia="pt-BR"/>
          </w:rPr>
          <w:tab/>
        </w:r>
        <w:r>
          <w:rPr>
            <w:noProof/>
          </w:rPr>
          <w:t>Estruturação do sistema</w:t>
        </w:r>
        <w:r>
          <w:rPr>
            <w:noProof/>
          </w:rPr>
          <w:tab/>
        </w:r>
        <w:r>
          <w:rPr>
            <w:noProof/>
          </w:rPr>
          <w:fldChar w:fldCharType="begin"/>
        </w:r>
        <w:r>
          <w:rPr>
            <w:noProof/>
          </w:rPr>
          <w:instrText xml:space="preserve"> PAGEREF _Toc17133798 \h </w:instrText>
        </w:r>
      </w:ins>
      <w:r>
        <w:rPr>
          <w:noProof/>
        </w:rPr>
      </w:r>
      <w:r>
        <w:rPr>
          <w:noProof/>
        </w:rPr>
        <w:fldChar w:fldCharType="separate"/>
      </w:r>
      <w:ins w:id="145" w:author="Ryan Lemos" w:date="2019-08-19T19:02:00Z">
        <w:r>
          <w:rPr>
            <w:noProof/>
          </w:rPr>
          <w:t>42</w:t>
        </w:r>
        <w:r>
          <w:rPr>
            <w:noProof/>
          </w:rPr>
          <w:fldChar w:fldCharType="end"/>
        </w:r>
      </w:ins>
    </w:p>
    <w:p w14:paraId="7F4D407A" w14:textId="6200DD9E" w:rsidR="00753186" w:rsidRDefault="00753186">
      <w:pPr>
        <w:pStyle w:val="Sumrio2"/>
        <w:tabs>
          <w:tab w:val="left" w:pos="1200"/>
          <w:tab w:val="right" w:leader="dot" w:pos="9061"/>
        </w:tabs>
        <w:rPr>
          <w:ins w:id="146" w:author="Ryan Lemos" w:date="2019-08-19T19:02:00Z"/>
          <w:rFonts w:asciiTheme="minorHAnsi" w:eastAsiaTheme="minorEastAsia" w:hAnsiTheme="minorHAnsi" w:cstheme="minorBidi"/>
          <w:caps w:val="0"/>
          <w:noProof/>
          <w:sz w:val="22"/>
          <w:szCs w:val="22"/>
          <w:lang w:eastAsia="pt-BR"/>
        </w:rPr>
      </w:pPr>
      <w:ins w:id="147" w:author="Ryan Lemos" w:date="2019-08-19T19:02:00Z">
        <w:r>
          <w:rPr>
            <w:noProof/>
          </w:rPr>
          <w:t>3.3</w:t>
        </w:r>
        <w:r>
          <w:rPr>
            <w:rFonts w:asciiTheme="minorHAnsi" w:eastAsiaTheme="minorEastAsia" w:hAnsiTheme="minorHAnsi" w:cstheme="minorBidi"/>
            <w:caps w:val="0"/>
            <w:noProof/>
            <w:sz w:val="22"/>
            <w:szCs w:val="22"/>
            <w:lang w:eastAsia="pt-BR"/>
          </w:rPr>
          <w:tab/>
        </w:r>
        <w:r>
          <w:rPr>
            <w:noProof/>
          </w:rPr>
          <w:t>Diagrama de banco de dados</w:t>
        </w:r>
        <w:r>
          <w:rPr>
            <w:noProof/>
          </w:rPr>
          <w:tab/>
        </w:r>
        <w:r>
          <w:rPr>
            <w:noProof/>
          </w:rPr>
          <w:fldChar w:fldCharType="begin"/>
        </w:r>
        <w:r>
          <w:rPr>
            <w:noProof/>
          </w:rPr>
          <w:instrText xml:space="preserve"> PAGEREF _Toc17133799 \h </w:instrText>
        </w:r>
      </w:ins>
      <w:r>
        <w:rPr>
          <w:noProof/>
        </w:rPr>
      </w:r>
      <w:r>
        <w:rPr>
          <w:noProof/>
        </w:rPr>
        <w:fldChar w:fldCharType="separate"/>
      </w:r>
      <w:ins w:id="148" w:author="Ryan Lemos" w:date="2019-08-19T19:02:00Z">
        <w:r>
          <w:rPr>
            <w:noProof/>
          </w:rPr>
          <w:t>42</w:t>
        </w:r>
        <w:r>
          <w:rPr>
            <w:noProof/>
          </w:rPr>
          <w:fldChar w:fldCharType="end"/>
        </w:r>
      </w:ins>
    </w:p>
    <w:p w14:paraId="51AF933D" w14:textId="56743F97" w:rsidR="00753186" w:rsidRDefault="00753186">
      <w:pPr>
        <w:pStyle w:val="Sumrio2"/>
        <w:tabs>
          <w:tab w:val="left" w:pos="1200"/>
          <w:tab w:val="right" w:leader="dot" w:pos="9061"/>
        </w:tabs>
        <w:rPr>
          <w:ins w:id="149" w:author="Ryan Lemos" w:date="2019-08-19T19:02:00Z"/>
          <w:rFonts w:asciiTheme="minorHAnsi" w:eastAsiaTheme="minorEastAsia" w:hAnsiTheme="minorHAnsi" w:cstheme="minorBidi"/>
          <w:caps w:val="0"/>
          <w:noProof/>
          <w:sz w:val="22"/>
          <w:szCs w:val="22"/>
          <w:lang w:eastAsia="pt-BR"/>
        </w:rPr>
      </w:pPr>
      <w:ins w:id="150" w:author="Ryan Lemos" w:date="2019-08-19T19:02:00Z">
        <w:r>
          <w:rPr>
            <w:noProof/>
          </w:rPr>
          <w:t>3.4</w:t>
        </w:r>
        <w:r>
          <w:rPr>
            <w:rFonts w:asciiTheme="minorHAnsi" w:eastAsiaTheme="minorEastAsia" w:hAnsiTheme="minorHAnsi" w:cstheme="minorBidi"/>
            <w:caps w:val="0"/>
            <w:noProof/>
            <w:sz w:val="22"/>
            <w:szCs w:val="22"/>
            <w:lang w:eastAsia="pt-BR"/>
          </w:rPr>
          <w:tab/>
        </w:r>
        <w:r>
          <w:rPr>
            <w:noProof/>
          </w:rPr>
          <w:t>Diagrama de processos</w:t>
        </w:r>
        <w:r>
          <w:rPr>
            <w:noProof/>
          </w:rPr>
          <w:tab/>
        </w:r>
        <w:r>
          <w:rPr>
            <w:noProof/>
          </w:rPr>
          <w:fldChar w:fldCharType="begin"/>
        </w:r>
        <w:r>
          <w:rPr>
            <w:noProof/>
          </w:rPr>
          <w:instrText xml:space="preserve"> PAGEREF _Toc17133800 \h </w:instrText>
        </w:r>
      </w:ins>
      <w:r>
        <w:rPr>
          <w:noProof/>
        </w:rPr>
      </w:r>
      <w:r>
        <w:rPr>
          <w:noProof/>
        </w:rPr>
        <w:fldChar w:fldCharType="separate"/>
      </w:r>
      <w:ins w:id="151" w:author="Ryan Lemos" w:date="2019-08-19T19:02:00Z">
        <w:r>
          <w:rPr>
            <w:noProof/>
          </w:rPr>
          <w:t>44</w:t>
        </w:r>
        <w:r>
          <w:rPr>
            <w:noProof/>
          </w:rPr>
          <w:fldChar w:fldCharType="end"/>
        </w:r>
      </w:ins>
    </w:p>
    <w:p w14:paraId="57B05C02" w14:textId="5ED9ABA7" w:rsidR="00753186" w:rsidRDefault="00753186">
      <w:pPr>
        <w:pStyle w:val="Sumrio2"/>
        <w:tabs>
          <w:tab w:val="left" w:pos="1200"/>
          <w:tab w:val="right" w:leader="dot" w:pos="9061"/>
        </w:tabs>
        <w:rPr>
          <w:ins w:id="152" w:author="Ryan Lemos" w:date="2019-08-19T19:02:00Z"/>
          <w:rFonts w:asciiTheme="minorHAnsi" w:eastAsiaTheme="minorEastAsia" w:hAnsiTheme="minorHAnsi" w:cstheme="minorBidi"/>
          <w:caps w:val="0"/>
          <w:noProof/>
          <w:sz w:val="22"/>
          <w:szCs w:val="22"/>
          <w:lang w:eastAsia="pt-BR"/>
        </w:rPr>
      </w:pPr>
      <w:ins w:id="153" w:author="Ryan Lemos" w:date="2019-08-19T19:02:00Z">
        <w:r>
          <w:rPr>
            <w:noProof/>
          </w:rPr>
          <w:t>3.5</w:t>
        </w:r>
        <w:r>
          <w:rPr>
            <w:rFonts w:asciiTheme="minorHAnsi" w:eastAsiaTheme="minorEastAsia" w:hAnsiTheme="minorHAnsi" w:cstheme="minorBidi"/>
            <w:caps w:val="0"/>
            <w:noProof/>
            <w:sz w:val="22"/>
            <w:szCs w:val="22"/>
            <w:lang w:eastAsia="pt-BR"/>
          </w:rPr>
          <w:tab/>
        </w:r>
        <w:r>
          <w:rPr>
            <w:noProof/>
          </w:rPr>
          <w:t>Release 1 – Cadastros Básicos</w:t>
        </w:r>
        <w:r>
          <w:rPr>
            <w:noProof/>
          </w:rPr>
          <w:tab/>
        </w:r>
        <w:r>
          <w:rPr>
            <w:noProof/>
          </w:rPr>
          <w:fldChar w:fldCharType="begin"/>
        </w:r>
        <w:r>
          <w:rPr>
            <w:noProof/>
          </w:rPr>
          <w:instrText xml:space="preserve"> PAGEREF _Toc17133801 \h </w:instrText>
        </w:r>
      </w:ins>
      <w:r>
        <w:rPr>
          <w:noProof/>
        </w:rPr>
      </w:r>
      <w:r>
        <w:rPr>
          <w:noProof/>
        </w:rPr>
        <w:fldChar w:fldCharType="separate"/>
      </w:r>
      <w:ins w:id="154" w:author="Ryan Lemos" w:date="2019-08-19T19:02:00Z">
        <w:r>
          <w:rPr>
            <w:noProof/>
          </w:rPr>
          <w:t>48</w:t>
        </w:r>
        <w:r>
          <w:rPr>
            <w:noProof/>
          </w:rPr>
          <w:fldChar w:fldCharType="end"/>
        </w:r>
      </w:ins>
    </w:p>
    <w:p w14:paraId="23C69231" w14:textId="76ACC6C4" w:rsidR="00753186" w:rsidRDefault="00753186">
      <w:pPr>
        <w:pStyle w:val="Sumrio3"/>
        <w:rPr>
          <w:ins w:id="155" w:author="Ryan Lemos" w:date="2019-08-19T19:02:00Z"/>
          <w:rFonts w:asciiTheme="minorHAnsi" w:eastAsiaTheme="minorEastAsia" w:hAnsiTheme="minorHAnsi" w:cstheme="minorBidi"/>
          <w:b w:val="0"/>
          <w:iCs w:val="0"/>
          <w:noProof/>
          <w:sz w:val="22"/>
          <w:szCs w:val="22"/>
          <w:lang w:eastAsia="pt-BR"/>
        </w:rPr>
      </w:pPr>
      <w:ins w:id="156" w:author="Ryan Lemos" w:date="2019-08-19T19:02:00Z">
        <w:r>
          <w:rPr>
            <w:noProof/>
          </w:rPr>
          <w:lastRenderedPageBreak/>
          <w:t>3.5.1</w:t>
        </w:r>
        <w:r>
          <w:rPr>
            <w:rFonts w:asciiTheme="minorHAnsi" w:eastAsiaTheme="minorEastAsia" w:hAnsiTheme="minorHAnsi" w:cstheme="minorBidi"/>
            <w:b w:val="0"/>
            <w:iCs w:val="0"/>
            <w:noProof/>
            <w:sz w:val="22"/>
            <w:szCs w:val="22"/>
            <w:lang w:eastAsia="pt-BR"/>
          </w:rPr>
          <w:tab/>
        </w:r>
        <w:r>
          <w:rPr>
            <w:noProof/>
          </w:rPr>
          <w:t>Sistema desenvolvido</w:t>
        </w:r>
        <w:r>
          <w:rPr>
            <w:noProof/>
          </w:rPr>
          <w:tab/>
        </w:r>
        <w:r>
          <w:rPr>
            <w:noProof/>
          </w:rPr>
          <w:fldChar w:fldCharType="begin"/>
        </w:r>
        <w:r>
          <w:rPr>
            <w:noProof/>
          </w:rPr>
          <w:instrText xml:space="preserve"> PAGEREF _Toc17133802 \h </w:instrText>
        </w:r>
      </w:ins>
      <w:r>
        <w:rPr>
          <w:noProof/>
        </w:rPr>
      </w:r>
      <w:r>
        <w:rPr>
          <w:noProof/>
        </w:rPr>
        <w:fldChar w:fldCharType="separate"/>
      </w:r>
      <w:ins w:id="157" w:author="Ryan Lemos" w:date="2019-08-19T19:02:00Z">
        <w:r>
          <w:rPr>
            <w:noProof/>
          </w:rPr>
          <w:t>48</w:t>
        </w:r>
        <w:r>
          <w:rPr>
            <w:noProof/>
          </w:rPr>
          <w:fldChar w:fldCharType="end"/>
        </w:r>
      </w:ins>
    </w:p>
    <w:p w14:paraId="13E336FF" w14:textId="07AAD48D" w:rsidR="00753186" w:rsidRDefault="00753186">
      <w:pPr>
        <w:pStyle w:val="Sumrio4"/>
        <w:tabs>
          <w:tab w:val="left" w:pos="1200"/>
          <w:tab w:val="right" w:leader="dot" w:pos="9061"/>
        </w:tabs>
        <w:rPr>
          <w:ins w:id="158" w:author="Ryan Lemos" w:date="2019-08-19T19:02:00Z"/>
          <w:rFonts w:asciiTheme="minorHAnsi" w:eastAsiaTheme="minorEastAsia" w:hAnsiTheme="minorHAnsi" w:cstheme="minorBidi"/>
          <w:noProof/>
          <w:sz w:val="22"/>
          <w:szCs w:val="22"/>
          <w:lang w:eastAsia="pt-BR"/>
        </w:rPr>
      </w:pPr>
      <w:ins w:id="159" w:author="Ryan Lemos" w:date="2019-08-19T19:02:00Z">
        <w:r>
          <w:rPr>
            <w:noProof/>
          </w:rPr>
          <w:t>3.5.1.1</w:t>
        </w:r>
        <w:r>
          <w:rPr>
            <w:rFonts w:asciiTheme="minorHAnsi" w:eastAsiaTheme="minorEastAsia" w:hAnsiTheme="minorHAnsi" w:cstheme="minorBidi"/>
            <w:noProof/>
            <w:sz w:val="22"/>
            <w:szCs w:val="22"/>
            <w:lang w:eastAsia="pt-BR"/>
          </w:rPr>
          <w:tab/>
        </w:r>
        <w:r>
          <w:rPr>
            <w:noProof/>
          </w:rPr>
          <w:t>Gestor</w:t>
        </w:r>
        <w:r>
          <w:rPr>
            <w:noProof/>
          </w:rPr>
          <w:tab/>
        </w:r>
        <w:r>
          <w:rPr>
            <w:noProof/>
          </w:rPr>
          <w:fldChar w:fldCharType="begin"/>
        </w:r>
        <w:r>
          <w:rPr>
            <w:noProof/>
          </w:rPr>
          <w:instrText xml:space="preserve"> PAGEREF _Toc17133803 \h </w:instrText>
        </w:r>
      </w:ins>
      <w:r>
        <w:rPr>
          <w:noProof/>
        </w:rPr>
      </w:r>
      <w:r>
        <w:rPr>
          <w:noProof/>
        </w:rPr>
        <w:fldChar w:fldCharType="separate"/>
      </w:r>
      <w:ins w:id="160" w:author="Ryan Lemos" w:date="2019-08-19T19:02:00Z">
        <w:r>
          <w:rPr>
            <w:noProof/>
          </w:rPr>
          <w:t>53</w:t>
        </w:r>
        <w:r>
          <w:rPr>
            <w:noProof/>
          </w:rPr>
          <w:fldChar w:fldCharType="end"/>
        </w:r>
      </w:ins>
    </w:p>
    <w:p w14:paraId="0EC19C46" w14:textId="43AE5872" w:rsidR="00753186" w:rsidRDefault="00753186">
      <w:pPr>
        <w:pStyle w:val="Sumrio4"/>
        <w:tabs>
          <w:tab w:val="left" w:pos="1200"/>
          <w:tab w:val="right" w:leader="dot" w:pos="9061"/>
        </w:tabs>
        <w:rPr>
          <w:ins w:id="161" w:author="Ryan Lemos" w:date="2019-08-19T19:02:00Z"/>
          <w:rFonts w:asciiTheme="minorHAnsi" w:eastAsiaTheme="minorEastAsia" w:hAnsiTheme="minorHAnsi" w:cstheme="minorBidi"/>
          <w:noProof/>
          <w:sz w:val="22"/>
          <w:szCs w:val="22"/>
          <w:lang w:eastAsia="pt-BR"/>
        </w:rPr>
      </w:pPr>
      <w:ins w:id="162" w:author="Ryan Lemos" w:date="2019-08-19T19:02:00Z">
        <w:r>
          <w:rPr>
            <w:noProof/>
          </w:rPr>
          <w:t>3.5.1.2</w:t>
        </w:r>
        <w:r>
          <w:rPr>
            <w:rFonts w:asciiTheme="minorHAnsi" w:eastAsiaTheme="minorEastAsia" w:hAnsiTheme="minorHAnsi" w:cstheme="minorBidi"/>
            <w:noProof/>
            <w:sz w:val="22"/>
            <w:szCs w:val="22"/>
            <w:lang w:eastAsia="pt-BR"/>
          </w:rPr>
          <w:tab/>
        </w:r>
        <w:r>
          <w:rPr>
            <w:noProof/>
          </w:rPr>
          <w:t>Administrador</w:t>
        </w:r>
        <w:r>
          <w:rPr>
            <w:noProof/>
          </w:rPr>
          <w:tab/>
        </w:r>
        <w:r>
          <w:rPr>
            <w:noProof/>
          </w:rPr>
          <w:fldChar w:fldCharType="begin"/>
        </w:r>
        <w:r>
          <w:rPr>
            <w:noProof/>
          </w:rPr>
          <w:instrText xml:space="preserve"> PAGEREF _Toc17133804 \h </w:instrText>
        </w:r>
      </w:ins>
      <w:r>
        <w:rPr>
          <w:noProof/>
        </w:rPr>
      </w:r>
      <w:r>
        <w:rPr>
          <w:noProof/>
        </w:rPr>
        <w:fldChar w:fldCharType="separate"/>
      </w:r>
      <w:ins w:id="163" w:author="Ryan Lemos" w:date="2019-08-19T19:02:00Z">
        <w:r>
          <w:rPr>
            <w:noProof/>
          </w:rPr>
          <w:t>58</w:t>
        </w:r>
        <w:r>
          <w:rPr>
            <w:noProof/>
          </w:rPr>
          <w:fldChar w:fldCharType="end"/>
        </w:r>
      </w:ins>
    </w:p>
    <w:p w14:paraId="3494CF6B" w14:textId="6C894702" w:rsidR="00753186" w:rsidRDefault="00753186">
      <w:pPr>
        <w:pStyle w:val="Sumrio4"/>
        <w:tabs>
          <w:tab w:val="left" w:pos="1200"/>
          <w:tab w:val="right" w:leader="dot" w:pos="9061"/>
        </w:tabs>
        <w:rPr>
          <w:ins w:id="164" w:author="Ryan Lemos" w:date="2019-08-19T19:02:00Z"/>
          <w:rFonts w:asciiTheme="minorHAnsi" w:eastAsiaTheme="minorEastAsia" w:hAnsiTheme="minorHAnsi" w:cstheme="minorBidi"/>
          <w:noProof/>
          <w:sz w:val="22"/>
          <w:szCs w:val="22"/>
          <w:lang w:eastAsia="pt-BR"/>
        </w:rPr>
      </w:pPr>
      <w:ins w:id="165" w:author="Ryan Lemos" w:date="2019-08-19T19:02:00Z">
        <w:r>
          <w:rPr>
            <w:noProof/>
          </w:rPr>
          <w:t>3.5.1.3</w:t>
        </w:r>
        <w:r>
          <w:rPr>
            <w:rFonts w:asciiTheme="minorHAnsi" w:eastAsiaTheme="minorEastAsia" w:hAnsiTheme="minorHAnsi" w:cstheme="minorBidi"/>
            <w:noProof/>
            <w:sz w:val="22"/>
            <w:szCs w:val="22"/>
            <w:lang w:eastAsia="pt-BR"/>
          </w:rPr>
          <w:tab/>
        </w:r>
        <w:r>
          <w:rPr>
            <w:noProof/>
          </w:rPr>
          <w:t>Professor</w:t>
        </w:r>
        <w:r>
          <w:rPr>
            <w:noProof/>
          </w:rPr>
          <w:tab/>
        </w:r>
        <w:r>
          <w:rPr>
            <w:noProof/>
          </w:rPr>
          <w:fldChar w:fldCharType="begin"/>
        </w:r>
        <w:r>
          <w:rPr>
            <w:noProof/>
          </w:rPr>
          <w:instrText xml:space="preserve"> PAGEREF _Toc17133805 \h </w:instrText>
        </w:r>
      </w:ins>
      <w:r>
        <w:rPr>
          <w:noProof/>
        </w:rPr>
      </w:r>
      <w:r>
        <w:rPr>
          <w:noProof/>
        </w:rPr>
        <w:fldChar w:fldCharType="separate"/>
      </w:r>
      <w:ins w:id="166" w:author="Ryan Lemos" w:date="2019-08-19T19:02:00Z">
        <w:r>
          <w:rPr>
            <w:noProof/>
          </w:rPr>
          <w:t>61</w:t>
        </w:r>
        <w:r>
          <w:rPr>
            <w:noProof/>
          </w:rPr>
          <w:fldChar w:fldCharType="end"/>
        </w:r>
      </w:ins>
    </w:p>
    <w:p w14:paraId="4BE6193B" w14:textId="7965371B" w:rsidR="00753186" w:rsidRDefault="00753186">
      <w:pPr>
        <w:pStyle w:val="Sumrio4"/>
        <w:tabs>
          <w:tab w:val="left" w:pos="1200"/>
          <w:tab w:val="right" w:leader="dot" w:pos="9061"/>
        </w:tabs>
        <w:rPr>
          <w:ins w:id="167" w:author="Ryan Lemos" w:date="2019-08-19T19:02:00Z"/>
          <w:rFonts w:asciiTheme="minorHAnsi" w:eastAsiaTheme="minorEastAsia" w:hAnsiTheme="minorHAnsi" w:cstheme="minorBidi"/>
          <w:noProof/>
          <w:sz w:val="22"/>
          <w:szCs w:val="22"/>
          <w:lang w:eastAsia="pt-BR"/>
        </w:rPr>
      </w:pPr>
      <w:ins w:id="168" w:author="Ryan Lemos" w:date="2019-08-19T19:02:00Z">
        <w:r>
          <w:rPr>
            <w:noProof/>
          </w:rPr>
          <w:t>3.5.1.4</w:t>
        </w:r>
        <w:r>
          <w:rPr>
            <w:rFonts w:asciiTheme="minorHAnsi" w:eastAsiaTheme="minorEastAsia" w:hAnsiTheme="minorHAnsi" w:cstheme="minorBidi"/>
            <w:noProof/>
            <w:sz w:val="22"/>
            <w:szCs w:val="22"/>
            <w:lang w:eastAsia="pt-BR"/>
          </w:rPr>
          <w:tab/>
        </w:r>
        <w:r>
          <w:rPr>
            <w:noProof/>
          </w:rPr>
          <w:t>Estórias dos alunos</w:t>
        </w:r>
        <w:r>
          <w:rPr>
            <w:noProof/>
          </w:rPr>
          <w:tab/>
        </w:r>
        <w:r>
          <w:rPr>
            <w:noProof/>
          </w:rPr>
          <w:fldChar w:fldCharType="begin"/>
        </w:r>
        <w:r>
          <w:rPr>
            <w:noProof/>
          </w:rPr>
          <w:instrText xml:space="preserve"> PAGEREF _Toc17133806 \h </w:instrText>
        </w:r>
      </w:ins>
      <w:r>
        <w:rPr>
          <w:noProof/>
        </w:rPr>
      </w:r>
      <w:r>
        <w:rPr>
          <w:noProof/>
        </w:rPr>
        <w:fldChar w:fldCharType="separate"/>
      </w:r>
      <w:ins w:id="169" w:author="Ryan Lemos" w:date="2019-08-19T19:02:00Z">
        <w:r>
          <w:rPr>
            <w:noProof/>
          </w:rPr>
          <w:t>71</w:t>
        </w:r>
        <w:r>
          <w:rPr>
            <w:noProof/>
          </w:rPr>
          <w:fldChar w:fldCharType="end"/>
        </w:r>
      </w:ins>
    </w:p>
    <w:p w14:paraId="5562D2B6" w14:textId="27DE5858" w:rsidR="00753186" w:rsidRDefault="00753186">
      <w:pPr>
        <w:pStyle w:val="Sumrio2"/>
        <w:tabs>
          <w:tab w:val="left" w:pos="1200"/>
          <w:tab w:val="right" w:leader="dot" w:pos="9061"/>
        </w:tabs>
        <w:rPr>
          <w:ins w:id="170" w:author="Ryan Lemos" w:date="2019-08-19T19:02:00Z"/>
          <w:rFonts w:asciiTheme="minorHAnsi" w:eastAsiaTheme="minorEastAsia" w:hAnsiTheme="minorHAnsi" w:cstheme="minorBidi"/>
          <w:caps w:val="0"/>
          <w:noProof/>
          <w:sz w:val="22"/>
          <w:szCs w:val="22"/>
          <w:lang w:eastAsia="pt-BR"/>
        </w:rPr>
      </w:pPr>
      <w:ins w:id="171" w:author="Ryan Lemos" w:date="2019-08-19T19:02:00Z">
        <w:r>
          <w:rPr>
            <w:noProof/>
          </w:rPr>
          <w:t>3.6</w:t>
        </w:r>
        <w:r>
          <w:rPr>
            <w:rFonts w:asciiTheme="minorHAnsi" w:eastAsiaTheme="minorEastAsia" w:hAnsiTheme="minorHAnsi" w:cstheme="minorBidi"/>
            <w:caps w:val="0"/>
            <w:noProof/>
            <w:sz w:val="22"/>
            <w:szCs w:val="22"/>
            <w:lang w:eastAsia="pt-BR"/>
          </w:rPr>
          <w:tab/>
        </w:r>
        <w:r>
          <w:rPr>
            <w:noProof/>
          </w:rPr>
          <w:t>Release 2 – Banco de questões</w:t>
        </w:r>
        <w:r>
          <w:rPr>
            <w:noProof/>
          </w:rPr>
          <w:tab/>
        </w:r>
        <w:r>
          <w:rPr>
            <w:noProof/>
          </w:rPr>
          <w:fldChar w:fldCharType="begin"/>
        </w:r>
        <w:r>
          <w:rPr>
            <w:noProof/>
          </w:rPr>
          <w:instrText xml:space="preserve"> PAGEREF _Toc17133807 \h </w:instrText>
        </w:r>
      </w:ins>
      <w:r>
        <w:rPr>
          <w:noProof/>
        </w:rPr>
      </w:r>
      <w:r>
        <w:rPr>
          <w:noProof/>
        </w:rPr>
        <w:fldChar w:fldCharType="separate"/>
      </w:r>
      <w:ins w:id="172" w:author="Ryan Lemos" w:date="2019-08-19T19:02:00Z">
        <w:r>
          <w:rPr>
            <w:noProof/>
          </w:rPr>
          <w:t>75</w:t>
        </w:r>
        <w:r>
          <w:rPr>
            <w:noProof/>
          </w:rPr>
          <w:fldChar w:fldCharType="end"/>
        </w:r>
      </w:ins>
    </w:p>
    <w:p w14:paraId="4B3A67A2" w14:textId="48E57E9E" w:rsidR="00753186" w:rsidRDefault="00753186">
      <w:pPr>
        <w:pStyle w:val="Sumrio3"/>
        <w:rPr>
          <w:ins w:id="173" w:author="Ryan Lemos" w:date="2019-08-19T19:02:00Z"/>
          <w:rFonts w:asciiTheme="minorHAnsi" w:eastAsiaTheme="minorEastAsia" w:hAnsiTheme="minorHAnsi" w:cstheme="minorBidi"/>
          <w:b w:val="0"/>
          <w:iCs w:val="0"/>
          <w:noProof/>
          <w:sz w:val="22"/>
          <w:szCs w:val="22"/>
          <w:lang w:eastAsia="pt-BR"/>
        </w:rPr>
      </w:pPr>
      <w:ins w:id="174" w:author="Ryan Lemos" w:date="2019-08-19T19:02:00Z">
        <w:r>
          <w:rPr>
            <w:noProof/>
          </w:rPr>
          <w:t>3.6.1</w:t>
        </w:r>
        <w:r>
          <w:rPr>
            <w:rFonts w:asciiTheme="minorHAnsi" w:eastAsiaTheme="minorEastAsia" w:hAnsiTheme="minorHAnsi" w:cstheme="minorBidi"/>
            <w:b w:val="0"/>
            <w:iCs w:val="0"/>
            <w:noProof/>
            <w:sz w:val="22"/>
            <w:szCs w:val="22"/>
            <w:lang w:eastAsia="pt-BR"/>
          </w:rPr>
          <w:tab/>
        </w:r>
        <w:r>
          <w:rPr>
            <w:noProof/>
          </w:rPr>
          <w:t>Sistema desenvolvido</w:t>
        </w:r>
        <w:r>
          <w:rPr>
            <w:noProof/>
          </w:rPr>
          <w:tab/>
        </w:r>
        <w:r>
          <w:rPr>
            <w:noProof/>
          </w:rPr>
          <w:fldChar w:fldCharType="begin"/>
        </w:r>
        <w:r>
          <w:rPr>
            <w:noProof/>
          </w:rPr>
          <w:instrText xml:space="preserve"> PAGEREF _Toc17133808 \h </w:instrText>
        </w:r>
      </w:ins>
      <w:r>
        <w:rPr>
          <w:noProof/>
        </w:rPr>
      </w:r>
      <w:r>
        <w:rPr>
          <w:noProof/>
        </w:rPr>
        <w:fldChar w:fldCharType="separate"/>
      </w:r>
      <w:ins w:id="175" w:author="Ryan Lemos" w:date="2019-08-19T19:02:00Z">
        <w:r>
          <w:rPr>
            <w:noProof/>
          </w:rPr>
          <w:t>75</w:t>
        </w:r>
        <w:r>
          <w:rPr>
            <w:noProof/>
          </w:rPr>
          <w:fldChar w:fldCharType="end"/>
        </w:r>
      </w:ins>
    </w:p>
    <w:p w14:paraId="1AA691B0" w14:textId="557CCFB5" w:rsidR="00753186" w:rsidRDefault="00753186">
      <w:pPr>
        <w:pStyle w:val="Sumrio4"/>
        <w:tabs>
          <w:tab w:val="left" w:pos="1200"/>
          <w:tab w:val="right" w:leader="dot" w:pos="9061"/>
        </w:tabs>
        <w:rPr>
          <w:ins w:id="176" w:author="Ryan Lemos" w:date="2019-08-19T19:02:00Z"/>
          <w:rFonts w:asciiTheme="minorHAnsi" w:eastAsiaTheme="minorEastAsia" w:hAnsiTheme="minorHAnsi" w:cstheme="minorBidi"/>
          <w:noProof/>
          <w:sz w:val="22"/>
          <w:szCs w:val="22"/>
          <w:lang w:eastAsia="pt-BR"/>
        </w:rPr>
      </w:pPr>
      <w:ins w:id="177" w:author="Ryan Lemos" w:date="2019-08-19T19:02:00Z">
        <w:r>
          <w:rPr>
            <w:noProof/>
          </w:rPr>
          <w:t>3.6.1.1</w:t>
        </w:r>
        <w:r>
          <w:rPr>
            <w:rFonts w:asciiTheme="minorHAnsi" w:eastAsiaTheme="minorEastAsia" w:hAnsiTheme="minorHAnsi" w:cstheme="minorBidi"/>
            <w:noProof/>
            <w:sz w:val="22"/>
            <w:szCs w:val="22"/>
            <w:lang w:eastAsia="pt-BR"/>
          </w:rPr>
          <w:tab/>
        </w:r>
        <w:r>
          <w:rPr>
            <w:noProof/>
          </w:rPr>
          <w:t>Professor</w:t>
        </w:r>
        <w:r>
          <w:rPr>
            <w:noProof/>
          </w:rPr>
          <w:tab/>
        </w:r>
        <w:r>
          <w:rPr>
            <w:noProof/>
          </w:rPr>
          <w:fldChar w:fldCharType="begin"/>
        </w:r>
        <w:r>
          <w:rPr>
            <w:noProof/>
          </w:rPr>
          <w:instrText xml:space="preserve"> PAGEREF _Toc17133809 \h </w:instrText>
        </w:r>
      </w:ins>
      <w:r>
        <w:rPr>
          <w:noProof/>
        </w:rPr>
      </w:r>
      <w:r>
        <w:rPr>
          <w:noProof/>
        </w:rPr>
        <w:fldChar w:fldCharType="separate"/>
      </w:r>
      <w:ins w:id="178" w:author="Ryan Lemos" w:date="2019-08-19T19:02:00Z">
        <w:r>
          <w:rPr>
            <w:noProof/>
          </w:rPr>
          <w:t>75</w:t>
        </w:r>
        <w:r>
          <w:rPr>
            <w:noProof/>
          </w:rPr>
          <w:fldChar w:fldCharType="end"/>
        </w:r>
      </w:ins>
    </w:p>
    <w:p w14:paraId="032FCCA1" w14:textId="2FEC93DC" w:rsidR="00753186" w:rsidRDefault="00753186">
      <w:pPr>
        <w:pStyle w:val="Sumrio4"/>
        <w:tabs>
          <w:tab w:val="left" w:pos="1200"/>
          <w:tab w:val="right" w:leader="dot" w:pos="9061"/>
        </w:tabs>
        <w:rPr>
          <w:ins w:id="179" w:author="Ryan Lemos" w:date="2019-08-19T19:02:00Z"/>
          <w:rFonts w:asciiTheme="minorHAnsi" w:eastAsiaTheme="minorEastAsia" w:hAnsiTheme="minorHAnsi" w:cstheme="minorBidi"/>
          <w:noProof/>
          <w:sz w:val="22"/>
          <w:szCs w:val="22"/>
          <w:lang w:eastAsia="pt-BR"/>
        </w:rPr>
      </w:pPr>
      <w:ins w:id="180" w:author="Ryan Lemos" w:date="2019-08-19T19:02:00Z">
        <w:r>
          <w:rPr>
            <w:noProof/>
          </w:rPr>
          <w:t>3.6.1.2</w:t>
        </w:r>
        <w:r>
          <w:rPr>
            <w:rFonts w:asciiTheme="minorHAnsi" w:eastAsiaTheme="minorEastAsia" w:hAnsiTheme="minorHAnsi" w:cstheme="minorBidi"/>
            <w:noProof/>
            <w:sz w:val="22"/>
            <w:szCs w:val="22"/>
            <w:lang w:eastAsia="pt-BR"/>
          </w:rPr>
          <w:tab/>
        </w:r>
        <w:r>
          <w:rPr>
            <w:noProof/>
          </w:rPr>
          <w:t>Aluno</w:t>
        </w:r>
        <w:r>
          <w:rPr>
            <w:noProof/>
          </w:rPr>
          <w:tab/>
        </w:r>
        <w:r>
          <w:rPr>
            <w:noProof/>
          </w:rPr>
          <w:fldChar w:fldCharType="begin"/>
        </w:r>
        <w:r>
          <w:rPr>
            <w:noProof/>
          </w:rPr>
          <w:instrText xml:space="preserve"> PAGEREF _Toc17133810 \h </w:instrText>
        </w:r>
      </w:ins>
      <w:r>
        <w:rPr>
          <w:noProof/>
        </w:rPr>
      </w:r>
      <w:r>
        <w:rPr>
          <w:noProof/>
        </w:rPr>
        <w:fldChar w:fldCharType="separate"/>
      </w:r>
      <w:ins w:id="181" w:author="Ryan Lemos" w:date="2019-08-19T19:02:00Z">
        <w:r>
          <w:rPr>
            <w:noProof/>
          </w:rPr>
          <w:t>89</w:t>
        </w:r>
        <w:r>
          <w:rPr>
            <w:noProof/>
          </w:rPr>
          <w:fldChar w:fldCharType="end"/>
        </w:r>
      </w:ins>
    </w:p>
    <w:p w14:paraId="5BC9FF19" w14:textId="285BF221" w:rsidR="00753186" w:rsidRDefault="00753186">
      <w:pPr>
        <w:pStyle w:val="Sumrio2"/>
        <w:tabs>
          <w:tab w:val="left" w:pos="1200"/>
          <w:tab w:val="right" w:leader="dot" w:pos="9061"/>
        </w:tabs>
        <w:rPr>
          <w:ins w:id="182" w:author="Ryan Lemos" w:date="2019-08-19T19:02:00Z"/>
          <w:rFonts w:asciiTheme="minorHAnsi" w:eastAsiaTheme="minorEastAsia" w:hAnsiTheme="minorHAnsi" w:cstheme="minorBidi"/>
          <w:caps w:val="0"/>
          <w:noProof/>
          <w:sz w:val="22"/>
          <w:szCs w:val="22"/>
          <w:lang w:eastAsia="pt-BR"/>
        </w:rPr>
      </w:pPr>
      <w:ins w:id="183" w:author="Ryan Lemos" w:date="2019-08-19T19:02:00Z">
        <w:r>
          <w:rPr>
            <w:noProof/>
          </w:rPr>
          <w:t>3.7</w:t>
        </w:r>
        <w:r>
          <w:rPr>
            <w:rFonts w:asciiTheme="minorHAnsi" w:eastAsiaTheme="minorEastAsia" w:hAnsiTheme="minorHAnsi" w:cstheme="minorBidi"/>
            <w:caps w:val="0"/>
            <w:noProof/>
            <w:sz w:val="22"/>
            <w:szCs w:val="22"/>
            <w:lang w:eastAsia="pt-BR"/>
          </w:rPr>
          <w:tab/>
        </w:r>
        <w:r>
          <w:rPr>
            <w:noProof/>
          </w:rPr>
          <w:t>Release 3 – Complementos</w:t>
        </w:r>
        <w:r>
          <w:rPr>
            <w:noProof/>
          </w:rPr>
          <w:tab/>
        </w:r>
        <w:r>
          <w:rPr>
            <w:noProof/>
          </w:rPr>
          <w:fldChar w:fldCharType="begin"/>
        </w:r>
        <w:r>
          <w:rPr>
            <w:noProof/>
          </w:rPr>
          <w:instrText xml:space="preserve"> PAGEREF _Toc17133811 \h </w:instrText>
        </w:r>
      </w:ins>
      <w:r>
        <w:rPr>
          <w:noProof/>
        </w:rPr>
      </w:r>
      <w:r>
        <w:rPr>
          <w:noProof/>
        </w:rPr>
        <w:fldChar w:fldCharType="separate"/>
      </w:r>
      <w:ins w:id="184" w:author="Ryan Lemos" w:date="2019-08-19T19:02:00Z">
        <w:r>
          <w:rPr>
            <w:noProof/>
          </w:rPr>
          <w:t>94</w:t>
        </w:r>
        <w:r>
          <w:rPr>
            <w:noProof/>
          </w:rPr>
          <w:fldChar w:fldCharType="end"/>
        </w:r>
      </w:ins>
    </w:p>
    <w:p w14:paraId="6F4C4E47" w14:textId="7B06990C" w:rsidR="00753186" w:rsidRDefault="00753186">
      <w:pPr>
        <w:pStyle w:val="Sumrio3"/>
        <w:rPr>
          <w:ins w:id="185" w:author="Ryan Lemos" w:date="2019-08-19T19:02:00Z"/>
          <w:rFonts w:asciiTheme="minorHAnsi" w:eastAsiaTheme="minorEastAsia" w:hAnsiTheme="minorHAnsi" w:cstheme="minorBidi"/>
          <w:b w:val="0"/>
          <w:iCs w:val="0"/>
          <w:noProof/>
          <w:sz w:val="22"/>
          <w:szCs w:val="22"/>
          <w:lang w:eastAsia="pt-BR"/>
        </w:rPr>
      </w:pPr>
      <w:ins w:id="186" w:author="Ryan Lemos" w:date="2019-08-19T19:02:00Z">
        <w:r>
          <w:rPr>
            <w:noProof/>
          </w:rPr>
          <w:t>3.7.1</w:t>
        </w:r>
        <w:r>
          <w:rPr>
            <w:rFonts w:asciiTheme="minorHAnsi" w:eastAsiaTheme="minorEastAsia" w:hAnsiTheme="minorHAnsi" w:cstheme="minorBidi"/>
            <w:b w:val="0"/>
            <w:iCs w:val="0"/>
            <w:noProof/>
            <w:sz w:val="22"/>
            <w:szCs w:val="22"/>
            <w:lang w:eastAsia="pt-BR"/>
          </w:rPr>
          <w:tab/>
        </w:r>
        <w:r>
          <w:rPr>
            <w:noProof/>
          </w:rPr>
          <w:t>Sistema desenvolvido</w:t>
        </w:r>
        <w:r>
          <w:rPr>
            <w:noProof/>
          </w:rPr>
          <w:tab/>
        </w:r>
        <w:r>
          <w:rPr>
            <w:noProof/>
          </w:rPr>
          <w:fldChar w:fldCharType="begin"/>
        </w:r>
        <w:r>
          <w:rPr>
            <w:noProof/>
          </w:rPr>
          <w:instrText xml:space="preserve"> PAGEREF _Toc17133812 \h </w:instrText>
        </w:r>
      </w:ins>
      <w:r>
        <w:rPr>
          <w:noProof/>
        </w:rPr>
      </w:r>
      <w:r>
        <w:rPr>
          <w:noProof/>
        </w:rPr>
        <w:fldChar w:fldCharType="separate"/>
      </w:r>
      <w:ins w:id="187" w:author="Ryan Lemos" w:date="2019-08-19T19:02:00Z">
        <w:r>
          <w:rPr>
            <w:noProof/>
          </w:rPr>
          <w:t>94</w:t>
        </w:r>
        <w:r>
          <w:rPr>
            <w:noProof/>
          </w:rPr>
          <w:fldChar w:fldCharType="end"/>
        </w:r>
      </w:ins>
    </w:p>
    <w:p w14:paraId="5D63F5B9" w14:textId="43FB696E" w:rsidR="00753186" w:rsidRDefault="00753186">
      <w:pPr>
        <w:pStyle w:val="Sumrio4"/>
        <w:tabs>
          <w:tab w:val="left" w:pos="1200"/>
          <w:tab w:val="right" w:leader="dot" w:pos="9061"/>
        </w:tabs>
        <w:rPr>
          <w:ins w:id="188" w:author="Ryan Lemos" w:date="2019-08-19T19:02:00Z"/>
          <w:rFonts w:asciiTheme="minorHAnsi" w:eastAsiaTheme="minorEastAsia" w:hAnsiTheme="minorHAnsi" w:cstheme="minorBidi"/>
          <w:noProof/>
          <w:sz w:val="22"/>
          <w:szCs w:val="22"/>
          <w:lang w:eastAsia="pt-BR"/>
        </w:rPr>
      </w:pPr>
      <w:ins w:id="189" w:author="Ryan Lemos" w:date="2019-08-19T19:02:00Z">
        <w:r>
          <w:rPr>
            <w:noProof/>
          </w:rPr>
          <w:t>3.7.1.1</w:t>
        </w:r>
        <w:r>
          <w:rPr>
            <w:rFonts w:asciiTheme="minorHAnsi" w:eastAsiaTheme="minorEastAsia" w:hAnsiTheme="minorHAnsi" w:cstheme="minorBidi"/>
            <w:noProof/>
            <w:sz w:val="22"/>
            <w:szCs w:val="22"/>
            <w:lang w:eastAsia="pt-BR"/>
          </w:rPr>
          <w:tab/>
        </w:r>
        <w:r>
          <w:rPr>
            <w:noProof/>
          </w:rPr>
          <w:t>Professor</w:t>
        </w:r>
        <w:r>
          <w:rPr>
            <w:noProof/>
          </w:rPr>
          <w:tab/>
        </w:r>
        <w:r>
          <w:rPr>
            <w:noProof/>
          </w:rPr>
          <w:fldChar w:fldCharType="begin"/>
        </w:r>
        <w:r>
          <w:rPr>
            <w:noProof/>
          </w:rPr>
          <w:instrText xml:space="preserve"> PAGEREF _Toc17133813 \h </w:instrText>
        </w:r>
      </w:ins>
      <w:r>
        <w:rPr>
          <w:noProof/>
        </w:rPr>
      </w:r>
      <w:r>
        <w:rPr>
          <w:noProof/>
        </w:rPr>
        <w:fldChar w:fldCharType="separate"/>
      </w:r>
      <w:ins w:id="190" w:author="Ryan Lemos" w:date="2019-08-19T19:02:00Z">
        <w:r>
          <w:rPr>
            <w:noProof/>
          </w:rPr>
          <w:t>95</w:t>
        </w:r>
        <w:r>
          <w:rPr>
            <w:noProof/>
          </w:rPr>
          <w:fldChar w:fldCharType="end"/>
        </w:r>
      </w:ins>
    </w:p>
    <w:p w14:paraId="5ED6A4D4" w14:textId="7C2898EE" w:rsidR="00753186" w:rsidRDefault="00753186">
      <w:pPr>
        <w:pStyle w:val="Sumrio4"/>
        <w:tabs>
          <w:tab w:val="left" w:pos="1200"/>
          <w:tab w:val="right" w:leader="dot" w:pos="9061"/>
        </w:tabs>
        <w:rPr>
          <w:ins w:id="191" w:author="Ryan Lemos" w:date="2019-08-19T19:02:00Z"/>
          <w:rFonts w:asciiTheme="minorHAnsi" w:eastAsiaTheme="minorEastAsia" w:hAnsiTheme="minorHAnsi" w:cstheme="minorBidi"/>
          <w:noProof/>
          <w:sz w:val="22"/>
          <w:szCs w:val="22"/>
          <w:lang w:eastAsia="pt-BR"/>
        </w:rPr>
      </w:pPr>
      <w:ins w:id="192" w:author="Ryan Lemos" w:date="2019-08-19T19:02:00Z">
        <w:r>
          <w:rPr>
            <w:noProof/>
          </w:rPr>
          <w:t>3.7.1.2</w:t>
        </w:r>
        <w:r>
          <w:rPr>
            <w:rFonts w:asciiTheme="minorHAnsi" w:eastAsiaTheme="minorEastAsia" w:hAnsiTheme="minorHAnsi" w:cstheme="minorBidi"/>
            <w:noProof/>
            <w:sz w:val="22"/>
            <w:szCs w:val="22"/>
            <w:lang w:eastAsia="pt-BR"/>
          </w:rPr>
          <w:tab/>
        </w:r>
        <w:r>
          <w:rPr>
            <w:noProof/>
          </w:rPr>
          <w:t>Aluno</w:t>
        </w:r>
        <w:r>
          <w:rPr>
            <w:noProof/>
          </w:rPr>
          <w:tab/>
        </w:r>
        <w:r>
          <w:rPr>
            <w:noProof/>
          </w:rPr>
          <w:fldChar w:fldCharType="begin"/>
        </w:r>
        <w:r>
          <w:rPr>
            <w:noProof/>
          </w:rPr>
          <w:instrText xml:space="preserve"> PAGEREF _Toc17133814 \h </w:instrText>
        </w:r>
      </w:ins>
      <w:r>
        <w:rPr>
          <w:noProof/>
        </w:rPr>
      </w:r>
      <w:r>
        <w:rPr>
          <w:noProof/>
        </w:rPr>
        <w:fldChar w:fldCharType="separate"/>
      </w:r>
      <w:ins w:id="193" w:author="Ryan Lemos" w:date="2019-08-19T19:02:00Z">
        <w:r>
          <w:rPr>
            <w:noProof/>
          </w:rPr>
          <w:t>95</w:t>
        </w:r>
        <w:r>
          <w:rPr>
            <w:noProof/>
          </w:rPr>
          <w:fldChar w:fldCharType="end"/>
        </w:r>
      </w:ins>
    </w:p>
    <w:p w14:paraId="6B7E450F" w14:textId="4F738181" w:rsidR="00753186" w:rsidRDefault="00753186">
      <w:pPr>
        <w:pStyle w:val="Sumrio2"/>
        <w:tabs>
          <w:tab w:val="left" w:pos="1200"/>
          <w:tab w:val="right" w:leader="dot" w:pos="9061"/>
        </w:tabs>
        <w:rPr>
          <w:ins w:id="194" w:author="Ryan Lemos" w:date="2019-08-19T19:02:00Z"/>
          <w:rFonts w:asciiTheme="minorHAnsi" w:eastAsiaTheme="minorEastAsia" w:hAnsiTheme="minorHAnsi" w:cstheme="minorBidi"/>
          <w:caps w:val="0"/>
          <w:noProof/>
          <w:sz w:val="22"/>
          <w:szCs w:val="22"/>
          <w:lang w:eastAsia="pt-BR"/>
        </w:rPr>
      </w:pPr>
      <w:ins w:id="195" w:author="Ryan Lemos" w:date="2019-08-19T19:02:00Z">
        <w:r>
          <w:rPr>
            <w:noProof/>
          </w:rPr>
          <w:t>3.8</w:t>
        </w:r>
        <w:r>
          <w:rPr>
            <w:rFonts w:asciiTheme="minorHAnsi" w:eastAsiaTheme="minorEastAsia" w:hAnsiTheme="minorHAnsi" w:cstheme="minorBidi"/>
            <w:caps w:val="0"/>
            <w:noProof/>
            <w:sz w:val="22"/>
            <w:szCs w:val="22"/>
            <w:lang w:eastAsia="pt-BR"/>
          </w:rPr>
          <w:tab/>
        </w:r>
        <w:r>
          <w:rPr>
            <w:noProof/>
          </w:rPr>
          <w:t>Testes</w:t>
        </w:r>
        <w:r>
          <w:rPr>
            <w:noProof/>
          </w:rPr>
          <w:tab/>
        </w:r>
        <w:r>
          <w:rPr>
            <w:noProof/>
          </w:rPr>
          <w:fldChar w:fldCharType="begin"/>
        </w:r>
        <w:r>
          <w:rPr>
            <w:noProof/>
          </w:rPr>
          <w:instrText xml:space="preserve"> PAGEREF _Toc17133815 \h </w:instrText>
        </w:r>
      </w:ins>
      <w:r>
        <w:rPr>
          <w:noProof/>
        </w:rPr>
      </w:r>
      <w:r>
        <w:rPr>
          <w:noProof/>
        </w:rPr>
        <w:fldChar w:fldCharType="separate"/>
      </w:r>
      <w:ins w:id="196" w:author="Ryan Lemos" w:date="2019-08-19T19:02:00Z">
        <w:r>
          <w:rPr>
            <w:noProof/>
          </w:rPr>
          <w:t>97</w:t>
        </w:r>
        <w:r>
          <w:rPr>
            <w:noProof/>
          </w:rPr>
          <w:fldChar w:fldCharType="end"/>
        </w:r>
      </w:ins>
    </w:p>
    <w:p w14:paraId="662C4DCD" w14:textId="7D8F054A" w:rsidR="00753186" w:rsidRDefault="00753186">
      <w:pPr>
        <w:pStyle w:val="Sumrio1"/>
        <w:tabs>
          <w:tab w:val="left" w:pos="1200"/>
          <w:tab w:val="right" w:leader="dot" w:pos="9061"/>
        </w:tabs>
        <w:rPr>
          <w:ins w:id="197" w:author="Ryan Lemos" w:date="2019-08-19T19:02:00Z"/>
          <w:rFonts w:asciiTheme="minorHAnsi" w:eastAsiaTheme="minorEastAsia" w:hAnsiTheme="minorHAnsi" w:cstheme="minorBidi"/>
          <w:b w:val="0"/>
          <w:bCs w:val="0"/>
          <w:caps w:val="0"/>
          <w:noProof/>
          <w:sz w:val="22"/>
          <w:szCs w:val="22"/>
          <w:lang w:eastAsia="pt-BR"/>
        </w:rPr>
      </w:pPr>
      <w:ins w:id="198" w:author="Ryan Lemos" w:date="2019-08-19T19:02:00Z">
        <w:r w:rsidRPr="00753186">
          <w:rPr>
            <w:noProof/>
            <w:rPrChange w:id="199" w:author="Ryan Lemos" w:date="2019-08-19T19:03:00Z">
              <w:rPr>
                <w:noProof/>
                <w:lang w:val="en-US"/>
              </w:rPr>
            </w:rPrChange>
          </w:rPr>
          <w:t>4</w:t>
        </w:r>
        <w:r>
          <w:rPr>
            <w:rFonts w:asciiTheme="minorHAnsi" w:eastAsiaTheme="minorEastAsia" w:hAnsiTheme="minorHAnsi" w:cstheme="minorBidi"/>
            <w:b w:val="0"/>
            <w:bCs w:val="0"/>
            <w:caps w:val="0"/>
            <w:noProof/>
            <w:sz w:val="22"/>
            <w:szCs w:val="22"/>
            <w:lang w:eastAsia="pt-BR"/>
          </w:rPr>
          <w:tab/>
        </w:r>
        <w:r w:rsidRPr="00753186">
          <w:rPr>
            <w:noProof/>
            <w:rPrChange w:id="200" w:author="Ryan Lemos" w:date="2019-08-19T19:03:00Z">
              <w:rPr>
                <w:noProof/>
                <w:lang w:val="en-US"/>
              </w:rPr>
            </w:rPrChange>
          </w:rPr>
          <w:t>Utilização</w:t>
        </w:r>
        <w:r>
          <w:rPr>
            <w:noProof/>
          </w:rPr>
          <w:tab/>
        </w:r>
        <w:r>
          <w:rPr>
            <w:noProof/>
          </w:rPr>
          <w:fldChar w:fldCharType="begin"/>
        </w:r>
        <w:r>
          <w:rPr>
            <w:noProof/>
          </w:rPr>
          <w:instrText xml:space="preserve"> PAGEREF _Toc17133816 \h </w:instrText>
        </w:r>
      </w:ins>
      <w:r>
        <w:rPr>
          <w:noProof/>
        </w:rPr>
      </w:r>
      <w:r>
        <w:rPr>
          <w:noProof/>
        </w:rPr>
        <w:fldChar w:fldCharType="separate"/>
      </w:r>
      <w:ins w:id="201" w:author="Ryan Lemos" w:date="2019-08-19T19:02:00Z">
        <w:r>
          <w:rPr>
            <w:noProof/>
          </w:rPr>
          <w:t>99</w:t>
        </w:r>
        <w:r>
          <w:rPr>
            <w:noProof/>
          </w:rPr>
          <w:fldChar w:fldCharType="end"/>
        </w:r>
      </w:ins>
    </w:p>
    <w:p w14:paraId="4CB1AD54" w14:textId="41596363" w:rsidR="00753186" w:rsidRDefault="00753186">
      <w:pPr>
        <w:pStyle w:val="Sumrio1"/>
        <w:tabs>
          <w:tab w:val="left" w:pos="1200"/>
          <w:tab w:val="right" w:leader="dot" w:pos="9061"/>
        </w:tabs>
        <w:rPr>
          <w:ins w:id="202" w:author="Ryan Lemos" w:date="2019-08-19T19:02:00Z"/>
          <w:rFonts w:asciiTheme="minorHAnsi" w:eastAsiaTheme="minorEastAsia" w:hAnsiTheme="minorHAnsi" w:cstheme="minorBidi"/>
          <w:b w:val="0"/>
          <w:bCs w:val="0"/>
          <w:caps w:val="0"/>
          <w:noProof/>
          <w:sz w:val="22"/>
          <w:szCs w:val="22"/>
          <w:lang w:eastAsia="pt-BR"/>
        </w:rPr>
      </w:pPr>
      <w:ins w:id="203" w:author="Ryan Lemos" w:date="2019-08-19T19:02:00Z">
        <w:r w:rsidRPr="00753186">
          <w:rPr>
            <w:noProof/>
            <w:rPrChange w:id="204" w:author="Ryan Lemos" w:date="2019-08-19T19:03:00Z">
              <w:rPr>
                <w:noProof/>
                <w:lang w:val="en-US"/>
              </w:rPr>
            </w:rPrChange>
          </w:rPr>
          <w:t>5</w:t>
        </w:r>
        <w:r>
          <w:rPr>
            <w:rFonts w:asciiTheme="minorHAnsi" w:eastAsiaTheme="minorEastAsia" w:hAnsiTheme="minorHAnsi" w:cstheme="minorBidi"/>
            <w:b w:val="0"/>
            <w:bCs w:val="0"/>
            <w:caps w:val="0"/>
            <w:noProof/>
            <w:sz w:val="22"/>
            <w:szCs w:val="22"/>
            <w:lang w:eastAsia="pt-BR"/>
          </w:rPr>
          <w:tab/>
        </w:r>
        <w:r w:rsidRPr="00753186">
          <w:rPr>
            <w:noProof/>
            <w:rPrChange w:id="205" w:author="Ryan Lemos" w:date="2019-08-19T19:03:00Z">
              <w:rPr>
                <w:noProof/>
                <w:lang w:val="en-US"/>
              </w:rPr>
            </w:rPrChange>
          </w:rPr>
          <w:t>Considerações finais</w:t>
        </w:r>
        <w:r>
          <w:rPr>
            <w:noProof/>
          </w:rPr>
          <w:tab/>
        </w:r>
        <w:r>
          <w:rPr>
            <w:noProof/>
          </w:rPr>
          <w:fldChar w:fldCharType="begin"/>
        </w:r>
        <w:r>
          <w:rPr>
            <w:noProof/>
          </w:rPr>
          <w:instrText xml:space="preserve"> PAGEREF _Toc17133817 \h </w:instrText>
        </w:r>
      </w:ins>
      <w:r>
        <w:rPr>
          <w:noProof/>
        </w:rPr>
      </w:r>
      <w:r>
        <w:rPr>
          <w:noProof/>
        </w:rPr>
        <w:fldChar w:fldCharType="separate"/>
      </w:r>
      <w:ins w:id="206" w:author="Ryan Lemos" w:date="2019-08-19T19:02:00Z">
        <w:r>
          <w:rPr>
            <w:noProof/>
          </w:rPr>
          <w:t>99</w:t>
        </w:r>
        <w:r>
          <w:rPr>
            <w:noProof/>
          </w:rPr>
          <w:fldChar w:fldCharType="end"/>
        </w:r>
      </w:ins>
    </w:p>
    <w:p w14:paraId="57535305" w14:textId="4C3BFC6B" w:rsidR="00753186" w:rsidRDefault="00753186">
      <w:pPr>
        <w:pStyle w:val="Sumrio2"/>
        <w:tabs>
          <w:tab w:val="left" w:pos="1200"/>
          <w:tab w:val="right" w:leader="dot" w:pos="9061"/>
        </w:tabs>
        <w:rPr>
          <w:ins w:id="207" w:author="Ryan Lemos" w:date="2019-08-19T19:02:00Z"/>
          <w:rFonts w:asciiTheme="minorHAnsi" w:eastAsiaTheme="minorEastAsia" w:hAnsiTheme="minorHAnsi" w:cstheme="minorBidi"/>
          <w:caps w:val="0"/>
          <w:noProof/>
          <w:sz w:val="22"/>
          <w:szCs w:val="22"/>
          <w:lang w:eastAsia="pt-BR"/>
        </w:rPr>
      </w:pPr>
      <w:ins w:id="208" w:author="Ryan Lemos" w:date="2019-08-19T19:02:00Z">
        <w:r w:rsidRPr="00753186">
          <w:rPr>
            <w:noProof/>
            <w:rPrChange w:id="209" w:author="Ryan Lemos" w:date="2019-08-19T19:03:00Z">
              <w:rPr>
                <w:noProof/>
                <w:lang w:val="en-US"/>
              </w:rPr>
            </w:rPrChange>
          </w:rPr>
          <w:t>5.1</w:t>
        </w:r>
        <w:r>
          <w:rPr>
            <w:rFonts w:asciiTheme="minorHAnsi" w:eastAsiaTheme="minorEastAsia" w:hAnsiTheme="minorHAnsi" w:cstheme="minorBidi"/>
            <w:caps w:val="0"/>
            <w:noProof/>
            <w:sz w:val="22"/>
            <w:szCs w:val="22"/>
            <w:lang w:eastAsia="pt-BR"/>
          </w:rPr>
          <w:tab/>
        </w:r>
        <w:r w:rsidRPr="00753186">
          <w:rPr>
            <w:noProof/>
            <w:rPrChange w:id="210" w:author="Ryan Lemos" w:date="2019-08-19T19:03:00Z">
              <w:rPr>
                <w:noProof/>
                <w:lang w:val="en-US"/>
              </w:rPr>
            </w:rPrChange>
          </w:rPr>
          <w:t>Trabalhos futuros</w:t>
        </w:r>
        <w:r>
          <w:rPr>
            <w:noProof/>
          </w:rPr>
          <w:tab/>
        </w:r>
        <w:r>
          <w:rPr>
            <w:noProof/>
          </w:rPr>
          <w:fldChar w:fldCharType="begin"/>
        </w:r>
        <w:r>
          <w:rPr>
            <w:noProof/>
          </w:rPr>
          <w:instrText xml:space="preserve"> PAGEREF _Toc17133818 \h </w:instrText>
        </w:r>
      </w:ins>
      <w:r>
        <w:rPr>
          <w:noProof/>
        </w:rPr>
      </w:r>
      <w:r>
        <w:rPr>
          <w:noProof/>
        </w:rPr>
        <w:fldChar w:fldCharType="separate"/>
      </w:r>
      <w:ins w:id="211" w:author="Ryan Lemos" w:date="2019-08-19T19:02:00Z">
        <w:r>
          <w:rPr>
            <w:noProof/>
          </w:rPr>
          <w:t>99</w:t>
        </w:r>
        <w:r>
          <w:rPr>
            <w:noProof/>
          </w:rPr>
          <w:fldChar w:fldCharType="end"/>
        </w:r>
      </w:ins>
    </w:p>
    <w:p w14:paraId="32A4C90C" w14:textId="4A01FBCC" w:rsidR="00753186" w:rsidRDefault="00753186">
      <w:pPr>
        <w:pStyle w:val="Sumrio1"/>
        <w:tabs>
          <w:tab w:val="right" w:leader="dot" w:pos="9061"/>
        </w:tabs>
        <w:rPr>
          <w:ins w:id="212" w:author="Ryan Lemos" w:date="2019-08-19T19:02:00Z"/>
          <w:rFonts w:asciiTheme="minorHAnsi" w:eastAsiaTheme="minorEastAsia" w:hAnsiTheme="minorHAnsi" w:cstheme="minorBidi"/>
          <w:b w:val="0"/>
          <w:bCs w:val="0"/>
          <w:caps w:val="0"/>
          <w:noProof/>
          <w:sz w:val="22"/>
          <w:szCs w:val="22"/>
          <w:lang w:eastAsia="pt-BR"/>
        </w:rPr>
      </w:pPr>
      <w:ins w:id="213" w:author="Ryan Lemos" w:date="2019-08-19T19:02:00Z">
        <w:r>
          <w:rPr>
            <w:noProof/>
          </w:rPr>
          <w:t>Referências</w:t>
        </w:r>
        <w:r>
          <w:rPr>
            <w:noProof/>
          </w:rPr>
          <w:tab/>
        </w:r>
        <w:r>
          <w:rPr>
            <w:noProof/>
          </w:rPr>
          <w:fldChar w:fldCharType="begin"/>
        </w:r>
        <w:r>
          <w:rPr>
            <w:noProof/>
          </w:rPr>
          <w:instrText xml:space="preserve"> PAGEREF _Toc17133819 \h </w:instrText>
        </w:r>
      </w:ins>
      <w:r>
        <w:rPr>
          <w:noProof/>
        </w:rPr>
      </w:r>
      <w:r>
        <w:rPr>
          <w:noProof/>
        </w:rPr>
        <w:fldChar w:fldCharType="separate"/>
      </w:r>
      <w:ins w:id="214" w:author="Ryan Lemos" w:date="2019-08-19T19:02:00Z">
        <w:r>
          <w:rPr>
            <w:noProof/>
          </w:rPr>
          <w:t>100</w:t>
        </w:r>
        <w:r>
          <w:rPr>
            <w:noProof/>
          </w:rPr>
          <w:fldChar w:fldCharType="end"/>
        </w:r>
      </w:ins>
    </w:p>
    <w:p w14:paraId="76C1B037" w14:textId="6E31A3B0" w:rsidR="00753186" w:rsidRDefault="00753186">
      <w:pPr>
        <w:pStyle w:val="Sumrio1"/>
        <w:tabs>
          <w:tab w:val="right" w:leader="dot" w:pos="9061"/>
        </w:tabs>
        <w:rPr>
          <w:ins w:id="215" w:author="Ryan Lemos" w:date="2019-08-19T19:02:00Z"/>
          <w:rFonts w:asciiTheme="minorHAnsi" w:eastAsiaTheme="minorEastAsia" w:hAnsiTheme="minorHAnsi" w:cstheme="minorBidi"/>
          <w:b w:val="0"/>
          <w:bCs w:val="0"/>
          <w:caps w:val="0"/>
          <w:noProof/>
          <w:sz w:val="22"/>
          <w:szCs w:val="22"/>
          <w:lang w:eastAsia="pt-BR"/>
        </w:rPr>
      </w:pPr>
      <w:ins w:id="216" w:author="Ryan Lemos" w:date="2019-08-19T19:02:00Z">
        <w:r>
          <w:rPr>
            <w:noProof/>
          </w:rPr>
          <w:t>Apendice A - carta de pedido de permissão para uso de informações da escola International language center</w:t>
        </w:r>
        <w:r>
          <w:rPr>
            <w:noProof/>
          </w:rPr>
          <w:tab/>
        </w:r>
        <w:r>
          <w:rPr>
            <w:noProof/>
          </w:rPr>
          <w:fldChar w:fldCharType="begin"/>
        </w:r>
        <w:r>
          <w:rPr>
            <w:noProof/>
          </w:rPr>
          <w:instrText xml:space="preserve"> PAGEREF _Toc17133820 \h </w:instrText>
        </w:r>
      </w:ins>
      <w:r>
        <w:rPr>
          <w:noProof/>
        </w:rPr>
      </w:r>
      <w:r>
        <w:rPr>
          <w:noProof/>
        </w:rPr>
        <w:fldChar w:fldCharType="separate"/>
      </w:r>
      <w:ins w:id="217" w:author="Ryan Lemos" w:date="2019-08-19T19:02:00Z">
        <w:r>
          <w:rPr>
            <w:noProof/>
          </w:rPr>
          <w:t>103</w:t>
        </w:r>
        <w:r>
          <w:rPr>
            <w:noProof/>
          </w:rPr>
          <w:fldChar w:fldCharType="end"/>
        </w:r>
      </w:ins>
    </w:p>
    <w:p w14:paraId="27A51221" w14:textId="270AC0ED" w:rsidR="00085AE7" w:rsidDel="00753186" w:rsidRDefault="00085AE7">
      <w:pPr>
        <w:pStyle w:val="Sumrio1"/>
        <w:tabs>
          <w:tab w:val="left" w:pos="1200"/>
          <w:tab w:val="right" w:leader="dot" w:pos="9061"/>
        </w:tabs>
        <w:rPr>
          <w:del w:id="218" w:author="Ryan Lemos" w:date="2019-08-19T19:02:00Z"/>
          <w:rFonts w:asciiTheme="minorHAnsi" w:eastAsiaTheme="minorEastAsia" w:hAnsiTheme="minorHAnsi" w:cstheme="minorBidi"/>
          <w:b w:val="0"/>
          <w:bCs w:val="0"/>
          <w:caps w:val="0"/>
          <w:noProof/>
          <w:sz w:val="22"/>
          <w:szCs w:val="22"/>
          <w:lang w:eastAsia="pt-BR"/>
        </w:rPr>
      </w:pPr>
      <w:del w:id="219" w:author="Ryan Lemos" w:date="2019-08-19T19:02:00Z">
        <w:r w:rsidDel="00753186">
          <w:rPr>
            <w:noProof/>
          </w:rPr>
          <w:delText>1</w:delText>
        </w:r>
        <w:r w:rsidDel="00753186">
          <w:rPr>
            <w:rFonts w:asciiTheme="minorHAnsi" w:eastAsiaTheme="minorEastAsia" w:hAnsiTheme="minorHAnsi" w:cstheme="minorBidi"/>
            <w:b w:val="0"/>
            <w:bCs w:val="0"/>
            <w:caps w:val="0"/>
            <w:noProof/>
            <w:sz w:val="22"/>
            <w:szCs w:val="22"/>
            <w:lang w:eastAsia="pt-BR"/>
          </w:rPr>
          <w:tab/>
        </w:r>
        <w:r w:rsidDel="00753186">
          <w:rPr>
            <w:noProof/>
          </w:rPr>
          <w:delText>INTRODUÇÃO</w:delText>
        </w:r>
        <w:r w:rsidDel="00753186">
          <w:rPr>
            <w:noProof/>
          </w:rPr>
          <w:tab/>
          <w:delText>12</w:delText>
        </w:r>
      </w:del>
    </w:p>
    <w:p w14:paraId="02B53C95" w14:textId="015E970C" w:rsidR="00085AE7" w:rsidDel="00753186" w:rsidRDefault="00085AE7">
      <w:pPr>
        <w:pStyle w:val="Sumrio1"/>
        <w:tabs>
          <w:tab w:val="left" w:pos="1200"/>
          <w:tab w:val="right" w:leader="dot" w:pos="9061"/>
        </w:tabs>
        <w:rPr>
          <w:del w:id="220" w:author="Ryan Lemos" w:date="2019-08-19T19:02:00Z"/>
          <w:rFonts w:asciiTheme="minorHAnsi" w:eastAsiaTheme="minorEastAsia" w:hAnsiTheme="minorHAnsi" w:cstheme="minorBidi"/>
          <w:b w:val="0"/>
          <w:bCs w:val="0"/>
          <w:caps w:val="0"/>
          <w:noProof/>
          <w:sz w:val="22"/>
          <w:szCs w:val="22"/>
          <w:lang w:eastAsia="pt-BR"/>
        </w:rPr>
      </w:pPr>
      <w:del w:id="221" w:author="Ryan Lemos" w:date="2019-08-19T19:02:00Z">
        <w:r w:rsidDel="00753186">
          <w:rPr>
            <w:noProof/>
          </w:rPr>
          <w:delText>2</w:delText>
        </w:r>
        <w:r w:rsidDel="00753186">
          <w:rPr>
            <w:rFonts w:asciiTheme="minorHAnsi" w:eastAsiaTheme="minorEastAsia" w:hAnsiTheme="minorHAnsi" w:cstheme="minorBidi"/>
            <w:b w:val="0"/>
            <w:bCs w:val="0"/>
            <w:caps w:val="0"/>
            <w:noProof/>
            <w:sz w:val="22"/>
            <w:szCs w:val="22"/>
            <w:lang w:eastAsia="pt-BR"/>
          </w:rPr>
          <w:tab/>
        </w:r>
        <w:r w:rsidDel="00753186">
          <w:rPr>
            <w:noProof/>
          </w:rPr>
          <w:delText>Referencial teórico</w:delText>
        </w:r>
        <w:r w:rsidDel="00753186">
          <w:rPr>
            <w:noProof/>
          </w:rPr>
          <w:tab/>
          <w:delText>14</w:delText>
        </w:r>
      </w:del>
    </w:p>
    <w:p w14:paraId="7DE1C344" w14:textId="14A6EACF" w:rsidR="00085AE7" w:rsidDel="00753186" w:rsidRDefault="00085AE7">
      <w:pPr>
        <w:pStyle w:val="Sumrio2"/>
        <w:tabs>
          <w:tab w:val="left" w:pos="1200"/>
          <w:tab w:val="right" w:leader="dot" w:pos="9061"/>
        </w:tabs>
        <w:rPr>
          <w:del w:id="222" w:author="Ryan Lemos" w:date="2019-08-19T19:02:00Z"/>
          <w:rFonts w:asciiTheme="minorHAnsi" w:eastAsiaTheme="minorEastAsia" w:hAnsiTheme="minorHAnsi" w:cstheme="minorBidi"/>
          <w:caps w:val="0"/>
          <w:noProof/>
          <w:sz w:val="22"/>
          <w:szCs w:val="22"/>
          <w:lang w:eastAsia="pt-BR"/>
        </w:rPr>
      </w:pPr>
      <w:del w:id="223" w:author="Ryan Lemos" w:date="2019-08-19T19:02:00Z">
        <w:r w:rsidDel="00753186">
          <w:rPr>
            <w:noProof/>
          </w:rPr>
          <w:delText>2.1</w:delText>
        </w:r>
        <w:r w:rsidDel="00753186">
          <w:rPr>
            <w:rFonts w:asciiTheme="minorHAnsi" w:eastAsiaTheme="minorEastAsia" w:hAnsiTheme="minorHAnsi" w:cstheme="minorBidi"/>
            <w:caps w:val="0"/>
            <w:noProof/>
            <w:sz w:val="22"/>
            <w:szCs w:val="22"/>
            <w:lang w:eastAsia="pt-BR"/>
          </w:rPr>
          <w:tab/>
        </w:r>
        <w:r w:rsidDel="00753186">
          <w:rPr>
            <w:noProof/>
          </w:rPr>
          <w:delText>Educação a distância – ambiente virtual</w:delText>
        </w:r>
        <w:r w:rsidDel="00753186">
          <w:rPr>
            <w:noProof/>
          </w:rPr>
          <w:tab/>
          <w:delText>14</w:delText>
        </w:r>
      </w:del>
    </w:p>
    <w:p w14:paraId="590D0F2D" w14:textId="35145011" w:rsidR="00085AE7" w:rsidDel="00753186" w:rsidRDefault="00085AE7">
      <w:pPr>
        <w:pStyle w:val="Sumrio3"/>
        <w:rPr>
          <w:del w:id="224" w:author="Ryan Lemos" w:date="2019-08-19T19:02:00Z"/>
          <w:rFonts w:asciiTheme="minorHAnsi" w:eastAsiaTheme="minorEastAsia" w:hAnsiTheme="minorHAnsi" w:cstheme="minorBidi"/>
          <w:b w:val="0"/>
          <w:iCs w:val="0"/>
          <w:noProof/>
          <w:sz w:val="22"/>
          <w:szCs w:val="22"/>
          <w:lang w:eastAsia="pt-BR"/>
        </w:rPr>
      </w:pPr>
      <w:del w:id="225" w:author="Ryan Lemos" w:date="2019-08-19T19:02:00Z">
        <w:r w:rsidDel="00753186">
          <w:rPr>
            <w:noProof/>
          </w:rPr>
          <w:delText>2.1.1</w:delText>
        </w:r>
        <w:r w:rsidDel="00753186">
          <w:rPr>
            <w:rFonts w:asciiTheme="minorHAnsi" w:eastAsiaTheme="minorEastAsia" w:hAnsiTheme="minorHAnsi" w:cstheme="minorBidi"/>
            <w:b w:val="0"/>
            <w:iCs w:val="0"/>
            <w:noProof/>
            <w:sz w:val="22"/>
            <w:szCs w:val="22"/>
            <w:lang w:eastAsia="pt-BR"/>
          </w:rPr>
          <w:tab/>
        </w:r>
        <w:r w:rsidDel="00753186">
          <w:rPr>
            <w:noProof/>
          </w:rPr>
          <w:delText>Metodologias/sistemas de apoio de ensino de idiomas</w:delText>
        </w:r>
        <w:r w:rsidDel="00753186">
          <w:rPr>
            <w:noProof/>
          </w:rPr>
          <w:tab/>
          <w:delText>14</w:delText>
        </w:r>
      </w:del>
    </w:p>
    <w:p w14:paraId="650C0B7C" w14:textId="77F303E0" w:rsidR="00085AE7" w:rsidDel="00753186" w:rsidRDefault="00085AE7">
      <w:pPr>
        <w:pStyle w:val="Sumrio2"/>
        <w:tabs>
          <w:tab w:val="left" w:pos="1200"/>
          <w:tab w:val="right" w:leader="dot" w:pos="9061"/>
        </w:tabs>
        <w:rPr>
          <w:del w:id="226" w:author="Ryan Lemos" w:date="2019-08-19T19:02:00Z"/>
          <w:rFonts w:asciiTheme="minorHAnsi" w:eastAsiaTheme="minorEastAsia" w:hAnsiTheme="minorHAnsi" w:cstheme="minorBidi"/>
          <w:caps w:val="0"/>
          <w:noProof/>
          <w:sz w:val="22"/>
          <w:szCs w:val="22"/>
          <w:lang w:eastAsia="pt-BR"/>
        </w:rPr>
      </w:pPr>
      <w:del w:id="227" w:author="Ryan Lemos" w:date="2019-08-19T19:02:00Z">
        <w:r w:rsidDel="00753186">
          <w:rPr>
            <w:noProof/>
          </w:rPr>
          <w:delText>2.2</w:delText>
        </w:r>
        <w:r w:rsidDel="00753186">
          <w:rPr>
            <w:rFonts w:asciiTheme="minorHAnsi" w:eastAsiaTheme="minorEastAsia" w:hAnsiTheme="minorHAnsi" w:cstheme="minorBidi"/>
            <w:caps w:val="0"/>
            <w:noProof/>
            <w:sz w:val="22"/>
            <w:szCs w:val="22"/>
            <w:lang w:eastAsia="pt-BR"/>
          </w:rPr>
          <w:tab/>
        </w:r>
        <w:r w:rsidDel="00753186">
          <w:rPr>
            <w:noProof/>
          </w:rPr>
          <w:delText>Desenvolvimento e tecnologias de sistemas Web</w:delText>
        </w:r>
        <w:r w:rsidDel="00753186">
          <w:rPr>
            <w:noProof/>
          </w:rPr>
          <w:tab/>
          <w:delText>17</w:delText>
        </w:r>
      </w:del>
    </w:p>
    <w:p w14:paraId="1A218198" w14:textId="05C3DC80" w:rsidR="00085AE7" w:rsidDel="00753186" w:rsidRDefault="00085AE7">
      <w:pPr>
        <w:pStyle w:val="Sumrio3"/>
        <w:rPr>
          <w:del w:id="228" w:author="Ryan Lemos" w:date="2019-08-19T19:02:00Z"/>
          <w:rFonts w:asciiTheme="minorHAnsi" w:eastAsiaTheme="minorEastAsia" w:hAnsiTheme="minorHAnsi" w:cstheme="minorBidi"/>
          <w:b w:val="0"/>
          <w:iCs w:val="0"/>
          <w:noProof/>
          <w:sz w:val="22"/>
          <w:szCs w:val="22"/>
          <w:lang w:eastAsia="pt-BR"/>
        </w:rPr>
      </w:pPr>
      <w:del w:id="229" w:author="Ryan Lemos" w:date="2019-08-19T19:02:00Z">
        <w:r w:rsidDel="00753186">
          <w:rPr>
            <w:noProof/>
          </w:rPr>
          <w:delText>2.2.1</w:delText>
        </w:r>
        <w:r w:rsidDel="00753186">
          <w:rPr>
            <w:rFonts w:asciiTheme="minorHAnsi" w:eastAsiaTheme="minorEastAsia" w:hAnsiTheme="minorHAnsi" w:cstheme="minorBidi"/>
            <w:b w:val="0"/>
            <w:iCs w:val="0"/>
            <w:noProof/>
            <w:sz w:val="22"/>
            <w:szCs w:val="22"/>
            <w:lang w:eastAsia="pt-BR"/>
          </w:rPr>
          <w:tab/>
        </w:r>
        <w:r w:rsidDel="00753186">
          <w:rPr>
            <w:noProof/>
          </w:rPr>
          <w:delText>Criptografia e controle de acessos</w:delText>
        </w:r>
        <w:r w:rsidDel="00753186">
          <w:rPr>
            <w:noProof/>
          </w:rPr>
          <w:tab/>
          <w:delText>18</w:delText>
        </w:r>
      </w:del>
    </w:p>
    <w:p w14:paraId="12756D21" w14:textId="09FD6782" w:rsidR="00085AE7" w:rsidDel="00753186" w:rsidRDefault="00085AE7">
      <w:pPr>
        <w:pStyle w:val="Sumrio3"/>
        <w:rPr>
          <w:del w:id="230" w:author="Ryan Lemos" w:date="2019-08-19T19:02:00Z"/>
          <w:rFonts w:asciiTheme="minorHAnsi" w:eastAsiaTheme="minorEastAsia" w:hAnsiTheme="minorHAnsi" w:cstheme="minorBidi"/>
          <w:b w:val="0"/>
          <w:iCs w:val="0"/>
          <w:noProof/>
          <w:sz w:val="22"/>
          <w:szCs w:val="22"/>
          <w:lang w:eastAsia="pt-BR"/>
        </w:rPr>
      </w:pPr>
      <w:del w:id="231" w:author="Ryan Lemos" w:date="2019-08-19T19:02:00Z">
        <w:r w:rsidDel="00753186">
          <w:rPr>
            <w:noProof/>
          </w:rPr>
          <w:delText>2.2.2</w:delText>
        </w:r>
        <w:r w:rsidDel="00753186">
          <w:rPr>
            <w:rFonts w:asciiTheme="minorHAnsi" w:eastAsiaTheme="minorEastAsia" w:hAnsiTheme="minorHAnsi" w:cstheme="minorBidi"/>
            <w:b w:val="0"/>
            <w:iCs w:val="0"/>
            <w:noProof/>
            <w:sz w:val="22"/>
            <w:szCs w:val="22"/>
            <w:lang w:eastAsia="pt-BR"/>
          </w:rPr>
          <w:tab/>
        </w:r>
        <w:r w:rsidDel="00753186">
          <w:rPr>
            <w:noProof/>
          </w:rPr>
          <w:delText>Interação humano computador (IHC)</w:delText>
        </w:r>
        <w:r w:rsidDel="00753186">
          <w:rPr>
            <w:noProof/>
          </w:rPr>
          <w:tab/>
          <w:delText>19</w:delText>
        </w:r>
      </w:del>
    </w:p>
    <w:p w14:paraId="3DE83459" w14:textId="236D5EB3" w:rsidR="00085AE7" w:rsidDel="00753186" w:rsidRDefault="00085AE7">
      <w:pPr>
        <w:pStyle w:val="Sumrio3"/>
        <w:rPr>
          <w:del w:id="232" w:author="Ryan Lemos" w:date="2019-08-19T19:02:00Z"/>
          <w:rFonts w:asciiTheme="minorHAnsi" w:eastAsiaTheme="minorEastAsia" w:hAnsiTheme="minorHAnsi" w:cstheme="minorBidi"/>
          <w:b w:val="0"/>
          <w:iCs w:val="0"/>
          <w:noProof/>
          <w:sz w:val="22"/>
          <w:szCs w:val="22"/>
          <w:lang w:eastAsia="pt-BR"/>
        </w:rPr>
      </w:pPr>
      <w:del w:id="233" w:author="Ryan Lemos" w:date="2019-08-19T19:02:00Z">
        <w:r w:rsidDel="00753186">
          <w:rPr>
            <w:noProof/>
          </w:rPr>
          <w:delText>2.2.3</w:delText>
        </w:r>
        <w:r w:rsidDel="00753186">
          <w:rPr>
            <w:rFonts w:asciiTheme="minorHAnsi" w:eastAsiaTheme="minorEastAsia" w:hAnsiTheme="minorHAnsi" w:cstheme="minorBidi"/>
            <w:b w:val="0"/>
            <w:iCs w:val="0"/>
            <w:noProof/>
            <w:sz w:val="22"/>
            <w:szCs w:val="22"/>
            <w:lang w:eastAsia="pt-BR"/>
          </w:rPr>
          <w:tab/>
        </w:r>
        <w:r w:rsidDel="00753186">
          <w:rPr>
            <w:noProof/>
          </w:rPr>
          <w:delText>Engenharia de Software</w:delText>
        </w:r>
        <w:r w:rsidDel="00753186">
          <w:rPr>
            <w:noProof/>
          </w:rPr>
          <w:tab/>
          <w:delText>20</w:delText>
        </w:r>
      </w:del>
    </w:p>
    <w:p w14:paraId="102D1E5D" w14:textId="4989E860" w:rsidR="00085AE7" w:rsidDel="00753186" w:rsidRDefault="00085AE7">
      <w:pPr>
        <w:pStyle w:val="Sumrio4"/>
        <w:tabs>
          <w:tab w:val="left" w:pos="1200"/>
          <w:tab w:val="right" w:leader="dot" w:pos="9061"/>
        </w:tabs>
        <w:rPr>
          <w:del w:id="234" w:author="Ryan Lemos" w:date="2019-08-19T19:02:00Z"/>
          <w:rFonts w:asciiTheme="minorHAnsi" w:eastAsiaTheme="minorEastAsia" w:hAnsiTheme="minorHAnsi" w:cstheme="minorBidi"/>
          <w:noProof/>
          <w:sz w:val="22"/>
          <w:szCs w:val="22"/>
          <w:lang w:eastAsia="pt-BR"/>
        </w:rPr>
      </w:pPr>
      <w:del w:id="235" w:author="Ryan Lemos" w:date="2019-08-19T19:02:00Z">
        <w:r w:rsidDel="00753186">
          <w:rPr>
            <w:noProof/>
          </w:rPr>
          <w:delText>2.2.3.1</w:delText>
        </w:r>
        <w:r w:rsidDel="00753186">
          <w:rPr>
            <w:rFonts w:asciiTheme="minorHAnsi" w:eastAsiaTheme="minorEastAsia" w:hAnsiTheme="minorHAnsi" w:cstheme="minorBidi"/>
            <w:noProof/>
            <w:sz w:val="22"/>
            <w:szCs w:val="22"/>
            <w:lang w:eastAsia="pt-BR"/>
          </w:rPr>
          <w:tab/>
        </w:r>
        <w:r w:rsidDel="00753186">
          <w:rPr>
            <w:noProof/>
          </w:rPr>
          <w:delText xml:space="preserve">Modelagem de processos com o </w:delText>
        </w:r>
        <w:r w:rsidRPr="008F5A95" w:rsidDel="00753186">
          <w:rPr>
            <w:i/>
            <w:noProof/>
          </w:rPr>
          <w:delText>Business Process Model and Notation</w:delText>
        </w:r>
        <w:r w:rsidDel="00753186">
          <w:rPr>
            <w:noProof/>
          </w:rPr>
          <w:delText xml:space="preserve"> (BPMN)</w:delText>
        </w:r>
        <w:r w:rsidDel="00753186">
          <w:rPr>
            <w:noProof/>
          </w:rPr>
          <w:tab/>
          <w:delText>22</w:delText>
        </w:r>
      </w:del>
    </w:p>
    <w:p w14:paraId="2DF29C12" w14:textId="32A04C4A" w:rsidR="00085AE7" w:rsidDel="00753186" w:rsidRDefault="00085AE7">
      <w:pPr>
        <w:pStyle w:val="Sumrio4"/>
        <w:tabs>
          <w:tab w:val="left" w:pos="1200"/>
          <w:tab w:val="right" w:leader="dot" w:pos="9061"/>
        </w:tabs>
        <w:rPr>
          <w:del w:id="236" w:author="Ryan Lemos" w:date="2019-08-19T19:02:00Z"/>
          <w:rFonts w:asciiTheme="minorHAnsi" w:eastAsiaTheme="minorEastAsia" w:hAnsiTheme="minorHAnsi" w:cstheme="minorBidi"/>
          <w:noProof/>
          <w:sz w:val="22"/>
          <w:szCs w:val="22"/>
          <w:lang w:eastAsia="pt-BR"/>
        </w:rPr>
      </w:pPr>
      <w:del w:id="237" w:author="Ryan Lemos" w:date="2019-08-19T19:02:00Z">
        <w:r w:rsidDel="00753186">
          <w:rPr>
            <w:noProof/>
          </w:rPr>
          <w:delText>2.2.3.2</w:delText>
        </w:r>
        <w:r w:rsidDel="00753186">
          <w:rPr>
            <w:rFonts w:asciiTheme="minorHAnsi" w:eastAsiaTheme="minorEastAsia" w:hAnsiTheme="minorHAnsi" w:cstheme="minorBidi"/>
            <w:noProof/>
            <w:sz w:val="22"/>
            <w:szCs w:val="22"/>
            <w:lang w:eastAsia="pt-BR"/>
          </w:rPr>
          <w:tab/>
        </w:r>
        <w:r w:rsidDel="00753186">
          <w:rPr>
            <w:noProof/>
          </w:rPr>
          <w:delText>Metodologia Ágil</w:delText>
        </w:r>
        <w:r w:rsidDel="00753186">
          <w:rPr>
            <w:noProof/>
          </w:rPr>
          <w:tab/>
          <w:delText>25</w:delText>
        </w:r>
      </w:del>
    </w:p>
    <w:p w14:paraId="4F5A208D" w14:textId="7BEBC821" w:rsidR="00085AE7" w:rsidDel="00753186" w:rsidRDefault="00085AE7">
      <w:pPr>
        <w:pStyle w:val="Sumrio4"/>
        <w:tabs>
          <w:tab w:val="left" w:pos="1200"/>
          <w:tab w:val="right" w:leader="dot" w:pos="9061"/>
        </w:tabs>
        <w:rPr>
          <w:del w:id="238" w:author="Ryan Lemos" w:date="2019-08-19T19:02:00Z"/>
          <w:rFonts w:asciiTheme="minorHAnsi" w:eastAsiaTheme="minorEastAsia" w:hAnsiTheme="minorHAnsi" w:cstheme="minorBidi"/>
          <w:noProof/>
          <w:sz w:val="22"/>
          <w:szCs w:val="22"/>
          <w:lang w:eastAsia="pt-BR"/>
        </w:rPr>
      </w:pPr>
      <w:del w:id="239" w:author="Ryan Lemos" w:date="2019-08-19T19:02:00Z">
        <w:r w:rsidDel="00753186">
          <w:rPr>
            <w:noProof/>
          </w:rPr>
          <w:delText>2.2.3.3</w:delText>
        </w:r>
        <w:r w:rsidDel="00753186">
          <w:rPr>
            <w:rFonts w:asciiTheme="minorHAnsi" w:eastAsiaTheme="minorEastAsia" w:hAnsiTheme="minorHAnsi" w:cstheme="minorBidi"/>
            <w:noProof/>
            <w:sz w:val="22"/>
            <w:szCs w:val="22"/>
            <w:lang w:eastAsia="pt-BR"/>
          </w:rPr>
          <w:tab/>
        </w:r>
        <w:r w:rsidRPr="008F5A95" w:rsidDel="00753186">
          <w:rPr>
            <w:i/>
            <w:noProof/>
          </w:rPr>
          <w:delText>Extreme Programming</w:delText>
        </w:r>
        <w:r w:rsidDel="00753186">
          <w:rPr>
            <w:noProof/>
          </w:rPr>
          <w:delText xml:space="preserve"> (XP)</w:delText>
        </w:r>
        <w:r w:rsidDel="00753186">
          <w:rPr>
            <w:noProof/>
          </w:rPr>
          <w:tab/>
          <w:delText>26</w:delText>
        </w:r>
      </w:del>
    </w:p>
    <w:p w14:paraId="4F9F9C09" w14:textId="4079B548" w:rsidR="00085AE7" w:rsidDel="00753186" w:rsidRDefault="00085AE7">
      <w:pPr>
        <w:pStyle w:val="Sumrio3"/>
        <w:rPr>
          <w:del w:id="240" w:author="Ryan Lemos" w:date="2019-08-19T19:02:00Z"/>
          <w:rFonts w:asciiTheme="minorHAnsi" w:eastAsiaTheme="minorEastAsia" w:hAnsiTheme="minorHAnsi" w:cstheme="minorBidi"/>
          <w:b w:val="0"/>
          <w:iCs w:val="0"/>
          <w:noProof/>
          <w:sz w:val="22"/>
          <w:szCs w:val="22"/>
          <w:lang w:eastAsia="pt-BR"/>
        </w:rPr>
      </w:pPr>
      <w:del w:id="241" w:author="Ryan Lemos" w:date="2019-08-19T19:02:00Z">
        <w:r w:rsidDel="00753186">
          <w:rPr>
            <w:noProof/>
          </w:rPr>
          <w:delText>2.2.4</w:delText>
        </w:r>
        <w:r w:rsidDel="00753186">
          <w:rPr>
            <w:rFonts w:asciiTheme="minorHAnsi" w:eastAsiaTheme="minorEastAsia" w:hAnsiTheme="minorHAnsi" w:cstheme="minorBidi"/>
            <w:b w:val="0"/>
            <w:iCs w:val="0"/>
            <w:noProof/>
            <w:sz w:val="22"/>
            <w:szCs w:val="22"/>
            <w:lang w:eastAsia="pt-BR"/>
          </w:rPr>
          <w:tab/>
        </w:r>
        <w:r w:rsidDel="00753186">
          <w:rPr>
            <w:noProof/>
          </w:rPr>
          <w:delText>Tecnologias para desenvolvimento WEB</w:delText>
        </w:r>
        <w:r w:rsidDel="00753186">
          <w:rPr>
            <w:noProof/>
          </w:rPr>
          <w:tab/>
          <w:delText>29</w:delText>
        </w:r>
      </w:del>
    </w:p>
    <w:p w14:paraId="3931E4CE" w14:textId="3CD0D3CB" w:rsidR="00085AE7" w:rsidRPr="00753186" w:rsidDel="00753186" w:rsidRDefault="00085AE7">
      <w:pPr>
        <w:pStyle w:val="Sumrio4"/>
        <w:tabs>
          <w:tab w:val="left" w:pos="1200"/>
          <w:tab w:val="right" w:leader="dot" w:pos="9061"/>
        </w:tabs>
        <w:rPr>
          <w:del w:id="242" w:author="Ryan Lemos" w:date="2019-08-19T19:02:00Z"/>
          <w:rFonts w:asciiTheme="minorHAnsi" w:eastAsiaTheme="minorEastAsia" w:hAnsiTheme="minorHAnsi" w:cstheme="minorBidi"/>
          <w:noProof/>
          <w:sz w:val="22"/>
          <w:szCs w:val="22"/>
          <w:lang w:eastAsia="pt-BR"/>
          <w:rPrChange w:id="243" w:author="Ryan Lemos" w:date="2019-08-19T19:03:00Z">
            <w:rPr>
              <w:del w:id="244" w:author="Ryan Lemos" w:date="2019-08-19T19:02:00Z"/>
              <w:rFonts w:asciiTheme="minorHAnsi" w:eastAsiaTheme="minorEastAsia" w:hAnsiTheme="minorHAnsi" w:cstheme="minorBidi"/>
              <w:noProof/>
              <w:sz w:val="22"/>
              <w:szCs w:val="22"/>
              <w:lang w:val="en-US" w:eastAsia="pt-BR"/>
            </w:rPr>
          </w:rPrChange>
        </w:rPr>
      </w:pPr>
      <w:del w:id="245" w:author="Ryan Lemos" w:date="2019-08-19T19:02:00Z">
        <w:r w:rsidRPr="00753186" w:rsidDel="00753186">
          <w:rPr>
            <w:noProof/>
            <w:rPrChange w:id="246" w:author="Ryan Lemos" w:date="2019-08-19T19:03:00Z">
              <w:rPr>
                <w:noProof/>
                <w:lang w:val="en-US"/>
              </w:rPr>
            </w:rPrChange>
          </w:rPr>
          <w:delText>2.2.4.1</w:delText>
        </w:r>
        <w:r w:rsidRPr="00753186" w:rsidDel="00753186">
          <w:rPr>
            <w:rFonts w:asciiTheme="minorHAnsi" w:eastAsiaTheme="minorEastAsia" w:hAnsiTheme="minorHAnsi" w:cstheme="minorBidi"/>
            <w:noProof/>
            <w:sz w:val="22"/>
            <w:lang w:eastAsia="pt-BR"/>
            <w:rPrChange w:id="247" w:author="Ryan Lemos" w:date="2019-08-19T19:03:00Z">
              <w:rPr>
                <w:rFonts w:asciiTheme="minorHAnsi" w:eastAsiaTheme="minorEastAsia" w:hAnsiTheme="minorHAnsi" w:cstheme="minorBidi"/>
                <w:noProof/>
                <w:sz w:val="22"/>
                <w:lang w:val="en-US" w:eastAsia="pt-BR"/>
              </w:rPr>
            </w:rPrChange>
          </w:rPr>
          <w:tab/>
        </w:r>
        <w:r w:rsidRPr="00753186" w:rsidDel="00753186">
          <w:rPr>
            <w:i/>
            <w:noProof/>
            <w:rPrChange w:id="248" w:author="Ryan Lemos" w:date="2019-08-19T19:03:00Z">
              <w:rPr>
                <w:i/>
                <w:noProof/>
                <w:lang w:val="en-US"/>
              </w:rPr>
            </w:rPrChange>
          </w:rPr>
          <w:delText>Hyper Text Markup Language</w:delText>
        </w:r>
        <w:r w:rsidRPr="00753186" w:rsidDel="00753186">
          <w:rPr>
            <w:noProof/>
            <w:rPrChange w:id="249" w:author="Ryan Lemos" w:date="2019-08-19T19:03:00Z">
              <w:rPr>
                <w:noProof/>
                <w:lang w:val="en-US"/>
              </w:rPr>
            </w:rPrChange>
          </w:rPr>
          <w:delText xml:space="preserve"> (HTML)</w:delText>
        </w:r>
        <w:r w:rsidRPr="00753186" w:rsidDel="00753186">
          <w:rPr>
            <w:noProof/>
            <w:rPrChange w:id="250" w:author="Ryan Lemos" w:date="2019-08-19T19:03:00Z">
              <w:rPr>
                <w:noProof/>
                <w:lang w:val="en-US"/>
              </w:rPr>
            </w:rPrChange>
          </w:rPr>
          <w:tab/>
          <w:delText>29</w:delText>
        </w:r>
      </w:del>
    </w:p>
    <w:p w14:paraId="4A237D04" w14:textId="4C897D18" w:rsidR="00085AE7" w:rsidRPr="00753186" w:rsidDel="00753186" w:rsidRDefault="00085AE7">
      <w:pPr>
        <w:pStyle w:val="Sumrio4"/>
        <w:tabs>
          <w:tab w:val="left" w:pos="1200"/>
          <w:tab w:val="right" w:leader="dot" w:pos="9061"/>
        </w:tabs>
        <w:rPr>
          <w:del w:id="251" w:author="Ryan Lemos" w:date="2019-08-19T19:02:00Z"/>
          <w:rFonts w:asciiTheme="minorHAnsi" w:eastAsiaTheme="minorEastAsia" w:hAnsiTheme="minorHAnsi" w:cstheme="minorBidi"/>
          <w:noProof/>
          <w:sz w:val="22"/>
          <w:szCs w:val="22"/>
          <w:lang w:eastAsia="pt-BR"/>
          <w:rPrChange w:id="252" w:author="Ryan Lemos" w:date="2019-08-19T19:03:00Z">
            <w:rPr>
              <w:del w:id="253" w:author="Ryan Lemos" w:date="2019-08-19T19:02:00Z"/>
              <w:rFonts w:asciiTheme="minorHAnsi" w:eastAsiaTheme="minorEastAsia" w:hAnsiTheme="minorHAnsi" w:cstheme="minorBidi"/>
              <w:noProof/>
              <w:sz w:val="22"/>
              <w:szCs w:val="22"/>
              <w:lang w:val="en-US" w:eastAsia="pt-BR"/>
            </w:rPr>
          </w:rPrChange>
        </w:rPr>
      </w:pPr>
      <w:del w:id="254" w:author="Ryan Lemos" w:date="2019-08-19T19:02:00Z">
        <w:r w:rsidRPr="00753186" w:rsidDel="00753186">
          <w:rPr>
            <w:noProof/>
            <w:rPrChange w:id="255" w:author="Ryan Lemos" w:date="2019-08-19T19:03:00Z">
              <w:rPr>
                <w:noProof/>
                <w:lang w:val="en-US"/>
              </w:rPr>
            </w:rPrChange>
          </w:rPr>
          <w:delText>2.2.4.2</w:delText>
        </w:r>
        <w:r w:rsidRPr="00753186" w:rsidDel="00753186">
          <w:rPr>
            <w:rFonts w:asciiTheme="minorHAnsi" w:eastAsiaTheme="minorEastAsia" w:hAnsiTheme="minorHAnsi" w:cstheme="minorBidi"/>
            <w:noProof/>
            <w:sz w:val="22"/>
            <w:lang w:eastAsia="pt-BR"/>
            <w:rPrChange w:id="256" w:author="Ryan Lemos" w:date="2019-08-19T19:03:00Z">
              <w:rPr>
                <w:rFonts w:asciiTheme="minorHAnsi" w:eastAsiaTheme="minorEastAsia" w:hAnsiTheme="minorHAnsi" w:cstheme="minorBidi"/>
                <w:noProof/>
                <w:sz w:val="22"/>
                <w:lang w:val="en-US" w:eastAsia="pt-BR"/>
              </w:rPr>
            </w:rPrChange>
          </w:rPr>
          <w:tab/>
        </w:r>
        <w:r w:rsidRPr="00753186" w:rsidDel="00753186">
          <w:rPr>
            <w:i/>
            <w:noProof/>
            <w:rPrChange w:id="257" w:author="Ryan Lemos" w:date="2019-08-19T19:03:00Z">
              <w:rPr>
                <w:i/>
                <w:noProof/>
                <w:lang w:val="en-US"/>
              </w:rPr>
            </w:rPrChange>
          </w:rPr>
          <w:delText>Cascading Style Sheets</w:delText>
        </w:r>
        <w:r w:rsidRPr="00753186" w:rsidDel="00753186">
          <w:rPr>
            <w:noProof/>
            <w:rPrChange w:id="258" w:author="Ryan Lemos" w:date="2019-08-19T19:03:00Z">
              <w:rPr>
                <w:noProof/>
                <w:lang w:val="en-US"/>
              </w:rPr>
            </w:rPrChange>
          </w:rPr>
          <w:delText xml:space="preserve"> (CSS)</w:delText>
        </w:r>
        <w:r w:rsidRPr="00753186" w:rsidDel="00753186">
          <w:rPr>
            <w:noProof/>
            <w:rPrChange w:id="259" w:author="Ryan Lemos" w:date="2019-08-19T19:03:00Z">
              <w:rPr>
                <w:noProof/>
                <w:lang w:val="en-US"/>
              </w:rPr>
            </w:rPrChange>
          </w:rPr>
          <w:tab/>
          <w:delText>30</w:delText>
        </w:r>
      </w:del>
    </w:p>
    <w:p w14:paraId="4E7FD58C" w14:textId="4B61B695" w:rsidR="00085AE7" w:rsidRPr="00753186" w:rsidDel="00753186" w:rsidRDefault="00085AE7">
      <w:pPr>
        <w:pStyle w:val="Sumrio4"/>
        <w:tabs>
          <w:tab w:val="left" w:pos="1200"/>
          <w:tab w:val="right" w:leader="dot" w:pos="9061"/>
        </w:tabs>
        <w:rPr>
          <w:del w:id="260" w:author="Ryan Lemos" w:date="2019-08-19T19:02:00Z"/>
          <w:rFonts w:asciiTheme="minorHAnsi" w:eastAsiaTheme="minorEastAsia" w:hAnsiTheme="minorHAnsi" w:cstheme="minorBidi"/>
          <w:noProof/>
          <w:sz w:val="22"/>
          <w:szCs w:val="22"/>
          <w:lang w:eastAsia="pt-BR"/>
          <w:rPrChange w:id="261" w:author="Ryan Lemos" w:date="2019-08-19T19:03:00Z">
            <w:rPr>
              <w:del w:id="262" w:author="Ryan Lemos" w:date="2019-08-19T19:02:00Z"/>
              <w:rFonts w:asciiTheme="minorHAnsi" w:eastAsiaTheme="minorEastAsia" w:hAnsiTheme="minorHAnsi" w:cstheme="minorBidi"/>
              <w:noProof/>
              <w:sz w:val="22"/>
              <w:szCs w:val="22"/>
              <w:lang w:val="en-US" w:eastAsia="pt-BR"/>
            </w:rPr>
          </w:rPrChange>
        </w:rPr>
      </w:pPr>
      <w:del w:id="263" w:author="Ryan Lemos" w:date="2019-08-19T19:02:00Z">
        <w:r w:rsidRPr="00753186" w:rsidDel="00753186">
          <w:rPr>
            <w:noProof/>
            <w:rPrChange w:id="264" w:author="Ryan Lemos" w:date="2019-08-19T19:03:00Z">
              <w:rPr>
                <w:noProof/>
                <w:lang w:val="en-US"/>
              </w:rPr>
            </w:rPrChange>
          </w:rPr>
          <w:delText>2.2.4.3</w:delText>
        </w:r>
        <w:r w:rsidRPr="00753186" w:rsidDel="00753186">
          <w:rPr>
            <w:rFonts w:asciiTheme="minorHAnsi" w:eastAsiaTheme="minorEastAsia" w:hAnsiTheme="minorHAnsi" w:cstheme="minorBidi"/>
            <w:noProof/>
            <w:sz w:val="22"/>
            <w:lang w:eastAsia="pt-BR"/>
            <w:rPrChange w:id="265" w:author="Ryan Lemos" w:date="2019-08-19T19:03:00Z">
              <w:rPr>
                <w:rFonts w:asciiTheme="minorHAnsi" w:eastAsiaTheme="minorEastAsia" w:hAnsiTheme="minorHAnsi" w:cstheme="minorBidi"/>
                <w:noProof/>
                <w:sz w:val="22"/>
                <w:lang w:val="en-US" w:eastAsia="pt-BR"/>
              </w:rPr>
            </w:rPrChange>
          </w:rPr>
          <w:tab/>
        </w:r>
        <w:r w:rsidRPr="00753186" w:rsidDel="00753186">
          <w:rPr>
            <w:noProof/>
            <w:rPrChange w:id="266" w:author="Ryan Lemos" w:date="2019-08-19T19:03:00Z">
              <w:rPr>
                <w:noProof/>
                <w:lang w:val="en-US"/>
              </w:rPr>
            </w:rPrChange>
          </w:rPr>
          <w:delText>MaterializeCSS</w:delText>
        </w:r>
        <w:r w:rsidRPr="00753186" w:rsidDel="00753186">
          <w:rPr>
            <w:noProof/>
            <w:rPrChange w:id="267" w:author="Ryan Lemos" w:date="2019-08-19T19:03:00Z">
              <w:rPr>
                <w:noProof/>
                <w:lang w:val="en-US"/>
              </w:rPr>
            </w:rPrChange>
          </w:rPr>
          <w:tab/>
          <w:delText>33</w:delText>
        </w:r>
      </w:del>
    </w:p>
    <w:p w14:paraId="1930468F" w14:textId="2ED446D4" w:rsidR="00085AE7" w:rsidRPr="00753186" w:rsidDel="00753186" w:rsidRDefault="00085AE7">
      <w:pPr>
        <w:pStyle w:val="Sumrio4"/>
        <w:tabs>
          <w:tab w:val="left" w:pos="1200"/>
          <w:tab w:val="right" w:leader="dot" w:pos="9061"/>
        </w:tabs>
        <w:rPr>
          <w:del w:id="268" w:author="Ryan Lemos" w:date="2019-08-19T19:02:00Z"/>
          <w:rFonts w:asciiTheme="minorHAnsi" w:eastAsiaTheme="minorEastAsia" w:hAnsiTheme="minorHAnsi" w:cstheme="minorBidi"/>
          <w:noProof/>
          <w:sz w:val="22"/>
          <w:szCs w:val="22"/>
          <w:lang w:eastAsia="pt-BR"/>
          <w:rPrChange w:id="269" w:author="Ryan Lemos" w:date="2019-08-19T19:03:00Z">
            <w:rPr>
              <w:del w:id="270" w:author="Ryan Lemos" w:date="2019-08-19T19:02:00Z"/>
              <w:rFonts w:asciiTheme="minorHAnsi" w:eastAsiaTheme="minorEastAsia" w:hAnsiTheme="minorHAnsi" w:cstheme="minorBidi"/>
              <w:noProof/>
              <w:sz w:val="22"/>
              <w:szCs w:val="22"/>
              <w:lang w:val="en-US" w:eastAsia="pt-BR"/>
            </w:rPr>
          </w:rPrChange>
        </w:rPr>
      </w:pPr>
      <w:del w:id="271" w:author="Ryan Lemos" w:date="2019-08-19T19:02:00Z">
        <w:r w:rsidRPr="00753186" w:rsidDel="00753186">
          <w:rPr>
            <w:noProof/>
            <w:rPrChange w:id="272" w:author="Ryan Lemos" w:date="2019-08-19T19:03:00Z">
              <w:rPr>
                <w:noProof/>
                <w:lang w:val="en-US"/>
              </w:rPr>
            </w:rPrChange>
          </w:rPr>
          <w:delText>2.2.4.4</w:delText>
        </w:r>
        <w:r w:rsidRPr="00753186" w:rsidDel="00753186">
          <w:rPr>
            <w:rFonts w:asciiTheme="minorHAnsi" w:eastAsiaTheme="minorEastAsia" w:hAnsiTheme="minorHAnsi" w:cstheme="minorBidi"/>
            <w:noProof/>
            <w:sz w:val="22"/>
            <w:lang w:eastAsia="pt-BR"/>
            <w:rPrChange w:id="273" w:author="Ryan Lemos" w:date="2019-08-19T19:03:00Z">
              <w:rPr>
                <w:rFonts w:asciiTheme="minorHAnsi" w:eastAsiaTheme="minorEastAsia" w:hAnsiTheme="minorHAnsi" w:cstheme="minorBidi"/>
                <w:noProof/>
                <w:sz w:val="22"/>
                <w:lang w:val="en-US" w:eastAsia="pt-BR"/>
              </w:rPr>
            </w:rPrChange>
          </w:rPr>
          <w:tab/>
        </w:r>
        <w:r w:rsidRPr="00753186" w:rsidDel="00753186">
          <w:rPr>
            <w:noProof/>
            <w:rPrChange w:id="274" w:author="Ryan Lemos" w:date="2019-08-19T19:03:00Z">
              <w:rPr>
                <w:noProof/>
                <w:lang w:val="en-US"/>
              </w:rPr>
            </w:rPrChange>
          </w:rPr>
          <w:delText>JavaScript (JS)</w:delText>
        </w:r>
        <w:r w:rsidRPr="00753186" w:rsidDel="00753186">
          <w:rPr>
            <w:noProof/>
            <w:rPrChange w:id="275" w:author="Ryan Lemos" w:date="2019-08-19T19:03:00Z">
              <w:rPr>
                <w:noProof/>
                <w:lang w:val="en-US"/>
              </w:rPr>
            </w:rPrChange>
          </w:rPr>
          <w:tab/>
          <w:delText>33</w:delText>
        </w:r>
      </w:del>
    </w:p>
    <w:p w14:paraId="6C0FA899" w14:textId="7E3289E8" w:rsidR="00085AE7" w:rsidRPr="00753186" w:rsidDel="00753186" w:rsidRDefault="00085AE7">
      <w:pPr>
        <w:pStyle w:val="Sumrio4"/>
        <w:tabs>
          <w:tab w:val="left" w:pos="1200"/>
          <w:tab w:val="right" w:leader="dot" w:pos="9061"/>
        </w:tabs>
        <w:rPr>
          <w:del w:id="276" w:author="Ryan Lemos" w:date="2019-08-19T19:02:00Z"/>
          <w:rFonts w:asciiTheme="minorHAnsi" w:eastAsiaTheme="minorEastAsia" w:hAnsiTheme="minorHAnsi" w:cstheme="minorBidi"/>
          <w:noProof/>
          <w:sz w:val="22"/>
          <w:szCs w:val="22"/>
          <w:lang w:eastAsia="pt-BR"/>
          <w:rPrChange w:id="277" w:author="Ryan Lemos" w:date="2019-08-19T19:03:00Z">
            <w:rPr>
              <w:del w:id="278" w:author="Ryan Lemos" w:date="2019-08-19T19:02:00Z"/>
              <w:rFonts w:asciiTheme="minorHAnsi" w:eastAsiaTheme="minorEastAsia" w:hAnsiTheme="minorHAnsi" w:cstheme="minorBidi"/>
              <w:noProof/>
              <w:sz w:val="22"/>
              <w:szCs w:val="22"/>
              <w:lang w:val="en-US" w:eastAsia="pt-BR"/>
            </w:rPr>
          </w:rPrChange>
        </w:rPr>
      </w:pPr>
      <w:del w:id="279" w:author="Ryan Lemos" w:date="2019-08-19T19:02:00Z">
        <w:r w:rsidRPr="00753186" w:rsidDel="00753186">
          <w:rPr>
            <w:noProof/>
            <w:rPrChange w:id="280" w:author="Ryan Lemos" w:date="2019-08-19T19:03:00Z">
              <w:rPr>
                <w:noProof/>
                <w:lang w:val="en-US"/>
              </w:rPr>
            </w:rPrChange>
          </w:rPr>
          <w:delText>2.2.4.5</w:delText>
        </w:r>
        <w:r w:rsidRPr="00753186" w:rsidDel="00753186">
          <w:rPr>
            <w:rFonts w:asciiTheme="minorHAnsi" w:eastAsiaTheme="minorEastAsia" w:hAnsiTheme="minorHAnsi" w:cstheme="minorBidi"/>
            <w:noProof/>
            <w:sz w:val="22"/>
            <w:lang w:eastAsia="pt-BR"/>
            <w:rPrChange w:id="281" w:author="Ryan Lemos" w:date="2019-08-19T19:03:00Z">
              <w:rPr>
                <w:rFonts w:asciiTheme="minorHAnsi" w:eastAsiaTheme="minorEastAsia" w:hAnsiTheme="minorHAnsi" w:cstheme="minorBidi"/>
                <w:noProof/>
                <w:sz w:val="22"/>
                <w:lang w:val="en-US" w:eastAsia="pt-BR"/>
              </w:rPr>
            </w:rPrChange>
          </w:rPr>
          <w:tab/>
        </w:r>
        <w:r w:rsidRPr="00753186" w:rsidDel="00753186">
          <w:rPr>
            <w:noProof/>
            <w:rPrChange w:id="282" w:author="Ryan Lemos" w:date="2019-08-19T19:03:00Z">
              <w:rPr>
                <w:noProof/>
                <w:lang w:val="en-US"/>
              </w:rPr>
            </w:rPrChange>
          </w:rPr>
          <w:delText>TypeScript</w:delText>
        </w:r>
        <w:r w:rsidRPr="00753186" w:rsidDel="00753186">
          <w:rPr>
            <w:noProof/>
            <w:rPrChange w:id="283" w:author="Ryan Lemos" w:date="2019-08-19T19:03:00Z">
              <w:rPr>
                <w:noProof/>
                <w:lang w:val="en-US"/>
              </w:rPr>
            </w:rPrChange>
          </w:rPr>
          <w:tab/>
          <w:delText>34</w:delText>
        </w:r>
      </w:del>
    </w:p>
    <w:p w14:paraId="2FC3EED1" w14:textId="670C18DA" w:rsidR="00085AE7" w:rsidRPr="00753186" w:rsidDel="00753186" w:rsidRDefault="00085AE7">
      <w:pPr>
        <w:pStyle w:val="Sumrio4"/>
        <w:tabs>
          <w:tab w:val="left" w:pos="1200"/>
          <w:tab w:val="right" w:leader="dot" w:pos="9061"/>
        </w:tabs>
        <w:rPr>
          <w:del w:id="284" w:author="Ryan Lemos" w:date="2019-08-19T19:02:00Z"/>
          <w:rFonts w:asciiTheme="minorHAnsi" w:eastAsiaTheme="minorEastAsia" w:hAnsiTheme="minorHAnsi" w:cstheme="minorBidi"/>
          <w:noProof/>
          <w:sz w:val="22"/>
          <w:szCs w:val="22"/>
          <w:lang w:eastAsia="pt-BR"/>
          <w:rPrChange w:id="285" w:author="Ryan Lemos" w:date="2019-08-19T19:03:00Z">
            <w:rPr>
              <w:del w:id="286" w:author="Ryan Lemos" w:date="2019-08-19T19:02:00Z"/>
              <w:rFonts w:asciiTheme="minorHAnsi" w:eastAsiaTheme="minorEastAsia" w:hAnsiTheme="minorHAnsi" w:cstheme="minorBidi"/>
              <w:noProof/>
              <w:sz w:val="22"/>
              <w:szCs w:val="22"/>
              <w:lang w:val="en-US" w:eastAsia="pt-BR"/>
            </w:rPr>
          </w:rPrChange>
        </w:rPr>
      </w:pPr>
      <w:del w:id="287" w:author="Ryan Lemos" w:date="2019-08-19T19:02:00Z">
        <w:r w:rsidRPr="00753186" w:rsidDel="00753186">
          <w:rPr>
            <w:noProof/>
            <w:rPrChange w:id="288" w:author="Ryan Lemos" w:date="2019-08-19T19:03:00Z">
              <w:rPr>
                <w:noProof/>
                <w:lang w:val="en-US"/>
              </w:rPr>
            </w:rPrChange>
          </w:rPr>
          <w:delText>2.2.4.6</w:delText>
        </w:r>
        <w:r w:rsidRPr="00753186" w:rsidDel="00753186">
          <w:rPr>
            <w:rFonts w:asciiTheme="minorHAnsi" w:eastAsiaTheme="minorEastAsia" w:hAnsiTheme="minorHAnsi" w:cstheme="minorBidi"/>
            <w:noProof/>
            <w:sz w:val="22"/>
            <w:lang w:eastAsia="pt-BR"/>
            <w:rPrChange w:id="289" w:author="Ryan Lemos" w:date="2019-08-19T19:03:00Z">
              <w:rPr>
                <w:rFonts w:asciiTheme="minorHAnsi" w:eastAsiaTheme="minorEastAsia" w:hAnsiTheme="minorHAnsi" w:cstheme="minorBidi"/>
                <w:noProof/>
                <w:sz w:val="22"/>
                <w:lang w:val="en-US" w:eastAsia="pt-BR"/>
              </w:rPr>
            </w:rPrChange>
          </w:rPr>
          <w:tab/>
        </w:r>
        <w:r w:rsidRPr="00753186" w:rsidDel="00753186">
          <w:rPr>
            <w:noProof/>
            <w:rPrChange w:id="290" w:author="Ryan Lemos" w:date="2019-08-19T19:03:00Z">
              <w:rPr>
                <w:noProof/>
                <w:lang w:val="en-US"/>
              </w:rPr>
            </w:rPrChange>
          </w:rPr>
          <w:delText>Angular</w:delText>
        </w:r>
        <w:r w:rsidRPr="00753186" w:rsidDel="00753186">
          <w:rPr>
            <w:noProof/>
            <w:rPrChange w:id="291" w:author="Ryan Lemos" w:date="2019-08-19T19:03:00Z">
              <w:rPr>
                <w:noProof/>
                <w:lang w:val="en-US"/>
              </w:rPr>
            </w:rPrChange>
          </w:rPr>
          <w:tab/>
          <w:delText>35</w:delText>
        </w:r>
      </w:del>
    </w:p>
    <w:p w14:paraId="0AAD9DDF" w14:textId="7D2EEDEB" w:rsidR="00085AE7" w:rsidRPr="00753186" w:rsidDel="00753186" w:rsidRDefault="00085AE7">
      <w:pPr>
        <w:pStyle w:val="Sumrio4"/>
        <w:tabs>
          <w:tab w:val="left" w:pos="1200"/>
          <w:tab w:val="right" w:leader="dot" w:pos="9061"/>
        </w:tabs>
        <w:rPr>
          <w:del w:id="292" w:author="Ryan Lemos" w:date="2019-08-19T19:02:00Z"/>
          <w:rFonts w:asciiTheme="minorHAnsi" w:eastAsiaTheme="minorEastAsia" w:hAnsiTheme="minorHAnsi" w:cstheme="minorBidi"/>
          <w:noProof/>
          <w:sz w:val="22"/>
          <w:szCs w:val="22"/>
          <w:lang w:eastAsia="pt-BR"/>
          <w:rPrChange w:id="293" w:author="Ryan Lemos" w:date="2019-08-19T19:03:00Z">
            <w:rPr>
              <w:del w:id="294" w:author="Ryan Lemos" w:date="2019-08-19T19:02:00Z"/>
              <w:rFonts w:asciiTheme="minorHAnsi" w:eastAsiaTheme="minorEastAsia" w:hAnsiTheme="minorHAnsi" w:cstheme="minorBidi"/>
              <w:noProof/>
              <w:sz w:val="22"/>
              <w:szCs w:val="22"/>
              <w:lang w:val="en-US" w:eastAsia="pt-BR"/>
            </w:rPr>
          </w:rPrChange>
        </w:rPr>
      </w:pPr>
      <w:del w:id="295" w:author="Ryan Lemos" w:date="2019-08-19T19:02:00Z">
        <w:r w:rsidRPr="00753186" w:rsidDel="00753186">
          <w:rPr>
            <w:noProof/>
            <w:rPrChange w:id="296" w:author="Ryan Lemos" w:date="2019-08-19T19:03:00Z">
              <w:rPr>
                <w:noProof/>
                <w:lang w:val="en-US"/>
              </w:rPr>
            </w:rPrChange>
          </w:rPr>
          <w:delText>2.2.4.7</w:delText>
        </w:r>
        <w:r w:rsidRPr="00753186" w:rsidDel="00753186">
          <w:rPr>
            <w:rFonts w:asciiTheme="minorHAnsi" w:eastAsiaTheme="minorEastAsia" w:hAnsiTheme="minorHAnsi" w:cstheme="minorBidi"/>
            <w:noProof/>
            <w:sz w:val="22"/>
            <w:lang w:eastAsia="pt-BR"/>
            <w:rPrChange w:id="297" w:author="Ryan Lemos" w:date="2019-08-19T19:03:00Z">
              <w:rPr>
                <w:rFonts w:asciiTheme="minorHAnsi" w:eastAsiaTheme="minorEastAsia" w:hAnsiTheme="minorHAnsi" w:cstheme="minorBidi"/>
                <w:noProof/>
                <w:sz w:val="22"/>
                <w:lang w:val="en-US" w:eastAsia="pt-BR"/>
              </w:rPr>
            </w:rPrChange>
          </w:rPr>
          <w:tab/>
        </w:r>
        <w:r w:rsidRPr="00753186" w:rsidDel="00753186">
          <w:rPr>
            <w:i/>
            <w:noProof/>
            <w:rPrChange w:id="298" w:author="Ryan Lemos" w:date="2019-08-19T19:03:00Z">
              <w:rPr>
                <w:i/>
                <w:noProof/>
                <w:lang w:val="en-US"/>
              </w:rPr>
            </w:rPrChange>
          </w:rPr>
          <w:delText>Hypertext PreProcessor</w:delText>
        </w:r>
        <w:r w:rsidRPr="00753186" w:rsidDel="00753186">
          <w:rPr>
            <w:noProof/>
            <w:rPrChange w:id="299" w:author="Ryan Lemos" w:date="2019-08-19T19:03:00Z">
              <w:rPr>
                <w:noProof/>
                <w:lang w:val="en-US"/>
              </w:rPr>
            </w:rPrChange>
          </w:rPr>
          <w:delText xml:space="preserve"> (PHP)</w:delText>
        </w:r>
        <w:r w:rsidRPr="00753186" w:rsidDel="00753186">
          <w:rPr>
            <w:noProof/>
            <w:rPrChange w:id="300" w:author="Ryan Lemos" w:date="2019-08-19T19:03:00Z">
              <w:rPr>
                <w:noProof/>
                <w:lang w:val="en-US"/>
              </w:rPr>
            </w:rPrChange>
          </w:rPr>
          <w:tab/>
          <w:delText>36</w:delText>
        </w:r>
      </w:del>
    </w:p>
    <w:p w14:paraId="418E349A" w14:textId="5FAD3574" w:rsidR="00085AE7" w:rsidRPr="00753186" w:rsidDel="00753186" w:rsidRDefault="00085AE7">
      <w:pPr>
        <w:pStyle w:val="Sumrio4"/>
        <w:tabs>
          <w:tab w:val="left" w:pos="1200"/>
          <w:tab w:val="right" w:leader="dot" w:pos="9061"/>
        </w:tabs>
        <w:rPr>
          <w:del w:id="301" w:author="Ryan Lemos" w:date="2019-08-19T19:02:00Z"/>
          <w:rFonts w:asciiTheme="minorHAnsi" w:eastAsiaTheme="minorEastAsia" w:hAnsiTheme="minorHAnsi" w:cstheme="minorBidi"/>
          <w:noProof/>
          <w:sz w:val="22"/>
          <w:szCs w:val="22"/>
          <w:lang w:eastAsia="pt-BR"/>
          <w:rPrChange w:id="302" w:author="Ryan Lemos" w:date="2019-08-19T19:03:00Z">
            <w:rPr>
              <w:del w:id="303" w:author="Ryan Lemos" w:date="2019-08-19T19:02:00Z"/>
              <w:rFonts w:asciiTheme="minorHAnsi" w:eastAsiaTheme="minorEastAsia" w:hAnsiTheme="minorHAnsi" w:cstheme="minorBidi"/>
              <w:noProof/>
              <w:sz w:val="22"/>
              <w:szCs w:val="22"/>
              <w:lang w:val="en-US" w:eastAsia="pt-BR"/>
            </w:rPr>
          </w:rPrChange>
        </w:rPr>
      </w:pPr>
      <w:del w:id="304" w:author="Ryan Lemos" w:date="2019-08-19T19:02:00Z">
        <w:r w:rsidRPr="00753186" w:rsidDel="00753186">
          <w:rPr>
            <w:noProof/>
            <w:rPrChange w:id="305" w:author="Ryan Lemos" w:date="2019-08-19T19:03:00Z">
              <w:rPr>
                <w:noProof/>
                <w:lang w:val="en-US"/>
              </w:rPr>
            </w:rPrChange>
          </w:rPr>
          <w:delText>2.2.4.8</w:delText>
        </w:r>
        <w:r w:rsidRPr="00753186" w:rsidDel="00753186">
          <w:rPr>
            <w:rFonts w:asciiTheme="minorHAnsi" w:eastAsiaTheme="minorEastAsia" w:hAnsiTheme="minorHAnsi" w:cstheme="minorBidi"/>
            <w:noProof/>
            <w:sz w:val="22"/>
            <w:lang w:eastAsia="pt-BR"/>
            <w:rPrChange w:id="306" w:author="Ryan Lemos" w:date="2019-08-19T19:03:00Z">
              <w:rPr>
                <w:rFonts w:asciiTheme="minorHAnsi" w:eastAsiaTheme="minorEastAsia" w:hAnsiTheme="minorHAnsi" w:cstheme="minorBidi"/>
                <w:noProof/>
                <w:sz w:val="22"/>
                <w:lang w:val="en-US" w:eastAsia="pt-BR"/>
              </w:rPr>
            </w:rPrChange>
          </w:rPr>
          <w:tab/>
        </w:r>
        <w:r w:rsidRPr="00753186" w:rsidDel="00753186">
          <w:rPr>
            <w:i/>
            <w:noProof/>
            <w:rPrChange w:id="307" w:author="Ryan Lemos" w:date="2019-08-19T19:03:00Z">
              <w:rPr>
                <w:i/>
                <w:noProof/>
                <w:lang w:val="en-US"/>
              </w:rPr>
            </w:rPrChange>
          </w:rPr>
          <w:delText>Framework</w:delText>
        </w:r>
        <w:r w:rsidRPr="00753186" w:rsidDel="00753186">
          <w:rPr>
            <w:noProof/>
            <w:rPrChange w:id="308" w:author="Ryan Lemos" w:date="2019-08-19T19:03:00Z">
              <w:rPr>
                <w:noProof/>
                <w:lang w:val="en-US"/>
              </w:rPr>
            </w:rPrChange>
          </w:rPr>
          <w:delText xml:space="preserve"> Laravel</w:delText>
        </w:r>
        <w:r w:rsidRPr="00753186" w:rsidDel="00753186">
          <w:rPr>
            <w:noProof/>
            <w:rPrChange w:id="309" w:author="Ryan Lemos" w:date="2019-08-19T19:03:00Z">
              <w:rPr>
                <w:noProof/>
                <w:lang w:val="en-US"/>
              </w:rPr>
            </w:rPrChange>
          </w:rPr>
          <w:tab/>
          <w:delText>37</w:delText>
        </w:r>
      </w:del>
    </w:p>
    <w:p w14:paraId="0784C174" w14:textId="283AEBCE" w:rsidR="00085AE7" w:rsidRPr="00753186" w:rsidDel="00753186" w:rsidRDefault="00085AE7">
      <w:pPr>
        <w:pStyle w:val="Sumrio4"/>
        <w:tabs>
          <w:tab w:val="left" w:pos="1200"/>
          <w:tab w:val="right" w:leader="dot" w:pos="9061"/>
        </w:tabs>
        <w:rPr>
          <w:del w:id="310" w:author="Ryan Lemos" w:date="2019-08-19T19:02:00Z"/>
          <w:rFonts w:asciiTheme="minorHAnsi" w:eastAsiaTheme="minorEastAsia" w:hAnsiTheme="minorHAnsi" w:cstheme="minorBidi"/>
          <w:noProof/>
          <w:sz w:val="22"/>
          <w:szCs w:val="22"/>
          <w:lang w:eastAsia="pt-BR"/>
          <w:rPrChange w:id="311" w:author="Ryan Lemos" w:date="2019-08-19T19:03:00Z">
            <w:rPr>
              <w:del w:id="312" w:author="Ryan Lemos" w:date="2019-08-19T19:02:00Z"/>
              <w:rFonts w:asciiTheme="minorHAnsi" w:eastAsiaTheme="minorEastAsia" w:hAnsiTheme="minorHAnsi" w:cstheme="minorBidi"/>
              <w:noProof/>
              <w:sz w:val="22"/>
              <w:szCs w:val="22"/>
              <w:lang w:val="en-US" w:eastAsia="pt-BR"/>
            </w:rPr>
          </w:rPrChange>
        </w:rPr>
      </w:pPr>
      <w:del w:id="313" w:author="Ryan Lemos" w:date="2019-08-19T19:02:00Z">
        <w:r w:rsidRPr="00753186" w:rsidDel="00753186">
          <w:rPr>
            <w:noProof/>
            <w:rPrChange w:id="314" w:author="Ryan Lemos" w:date="2019-08-19T19:03:00Z">
              <w:rPr>
                <w:noProof/>
                <w:lang w:val="en-US"/>
              </w:rPr>
            </w:rPrChange>
          </w:rPr>
          <w:delText>2.2.4.9</w:delText>
        </w:r>
        <w:r w:rsidRPr="00753186" w:rsidDel="00753186">
          <w:rPr>
            <w:rFonts w:asciiTheme="minorHAnsi" w:eastAsiaTheme="minorEastAsia" w:hAnsiTheme="minorHAnsi" w:cstheme="minorBidi"/>
            <w:noProof/>
            <w:sz w:val="22"/>
            <w:lang w:eastAsia="pt-BR"/>
            <w:rPrChange w:id="315" w:author="Ryan Lemos" w:date="2019-08-19T19:03:00Z">
              <w:rPr>
                <w:rFonts w:asciiTheme="minorHAnsi" w:eastAsiaTheme="minorEastAsia" w:hAnsiTheme="minorHAnsi" w:cstheme="minorBidi"/>
                <w:noProof/>
                <w:sz w:val="22"/>
                <w:lang w:val="en-US" w:eastAsia="pt-BR"/>
              </w:rPr>
            </w:rPrChange>
          </w:rPr>
          <w:tab/>
        </w:r>
        <w:r w:rsidRPr="00753186" w:rsidDel="00753186">
          <w:rPr>
            <w:i/>
            <w:noProof/>
            <w:rPrChange w:id="316" w:author="Ryan Lemos" w:date="2019-08-19T19:03:00Z">
              <w:rPr>
                <w:i/>
                <w:noProof/>
                <w:lang w:val="en-US"/>
              </w:rPr>
            </w:rPrChange>
          </w:rPr>
          <w:delText>Representational State Transfer Application Programming Interfaces</w:delText>
        </w:r>
        <w:r w:rsidRPr="00753186" w:rsidDel="00753186">
          <w:rPr>
            <w:noProof/>
            <w:rPrChange w:id="317" w:author="Ryan Lemos" w:date="2019-08-19T19:03:00Z">
              <w:rPr>
                <w:noProof/>
                <w:lang w:val="en-US"/>
              </w:rPr>
            </w:rPrChange>
          </w:rPr>
          <w:delText xml:space="preserve"> (API REST)</w:delText>
        </w:r>
        <w:r w:rsidRPr="00753186" w:rsidDel="00753186">
          <w:rPr>
            <w:noProof/>
            <w:rPrChange w:id="318" w:author="Ryan Lemos" w:date="2019-08-19T19:03:00Z">
              <w:rPr>
                <w:noProof/>
                <w:lang w:val="en-US"/>
              </w:rPr>
            </w:rPrChange>
          </w:rPr>
          <w:tab/>
          <w:delText>38</w:delText>
        </w:r>
      </w:del>
    </w:p>
    <w:p w14:paraId="0AFE39E3" w14:textId="6CCC12EC" w:rsidR="00085AE7" w:rsidDel="00753186" w:rsidRDefault="00085AE7">
      <w:pPr>
        <w:pStyle w:val="Sumrio3"/>
        <w:rPr>
          <w:del w:id="319" w:author="Ryan Lemos" w:date="2019-08-19T19:02:00Z"/>
          <w:rFonts w:asciiTheme="minorHAnsi" w:eastAsiaTheme="minorEastAsia" w:hAnsiTheme="minorHAnsi" w:cstheme="minorBidi"/>
          <w:b w:val="0"/>
          <w:iCs w:val="0"/>
          <w:noProof/>
          <w:sz w:val="22"/>
          <w:szCs w:val="22"/>
          <w:lang w:eastAsia="pt-BR"/>
        </w:rPr>
      </w:pPr>
      <w:del w:id="320" w:author="Ryan Lemos" w:date="2019-08-19T19:02:00Z">
        <w:r w:rsidDel="00753186">
          <w:rPr>
            <w:noProof/>
          </w:rPr>
          <w:delText>2.2.5</w:delText>
        </w:r>
        <w:r w:rsidDel="00753186">
          <w:rPr>
            <w:rFonts w:asciiTheme="minorHAnsi" w:eastAsiaTheme="minorEastAsia" w:hAnsiTheme="minorHAnsi" w:cstheme="minorBidi"/>
            <w:b w:val="0"/>
            <w:iCs w:val="0"/>
            <w:noProof/>
            <w:sz w:val="22"/>
            <w:szCs w:val="22"/>
            <w:lang w:eastAsia="pt-BR"/>
          </w:rPr>
          <w:tab/>
        </w:r>
        <w:r w:rsidDel="00753186">
          <w:rPr>
            <w:noProof/>
          </w:rPr>
          <w:delText>Sistema de Gerenciamento de Banco de Dados (MySQL)</w:delText>
        </w:r>
        <w:r w:rsidDel="00753186">
          <w:rPr>
            <w:noProof/>
          </w:rPr>
          <w:tab/>
          <w:delText>39</w:delText>
        </w:r>
      </w:del>
    </w:p>
    <w:p w14:paraId="55FF7C86" w14:textId="2E652C49" w:rsidR="00085AE7" w:rsidDel="00753186" w:rsidRDefault="00085AE7">
      <w:pPr>
        <w:pStyle w:val="Sumrio1"/>
        <w:tabs>
          <w:tab w:val="left" w:pos="1200"/>
          <w:tab w:val="right" w:leader="dot" w:pos="9061"/>
        </w:tabs>
        <w:rPr>
          <w:del w:id="321" w:author="Ryan Lemos" w:date="2019-08-19T19:02:00Z"/>
          <w:rFonts w:asciiTheme="minorHAnsi" w:eastAsiaTheme="minorEastAsia" w:hAnsiTheme="minorHAnsi" w:cstheme="minorBidi"/>
          <w:b w:val="0"/>
          <w:bCs w:val="0"/>
          <w:caps w:val="0"/>
          <w:noProof/>
          <w:sz w:val="22"/>
          <w:szCs w:val="22"/>
          <w:lang w:eastAsia="pt-BR"/>
        </w:rPr>
      </w:pPr>
      <w:del w:id="322" w:author="Ryan Lemos" w:date="2019-08-19T19:02:00Z">
        <w:r w:rsidDel="00753186">
          <w:rPr>
            <w:noProof/>
          </w:rPr>
          <w:delText>3</w:delText>
        </w:r>
        <w:r w:rsidDel="00753186">
          <w:rPr>
            <w:rFonts w:asciiTheme="minorHAnsi" w:eastAsiaTheme="minorEastAsia" w:hAnsiTheme="minorHAnsi" w:cstheme="minorBidi"/>
            <w:b w:val="0"/>
            <w:bCs w:val="0"/>
            <w:caps w:val="0"/>
            <w:noProof/>
            <w:sz w:val="22"/>
            <w:szCs w:val="22"/>
            <w:lang w:eastAsia="pt-BR"/>
          </w:rPr>
          <w:tab/>
        </w:r>
        <w:r w:rsidDel="00753186">
          <w:rPr>
            <w:noProof/>
          </w:rPr>
          <w:delText>desenvolvimento do ambiente proposto</w:delText>
        </w:r>
        <w:r w:rsidDel="00753186">
          <w:rPr>
            <w:noProof/>
          </w:rPr>
          <w:tab/>
          <w:delText>41</w:delText>
        </w:r>
      </w:del>
    </w:p>
    <w:p w14:paraId="45591053" w14:textId="05B2CC1E" w:rsidR="00085AE7" w:rsidDel="00753186" w:rsidRDefault="00085AE7">
      <w:pPr>
        <w:pStyle w:val="Sumrio2"/>
        <w:tabs>
          <w:tab w:val="left" w:pos="1200"/>
          <w:tab w:val="right" w:leader="dot" w:pos="9061"/>
        </w:tabs>
        <w:rPr>
          <w:del w:id="323" w:author="Ryan Lemos" w:date="2019-08-19T19:02:00Z"/>
          <w:rFonts w:asciiTheme="minorHAnsi" w:eastAsiaTheme="minorEastAsia" w:hAnsiTheme="minorHAnsi" w:cstheme="minorBidi"/>
          <w:caps w:val="0"/>
          <w:noProof/>
          <w:sz w:val="22"/>
          <w:szCs w:val="22"/>
          <w:lang w:eastAsia="pt-BR"/>
        </w:rPr>
      </w:pPr>
      <w:del w:id="324" w:author="Ryan Lemos" w:date="2019-08-19T19:02:00Z">
        <w:r w:rsidDel="00753186">
          <w:rPr>
            <w:noProof/>
          </w:rPr>
          <w:delText>3.1</w:delText>
        </w:r>
        <w:r w:rsidDel="00753186">
          <w:rPr>
            <w:rFonts w:asciiTheme="minorHAnsi" w:eastAsiaTheme="minorEastAsia" w:hAnsiTheme="minorHAnsi" w:cstheme="minorBidi"/>
            <w:caps w:val="0"/>
            <w:noProof/>
            <w:sz w:val="22"/>
            <w:szCs w:val="22"/>
            <w:lang w:eastAsia="pt-BR"/>
          </w:rPr>
          <w:tab/>
        </w:r>
        <w:r w:rsidDel="00753186">
          <w:rPr>
            <w:noProof/>
          </w:rPr>
          <w:delText>Ferramentas de desenvolvimento utilizadas</w:delText>
        </w:r>
        <w:r w:rsidDel="00753186">
          <w:rPr>
            <w:noProof/>
          </w:rPr>
          <w:tab/>
          <w:delText>41</w:delText>
        </w:r>
      </w:del>
    </w:p>
    <w:p w14:paraId="04D40C5C" w14:textId="68D0147E" w:rsidR="00085AE7" w:rsidDel="00753186" w:rsidRDefault="00085AE7">
      <w:pPr>
        <w:pStyle w:val="Sumrio2"/>
        <w:tabs>
          <w:tab w:val="left" w:pos="1200"/>
          <w:tab w:val="right" w:leader="dot" w:pos="9061"/>
        </w:tabs>
        <w:rPr>
          <w:del w:id="325" w:author="Ryan Lemos" w:date="2019-08-19T19:02:00Z"/>
          <w:rFonts w:asciiTheme="minorHAnsi" w:eastAsiaTheme="minorEastAsia" w:hAnsiTheme="minorHAnsi" w:cstheme="minorBidi"/>
          <w:caps w:val="0"/>
          <w:noProof/>
          <w:sz w:val="22"/>
          <w:szCs w:val="22"/>
          <w:lang w:eastAsia="pt-BR"/>
        </w:rPr>
      </w:pPr>
      <w:del w:id="326" w:author="Ryan Lemos" w:date="2019-08-19T19:02:00Z">
        <w:r w:rsidDel="00753186">
          <w:rPr>
            <w:noProof/>
          </w:rPr>
          <w:delText>3.2</w:delText>
        </w:r>
        <w:r w:rsidDel="00753186">
          <w:rPr>
            <w:rFonts w:asciiTheme="minorHAnsi" w:eastAsiaTheme="minorEastAsia" w:hAnsiTheme="minorHAnsi" w:cstheme="minorBidi"/>
            <w:caps w:val="0"/>
            <w:noProof/>
            <w:sz w:val="22"/>
            <w:szCs w:val="22"/>
            <w:lang w:eastAsia="pt-BR"/>
          </w:rPr>
          <w:tab/>
        </w:r>
        <w:r w:rsidDel="00753186">
          <w:rPr>
            <w:noProof/>
          </w:rPr>
          <w:delText>Estruturação do sistema</w:delText>
        </w:r>
        <w:r w:rsidDel="00753186">
          <w:rPr>
            <w:noProof/>
          </w:rPr>
          <w:tab/>
          <w:delText>42</w:delText>
        </w:r>
      </w:del>
    </w:p>
    <w:p w14:paraId="55EACE7B" w14:textId="4556C23B" w:rsidR="00085AE7" w:rsidDel="00753186" w:rsidRDefault="00085AE7">
      <w:pPr>
        <w:pStyle w:val="Sumrio2"/>
        <w:tabs>
          <w:tab w:val="left" w:pos="1200"/>
          <w:tab w:val="right" w:leader="dot" w:pos="9061"/>
        </w:tabs>
        <w:rPr>
          <w:del w:id="327" w:author="Ryan Lemos" w:date="2019-08-19T19:02:00Z"/>
          <w:rFonts w:asciiTheme="minorHAnsi" w:eastAsiaTheme="minorEastAsia" w:hAnsiTheme="minorHAnsi" w:cstheme="minorBidi"/>
          <w:caps w:val="0"/>
          <w:noProof/>
          <w:sz w:val="22"/>
          <w:szCs w:val="22"/>
          <w:lang w:eastAsia="pt-BR"/>
        </w:rPr>
      </w:pPr>
      <w:del w:id="328" w:author="Ryan Lemos" w:date="2019-08-19T19:02:00Z">
        <w:r w:rsidDel="00753186">
          <w:rPr>
            <w:noProof/>
          </w:rPr>
          <w:delText>3.3</w:delText>
        </w:r>
        <w:r w:rsidDel="00753186">
          <w:rPr>
            <w:rFonts w:asciiTheme="minorHAnsi" w:eastAsiaTheme="minorEastAsia" w:hAnsiTheme="minorHAnsi" w:cstheme="minorBidi"/>
            <w:caps w:val="0"/>
            <w:noProof/>
            <w:sz w:val="22"/>
            <w:szCs w:val="22"/>
            <w:lang w:eastAsia="pt-BR"/>
          </w:rPr>
          <w:tab/>
        </w:r>
        <w:r w:rsidDel="00753186">
          <w:rPr>
            <w:noProof/>
          </w:rPr>
          <w:delText>Diagrama de banco de dados</w:delText>
        </w:r>
        <w:r w:rsidDel="00753186">
          <w:rPr>
            <w:noProof/>
          </w:rPr>
          <w:tab/>
          <w:delText>42</w:delText>
        </w:r>
      </w:del>
    </w:p>
    <w:p w14:paraId="2C003334" w14:textId="073F2C0D" w:rsidR="00085AE7" w:rsidDel="00753186" w:rsidRDefault="00085AE7">
      <w:pPr>
        <w:pStyle w:val="Sumrio2"/>
        <w:tabs>
          <w:tab w:val="left" w:pos="1200"/>
          <w:tab w:val="right" w:leader="dot" w:pos="9061"/>
        </w:tabs>
        <w:rPr>
          <w:del w:id="329" w:author="Ryan Lemos" w:date="2019-08-19T19:02:00Z"/>
          <w:rFonts w:asciiTheme="minorHAnsi" w:eastAsiaTheme="minorEastAsia" w:hAnsiTheme="minorHAnsi" w:cstheme="minorBidi"/>
          <w:caps w:val="0"/>
          <w:noProof/>
          <w:sz w:val="22"/>
          <w:szCs w:val="22"/>
          <w:lang w:eastAsia="pt-BR"/>
        </w:rPr>
      </w:pPr>
      <w:del w:id="330" w:author="Ryan Lemos" w:date="2019-08-19T19:02:00Z">
        <w:r w:rsidDel="00753186">
          <w:rPr>
            <w:noProof/>
          </w:rPr>
          <w:delText>3.4</w:delText>
        </w:r>
        <w:r w:rsidDel="00753186">
          <w:rPr>
            <w:rFonts w:asciiTheme="minorHAnsi" w:eastAsiaTheme="minorEastAsia" w:hAnsiTheme="minorHAnsi" w:cstheme="minorBidi"/>
            <w:caps w:val="0"/>
            <w:noProof/>
            <w:sz w:val="22"/>
            <w:szCs w:val="22"/>
            <w:lang w:eastAsia="pt-BR"/>
          </w:rPr>
          <w:tab/>
        </w:r>
        <w:r w:rsidDel="00753186">
          <w:rPr>
            <w:noProof/>
          </w:rPr>
          <w:delText>Diagrama de processos</w:delText>
        </w:r>
        <w:r w:rsidDel="00753186">
          <w:rPr>
            <w:noProof/>
          </w:rPr>
          <w:tab/>
          <w:delText>44</w:delText>
        </w:r>
      </w:del>
    </w:p>
    <w:p w14:paraId="1EB928A9" w14:textId="62190557" w:rsidR="00085AE7" w:rsidDel="00753186" w:rsidRDefault="00085AE7">
      <w:pPr>
        <w:pStyle w:val="Sumrio2"/>
        <w:tabs>
          <w:tab w:val="left" w:pos="1200"/>
          <w:tab w:val="right" w:leader="dot" w:pos="9061"/>
        </w:tabs>
        <w:rPr>
          <w:del w:id="331" w:author="Ryan Lemos" w:date="2019-08-19T19:02:00Z"/>
          <w:rFonts w:asciiTheme="minorHAnsi" w:eastAsiaTheme="minorEastAsia" w:hAnsiTheme="minorHAnsi" w:cstheme="minorBidi"/>
          <w:caps w:val="0"/>
          <w:noProof/>
          <w:sz w:val="22"/>
          <w:szCs w:val="22"/>
          <w:lang w:eastAsia="pt-BR"/>
        </w:rPr>
      </w:pPr>
      <w:del w:id="332" w:author="Ryan Lemos" w:date="2019-08-19T19:02:00Z">
        <w:r w:rsidDel="00753186">
          <w:rPr>
            <w:noProof/>
          </w:rPr>
          <w:delText>3.5</w:delText>
        </w:r>
        <w:r w:rsidDel="00753186">
          <w:rPr>
            <w:rFonts w:asciiTheme="minorHAnsi" w:eastAsiaTheme="minorEastAsia" w:hAnsiTheme="minorHAnsi" w:cstheme="minorBidi"/>
            <w:caps w:val="0"/>
            <w:noProof/>
            <w:sz w:val="22"/>
            <w:szCs w:val="22"/>
            <w:lang w:eastAsia="pt-BR"/>
          </w:rPr>
          <w:tab/>
        </w:r>
        <w:r w:rsidDel="00753186">
          <w:rPr>
            <w:noProof/>
          </w:rPr>
          <w:delText>Release 1 – Cadastros Básicos</w:delText>
        </w:r>
        <w:r w:rsidDel="00753186">
          <w:rPr>
            <w:noProof/>
          </w:rPr>
          <w:tab/>
          <w:delText>48</w:delText>
        </w:r>
      </w:del>
    </w:p>
    <w:p w14:paraId="40599BE8" w14:textId="1ECFFB18" w:rsidR="00085AE7" w:rsidDel="00753186" w:rsidRDefault="00085AE7">
      <w:pPr>
        <w:pStyle w:val="Sumrio3"/>
        <w:rPr>
          <w:del w:id="333" w:author="Ryan Lemos" w:date="2019-08-19T19:02:00Z"/>
          <w:rFonts w:asciiTheme="minorHAnsi" w:eastAsiaTheme="minorEastAsia" w:hAnsiTheme="minorHAnsi" w:cstheme="minorBidi"/>
          <w:b w:val="0"/>
          <w:iCs w:val="0"/>
          <w:noProof/>
          <w:sz w:val="22"/>
          <w:szCs w:val="22"/>
          <w:lang w:eastAsia="pt-BR"/>
        </w:rPr>
      </w:pPr>
      <w:del w:id="334" w:author="Ryan Lemos" w:date="2019-08-19T19:02:00Z">
        <w:r w:rsidDel="00753186">
          <w:rPr>
            <w:noProof/>
          </w:rPr>
          <w:delText>3.5.1</w:delText>
        </w:r>
        <w:r w:rsidDel="00753186">
          <w:rPr>
            <w:rFonts w:asciiTheme="minorHAnsi" w:eastAsiaTheme="minorEastAsia" w:hAnsiTheme="minorHAnsi" w:cstheme="minorBidi"/>
            <w:b w:val="0"/>
            <w:iCs w:val="0"/>
            <w:noProof/>
            <w:sz w:val="22"/>
            <w:szCs w:val="22"/>
            <w:lang w:eastAsia="pt-BR"/>
          </w:rPr>
          <w:tab/>
        </w:r>
        <w:r w:rsidDel="00753186">
          <w:rPr>
            <w:noProof/>
          </w:rPr>
          <w:delText>Sistema desenvolvido</w:delText>
        </w:r>
        <w:r w:rsidDel="00753186">
          <w:rPr>
            <w:noProof/>
          </w:rPr>
          <w:tab/>
          <w:delText>48</w:delText>
        </w:r>
      </w:del>
    </w:p>
    <w:p w14:paraId="48BEFC2E" w14:textId="3922AAC8" w:rsidR="00085AE7" w:rsidDel="00753186" w:rsidRDefault="00085AE7">
      <w:pPr>
        <w:pStyle w:val="Sumrio4"/>
        <w:tabs>
          <w:tab w:val="left" w:pos="1200"/>
          <w:tab w:val="right" w:leader="dot" w:pos="9061"/>
        </w:tabs>
        <w:rPr>
          <w:del w:id="335" w:author="Ryan Lemos" w:date="2019-08-19T19:02:00Z"/>
          <w:rFonts w:asciiTheme="minorHAnsi" w:eastAsiaTheme="minorEastAsia" w:hAnsiTheme="minorHAnsi" w:cstheme="minorBidi"/>
          <w:noProof/>
          <w:sz w:val="22"/>
          <w:szCs w:val="22"/>
          <w:lang w:eastAsia="pt-BR"/>
        </w:rPr>
      </w:pPr>
      <w:del w:id="336" w:author="Ryan Lemos" w:date="2019-08-19T19:02:00Z">
        <w:r w:rsidDel="00753186">
          <w:rPr>
            <w:noProof/>
          </w:rPr>
          <w:delText>3.5.1.1</w:delText>
        </w:r>
        <w:r w:rsidDel="00753186">
          <w:rPr>
            <w:rFonts w:asciiTheme="minorHAnsi" w:eastAsiaTheme="minorEastAsia" w:hAnsiTheme="minorHAnsi" w:cstheme="minorBidi"/>
            <w:noProof/>
            <w:sz w:val="22"/>
            <w:szCs w:val="22"/>
            <w:lang w:eastAsia="pt-BR"/>
          </w:rPr>
          <w:tab/>
        </w:r>
        <w:r w:rsidDel="00753186">
          <w:rPr>
            <w:noProof/>
          </w:rPr>
          <w:delText>Gestor</w:delText>
        </w:r>
        <w:r w:rsidDel="00753186">
          <w:rPr>
            <w:noProof/>
          </w:rPr>
          <w:tab/>
          <w:delText>53</w:delText>
        </w:r>
      </w:del>
    </w:p>
    <w:p w14:paraId="61DD55F0" w14:textId="76555302" w:rsidR="00085AE7" w:rsidDel="00753186" w:rsidRDefault="00085AE7">
      <w:pPr>
        <w:pStyle w:val="Sumrio4"/>
        <w:tabs>
          <w:tab w:val="left" w:pos="1200"/>
          <w:tab w:val="right" w:leader="dot" w:pos="9061"/>
        </w:tabs>
        <w:rPr>
          <w:del w:id="337" w:author="Ryan Lemos" w:date="2019-08-19T19:02:00Z"/>
          <w:rFonts w:asciiTheme="minorHAnsi" w:eastAsiaTheme="minorEastAsia" w:hAnsiTheme="minorHAnsi" w:cstheme="minorBidi"/>
          <w:noProof/>
          <w:sz w:val="22"/>
          <w:szCs w:val="22"/>
          <w:lang w:eastAsia="pt-BR"/>
        </w:rPr>
      </w:pPr>
      <w:del w:id="338" w:author="Ryan Lemos" w:date="2019-08-19T19:02:00Z">
        <w:r w:rsidDel="00753186">
          <w:rPr>
            <w:noProof/>
          </w:rPr>
          <w:delText>3.5.1.2</w:delText>
        </w:r>
        <w:r w:rsidDel="00753186">
          <w:rPr>
            <w:rFonts w:asciiTheme="minorHAnsi" w:eastAsiaTheme="minorEastAsia" w:hAnsiTheme="minorHAnsi" w:cstheme="minorBidi"/>
            <w:noProof/>
            <w:sz w:val="22"/>
            <w:szCs w:val="22"/>
            <w:lang w:eastAsia="pt-BR"/>
          </w:rPr>
          <w:tab/>
        </w:r>
        <w:r w:rsidDel="00753186">
          <w:rPr>
            <w:noProof/>
          </w:rPr>
          <w:delText>Administrador</w:delText>
        </w:r>
        <w:r w:rsidDel="00753186">
          <w:rPr>
            <w:noProof/>
          </w:rPr>
          <w:tab/>
          <w:delText>58</w:delText>
        </w:r>
      </w:del>
    </w:p>
    <w:p w14:paraId="0336C13E" w14:textId="055B79CE" w:rsidR="00085AE7" w:rsidDel="00753186" w:rsidRDefault="00085AE7">
      <w:pPr>
        <w:pStyle w:val="Sumrio4"/>
        <w:tabs>
          <w:tab w:val="left" w:pos="1200"/>
          <w:tab w:val="right" w:leader="dot" w:pos="9061"/>
        </w:tabs>
        <w:rPr>
          <w:del w:id="339" w:author="Ryan Lemos" w:date="2019-08-19T19:02:00Z"/>
          <w:rFonts w:asciiTheme="minorHAnsi" w:eastAsiaTheme="minorEastAsia" w:hAnsiTheme="minorHAnsi" w:cstheme="minorBidi"/>
          <w:noProof/>
          <w:sz w:val="22"/>
          <w:szCs w:val="22"/>
          <w:lang w:eastAsia="pt-BR"/>
        </w:rPr>
      </w:pPr>
      <w:del w:id="340" w:author="Ryan Lemos" w:date="2019-08-19T19:02:00Z">
        <w:r w:rsidDel="00753186">
          <w:rPr>
            <w:noProof/>
          </w:rPr>
          <w:delText>3.5.1.3</w:delText>
        </w:r>
        <w:r w:rsidDel="00753186">
          <w:rPr>
            <w:rFonts w:asciiTheme="minorHAnsi" w:eastAsiaTheme="minorEastAsia" w:hAnsiTheme="minorHAnsi" w:cstheme="minorBidi"/>
            <w:noProof/>
            <w:sz w:val="22"/>
            <w:szCs w:val="22"/>
            <w:lang w:eastAsia="pt-BR"/>
          </w:rPr>
          <w:tab/>
        </w:r>
        <w:r w:rsidDel="00753186">
          <w:rPr>
            <w:noProof/>
          </w:rPr>
          <w:delText>Professor</w:delText>
        </w:r>
        <w:r w:rsidDel="00753186">
          <w:rPr>
            <w:noProof/>
          </w:rPr>
          <w:tab/>
          <w:delText>61</w:delText>
        </w:r>
      </w:del>
    </w:p>
    <w:p w14:paraId="66A00DF6" w14:textId="7E0A6B4B" w:rsidR="00085AE7" w:rsidDel="00753186" w:rsidRDefault="00085AE7">
      <w:pPr>
        <w:pStyle w:val="Sumrio4"/>
        <w:tabs>
          <w:tab w:val="left" w:pos="1200"/>
          <w:tab w:val="right" w:leader="dot" w:pos="9061"/>
        </w:tabs>
        <w:rPr>
          <w:del w:id="341" w:author="Ryan Lemos" w:date="2019-08-19T19:02:00Z"/>
          <w:rFonts w:asciiTheme="minorHAnsi" w:eastAsiaTheme="minorEastAsia" w:hAnsiTheme="minorHAnsi" w:cstheme="minorBidi"/>
          <w:noProof/>
          <w:sz w:val="22"/>
          <w:szCs w:val="22"/>
          <w:lang w:eastAsia="pt-BR"/>
        </w:rPr>
      </w:pPr>
      <w:del w:id="342" w:author="Ryan Lemos" w:date="2019-08-19T19:02:00Z">
        <w:r w:rsidDel="00753186">
          <w:rPr>
            <w:noProof/>
          </w:rPr>
          <w:delText>3.5.1.4</w:delText>
        </w:r>
        <w:r w:rsidDel="00753186">
          <w:rPr>
            <w:rFonts w:asciiTheme="minorHAnsi" w:eastAsiaTheme="minorEastAsia" w:hAnsiTheme="minorHAnsi" w:cstheme="minorBidi"/>
            <w:noProof/>
            <w:sz w:val="22"/>
            <w:szCs w:val="22"/>
            <w:lang w:eastAsia="pt-BR"/>
          </w:rPr>
          <w:tab/>
        </w:r>
        <w:r w:rsidDel="00753186">
          <w:rPr>
            <w:noProof/>
          </w:rPr>
          <w:delText>Estórias dos alunos</w:delText>
        </w:r>
        <w:r w:rsidDel="00753186">
          <w:rPr>
            <w:noProof/>
          </w:rPr>
          <w:tab/>
          <w:delText>73</w:delText>
        </w:r>
      </w:del>
    </w:p>
    <w:p w14:paraId="2544772E" w14:textId="7A97DDC3" w:rsidR="00085AE7" w:rsidDel="00753186" w:rsidRDefault="00085AE7">
      <w:pPr>
        <w:pStyle w:val="Sumrio2"/>
        <w:tabs>
          <w:tab w:val="left" w:pos="1200"/>
          <w:tab w:val="right" w:leader="dot" w:pos="9061"/>
        </w:tabs>
        <w:rPr>
          <w:del w:id="343" w:author="Ryan Lemos" w:date="2019-08-19T19:02:00Z"/>
          <w:rFonts w:asciiTheme="minorHAnsi" w:eastAsiaTheme="minorEastAsia" w:hAnsiTheme="minorHAnsi" w:cstheme="minorBidi"/>
          <w:caps w:val="0"/>
          <w:noProof/>
          <w:sz w:val="22"/>
          <w:szCs w:val="22"/>
          <w:lang w:eastAsia="pt-BR"/>
        </w:rPr>
      </w:pPr>
      <w:del w:id="344" w:author="Ryan Lemos" w:date="2019-08-19T19:02:00Z">
        <w:r w:rsidDel="00753186">
          <w:rPr>
            <w:noProof/>
          </w:rPr>
          <w:delText>3.6</w:delText>
        </w:r>
        <w:r w:rsidDel="00753186">
          <w:rPr>
            <w:rFonts w:asciiTheme="minorHAnsi" w:eastAsiaTheme="minorEastAsia" w:hAnsiTheme="minorHAnsi" w:cstheme="minorBidi"/>
            <w:caps w:val="0"/>
            <w:noProof/>
            <w:sz w:val="22"/>
            <w:szCs w:val="22"/>
            <w:lang w:eastAsia="pt-BR"/>
          </w:rPr>
          <w:tab/>
        </w:r>
        <w:r w:rsidDel="00753186">
          <w:rPr>
            <w:noProof/>
          </w:rPr>
          <w:delText>Release 2 – Banco de questões</w:delText>
        </w:r>
        <w:r w:rsidDel="00753186">
          <w:rPr>
            <w:noProof/>
          </w:rPr>
          <w:tab/>
          <w:delText>78</w:delText>
        </w:r>
      </w:del>
    </w:p>
    <w:p w14:paraId="4E9CDDE7" w14:textId="61B6365D" w:rsidR="00085AE7" w:rsidDel="00753186" w:rsidRDefault="00085AE7">
      <w:pPr>
        <w:pStyle w:val="Sumrio3"/>
        <w:rPr>
          <w:del w:id="345" w:author="Ryan Lemos" w:date="2019-08-19T19:02:00Z"/>
          <w:rFonts w:asciiTheme="minorHAnsi" w:eastAsiaTheme="minorEastAsia" w:hAnsiTheme="minorHAnsi" w:cstheme="minorBidi"/>
          <w:b w:val="0"/>
          <w:iCs w:val="0"/>
          <w:noProof/>
          <w:sz w:val="22"/>
          <w:szCs w:val="22"/>
          <w:lang w:eastAsia="pt-BR"/>
        </w:rPr>
      </w:pPr>
      <w:del w:id="346" w:author="Ryan Lemos" w:date="2019-08-19T19:02:00Z">
        <w:r w:rsidDel="00753186">
          <w:rPr>
            <w:noProof/>
          </w:rPr>
          <w:delText>3.6.1</w:delText>
        </w:r>
        <w:r w:rsidDel="00753186">
          <w:rPr>
            <w:rFonts w:asciiTheme="minorHAnsi" w:eastAsiaTheme="minorEastAsia" w:hAnsiTheme="minorHAnsi" w:cstheme="minorBidi"/>
            <w:b w:val="0"/>
            <w:iCs w:val="0"/>
            <w:noProof/>
            <w:sz w:val="22"/>
            <w:szCs w:val="22"/>
            <w:lang w:eastAsia="pt-BR"/>
          </w:rPr>
          <w:tab/>
        </w:r>
        <w:r w:rsidDel="00753186">
          <w:rPr>
            <w:noProof/>
          </w:rPr>
          <w:delText>Sistema desenvolvido</w:delText>
        </w:r>
        <w:r w:rsidDel="00753186">
          <w:rPr>
            <w:noProof/>
          </w:rPr>
          <w:tab/>
          <w:delText>78</w:delText>
        </w:r>
      </w:del>
    </w:p>
    <w:p w14:paraId="72F9B79D" w14:textId="4F5FAF59" w:rsidR="00085AE7" w:rsidDel="00753186" w:rsidRDefault="00085AE7">
      <w:pPr>
        <w:pStyle w:val="Sumrio4"/>
        <w:tabs>
          <w:tab w:val="left" w:pos="1200"/>
          <w:tab w:val="right" w:leader="dot" w:pos="9061"/>
        </w:tabs>
        <w:rPr>
          <w:del w:id="347" w:author="Ryan Lemos" w:date="2019-08-19T19:02:00Z"/>
          <w:rFonts w:asciiTheme="minorHAnsi" w:eastAsiaTheme="minorEastAsia" w:hAnsiTheme="minorHAnsi" w:cstheme="minorBidi"/>
          <w:noProof/>
          <w:sz w:val="22"/>
          <w:szCs w:val="22"/>
          <w:lang w:eastAsia="pt-BR"/>
        </w:rPr>
      </w:pPr>
      <w:del w:id="348" w:author="Ryan Lemos" w:date="2019-08-19T19:02:00Z">
        <w:r w:rsidDel="00753186">
          <w:rPr>
            <w:noProof/>
          </w:rPr>
          <w:delText>3.6.1.1</w:delText>
        </w:r>
        <w:r w:rsidDel="00753186">
          <w:rPr>
            <w:rFonts w:asciiTheme="minorHAnsi" w:eastAsiaTheme="minorEastAsia" w:hAnsiTheme="minorHAnsi" w:cstheme="minorBidi"/>
            <w:noProof/>
            <w:sz w:val="22"/>
            <w:szCs w:val="22"/>
            <w:lang w:eastAsia="pt-BR"/>
          </w:rPr>
          <w:tab/>
        </w:r>
        <w:r w:rsidDel="00753186">
          <w:rPr>
            <w:noProof/>
          </w:rPr>
          <w:delText>Professor</w:delText>
        </w:r>
        <w:r w:rsidDel="00753186">
          <w:rPr>
            <w:noProof/>
          </w:rPr>
          <w:tab/>
          <w:delText>78</w:delText>
        </w:r>
      </w:del>
    </w:p>
    <w:p w14:paraId="7105F3EC" w14:textId="6AF14DF0" w:rsidR="00085AE7" w:rsidDel="00753186" w:rsidRDefault="00085AE7">
      <w:pPr>
        <w:pStyle w:val="Sumrio4"/>
        <w:tabs>
          <w:tab w:val="left" w:pos="1200"/>
          <w:tab w:val="right" w:leader="dot" w:pos="9061"/>
        </w:tabs>
        <w:rPr>
          <w:del w:id="349" w:author="Ryan Lemos" w:date="2019-08-19T19:02:00Z"/>
          <w:rFonts w:asciiTheme="minorHAnsi" w:eastAsiaTheme="minorEastAsia" w:hAnsiTheme="minorHAnsi" w:cstheme="minorBidi"/>
          <w:noProof/>
          <w:sz w:val="22"/>
          <w:szCs w:val="22"/>
          <w:lang w:eastAsia="pt-BR"/>
        </w:rPr>
      </w:pPr>
      <w:del w:id="350" w:author="Ryan Lemos" w:date="2019-08-19T19:02:00Z">
        <w:r w:rsidDel="00753186">
          <w:rPr>
            <w:noProof/>
          </w:rPr>
          <w:delText>3.6.1.2</w:delText>
        </w:r>
        <w:r w:rsidDel="00753186">
          <w:rPr>
            <w:rFonts w:asciiTheme="minorHAnsi" w:eastAsiaTheme="minorEastAsia" w:hAnsiTheme="minorHAnsi" w:cstheme="minorBidi"/>
            <w:noProof/>
            <w:sz w:val="22"/>
            <w:szCs w:val="22"/>
            <w:lang w:eastAsia="pt-BR"/>
          </w:rPr>
          <w:tab/>
        </w:r>
        <w:r w:rsidDel="00753186">
          <w:rPr>
            <w:noProof/>
          </w:rPr>
          <w:delText>Aluno</w:delText>
        </w:r>
        <w:r w:rsidDel="00753186">
          <w:rPr>
            <w:noProof/>
          </w:rPr>
          <w:tab/>
          <w:delText>92</w:delText>
        </w:r>
      </w:del>
    </w:p>
    <w:p w14:paraId="0C6BA889" w14:textId="67DB1531" w:rsidR="00085AE7" w:rsidDel="00753186" w:rsidRDefault="00085AE7">
      <w:pPr>
        <w:pStyle w:val="Sumrio2"/>
        <w:tabs>
          <w:tab w:val="left" w:pos="1200"/>
          <w:tab w:val="right" w:leader="dot" w:pos="9061"/>
        </w:tabs>
        <w:rPr>
          <w:del w:id="351" w:author="Ryan Lemos" w:date="2019-08-19T19:02:00Z"/>
          <w:rFonts w:asciiTheme="minorHAnsi" w:eastAsiaTheme="minorEastAsia" w:hAnsiTheme="minorHAnsi" w:cstheme="minorBidi"/>
          <w:caps w:val="0"/>
          <w:noProof/>
          <w:sz w:val="22"/>
          <w:szCs w:val="22"/>
          <w:lang w:eastAsia="pt-BR"/>
        </w:rPr>
      </w:pPr>
      <w:del w:id="352" w:author="Ryan Lemos" w:date="2019-08-19T19:02:00Z">
        <w:r w:rsidDel="00753186">
          <w:rPr>
            <w:noProof/>
          </w:rPr>
          <w:delText>3.7</w:delText>
        </w:r>
        <w:r w:rsidDel="00753186">
          <w:rPr>
            <w:rFonts w:asciiTheme="minorHAnsi" w:eastAsiaTheme="minorEastAsia" w:hAnsiTheme="minorHAnsi" w:cstheme="minorBidi"/>
            <w:caps w:val="0"/>
            <w:noProof/>
            <w:sz w:val="22"/>
            <w:szCs w:val="22"/>
            <w:lang w:eastAsia="pt-BR"/>
          </w:rPr>
          <w:tab/>
        </w:r>
        <w:r w:rsidDel="00753186">
          <w:rPr>
            <w:noProof/>
          </w:rPr>
          <w:delText>Release 3 – Complementos</w:delText>
        </w:r>
        <w:r w:rsidDel="00753186">
          <w:rPr>
            <w:noProof/>
          </w:rPr>
          <w:tab/>
          <w:delText>96</w:delText>
        </w:r>
      </w:del>
    </w:p>
    <w:p w14:paraId="192D56BB" w14:textId="3AA3CF1D" w:rsidR="00085AE7" w:rsidDel="00753186" w:rsidRDefault="00085AE7">
      <w:pPr>
        <w:pStyle w:val="Sumrio3"/>
        <w:rPr>
          <w:del w:id="353" w:author="Ryan Lemos" w:date="2019-08-19T19:02:00Z"/>
          <w:rFonts w:asciiTheme="minorHAnsi" w:eastAsiaTheme="minorEastAsia" w:hAnsiTheme="minorHAnsi" w:cstheme="minorBidi"/>
          <w:b w:val="0"/>
          <w:iCs w:val="0"/>
          <w:noProof/>
          <w:sz w:val="22"/>
          <w:szCs w:val="22"/>
          <w:lang w:eastAsia="pt-BR"/>
        </w:rPr>
      </w:pPr>
      <w:del w:id="354" w:author="Ryan Lemos" w:date="2019-08-19T19:02:00Z">
        <w:r w:rsidDel="00753186">
          <w:rPr>
            <w:noProof/>
          </w:rPr>
          <w:delText>3.7.1</w:delText>
        </w:r>
        <w:r w:rsidDel="00753186">
          <w:rPr>
            <w:rFonts w:asciiTheme="minorHAnsi" w:eastAsiaTheme="minorEastAsia" w:hAnsiTheme="minorHAnsi" w:cstheme="minorBidi"/>
            <w:b w:val="0"/>
            <w:iCs w:val="0"/>
            <w:noProof/>
            <w:sz w:val="22"/>
            <w:szCs w:val="22"/>
            <w:lang w:eastAsia="pt-BR"/>
          </w:rPr>
          <w:tab/>
        </w:r>
        <w:r w:rsidDel="00753186">
          <w:rPr>
            <w:noProof/>
          </w:rPr>
          <w:delText>Sistema desenvolvido</w:delText>
        </w:r>
        <w:r w:rsidDel="00753186">
          <w:rPr>
            <w:noProof/>
          </w:rPr>
          <w:tab/>
          <w:delText>96</w:delText>
        </w:r>
      </w:del>
    </w:p>
    <w:p w14:paraId="7B64F7EE" w14:textId="76476399" w:rsidR="00085AE7" w:rsidDel="00753186" w:rsidRDefault="00085AE7">
      <w:pPr>
        <w:pStyle w:val="Sumrio4"/>
        <w:tabs>
          <w:tab w:val="left" w:pos="1200"/>
          <w:tab w:val="right" w:leader="dot" w:pos="9061"/>
        </w:tabs>
        <w:rPr>
          <w:del w:id="355" w:author="Ryan Lemos" w:date="2019-08-19T19:02:00Z"/>
          <w:rFonts w:asciiTheme="minorHAnsi" w:eastAsiaTheme="minorEastAsia" w:hAnsiTheme="minorHAnsi" w:cstheme="minorBidi"/>
          <w:noProof/>
          <w:sz w:val="22"/>
          <w:szCs w:val="22"/>
          <w:lang w:eastAsia="pt-BR"/>
        </w:rPr>
      </w:pPr>
      <w:del w:id="356" w:author="Ryan Lemos" w:date="2019-08-19T19:02:00Z">
        <w:r w:rsidDel="00753186">
          <w:rPr>
            <w:noProof/>
          </w:rPr>
          <w:delText>3.7.1.1</w:delText>
        </w:r>
        <w:r w:rsidDel="00753186">
          <w:rPr>
            <w:rFonts w:asciiTheme="minorHAnsi" w:eastAsiaTheme="minorEastAsia" w:hAnsiTheme="minorHAnsi" w:cstheme="minorBidi"/>
            <w:noProof/>
            <w:sz w:val="22"/>
            <w:szCs w:val="22"/>
            <w:lang w:eastAsia="pt-BR"/>
          </w:rPr>
          <w:tab/>
        </w:r>
        <w:r w:rsidDel="00753186">
          <w:rPr>
            <w:noProof/>
          </w:rPr>
          <w:delText>Professor</w:delText>
        </w:r>
        <w:r w:rsidDel="00753186">
          <w:rPr>
            <w:noProof/>
          </w:rPr>
          <w:tab/>
          <w:delText>97</w:delText>
        </w:r>
      </w:del>
    </w:p>
    <w:p w14:paraId="6B8867E9" w14:textId="25E5DA18" w:rsidR="00085AE7" w:rsidDel="00753186" w:rsidRDefault="00085AE7">
      <w:pPr>
        <w:pStyle w:val="Sumrio4"/>
        <w:tabs>
          <w:tab w:val="left" w:pos="1200"/>
          <w:tab w:val="right" w:leader="dot" w:pos="9061"/>
        </w:tabs>
        <w:rPr>
          <w:del w:id="357" w:author="Ryan Lemos" w:date="2019-08-19T19:02:00Z"/>
          <w:rFonts w:asciiTheme="minorHAnsi" w:eastAsiaTheme="minorEastAsia" w:hAnsiTheme="minorHAnsi" w:cstheme="minorBidi"/>
          <w:noProof/>
          <w:sz w:val="22"/>
          <w:szCs w:val="22"/>
          <w:lang w:eastAsia="pt-BR"/>
        </w:rPr>
      </w:pPr>
      <w:del w:id="358" w:author="Ryan Lemos" w:date="2019-08-19T19:02:00Z">
        <w:r w:rsidDel="00753186">
          <w:rPr>
            <w:noProof/>
          </w:rPr>
          <w:delText>3.7.1.2</w:delText>
        </w:r>
        <w:r w:rsidDel="00753186">
          <w:rPr>
            <w:rFonts w:asciiTheme="minorHAnsi" w:eastAsiaTheme="minorEastAsia" w:hAnsiTheme="minorHAnsi" w:cstheme="minorBidi"/>
            <w:noProof/>
            <w:sz w:val="22"/>
            <w:szCs w:val="22"/>
            <w:lang w:eastAsia="pt-BR"/>
          </w:rPr>
          <w:tab/>
        </w:r>
        <w:r w:rsidDel="00753186">
          <w:rPr>
            <w:noProof/>
          </w:rPr>
          <w:delText>Aluno</w:delText>
        </w:r>
        <w:r w:rsidDel="00753186">
          <w:rPr>
            <w:noProof/>
          </w:rPr>
          <w:tab/>
          <w:delText>97</w:delText>
        </w:r>
      </w:del>
    </w:p>
    <w:p w14:paraId="6B07389F" w14:textId="73E3D2C5" w:rsidR="00085AE7" w:rsidDel="00753186" w:rsidRDefault="00085AE7">
      <w:pPr>
        <w:pStyle w:val="Sumrio2"/>
        <w:tabs>
          <w:tab w:val="left" w:pos="1200"/>
          <w:tab w:val="right" w:leader="dot" w:pos="9061"/>
        </w:tabs>
        <w:rPr>
          <w:del w:id="359" w:author="Ryan Lemos" w:date="2019-08-19T19:02:00Z"/>
          <w:rFonts w:asciiTheme="minorHAnsi" w:eastAsiaTheme="minorEastAsia" w:hAnsiTheme="minorHAnsi" w:cstheme="minorBidi"/>
          <w:caps w:val="0"/>
          <w:noProof/>
          <w:sz w:val="22"/>
          <w:szCs w:val="22"/>
          <w:lang w:eastAsia="pt-BR"/>
        </w:rPr>
      </w:pPr>
      <w:del w:id="360" w:author="Ryan Lemos" w:date="2019-08-19T19:02:00Z">
        <w:r w:rsidDel="00753186">
          <w:rPr>
            <w:noProof/>
          </w:rPr>
          <w:delText>3.8</w:delText>
        </w:r>
        <w:r w:rsidDel="00753186">
          <w:rPr>
            <w:rFonts w:asciiTheme="minorHAnsi" w:eastAsiaTheme="minorEastAsia" w:hAnsiTheme="minorHAnsi" w:cstheme="minorBidi"/>
            <w:caps w:val="0"/>
            <w:noProof/>
            <w:sz w:val="22"/>
            <w:szCs w:val="22"/>
            <w:lang w:eastAsia="pt-BR"/>
          </w:rPr>
          <w:tab/>
        </w:r>
        <w:r w:rsidDel="00753186">
          <w:rPr>
            <w:noProof/>
          </w:rPr>
          <w:delText>Testes</w:delText>
        </w:r>
        <w:r w:rsidDel="00753186">
          <w:rPr>
            <w:noProof/>
          </w:rPr>
          <w:tab/>
          <w:delText>97</w:delText>
        </w:r>
      </w:del>
    </w:p>
    <w:p w14:paraId="0F142A05" w14:textId="3975C07E" w:rsidR="00085AE7" w:rsidDel="00753186" w:rsidRDefault="00085AE7">
      <w:pPr>
        <w:pStyle w:val="Sumrio2"/>
        <w:tabs>
          <w:tab w:val="right" w:leader="dot" w:pos="9061"/>
        </w:tabs>
        <w:rPr>
          <w:del w:id="361" w:author="Ryan Lemos" w:date="2019-08-19T19:02:00Z"/>
          <w:rFonts w:asciiTheme="minorHAnsi" w:eastAsiaTheme="minorEastAsia" w:hAnsiTheme="minorHAnsi" w:cstheme="minorBidi"/>
          <w:caps w:val="0"/>
          <w:noProof/>
          <w:sz w:val="22"/>
          <w:szCs w:val="22"/>
          <w:lang w:eastAsia="pt-BR"/>
        </w:rPr>
      </w:pPr>
      <w:del w:id="362" w:author="Ryan Lemos" w:date="2019-08-19T19:02:00Z">
        <w:r w:rsidRPr="00596E44" w:rsidDel="00753186">
          <w:rPr>
            <w:noProof/>
          </w:rPr>
          <w:delText>3.9</w:delText>
        </w:r>
        <w:r w:rsidDel="00753186">
          <w:rPr>
            <w:noProof/>
          </w:rPr>
          <w:tab/>
          <w:delText>99</w:delText>
        </w:r>
      </w:del>
    </w:p>
    <w:p w14:paraId="139CB7D8" w14:textId="4D9AB178" w:rsidR="00085AE7" w:rsidDel="00753186" w:rsidRDefault="00085AE7">
      <w:pPr>
        <w:pStyle w:val="Sumrio1"/>
        <w:tabs>
          <w:tab w:val="right" w:leader="dot" w:pos="9061"/>
        </w:tabs>
        <w:rPr>
          <w:del w:id="363" w:author="Ryan Lemos" w:date="2019-08-19T19:02:00Z"/>
          <w:rFonts w:asciiTheme="minorHAnsi" w:eastAsiaTheme="minorEastAsia" w:hAnsiTheme="minorHAnsi" w:cstheme="minorBidi"/>
          <w:b w:val="0"/>
          <w:bCs w:val="0"/>
          <w:caps w:val="0"/>
          <w:noProof/>
          <w:sz w:val="22"/>
          <w:szCs w:val="22"/>
          <w:lang w:eastAsia="pt-BR"/>
        </w:rPr>
      </w:pPr>
      <w:del w:id="364" w:author="Ryan Lemos" w:date="2019-08-19T19:02:00Z">
        <w:r w:rsidDel="00753186">
          <w:rPr>
            <w:noProof/>
          </w:rPr>
          <w:delText>Referências</w:delText>
        </w:r>
        <w:r w:rsidDel="00753186">
          <w:rPr>
            <w:noProof/>
          </w:rPr>
          <w:tab/>
          <w:delText>100</w:delText>
        </w:r>
      </w:del>
    </w:p>
    <w:p w14:paraId="7E458B84" w14:textId="4A7E0D63" w:rsidR="00085AE7" w:rsidDel="00753186" w:rsidRDefault="00085AE7">
      <w:pPr>
        <w:pStyle w:val="Sumrio1"/>
        <w:tabs>
          <w:tab w:val="right" w:leader="dot" w:pos="9061"/>
        </w:tabs>
        <w:rPr>
          <w:del w:id="365" w:author="Ryan Lemos" w:date="2019-08-19T19:02:00Z"/>
          <w:rFonts w:asciiTheme="minorHAnsi" w:eastAsiaTheme="minorEastAsia" w:hAnsiTheme="minorHAnsi" w:cstheme="minorBidi"/>
          <w:b w:val="0"/>
          <w:bCs w:val="0"/>
          <w:caps w:val="0"/>
          <w:noProof/>
          <w:sz w:val="22"/>
          <w:szCs w:val="22"/>
          <w:lang w:eastAsia="pt-BR"/>
        </w:rPr>
      </w:pPr>
      <w:del w:id="366" w:author="Ryan Lemos" w:date="2019-08-19T19:02:00Z">
        <w:r w:rsidDel="00753186">
          <w:rPr>
            <w:noProof/>
          </w:rPr>
          <w:delText>Apendice A - carta de pedido de permissão para uso de informações da escola International language center</w:delText>
        </w:r>
        <w:r w:rsidDel="00753186">
          <w:rPr>
            <w:noProof/>
          </w:rPr>
          <w:tab/>
          <w:delText>103</w:delText>
        </w:r>
      </w:del>
    </w:p>
    <w:p w14:paraId="79DCDDE5" w14:textId="77777777" w:rsidR="002C7A0B" w:rsidRPr="00BE5291" w:rsidRDefault="003C5BA6" w:rsidP="004D672C">
      <w:pPr>
        <w:pStyle w:val="Ttulo1"/>
        <w:numPr>
          <w:ilvl w:val="0"/>
          <w:numId w:val="0"/>
        </w:numPr>
        <w:tabs>
          <w:tab w:val="left" w:pos="851"/>
          <w:tab w:val="left" w:pos="879"/>
        </w:tabs>
        <w:jc w:val="both"/>
        <w:rPr>
          <w:rStyle w:val="Ttulo1Char"/>
          <w:szCs w:val="24"/>
        </w:rPr>
      </w:pPr>
      <w:r>
        <w:rPr>
          <w:rStyle w:val="Ttulo1Char"/>
          <w:szCs w:val="24"/>
        </w:rPr>
        <w:fldChar w:fldCharType="end"/>
      </w:r>
    </w:p>
    <w:p w14:paraId="29398EEE" w14:textId="77777777" w:rsidR="002C7A0B" w:rsidRDefault="002C7A0B" w:rsidP="0005542D">
      <w:pPr>
        <w:pStyle w:val="Ttulodendicedeautoridades"/>
        <w:rPr>
          <w:rStyle w:val="Ttulo1Char"/>
          <w:rFonts w:eastAsia="Droid Sans Fallback"/>
          <w:sz w:val="28"/>
          <w:szCs w:val="28"/>
        </w:rPr>
      </w:pPr>
    </w:p>
    <w:p w14:paraId="202D1A4D" w14:textId="77777777" w:rsidR="002C7A0B" w:rsidRDefault="002C7A0B" w:rsidP="0005542D">
      <w:pPr>
        <w:pStyle w:val="Ttulodendicedeautoridades"/>
        <w:rPr>
          <w:rStyle w:val="Ttulo1Char"/>
          <w:rFonts w:eastAsia="Droid Sans Fallback"/>
          <w:sz w:val="28"/>
          <w:szCs w:val="28"/>
        </w:rPr>
        <w:sectPr w:rsidR="002C7A0B" w:rsidSect="00C1350C">
          <w:headerReference w:type="default" r:id="rId12"/>
          <w:pgSz w:w="11906" w:h="16838"/>
          <w:pgMar w:top="1701" w:right="1134" w:bottom="1134" w:left="1701" w:header="1134" w:footer="567" w:gutter="0"/>
          <w:cols w:space="708"/>
          <w:docGrid w:linePitch="360"/>
        </w:sectPr>
      </w:pPr>
    </w:p>
    <w:p w14:paraId="7D56CDA4" w14:textId="77777777" w:rsidR="00674022" w:rsidRPr="006A6D09" w:rsidRDefault="00674022" w:rsidP="00674022">
      <w:pPr>
        <w:pStyle w:val="Ttulo1"/>
        <w:rPr>
          <w:szCs w:val="24"/>
        </w:rPr>
      </w:pPr>
      <w:bookmarkStart w:id="367" w:name="_Ref528267984"/>
      <w:bookmarkStart w:id="368" w:name="_Toc17133774"/>
      <w:r w:rsidRPr="006A6D09">
        <w:rPr>
          <w:szCs w:val="24"/>
        </w:rPr>
        <w:lastRenderedPageBreak/>
        <w:t>INTRODUÇÃO</w:t>
      </w:r>
      <w:bookmarkEnd w:id="367"/>
      <w:bookmarkEnd w:id="368"/>
    </w:p>
    <w:p w14:paraId="061C0C56" w14:textId="77777777" w:rsidR="00674022" w:rsidRDefault="00674022" w:rsidP="00674022"/>
    <w:p w14:paraId="7D11E72D" w14:textId="77777777" w:rsidR="004A4EB9" w:rsidRDefault="004A4EB9" w:rsidP="007B61FF">
      <w:r>
        <w:t>A tecnologia tem influenciado e modificado a maneira em que se ensina. Com o advento de uma geração conectada,</w:t>
      </w:r>
      <w:r w:rsidR="007B61FF">
        <w:t xml:space="preserve"> em que</w:t>
      </w:r>
      <w:r>
        <w:t xml:space="preserve"> crianças e jovens</w:t>
      </w:r>
      <w:r w:rsidR="00C24435">
        <w:t xml:space="preserve"> tem acesso cada vez mais cedo a tecnologias</w:t>
      </w:r>
      <w:r w:rsidR="007B61FF">
        <w:t>, f</w:t>
      </w:r>
      <w:r w:rsidR="00C24435">
        <w:t>az com que se estabeleça novas possibilidades de se adquirir conhecimento, por um outro meio diferente ao convencional.</w:t>
      </w:r>
      <w:r w:rsidR="007B61FF">
        <w:t xml:space="preserve"> Porém aliar tecnologia ao ensino pode não ser algo tão fácil, como afirma </w:t>
      </w:r>
      <w:r w:rsidR="007B61FF">
        <w:rPr>
          <w:noProof/>
        </w:rPr>
        <w:t xml:space="preserve">Bacich </w:t>
      </w:r>
      <w:r w:rsidR="007B61FF">
        <w:rPr>
          <w:i/>
          <w:iCs/>
          <w:noProof/>
        </w:rPr>
        <w:t>et al.</w:t>
      </w:r>
      <w:r w:rsidR="007B61FF">
        <w:rPr>
          <w:noProof/>
        </w:rPr>
        <w:t xml:space="preserve"> (2015, p. 29), em dizer que </w:t>
      </w:r>
      <w:r w:rsidR="007B61FF">
        <w:t xml:space="preserve"> </w:t>
      </w:r>
      <w:r w:rsidR="00C24435">
        <w:t>“A integração das tecnologias digitais na educação precisa ser feita de modo criativo e crítico, buscando desenvolver a autonomia e a reflexão dos seus envolvidos, para que não sejam apenas receptores de informações”. Port</w:t>
      </w:r>
      <w:r w:rsidR="00F75119">
        <w:t>anto a tecnologia pode ser utilizada em prol da educação, mas para que trabalhem juntos deve</w:t>
      </w:r>
      <w:r w:rsidR="00F35642">
        <w:t>-</w:t>
      </w:r>
      <w:r w:rsidR="00F75119">
        <w:t xml:space="preserve">se ter um cuidado para que os utilizadores da tecnologia passem a interagir de maneira a não somente receber informações, mas também colaborar e aprender através do uso </w:t>
      </w:r>
      <w:r w:rsidR="00752E3D">
        <w:rPr>
          <w:noProof/>
        </w:rPr>
        <w:t xml:space="preserve">(BACICH </w:t>
      </w:r>
      <w:r w:rsidR="00752E3D">
        <w:rPr>
          <w:i/>
          <w:iCs/>
          <w:noProof/>
        </w:rPr>
        <w:t>et al.</w:t>
      </w:r>
      <w:r w:rsidR="00752E3D">
        <w:rPr>
          <w:noProof/>
        </w:rPr>
        <w:t>, 2015)</w:t>
      </w:r>
      <w:r w:rsidR="00F75119">
        <w:t>.</w:t>
      </w:r>
    </w:p>
    <w:p w14:paraId="32DEA26F" w14:textId="77777777" w:rsidR="00BA3F09" w:rsidRDefault="007B61FF" w:rsidP="00674022">
      <w:r>
        <w:t>Já o</w:t>
      </w:r>
      <w:r w:rsidR="007701B4" w:rsidRPr="005F0557">
        <w:t xml:space="preserve"> estudo de línguas estrangeiras é disseminado globalmente, sendo requisitado em vários aspectos profissionais, educacionais, de pesquisa e de interação das pessoas nos diferentes países. </w:t>
      </w:r>
      <w:r w:rsidR="00C24435">
        <w:t xml:space="preserve">No estudo de idiomas </w:t>
      </w:r>
      <w:r w:rsidR="00F75119">
        <w:t>o</w:t>
      </w:r>
      <w:r w:rsidR="00F1197C">
        <w:t xml:space="preserve"> atrelamento a</w:t>
      </w:r>
      <w:r w:rsidR="00F75119">
        <w:t xml:space="preserve"> tecnologias não </w:t>
      </w:r>
      <w:r w:rsidR="00F1197C">
        <w:t>foi</w:t>
      </w:r>
      <w:r w:rsidR="00F75119">
        <w:t xml:space="preserve"> diferente. Surgiram sistemas (de escolas físicas ou não) com o in</w:t>
      </w:r>
      <w:r w:rsidR="00F1197C">
        <w:t xml:space="preserve">tuito de auxiliar nos processos de aprendizagem de uma língua. Buscou-se contemplar todas as etapas </w:t>
      </w:r>
      <w:r w:rsidR="00B41A8D">
        <w:t>de aprendizado de</w:t>
      </w:r>
      <w:r w:rsidR="00F1197C">
        <w:t xml:space="preserve"> um idioma, desde a escrita, leitura, até o entendimento</w:t>
      </w:r>
      <w:r w:rsidR="00D86F49">
        <w:t xml:space="preserve"> e fala</w:t>
      </w:r>
      <w:r w:rsidR="00F1197C">
        <w:t xml:space="preserve"> de uma língua. </w:t>
      </w:r>
      <w:r w:rsidR="007701B4" w:rsidRPr="005F0557">
        <w:t>Diversas escolas se prontificam a ensinar os idiomas com diferentes métodos de ensino, material e apoio informatizados</w:t>
      </w:r>
      <w:r w:rsidR="007701B4">
        <w:t>, p</w:t>
      </w:r>
      <w:r w:rsidR="007701B4" w:rsidRPr="005F0557">
        <w:t xml:space="preserve">orém, </w:t>
      </w:r>
      <w:r>
        <w:t xml:space="preserve">há </w:t>
      </w:r>
      <w:r w:rsidR="007701B4" w:rsidRPr="005F0557">
        <w:t>escolas</w:t>
      </w:r>
      <w:r>
        <w:t xml:space="preserve"> que</w:t>
      </w:r>
      <w:r w:rsidR="007701B4" w:rsidRPr="005F0557">
        <w:t xml:space="preserve"> não contam com apoio computacional para auxiliar no processo de ensino e aprendizagem.</w:t>
      </w:r>
    </w:p>
    <w:p w14:paraId="220A442F" w14:textId="504DDAAB" w:rsidR="00095BB3" w:rsidRDefault="008E7C40" w:rsidP="007701B4">
      <w:r>
        <w:t xml:space="preserve">Pensando nisso </w:t>
      </w:r>
      <w:r w:rsidR="005D4313">
        <w:t>foi identificada uma escola que não possuía esse apoio informatizado</w:t>
      </w:r>
      <w:r w:rsidR="0041541A">
        <w:t>.</w:t>
      </w:r>
      <w:r w:rsidR="00070634">
        <w:t xml:space="preserve"> </w:t>
      </w:r>
      <w:r w:rsidR="00BA3F09">
        <w:t>A</w:t>
      </w:r>
      <w:r w:rsidR="00070634">
        <w:t xml:space="preserve"> escola</w:t>
      </w:r>
      <w:r w:rsidR="00BA3F09">
        <w:t xml:space="preserve"> identificada</w:t>
      </w:r>
      <w:r w:rsidR="00070634">
        <w:t xml:space="preserve"> </w:t>
      </w:r>
      <w:r w:rsidR="002D1A7B">
        <w:t xml:space="preserve">é a </w:t>
      </w:r>
      <w:proofErr w:type="spellStart"/>
      <w:r w:rsidR="002D1A7B" w:rsidRPr="002D1A7B">
        <w:rPr>
          <w:i/>
        </w:rPr>
        <w:t>International</w:t>
      </w:r>
      <w:proofErr w:type="spellEnd"/>
      <w:r w:rsidR="002D1A7B" w:rsidRPr="002D1A7B">
        <w:rPr>
          <w:i/>
        </w:rPr>
        <w:t xml:space="preserve"> </w:t>
      </w:r>
      <w:proofErr w:type="spellStart"/>
      <w:r w:rsidR="002D1A7B" w:rsidRPr="002D1A7B">
        <w:rPr>
          <w:i/>
        </w:rPr>
        <w:t>Language</w:t>
      </w:r>
      <w:proofErr w:type="spellEnd"/>
      <w:r w:rsidR="002D1A7B" w:rsidRPr="002D1A7B">
        <w:rPr>
          <w:i/>
        </w:rPr>
        <w:t xml:space="preserve"> Center</w:t>
      </w:r>
      <w:r w:rsidR="002D1A7B">
        <w:t xml:space="preserve"> (ILC) que é situada em Montes Claros, Minas Gerais</w:t>
      </w:r>
      <w:r w:rsidR="0041541A">
        <w:t>.</w:t>
      </w:r>
      <w:r w:rsidR="007701B4">
        <w:t xml:space="preserve"> </w:t>
      </w:r>
      <w:r w:rsidR="007701B4" w:rsidRPr="005F0557">
        <w:t>A ILC foi escolhida pelo fato de não dispor de sistema de auxílio no ensino/aprendizagem</w:t>
      </w:r>
      <w:r w:rsidR="007701B4">
        <w:t xml:space="preserve">, detinha somente de </w:t>
      </w:r>
      <w:r w:rsidR="007701B4" w:rsidRPr="005F0557">
        <w:t xml:space="preserve">um </w:t>
      </w:r>
      <w:r w:rsidR="007701B4" w:rsidRPr="00FC0021">
        <w:rPr>
          <w:i/>
        </w:rPr>
        <w:t>site</w:t>
      </w:r>
      <w:r w:rsidR="007701B4" w:rsidRPr="005F0557">
        <w:t xml:space="preserve"> desenvolvido pela Empresa Júnior do curso de Sistemas de Informação da </w:t>
      </w:r>
      <w:r w:rsidR="007701B4">
        <w:t>Universidade Estadual de Montes Claros (</w:t>
      </w:r>
      <w:proofErr w:type="spellStart"/>
      <w:r w:rsidR="007701B4" w:rsidRPr="005F0557">
        <w:t>Unimontes</w:t>
      </w:r>
      <w:proofErr w:type="spellEnd"/>
      <w:r w:rsidR="007701B4">
        <w:t>)</w:t>
      </w:r>
      <w:r w:rsidR="007701B4" w:rsidRPr="005F0557">
        <w:t>, a INFOBITS</w:t>
      </w:r>
      <w:r w:rsidR="007701B4">
        <w:rPr>
          <w:rStyle w:val="Hyperlink"/>
          <w:color w:val="auto"/>
          <w:u w:val="none"/>
        </w:rPr>
        <w:t>, contendo informações básicas da escola, sendo uma página estática, não tendo recursos de auxílio ao ensino de idiomas</w:t>
      </w:r>
      <w:r w:rsidR="007701B4" w:rsidRPr="005F0557">
        <w:t>.</w:t>
      </w:r>
      <w:r w:rsidR="00BB0CD7">
        <w:t xml:space="preserve"> </w:t>
      </w:r>
      <w:r w:rsidR="006C4152">
        <w:t>E, portanto,</w:t>
      </w:r>
      <w:r w:rsidR="00EB64E9">
        <w:t xml:space="preserve"> através deste trabalho</w:t>
      </w:r>
      <w:r w:rsidR="00720527">
        <w:t>,</w:t>
      </w:r>
      <w:r w:rsidR="00EB64E9">
        <w:t xml:space="preserve"> </w:t>
      </w:r>
      <w:r w:rsidR="009765C6">
        <w:t>buscou-se</w:t>
      </w:r>
      <w:r w:rsidR="00BB0CD7">
        <w:t xml:space="preserve"> desenvolver </w:t>
      </w:r>
      <w:proofErr w:type="gramStart"/>
      <w:r w:rsidR="00BB0CD7">
        <w:t xml:space="preserve">um </w:t>
      </w:r>
      <w:r w:rsidR="00B9384C">
        <w:t>ambiente</w:t>
      </w:r>
      <w:r w:rsidR="00BB0CD7">
        <w:t xml:space="preserve"> </w:t>
      </w:r>
      <w:r w:rsidR="00BB0CD7" w:rsidRPr="00E95C78">
        <w:rPr>
          <w:i/>
        </w:rPr>
        <w:t>web</w:t>
      </w:r>
      <w:proofErr w:type="gramEnd"/>
      <w:r w:rsidR="00BB0CD7">
        <w:t xml:space="preserve"> </w:t>
      </w:r>
      <w:r w:rsidR="009765C6">
        <w:t>para</w:t>
      </w:r>
      <w:r w:rsidR="00B9384C">
        <w:t xml:space="preserve"> sanar </w:t>
      </w:r>
      <w:r w:rsidR="006A3641">
        <w:t>a</w:t>
      </w:r>
      <w:r w:rsidR="00B9384C">
        <w:t xml:space="preserve"> falta de</w:t>
      </w:r>
      <w:r w:rsidR="00423A20">
        <w:t>sse</w:t>
      </w:r>
      <w:r w:rsidR="00B9384C">
        <w:t xml:space="preserve"> apoio informatizado</w:t>
      </w:r>
      <w:r w:rsidR="00720527">
        <w:t xml:space="preserve"> e </w:t>
      </w:r>
      <w:r w:rsidR="00F72E97">
        <w:t>apoiar</w:t>
      </w:r>
      <w:r w:rsidR="006A3641">
        <w:t xml:space="preserve"> professores e alunos</w:t>
      </w:r>
      <w:r w:rsidR="00DF2349">
        <w:t>.</w:t>
      </w:r>
      <w:r w:rsidR="005808CA">
        <w:t xml:space="preserve"> </w:t>
      </w:r>
      <w:r w:rsidR="00DF2349">
        <w:t xml:space="preserve">Nesse ambiente </w:t>
      </w:r>
      <w:r w:rsidR="009765C6">
        <w:t>é</w:t>
      </w:r>
      <w:r w:rsidR="00DF2349">
        <w:t xml:space="preserve"> p</w:t>
      </w:r>
      <w:r w:rsidR="009C5DEA">
        <w:t>ossível ao professor auxiliar seus alunos, alunos esses que serão divididos por suas turmas</w:t>
      </w:r>
      <w:r w:rsidR="00171370">
        <w:t>. Seja no compartilhamento de materiais ou buscando sanar dúvidas sobre</w:t>
      </w:r>
      <w:r w:rsidR="003B49D8">
        <w:t xml:space="preserve"> o</w:t>
      </w:r>
      <w:r w:rsidR="00171370">
        <w:t xml:space="preserve"> conte</w:t>
      </w:r>
      <w:r w:rsidR="007B61FF">
        <w:t>ú</w:t>
      </w:r>
      <w:r w:rsidR="00171370">
        <w:t>do.</w:t>
      </w:r>
      <w:r w:rsidR="00D52513">
        <w:t xml:space="preserve"> </w:t>
      </w:r>
      <w:r w:rsidR="007701B4" w:rsidRPr="005F0557">
        <w:t xml:space="preserve">Para os alunos espera-se que haja envolvimento e aprendizado quanto aos conteúdos disponibilizados no ambiente virtual. Acredita-se que com o ambiente, a interação </w:t>
      </w:r>
      <w:r w:rsidR="007701B4" w:rsidRPr="005F0557">
        <w:lastRenderedPageBreak/>
        <w:t>aluno-professor e aluno-turma transpassará da sala de aula, possibilitando interação de aprendizagem de maneira informatizada.</w:t>
      </w:r>
    </w:p>
    <w:p w14:paraId="7EE679F7" w14:textId="77777777" w:rsidR="009765C6" w:rsidRDefault="007E27A6" w:rsidP="006A3641">
      <w:r>
        <w:t>Ainda</w:t>
      </w:r>
      <w:r w:rsidR="00D50799">
        <w:t xml:space="preserve"> para o desenvolvimento deste ambiente </w:t>
      </w:r>
      <w:r w:rsidR="009765C6">
        <w:t>usou-se</w:t>
      </w:r>
      <w:r w:rsidR="00D50799">
        <w:t xml:space="preserve"> de uma metodologia de desenvolvimento ágil</w:t>
      </w:r>
      <w:r w:rsidR="00A2494E">
        <w:t xml:space="preserve">, a metodologia </w:t>
      </w:r>
      <w:proofErr w:type="spellStart"/>
      <w:r w:rsidR="003D0104" w:rsidRPr="003D0104">
        <w:rPr>
          <w:i/>
        </w:rPr>
        <w:t>e</w:t>
      </w:r>
      <w:r w:rsidR="00A2494E" w:rsidRPr="003D0104">
        <w:rPr>
          <w:i/>
        </w:rPr>
        <w:t>X</w:t>
      </w:r>
      <w:r w:rsidR="003D0104" w:rsidRPr="003D0104">
        <w:rPr>
          <w:i/>
        </w:rPr>
        <w:t>tremme</w:t>
      </w:r>
      <w:proofErr w:type="spellEnd"/>
      <w:r w:rsidR="003D0104" w:rsidRPr="003D0104">
        <w:rPr>
          <w:i/>
        </w:rPr>
        <w:t xml:space="preserve"> </w:t>
      </w:r>
      <w:proofErr w:type="spellStart"/>
      <w:r w:rsidR="00A2494E" w:rsidRPr="003D0104">
        <w:rPr>
          <w:i/>
        </w:rPr>
        <w:t>P</w:t>
      </w:r>
      <w:r w:rsidR="003D0104" w:rsidRPr="003D0104">
        <w:rPr>
          <w:i/>
        </w:rPr>
        <w:t>rogramming</w:t>
      </w:r>
      <w:proofErr w:type="spellEnd"/>
      <w:r w:rsidR="003D0104">
        <w:t xml:space="preserve"> (XP)</w:t>
      </w:r>
      <w:r w:rsidR="00A2494E">
        <w:t xml:space="preserve"> </w:t>
      </w:r>
      <w:r w:rsidR="009765C6">
        <w:t>para apoiar e agilizar o processo de desenvolvimento do sistema.</w:t>
      </w:r>
    </w:p>
    <w:p w14:paraId="6AE1F017" w14:textId="77777777" w:rsidR="00661406" w:rsidRDefault="009765C6" w:rsidP="00661406">
      <w:r>
        <w:t xml:space="preserve">Portanto o tema deste trabalho pode ser descrito como o desenvolvimento web com técnicas ágeis, por aliar o desenvolvimento de </w:t>
      </w:r>
      <w:proofErr w:type="gramStart"/>
      <w:r>
        <w:t>um ambiente web</w:t>
      </w:r>
      <w:proofErr w:type="gramEnd"/>
      <w:r>
        <w:t xml:space="preserve"> utilizando-se da metodologia ágil XP.</w:t>
      </w:r>
      <w:r w:rsidR="00953BC6">
        <w:t xml:space="preserve"> </w:t>
      </w:r>
      <w:r w:rsidR="007701B4">
        <w:t xml:space="preserve">Então busca-se resolver o seguinte problema, de entender como o XP pode apoiar no processo de desenvolvimento de </w:t>
      </w:r>
      <w:proofErr w:type="gramStart"/>
      <w:r w:rsidR="007701B4">
        <w:t>um ambiente web</w:t>
      </w:r>
      <w:proofErr w:type="gramEnd"/>
      <w:r w:rsidR="007701B4">
        <w:t xml:space="preserve"> para ensino e aprendizagem de inglês. O objetivo geral deste trabalho é então d</w:t>
      </w:r>
      <w:r w:rsidR="007701B4" w:rsidRPr="000430BA">
        <w:t>esenvolv</w:t>
      </w:r>
      <w:r w:rsidR="007701B4">
        <w:t>er</w:t>
      </w:r>
      <w:r w:rsidR="007701B4" w:rsidRPr="000430BA">
        <w:t xml:space="preserve"> ambiente </w:t>
      </w:r>
      <w:r w:rsidR="007701B4">
        <w:rPr>
          <w:i/>
        </w:rPr>
        <w:t>web</w:t>
      </w:r>
      <w:r w:rsidR="007701B4" w:rsidRPr="000430BA">
        <w:t xml:space="preserve"> </w:t>
      </w:r>
      <w:r w:rsidR="007701B4">
        <w:t>com técnicas ágeis para auxiliar no processo de ensino e aprendizagem de</w:t>
      </w:r>
      <w:r w:rsidR="007701B4" w:rsidRPr="000430BA">
        <w:t xml:space="preserve"> língua </w:t>
      </w:r>
      <w:r w:rsidR="007701B4">
        <w:t xml:space="preserve">inglesa para a escola </w:t>
      </w:r>
      <w:proofErr w:type="spellStart"/>
      <w:r w:rsidR="007701B4" w:rsidRPr="00F71701">
        <w:rPr>
          <w:i/>
        </w:rPr>
        <w:t>Internation</w:t>
      </w:r>
      <w:r w:rsidR="007701B4">
        <w:rPr>
          <w:i/>
        </w:rPr>
        <w:t>al</w:t>
      </w:r>
      <w:proofErr w:type="spellEnd"/>
      <w:r w:rsidR="007701B4" w:rsidRPr="00F71701">
        <w:rPr>
          <w:i/>
        </w:rPr>
        <w:t xml:space="preserve"> </w:t>
      </w:r>
      <w:proofErr w:type="spellStart"/>
      <w:r w:rsidR="007701B4">
        <w:rPr>
          <w:i/>
        </w:rPr>
        <w:t>Language</w:t>
      </w:r>
      <w:proofErr w:type="spellEnd"/>
      <w:r w:rsidR="007701B4" w:rsidRPr="00F71701">
        <w:rPr>
          <w:i/>
        </w:rPr>
        <w:t xml:space="preserve"> Center</w:t>
      </w:r>
      <w:r w:rsidR="007701B4">
        <w:t xml:space="preserve"> (ILC).</w:t>
      </w:r>
      <w:r w:rsidR="00661406">
        <w:t xml:space="preserve"> E como objetivos específicos disponibilizar</w:t>
      </w:r>
      <w:r w:rsidR="00661406" w:rsidRPr="00661406">
        <w:t xml:space="preserve"> </w:t>
      </w:r>
      <w:r w:rsidR="00661406">
        <w:t>materiais e exercícios para os alunos no ambiente desenvolvido; a</w:t>
      </w:r>
      <w:r w:rsidR="00661406" w:rsidRPr="00661406">
        <w:t>presentar um calendário com datas de exercícios, provas e eventos para os alunos</w:t>
      </w:r>
      <w:r w:rsidR="00661406">
        <w:t xml:space="preserve"> e identificar conteúdos de maior deficiência a partir de gráficos de desempenho.</w:t>
      </w:r>
    </w:p>
    <w:p w14:paraId="78C489D4" w14:textId="77777777" w:rsidR="00674022" w:rsidRPr="006A6D09" w:rsidRDefault="00674022" w:rsidP="008947B5">
      <w:pPr>
        <w:ind w:firstLine="0"/>
      </w:pPr>
      <w:r w:rsidRPr="006A6D09">
        <w:br w:type="page"/>
      </w:r>
    </w:p>
    <w:p w14:paraId="26E88460" w14:textId="77777777" w:rsidR="00D61CB9" w:rsidRDefault="00D61CB9" w:rsidP="00D61CB9">
      <w:pPr>
        <w:pStyle w:val="Ttulo1"/>
      </w:pPr>
      <w:bookmarkStart w:id="369" w:name="_Ref528269096"/>
      <w:bookmarkStart w:id="370" w:name="_Toc17133775"/>
      <w:r>
        <w:lastRenderedPageBreak/>
        <w:t>Referencial teórico</w:t>
      </w:r>
      <w:bookmarkEnd w:id="369"/>
      <w:bookmarkEnd w:id="370"/>
    </w:p>
    <w:p w14:paraId="412B222E" w14:textId="77777777" w:rsidR="00310107" w:rsidRPr="00310107" w:rsidRDefault="00310107" w:rsidP="00310107">
      <w:pPr>
        <w:ind w:firstLine="0"/>
      </w:pPr>
    </w:p>
    <w:p w14:paraId="2ECB073E" w14:textId="77777777" w:rsidR="00D61CB9" w:rsidRDefault="00D61CB9" w:rsidP="00D61CB9">
      <w:r>
        <w:t>“O referencial teórico é o alicerce para o desenvolvimento de uma monografia.”</w:t>
      </w:r>
      <w:r w:rsidR="00752E3D">
        <w:rPr>
          <w:noProof/>
        </w:rPr>
        <w:t xml:space="preserve"> (DIAS; SILVA, 2010, p. 31)</w:t>
      </w:r>
      <w:r w:rsidRPr="00063EEB">
        <w:t>.</w:t>
      </w:r>
      <w:r>
        <w:t xml:space="preserve"> Assim pode-se entender o quão importante é descrever aquilo que servirá de base para a concepção de um trabalho científico. Severino </w:t>
      </w:r>
      <w:r w:rsidR="00752E3D">
        <w:rPr>
          <w:noProof/>
        </w:rPr>
        <w:t>(2002)</w:t>
      </w:r>
      <w:r>
        <w:t xml:space="preserve"> define essa etapa como sendo a busca por documentos que apresentem conteúdo relevante e que fazem sentido ao tema discutido no trabalho científico</w:t>
      </w:r>
      <w:r w:rsidR="00086F67">
        <w:t>. Essa busca e escrita de conteúdo serve</w:t>
      </w:r>
      <w:r>
        <w:t xml:space="preserve"> para</w:t>
      </w:r>
      <w:r w:rsidR="00086F67">
        <w:t xml:space="preserve"> que o leitor</w:t>
      </w:r>
      <w:r>
        <w:t xml:space="preserve"> tenha uma visão inicial do que será abordado e te</w:t>
      </w:r>
      <w:r w:rsidR="00086F67">
        <w:t>nha</w:t>
      </w:r>
      <w:r>
        <w:t xml:space="preserve"> base para compreender os conceitos</w:t>
      </w:r>
      <w:r w:rsidR="00086F67">
        <w:t xml:space="preserve"> que </w:t>
      </w:r>
      <w:r w:rsidR="00406AB2">
        <w:t>são</w:t>
      </w:r>
      <w:r w:rsidR="00086F67">
        <w:t xml:space="preserve"> abordados no decorrer do trabalho cient</w:t>
      </w:r>
      <w:r w:rsidR="002E766B">
        <w:t>í</w:t>
      </w:r>
      <w:r w:rsidR="00086F67">
        <w:t>fico</w:t>
      </w:r>
      <w:r>
        <w:t>.</w:t>
      </w:r>
    </w:p>
    <w:p w14:paraId="3DE1A8C5" w14:textId="77777777" w:rsidR="00A8212E" w:rsidRPr="00E64F18" w:rsidRDefault="00A8212E" w:rsidP="00D61CB9"/>
    <w:p w14:paraId="15145FD7" w14:textId="77777777" w:rsidR="00D61CB9" w:rsidRDefault="00E324DB" w:rsidP="00D61CB9">
      <w:pPr>
        <w:pStyle w:val="Ttulo2"/>
      </w:pPr>
      <w:bookmarkStart w:id="371" w:name="_Toc17133776"/>
      <w:r>
        <w:t xml:space="preserve">Educação </w:t>
      </w:r>
      <w:r w:rsidR="00D61CB9">
        <w:t>a distância – ambiente virtual</w:t>
      </w:r>
      <w:bookmarkEnd w:id="371"/>
    </w:p>
    <w:p w14:paraId="49AD7F84" w14:textId="77777777" w:rsidR="00A8212E" w:rsidRPr="00A8212E" w:rsidRDefault="00A8212E" w:rsidP="005A2D83"/>
    <w:p w14:paraId="2001BE93" w14:textId="77777777" w:rsidR="002E766B" w:rsidRDefault="00A738A2" w:rsidP="00A738A2">
      <w:r>
        <w:t xml:space="preserve">A </w:t>
      </w:r>
      <w:r w:rsidR="006C7D68">
        <w:t xml:space="preserve">maneira de se ensinar </w:t>
      </w:r>
      <w:r w:rsidR="00455B11">
        <w:t>mudou</w:t>
      </w:r>
      <w:r w:rsidR="006C7D68">
        <w:t xml:space="preserve"> adequando</w:t>
      </w:r>
      <w:r w:rsidR="00D8016C">
        <w:t>-se</w:t>
      </w:r>
      <w:r w:rsidR="006C7D68">
        <w:t xml:space="preserve"> as necessidades e mudanças (sociais, </w:t>
      </w:r>
      <w:proofErr w:type="gramStart"/>
      <w:r w:rsidR="006C7D68">
        <w:t>tecnológicas</w:t>
      </w:r>
      <w:r w:rsidR="001A7EB0">
        <w:t>, etc.</w:t>
      </w:r>
      <w:proofErr w:type="gramEnd"/>
      <w:r w:rsidR="001A7EB0">
        <w:t xml:space="preserve">). </w:t>
      </w:r>
      <w:r w:rsidR="002E766B">
        <w:t>Um exemplo disso é o da</w:t>
      </w:r>
      <w:r w:rsidR="00E324DB">
        <w:t xml:space="preserve"> </w:t>
      </w:r>
      <w:r w:rsidR="00455B11">
        <w:t>E</w:t>
      </w:r>
      <w:r w:rsidR="00E324DB">
        <w:t>ducação</w:t>
      </w:r>
      <w:r w:rsidR="002F306B">
        <w:t xml:space="preserve"> </w:t>
      </w:r>
      <w:r w:rsidR="001A7EB0">
        <w:t xml:space="preserve">a </w:t>
      </w:r>
      <w:r w:rsidR="00455B11">
        <w:t>D</w:t>
      </w:r>
      <w:r w:rsidR="001A7EB0">
        <w:t xml:space="preserve">istância </w:t>
      </w:r>
      <w:r w:rsidR="00CC7F0A">
        <w:t>(EAD)</w:t>
      </w:r>
      <w:r w:rsidR="002E766B">
        <w:t xml:space="preserve"> que</w:t>
      </w:r>
      <w:r w:rsidR="00CC7F0A">
        <w:t xml:space="preserve"> surgiu no Brasil por volta de 1900</w:t>
      </w:r>
      <w:r w:rsidR="004F519B">
        <w:t>,</w:t>
      </w:r>
      <w:r w:rsidR="00925A2C">
        <w:t xml:space="preserve"> </w:t>
      </w:r>
      <w:r w:rsidR="00925A2C" w:rsidRPr="00925A2C">
        <w:t>por</w:t>
      </w:r>
      <w:r w:rsidR="00925A2C">
        <w:t xml:space="preserve"> meio</w:t>
      </w:r>
      <w:r w:rsidR="00967888">
        <w:t xml:space="preserve"> de cursos oferecidos por correspondência</w:t>
      </w:r>
      <w:r w:rsidR="004F519B">
        <w:t>,</w:t>
      </w:r>
      <w:r w:rsidR="002E766B">
        <w:t xml:space="preserve"> a</w:t>
      </w:r>
      <w:r w:rsidR="00AD536D">
        <w:t xml:space="preserve"> </w:t>
      </w:r>
      <w:r w:rsidR="002E766B">
        <w:t xml:space="preserve">fim de possibilitar mais conveniência </w:t>
      </w:r>
      <w:r w:rsidR="00017C3F">
        <w:t>n</w:t>
      </w:r>
      <w:r w:rsidR="002E766B">
        <w:t xml:space="preserve">o estudo </w:t>
      </w:r>
      <w:r w:rsidR="00752E3D">
        <w:rPr>
          <w:noProof/>
        </w:rPr>
        <w:t xml:space="preserve">(ALVES </w:t>
      </w:r>
      <w:r w:rsidR="00752E3D">
        <w:rPr>
          <w:i/>
          <w:iCs/>
          <w:noProof/>
        </w:rPr>
        <w:t>et al.</w:t>
      </w:r>
      <w:r w:rsidR="00752E3D">
        <w:rPr>
          <w:noProof/>
        </w:rPr>
        <w:t>, 2009)</w:t>
      </w:r>
      <w:r w:rsidR="00455B11" w:rsidRPr="00063EEB">
        <w:t>.</w:t>
      </w:r>
      <w:r w:rsidR="00E21C1E">
        <w:t xml:space="preserve"> </w:t>
      </w:r>
    </w:p>
    <w:p w14:paraId="7DF8DC26" w14:textId="77777777" w:rsidR="00A738A2" w:rsidRDefault="002E766B" w:rsidP="00A738A2">
      <w:r>
        <w:t>Com o alcance da</w:t>
      </w:r>
      <w:r w:rsidR="003C4185">
        <w:t xml:space="preserve"> internet </w:t>
      </w:r>
      <w:r>
        <w:t xml:space="preserve">e a maior acessibilidade a </w:t>
      </w:r>
      <w:r w:rsidR="008B3E82">
        <w:t xml:space="preserve">computadores e </w:t>
      </w:r>
      <w:r w:rsidR="008B3E82" w:rsidRPr="00063EEB">
        <w:rPr>
          <w:i/>
        </w:rPr>
        <w:t>smartphones</w:t>
      </w:r>
      <w:r w:rsidR="008B3E82">
        <w:t xml:space="preserve"> </w:t>
      </w:r>
      <w:r w:rsidR="00F74ABC">
        <w:t>a</w:t>
      </w:r>
      <w:r w:rsidR="00DA129B">
        <w:t xml:space="preserve"> EAD</w:t>
      </w:r>
      <w:r w:rsidR="00B97512">
        <w:t xml:space="preserve"> se propagou pelo território nacional </w:t>
      </w:r>
      <w:r w:rsidR="00752E3D">
        <w:rPr>
          <w:noProof/>
        </w:rPr>
        <w:t xml:space="preserve">(ALVES </w:t>
      </w:r>
      <w:r w:rsidR="00752E3D">
        <w:rPr>
          <w:i/>
          <w:iCs/>
          <w:noProof/>
        </w:rPr>
        <w:t>et al.</w:t>
      </w:r>
      <w:r w:rsidR="00752E3D">
        <w:rPr>
          <w:noProof/>
        </w:rPr>
        <w:t>, 2009)</w:t>
      </w:r>
      <w:r w:rsidR="00C40FBD" w:rsidRPr="00063EEB">
        <w:t>.</w:t>
      </w:r>
      <w:r>
        <w:t xml:space="preserve"> E tem sido</w:t>
      </w:r>
      <w:r w:rsidR="00063EEB">
        <w:t xml:space="preserve"> </w:t>
      </w:r>
      <w:r w:rsidR="004F519B">
        <w:t>de</w:t>
      </w:r>
      <w:r w:rsidR="00512BE6">
        <w:t xml:space="preserve"> grande</w:t>
      </w:r>
      <w:r w:rsidR="004F519B">
        <w:t xml:space="preserve"> </w:t>
      </w:r>
      <w:r w:rsidR="00D24059">
        <w:t xml:space="preserve">importância tendo em vista que pessoas </w:t>
      </w:r>
      <w:r w:rsidR="00C7767B">
        <w:t>em</w:t>
      </w:r>
      <w:r w:rsidR="00D24059">
        <w:t xml:space="preserve"> localidades sem acesso direto ao ensino</w:t>
      </w:r>
      <w:r w:rsidR="00455B11">
        <w:t xml:space="preserve"> </w:t>
      </w:r>
      <w:r>
        <w:t>presencial</w:t>
      </w:r>
      <w:r w:rsidR="00455B11">
        <w:t>,</w:t>
      </w:r>
      <w:r w:rsidR="00D24059">
        <w:t xml:space="preserve"> p</w:t>
      </w:r>
      <w:r w:rsidR="00455B11">
        <w:t>odem</w:t>
      </w:r>
      <w:r w:rsidR="00DA129B">
        <w:t xml:space="preserve"> </w:t>
      </w:r>
      <w:r w:rsidR="00C7767B">
        <w:t>estudar e alcançar uma formação</w:t>
      </w:r>
      <w:r w:rsidR="00D03EDF">
        <w:t xml:space="preserve"> </w:t>
      </w:r>
      <w:r w:rsidR="00752E3D">
        <w:rPr>
          <w:noProof/>
        </w:rPr>
        <w:t xml:space="preserve">(MELO NETO </w:t>
      </w:r>
      <w:r w:rsidR="00752E3D">
        <w:rPr>
          <w:i/>
          <w:iCs/>
          <w:noProof/>
        </w:rPr>
        <w:t>et al.</w:t>
      </w:r>
      <w:r w:rsidR="00752E3D">
        <w:rPr>
          <w:noProof/>
        </w:rPr>
        <w:t>, 2012)</w:t>
      </w:r>
      <w:r w:rsidR="00681380" w:rsidRPr="00063EEB">
        <w:t>.</w:t>
      </w:r>
    </w:p>
    <w:p w14:paraId="4F229A56" w14:textId="77777777" w:rsidR="002E766B" w:rsidRDefault="002E766B" w:rsidP="00A738A2">
      <w:r>
        <w:t>Nas seções subsequentes são descritos alguns exemplos de sistemas que utilizam da EAD</w:t>
      </w:r>
      <w:r w:rsidR="00017C3F">
        <w:t xml:space="preserve"> e de processos informatizados</w:t>
      </w:r>
      <w:r>
        <w:t xml:space="preserve"> para possibilitar e</w:t>
      </w:r>
      <w:r w:rsidR="004F519B">
        <w:t xml:space="preserve"> automatizar</w:t>
      </w:r>
      <w:r>
        <w:t xml:space="preserve"> o processo de ensino. </w:t>
      </w:r>
    </w:p>
    <w:p w14:paraId="7D87AAE2" w14:textId="77777777" w:rsidR="00A8212E" w:rsidRPr="004676CA" w:rsidRDefault="00A8212E" w:rsidP="00D61CB9"/>
    <w:p w14:paraId="58B3918B" w14:textId="77777777" w:rsidR="00D61CB9" w:rsidRDefault="00D61CB9" w:rsidP="00D61CB9">
      <w:pPr>
        <w:pStyle w:val="Ttulo3"/>
      </w:pPr>
      <w:bookmarkStart w:id="372" w:name="_Ref527667254"/>
      <w:bookmarkStart w:id="373" w:name="_Toc17133777"/>
      <w:r w:rsidRPr="00C119E4">
        <w:t>Metodologias/sistemas de apoio de ensino de idiomas</w:t>
      </w:r>
      <w:bookmarkEnd w:id="372"/>
      <w:bookmarkEnd w:id="373"/>
    </w:p>
    <w:p w14:paraId="7BE35BA2" w14:textId="77777777" w:rsidR="00A8212E" w:rsidRPr="00A8212E" w:rsidRDefault="00A8212E" w:rsidP="005A2D83"/>
    <w:p w14:paraId="5C3F4365" w14:textId="77777777" w:rsidR="00645BD3" w:rsidRDefault="00C248E8" w:rsidP="00D61CB9">
      <w:r>
        <w:t xml:space="preserve">A </w:t>
      </w:r>
      <w:r w:rsidR="00645BD3">
        <w:t xml:space="preserve">tecnologia influencia e molda a maneira em que o ensino é feito </w:t>
      </w:r>
      <w:r w:rsidR="00752E3D">
        <w:rPr>
          <w:noProof/>
        </w:rPr>
        <w:t xml:space="preserve">(ALVES </w:t>
      </w:r>
      <w:r w:rsidR="00752E3D">
        <w:rPr>
          <w:i/>
          <w:iCs/>
          <w:noProof/>
        </w:rPr>
        <w:t>et al.</w:t>
      </w:r>
      <w:r w:rsidR="00752E3D">
        <w:rPr>
          <w:noProof/>
        </w:rPr>
        <w:t>, 2009)</w:t>
      </w:r>
      <w:r w:rsidR="00645BD3">
        <w:t>. Isso não é diferente para o ensino de idiomas, uma vez que</w:t>
      </w:r>
      <w:r w:rsidR="00785ACC">
        <w:t xml:space="preserve"> </w:t>
      </w:r>
      <w:r w:rsidR="00645BD3">
        <w:t>as e</w:t>
      </w:r>
      <w:r w:rsidR="00C030C0">
        <w:t>scolas têm</w:t>
      </w:r>
      <w:r w:rsidR="00785ACC">
        <w:t xml:space="preserve"> buscado se adequar </w:t>
      </w:r>
      <w:r w:rsidR="00C030C0">
        <w:t>e inserir tecnologias nos</w:t>
      </w:r>
      <w:r w:rsidR="00645BD3">
        <w:t xml:space="preserve"> seus</w:t>
      </w:r>
      <w:r w:rsidR="00C030C0">
        <w:t xml:space="preserve"> processos de ensino</w:t>
      </w:r>
      <w:r w:rsidR="00645BD3">
        <w:t>, e soluções independentes tem surgido para auxiliar no aprendizado de línguas</w:t>
      </w:r>
      <w:r w:rsidR="00C030C0">
        <w:t>.</w:t>
      </w:r>
      <w:r w:rsidR="00645BD3">
        <w:t xml:space="preserve"> </w:t>
      </w:r>
      <w:r>
        <w:t>Essas escolas e tecnologias s</w:t>
      </w:r>
      <w:r w:rsidR="00074336">
        <w:t xml:space="preserve">ão descritas nos próximos parágrafos, </w:t>
      </w:r>
      <w:r>
        <w:t>apresentando</w:t>
      </w:r>
      <w:r w:rsidR="00074336">
        <w:t xml:space="preserve"> suas principais características.</w:t>
      </w:r>
      <w:r w:rsidR="00645BD3">
        <w:t xml:space="preserve"> </w:t>
      </w:r>
    </w:p>
    <w:p w14:paraId="0209691D" w14:textId="77777777" w:rsidR="00D61CB9" w:rsidRDefault="006A785C" w:rsidP="00D61CB9">
      <w:r>
        <w:t>Como exemplo</w:t>
      </w:r>
      <w:r w:rsidR="00074336">
        <w:t xml:space="preserve"> de escola que tem se moldado a se adequar a novas tecnologias</w:t>
      </w:r>
      <w:r>
        <w:t xml:space="preserve"> </w:t>
      </w:r>
      <w:r w:rsidR="00455B11">
        <w:t>toma</w:t>
      </w:r>
      <w:r>
        <w:t>-se</w:t>
      </w:r>
      <w:r w:rsidR="00C030C0">
        <w:t xml:space="preserve"> </w:t>
      </w:r>
      <w:r>
        <w:t>a</w:t>
      </w:r>
      <w:r w:rsidR="00D61CB9">
        <w:t xml:space="preserve"> </w:t>
      </w:r>
      <w:proofErr w:type="spellStart"/>
      <w:r w:rsidR="00D61CB9" w:rsidRPr="00347720">
        <w:rPr>
          <w:i/>
        </w:rPr>
        <w:t>Wizard</w:t>
      </w:r>
      <w:proofErr w:type="spellEnd"/>
      <w:r w:rsidR="00D61CB9" w:rsidRPr="00347720">
        <w:rPr>
          <w:i/>
        </w:rPr>
        <w:t xml:space="preserve"> </w:t>
      </w:r>
      <w:proofErr w:type="spellStart"/>
      <w:r w:rsidR="00D61CB9" w:rsidRPr="00347720">
        <w:rPr>
          <w:i/>
        </w:rPr>
        <w:t>by</w:t>
      </w:r>
      <w:proofErr w:type="spellEnd"/>
      <w:r w:rsidR="00D61CB9" w:rsidRPr="00347720">
        <w:rPr>
          <w:i/>
        </w:rPr>
        <w:t xml:space="preserve"> Pearson</w:t>
      </w:r>
      <w:r w:rsidRPr="005A2D83">
        <w:t>, que</w:t>
      </w:r>
      <w:r w:rsidR="00D61CB9">
        <w:t xml:space="preserve"> é uma escola</w:t>
      </w:r>
      <w:r w:rsidR="00D61CB9" w:rsidRPr="005B01A9">
        <w:t xml:space="preserve"> de idiomas </w:t>
      </w:r>
      <w:r w:rsidR="00D61CB9">
        <w:t>internacional (possui sedes em outros países além do Brasil)</w:t>
      </w:r>
      <w:r w:rsidR="00752E3D">
        <w:t xml:space="preserve"> </w:t>
      </w:r>
      <w:r w:rsidR="00752E3D">
        <w:rPr>
          <w:noProof/>
        </w:rPr>
        <w:t>(WIZARD, 2017b)</w:t>
      </w:r>
      <w:r w:rsidR="00D61CB9">
        <w:t xml:space="preserve">. </w:t>
      </w:r>
      <w:r w:rsidR="00D67AD9">
        <w:t>A instituição c</w:t>
      </w:r>
      <w:r w:rsidR="00D61CB9">
        <w:t xml:space="preserve">onta com uma metodologia de ensino que alia a clássica abordagem de sala de aula (chamada pela </w:t>
      </w:r>
      <w:proofErr w:type="spellStart"/>
      <w:r w:rsidR="00D61CB9" w:rsidRPr="00347720">
        <w:rPr>
          <w:i/>
        </w:rPr>
        <w:t>Wizard</w:t>
      </w:r>
      <w:proofErr w:type="spellEnd"/>
      <w:r w:rsidR="00D61CB9">
        <w:t xml:space="preserve"> de </w:t>
      </w:r>
      <w:r w:rsidR="00D61CB9" w:rsidRPr="00347720">
        <w:rPr>
          <w:i/>
        </w:rPr>
        <w:t>Connections</w:t>
      </w:r>
      <w:r w:rsidR="00D61CB9">
        <w:t xml:space="preserve">) ao </w:t>
      </w:r>
      <w:r w:rsidR="00D61CB9">
        <w:lastRenderedPageBreak/>
        <w:t xml:space="preserve">uso de tecnologias de apoio informatizado (chamada de </w:t>
      </w:r>
      <w:proofErr w:type="spellStart"/>
      <w:r w:rsidR="00D61CB9" w:rsidRPr="00347720">
        <w:rPr>
          <w:i/>
        </w:rPr>
        <w:t>Interactive</w:t>
      </w:r>
      <w:proofErr w:type="spellEnd"/>
      <w:r w:rsidR="00D61CB9">
        <w:t xml:space="preserve">). Na </w:t>
      </w:r>
      <w:r w:rsidR="00D61CB9" w:rsidRPr="00347720">
        <w:rPr>
          <w:i/>
        </w:rPr>
        <w:t>connections</w:t>
      </w:r>
      <w:r w:rsidR="00D61CB9">
        <w:t xml:space="preserve"> os alunos vão a sala de aula e interagem com o</w:t>
      </w:r>
      <w:r w:rsidR="00C248E8">
        <w:t>utros alunos e professores, e s</w:t>
      </w:r>
      <w:r w:rsidR="00D61CB9">
        <w:t xml:space="preserve">ão guiados pelo professor. Já no </w:t>
      </w:r>
      <w:proofErr w:type="spellStart"/>
      <w:r w:rsidR="00D61CB9" w:rsidRPr="00347720">
        <w:rPr>
          <w:i/>
        </w:rPr>
        <w:t>interactive</w:t>
      </w:r>
      <w:proofErr w:type="spellEnd"/>
      <w:r w:rsidR="00D61CB9">
        <w:rPr>
          <w:i/>
        </w:rPr>
        <w:t xml:space="preserve"> </w:t>
      </w:r>
      <w:r w:rsidR="00D61CB9">
        <w:t xml:space="preserve">o aluno recebe apoio informatizado por meio de um </w:t>
      </w:r>
      <w:r w:rsidR="00D61CB9" w:rsidRPr="00C248E8">
        <w:rPr>
          <w:i/>
        </w:rPr>
        <w:t>tablet</w:t>
      </w:r>
      <w:r w:rsidR="00D61CB9">
        <w:t xml:space="preserve"> denominado </w:t>
      </w:r>
      <w:proofErr w:type="spellStart"/>
      <w:r w:rsidR="00D61CB9">
        <w:t>Wiz.tab</w:t>
      </w:r>
      <w:proofErr w:type="spellEnd"/>
      <w:r w:rsidR="00D61CB9">
        <w:t xml:space="preserve">. Para auxiliar a pronúncia dos alunos dispõe-se de uma caneta (denominada </w:t>
      </w:r>
      <w:proofErr w:type="spellStart"/>
      <w:r w:rsidR="00D61CB9">
        <w:t>Wiz.pen</w:t>
      </w:r>
      <w:proofErr w:type="spellEnd"/>
      <w:r w:rsidR="00D61CB9">
        <w:t>), que faz a leitura de palavras, frases e expressões contidas no material do aluno</w:t>
      </w:r>
      <w:r w:rsidR="00E6023B">
        <w:t xml:space="preserve"> </w:t>
      </w:r>
      <w:r w:rsidR="00752E3D">
        <w:rPr>
          <w:noProof/>
        </w:rPr>
        <w:t>(WIZARD, 2017a)</w:t>
      </w:r>
      <w:r w:rsidR="00E71EB8">
        <w:t>.</w:t>
      </w:r>
      <w:r w:rsidR="00D61CB9">
        <w:t xml:space="preserve"> </w:t>
      </w:r>
      <w:r w:rsidR="00E71EB8">
        <w:t>A</w:t>
      </w:r>
      <w:r w:rsidR="009B6875">
        <w:t xml:space="preserve"> </w:t>
      </w:r>
      <w:r w:rsidR="009113A0">
        <w:fldChar w:fldCharType="begin"/>
      </w:r>
      <w:r w:rsidR="009113A0">
        <w:instrText xml:space="preserve"> REF _Ref526524016 \h </w:instrText>
      </w:r>
      <w:r w:rsidR="009113A0">
        <w:fldChar w:fldCharType="separate"/>
      </w:r>
      <w:r w:rsidR="00640D2B">
        <w:t xml:space="preserve">Figura </w:t>
      </w:r>
      <w:r w:rsidR="00640D2B">
        <w:rPr>
          <w:noProof/>
        </w:rPr>
        <w:t>1</w:t>
      </w:r>
      <w:r w:rsidR="009113A0">
        <w:fldChar w:fldCharType="end"/>
      </w:r>
      <w:r w:rsidR="009113A0">
        <w:t xml:space="preserve"> </w:t>
      </w:r>
      <w:r w:rsidR="009B6875">
        <w:t xml:space="preserve">demonstra o modelo de aprendizagem da </w:t>
      </w:r>
      <w:proofErr w:type="spellStart"/>
      <w:r w:rsidR="009B6875">
        <w:t>Wizard</w:t>
      </w:r>
      <w:proofErr w:type="spellEnd"/>
      <w:r w:rsidR="00E71EB8">
        <w:t xml:space="preserve"> com as características anteriormente descritas</w:t>
      </w:r>
      <w:r w:rsidR="00D61CB9">
        <w:t xml:space="preserve">. </w:t>
      </w:r>
    </w:p>
    <w:p w14:paraId="3E1234D5" w14:textId="77777777" w:rsidR="00D61CB9" w:rsidRDefault="00D61CB9" w:rsidP="00952162">
      <w:pPr>
        <w:pStyle w:val="Fontes"/>
      </w:pPr>
    </w:p>
    <w:p w14:paraId="5B81AB2B" w14:textId="55CAA285" w:rsidR="00C87DBE" w:rsidRDefault="00C87DBE" w:rsidP="00FC0021">
      <w:pPr>
        <w:pStyle w:val="Legenda"/>
        <w:keepNext/>
      </w:pPr>
      <w:bookmarkStart w:id="374" w:name="_Ref526524016"/>
      <w:r>
        <w:t xml:space="preserve">Figura </w:t>
      </w:r>
      <w:fldSimple w:instr=" SEQ Figura \* ARABIC ">
        <w:r w:rsidR="00483DF4">
          <w:rPr>
            <w:noProof/>
          </w:rPr>
          <w:t>1</w:t>
        </w:r>
      </w:fldSimple>
      <w:bookmarkEnd w:id="374"/>
      <w:r>
        <w:t xml:space="preserve"> - Modelo de aprendizagem da </w:t>
      </w:r>
      <w:proofErr w:type="spellStart"/>
      <w:r>
        <w:t>Wizard</w:t>
      </w:r>
      <w:proofErr w:type="spellEnd"/>
    </w:p>
    <w:p w14:paraId="18906EA9" w14:textId="77777777" w:rsidR="00D61CB9" w:rsidRDefault="00CB768F" w:rsidP="00952162">
      <w:pPr>
        <w:pStyle w:val="Fontes"/>
      </w:pPr>
      <w:r w:rsidRPr="00832539">
        <w:rPr>
          <w:noProof/>
          <w:lang w:eastAsia="pt-BR"/>
        </w:rPr>
        <w:drawing>
          <wp:inline distT="0" distB="0" distL="0" distR="0" wp14:anchorId="179ED342" wp14:editId="431B3A08">
            <wp:extent cx="5402580" cy="2133600"/>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402580" cy="2133600"/>
                    </a:xfrm>
                    <a:prstGeom prst="rect">
                      <a:avLst/>
                    </a:prstGeom>
                    <a:noFill/>
                    <a:ln>
                      <a:noFill/>
                    </a:ln>
                  </pic:spPr>
                </pic:pic>
              </a:graphicData>
            </a:graphic>
          </wp:inline>
        </w:drawing>
      </w:r>
    </w:p>
    <w:p w14:paraId="77F1FB4B" w14:textId="77777777" w:rsidR="00D61CB9" w:rsidRDefault="00D61CB9" w:rsidP="00DB3739">
      <w:pPr>
        <w:pStyle w:val="Fontes"/>
        <w:rPr>
          <w:noProof/>
        </w:rPr>
      </w:pPr>
      <w:r w:rsidRPr="00CC133A">
        <w:t>Fonte:</w:t>
      </w:r>
      <w:r w:rsidR="0078758F">
        <w:t xml:space="preserve"> </w:t>
      </w:r>
      <w:r w:rsidR="00D227C1">
        <w:t xml:space="preserve">WIZARD, </w:t>
      </w:r>
      <w:r w:rsidR="00D227C1">
        <w:rPr>
          <w:noProof/>
        </w:rPr>
        <w:t>2017</w:t>
      </w:r>
      <w:r w:rsidR="00512BE6">
        <w:rPr>
          <w:noProof/>
        </w:rPr>
        <w:t>a</w:t>
      </w:r>
      <w:r w:rsidR="00BB25A9">
        <w:rPr>
          <w:noProof/>
        </w:rPr>
        <w:t>, p.3</w:t>
      </w:r>
      <w:r w:rsidR="00D227C1">
        <w:rPr>
          <w:noProof/>
        </w:rPr>
        <w:t>.</w:t>
      </w:r>
    </w:p>
    <w:p w14:paraId="19426B67" w14:textId="77777777" w:rsidR="00E71EB8" w:rsidRDefault="00E71EB8" w:rsidP="00DB3739">
      <w:pPr>
        <w:pStyle w:val="Fontes"/>
      </w:pPr>
    </w:p>
    <w:p w14:paraId="241F0B56" w14:textId="77777777" w:rsidR="00366A95" w:rsidRDefault="00B300A5" w:rsidP="00952162">
      <w:bookmarkStart w:id="375" w:name="_Ref526523997"/>
      <w:r>
        <w:t xml:space="preserve">A escola ainda conta com uma aplicação </w:t>
      </w:r>
      <w:r w:rsidRPr="00347720">
        <w:rPr>
          <w:i/>
        </w:rPr>
        <w:t>mobile</w:t>
      </w:r>
      <w:r>
        <w:t xml:space="preserve"> e um ambiente </w:t>
      </w:r>
      <w:r w:rsidRPr="00347720">
        <w:rPr>
          <w:i/>
        </w:rPr>
        <w:t>Web</w:t>
      </w:r>
      <w:r>
        <w:rPr>
          <w:i/>
        </w:rPr>
        <w:t xml:space="preserve"> </w:t>
      </w:r>
      <w:r>
        <w:t>denominados Wiz.me</w:t>
      </w:r>
      <w:r w:rsidR="00455B11">
        <w:t>, que serve</w:t>
      </w:r>
      <w:r w:rsidR="00645BD3">
        <w:t>m</w:t>
      </w:r>
      <w:r>
        <w:t xml:space="preserve"> </w:t>
      </w:r>
      <w:r w:rsidR="00455B11">
        <w:t xml:space="preserve">de </w:t>
      </w:r>
      <w:r>
        <w:t>apoio ao</w:t>
      </w:r>
      <w:r w:rsidR="00455B11">
        <w:t>s</w:t>
      </w:r>
      <w:r>
        <w:t xml:space="preserve"> aluno</w:t>
      </w:r>
      <w:r w:rsidR="00455B11">
        <w:t>s</w:t>
      </w:r>
      <w:r>
        <w:t xml:space="preserve"> </w:t>
      </w:r>
      <w:r w:rsidR="00455B11">
        <w:t>quando estão fora da sala</w:t>
      </w:r>
      <w:r>
        <w:t>, auxiliando</w:t>
      </w:r>
      <w:r w:rsidR="00645BD3">
        <w:t>-os</w:t>
      </w:r>
      <w:r w:rsidR="00C248E8">
        <w:t xml:space="preserve"> na pronú</w:t>
      </w:r>
      <w:r>
        <w:t>ncia e escrita</w:t>
      </w:r>
      <w:r w:rsidR="00752E3D">
        <w:rPr>
          <w:noProof/>
        </w:rPr>
        <w:t xml:space="preserve"> (WIZARD, 2017a)</w:t>
      </w:r>
      <w:r>
        <w:t xml:space="preserve">. </w:t>
      </w:r>
      <w:r w:rsidR="00E71EB8">
        <w:t xml:space="preserve">A </w:t>
      </w:r>
      <w:r w:rsidR="008F6CAC">
        <w:t xml:space="preserve">Figura 2 </w:t>
      </w:r>
      <w:r w:rsidR="00E71EB8">
        <w:t>descreve algumas funcionalidades</w:t>
      </w:r>
      <w:r w:rsidR="00645BD3">
        <w:t xml:space="preserve"> da versão móvel</w:t>
      </w:r>
      <w:r w:rsidR="00E71EB8">
        <w:t xml:space="preserve"> d</w:t>
      </w:r>
      <w:r>
        <w:t>essa</w:t>
      </w:r>
      <w:r w:rsidR="00E71EB8">
        <w:t xml:space="preserve"> aplicação.</w:t>
      </w:r>
      <w:r>
        <w:t xml:space="preserve"> </w:t>
      </w:r>
    </w:p>
    <w:p w14:paraId="5602AF91" w14:textId="77777777" w:rsidR="00B300A5" w:rsidRDefault="00B300A5" w:rsidP="00063EEB"/>
    <w:p w14:paraId="401638E6" w14:textId="02EFFFC2" w:rsidR="00C87DBE" w:rsidRDefault="00C87DBE" w:rsidP="00FC0021">
      <w:pPr>
        <w:pStyle w:val="Legenda"/>
        <w:keepNext/>
      </w:pPr>
      <w:r>
        <w:t xml:space="preserve">Figura </w:t>
      </w:r>
      <w:fldSimple w:instr=" SEQ Figura \* ARABIC ">
        <w:r w:rsidR="00483DF4">
          <w:rPr>
            <w:noProof/>
          </w:rPr>
          <w:t>2</w:t>
        </w:r>
      </w:fldSimple>
      <w:bookmarkEnd w:id="375"/>
      <w:r>
        <w:t xml:space="preserve"> - Funcionalidades do Wiz.me</w:t>
      </w:r>
    </w:p>
    <w:p w14:paraId="2F91A69F" w14:textId="77777777" w:rsidR="00D61CB9" w:rsidRDefault="00CB768F" w:rsidP="00952162">
      <w:pPr>
        <w:pStyle w:val="Fontes"/>
      </w:pPr>
      <w:r w:rsidRPr="00832539">
        <w:rPr>
          <w:noProof/>
          <w:lang w:eastAsia="pt-BR"/>
        </w:rPr>
        <w:drawing>
          <wp:inline distT="0" distB="0" distL="0" distR="0" wp14:anchorId="068E2172" wp14:editId="15A5D268">
            <wp:extent cx="5398562" cy="1310095"/>
            <wp:effectExtent l="133350" t="114300" r="126365" b="13779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pic:cNvPicPr/>
                  </pic:nvPicPr>
                  <pic:blipFill>
                    <a:blip r:embed="rId14"/>
                    <a:stretch>
                      <a:fillRect/>
                    </a:stretch>
                  </pic:blipFill>
                  <pic:spPr>
                    <a:xfrm>
                      <a:off x="0" y="0"/>
                      <a:ext cx="5398135" cy="13100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1B1FE27" w14:textId="77777777" w:rsidR="00D61CB9" w:rsidRDefault="002E284D" w:rsidP="00BE0DBB">
      <w:pPr>
        <w:pStyle w:val="Fontes"/>
      </w:pPr>
      <w:r>
        <w:t xml:space="preserve">Fonte: </w:t>
      </w:r>
      <w:r w:rsidR="00D227C1">
        <w:t xml:space="preserve">WIZARD, </w:t>
      </w:r>
      <w:r w:rsidR="00D227C1">
        <w:rPr>
          <w:noProof/>
        </w:rPr>
        <w:t>2017</w:t>
      </w:r>
      <w:r w:rsidR="00512BE6">
        <w:rPr>
          <w:noProof/>
        </w:rPr>
        <w:t>a</w:t>
      </w:r>
      <w:r w:rsidR="00BB25A9">
        <w:rPr>
          <w:noProof/>
        </w:rPr>
        <w:t>, p.4</w:t>
      </w:r>
      <w:r w:rsidR="00D227C1">
        <w:rPr>
          <w:noProof/>
        </w:rPr>
        <w:t>.</w:t>
      </w:r>
      <w:r>
        <w:t xml:space="preserve"> </w:t>
      </w:r>
    </w:p>
    <w:p w14:paraId="246FD039" w14:textId="77777777" w:rsidR="00BE0DBB" w:rsidRDefault="00BE0DBB" w:rsidP="00BE0DBB">
      <w:pPr>
        <w:pStyle w:val="Fontes"/>
      </w:pPr>
    </w:p>
    <w:p w14:paraId="7093DB12" w14:textId="77777777" w:rsidR="00D61CB9" w:rsidRDefault="00D67AD9" w:rsidP="00D61CB9">
      <w:r>
        <w:lastRenderedPageBreak/>
        <w:t xml:space="preserve">Outra escola que </w:t>
      </w:r>
      <w:r w:rsidR="006D769C">
        <w:t>interliga tecnologia e ensino de idiomas é a</w:t>
      </w:r>
      <w:r w:rsidR="00D61CB9">
        <w:t xml:space="preserve"> </w:t>
      </w:r>
      <w:r w:rsidR="006D769C">
        <w:t>e</w:t>
      </w:r>
      <w:r w:rsidR="00D61CB9">
        <w:t>scola</w:t>
      </w:r>
      <w:r w:rsidR="00063EEB">
        <w:t xml:space="preserve"> </w:t>
      </w:r>
      <w:r w:rsidR="00063EEB" w:rsidRPr="00063EEB">
        <w:t>Centro de Cultura Anglo Americana</w:t>
      </w:r>
      <w:r w:rsidR="00063EEB">
        <w:t xml:space="preserve"> (</w:t>
      </w:r>
      <w:r w:rsidR="00D61CB9">
        <w:t>CCAA</w:t>
      </w:r>
      <w:r w:rsidR="00063EEB">
        <w:t>)</w:t>
      </w:r>
      <w:r w:rsidR="00D61CB9">
        <w:t xml:space="preserve">. </w:t>
      </w:r>
      <w:r w:rsidR="006D769C">
        <w:t>A CCAA detém</w:t>
      </w:r>
      <w:r w:rsidR="00D61CB9">
        <w:t xml:space="preserve"> um espaço</w:t>
      </w:r>
      <w:r w:rsidR="006D769C">
        <w:t xml:space="preserve"> virtual</w:t>
      </w:r>
      <w:r w:rsidR="00D61CB9">
        <w:t xml:space="preserve"> denominado </w:t>
      </w:r>
      <w:r w:rsidR="00E6023B">
        <w:t>e</w:t>
      </w:r>
      <w:r w:rsidR="00D61CB9">
        <w:t xml:space="preserve">spaço CCAA </w:t>
      </w:r>
      <w:r w:rsidR="00E6023B">
        <w:t>a</w:t>
      </w:r>
      <w:r w:rsidR="00D61CB9">
        <w:t>luno</w:t>
      </w:r>
      <w:r w:rsidR="00AD044C">
        <w:t xml:space="preserve"> </w:t>
      </w:r>
      <w:r w:rsidR="00752E3D">
        <w:rPr>
          <w:noProof/>
        </w:rPr>
        <w:t>(CCAA, sd.)</w:t>
      </w:r>
      <w:r w:rsidR="00D61CB9">
        <w:t xml:space="preserve">. Nele o aluno da escola terá acesso a </w:t>
      </w:r>
      <w:r w:rsidR="00A77025">
        <w:t>conteúdo</w:t>
      </w:r>
      <w:r w:rsidR="00D61CB9">
        <w:t xml:space="preserve"> para </w:t>
      </w:r>
      <w:r w:rsidR="00D61CB9" w:rsidRPr="00CC133A">
        <w:rPr>
          <w:i/>
        </w:rPr>
        <w:t>tablet</w:t>
      </w:r>
      <w:r w:rsidR="00D61CB9">
        <w:t>, como textos, áudios e vídeos</w:t>
      </w:r>
      <w:r w:rsidR="00AD044C">
        <w:t xml:space="preserve"> </w:t>
      </w:r>
      <w:r w:rsidR="00752E3D">
        <w:rPr>
          <w:noProof/>
        </w:rPr>
        <w:t>(CCAA, sd.)</w:t>
      </w:r>
      <w:r w:rsidR="00D61CB9">
        <w:t>. Outro recurso disponível é o</w:t>
      </w:r>
      <w:r w:rsidR="00A77025">
        <w:t xml:space="preserve"> </w:t>
      </w:r>
      <w:r w:rsidR="00A77025" w:rsidRPr="00347720">
        <w:rPr>
          <w:i/>
        </w:rPr>
        <w:t>Computer</w:t>
      </w:r>
      <w:r w:rsidR="00C248E8">
        <w:rPr>
          <w:i/>
        </w:rPr>
        <w:t xml:space="preserve"> </w:t>
      </w:r>
      <w:proofErr w:type="spellStart"/>
      <w:r w:rsidR="00A77025" w:rsidRPr="00347720">
        <w:rPr>
          <w:i/>
        </w:rPr>
        <w:t>Assisted</w:t>
      </w:r>
      <w:proofErr w:type="spellEnd"/>
      <w:r w:rsidR="00A77025" w:rsidRPr="00347720">
        <w:rPr>
          <w:i/>
        </w:rPr>
        <w:t xml:space="preserve"> </w:t>
      </w:r>
      <w:proofErr w:type="spellStart"/>
      <w:r w:rsidR="00A77025" w:rsidRPr="00347720">
        <w:rPr>
          <w:i/>
        </w:rPr>
        <w:t>Language</w:t>
      </w:r>
      <w:proofErr w:type="spellEnd"/>
      <w:r w:rsidR="00A77025" w:rsidRPr="00347720">
        <w:rPr>
          <w:i/>
        </w:rPr>
        <w:t xml:space="preserve"> Learning</w:t>
      </w:r>
      <w:r w:rsidR="00D61CB9">
        <w:t xml:space="preserve"> </w:t>
      </w:r>
      <w:r w:rsidR="00A77025">
        <w:t>(</w:t>
      </w:r>
      <w:r w:rsidR="00D61CB9">
        <w:t>CALL) que se dá por um “</w:t>
      </w:r>
      <w:r w:rsidR="00D61CB9" w:rsidRPr="00CC133A">
        <w:t>Software</w:t>
      </w:r>
      <w:r w:rsidR="00D61CB9" w:rsidRPr="00186D52">
        <w:t xml:space="preserve"> educacional que permite que o aluno realize seus exercícios escritos utilizando o computador. É uma forma rápida, fácil, interativa e agradável de fixar o conteúdo aprendido em sala de aula</w:t>
      </w:r>
      <w:r w:rsidR="00D61CB9">
        <w:t>”</w:t>
      </w:r>
      <w:r w:rsidR="00AD044C">
        <w:t xml:space="preserve"> </w:t>
      </w:r>
      <w:r w:rsidR="00752E3D">
        <w:rPr>
          <w:noProof/>
        </w:rPr>
        <w:t>(CCAA, sd., p. 1)</w:t>
      </w:r>
      <w:r w:rsidR="00D61CB9" w:rsidRPr="00186D52">
        <w:t>.</w:t>
      </w:r>
      <w:r w:rsidR="00D61CB9">
        <w:t xml:space="preserve"> O espaço</w:t>
      </w:r>
      <w:r w:rsidR="00D30F88">
        <w:t xml:space="preserve"> v</w:t>
      </w:r>
      <w:r w:rsidR="00B17950">
        <w:t>i</w:t>
      </w:r>
      <w:r w:rsidR="00D30F88">
        <w:t>rtual</w:t>
      </w:r>
      <w:r w:rsidR="00D61CB9">
        <w:t xml:space="preserve"> ainda conta com atividades complementares para auxílio de escrita, pronúncia e leitura.</w:t>
      </w:r>
    </w:p>
    <w:p w14:paraId="73483381" w14:textId="77777777" w:rsidR="00F62E89" w:rsidRDefault="00074336" w:rsidP="00952162">
      <w:r>
        <w:t>Já em questão de aplicações independentes para aux</w:t>
      </w:r>
      <w:r w:rsidR="00512BE6">
        <w:t>í</w:t>
      </w:r>
      <w:r>
        <w:t>lio de idiomas tem-se</w:t>
      </w:r>
      <w:r w:rsidR="00D61CB9">
        <w:t xml:space="preserve"> </w:t>
      </w:r>
      <w:r>
        <w:t>o</w:t>
      </w:r>
      <w:r w:rsidR="00D61CB9">
        <w:t xml:space="preserve"> exemplo </w:t>
      </w:r>
      <w:r>
        <w:t>d</w:t>
      </w:r>
      <w:r w:rsidR="00D61CB9">
        <w:t xml:space="preserve">o </w:t>
      </w:r>
      <w:proofErr w:type="spellStart"/>
      <w:r w:rsidR="00D61CB9">
        <w:t>Babbel</w:t>
      </w:r>
      <w:proofErr w:type="spellEnd"/>
      <w:r w:rsidR="00D61CB9">
        <w:t>,</w:t>
      </w:r>
      <w:r>
        <w:t xml:space="preserve"> que é</w:t>
      </w:r>
      <w:r w:rsidR="00D61CB9">
        <w:t xml:space="preserve"> uma aplicação disponível para dispositivos móveis e </w:t>
      </w:r>
      <w:r w:rsidR="00D61CB9" w:rsidRPr="00967B8A">
        <w:rPr>
          <w:i/>
        </w:rPr>
        <w:t>Web</w:t>
      </w:r>
      <w:r w:rsidR="00D61CB9">
        <w:t>. Seu objetivo é o auxílio da compreensão, escrita e fala de diversos idiomas como inglês, português, espanhol, alemão, holandês, entre outros. Contempla diversos níveis de conhecimento, indo do básico ao avançado. Apesar da aplicação ser gratuita, somente alguns níveis estão disponíveis de forma gratuita,</w:t>
      </w:r>
      <w:r>
        <w:t xml:space="preserve"> sendo necessário assim o pagamento de planos para a liberação de todo o conteúdo</w:t>
      </w:r>
      <w:r w:rsidR="00D61CB9">
        <w:t xml:space="preserve"> disponível</w:t>
      </w:r>
      <w:r>
        <w:t xml:space="preserve"> </w:t>
      </w:r>
      <w:r w:rsidR="00752E3D">
        <w:rPr>
          <w:noProof/>
        </w:rPr>
        <w:t>(BABBEL, 2018)</w:t>
      </w:r>
      <w:r w:rsidR="00D61CB9">
        <w:t xml:space="preserve"> conforme descrito na</w:t>
      </w:r>
      <w:r w:rsidR="009B6875">
        <w:t xml:space="preserve"> </w:t>
      </w:r>
      <w:r w:rsidR="009113A0">
        <w:fldChar w:fldCharType="begin"/>
      </w:r>
      <w:r w:rsidR="009113A0">
        <w:instrText xml:space="preserve"> REF _Ref526523978 \h </w:instrText>
      </w:r>
      <w:r w:rsidR="009113A0">
        <w:fldChar w:fldCharType="separate"/>
      </w:r>
      <w:r w:rsidR="00640D2B">
        <w:t xml:space="preserve">Figura </w:t>
      </w:r>
      <w:r w:rsidR="00640D2B">
        <w:rPr>
          <w:noProof/>
        </w:rPr>
        <w:t>3</w:t>
      </w:r>
      <w:r w:rsidR="009113A0">
        <w:fldChar w:fldCharType="end"/>
      </w:r>
      <w:r w:rsidR="00D61CB9">
        <w:t>.</w:t>
      </w:r>
    </w:p>
    <w:p w14:paraId="33ECC058" w14:textId="77777777" w:rsidR="00F90045" w:rsidRPr="009B3841" w:rsidRDefault="00F90045" w:rsidP="00952162"/>
    <w:p w14:paraId="1C9BB9C7" w14:textId="40DA6347" w:rsidR="00C87DBE" w:rsidRDefault="00C87DBE" w:rsidP="00FC0021">
      <w:pPr>
        <w:pStyle w:val="Legenda"/>
        <w:keepNext/>
      </w:pPr>
      <w:bookmarkStart w:id="376" w:name="_Ref526523978"/>
      <w:r>
        <w:t xml:space="preserve">Figura </w:t>
      </w:r>
      <w:fldSimple w:instr=" SEQ Figura \* ARABIC ">
        <w:r w:rsidR="00483DF4">
          <w:rPr>
            <w:noProof/>
          </w:rPr>
          <w:t>3</w:t>
        </w:r>
      </w:fldSimple>
      <w:bookmarkEnd w:id="376"/>
      <w:r>
        <w:t xml:space="preserve"> </w:t>
      </w:r>
      <w:r w:rsidRPr="009C7923">
        <w:t>- Preços do Babel</w:t>
      </w:r>
    </w:p>
    <w:p w14:paraId="1D32B78D" w14:textId="77777777" w:rsidR="00D61CB9" w:rsidRDefault="00CB768F" w:rsidP="00952162">
      <w:pPr>
        <w:pStyle w:val="Fontes"/>
      </w:pPr>
      <w:r w:rsidRPr="00832539">
        <w:rPr>
          <w:noProof/>
          <w:lang w:eastAsia="pt-BR"/>
        </w:rPr>
        <w:drawing>
          <wp:inline distT="0" distB="0" distL="0" distR="0" wp14:anchorId="158597E8" wp14:editId="412154A1">
            <wp:extent cx="5402580" cy="1684020"/>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02580" cy="1684020"/>
                    </a:xfrm>
                    <a:prstGeom prst="rect">
                      <a:avLst/>
                    </a:prstGeom>
                    <a:noFill/>
                    <a:ln>
                      <a:noFill/>
                    </a:ln>
                  </pic:spPr>
                </pic:pic>
              </a:graphicData>
            </a:graphic>
          </wp:inline>
        </w:drawing>
      </w:r>
    </w:p>
    <w:p w14:paraId="3DB84ECD" w14:textId="77777777" w:rsidR="00F62E89" w:rsidRDefault="00F62E89" w:rsidP="00F62E89">
      <w:pPr>
        <w:pStyle w:val="Fontes"/>
      </w:pPr>
      <w:r>
        <w:t xml:space="preserve">Fonte: </w:t>
      </w:r>
      <w:r w:rsidR="00CE331E">
        <w:t>BABBEL</w:t>
      </w:r>
      <w:r w:rsidR="00D227C1">
        <w:t>,</w:t>
      </w:r>
      <w:r w:rsidR="00CE331E">
        <w:t xml:space="preserve"> 2018</w:t>
      </w:r>
      <w:r w:rsidR="00B300A5">
        <w:t>, p.1</w:t>
      </w:r>
      <w:r w:rsidR="008D625B">
        <w:t>.</w:t>
      </w:r>
    </w:p>
    <w:p w14:paraId="62B3D940" w14:textId="77777777" w:rsidR="00F62E89" w:rsidRDefault="00F62E89" w:rsidP="00F62E89">
      <w:pPr>
        <w:pStyle w:val="Fontes"/>
      </w:pPr>
    </w:p>
    <w:p w14:paraId="28A250BB" w14:textId="77777777" w:rsidR="00212D2E" w:rsidRDefault="00D61CB9" w:rsidP="00212D2E">
      <w:r>
        <w:t xml:space="preserve">Outra aplicação semelhante ao </w:t>
      </w:r>
      <w:proofErr w:type="spellStart"/>
      <w:r>
        <w:t>Babbel</w:t>
      </w:r>
      <w:proofErr w:type="spellEnd"/>
      <w:r>
        <w:t xml:space="preserve"> é o </w:t>
      </w:r>
      <w:proofErr w:type="spellStart"/>
      <w:r>
        <w:t>Duolingo</w:t>
      </w:r>
      <w:proofErr w:type="spellEnd"/>
      <w:r>
        <w:t xml:space="preserve"> que possibilita o aprendizado de idiomas de maneira gratuita. É possível o estudo de línguas como inglês, espanhol, francês, alemão, dentre outras. Apresenta-se alguns conceitos de gamificação,</w:t>
      </w:r>
      <w:r w:rsidR="002A5319">
        <w:t xml:space="preserve"> como</w:t>
      </w:r>
      <w:r>
        <w:t xml:space="preserve"> </w:t>
      </w:r>
      <w:r w:rsidR="002A5319">
        <w:t>o avanço de</w:t>
      </w:r>
      <w:r>
        <w:t xml:space="preserve"> níveis e</w:t>
      </w:r>
      <w:r w:rsidR="002A5319">
        <w:t xml:space="preserve"> as vidas (corações)</w:t>
      </w:r>
      <w:r w:rsidR="00074336">
        <w:t xml:space="preserve">. Como nos </w:t>
      </w:r>
      <w:r w:rsidR="00074336" w:rsidRPr="00967B8A">
        <w:rPr>
          <w:i/>
        </w:rPr>
        <w:t>games</w:t>
      </w:r>
      <w:r w:rsidR="00074336">
        <w:t xml:space="preserve">, ao fazer algo de errado ocorre penalização ou eliminação de uma vida, no </w:t>
      </w:r>
      <w:proofErr w:type="spellStart"/>
      <w:r w:rsidR="00074336">
        <w:t>Duolingo</w:t>
      </w:r>
      <w:proofErr w:type="spellEnd"/>
      <w:r w:rsidR="002A5319">
        <w:t xml:space="preserve"> ao errar uma resposta</w:t>
      </w:r>
      <w:r w:rsidR="00074336">
        <w:t xml:space="preserve"> de uma questão</w:t>
      </w:r>
      <w:r w:rsidR="002A5319">
        <w:t xml:space="preserve"> um coração é perdido</w:t>
      </w:r>
      <w:r w:rsidR="00046CD3">
        <w:t xml:space="preserve"> </w:t>
      </w:r>
      <w:r w:rsidR="00752E3D">
        <w:rPr>
          <w:noProof/>
        </w:rPr>
        <w:t>(DUOLINGO, sd.)</w:t>
      </w:r>
      <w:r>
        <w:t xml:space="preserve">. A </w:t>
      </w:r>
      <w:r w:rsidR="009113A0">
        <w:fldChar w:fldCharType="begin"/>
      </w:r>
      <w:r w:rsidR="009113A0">
        <w:instrText xml:space="preserve"> REF _Ref526523959 \h </w:instrText>
      </w:r>
      <w:r w:rsidR="009113A0">
        <w:fldChar w:fldCharType="separate"/>
      </w:r>
      <w:r w:rsidR="00640D2B">
        <w:t xml:space="preserve">Figura </w:t>
      </w:r>
      <w:r w:rsidR="00640D2B">
        <w:rPr>
          <w:noProof/>
        </w:rPr>
        <w:t>4</w:t>
      </w:r>
      <w:r w:rsidR="009113A0">
        <w:fldChar w:fldCharType="end"/>
      </w:r>
      <w:r w:rsidR="009B6875">
        <w:t xml:space="preserve"> </w:t>
      </w:r>
      <w:r w:rsidR="00366A95">
        <w:t xml:space="preserve">ilustra </w:t>
      </w:r>
      <w:r>
        <w:t xml:space="preserve">algumas características </w:t>
      </w:r>
      <w:r w:rsidR="00366A95">
        <w:t xml:space="preserve">da aplicação </w:t>
      </w:r>
      <w:proofErr w:type="spellStart"/>
      <w:r>
        <w:t>Duolingo</w:t>
      </w:r>
      <w:proofErr w:type="spellEnd"/>
      <w:r>
        <w:t>.</w:t>
      </w:r>
    </w:p>
    <w:p w14:paraId="75FFDFA9" w14:textId="77777777" w:rsidR="00DB3739" w:rsidRPr="00FC0021" w:rsidRDefault="00DB3739" w:rsidP="00952162">
      <w:pPr>
        <w:pStyle w:val="Fontes"/>
      </w:pPr>
    </w:p>
    <w:p w14:paraId="74344C67" w14:textId="12A9EDB5" w:rsidR="00C87DBE" w:rsidRDefault="00C87DBE" w:rsidP="00FC0021">
      <w:pPr>
        <w:pStyle w:val="Legenda"/>
        <w:keepNext/>
      </w:pPr>
      <w:bookmarkStart w:id="377" w:name="_Ref526523959"/>
      <w:r>
        <w:lastRenderedPageBreak/>
        <w:t xml:space="preserve">Figura </w:t>
      </w:r>
      <w:fldSimple w:instr=" SEQ Figura \* ARABIC ">
        <w:r w:rsidR="00483DF4">
          <w:rPr>
            <w:noProof/>
          </w:rPr>
          <w:t>4</w:t>
        </w:r>
      </w:fldSimple>
      <w:bookmarkEnd w:id="377"/>
      <w:r>
        <w:t xml:space="preserve"> - </w:t>
      </w:r>
      <w:r w:rsidRPr="00F93035">
        <w:t xml:space="preserve">Características do </w:t>
      </w:r>
      <w:proofErr w:type="spellStart"/>
      <w:r w:rsidRPr="00F93035">
        <w:t>Duolingo</w:t>
      </w:r>
      <w:proofErr w:type="spellEnd"/>
    </w:p>
    <w:p w14:paraId="15640EEC" w14:textId="77777777" w:rsidR="00D61CB9" w:rsidRDefault="00CB768F" w:rsidP="00952162">
      <w:pPr>
        <w:pStyle w:val="Fontes"/>
      </w:pPr>
      <w:r w:rsidRPr="00832539">
        <w:rPr>
          <w:noProof/>
          <w:lang w:eastAsia="pt-BR"/>
        </w:rPr>
        <w:drawing>
          <wp:inline distT="0" distB="0" distL="0" distR="0" wp14:anchorId="36B88AEB" wp14:editId="60B61876">
            <wp:extent cx="5013960" cy="2286000"/>
            <wp:effectExtent l="0" t="0" r="0" b="0"/>
            <wp:docPr id="4"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013960" cy="2286000"/>
                    </a:xfrm>
                    <a:prstGeom prst="rect">
                      <a:avLst/>
                    </a:prstGeom>
                    <a:noFill/>
                    <a:ln>
                      <a:noFill/>
                    </a:ln>
                  </pic:spPr>
                </pic:pic>
              </a:graphicData>
            </a:graphic>
          </wp:inline>
        </w:drawing>
      </w:r>
    </w:p>
    <w:p w14:paraId="3A9D1ED2" w14:textId="77777777" w:rsidR="00D61CB9" w:rsidRDefault="00DB3739" w:rsidP="00DB3739">
      <w:pPr>
        <w:pStyle w:val="Fontes"/>
      </w:pPr>
      <w:r>
        <w:t>Fonte: DUOLINGO</w:t>
      </w:r>
      <w:r w:rsidR="00BB25A9">
        <w:t>, p.1</w:t>
      </w:r>
      <w:r w:rsidR="008D625B">
        <w:t>.</w:t>
      </w:r>
    </w:p>
    <w:p w14:paraId="38B422C6" w14:textId="77777777" w:rsidR="00DB3739" w:rsidRDefault="00DB3739" w:rsidP="00DB3739">
      <w:pPr>
        <w:pStyle w:val="Fontes"/>
      </w:pPr>
    </w:p>
    <w:p w14:paraId="71A6E084" w14:textId="1E2CC850" w:rsidR="009113A0" w:rsidRDefault="009113A0" w:rsidP="009113A0">
      <w:r>
        <w:t>O ambiente proposto deseja unir algumas características dos sistemas citados</w:t>
      </w:r>
      <w:r w:rsidR="002B57F3">
        <w:t xml:space="preserve">, como a possibilidade de encontrar conteúdos de auxílio (como no espaço do CCAA) e acesso a testes de escrita e escuta como no </w:t>
      </w:r>
      <w:proofErr w:type="spellStart"/>
      <w:r w:rsidR="002B57F3">
        <w:t>Duolingo</w:t>
      </w:r>
      <w:proofErr w:type="spellEnd"/>
      <w:r>
        <w:t xml:space="preserve">. </w:t>
      </w:r>
      <w:r w:rsidR="002A5319">
        <w:t xml:space="preserve">Acredita-se que ao aliar essas funcionalidades já utilizadas em outros sistemas </w:t>
      </w:r>
      <w:r w:rsidR="00967B8A">
        <w:t>à</w:t>
      </w:r>
      <w:r w:rsidR="002A5319">
        <w:t xml:space="preserve"> novas funcionalidades, </w:t>
      </w:r>
      <w:r w:rsidR="00134BC2">
        <w:t>pode</w:t>
      </w:r>
      <w:r w:rsidR="002A5319">
        <w:t>-se criar um ambiente mais adequado para apoiar o ensino de língua inglesa</w:t>
      </w:r>
      <w:r w:rsidR="00967B8A">
        <w:t xml:space="preserve"> na ILC</w:t>
      </w:r>
      <w:r w:rsidR="002A5319">
        <w:t>.</w:t>
      </w:r>
    </w:p>
    <w:p w14:paraId="2A0018F2" w14:textId="77777777" w:rsidR="002B57F3" w:rsidRPr="00F96272" w:rsidRDefault="002B57F3" w:rsidP="00FC0021"/>
    <w:p w14:paraId="60C9D274" w14:textId="77777777" w:rsidR="00A8212E" w:rsidRPr="00A8212E" w:rsidRDefault="00D61CB9" w:rsidP="00952162">
      <w:pPr>
        <w:pStyle w:val="Ttulo2"/>
      </w:pPr>
      <w:bookmarkStart w:id="378" w:name="_Toc17133778"/>
      <w:r>
        <w:t>Desenvolvimento</w:t>
      </w:r>
      <w:r w:rsidR="00830B0E">
        <w:t xml:space="preserve"> e tecnologias</w:t>
      </w:r>
      <w:r>
        <w:t xml:space="preserve"> de </w:t>
      </w:r>
      <w:r w:rsidRPr="005329D1">
        <w:t>sistemas</w:t>
      </w:r>
      <w:r>
        <w:t xml:space="preserve"> Web</w:t>
      </w:r>
      <w:bookmarkEnd w:id="378"/>
    </w:p>
    <w:p w14:paraId="399BA47A" w14:textId="77777777" w:rsidR="00020A75" w:rsidRDefault="00020A75" w:rsidP="005A2D83"/>
    <w:p w14:paraId="2301AB39" w14:textId="77777777" w:rsidR="00463FAB" w:rsidRDefault="006025A5" w:rsidP="005A2D83">
      <w:r>
        <w:t>Para entender-se o que é desenvolvimento pode-se tomar o</w:t>
      </w:r>
      <w:r w:rsidR="00D61CB9">
        <w:t xml:space="preserve"> contexto geral da palavra</w:t>
      </w:r>
      <w:r>
        <w:t>, que tem por significado</w:t>
      </w:r>
      <w:r w:rsidR="00D61CB9">
        <w:t xml:space="preserve"> </w:t>
      </w:r>
      <w:r>
        <w:t xml:space="preserve">ser uma </w:t>
      </w:r>
      <w:r w:rsidR="00D61CB9">
        <w:t xml:space="preserve">“Série de etapas, acontecimentos, </w:t>
      </w:r>
      <w:proofErr w:type="gramStart"/>
      <w:r w:rsidR="00D61CB9">
        <w:t>ações, etc.</w:t>
      </w:r>
      <w:proofErr w:type="gramEnd"/>
      <w:r w:rsidR="00D61CB9">
        <w:t xml:space="preserve"> que levam ao surgimento de algo, ou à manifestação em todos os seus aspectos[...]” </w:t>
      </w:r>
      <w:r w:rsidR="00752E3D">
        <w:rPr>
          <w:noProof/>
        </w:rPr>
        <w:t>(FERREIRA, 2001, p. 240)</w:t>
      </w:r>
      <w:r w:rsidR="00D61CB9">
        <w:t xml:space="preserve">. Tomando isso para o </w:t>
      </w:r>
      <w:r>
        <w:t xml:space="preserve">meio </w:t>
      </w:r>
      <w:r w:rsidR="00D61CB9">
        <w:t>computacional diz</w:t>
      </w:r>
      <w:r w:rsidR="00463FAB">
        <w:t>-se então</w:t>
      </w:r>
      <w:r w:rsidR="00D61CB9">
        <w:t xml:space="preserve"> que o desenvolvimento de um sistema se dá pela passagem por todas as etapas da sua concepção até o momento em que o sistema apresente tudo aquilo que lhe foi </w:t>
      </w:r>
      <w:r w:rsidR="00463FAB">
        <w:t xml:space="preserve">previsto </w:t>
      </w:r>
      <w:r w:rsidR="00752E3D">
        <w:rPr>
          <w:noProof/>
        </w:rPr>
        <w:t>(PRESSMAN, 2011)</w:t>
      </w:r>
      <w:r w:rsidR="00D61CB9">
        <w:t>.</w:t>
      </w:r>
    </w:p>
    <w:p w14:paraId="12126773" w14:textId="77777777" w:rsidR="00463FAB" w:rsidRDefault="00D61CB9" w:rsidP="005A2D83">
      <w:proofErr w:type="spellStart"/>
      <w:r>
        <w:t>Hirama</w:t>
      </w:r>
      <w:proofErr w:type="spellEnd"/>
      <w:r w:rsidR="00752E3D">
        <w:rPr>
          <w:noProof/>
        </w:rPr>
        <w:t xml:space="preserve"> (2011, p. 3)</w:t>
      </w:r>
      <w:r>
        <w:t xml:space="preserve"> lista os tipos de atividades presentes no processo de desenvolvimento de sistemas, que são as “[...] atividades técnicas de Engenharia de Sistemas, análise, projeto, codificação e testes”.</w:t>
      </w:r>
      <w:r w:rsidR="00463FAB">
        <w:t xml:space="preserve"> Essas atividades devem estar presentes e são responsáveis por contemplar o processo de desenvolvimento. </w:t>
      </w:r>
    </w:p>
    <w:p w14:paraId="67177407" w14:textId="77777777" w:rsidR="005A2D83" w:rsidRDefault="00463FAB" w:rsidP="005A2D83">
      <w:r>
        <w:t xml:space="preserve">Já para o quesito </w:t>
      </w:r>
      <w:r w:rsidRPr="00612551">
        <w:rPr>
          <w:i/>
        </w:rPr>
        <w:t>Web</w:t>
      </w:r>
      <w:r>
        <w:t xml:space="preserve">, os sistemas desenvolvidos são </w:t>
      </w:r>
      <w:r w:rsidR="00DD5964">
        <w:t>conhecido</w:t>
      </w:r>
      <w:r>
        <w:t>s</w:t>
      </w:r>
      <w:r w:rsidR="00DD5964">
        <w:t xml:space="preserve"> como </w:t>
      </w:r>
      <w:proofErr w:type="spellStart"/>
      <w:r w:rsidR="00DD5964" w:rsidRPr="005A2D83">
        <w:rPr>
          <w:i/>
        </w:rPr>
        <w:t>Web</w:t>
      </w:r>
      <w:r w:rsidR="001E6C37" w:rsidRPr="005A2D83">
        <w:rPr>
          <w:i/>
        </w:rPr>
        <w:t>Ap</w:t>
      </w:r>
      <w:r w:rsidR="00DD5964" w:rsidRPr="005A2D83">
        <w:rPr>
          <w:i/>
        </w:rPr>
        <w:t>ps</w:t>
      </w:r>
      <w:proofErr w:type="spellEnd"/>
      <w:r w:rsidR="00DD5964">
        <w:t xml:space="preserve"> </w:t>
      </w:r>
      <w:r w:rsidR="00752E3D">
        <w:rPr>
          <w:noProof/>
        </w:rPr>
        <w:t>(PRESSMAN, 2011)</w:t>
      </w:r>
      <w:r>
        <w:t xml:space="preserve">. </w:t>
      </w:r>
      <w:r w:rsidR="00366A95">
        <w:t>E</w:t>
      </w:r>
      <w:r w:rsidR="00C43632">
        <w:t>sses sistemas têm</w:t>
      </w:r>
      <w:r w:rsidR="0096099D">
        <w:t xml:space="preserve"> por característica </w:t>
      </w:r>
      <w:r w:rsidR="00D021B8">
        <w:t xml:space="preserve">ser acessados e utilizados por meio da </w:t>
      </w:r>
      <w:r w:rsidR="006635BB">
        <w:t>rede</w:t>
      </w:r>
      <w:r w:rsidR="008F7A2E">
        <w:t>. Pressman</w:t>
      </w:r>
      <w:r w:rsidR="00752E3D">
        <w:rPr>
          <w:noProof/>
        </w:rPr>
        <w:t xml:space="preserve"> (2011)</w:t>
      </w:r>
      <w:r w:rsidR="008F7A2E">
        <w:t xml:space="preserve"> </w:t>
      </w:r>
      <w:r w:rsidR="007E3DF1">
        <w:t>cita</w:t>
      </w:r>
      <w:r w:rsidR="008F7A2E">
        <w:t xml:space="preserve"> alguns</w:t>
      </w:r>
      <w:r w:rsidR="0025597C">
        <w:t xml:space="preserve"> atributos que estão presentes na grande maioria dos </w:t>
      </w:r>
      <w:proofErr w:type="spellStart"/>
      <w:r w:rsidR="0025597C" w:rsidRPr="005A2D83">
        <w:rPr>
          <w:i/>
        </w:rPr>
        <w:t>WebApps</w:t>
      </w:r>
      <w:proofErr w:type="spellEnd"/>
      <w:r w:rsidR="00AF05AC">
        <w:t xml:space="preserve"> </w:t>
      </w:r>
      <w:r w:rsidR="0085292C">
        <w:t xml:space="preserve">que </w:t>
      </w:r>
      <w:r w:rsidR="00AF05AC">
        <w:t xml:space="preserve">são: o uso intensivo de redes, simultaneidade, carga não previsível, desempenho, </w:t>
      </w:r>
      <w:r w:rsidR="00AF05AC">
        <w:lastRenderedPageBreak/>
        <w:t>disponibilidade</w:t>
      </w:r>
      <w:r w:rsidR="00F17B3F">
        <w:t>, orientadas a dados, sensibilidade no conteúdo, evolução contínua, imediatismo, segurança e estética.</w:t>
      </w:r>
      <w:r w:rsidR="00A72EBB">
        <w:t xml:space="preserve"> Portanto, para se desenvolver soluções </w:t>
      </w:r>
      <w:r w:rsidR="00A72EBB" w:rsidRPr="00612551">
        <w:rPr>
          <w:i/>
        </w:rPr>
        <w:t>web</w:t>
      </w:r>
      <w:r w:rsidR="00A72EBB">
        <w:t xml:space="preserve"> deve</w:t>
      </w:r>
      <w:r w:rsidR="00612551">
        <w:t>-</w:t>
      </w:r>
      <w:r w:rsidR="00A72EBB">
        <w:t>se levar em conta os atributos apresentados por Pressman</w:t>
      </w:r>
      <w:r w:rsidR="00752E3D">
        <w:rPr>
          <w:noProof/>
        </w:rPr>
        <w:t xml:space="preserve"> (2011)</w:t>
      </w:r>
      <w:r w:rsidR="00A72EBB">
        <w:t>.</w:t>
      </w:r>
    </w:p>
    <w:p w14:paraId="09CB14CD" w14:textId="77777777" w:rsidR="004D3B78" w:rsidRPr="005A2D83" w:rsidRDefault="004D3B78" w:rsidP="005A2D83"/>
    <w:p w14:paraId="4EE9B14C" w14:textId="335A9F51" w:rsidR="00D61CB9" w:rsidRDefault="00D61CB9" w:rsidP="00FC0021">
      <w:pPr>
        <w:pStyle w:val="Ttulo3"/>
      </w:pPr>
      <w:bookmarkStart w:id="379" w:name="_Toc17133779"/>
      <w:r>
        <w:t>C</w:t>
      </w:r>
      <w:del w:id="380" w:author="Ryan Lemos" w:date="2019-08-26T09:01:00Z">
        <w:r w:rsidDel="00C33B5F">
          <w:delText>riptografia</w:delText>
        </w:r>
        <w:r w:rsidR="00C04015" w:rsidDel="00C33B5F">
          <w:delText xml:space="preserve"> e c</w:delText>
        </w:r>
      </w:del>
      <w:r w:rsidR="00C04015">
        <w:t>ontrole de acesso</w:t>
      </w:r>
      <w:r w:rsidR="00F71835">
        <w:t>s</w:t>
      </w:r>
      <w:bookmarkEnd w:id="379"/>
    </w:p>
    <w:p w14:paraId="76438C9E" w14:textId="77777777" w:rsidR="00C04015" w:rsidRPr="00FC0021" w:rsidRDefault="00C04015" w:rsidP="00FC0021"/>
    <w:p w14:paraId="18768BB4" w14:textId="16297856" w:rsidR="00CE2C77" w:rsidRPr="00CE2C77" w:rsidDel="00C33B5F" w:rsidRDefault="00CE2C77" w:rsidP="00CE2C77">
      <w:pPr>
        <w:rPr>
          <w:del w:id="381" w:author="Ryan Lemos" w:date="2019-08-26T09:01:00Z"/>
        </w:rPr>
      </w:pPr>
      <w:del w:id="382" w:author="Ryan Lemos" w:date="2019-08-26T09:01:00Z">
        <w:r w:rsidDel="00C33B5F">
          <w:delText>Criptografia pode ser entendido como o conjunto de métodos e técnicas capazes de modificar um texto legível transformando-o em um texto não legível</w:delText>
        </w:r>
        <w:r w:rsidR="003335C4" w:rsidDel="00C33B5F">
          <w:delText>.</w:delText>
        </w:r>
        <w:r w:rsidDel="00C33B5F">
          <w:delText xml:space="preserve">  Isso é possível por meio de um algoritmo, que codifica a mensagem baseado em algum padrão específico. A recuperação das informações originais se dá pelo processo inverso ao da criptografia </w:delText>
        </w:r>
        <w:r w:rsidR="00752E3D" w:rsidDel="00C33B5F">
          <w:rPr>
            <w:noProof/>
          </w:rPr>
          <w:delText>(MORENO; PEREIRA; CHIARAMONTE, 2005)</w:delText>
        </w:r>
        <w:r w:rsidDel="00C33B5F">
          <w:delText xml:space="preserve">. A </w:delText>
        </w:r>
        <w:r w:rsidR="009113A0" w:rsidDel="00C33B5F">
          <w:rPr>
            <w:b/>
          </w:rPr>
          <w:fldChar w:fldCharType="begin"/>
        </w:r>
        <w:r w:rsidR="009113A0" w:rsidDel="00C33B5F">
          <w:delInstrText xml:space="preserve"> REF _Ref526523937 \h </w:delInstrText>
        </w:r>
        <w:r w:rsidR="009113A0" w:rsidDel="00C33B5F">
          <w:rPr>
            <w:b/>
          </w:rPr>
        </w:r>
        <w:r w:rsidR="009113A0" w:rsidDel="00C33B5F">
          <w:rPr>
            <w:b/>
          </w:rPr>
          <w:fldChar w:fldCharType="separate"/>
        </w:r>
        <w:r w:rsidR="00640D2B" w:rsidDel="00C33B5F">
          <w:delText xml:space="preserve">Figura </w:delText>
        </w:r>
        <w:r w:rsidR="00640D2B" w:rsidDel="00C33B5F">
          <w:rPr>
            <w:noProof/>
          </w:rPr>
          <w:delText>5</w:delText>
        </w:r>
        <w:r w:rsidR="009113A0" w:rsidDel="00C33B5F">
          <w:rPr>
            <w:b/>
          </w:rPr>
          <w:fldChar w:fldCharType="end"/>
        </w:r>
        <w:r w:rsidR="009113A0" w:rsidDel="00C33B5F">
          <w:rPr>
            <w:b/>
          </w:rPr>
          <w:delText xml:space="preserve"> </w:delText>
        </w:r>
        <w:r w:rsidRPr="00FC0021" w:rsidDel="00C33B5F">
          <w:delText>demonst</w:delText>
        </w:r>
        <w:r w:rsidDel="00C33B5F">
          <w:delText xml:space="preserve">ra esse processo de transformação de uma mensagem e o seu retorno a mensagem original. </w:delText>
        </w:r>
      </w:del>
    </w:p>
    <w:p w14:paraId="16DA2713" w14:textId="4FFA2A99" w:rsidR="00CE2C77" w:rsidDel="00C33B5F" w:rsidRDefault="00CE2C77" w:rsidP="00952162">
      <w:pPr>
        <w:pStyle w:val="Fontes"/>
        <w:rPr>
          <w:del w:id="383" w:author="Ryan Lemos" w:date="2019-08-26T09:01:00Z"/>
        </w:rPr>
      </w:pPr>
    </w:p>
    <w:p w14:paraId="4A19BD99" w14:textId="7B032B7F" w:rsidR="00C87DBE" w:rsidDel="00C33B5F" w:rsidRDefault="00C87DBE" w:rsidP="00FC0021">
      <w:pPr>
        <w:pStyle w:val="Legenda"/>
        <w:keepNext/>
        <w:rPr>
          <w:del w:id="384" w:author="Ryan Lemos" w:date="2019-08-26T09:01:00Z"/>
        </w:rPr>
      </w:pPr>
      <w:bookmarkStart w:id="385" w:name="_Ref526523937"/>
      <w:del w:id="386" w:author="Ryan Lemos" w:date="2019-08-26T09:01:00Z">
        <w:r w:rsidDel="00C33B5F">
          <w:delText xml:space="preserve">Figura </w:delText>
        </w:r>
        <w:r w:rsidR="00753186" w:rsidDel="00C33B5F">
          <w:fldChar w:fldCharType="begin"/>
        </w:r>
        <w:r w:rsidR="00753186" w:rsidDel="00C33B5F">
          <w:delInstrText xml:space="preserve"> SEQ Figura \* ARABIC </w:delInstrText>
        </w:r>
        <w:r w:rsidR="00753186" w:rsidDel="00C33B5F">
          <w:fldChar w:fldCharType="separate"/>
        </w:r>
        <w:r w:rsidR="00483DF4" w:rsidDel="00C33B5F">
          <w:rPr>
            <w:noProof/>
          </w:rPr>
          <w:delText>5</w:delText>
        </w:r>
        <w:r w:rsidR="00753186" w:rsidDel="00C33B5F">
          <w:rPr>
            <w:noProof/>
          </w:rPr>
          <w:fldChar w:fldCharType="end"/>
        </w:r>
        <w:bookmarkEnd w:id="385"/>
        <w:r w:rsidDel="00C33B5F">
          <w:delText xml:space="preserve"> - Esquema geral para </w:delText>
        </w:r>
        <w:r w:rsidR="00F8198B" w:rsidDel="00C33B5F">
          <w:delText xml:space="preserve">criptografia </w:delText>
        </w:r>
        <w:r w:rsidDel="00C33B5F">
          <w:delText>de um texto</w:delText>
        </w:r>
      </w:del>
    </w:p>
    <w:p w14:paraId="588B6B2D" w14:textId="7C6881FD" w:rsidR="00CE2C77" w:rsidDel="00C33B5F" w:rsidRDefault="00CB768F" w:rsidP="00952162">
      <w:pPr>
        <w:pStyle w:val="Fontes"/>
        <w:rPr>
          <w:del w:id="387" w:author="Ryan Lemos" w:date="2019-08-26T09:01:00Z"/>
        </w:rPr>
      </w:pPr>
      <w:del w:id="388" w:author="Ryan Lemos" w:date="2019-08-26T09:01:00Z">
        <w:r w:rsidRPr="00832539" w:rsidDel="00C33B5F">
          <w:rPr>
            <w:noProof/>
            <w:lang w:eastAsia="pt-BR"/>
          </w:rPr>
          <w:drawing>
            <wp:inline distT="0" distB="0" distL="0" distR="0" wp14:anchorId="44D53E75" wp14:editId="43C9F54E">
              <wp:extent cx="3421380" cy="647700"/>
              <wp:effectExtent l="0" t="0" r="0" b="0"/>
              <wp:docPr id="5"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421380" cy="647700"/>
                      </a:xfrm>
                      <a:prstGeom prst="rect">
                        <a:avLst/>
                      </a:prstGeom>
                      <a:noFill/>
                      <a:ln>
                        <a:noFill/>
                      </a:ln>
                    </pic:spPr>
                  </pic:pic>
                </a:graphicData>
              </a:graphic>
            </wp:inline>
          </w:drawing>
        </w:r>
      </w:del>
    </w:p>
    <w:p w14:paraId="779B79F5" w14:textId="5DB137F1" w:rsidR="00CE2C77" w:rsidDel="00C33B5F" w:rsidRDefault="00CE2C77" w:rsidP="00DB29B6">
      <w:pPr>
        <w:pStyle w:val="Fontes"/>
        <w:rPr>
          <w:del w:id="389" w:author="Ryan Lemos" w:date="2019-08-26T09:01:00Z"/>
        </w:rPr>
      </w:pPr>
      <w:del w:id="390" w:author="Ryan Lemos" w:date="2019-08-26T09:01:00Z">
        <w:r w:rsidDel="00C33B5F">
          <w:delText>Fonte: M</w:delText>
        </w:r>
        <w:r w:rsidR="00612551" w:rsidDel="00C33B5F">
          <w:delText>ORENO;</w:delText>
        </w:r>
        <w:r w:rsidR="00DB29B6" w:rsidDel="00C33B5F">
          <w:delText xml:space="preserve"> PEREIRA</w:delText>
        </w:r>
        <w:r w:rsidR="00612551" w:rsidDel="00C33B5F">
          <w:delText>;</w:delText>
        </w:r>
        <w:r w:rsidR="00DB29B6" w:rsidDel="00C33B5F">
          <w:delText xml:space="preserve"> CHIARAMONTE, 2005</w:delText>
        </w:r>
        <w:r w:rsidR="00B300A5" w:rsidDel="00C33B5F">
          <w:delText>, p.21</w:delText>
        </w:r>
        <w:r w:rsidR="00DB29B6" w:rsidDel="00C33B5F">
          <w:delText>.</w:delText>
        </w:r>
      </w:del>
    </w:p>
    <w:p w14:paraId="22A29954" w14:textId="72BC0259" w:rsidR="00933E2B" w:rsidDel="00C33B5F" w:rsidRDefault="00933E2B" w:rsidP="00DB29B6">
      <w:pPr>
        <w:pStyle w:val="Fontes"/>
        <w:rPr>
          <w:del w:id="391" w:author="Ryan Lemos" w:date="2019-08-26T09:01:00Z"/>
        </w:rPr>
      </w:pPr>
    </w:p>
    <w:p w14:paraId="52E0DF97" w14:textId="18DA943B" w:rsidR="00DB29B6" w:rsidDel="00C33B5F" w:rsidRDefault="00DB29B6" w:rsidP="00DB29B6">
      <w:pPr>
        <w:rPr>
          <w:del w:id="392" w:author="Ryan Lemos" w:date="2019-08-26T09:01:00Z"/>
        </w:rPr>
      </w:pPr>
      <w:del w:id="393" w:author="Ryan Lemos" w:date="2019-08-26T09:01:00Z">
        <w:r w:rsidDel="00C33B5F">
          <w:delText>M</w:delText>
        </w:r>
        <w:r w:rsidR="00D021B8" w:rsidDel="00C33B5F">
          <w:delText>oreno</w:delText>
        </w:r>
        <w:r w:rsidDel="00C33B5F">
          <w:delText>, P</w:delText>
        </w:r>
        <w:r w:rsidR="00D021B8" w:rsidDel="00C33B5F">
          <w:delText>ereira</w:delText>
        </w:r>
        <w:r w:rsidDel="00C33B5F">
          <w:delText xml:space="preserve"> e C</w:delText>
        </w:r>
        <w:r w:rsidR="00D021B8" w:rsidDel="00C33B5F">
          <w:delText>hiaramonte</w:delText>
        </w:r>
        <w:r w:rsidR="00752E3D" w:rsidDel="00C33B5F">
          <w:rPr>
            <w:noProof/>
          </w:rPr>
          <w:delText xml:space="preserve"> (2005)</w:delText>
        </w:r>
        <w:r w:rsidDel="00C33B5F">
          <w:delText xml:space="preserve"> </w:delText>
        </w:r>
        <w:r w:rsidR="00D021B8" w:rsidDel="00C33B5F">
          <w:delText xml:space="preserve">afirmam haver </w:delText>
        </w:r>
        <w:r w:rsidDel="00C33B5F">
          <w:delText>dois meios de se criptografar uma mensagem, por meio de códigos ou por meio de cifras.</w:delText>
        </w:r>
      </w:del>
    </w:p>
    <w:p w14:paraId="17EE86EA" w14:textId="14754D1D" w:rsidR="00252CB2" w:rsidDel="00C33B5F" w:rsidRDefault="00252CB2" w:rsidP="00DB29B6">
      <w:pPr>
        <w:pStyle w:val="CitaoLonga"/>
        <w:rPr>
          <w:del w:id="394" w:author="Ryan Lemos" w:date="2019-08-26T09:01:00Z"/>
        </w:rPr>
      </w:pPr>
    </w:p>
    <w:p w14:paraId="34BA776E" w14:textId="6C17B4B7" w:rsidR="00DB29B6" w:rsidDel="00C33B5F" w:rsidRDefault="00DB29B6" w:rsidP="00DB29B6">
      <w:pPr>
        <w:pStyle w:val="CitaoLonga"/>
        <w:rPr>
          <w:del w:id="395" w:author="Ryan Lemos" w:date="2019-08-26T09:01:00Z"/>
        </w:rPr>
      </w:pPr>
      <w:del w:id="396" w:author="Ryan Lemos" w:date="2019-08-26T09:01:00Z">
        <w:r w:rsidDel="00C33B5F">
          <w:delText>Os códigos protegem as informações trocando partes destas por códigos predefinidos. Todas as pessoas autorizadas a ter acesso a uma determinada informação devem conhecer os códigos utilizados. As cifras são técnicas nas quais a informação é cifrada por meio da transposição e/ou substituição das letras da mensagem original. Assim, as pessoas autorizadas podem ter acesso às informações originais co</w:delText>
        </w:r>
        <w:r w:rsidR="00C1350C" w:rsidDel="00C33B5F">
          <w:delText>nhecendo o processo de cifragem</w:delText>
        </w:r>
        <w:r w:rsidR="00252CB2" w:rsidDel="00C33B5F">
          <w:delText xml:space="preserve"> </w:delText>
        </w:r>
        <w:r w:rsidR="00752E3D" w:rsidDel="00C33B5F">
          <w:rPr>
            <w:noProof/>
          </w:rPr>
          <w:delText>(MORENO; PEREIRA; CHIARAMONTE, 2005, p. 21)</w:delText>
        </w:r>
        <w:r w:rsidR="00252CB2" w:rsidDel="00C33B5F">
          <w:delText>.</w:delText>
        </w:r>
      </w:del>
    </w:p>
    <w:p w14:paraId="7084882E" w14:textId="647CC930" w:rsidR="00252CB2" w:rsidRPr="00CE2C77" w:rsidDel="00C33B5F" w:rsidRDefault="00252CB2" w:rsidP="00FC0021">
      <w:pPr>
        <w:pStyle w:val="CitaoLonga"/>
        <w:rPr>
          <w:del w:id="397" w:author="Ryan Lemos" w:date="2019-08-26T09:01:00Z"/>
        </w:rPr>
      </w:pPr>
    </w:p>
    <w:p w14:paraId="27694905" w14:textId="55EF45DD" w:rsidR="00862146" w:rsidDel="00C33B5F" w:rsidRDefault="00862146" w:rsidP="005A2D83">
      <w:pPr>
        <w:rPr>
          <w:del w:id="398" w:author="Ryan Lemos" w:date="2019-08-26T09:01:00Z"/>
        </w:rPr>
      </w:pPr>
      <w:del w:id="399" w:author="Ryan Lemos" w:date="2019-08-26T09:01:00Z">
        <w:r w:rsidDel="00C33B5F">
          <w:delText>Existem algoritmos que implementam</w:delText>
        </w:r>
        <w:r w:rsidR="00B86943" w:rsidDel="00C33B5F">
          <w:delText xml:space="preserve"> processos de</w:delText>
        </w:r>
        <w:r w:rsidDel="00C33B5F">
          <w:delText xml:space="preserve"> criptografia, gera</w:delText>
        </w:r>
        <w:r w:rsidR="00C1350C" w:rsidDel="00C33B5F">
          <w:delText>ndo</w:delText>
        </w:r>
        <w:r w:rsidDel="00C33B5F">
          <w:delText xml:space="preserve"> um </w:delText>
        </w:r>
        <w:r w:rsidRPr="00FC0021" w:rsidDel="00C33B5F">
          <w:rPr>
            <w:i/>
          </w:rPr>
          <w:delText>hash</w:delText>
        </w:r>
        <w:r w:rsidR="00C1350C" w:rsidDel="00C33B5F">
          <w:delText xml:space="preserve"> contendo uma quantidade pr</w:delText>
        </w:r>
        <w:r w:rsidR="00FA394F" w:rsidDel="00C33B5F">
          <w:delText>e</w:delText>
        </w:r>
        <w:r w:rsidDel="00C33B5F">
          <w:delText>determinada de caracteres</w:delText>
        </w:r>
        <w:r w:rsidR="00B86943" w:rsidDel="00C33B5F">
          <w:delText xml:space="preserve"> a partir de um determinado conteúdo</w:delText>
        </w:r>
        <w:r w:rsidR="00063EEB" w:rsidDel="00C33B5F">
          <w:delText>.</w:delText>
        </w:r>
        <w:r w:rsidR="00A25502" w:rsidDel="00C33B5F">
          <w:delText xml:space="preserve"> Cada algoritmo vem aliado a uma chave,</w:delText>
        </w:r>
        <w:r w:rsidR="00D021B8" w:rsidDel="00C33B5F">
          <w:delText xml:space="preserve"> que é um</w:delText>
        </w:r>
        <w:r w:rsidR="00A25502" w:rsidDel="00C33B5F">
          <w:delText xml:space="preserve"> valor</w:delText>
        </w:r>
        <w:r w:rsidR="00D021B8" w:rsidDel="00C33B5F">
          <w:delText xml:space="preserve"> alterável </w:delText>
        </w:r>
        <w:r w:rsidR="00063EEB" w:rsidDel="00C33B5F">
          <w:delText>dentro do</w:delText>
        </w:r>
        <w:r w:rsidR="00D021B8" w:rsidDel="00C33B5F">
          <w:delText xml:space="preserve"> algoritmo</w:delText>
        </w:r>
        <w:r w:rsidR="00063EEB" w:rsidDel="00C33B5F">
          <w:delText xml:space="preserve"> e</w:delText>
        </w:r>
        <w:r w:rsidR="00A25502" w:rsidDel="00C33B5F">
          <w:delText xml:space="preserve"> que pode ser modificado para se adequar as necessidades</w:delText>
        </w:r>
        <w:r w:rsidR="00366A95" w:rsidDel="00C33B5F">
          <w:delText xml:space="preserve"> do utilizador</w:delText>
        </w:r>
        <w:r w:rsidR="00A25502" w:rsidDel="00C33B5F">
          <w:delText>. Isso implica que mesmo que se conheça o funcionamento do algoritmo de criptografia uma pessoa só seria capaz de reproduzir o mesmo resultado de outra se ambas usassem a mesma chave no processo de criptografia</w:delText>
        </w:r>
        <w:r w:rsidR="00F70347" w:rsidDel="00C33B5F">
          <w:delText xml:space="preserve"> </w:delText>
        </w:r>
        <w:r w:rsidR="00752E3D" w:rsidDel="00C33B5F">
          <w:rPr>
            <w:noProof/>
          </w:rPr>
          <w:delText>(HINZ, 2000)</w:delText>
        </w:r>
        <w:r w:rsidR="00A25502" w:rsidDel="00C33B5F">
          <w:delText xml:space="preserve">. </w:delText>
        </w:r>
      </w:del>
    </w:p>
    <w:p w14:paraId="0D23057C" w14:textId="10EA6C89" w:rsidR="002E6C75" w:rsidDel="00C33B5F" w:rsidRDefault="004B749E" w:rsidP="005A2D83">
      <w:pPr>
        <w:rPr>
          <w:del w:id="400" w:author="Ryan Lemos" w:date="2019-08-26T09:01:00Z"/>
        </w:rPr>
      </w:pPr>
      <w:del w:id="401" w:author="Ryan Lemos" w:date="2019-08-26T09:01:00Z">
        <w:r w:rsidDel="00C33B5F">
          <w:delText>O processo de criptografia é utilizado</w:delText>
        </w:r>
        <w:r w:rsidR="00862146" w:rsidDel="00C33B5F">
          <w:delText xml:space="preserve"> </w:delText>
        </w:r>
        <w:r w:rsidR="002B57F3" w:rsidDel="00C33B5F">
          <w:delText xml:space="preserve">em auxílio </w:delText>
        </w:r>
        <w:r w:rsidR="00D021B8" w:rsidDel="00C33B5F">
          <w:delText xml:space="preserve">a </w:delText>
        </w:r>
        <w:r w:rsidR="002B57F3" w:rsidDel="00C33B5F">
          <w:delText xml:space="preserve">segurança de senhas de usuário. </w:delText>
        </w:r>
        <w:r w:rsidR="0008077F" w:rsidDel="00C33B5F">
          <w:delText>Os dados sensíveis advindos do usuário,</w:delText>
        </w:r>
        <w:r w:rsidR="00A46F18" w:rsidDel="00C33B5F">
          <w:delText xml:space="preserve"> como</w:delText>
        </w:r>
        <w:r w:rsidR="0008077F" w:rsidDel="00C33B5F">
          <w:delText xml:space="preserve"> no caso </w:delText>
        </w:r>
        <w:r w:rsidR="00A46F18" w:rsidDel="00C33B5F">
          <w:delText>d</w:delText>
        </w:r>
        <w:r w:rsidR="0008077F" w:rsidDel="00C33B5F">
          <w:delText>a senha,</w:delText>
        </w:r>
        <w:r w:rsidR="00A46F18" w:rsidDel="00C33B5F">
          <w:delText xml:space="preserve"> somente</w:delText>
        </w:r>
        <w:r w:rsidR="0008077F" w:rsidDel="00C33B5F">
          <w:delText xml:space="preserve"> são </w:delText>
        </w:r>
        <w:r w:rsidR="00A46F18" w:rsidDel="00C33B5F">
          <w:delText xml:space="preserve">salvos na base de dados </w:delText>
        </w:r>
        <w:r w:rsidR="0008077F" w:rsidDel="00C33B5F">
          <w:delText>após</w:delText>
        </w:r>
        <w:r w:rsidR="00A46F18" w:rsidDel="00C33B5F">
          <w:delText xml:space="preserve"> serem submetidos a um processo de criptografia, utilizando-se de algum algoritmo em específico</w:delText>
        </w:r>
        <w:r w:rsidR="0008077F" w:rsidDel="00C33B5F">
          <w:delText xml:space="preserve"> </w:delText>
        </w:r>
        <w:r w:rsidR="00752E3D" w:rsidDel="00C33B5F">
          <w:rPr>
            <w:noProof/>
          </w:rPr>
          <w:delText>(PHP, 2018a)</w:delText>
        </w:r>
        <w:r w:rsidR="0008077F" w:rsidDel="00C33B5F">
          <w:delText xml:space="preserve">. </w:delText>
        </w:r>
      </w:del>
    </w:p>
    <w:p w14:paraId="13961029" w14:textId="523CC2FD" w:rsidR="009C1098" w:rsidRDefault="00A46F18">
      <w:del w:id="402" w:author="Ryan Lemos" w:date="2019-08-26T09:01:00Z">
        <w:r w:rsidDel="00C33B5F">
          <w:delText>Já o</w:delText>
        </w:r>
      </w:del>
      <w:ins w:id="403" w:author="Ryan Lemos" w:date="2019-08-26T09:01:00Z">
        <w:r w:rsidR="00C33B5F">
          <w:t>O</w:t>
        </w:r>
      </w:ins>
      <w:r w:rsidR="002E6C75">
        <w:t xml:space="preserve"> controle d</w:t>
      </w:r>
      <w:r w:rsidR="00D021B8">
        <w:t>e</w:t>
      </w:r>
      <w:r w:rsidR="002E6C75">
        <w:t xml:space="preserve"> acessos</w:t>
      </w:r>
      <w:r>
        <w:t xml:space="preserve"> pode ser entendido como a</w:t>
      </w:r>
      <w:r w:rsidR="002E6C75">
        <w:t xml:space="preserve"> maneira a qual se controla o que cada usuário tem acesso</w:t>
      </w:r>
      <w:r w:rsidR="00D021B8">
        <w:t xml:space="preserve"> em um sistema</w:t>
      </w:r>
      <w:r w:rsidR="00444A79">
        <w:t>,</w:t>
      </w:r>
      <w:r w:rsidR="002E6C75">
        <w:t xml:space="preserve"> </w:t>
      </w:r>
      <w:r w:rsidR="00444A79">
        <w:t>privando o usuário</w:t>
      </w:r>
      <w:r w:rsidR="002E6C75">
        <w:t xml:space="preserve"> o que não</w:t>
      </w:r>
      <w:r w:rsidR="00444A79">
        <w:t xml:space="preserve"> lhe</w:t>
      </w:r>
      <w:r w:rsidR="002E6C75">
        <w:t xml:space="preserve"> for autorizado,</w:t>
      </w:r>
      <w:r w:rsidR="00444A79">
        <w:t xml:space="preserve"> e</w:t>
      </w:r>
      <w:r w:rsidR="002E6C75">
        <w:t xml:space="preserve"> permitindo somente o que </w:t>
      </w:r>
      <w:r w:rsidR="00444A79">
        <w:t xml:space="preserve">deve se ter acesso de fato </w:t>
      </w:r>
      <w:r w:rsidR="002A4EBD">
        <w:rPr>
          <w:noProof/>
        </w:rPr>
        <w:t>(ZAPATER; SUZUKI, 2005)</w:t>
      </w:r>
      <w:r w:rsidR="002E6C75">
        <w:t>. Comumente se utiliza o modelo de con</w:t>
      </w:r>
      <w:r w:rsidR="00C1350C">
        <w:t>trole de acessos baseado em pape</w:t>
      </w:r>
      <w:r w:rsidR="002E6C75">
        <w:t>is (</w:t>
      </w:r>
      <w:r w:rsidR="002E6C75" w:rsidRPr="005D020E">
        <w:rPr>
          <w:i/>
        </w:rPr>
        <w:t>Role-</w:t>
      </w:r>
      <w:proofErr w:type="spellStart"/>
      <w:r w:rsidR="003D0104">
        <w:rPr>
          <w:i/>
        </w:rPr>
        <w:t>B</w:t>
      </w:r>
      <w:r w:rsidR="002E6C75" w:rsidRPr="005D020E">
        <w:rPr>
          <w:i/>
        </w:rPr>
        <w:t>ased</w:t>
      </w:r>
      <w:proofErr w:type="spellEnd"/>
      <w:r w:rsidR="002E6C75" w:rsidRPr="005D020E">
        <w:rPr>
          <w:i/>
        </w:rPr>
        <w:t xml:space="preserve"> Access </w:t>
      </w:r>
      <w:proofErr w:type="spellStart"/>
      <w:r w:rsidR="002E6C75" w:rsidRPr="005D020E">
        <w:rPr>
          <w:i/>
        </w:rPr>
        <w:t>Control</w:t>
      </w:r>
      <w:proofErr w:type="spellEnd"/>
      <w:r w:rsidR="002E6C75">
        <w:t>)</w:t>
      </w:r>
      <w:r w:rsidR="00C1350C">
        <w:t xml:space="preserve"> (RBAC)</w:t>
      </w:r>
      <w:r w:rsidR="002E6C75">
        <w:t>. Esse modelo utiliza a premissa que cad</w:t>
      </w:r>
      <w:r w:rsidR="00C1350C">
        <w:t>a usuário cumpre um ou mais pape</w:t>
      </w:r>
      <w:r w:rsidR="002E6C75">
        <w:t xml:space="preserve">is, como </w:t>
      </w:r>
      <w:r w:rsidR="00C1350C">
        <w:t>por exemplo,</w:t>
      </w:r>
      <w:r w:rsidR="002E6C75">
        <w:t xml:space="preserve"> um professor, ou um aluno. </w:t>
      </w:r>
      <w:r w:rsidR="00101595">
        <w:t>E a</w:t>
      </w:r>
      <w:r w:rsidR="00C1350C">
        <w:t xml:space="preserve"> esses pape</w:t>
      </w:r>
      <w:r w:rsidR="002E6C75">
        <w:t xml:space="preserve">is são </w:t>
      </w:r>
      <w:r w:rsidR="00101595">
        <w:t>atribuídas</w:t>
      </w:r>
      <w:r w:rsidR="002E6C75">
        <w:t xml:space="preserve"> permissões</w:t>
      </w:r>
      <w:r w:rsidR="00101595">
        <w:t>. Essas permissões indicarão as funcionalidades que o usuário pode ter acesso no sistema</w:t>
      </w:r>
      <w:r w:rsidR="002E6C75">
        <w:t>.</w:t>
      </w:r>
      <w:r w:rsidR="007A0577">
        <w:t xml:space="preserve"> Por exemplo, um determinado usuário apresenta o papel de professor, </w:t>
      </w:r>
      <w:r w:rsidR="00C1350C">
        <w:t xml:space="preserve">e </w:t>
      </w:r>
      <w:r w:rsidR="007A0577">
        <w:t xml:space="preserve">como professor ele pode lançar notas e faltas </w:t>
      </w:r>
      <w:r w:rsidR="00101595">
        <w:t>a</w:t>
      </w:r>
      <w:r w:rsidR="007A0577">
        <w:t xml:space="preserve">os alunos. O sistema deve ser capaz de identificar o papel do usuário e permitir somente o que aquele papel contiver como permissão </w:t>
      </w:r>
      <w:r w:rsidR="00752E3D">
        <w:rPr>
          <w:noProof/>
        </w:rPr>
        <w:t>(SANDHU, 1998)</w:t>
      </w:r>
      <w:r w:rsidR="007A0577">
        <w:t xml:space="preserve">. </w:t>
      </w:r>
    </w:p>
    <w:p w14:paraId="7EF6AB84" w14:textId="47256266" w:rsidR="005A2D83" w:rsidRDefault="0008077F" w:rsidP="005A2D83">
      <w:r>
        <w:t xml:space="preserve">O </w:t>
      </w:r>
      <w:r>
        <w:fldChar w:fldCharType="begin"/>
      </w:r>
      <w:r>
        <w:instrText xml:space="preserve"> REF _Ref526533823 \h </w:instrText>
      </w:r>
      <w:r>
        <w:fldChar w:fldCharType="separate"/>
      </w:r>
      <w:r w:rsidR="00640D2B" w:rsidRPr="00952162">
        <w:rPr>
          <w:i/>
        </w:rPr>
        <w:t>Framework</w:t>
      </w:r>
      <w:r w:rsidR="00640D2B">
        <w:t xml:space="preserve"> </w:t>
      </w:r>
      <w:proofErr w:type="spellStart"/>
      <w:r w:rsidR="00640D2B" w:rsidRPr="003635FC">
        <w:t>Laravel</w:t>
      </w:r>
      <w:proofErr w:type="spellEnd"/>
      <w:r>
        <w:fldChar w:fldCharType="end"/>
      </w:r>
      <w:r w:rsidR="00C1350C">
        <w:t>,</w:t>
      </w:r>
      <w:r w:rsidR="00483464">
        <w:t xml:space="preserve"> que </w:t>
      </w:r>
      <w:r w:rsidR="00C1350C">
        <w:t>é</w:t>
      </w:r>
      <w:r w:rsidR="00483464">
        <w:t xml:space="preserve"> discutido na </w:t>
      </w:r>
      <w:r w:rsidR="0097794D">
        <w:t>sub</w:t>
      </w:r>
      <w:r w:rsidR="00483464">
        <w:t xml:space="preserve">seção </w:t>
      </w:r>
      <w:r w:rsidR="00483464">
        <w:fldChar w:fldCharType="begin"/>
      </w:r>
      <w:r w:rsidR="00483464">
        <w:instrText xml:space="preserve"> REF _Ref526533823 \r \h </w:instrText>
      </w:r>
      <w:r w:rsidR="00483464">
        <w:fldChar w:fldCharType="separate"/>
      </w:r>
      <w:r w:rsidR="00640D2B">
        <w:t>5.2.5.5</w:t>
      </w:r>
      <w:r w:rsidR="00483464">
        <w:fldChar w:fldCharType="end"/>
      </w:r>
      <w:r w:rsidR="00483464">
        <w:t xml:space="preserve">, </w:t>
      </w:r>
      <w:del w:id="404" w:author="Ryan Lemos" w:date="2019-08-26T08:59:00Z">
        <w:r w:rsidR="00101595" w:rsidDel="00C33B5F">
          <w:delText xml:space="preserve">contém </w:delText>
        </w:r>
        <w:r w:rsidR="00483464" w:rsidDel="00C33B5F">
          <w:delText>avançados algoritmos de criptografia</w:delText>
        </w:r>
        <w:r w:rsidR="00E6023B" w:rsidDel="00C33B5F">
          <w:delText xml:space="preserve"> </w:delText>
        </w:r>
        <w:r w:rsidR="00752E3D" w:rsidDel="00C33B5F">
          <w:rPr>
            <w:noProof/>
          </w:rPr>
          <w:delText>(OTWELL, 2018)</w:delText>
        </w:r>
        <w:r w:rsidR="007A0577" w:rsidDel="00C33B5F">
          <w:delText xml:space="preserve">. Assim as senhas dos usuários serão submetidas a um processo de segurança. Além disso o Laravel </w:delText>
        </w:r>
      </w:del>
      <w:r w:rsidR="007A0577">
        <w:t>apoia o cont</w:t>
      </w:r>
      <w:r w:rsidR="00C1350C">
        <w:t>role de acessos por meio de pape</w:t>
      </w:r>
      <w:r w:rsidR="007A0577">
        <w:t>is como descrito anteriormente, para garantir que cada usuário só acesse o que lhe for permitido.</w:t>
      </w:r>
      <w:del w:id="405" w:author="Ryan Lemos" w:date="2019-08-26T09:02:00Z">
        <w:r w:rsidR="00483464" w:rsidDel="00C33B5F">
          <w:delText xml:space="preserve"> </w:delText>
        </w:r>
        <w:r w:rsidR="007A0577" w:rsidDel="00C33B5F">
          <w:delText>P</w:delText>
        </w:r>
        <w:r w:rsidR="00483464" w:rsidDel="00C33B5F">
          <w:delText xml:space="preserve">ensa-se que com </w:delText>
        </w:r>
        <w:r w:rsidR="00101595" w:rsidDel="00C33B5F">
          <w:delText>a utilização de tais mecanismos de segurança possa se</w:delText>
        </w:r>
        <w:r w:rsidR="00483464" w:rsidDel="00C33B5F">
          <w:delText xml:space="preserve"> conseguir uma melhora na segurança dos dados sensíveis dos usuários</w:delText>
        </w:r>
        <w:r w:rsidR="00F71835" w:rsidDel="00C33B5F">
          <w:delText xml:space="preserve"> e dos acessos no ambiente</w:delText>
        </w:r>
        <w:r w:rsidR="00483464" w:rsidDel="00C33B5F">
          <w:delText xml:space="preserve">. </w:delText>
        </w:r>
      </w:del>
    </w:p>
    <w:p w14:paraId="581ED0C0" w14:textId="77777777" w:rsidR="005A2D83" w:rsidRPr="005A2D83" w:rsidRDefault="005A2D83" w:rsidP="005A2D83"/>
    <w:p w14:paraId="313B41DF" w14:textId="77777777" w:rsidR="00D61CB9" w:rsidRDefault="00D61CB9" w:rsidP="00D61CB9">
      <w:pPr>
        <w:pStyle w:val="Ttulo3"/>
      </w:pPr>
      <w:bookmarkStart w:id="406" w:name="_Toc17133780"/>
      <w:r>
        <w:t>Interação humano computador (IHC)</w:t>
      </w:r>
      <w:bookmarkEnd w:id="406"/>
      <w:r w:rsidR="00F44134">
        <w:t xml:space="preserve"> </w:t>
      </w:r>
    </w:p>
    <w:p w14:paraId="495AE5F9" w14:textId="77777777" w:rsidR="00A636CB" w:rsidRPr="00A636CB" w:rsidRDefault="00A636CB" w:rsidP="00FC0021"/>
    <w:p w14:paraId="3F3552C1" w14:textId="77777777" w:rsidR="00A46F18" w:rsidRDefault="00907C49" w:rsidP="00657261">
      <w:r w:rsidRPr="00C1350C">
        <w:rPr>
          <w:i/>
        </w:rPr>
        <w:t>Softwares</w:t>
      </w:r>
      <w:r>
        <w:t xml:space="preserve"> são necessários em praticamente todas as áreas de atuação presentes no mercado. Porém não há uma solução computacional que resolva todos os problemas de todas as áreas. Então para cada problema surge uma maneira de implementar uma solução que seja utilizada por um nicho de usuário</w:t>
      </w:r>
      <w:r w:rsidR="00A636CB">
        <w:t>s</w:t>
      </w:r>
      <w:r w:rsidR="00101595">
        <w:t xml:space="preserve"> </w:t>
      </w:r>
      <w:r w:rsidR="002A4EBD">
        <w:rPr>
          <w:noProof/>
        </w:rPr>
        <w:t>(BARANAUSKAS; ROCHA, 2003)</w:t>
      </w:r>
      <w:r>
        <w:t xml:space="preserve">. Portanto a maneira que os sistemas interagem com os usuários tendem a ser diferentes em cada solução. </w:t>
      </w:r>
    </w:p>
    <w:p w14:paraId="7BB49305" w14:textId="77777777" w:rsidR="005A2D83" w:rsidRDefault="00907C49" w:rsidP="00657261">
      <w:r>
        <w:t>Para buscar compreender e melhorar a maneira que</w:t>
      </w:r>
      <w:r w:rsidR="00101595">
        <w:t xml:space="preserve"> usuários</w:t>
      </w:r>
      <w:r>
        <w:t xml:space="preserve"> </w:t>
      </w:r>
      <w:r w:rsidR="00520E94">
        <w:t>se interage</w:t>
      </w:r>
      <w:r w:rsidR="00101595">
        <w:t>m</w:t>
      </w:r>
      <w:r w:rsidR="00520E94">
        <w:t xml:space="preserve"> com sistemas surgiu </w:t>
      </w:r>
      <w:r w:rsidR="0086254D">
        <w:t>o campo de estudo denominado Interação Humano</w:t>
      </w:r>
      <w:r w:rsidR="009C5E46">
        <w:t>-</w:t>
      </w:r>
      <w:r w:rsidR="0086254D">
        <w:t xml:space="preserve">Computador (IHC) </w:t>
      </w:r>
      <w:r w:rsidR="00204FAD">
        <w:rPr>
          <w:noProof/>
        </w:rPr>
        <w:t>(BARANAUSKAS; ROCHA, 2003)</w:t>
      </w:r>
      <w:r w:rsidR="0086254D">
        <w:t xml:space="preserve">. </w:t>
      </w:r>
      <w:proofErr w:type="spellStart"/>
      <w:r w:rsidR="0086254D">
        <w:t>Baranauskas</w:t>
      </w:r>
      <w:proofErr w:type="spellEnd"/>
      <w:r w:rsidR="0086254D">
        <w:t xml:space="preserve"> e Rocha </w:t>
      </w:r>
      <w:r w:rsidR="00752E3D">
        <w:rPr>
          <w:noProof/>
        </w:rPr>
        <w:t>(2003)</w:t>
      </w:r>
      <w:r w:rsidR="0086254D">
        <w:t xml:space="preserve"> afirma</w:t>
      </w:r>
      <w:r w:rsidR="00A46F18">
        <w:t>m</w:t>
      </w:r>
      <w:r w:rsidR="0086254D">
        <w:t xml:space="preserve"> que a IHC contempla todo o processo de interação do usuário com o sistema e não somente o processo de </w:t>
      </w:r>
      <w:r w:rsidR="0086254D" w:rsidRPr="00E95C78">
        <w:rPr>
          <w:i/>
        </w:rPr>
        <w:t>design</w:t>
      </w:r>
      <w:r w:rsidR="0086254D">
        <w:t xml:space="preserve"> das interfaces.</w:t>
      </w:r>
      <w:r w:rsidR="00A46F18">
        <w:t xml:space="preserve"> Então entende-se </w:t>
      </w:r>
      <w:r w:rsidR="002D4EA3">
        <w:t>como</w:t>
      </w:r>
      <w:r w:rsidR="00657261">
        <w:t xml:space="preserve"> </w:t>
      </w:r>
      <w:r w:rsidR="00A46F18">
        <w:t>Interação Humano</w:t>
      </w:r>
      <w:r w:rsidR="009C5E46">
        <w:t>-</w:t>
      </w:r>
      <w:r w:rsidR="00A46F18">
        <w:t>Computador a</w:t>
      </w:r>
      <w:r w:rsidR="00657261">
        <w:t>: “</w:t>
      </w:r>
      <w:r w:rsidR="00A46F18">
        <w:t xml:space="preserve">[...] </w:t>
      </w:r>
      <w:r w:rsidR="00657261">
        <w:t xml:space="preserve">disciplina preocupada com o design, avaliação e implementação de sistemas computacionais interativos </w:t>
      </w:r>
      <w:r w:rsidR="00657261">
        <w:lastRenderedPageBreak/>
        <w:t xml:space="preserve">para uso humano e com o estudo dos principais fenômenos ao redor deles.” </w:t>
      </w:r>
      <w:r w:rsidR="00752E3D">
        <w:rPr>
          <w:noProof/>
        </w:rPr>
        <w:t>(BARANAUSKAS; ROCHA, 2003, p. 14)</w:t>
      </w:r>
      <w:r w:rsidR="00265270">
        <w:t>,</w:t>
      </w:r>
      <w:r w:rsidR="00FA394F">
        <w:t xml:space="preserve"> e</w:t>
      </w:r>
      <w:r w:rsidR="00265270">
        <w:t xml:space="preserve"> a </w:t>
      </w:r>
      <w:r w:rsidR="009113A0">
        <w:fldChar w:fldCharType="begin"/>
      </w:r>
      <w:r w:rsidR="009113A0">
        <w:instrText xml:space="preserve"> REF _Ref526523912 \h </w:instrText>
      </w:r>
      <w:r w:rsidR="009113A0">
        <w:fldChar w:fldCharType="separate"/>
      </w:r>
      <w:r w:rsidR="00640D2B">
        <w:t xml:space="preserve">Figura </w:t>
      </w:r>
      <w:r w:rsidR="00640D2B">
        <w:rPr>
          <w:noProof/>
        </w:rPr>
        <w:t>6</w:t>
      </w:r>
      <w:r w:rsidR="009113A0">
        <w:fldChar w:fldCharType="end"/>
      </w:r>
      <w:r w:rsidR="00265270">
        <w:t xml:space="preserve"> apresenta algumas informações sobre IHC</w:t>
      </w:r>
      <w:r w:rsidR="00657261">
        <w:t>.</w:t>
      </w:r>
    </w:p>
    <w:p w14:paraId="59793002" w14:textId="77777777" w:rsidR="000D5CF0" w:rsidRDefault="000D5CF0" w:rsidP="00952162">
      <w:pPr>
        <w:pStyle w:val="Fontes"/>
      </w:pPr>
    </w:p>
    <w:p w14:paraId="1933AD0C" w14:textId="3E08469E" w:rsidR="00C87DBE" w:rsidRDefault="00C87DBE" w:rsidP="00FC0021">
      <w:pPr>
        <w:pStyle w:val="Legenda"/>
        <w:keepNext/>
      </w:pPr>
      <w:bookmarkStart w:id="407" w:name="_Ref526523912"/>
      <w:r>
        <w:t xml:space="preserve">Figura </w:t>
      </w:r>
      <w:fldSimple w:instr=" SEQ Figura \* ARABIC ">
        <w:r w:rsidR="00483DF4">
          <w:rPr>
            <w:noProof/>
          </w:rPr>
          <w:t>6</w:t>
        </w:r>
      </w:fldSimple>
      <w:bookmarkEnd w:id="407"/>
      <w:r>
        <w:t xml:space="preserve"> - </w:t>
      </w:r>
      <w:r w:rsidRPr="00312279">
        <w:t>Interação humano-computador adaptada da descrição do comitê SIGCHI 1992</w:t>
      </w:r>
    </w:p>
    <w:p w14:paraId="6E82638C" w14:textId="77777777" w:rsidR="00657261" w:rsidRDefault="00CB768F" w:rsidP="00952162">
      <w:pPr>
        <w:pStyle w:val="Fontes"/>
      </w:pPr>
      <w:r w:rsidRPr="00832539">
        <w:rPr>
          <w:noProof/>
          <w:lang w:eastAsia="pt-BR"/>
        </w:rPr>
        <w:drawing>
          <wp:inline distT="0" distB="0" distL="0" distR="0" wp14:anchorId="35D49345" wp14:editId="3722810E">
            <wp:extent cx="2514600" cy="2339340"/>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514600" cy="2339340"/>
                    </a:xfrm>
                    <a:prstGeom prst="rect">
                      <a:avLst/>
                    </a:prstGeom>
                    <a:noFill/>
                    <a:ln>
                      <a:noFill/>
                    </a:ln>
                  </pic:spPr>
                </pic:pic>
              </a:graphicData>
            </a:graphic>
          </wp:inline>
        </w:drawing>
      </w:r>
    </w:p>
    <w:p w14:paraId="1B31E8EC" w14:textId="77777777" w:rsidR="00657261" w:rsidRDefault="00657261" w:rsidP="007D740F">
      <w:pPr>
        <w:pStyle w:val="Fontes"/>
      </w:pPr>
      <w:r>
        <w:t>Fonte: BARANAUSKAS</w:t>
      </w:r>
      <w:r w:rsidR="00FA394F">
        <w:t>;</w:t>
      </w:r>
      <w:r>
        <w:t xml:space="preserve"> ROCHA, 2003</w:t>
      </w:r>
      <w:r w:rsidR="00BB25A9">
        <w:t>, p.15</w:t>
      </w:r>
      <w:r>
        <w:t>.</w:t>
      </w:r>
    </w:p>
    <w:p w14:paraId="64C17156" w14:textId="77777777" w:rsidR="000D5CF0" w:rsidRDefault="000D5CF0" w:rsidP="00952162">
      <w:pPr>
        <w:pStyle w:val="Fontes"/>
      </w:pPr>
    </w:p>
    <w:p w14:paraId="6C25D4A5" w14:textId="77777777" w:rsidR="00EB56B1" w:rsidRDefault="00657261" w:rsidP="00657261">
      <w:r>
        <w:t xml:space="preserve">É importante que se conheça e se aprimore os processos de interação do usuário </w:t>
      </w:r>
      <w:r w:rsidR="004A4061">
        <w:t>para que</w:t>
      </w:r>
      <w:r>
        <w:t xml:space="preserve"> </w:t>
      </w:r>
      <w:r w:rsidR="00265270">
        <w:t xml:space="preserve">as pessoas consigam efetuar suas funções corretamente em um sistema, uma vez que se compreende o que cada interface significa e o que deve </w:t>
      </w:r>
      <w:r w:rsidR="00644138">
        <w:t>ser feito em cada uma</w:t>
      </w:r>
      <w:r w:rsidR="00101595">
        <w:t xml:space="preserve"> delas</w:t>
      </w:r>
      <w:r w:rsidR="00265270">
        <w:t>.</w:t>
      </w:r>
    </w:p>
    <w:p w14:paraId="025BA712" w14:textId="77777777" w:rsidR="00393E6F" w:rsidRDefault="00265270">
      <w:r>
        <w:t xml:space="preserve"> </w:t>
      </w:r>
    </w:p>
    <w:p w14:paraId="11250B06" w14:textId="77777777" w:rsidR="00D61CB9" w:rsidRDefault="00D61CB9" w:rsidP="00D61CB9">
      <w:pPr>
        <w:pStyle w:val="Ttulo3"/>
      </w:pPr>
      <w:bookmarkStart w:id="408" w:name="_Toc17133781"/>
      <w:r>
        <w:t>Engenharia de Software</w:t>
      </w:r>
      <w:bookmarkEnd w:id="408"/>
    </w:p>
    <w:p w14:paraId="5524A279" w14:textId="77777777" w:rsidR="008D625B" w:rsidRPr="008D625B" w:rsidRDefault="008D625B" w:rsidP="008D625B"/>
    <w:p w14:paraId="7979DCC3" w14:textId="77777777" w:rsidR="00D61CB9" w:rsidRDefault="00D61CB9" w:rsidP="00D61CB9">
      <w:r>
        <w:t xml:space="preserve">O processo de desenvolvimento de </w:t>
      </w:r>
      <w:r w:rsidRPr="004B14A6">
        <w:rPr>
          <w:i/>
        </w:rPr>
        <w:t>software</w:t>
      </w:r>
      <w:r>
        <w:t xml:space="preserve"> pode ser feito de maneiras diversas. Portanto buscou-se padronizar o processo de desenvolvimento para que se minimizasse os custos e problemas de produção e com uma melhor qualidade final do </w:t>
      </w:r>
      <w:r w:rsidRPr="00E95C78">
        <w:rPr>
          <w:i/>
        </w:rPr>
        <w:t>software</w:t>
      </w:r>
      <w:r w:rsidR="00101595">
        <w:t>, surgi</w:t>
      </w:r>
      <w:r w:rsidR="00FA394F">
        <w:t>ndo</w:t>
      </w:r>
      <w:r w:rsidR="00101595">
        <w:t xml:space="preserve"> </w:t>
      </w:r>
      <w:r w:rsidR="00401941">
        <w:t>assi</w:t>
      </w:r>
      <w:r w:rsidR="002C098B">
        <w:t>m</w:t>
      </w:r>
      <w:r w:rsidR="00401941">
        <w:t xml:space="preserve"> a Engenharia de </w:t>
      </w:r>
      <w:r w:rsidR="00401941" w:rsidRPr="004B14A6">
        <w:rPr>
          <w:i/>
        </w:rPr>
        <w:t>Software</w:t>
      </w:r>
      <w:r w:rsidR="0022340F">
        <w:t xml:space="preserve"> </w:t>
      </w:r>
      <w:r w:rsidR="00752E3D">
        <w:rPr>
          <w:noProof/>
        </w:rPr>
        <w:t>(PRESSMAN, 2011)</w:t>
      </w:r>
      <w:r>
        <w:t xml:space="preserve">. </w:t>
      </w:r>
      <w:proofErr w:type="spellStart"/>
      <w:r>
        <w:t>Hirama</w:t>
      </w:r>
      <w:proofErr w:type="spellEnd"/>
      <w:r>
        <w:t xml:space="preserve"> </w:t>
      </w:r>
      <w:r w:rsidR="00752E3D">
        <w:rPr>
          <w:noProof/>
        </w:rPr>
        <w:t>(2011, p. 7)</w:t>
      </w:r>
      <w:r>
        <w:t xml:space="preserve"> apresenta o contexto histórico em que a definição do conceito de Engenharia de </w:t>
      </w:r>
      <w:r w:rsidRPr="00D66866">
        <w:rPr>
          <w:i/>
        </w:rPr>
        <w:t>Software</w:t>
      </w:r>
      <w:r>
        <w:t xml:space="preserve"> surgiu:</w:t>
      </w:r>
    </w:p>
    <w:p w14:paraId="531718C1" w14:textId="77777777" w:rsidR="00D61CB9" w:rsidRDefault="00D61CB9" w:rsidP="00D61CB9">
      <w:pPr>
        <w:spacing w:line="240" w:lineRule="auto"/>
      </w:pPr>
    </w:p>
    <w:p w14:paraId="381D7DF4" w14:textId="77777777" w:rsidR="00D61CB9" w:rsidRDefault="00D61CB9" w:rsidP="00D61CB9">
      <w:pPr>
        <w:pStyle w:val="CitaoLonga"/>
      </w:pPr>
      <w:r>
        <w:t xml:space="preserve">O conceito “Engenharia de </w:t>
      </w:r>
      <w:r w:rsidRPr="004B14A6">
        <w:t>Software</w:t>
      </w:r>
      <w:r>
        <w:t xml:space="preserve">” foi cunhado em 1969 por Fritz Bauer em uma conferência patrocinada por um Comitê de Ciência da Organização do Tratado do Atlântico Norte (Otan), </w:t>
      </w:r>
      <w:proofErr w:type="gramStart"/>
      <w:r>
        <w:t>no momento em que</w:t>
      </w:r>
      <w:proofErr w:type="gramEnd"/>
      <w:r>
        <w:t xml:space="preserve"> a chamada crise do software precisava de uma solução para a demanda crescente por software dentro de custo e prazo adequados.</w:t>
      </w:r>
    </w:p>
    <w:p w14:paraId="5E75CB50" w14:textId="77777777" w:rsidR="00D61CB9" w:rsidRDefault="00D61CB9" w:rsidP="00D61CB9">
      <w:pPr>
        <w:spacing w:line="240" w:lineRule="auto"/>
      </w:pPr>
    </w:p>
    <w:p w14:paraId="68059573" w14:textId="32744491" w:rsidR="00D61CB9" w:rsidRDefault="00D61CB9" w:rsidP="00D61CB9">
      <w:r>
        <w:t xml:space="preserve">Para entender-se o conceito do que é engenharia de </w:t>
      </w:r>
      <w:r w:rsidRPr="00046041">
        <w:rPr>
          <w:i/>
        </w:rPr>
        <w:t>software</w:t>
      </w:r>
      <w:r w:rsidR="002D4EA3">
        <w:t xml:space="preserve"> </w:t>
      </w:r>
      <w:r>
        <w:t>toma-se o</w:t>
      </w:r>
      <w:r w:rsidR="00101595">
        <w:t>s</w:t>
      </w:r>
      <w:r>
        <w:t xml:space="preserve"> significado</w:t>
      </w:r>
      <w:r w:rsidR="00101595">
        <w:t>s</w:t>
      </w:r>
      <w:r>
        <w:t xml:space="preserve"> </w:t>
      </w:r>
      <w:r w:rsidR="00DF1581">
        <w:t>de</w:t>
      </w:r>
      <w:r>
        <w:t xml:space="preserve"> engenharia e </w:t>
      </w:r>
      <w:r w:rsidRPr="00046041">
        <w:rPr>
          <w:i/>
        </w:rPr>
        <w:t>software</w:t>
      </w:r>
      <w:r>
        <w:t>. A definição de engenharia se dá pela: “Aplicação de conceitos científicos e empíricos, e certas habilitações</w:t>
      </w:r>
      <w:r>
        <w:rPr>
          <w:noProof/>
        </w:rPr>
        <w:t xml:space="preserve"> </w:t>
      </w:r>
      <w:r>
        <w:t>espec</w:t>
      </w:r>
      <w:r w:rsidR="005F0194">
        <w:t>í</w:t>
      </w:r>
      <w:r>
        <w:t xml:space="preserve">ficas, à criação de estruturas, </w:t>
      </w:r>
      <w:r>
        <w:lastRenderedPageBreak/>
        <w:t xml:space="preserve">dispositivos e processos para converter recursos naturais em formas adequadas ao atendimento das necessidades humanas.” </w:t>
      </w:r>
      <w:r w:rsidR="00752E3D">
        <w:rPr>
          <w:noProof/>
        </w:rPr>
        <w:t>(FERREIRA, 2001, p. 289)</w:t>
      </w:r>
      <w:r>
        <w:t>.</w:t>
      </w:r>
      <w:r w:rsidR="00704B75">
        <w:t xml:space="preserve"> Já</w:t>
      </w:r>
      <w:r>
        <w:t xml:space="preserve"> </w:t>
      </w:r>
      <w:r w:rsidR="00704B75">
        <w:t>a</w:t>
      </w:r>
      <w:r>
        <w:t xml:space="preserve"> palavra </w:t>
      </w:r>
      <w:r w:rsidR="00184B24">
        <w:rPr>
          <w:i/>
        </w:rPr>
        <w:t>s</w:t>
      </w:r>
      <w:r w:rsidRPr="00046041">
        <w:rPr>
          <w:i/>
        </w:rPr>
        <w:t>oftware</w:t>
      </w:r>
      <w:r>
        <w:rPr>
          <w:i/>
        </w:rPr>
        <w:t xml:space="preserve"> </w:t>
      </w:r>
      <w:r w:rsidRPr="003139B0">
        <w:t>tem</w:t>
      </w:r>
      <w:r>
        <w:t xml:space="preserve"> as seguintes definições segundo Ferreira</w:t>
      </w:r>
      <w:r w:rsidR="00752E3D">
        <w:rPr>
          <w:noProof/>
        </w:rPr>
        <w:t xml:space="preserve"> (2001, p. 682)</w:t>
      </w:r>
      <w:r>
        <w:t>:</w:t>
      </w:r>
    </w:p>
    <w:p w14:paraId="3943515E" w14:textId="77777777" w:rsidR="00D61CB9" w:rsidRPr="00952162" w:rsidRDefault="00D61CB9" w:rsidP="00952162">
      <w:pPr>
        <w:pStyle w:val="CitaoLonga"/>
      </w:pPr>
      <w:r>
        <w:tab/>
      </w:r>
    </w:p>
    <w:p w14:paraId="66954EE6" w14:textId="77777777" w:rsidR="00D61CB9" w:rsidRDefault="00D61CB9" w:rsidP="00D61CB9">
      <w:pPr>
        <w:pStyle w:val="CitaoLonga"/>
        <w:numPr>
          <w:ilvl w:val="0"/>
          <w:numId w:val="8"/>
        </w:numPr>
      </w:pPr>
      <w:r>
        <w:t>Em um sistema computacional, o conjunto de componentes informacionais, que não faz parte do equipamento físico e inclui os programas e os dados a eles associados.</w:t>
      </w:r>
    </w:p>
    <w:p w14:paraId="0900BFE6" w14:textId="77777777" w:rsidR="00D61CB9" w:rsidRDefault="00D61CB9" w:rsidP="00D61CB9">
      <w:pPr>
        <w:pStyle w:val="CitaoLonga"/>
        <w:numPr>
          <w:ilvl w:val="0"/>
          <w:numId w:val="8"/>
        </w:numPr>
      </w:pPr>
      <w:r>
        <w:t>Qualquer programa ou conjunto de programas de computador.</w:t>
      </w:r>
    </w:p>
    <w:p w14:paraId="7CCE9512" w14:textId="77777777" w:rsidR="00D61CB9" w:rsidRDefault="00D61CB9" w:rsidP="00D61CB9">
      <w:pPr>
        <w:pStyle w:val="CitaoLonga"/>
        <w:ind w:left="1134"/>
      </w:pPr>
    </w:p>
    <w:p w14:paraId="1C39CE6D" w14:textId="77777777" w:rsidR="00FA1DBE" w:rsidRDefault="00D61CB9" w:rsidP="00935E9F">
      <w:r>
        <w:t xml:space="preserve">A partir dos significados pode-se </w:t>
      </w:r>
      <w:r w:rsidR="00101595">
        <w:t xml:space="preserve">deduzir </w:t>
      </w:r>
      <w:r>
        <w:t xml:space="preserve">que engenharia de </w:t>
      </w:r>
      <w:r w:rsidRPr="00AC0E5E">
        <w:rPr>
          <w:i/>
        </w:rPr>
        <w:t>software</w:t>
      </w:r>
      <w:r>
        <w:t xml:space="preserve"> se trata</w:t>
      </w:r>
      <w:r w:rsidR="002D4EA3">
        <w:t xml:space="preserve"> então</w:t>
      </w:r>
      <w:r>
        <w:t xml:space="preserve"> da aplicação de conceitos e métodos para apoi</w:t>
      </w:r>
      <w:r w:rsidR="002252BA">
        <w:t>o</w:t>
      </w:r>
      <w:r>
        <w:t xml:space="preserve"> </w:t>
      </w:r>
      <w:r w:rsidR="002252BA">
        <w:t>a</w:t>
      </w:r>
      <w:r>
        <w:t xml:space="preserve">o processo de desenvolvimento de um sistema computacional. </w:t>
      </w:r>
      <w:proofErr w:type="spellStart"/>
      <w:r w:rsidRPr="00E55193">
        <w:t>Sommerville</w:t>
      </w:r>
      <w:proofErr w:type="spellEnd"/>
      <w:r w:rsidRPr="00E55193">
        <w:rPr>
          <w:b/>
        </w:rPr>
        <w:t xml:space="preserve"> </w:t>
      </w:r>
      <w:r w:rsidR="00752E3D">
        <w:rPr>
          <w:noProof/>
        </w:rPr>
        <w:t>(2011, p. 5)</w:t>
      </w:r>
      <w:r>
        <w:t xml:space="preserve"> reforça essa afirmação dizendo que: “Engenharia de </w:t>
      </w:r>
      <w:r w:rsidRPr="004B14A6">
        <w:t>software</w:t>
      </w:r>
      <w:r>
        <w:t xml:space="preserve"> é uma disciplina de engenharia cujo foco está em todos os aspectos da produção de </w:t>
      </w:r>
      <w:r w:rsidRPr="004B14A6">
        <w:t>software</w:t>
      </w:r>
      <w:r>
        <w:t xml:space="preserve">, desde os estágios iniciais da especificação do sistema até sua manutenção, quando o sistema já está sendo usado”. </w:t>
      </w:r>
      <w:r w:rsidR="002D4EA3">
        <w:t>O</w:t>
      </w:r>
      <w:r>
        <w:t xml:space="preserve"> </w:t>
      </w:r>
      <w:proofErr w:type="spellStart"/>
      <w:r w:rsidRPr="00DB6973">
        <w:rPr>
          <w:i/>
        </w:rPr>
        <w:t>Institute</w:t>
      </w:r>
      <w:proofErr w:type="spellEnd"/>
      <w:r w:rsidRPr="00DB6973">
        <w:rPr>
          <w:i/>
        </w:rPr>
        <w:t xml:space="preserve"> </w:t>
      </w:r>
      <w:proofErr w:type="spellStart"/>
      <w:r w:rsidRPr="00DB6973">
        <w:rPr>
          <w:i/>
        </w:rPr>
        <w:t>of</w:t>
      </w:r>
      <w:proofErr w:type="spellEnd"/>
      <w:r w:rsidRPr="00DB6973">
        <w:rPr>
          <w:i/>
        </w:rPr>
        <w:t xml:space="preserve"> </w:t>
      </w:r>
      <w:proofErr w:type="spellStart"/>
      <w:r w:rsidRPr="00DB6973">
        <w:rPr>
          <w:i/>
        </w:rPr>
        <w:t>Eletrical</w:t>
      </w:r>
      <w:proofErr w:type="spellEnd"/>
      <w:r w:rsidRPr="00DB6973">
        <w:rPr>
          <w:i/>
        </w:rPr>
        <w:t xml:space="preserve"> </w:t>
      </w:r>
      <w:proofErr w:type="spellStart"/>
      <w:r w:rsidRPr="00DB6973">
        <w:rPr>
          <w:i/>
        </w:rPr>
        <w:t>and</w:t>
      </w:r>
      <w:proofErr w:type="spellEnd"/>
      <w:r w:rsidRPr="00DB6973">
        <w:rPr>
          <w:i/>
        </w:rPr>
        <w:t xml:space="preserve"> </w:t>
      </w:r>
      <w:proofErr w:type="spellStart"/>
      <w:r w:rsidRPr="00DB6973">
        <w:rPr>
          <w:i/>
        </w:rPr>
        <w:t>Eletronics</w:t>
      </w:r>
      <w:proofErr w:type="spellEnd"/>
      <w:r w:rsidRPr="00DB6973">
        <w:rPr>
          <w:i/>
        </w:rPr>
        <w:t xml:space="preserve"> </w:t>
      </w:r>
      <w:proofErr w:type="spellStart"/>
      <w:r w:rsidRPr="00DB6973">
        <w:rPr>
          <w:i/>
        </w:rPr>
        <w:t>Engineers</w:t>
      </w:r>
      <w:proofErr w:type="spellEnd"/>
      <w:r>
        <w:rPr>
          <w:i/>
        </w:rPr>
        <w:t xml:space="preserve"> </w:t>
      </w:r>
      <w:r w:rsidRPr="007D3DEC">
        <w:t>(</w:t>
      </w:r>
      <w:r>
        <w:t>IEEE)</w:t>
      </w:r>
      <w:r w:rsidRPr="00DB6973">
        <w:rPr>
          <w:i/>
        </w:rPr>
        <w:t xml:space="preserve"> </w:t>
      </w:r>
      <w:r w:rsidR="00752E3D">
        <w:rPr>
          <w:noProof/>
        </w:rPr>
        <w:t>(1990, p. 67)</w:t>
      </w:r>
      <w:r w:rsidR="002D4EA3">
        <w:t xml:space="preserve"> porém define como</w:t>
      </w:r>
      <w:r>
        <w:t xml:space="preserve"> Engenharia de software:</w:t>
      </w:r>
    </w:p>
    <w:p w14:paraId="70B0DAE0" w14:textId="77777777" w:rsidR="00935E9F" w:rsidRDefault="00935E9F" w:rsidP="00935E9F">
      <w:pPr>
        <w:pStyle w:val="CitaoLonga"/>
        <w:ind w:left="2988"/>
      </w:pPr>
    </w:p>
    <w:p w14:paraId="4BC9B4D1" w14:textId="77777777" w:rsidR="00D61CB9" w:rsidRDefault="00D61CB9" w:rsidP="00D61CB9">
      <w:pPr>
        <w:pStyle w:val="CitaoLonga"/>
        <w:numPr>
          <w:ilvl w:val="0"/>
          <w:numId w:val="9"/>
        </w:numPr>
      </w:pPr>
      <w:r>
        <w:t>A aplicação de uma abordagem sistemática, disciplinada e quantificável para o desenvolvimento, a operação e manutenção do software;</w:t>
      </w:r>
    </w:p>
    <w:p w14:paraId="142A9011" w14:textId="77777777" w:rsidR="00D61CB9" w:rsidRDefault="00D61CB9" w:rsidP="00D61CB9">
      <w:pPr>
        <w:pStyle w:val="CitaoLonga"/>
        <w:numPr>
          <w:ilvl w:val="0"/>
          <w:numId w:val="9"/>
        </w:numPr>
      </w:pPr>
      <w:r>
        <w:t>O estudo de abordagens assim como descrito na etapa 1.</w:t>
      </w:r>
    </w:p>
    <w:p w14:paraId="3FE5A35C" w14:textId="77777777" w:rsidR="00FA1DBE" w:rsidRDefault="00FA1DBE" w:rsidP="00FA1DBE">
      <w:pPr>
        <w:pStyle w:val="CitaoLonga"/>
        <w:ind w:left="2988"/>
      </w:pPr>
    </w:p>
    <w:p w14:paraId="67B8C953" w14:textId="77777777" w:rsidR="00D51047" w:rsidRDefault="00FA1DBE" w:rsidP="0079448E">
      <w:r>
        <w:t>Pressman</w:t>
      </w:r>
      <w:r w:rsidR="00752E3D">
        <w:rPr>
          <w:noProof/>
        </w:rPr>
        <w:t xml:space="preserve"> (2011)</w:t>
      </w:r>
      <w:r>
        <w:t xml:space="preserve"> ca</w:t>
      </w:r>
      <w:r w:rsidR="00935E9F">
        <w:t xml:space="preserve">racteriza </w:t>
      </w:r>
      <w:r w:rsidR="0070576D">
        <w:t xml:space="preserve">a engenharia de </w:t>
      </w:r>
      <w:r w:rsidR="0070576D" w:rsidRPr="00E95C78">
        <w:rPr>
          <w:i/>
        </w:rPr>
        <w:t>software</w:t>
      </w:r>
      <w:r w:rsidR="0070576D">
        <w:t xml:space="preserve"> como </w:t>
      </w:r>
      <w:r w:rsidR="00445C48">
        <w:t>sendo em camadas, conforme descrito na</w:t>
      </w:r>
      <w:r w:rsidR="00697E7F">
        <w:t xml:space="preserve"> </w:t>
      </w:r>
      <w:r w:rsidR="00697E7F">
        <w:fldChar w:fldCharType="begin"/>
      </w:r>
      <w:r w:rsidR="00697E7F">
        <w:instrText xml:space="preserve"> REF _Ref527140900 \h </w:instrText>
      </w:r>
      <w:r w:rsidR="00697E7F">
        <w:fldChar w:fldCharType="separate"/>
      </w:r>
      <w:r w:rsidR="00640D2B">
        <w:t xml:space="preserve">Figura </w:t>
      </w:r>
      <w:r w:rsidR="00640D2B">
        <w:rPr>
          <w:noProof/>
        </w:rPr>
        <w:t>7</w:t>
      </w:r>
      <w:r w:rsidR="00697E7F">
        <w:fldChar w:fldCharType="end"/>
      </w:r>
      <w:r w:rsidR="00FB7BB6">
        <w:t>, sendo as camadas: Ferramentas, métodos, processo e foco na qualidade.</w:t>
      </w:r>
      <w:r w:rsidR="00D17B69">
        <w:t xml:space="preserve"> </w:t>
      </w:r>
    </w:p>
    <w:p w14:paraId="37106B3D" w14:textId="77777777" w:rsidR="00FA394F" w:rsidRDefault="00FA394F" w:rsidP="0079448E"/>
    <w:p w14:paraId="0BEEE731" w14:textId="3177333D" w:rsidR="00D51047" w:rsidRDefault="00D51047" w:rsidP="00D51047">
      <w:pPr>
        <w:pStyle w:val="Legenda"/>
        <w:keepNext/>
      </w:pPr>
      <w:bookmarkStart w:id="409" w:name="_Ref527140900"/>
      <w:r>
        <w:t xml:space="preserve">Figura </w:t>
      </w:r>
      <w:fldSimple w:instr=" SEQ Figura \* ARABIC ">
        <w:r w:rsidR="00483DF4">
          <w:rPr>
            <w:noProof/>
          </w:rPr>
          <w:t>7</w:t>
        </w:r>
      </w:fldSimple>
      <w:bookmarkEnd w:id="409"/>
      <w:r>
        <w:t xml:space="preserve"> - </w:t>
      </w:r>
      <w:r w:rsidRPr="006D464E">
        <w:t>Camadas da Engenharia de Software</w:t>
      </w:r>
    </w:p>
    <w:p w14:paraId="67280915" w14:textId="77777777" w:rsidR="00D51047" w:rsidRDefault="00CB768F" w:rsidP="00D51047">
      <w:pPr>
        <w:pStyle w:val="Fontes"/>
      </w:pPr>
      <w:r w:rsidRPr="00832539">
        <w:rPr>
          <w:noProof/>
          <w:lang w:eastAsia="pt-BR"/>
        </w:rPr>
        <w:drawing>
          <wp:inline distT="0" distB="0" distL="0" distR="0" wp14:anchorId="41BDB866" wp14:editId="2657F161">
            <wp:extent cx="3410281" cy="1003321"/>
            <wp:effectExtent l="133350" t="114300" r="133350" b="120650"/>
            <wp:docPr id="7"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m 26"/>
                    <pic:cNvPicPr/>
                  </pic:nvPicPr>
                  <pic:blipFill>
                    <a:blip r:embed="rId19"/>
                    <a:stretch>
                      <a:fillRect/>
                    </a:stretch>
                  </pic:blipFill>
                  <pic:spPr>
                    <a:xfrm>
                      <a:off x="0" y="0"/>
                      <a:ext cx="3409950" cy="10033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5F15302" w14:textId="77777777" w:rsidR="00D51047" w:rsidRDefault="00D51047" w:rsidP="00D51047">
      <w:pPr>
        <w:pStyle w:val="Fontes"/>
      </w:pPr>
      <w:r>
        <w:t xml:space="preserve">Fonte: PRESSMAN, </w:t>
      </w:r>
      <w:r>
        <w:rPr>
          <w:noProof/>
        </w:rPr>
        <w:t>2011, p.39</w:t>
      </w:r>
      <w:r>
        <w:t>.</w:t>
      </w:r>
    </w:p>
    <w:p w14:paraId="160A282E" w14:textId="77777777" w:rsidR="00D51047" w:rsidRDefault="00D51047" w:rsidP="00952162">
      <w:pPr>
        <w:pStyle w:val="Fontes"/>
      </w:pPr>
    </w:p>
    <w:p w14:paraId="1EB425E2" w14:textId="3CF33145" w:rsidR="00E6023B" w:rsidRDefault="002D4EA3" w:rsidP="0079448E">
      <w:r>
        <w:t>Quan</w:t>
      </w:r>
      <w:r w:rsidR="004F519B">
        <w:t>t</w:t>
      </w:r>
      <w:r>
        <w:t>o ao foco na qualidade</w:t>
      </w:r>
      <w:r w:rsidR="00E6023B">
        <w:t>,</w:t>
      </w:r>
      <w:r>
        <w:t xml:space="preserve"> </w:t>
      </w:r>
      <w:r w:rsidR="00F9209E">
        <w:t>Pressman</w:t>
      </w:r>
      <w:r w:rsidR="00752E3D">
        <w:rPr>
          <w:noProof/>
        </w:rPr>
        <w:t xml:space="preserve"> (2011)</w:t>
      </w:r>
      <w:r w:rsidR="00F9209E">
        <w:t xml:space="preserve">, afirma que </w:t>
      </w:r>
      <w:r w:rsidR="0040354F">
        <w:t>todas as disciplinas ligadas a engenharias devem ter foco na qualidade</w:t>
      </w:r>
      <w:r w:rsidR="00184B24">
        <w:t>.</w:t>
      </w:r>
      <w:r w:rsidR="0040354F">
        <w:t xml:space="preserve"> </w:t>
      </w:r>
      <w:r w:rsidR="00184B24">
        <w:t>P</w:t>
      </w:r>
      <w:r w:rsidR="0040354F">
        <w:t xml:space="preserve">ara isso conta-se com modelos de qualidade </w:t>
      </w:r>
      <w:r w:rsidR="003921C1">
        <w:t xml:space="preserve">que apoiam a qualidade tanto no processo quanto </w:t>
      </w:r>
      <w:r>
        <w:t>no</w:t>
      </w:r>
      <w:r w:rsidR="003921C1">
        <w:t xml:space="preserve"> </w:t>
      </w:r>
      <w:r w:rsidR="00134BC2">
        <w:t>produto</w:t>
      </w:r>
      <w:r w:rsidR="003921C1">
        <w:t>.</w:t>
      </w:r>
      <w:r>
        <w:t xml:space="preserve"> </w:t>
      </w:r>
    </w:p>
    <w:p w14:paraId="001E1949" w14:textId="77777777" w:rsidR="00F61F56" w:rsidRDefault="002D4EA3" w:rsidP="0079448E">
      <w:r>
        <w:t>Já em relação ao processo</w:t>
      </w:r>
      <w:r w:rsidR="00E6023B">
        <w:t>,</w:t>
      </w:r>
      <w:r w:rsidR="00BC228A">
        <w:t xml:space="preserve"> </w:t>
      </w:r>
      <w:r w:rsidR="001440D3">
        <w:t>Pressman</w:t>
      </w:r>
      <w:r w:rsidR="00752E3D">
        <w:rPr>
          <w:noProof/>
        </w:rPr>
        <w:t xml:space="preserve"> (2011)</w:t>
      </w:r>
      <w:r w:rsidR="00D51047">
        <w:t xml:space="preserve"> </w:t>
      </w:r>
      <w:r w:rsidR="003F7FB3">
        <w:t xml:space="preserve">ressalta que </w:t>
      </w:r>
      <w:r w:rsidR="007A5F3B">
        <w:t>existem alguns tipos</w:t>
      </w:r>
      <w:r w:rsidR="00C87E30">
        <w:t>. Um deles é o</w:t>
      </w:r>
      <w:r w:rsidR="004B28B8">
        <w:t xml:space="preserve"> </w:t>
      </w:r>
      <w:r w:rsidR="007A5F3B">
        <w:t xml:space="preserve">de engenharia de </w:t>
      </w:r>
      <w:r w:rsidRPr="00582E70">
        <w:rPr>
          <w:i/>
        </w:rPr>
        <w:t>s</w:t>
      </w:r>
      <w:r w:rsidR="007A5F3B" w:rsidRPr="00582E70">
        <w:rPr>
          <w:i/>
        </w:rPr>
        <w:t>oftware</w:t>
      </w:r>
      <w:r w:rsidR="00BC68D8">
        <w:t>,</w:t>
      </w:r>
      <w:r w:rsidR="00C87E30">
        <w:t xml:space="preserve"> que</w:t>
      </w:r>
      <w:r>
        <w:t xml:space="preserve"> é a</w:t>
      </w:r>
      <w:r w:rsidR="00BC68D8">
        <w:t xml:space="preserve"> “[...] liga que mantém </w:t>
      </w:r>
      <w:r w:rsidR="00E8296B">
        <w:t>as camadas de tecnologia</w:t>
      </w:r>
      <w:r w:rsidR="00291EA3">
        <w:t xml:space="preserve"> </w:t>
      </w:r>
      <w:r w:rsidR="00291EA3">
        <w:lastRenderedPageBreak/>
        <w:t>coesas e possibilita o desenvolvimento de software de forma racional e dentro do prazo.</w:t>
      </w:r>
      <w:r w:rsidR="00BC68D8">
        <w:t>”</w:t>
      </w:r>
      <w:r w:rsidR="00752E3D">
        <w:rPr>
          <w:noProof/>
        </w:rPr>
        <w:t xml:space="preserve"> (PRESSMAN, 2011, p. 39)</w:t>
      </w:r>
      <w:r w:rsidR="00D51047">
        <w:t xml:space="preserve">. </w:t>
      </w:r>
      <w:r w:rsidR="00337B6A">
        <w:t xml:space="preserve">O </w:t>
      </w:r>
      <w:r w:rsidR="00FA394F">
        <w:t xml:space="preserve">outro </w:t>
      </w:r>
      <w:r w:rsidR="00D51047">
        <w:t xml:space="preserve">é </w:t>
      </w:r>
      <w:r w:rsidR="00221575">
        <w:t xml:space="preserve">o </w:t>
      </w:r>
      <w:r w:rsidR="00337B6A">
        <w:t>processo de</w:t>
      </w:r>
      <w:r w:rsidR="00221575">
        <w:t xml:space="preserve"> </w:t>
      </w:r>
      <w:r w:rsidR="00221575" w:rsidRPr="004B14A6">
        <w:rPr>
          <w:i/>
        </w:rPr>
        <w:t>software</w:t>
      </w:r>
      <w:r w:rsidR="00D51047">
        <w:t xml:space="preserve"> que</w:t>
      </w:r>
      <w:r w:rsidR="00E917DC">
        <w:t>:</w:t>
      </w:r>
      <w:r w:rsidR="00221575">
        <w:t xml:space="preserve"> </w:t>
      </w:r>
    </w:p>
    <w:p w14:paraId="1DBCB241" w14:textId="77777777" w:rsidR="0079448E" w:rsidRDefault="0079448E" w:rsidP="00F61F56">
      <w:pPr>
        <w:pStyle w:val="CitaoLonga"/>
      </w:pPr>
    </w:p>
    <w:p w14:paraId="6B0F2BF2" w14:textId="00055DDE" w:rsidR="00D61CB9" w:rsidRDefault="00221575" w:rsidP="00F61F56">
      <w:pPr>
        <w:pStyle w:val="CitaoLonga"/>
        <w:rPr>
          <w:noProof/>
        </w:rPr>
      </w:pPr>
      <w:r>
        <w:t>[...]</w:t>
      </w:r>
      <w:r w:rsidR="00B64DEC">
        <w:t xml:space="preserve"> </w:t>
      </w:r>
      <w:r w:rsidR="0036117D">
        <w:t>constitui a base para o controle</w:t>
      </w:r>
      <w:r w:rsidR="003E75C1">
        <w:t xml:space="preserve"> do gerenciamento de projetos de software e estabelece o contexto no qual são aplicados métodos técnicos, são produzidos produtos derivados</w:t>
      </w:r>
      <w:r w:rsidR="00F61F56">
        <w:t xml:space="preserve"> </w:t>
      </w:r>
      <w:r w:rsidR="003E75C1">
        <w:t>(modelos</w:t>
      </w:r>
      <w:r w:rsidR="005262D6">
        <w:t xml:space="preserve">, documentos, dados, relatórios, </w:t>
      </w:r>
      <w:proofErr w:type="gramStart"/>
      <w:r w:rsidR="005262D6">
        <w:t xml:space="preserve">formulários </w:t>
      </w:r>
      <w:proofErr w:type="spellStart"/>
      <w:r w:rsidR="005262D6">
        <w:t>etc</w:t>
      </w:r>
      <w:proofErr w:type="spellEnd"/>
      <w:proofErr w:type="gramEnd"/>
      <w:r w:rsidR="005262D6">
        <w:t>), são estabelecid</w:t>
      </w:r>
      <w:r w:rsidR="00AA1F36">
        <w:t>os marcos, a qualidade é garantida e mudanças são geridas de forma apropriada</w:t>
      </w:r>
      <w:r w:rsidR="00B64DEC">
        <w:t xml:space="preserve">. </w:t>
      </w:r>
      <w:r w:rsidR="00752E3D">
        <w:rPr>
          <w:noProof/>
        </w:rPr>
        <w:t>(PRESSMAN, 2011, p. 40)</w:t>
      </w:r>
    </w:p>
    <w:p w14:paraId="68EEACE4" w14:textId="77777777" w:rsidR="00134BC2" w:rsidRDefault="00134BC2" w:rsidP="00F61F56">
      <w:pPr>
        <w:pStyle w:val="CitaoLonga"/>
      </w:pPr>
    </w:p>
    <w:p w14:paraId="4015E451" w14:textId="77777777" w:rsidR="0079448E" w:rsidRDefault="0079448E" w:rsidP="00F61F56">
      <w:pPr>
        <w:pStyle w:val="CitaoLonga"/>
      </w:pPr>
    </w:p>
    <w:p w14:paraId="22E4C594" w14:textId="77777777" w:rsidR="00E6023B" w:rsidRDefault="002D4EA3" w:rsidP="00E61662">
      <w:r>
        <w:t>Os m</w:t>
      </w:r>
      <w:r w:rsidR="0079448E">
        <w:t>étodos</w:t>
      </w:r>
      <w:r>
        <w:t xml:space="preserve"> por sua vez</w:t>
      </w:r>
      <w:r w:rsidR="0079448E">
        <w:t xml:space="preserve"> </w:t>
      </w:r>
      <w:r w:rsidR="00DF02AD">
        <w:t>apresentam informações de caráter técnico</w:t>
      </w:r>
      <w:r w:rsidR="00841C98">
        <w:t xml:space="preserve"> para auxiliar no processo de desenvolvimento do </w:t>
      </w:r>
      <w:r w:rsidR="00841C98" w:rsidRPr="004B14A6">
        <w:rPr>
          <w:i/>
        </w:rPr>
        <w:t>software</w:t>
      </w:r>
      <w:r w:rsidR="00841C98">
        <w:t xml:space="preserve"> </w:t>
      </w:r>
      <w:r w:rsidR="00752E3D">
        <w:rPr>
          <w:noProof/>
        </w:rPr>
        <w:t>(PRESSMAN, 2011)</w:t>
      </w:r>
      <w:r w:rsidR="00841C98">
        <w:t>.</w:t>
      </w:r>
      <w:r w:rsidR="00BC47FE">
        <w:t xml:space="preserve"> “Os métodos envolvem uma ampla gama de tarefas</w:t>
      </w:r>
      <w:r w:rsidR="006A6354">
        <w:t>, que incluem: comunicação, análise de requisitos, modelagem de projeto</w:t>
      </w:r>
      <w:r w:rsidR="00314D79">
        <w:t>, construção de programa, testes e suporte.”</w:t>
      </w:r>
      <w:r w:rsidR="00752E3D">
        <w:rPr>
          <w:noProof/>
        </w:rPr>
        <w:t xml:space="preserve"> (PRESSMAN, 2011, p. 40)</w:t>
      </w:r>
      <w:r w:rsidR="00314D79">
        <w:t>.</w:t>
      </w:r>
      <w:r w:rsidR="008D74BA">
        <w:t xml:space="preserve"> </w:t>
      </w:r>
    </w:p>
    <w:p w14:paraId="3D7C838D" w14:textId="77777777" w:rsidR="003D00BE" w:rsidRDefault="008D74BA" w:rsidP="00E61662">
      <w:r>
        <w:t>Já as ferramentas compreendem como o apoio</w:t>
      </w:r>
      <w:r w:rsidR="004645CB">
        <w:t xml:space="preserve"> automatizado </w:t>
      </w:r>
      <w:r>
        <w:t>aos métodos e</w:t>
      </w:r>
      <w:r w:rsidR="00BC4D6F">
        <w:t xml:space="preserve"> ao processo</w:t>
      </w:r>
      <w:r w:rsidR="00752E3D">
        <w:rPr>
          <w:noProof/>
        </w:rPr>
        <w:t xml:space="preserve"> (PRESSMAN, 2011)</w:t>
      </w:r>
      <w:r w:rsidR="001A10DD">
        <w:t>.</w:t>
      </w:r>
      <w:r w:rsidR="00302462">
        <w:t xml:space="preserve"> São por exemplo</w:t>
      </w:r>
      <w:r w:rsidR="00D51047">
        <w:t>s:</w:t>
      </w:r>
      <w:r w:rsidR="00302462">
        <w:t xml:space="preserve"> </w:t>
      </w:r>
      <w:r w:rsidR="00302462" w:rsidRPr="004B14A6">
        <w:rPr>
          <w:i/>
        </w:rPr>
        <w:t>softwares</w:t>
      </w:r>
      <w:r w:rsidR="00302462">
        <w:t xml:space="preserve"> para modelagem</w:t>
      </w:r>
      <w:r w:rsidR="008E1C45">
        <w:t>,</w:t>
      </w:r>
      <w:r w:rsidR="001A0EC3">
        <w:t xml:space="preserve"> </w:t>
      </w:r>
      <w:proofErr w:type="spellStart"/>
      <w:r w:rsidR="001A0EC3" w:rsidRPr="001A0EC3">
        <w:rPr>
          <w:i/>
        </w:rPr>
        <w:t>Integrated</w:t>
      </w:r>
      <w:proofErr w:type="spellEnd"/>
      <w:r w:rsidR="001A0EC3" w:rsidRPr="001A0EC3">
        <w:rPr>
          <w:i/>
        </w:rPr>
        <w:t xml:space="preserve"> </w:t>
      </w:r>
      <w:proofErr w:type="spellStart"/>
      <w:r w:rsidR="001A0EC3" w:rsidRPr="001A0EC3">
        <w:rPr>
          <w:i/>
        </w:rPr>
        <w:t>Development</w:t>
      </w:r>
      <w:proofErr w:type="spellEnd"/>
      <w:r w:rsidR="001A0EC3" w:rsidRPr="001A0EC3">
        <w:rPr>
          <w:i/>
        </w:rPr>
        <w:t xml:space="preserve"> </w:t>
      </w:r>
      <w:proofErr w:type="spellStart"/>
      <w:r w:rsidR="001A0EC3" w:rsidRPr="001A0EC3">
        <w:rPr>
          <w:i/>
        </w:rPr>
        <w:t>Environment</w:t>
      </w:r>
      <w:r w:rsidR="001A0EC3">
        <w:rPr>
          <w:i/>
        </w:rPr>
        <w:t>s</w:t>
      </w:r>
      <w:proofErr w:type="spellEnd"/>
      <w:r w:rsidR="008E1C45">
        <w:t xml:space="preserve"> </w:t>
      </w:r>
      <w:r w:rsidR="00243339">
        <w:t>(IDES), etc.</w:t>
      </w:r>
    </w:p>
    <w:p w14:paraId="6CCF8852" w14:textId="77777777" w:rsidR="00D51047" w:rsidRDefault="00D51047" w:rsidP="00E61662"/>
    <w:p w14:paraId="70AD924B" w14:textId="77777777" w:rsidR="00F73317" w:rsidRDefault="00D61CB9" w:rsidP="00952162">
      <w:pPr>
        <w:pStyle w:val="Ttulo4"/>
      </w:pPr>
      <w:bookmarkStart w:id="410" w:name="_Toc17133782"/>
      <w:r>
        <w:t>Modelagem de processos</w:t>
      </w:r>
      <w:r w:rsidR="00F73317">
        <w:t xml:space="preserve"> </w:t>
      </w:r>
      <w:r w:rsidR="002A2A2B">
        <w:t xml:space="preserve">com o </w:t>
      </w:r>
      <w:r w:rsidR="002A2A2B" w:rsidRPr="004F6192">
        <w:rPr>
          <w:i/>
        </w:rPr>
        <w:t xml:space="preserve">Business </w:t>
      </w:r>
      <w:proofErr w:type="spellStart"/>
      <w:r w:rsidR="002A2A2B" w:rsidRPr="004F6192">
        <w:rPr>
          <w:i/>
        </w:rPr>
        <w:t>Process</w:t>
      </w:r>
      <w:proofErr w:type="spellEnd"/>
      <w:r w:rsidR="002A2A2B" w:rsidRPr="004F6192">
        <w:rPr>
          <w:i/>
        </w:rPr>
        <w:t xml:space="preserve"> </w:t>
      </w:r>
      <w:proofErr w:type="spellStart"/>
      <w:r w:rsidR="002A2A2B" w:rsidRPr="004F6192">
        <w:rPr>
          <w:i/>
        </w:rPr>
        <w:t>Model</w:t>
      </w:r>
      <w:proofErr w:type="spellEnd"/>
      <w:r w:rsidR="002A2A2B" w:rsidRPr="004F6192">
        <w:rPr>
          <w:i/>
        </w:rPr>
        <w:t xml:space="preserve"> </w:t>
      </w:r>
      <w:proofErr w:type="spellStart"/>
      <w:r w:rsidR="002A2A2B" w:rsidRPr="004F6192">
        <w:rPr>
          <w:i/>
        </w:rPr>
        <w:t>and</w:t>
      </w:r>
      <w:proofErr w:type="spellEnd"/>
      <w:r w:rsidR="002A2A2B" w:rsidRPr="004F6192">
        <w:rPr>
          <w:i/>
        </w:rPr>
        <w:t xml:space="preserve"> </w:t>
      </w:r>
      <w:proofErr w:type="spellStart"/>
      <w:r w:rsidR="002A2A2B" w:rsidRPr="004F6192">
        <w:rPr>
          <w:i/>
        </w:rPr>
        <w:t>Notation</w:t>
      </w:r>
      <w:proofErr w:type="spellEnd"/>
      <w:r w:rsidR="002A2A2B">
        <w:t xml:space="preserve"> (</w:t>
      </w:r>
      <w:r w:rsidR="00F73317">
        <w:t>BPMN)</w:t>
      </w:r>
      <w:bookmarkEnd w:id="410"/>
    </w:p>
    <w:p w14:paraId="4DD245A6" w14:textId="77777777" w:rsidR="00CB3C88" w:rsidRDefault="00CB3C88" w:rsidP="00952162"/>
    <w:p w14:paraId="16C6DBA1" w14:textId="77777777" w:rsidR="009B1B55" w:rsidRDefault="000A7001" w:rsidP="008D625B">
      <w:r>
        <w:t>Um processo pode ser entendido como uma sequência ordenada de atividades</w:t>
      </w:r>
      <w:r w:rsidR="009B1B55">
        <w:t xml:space="preserve">, praticadas por um </w:t>
      </w:r>
      <w:r w:rsidR="004D1787">
        <w:t xml:space="preserve">ou mais </w:t>
      </w:r>
      <w:r w:rsidR="009B1B55">
        <w:t>ator</w:t>
      </w:r>
      <w:r w:rsidR="004D1787">
        <w:t>es</w:t>
      </w:r>
      <w:r w:rsidR="009B1B55">
        <w:t>,</w:t>
      </w:r>
      <w:r>
        <w:t xml:space="preserve"> </w:t>
      </w:r>
      <w:r w:rsidR="004A4061">
        <w:t xml:space="preserve">com propósito </w:t>
      </w:r>
      <w:r>
        <w:t xml:space="preserve">de se alcançar um objetivo em específico. </w:t>
      </w:r>
      <w:r w:rsidR="00091719">
        <w:t>Então, t</w:t>
      </w:r>
      <w:r>
        <w:t>odo processo oferece algo como resultado da completitude de todas as atividades</w:t>
      </w:r>
      <w:r w:rsidR="00752E3D">
        <w:rPr>
          <w:noProof/>
        </w:rPr>
        <w:t xml:space="preserve"> (CAMPOS, 2014)</w:t>
      </w:r>
      <w:r>
        <w:t>. Um exemplo de processo pode ser</w:t>
      </w:r>
      <w:r w:rsidR="009B1B55">
        <w:t xml:space="preserve"> visto na </w:t>
      </w:r>
      <w:r w:rsidR="009B1B55">
        <w:fldChar w:fldCharType="begin"/>
      </w:r>
      <w:r w:rsidR="009B1B55">
        <w:instrText xml:space="preserve"> REF _Ref527049055 \h </w:instrText>
      </w:r>
      <w:r w:rsidR="009B1B55">
        <w:fldChar w:fldCharType="separate"/>
      </w:r>
      <w:r w:rsidR="00640D2B">
        <w:t xml:space="preserve">Figura </w:t>
      </w:r>
      <w:r w:rsidR="00640D2B">
        <w:rPr>
          <w:noProof/>
        </w:rPr>
        <w:t>8</w:t>
      </w:r>
      <w:r w:rsidR="009B1B55">
        <w:fldChar w:fldCharType="end"/>
      </w:r>
      <w:r w:rsidR="009B1B55">
        <w:t xml:space="preserve"> que representa um processo cujo objetivo seja a conclusão de um determinado curso </w:t>
      </w:r>
      <w:r w:rsidR="00752E3D">
        <w:rPr>
          <w:noProof/>
        </w:rPr>
        <w:t>(CAMPOS, 2014)</w:t>
      </w:r>
      <w:r w:rsidR="009B1B55">
        <w:t>.</w:t>
      </w:r>
    </w:p>
    <w:p w14:paraId="65E47FA9" w14:textId="77777777" w:rsidR="000A7001" w:rsidRDefault="009B1B55" w:rsidP="008D625B">
      <w:r>
        <w:t xml:space="preserve"> </w:t>
      </w:r>
    </w:p>
    <w:p w14:paraId="0A025DE0" w14:textId="58B60612" w:rsidR="009B1B55" w:rsidRDefault="009B1B55" w:rsidP="00952162">
      <w:pPr>
        <w:pStyle w:val="Legenda"/>
        <w:keepNext/>
      </w:pPr>
      <w:bookmarkStart w:id="411" w:name="_Ref527049055"/>
      <w:r>
        <w:t xml:space="preserve">Figura </w:t>
      </w:r>
      <w:fldSimple w:instr=" SEQ Figura \* ARABIC ">
        <w:r w:rsidR="00483DF4">
          <w:rPr>
            <w:noProof/>
          </w:rPr>
          <w:t>8</w:t>
        </w:r>
      </w:fldSimple>
      <w:bookmarkEnd w:id="411"/>
      <w:r>
        <w:t xml:space="preserve"> - Exemplo de processo</w:t>
      </w:r>
    </w:p>
    <w:p w14:paraId="17D807EF" w14:textId="77777777" w:rsidR="009B1B55" w:rsidRDefault="00CB768F" w:rsidP="009B1B55">
      <w:pPr>
        <w:ind w:firstLine="0"/>
        <w:jc w:val="center"/>
      </w:pPr>
      <w:r w:rsidRPr="00832539">
        <w:rPr>
          <w:noProof/>
          <w:lang w:eastAsia="pt-BR"/>
        </w:rPr>
        <w:drawing>
          <wp:inline distT="0" distB="0" distL="0" distR="0" wp14:anchorId="16D3E54A" wp14:editId="5A10138F">
            <wp:extent cx="3200400" cy="472440"/>
            <wp:effectExtent l="0" t="0" r="0" b="0"/>
            <wp:docPr id="8"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200400" cy="472440"/>
                    </a:xfrm>
                    <a:prstGeom prst="rect">
                      <a:avLst/>
                    </a:prstGeom>
                    <a:noFill/>
                    <a:ln>
                      <a:noFill/>
                    </a:ln>
                  </pic:spPr>
                </pic:pic>
              </a:graphicData>
            </a:graphic>
          </wp:inline>
        </w:drawing>
      </w:r>
    </w:p>
    <w:p w14:paraId="55B52015" w14:textId="77777777" w:rsidR="009B1B55" w:rsidRDefault="009B1B55" w:rsidP="009B1B55">
      <w:pPr>
        <w:pStyle w:val="Fontes"/>
      </w:pPr>
      <w:r>
        <w:t>Fonte: CAMPOS, 2014, p.18</w:t>
      </w:r>
    </w:p>
    <w:p w14:paraId="209CB1AE" w14:textId="77777777" w:rsidR="00D51047" w:rsidRDefault="00D51047" w:rsidP="009B1B55">
      <w:pPr>
        <w:pStyle w:val="Fontes"/>
      </w:pPr>
    </w:p>
    <w:p w14:paraId="365910D7" w14:textId="77777777" w:rsidR="009F0B86" w:rsidRDefault="00091719" w:rsidP="009B1B55">
      <w:r>
        <w:t>No mundo dos negócios as e</w:t>
      </w:r>
      <w:r w:rsidR="00B10B9F">
        <w:t xml:space="preserve">mpresas são compostas por uma série de processos, sejam eles internos ou externos. Então </w:t>
      </w:r>
      <w:r>
        <w:t>se faz</w:t>
      </w:r>
      <w:r w:rsidR="00B10B9F">
        <w:t xml:space="preserve"> necessário </w:t>
      </w:r>
      <w:r>
        <w:t>a compreensão</w:t>
      </w:r>
      <w:r w:rsidR="00B10B9F">
        <w:t xml:space="preserve"> </w:t>
      </w:r>
      <w:r>
        <w:t>quanto a</w:t>
      </w:r>
      <w:r w:rsidR="00B10B9F">
        <w:t xml:space="preserve">o funcionamento desses processos </w:t>
      </w:r>
      <w:r w:rsidR="00752E3D">
        <w:rPr>
          <w:noProof/>
        </w:rPr>
        <w:t>(CAMPOS, 2014)</w:t>
      </w:r>
      <w:r w:rsidR="00B10B9F">
        <w:t>. Porém u</w:t>
      </w:r>
      <w:r w:rsidR="009B1B55">
        <w:t>m processo</w:t>
      </w:r>
      <w:r w:rsidR="00D51047">
        <w:t xml:space="preserve"> de</w:t>
      </w:r>
      <w:r w:rsidR="00B10B9F">
        <w:t xml:space="preserve"> </w:t>
      </w:r>
      <w:r w:rsidR="00D51047">
        <w:t>negócio</w:t>
      </w:r>
      <w:r w:rsidR="009B1B55">
        <w:t xml:space="preserve"> poderia ser representado de várias maneiras,</w:t>
      </w:r>
      <w:r w:rsidR="00BC638E">
        <w:t xml:space="preserve"> e</w:t>
      </w:r>
      <w:r w:rsidR="009B1B55">
        <w:t xml:space="preserve"> uma delas</w:t>
      </w:r>
      <w:r w:rsidR="00BC638E">
        <w:t>, por exemplo,</w:t>
      </w:r>
      <w:r w:rsidR="00B10B9F">
        <w:t xml:space="preserve"> poderia ser a maneira</w:t>
      </w:r>
      <w:r w:rsidR="009B1B55">
        <w:t xml:space="preserve"> descrita na </w:t>
      </w:r>
      <w:r w:rsidR="009B1B55">
        <w:fldChar w:fldCharType="begin"/>
      </w:r>
      <w:r w:rsidR="009B1B55">
        <w:instrText xml:space="preserve"> REF _Ref527049055 \h </w:instrText>
      </w:r>
      <w:r w:rsidR="009B1B55">
        <w:fldChar w:fldCharType="separate"/>
      </w:r>
      <w:r w:rsidR="00640D2B">
        <w:t xml:space="preserve">Figura </w:t>
      </w:r>
      <w:r w:rsidR="00640D2B">
        <w:rPr>
          <w:noProof/>
        </w:rPr>
        <w:t>8</w:t>
      </w:r>
      <w:r w:rsidR="009B1B55">
        <w:fldChar w:fldCharType="end"/>
      </w:r>
      <w:r w:rsidR="009B1B55">
        <w:t xml:space="preserve">. </w:t>
      </w:r>
    </w:p>
    <w:p w14:paraId="11E7DD87" w14:textId="77777777" w:rsidR="009B1B55" w:rsidRDefault="009B1B55" w:rsidP="009B1B55">
      <w:r>
        <w:lastRenderedPageBreak/>
        <w:t>Buscando a padronização da</w:t>
      </w:r>
      <w:r w:rsidR="002A2A2B">
        <w:t xml:space="preserve"> notação de</w:t>
      </w:r>
      <w:r>
        <w:t xml:space="preserve"> modelagem dos processos</w:t>
      </w:r>
      <w:r w:rsidR="002A2A2B">
        <w:t xml:space="preserve"> de negócios criou-se o </w:t>
      </w:r>
      <w:r w:rsidR="002A2A2B" w:rsidRPr="00952162">
        <w:rPr>
          <w:i/>
        </w:rPr>
        <w:t xml:space="preserve">Business </w:t>
      </w:r>
      <w:proofErr w:type="spellStart"/>
      <w:r w:rsidR="002A2A2B" w:rsidRPr="00952162">
        <w:rPr>
          <w:i/>
        </w:rPr>
        <w:t>Process</w:t>
      </w:r>
      <w:proofErr w:type="spellEnd"/>
      <w:r w:rsidR="002A2A2B" w:rsidRPr="00952162">
        <w:rPr>
          <w:i/>
        </w:rPr>
        <w:t xml:space="preserve"> </w:t>
      </w:r>
      <w:proofErr w:type="spellStart"/>
      <w:r w:rsidR="002A2A2B" w:rsidRPr="00952162">
        <w:rPr>
          <w:i/>
        </w:rPr>
        <w:t>Model</w:t>
      </w:r>
      <w:proofErr w:type="spellEnd"/>
      <w:r w:rsidR="002A2A2B" w:rsidRPr="00952162">
        <w:rPr>
          <w:i/>
        </w:rPr>
        <w:t xml:space="preserve"> </w:t>
      </w:r>
      <w:proofErr w:type="spellStart"/>
      <w:r w:rsidR="002A2A2B" w:rsidRPr="00952162">
        <w:rPr>
          <w:i/>
        </w:rPr>
        <w:t>and</w:t>
      </w:r>
      <w:proofErr w:type="spellEnd"/>
      <w:r w:rsidR="002A2A2B" w:rsidRPr="00952162">
        <w:rPr>
          <w:i/>
        </w:rPr>
        <w:t xml:space="preserve"> </w:t>
      </w:r>
      <w:proofErr w:type="spellStart"/>
      <w:r w:rsidR="002A2A2B" w:rsidRPr="00952162">
        <w:rPr>
          <w:i/>
        </w:rPr>
        <w:t>Notation</w:t>
      </w:r>
      <w:proofErr w:type="spellEnd"/>
      <w:r w:rsidR="002A2A2B">
        <w:rPr>
          <w:i/>
        </w:rPr>
        <w:t xml:space="preserve"> </w:t>
      </w:r>
      <w:r w:rsidR="002A2A2B">
        <w:t>(BPMN)</w:t>
      </w:r>
      <w:r w:rsidR="00B10B9F">
        <w:t xml:space="preserve"> </w:t>
      </w:r>
      <w:r w:rsidR="004D1787">
        <w:t>que se trata de um padrão de notação para modelagem de processos</w:t>
      </w:r>
      <w:r w:rsidR="00B10B9F">
        <w:t>. O BPMN</w:t>
      </w:r>
      <w:r w:rsidR="002A2A2B">
        <w:t xml:space="preserve"> auxilia nessa padronização</w:t>
      </w:r>
      <w:r w:rsidR="00B10B9F">
        <w:t xml:space="preserve"> de notação</w:t>
      </w:r>
      <w:r w:rsidR="004D1787">
        <w:t xml:space="preserve"> pois</w:t>
      </w:r>
      <w:r w:rsidR="00B10B9F">
        <w:t xml:space="preserve"> fornece elementos gráficos para a </w:t>
      </w:r>
      <w:r w:rsidR="002A2A2B">
        <w:t>modela</w:t>
      </w:r>
      <w:r w:rsidR="00B10B9F">
        <w:t>gem</w:t>
      </w:r>
      <w:r w:rsidR="002A2A2B">
        <w:t xml:space="preserve"> </w:t>
      </w:r>
      <w:r w:rsidR="00B10B9F">
        <w:t>de</w:t>
      </w:r>
      <w:r w:rsidR="002A2A2B">
        <w:t xml:space="preserve"> fluxo de um determinado processo</w:t>
      </w:r>
      <w:r w:rsidR="00B10B9F">
        <w:t>.</w:t>
      </w:r>
      <w:r w:rsidR="00520F03">
        <w:t xml:space="preserve"> O BPMN</w:t>
      </w:r>
      <w:r w:rsidR="002A2A2B">
        <w:t xml:space="preserve"> </w:t>
      </w:r>
      <w:r w:rsidR="00520F03">
        <w:t>i</w:t>
      </w:r>
      <w:r w:rsidR="00960D56">
        <w:t>ndica</w:t>
      </w:r>
      <w:r w:rsidR="00B10B9F">
        <w:t xml:space="preserve"> por meio des</w:t>
      </w:r>
      <w:r w:rsidR="004D1787">
        <w:t>s</w:t>
      </w:r>
      <w:r w:rsidR="00B10B9F">
        <w:t>es elementos gráficos</w:t>
      </w:r>
      <w:r w:rsidR="00960D56">
        <w:t xml:space="preserve"> quais são as atividades que compõem um processo e</w:t>
      </w:r>
      <w:r w:rsidR="002A2A2B">
        <w:t xml:space="preserve"> quem são </w:t>
      </w:r>
      <w:r w:rsidR="00B10B9F">
        <w:t>os</w:t>
      </w:r>
      <w:r w:rsidR="002A2A2B">
        <w:t xml:space="preserve"> atores</w:t>
      </w:r>
      <w:r w:rsidR="00B10B9F">
        <w:t xml:space="preserve"> </w:t>
      </w:r>
      <w:r w:rsidR="002A2A2B">
        <w:t>e executores</w:t>
      </w:r>
      <w:r w:rsidR="00B10B9F">
        <w:t xml:space="preserve"> de cada atividade</w:t>
      </w:r>
      <w:r w:rsidR="00520F03">
        <w:t xml:space="preserve"> </w:t>
      </w:r>
      <w:r w:rsidR="00752E3D">
        <w:rPr>
          <w:noProof/>
        </w:rPr>
        <w:t>(SILVER, 2017)</w:t>
      </w:r>
      <w:r w:rsidR="002A2A2B">
        <w:t>.</w:t>
      </w:r>
    </w:p>
    <w:p w14:paraId="072A3A38" w14:textId="77777777" w:rsidR="00520F03" w:rsidRPr="00582E70" w:rsidRDefault="00520F03" w:rsidP="009B1B55">
      <w:r>
        <w:t>Campos</w:t>
      </w:r>
      <w:r w:rsidR="00752E3D">
        <w:rPr>
          <w:noProof/>
        </w:rPr>
        <w:t xml:space="preserve"> (2014, p. 51)</w:t>
      </w:r>
      <w:r>
        <w:t xml:space="preserve"> define a notação BPMN como “[...] rica em elementos de representação”.</w:t>
      </w:r>
      <w:r w:rsidR="009F0B86">
        <w:t xml:space="preserve"> Dentre </w:t>
      </w:r>
      <w:r w:rsidR="00184B24">
        <w:t xml:space="preserve">esses </w:t>
      </w:r>
      <w:r w:rsidR="009F0B86">
        <w:t>elementos de representação, os considerados básicos a toda modelagem</w:t>
      </w:r>
      <w:r>
        <w:t xml:space="preserve"> são os conectores, </w:t>
      </w:r>
      <w:r w:rsidR="00C91611" w:rsidRPr="00952162">
        <w:rPr>
          <w:i/>
        </w:rPr>
        <w:t>gateways</w:t>
      </w:r>
      <w:r w:rsidR="00C91611">
        <w:t xml:space="preserve">, eventos, </w:t>
      </w:r>
      <w:r w:rsidR="00C91611" w:rsidRPr="00952162">
        <w:rPr>
          <w:i/>
        </w:rPr>
        <w:t xml:space="preserve">data </w:t>
      </w:r>
      <w:proofErr w:type="spellStart"/>
      <w:r w:rsidR="00C91611" w:rsidRPr="00952162">
        <w:rPr>
          <w:i/>
        </w:rPr>
        <w:t>objects</w:t>
      </w:r>
      <w:proofErr w:type="spellEnd"/>
      <w:r w:rsidR="00C91611">
        <w:t xml:space="preserve">, </w:t>
      </w:r>
      <w:r w:rsidR="00C91611" w:rsidRPr="00952162">
        <w:rPr>
          <w:i/>
        </w:rPr>
        <w:t>pool</w:t>
      </w:r>
      <w:r w:rsidR="00C91611">
        <w:rPr>
          <w:i/>
        </w:rPr>
        <w:t>s</w:t>
      </w:r>
      <w:r w:rsidR="00C91611">
        <w:t xml:space="preserve"> e </w:t>
      </w:r>
      <w:proofErr w:type="spellStart"/>
      <w:r w:rsidR="00C91611" w:rsidRPr="00952162">
        <w:rPr>
          <w:i/>
        </w:rPr>
        <w:t>lane</w:t>
      </w:r>
      <w:r w:rsidR="00C91611">
        <w:rPr>
          <w:i/>
        </w:rPr>
        <w:t>s</w:t>
      </w:r>
      <w:proofErr w:type="spellEnd"/>
      <w:r w:rsidR="009F0B86">
        <w:rPr>
          <w:i/>
        </w:rPr>
        <w:t xml:space="preserve"> </w:t>
      </w:r>
      <w:r w:rsidR="00752E3D">
        <w:rPr>
          <w:noProof/>
        </w:rPr>
        <w:t>(CAMPOS, 2014)</w:t>
      </w:r>
      <w:r w:rsidR="00C91611">
        <w:rPr>
          <w:i/>
        </w:rPr>
        <w:t>.</w:t>
      </w:r>
      <w:r w:rsidR="009F0B86">
        <w:t xml:space="preserve"> </w:t>
      </w:r>
      <w:r w:rsidR="0061287F">
        <w:t>Cada um de</w:t>
      </w:r>
      <w:r w:rsidR="00184B24">
        <w:t>les</w:t>
      </w:r>
      <w:r w:rsidR="0061287F">
        <w:t xml:space="preserve"> será</w:t>
      </w:r>
      <w:r w:rsidR="009F0B86">
        <w:t xml:space="preserve"> descrito nos parágrafos subsequentes,</w:t>
      </w:r>
      <w:r w:rsidR="0061287F">
        <w:t xml:space="preserve"> identificando os</w:t>
      </w:r>
      <w:r w:rsidR="009F0B86">
        <w:t xml:space="preserve"> seu</w:t>
      </w:r>
      <w:r w:rsidR="0061287F">
        <w:t>s</w:t>
      </w:r>
      <w:r w:rsidR="009F0B86">
        <w:t xml:space="preserve"> significado</w:t>
      </w:r>
      <w:r w:rsidR="0061287F">
        <w:t>s e</w:t>
      </w:r>
      <w:r w:rsidR="009F0B86">
        <w:t xml:space="preserve"> representaç</w:t>
      </w:r>
      <w:r w:rsidR="0061287F">
        <w:t>ões</w:t>
      </w:r>
      <w:r w:rsidR="009F0B86">
        <w:t xml:space="preserve"> visua</w:t>
      </w:r>
      <w:r w:rsidR="0061287F">
        <w:t>is</w:t>
      </w:r>
      <w:r w:rsidR="009F0B86">
        <w:t>.</w:t>
      </w:r>
    </w:p>
    <w:p w14:paraId="7A083654" w14:textId="77777777" w:rsidR="00C91611" w:rsidRDefault="00C91611" w:rsidP="009B1B55">
      <w:r>
        <w:t xml:space="preserve">Os conectores representam a conexão de atividades dentro de um processo. </w:t>
      </w:r>
      <w:r w:rsidR="00406AB2">
        <w:t>R</w:t>
      </w:r>
      <w:r>
        <w:t>epresenta</w:t>
      </w:r>
      <w:r w:rsidR="00406AB2">
        <w:t>m</w:t>
      </w:r>
      <w:r>
        <w:t xml:space="preserve"> a ligação e por conseguinte sequência de atividades do processo. A representação visual dos conectores se dá por linhas indicativas (setas) conforme visto na </w:t>
      </w:r>
      <w:r>
        <w:fldChar w:fldCharType="begin"/>
      </w:r>
      <w:r>
        <w:instrText xml:space="preserve"> REF _Ref527053242 \h </w:instrText>
      </w:r>
      <w:r>
        <w:fldChar w:fldCharType="separate"/>
      </w:r>
      <w:r w:rsidR="00640D2B">
        <w:t xml:space="preserve">Figura </w:t>
      </w:r>
      <w:r w:rsidR="00640D2B">
        <w:rPr>
          <w:noProof/>
        </w:rPr>
        <w:t>9</w:t>
      </w:r>
      <w:r>
        <w:fldChar w:fldCharType="end"/>
      </w:r>
      <w:r>
        <w:t xml:space="preserve">, que relata um processo de compra de um determinado item </w:t>
      </w:r>
      <w:r w:rsidR="00752E3D">
        <w:rPr>
          <w:noProof/>
        </w:rPr>
        <w:t>(CAMPOS, 2014)</w:t>
      </w:r>
      <w:r>
        <w:t>.</w:t>
      </w:r>
    </w:p>
    <w:p w14:paraId="2819395E" w14:textId="77777777" w:rsidR="00C91611" w:rsidRDefault="00C91611" w:rsidP="009B1B55"/>
    <w:p w14:paraId="6ABA8092" w14:textId="654324BC" w:rsidR="00C91611" w:rsidRDefault="00C91611" w:rsidP="00952162">
      <w:pPr>
        <w:pStyle w:val="Legenda"/>
        <w:keepNext/>
      </w:pPr>
      <w:bookmarkStart w:id="412" w:name="_Ref527053242"/>
      <w:r>
        <w:t xml:space="preserve">Figura </w:t>
      </w:r>
      <w:fldSimple w:instr=" SEQ Figura \* ARABIC ">
        <w:r w:rsidR="00483DF4">
          <w:rPr>
            <w:noProof/>
          </w:rPr>
          <w:t>9</w:t>
        </w:r>
      </w:fldSimple>
      <w:bookmarkEnd w:id="412"/>
      <w:r>
        <w:t xml:space="preserve"> – Exemplo de conectores em um processo de compra</w:t>
      </w:r>
    </w:p>
    <w:p w14:paraId="0FE34E70" w14:textId="77777777" w:rsidR="00C91611" w:rsidRDefault="00CB768F" w:rsidP="00C91611">
      <w:pPr>
        <w:ind w:firstLine="0"/>
        <w:jc w:val="center"/>
      </w:pPr>
      <w:r w:rsidRPr="00832539">
        <w:rPr>
          <w:noProof/>
          <w:lang w:eastAsia="pt-BR"/>
        </w:rPr>
        <w:drawing>
          <wp:inline distT="0" distB="0" distL="0" distR="0" wp14:anchorId="35CB4053" wp14:editId="516F6ECB">
            <wp:extent cx="3147060" cy="1882140"/>
            <wp:effectExtent l="0" t="0" r="0" b="0"/>
            <wp:docPr id="9"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147060" cy="1882140"/>
                    </a:xfrm>
                    <a:prstGeom prst="rect">
                      <a:avLst/>
                    </a:prstGeom>
                    <a:noFill/>
                    <a:ln>
                      <a:noFill/>
                    </a:ln>
                  </pic:spPr>
                </pic:pic>
              </a:graphicData>
            </a:graphic>
          </wp:inline>
        </w:drawing>
      </w:r>
    </w:p>
    <w:p w14:paraId="1E44D9A9" w14:textId="77777777" w:rsidR="00C91611" w:rsidRDefault="00C91611" w:rsidP="00C91611">
      <w:pPr>
        <w:pStyle w:val="Fontes"/>
      </w:pPr>
      <w:r w:rsidRPr="00C91611">
        <w:t>Fonte: CAMPOS, 2014, p. 53.</w:t>
      </w:r>
    </w:p>
    <w:p w14:paraId="525ED9FF" w14:textId="77777777" w:rsidR="00C91611" w:rsidRDefault="00C91611" w:rsidP="00C91611">
      <w:pPr>
        <w:pStyle w:val="Fontes"/>
      </w:pPr>
    </w:p>
    <w:p w14:paraId="1BDDEEEB" w14:textId="77777777" w:rsidR="000C5598" w:rsidRDefault="009F0B86" w:rsidP="00C91611">
      <w:r>
        <w:t>Já o</w:t>
      </w:r>
      <w:r w:rsidR="000C5598">
        <w:t xml:space="preserve"> </w:t>
      </w:r>
      <w:r w:rsidR="000C5598" w:rsidRPr="00952162">
        <w:rPr>
          <w:i/>
        </w:rPr>
        <w:t>gateway</w:t>
      </w:r>
      <w:r w:rsidR="000C5598">
        <w:t xml:space="preserve"> se trata de uma validação necessária que irá determinar o curso do fluxo do processo, alterando ou não</w:t>
      </w:r>
      <w:r w:rsidR="00D51047">
        <w:t xml:space="preserve"> o seu</w:t>
      </w:r>
      <w:r w:rsidR="000C5598">
        <w:t xml:space="preserve"> fluxo natural. A notação utilizada para representar o </w:t>
      </w:r>
      <w:r w:rsidR="000C5598" w:rsidRPr="00952162">
        <w:rPr>
          <w:i/>
        </w:rPr>
        <w:t>gateway</w:t>
      </w:r>
      <w:r w:rsidR="000C5598">
        <w:t xml:space="preserve"> é a figura de um losango, conforme visto na </w:t>
      </w:r>
      <w:r w:rsidR="000C5598">
        <w:fldChar w:fldCharType="begin"/>
      </w:r>
      <w:r w:rsidR="000C5598">
        <w:instrText xml:space="preserve"> REF _Ref527053785 \h </w:instrText>
      </w:r>
      <w:r w:rsidR="000C5598">
        <w:fldChar w:fldCharType="separate"/>
      </w:r>
      <w:r w:rsidR="00640D2B">
        <w:t xml:space="preserve">Figura </w:t>
      </w:r>
      <w:r w:rsidR="00640D2B">
        <w:rPr>
          <w:noProof/>
        </w:rPr>
        <w:t>10</w:t>
      </w:r>
      <w:r w:rsidR="000C5598">
        <w:fldChar w:fldCharType="end"/>
      </w:r>
      <w:r w:rsidR="000C5598">
        <w:t>.</w:t>
      </w:r>
      <w:r w:rsidR="00D51047">
        <w:t xml:space="preserve"> A</w:t>
      </w:r>
      <w:r w:rsidR="000C5598">
        <w:t xml:space="preserve"> </w:t>
      </w:r>
      <w:r w:rsidR="00D51047">
        <w:fldChar w:fldCharType="begin"/>
      </w:r>
      <w:r w:rsidR="00D51047">
        <w:instrText xml:space="preserve"> REF _Ref527053785 \h </w:instrText>
      </w:r>
      <w:r w:rsidR="00D51047">
        <w:fldChar w:fldCharType="separate"/>
      </w:r>
      <w:r w:rsidR="00640D2B">
        <w:t xml:space="preserve">Figura </w:t>
      </w:r>
      <w:r w:rsidR="00640D2B">
        <w:rPr>
          <w:noProof/>
        </w:rPr>
        <w:t>10</w:t>
      </w:r>
      <w:r w:rsidR="00D51047">
        <w:fldChar w:fldCharType="end"/>
      </w:r>
      <w:r w:rsidR="00D51047">
        <w:t xml:space="preserve"> </w:t>
      </w:r>
      <w:r w:rsidR="000C5598">
        <w:t>relata um processo de compra, porém na atividade de receber</w:t>
      </w:r>
      <w:r w:rsidR="00D51047">
        <w:t>,</w:t>
      </w:r>
      <w:r w:rsidR="000C5598">
        <w:t xml:space="preserve"> ocorre uma validação de constatação de conformidade com o que foi solicitado, havendo conformidade, paga-se, não havendo retorna-se a atividade anterior </w:t>
      </w:r>
      <w:r w:rsidR="00752E3D">
        <w:rPr>
          <w:noProof/>
        </w:rPr>
        <w:t>(CAMPOS, 2014)</w:t>
      </w:r>
      <w:r w:rsidR="000C5598">
        <w:t>.</w:t>
      </w:r>
    </w:p>
    <w:p w14:paraId="2C237AB3" w14:textId="77777777" w:rsidR="000C5598" w:rsidRDefault="000C5598" w:rsidP="00C91611">
      <w:r>
        <w:t xml:space="preserve"> </w:t>
      </w:r>
    </w:p>
    <w:p w14:paraId="6826E9E2" w14:textId="6168B75D" w:rsidR="000C5598" w:rsidRDefault="000C5598" w:rsidP="00952162">
      <w:pPr>
        <w:pStyle w:val="Legenda"/>
        <w:keepNext/>
      </w:pPr>
      <w:bookmarkStart w:id="413" w:name="_Ref527053785"/>
      <w:r>
        <w:lastRenderedPageBreak/>
        <w:t xml:space="preserve">Figura </w:t>
      </w:r>
      <w:fldSimple w:instr=" SEQ Figura \* ARABIC ">
        <w:r w:rsidR="00483DF4">
          <w:rPr>
            <w:noProof/>
          </w:rPr>
          <w:t>10</w:t>
        </w:r>
      </w:fldSimple>
      <w:bookmarkEnd w:id="413"/>
      <w:r>
        <w:t xml:space="preserve"> - Exemplo de </w:t>
      </w:r>
      <w:r w:rsidRPr="00952162">
        <w:rPr>
          <w:i/>
        </w:rPr>
        <w:t>gateway</w:t>
      </w:r>
      <w:r>
        <w:t xml:space="preserve"> em um processo de compra</w:t>
      </w:r>
    </w:p>
    <w:p w14:paraId="37E78088" w14:textId="77777777" w:rsidR="00C91611" w:rsidRDefault="00CB768F" w:rsidP="000C5598">
      <w:pPr>
        <w:ind w:firstLine="0"/>
        <w:jc w:val="center"/>
      </w:pPr>
      <w:r w:rsidRPr="00832539">
        <w:rPr>
          <w:noProof/>
          <w:lang w:eastAsia="pt-BR"/>
        </w:rPr>
        <w:drawing>
          <wp:inline distT="0" distB="0" distL="0" distR="0" wp14:anchorId="3AFA35E4" wp14:editId="2BF244FF">
            <wp:extent cx="3223260" cy="2042160"/>
            <wp:effectExtent l="0" t="0" r="0" b="0"/>
            <wp:docPr id="10"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223260" cy="2042160"/>
                    </a:xfrm>
                    <a:prstGeom prst="rect">
                      <a:avLst/>
                    </a:prstGeom>
                    <a:noFill/>
                    <a:ln>
                      <a:noFill/>
                    </a:ln>
                  </pic:spPr>
                </pic:pic>
              </a:graphicData>
            </a:graphic>
          </wp:inline>
        </w:drawing>
      </w:r>
    </w:p>
    <w:p w14:paraId="473ABDCB" w14:textId="77777777" w:rsidR="000C5598" w:rsidRDefault="000C5598" w:rsidP="000C5598">
      <w:pPr>
        <w:pStyle w:val="Fontes"/>
      </w:pPr>
      <w:r w:rsidRPr="00C91611">
        <w:t>Fonte: CAMPOS, 2014, p. 5</w:t>
      </w:r>
      <w:r>
        <w:t>4</w:t>
      </w:r>
      <w:r w:rsidRPr="00C91611">
        <w:t>.</w:t>
      </w:r>
    </w:p>
    <w:p w14:paraId="338FED2A" w14:textId="77777777" w:rsidR="00B51C84" w:rsidRDefault="00B51C84" w:rsidP="000C5598">
      <w:pPr>
        <w:pStyle w:val="Fontes"/>
      </w:pPr>
    </w:p>
    <w:p w14:paraId="338A249F" w14:textId="6522B59E" w:rsidR="00B51C84" w:rsidRDefault="009F0B86" w:rsidP="00B51C84">
      <w:r>
        <w:t>O</w:t>
      </w:r>
      <w:r w:rsidR="00442213">
        <w:t xml:space="preserve">s eventos para o BPMN servem de indicação de ações externas ao processo como por exemplo indicar o início e o término de um processo </w:t>
      </w:r>
      <w:r w:rsidR="00752E3D">
        <w:rPr>
          <w:noProof/>
        </w:rPr>
        <w:t>(CAMPOS, 2014)</w:t>
      </w:r>
      <w:r w:rsidR="00442213">
        <w:t>. A representação gráfica dos eventos é feita por meio de círculos. Os círculos com a borda espessa indicam o fim de um processo. Enquanto os círculos que t</w:t>
      </w:r>
      <w:ins w:id="414" w:author="Ryan Lemos" w:date="2019-08-26T10:53:00Z">
        <w:r w:rsidR="00DF726D">
          <w:t>ê</w:t>
        </w:r>
      </w:ins>
      <w:del w:id="415" w:author="Ryan Lemos" w:date="2019-08-26T10:53:00Z">
        <w:r w:rsidR="00442213" w:rsidDel="00DF726D">
          <w:delText>e</w:delText>
        </w:r>
      </w:del>
      <w:r w:rsidR="00442213">
        <w:t xml:space="preserve">m bordas duplas significam eventos intermediários de um processo. Já os círculos com borda menos espessa indicam o início do processo. Um exemplo de utilização dos eventos descritos é o visto na </w:t>
      </w:r>
      <w:r w:rsidR="00442213">
        <w:fldChar w:fldCharType="begin"/>
      </w:r>
      <w:r w:rsidR="00442213">
        <w:instrText xml:space="preserve"> REF _Ref527057497 \h </w:instrText>
      </w:r>
      <w:r w:rsidR="00442213">
        <w:fldChar w:fldCharType="separate"/>
      </w:r>
      <w:r w:rsidR="00640D2B">
        <w:t xml:space="preserve">Figura </w:t>
      </w:r>
      <w:r w:rsidR="00640D2B">
        <w:rPr>
          <w:noProof/>
        </w:rPr>
        <w:t>11</w:t>
      </w:r>
      <w:r w:rsidR="00442213">
        <w:fldChar w:fldCharType="end"/>
      </w:r>
      <w:r w:rsidR="00442213">
        <w:t xml:space="preserve">. </w:t>
      </w:r>
    </w:p>
    <w:p w14:paraId="55ABC2B9" w14:textId="77777777" w:rsidR="00442213" w:rsidRDefault="00442213" w:rsidP="00B51C84"/>
    <w:p w14:paraId="395A20AE" w14:textId="57AAF733" w:rsidR="00442213" w:rsidRDefault="00442213" w:rsidP="00952162">
      <w:pPr>
        <w:pStyle w:val="Legenda"/>
        <w:keepNext/>
      </w:pPr>
      <w:bookmarkStart w:id="416" w:name="_Ref527057497"/>
      <w:r>
        <w:t xml:space="preserve">Figura </w:t>
      </w:r>
      <w:fldSimple w:instr=" SEQ Figura \* ARABIC ">
        <w:r w:rsidR="00483DF4">
          <w:rPr>
            <w:noProof/>
          </w:rPr>
          <w:t>11</w:t>
        </w:r>
      </w:fldSimple>
      <w:bookmarkEnd w:id="416"/>
      <w:r>
        <w:t xml:space="preserve"> - Exemplo de utilização de eventos em um processo de compra</w:t>
      </w:r>
    </w:p>
    <w:p w14:paraId="51A47526" w14:textId="77777777" w:rsidR="00442213" w:rsidRDefault="00CB768F" w:rsidP="00442213">
      <w:pPr>
        <w:ind w:firstLine="0"/>
        <w:jc w:val="center"/>
      </w:pPr>
      <w:r w:rsidRPr="00832539">
        <w:rPr>
          <w:noProof/>
          <w:lang w:eastAsia="pt-BR"/>
        </w:rPr>
        <w:drawing>
          <wp:inline distT="0" distB="0" distL="0" distR="0" wp14:anchorId="084DA3F6" wp14:editId="2597C61F">
            <wp:extent cx="3444240" cy="2773680"/>
            <wp:effectExtent l="0" t="0" r="0" b="0"/>
            <wp:docPr id="11"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444240" cy="2773680"/>
                    </a:xfrm>
                    <a:prstGeom prst="rect">
                      <a:avLst/>
                    </a:prstGeom>
                    <a:noFill/>
                    <a:ln>
                      <a:noFill/>
                    </a:ln>
                  </pic:spPr>
                </pic:pic>
              </a:graphicData>
            </a:graphic>
          </wp:inline>
        </w:drawing>
      </w:r>
    </w:p>
    <w:p w14:paraId="001EF1F7" w14:textId="795775CC" w:rsidR="00E33640" w:rsidRDefault="00442213" w:rsidP="00442213">
      <w:pPr>
        <w:pStyle w:val="Fontes"/>
      </w:pPr>
      <w:r w:rsidRPr="00C91611">
        <w:t>Fonte: CAMPOS, 2014, p. 5</w:t>
      </w:r>
      <w:r>
        <w:t>6</w:t>
      </w:r>
      <w:r w:rsidRPr="00C91611">
        <w:t>.</w:t>
      </w:r>
    </w:p>
    <w:p w14:paraId="4743A737" w14:textId="77777777" w:rsidR="00202093" w:rsidRDefault="00202093" w:rsidP="00596E44">
      <w:pPr>
        <w:pStyle w:val="Fontes"/>
      </w:pPr>
    </w:p>
    <w:p w14:paraId="0972C140" w14:textId="77777777" w:rsidR="000337A3" w:rsidRDefault="009F0B86" w:rsidP="009E0F65">
      <w:r>
        <w:lastRenderedPageBreak/>
        <w:t xml:space="preserve">As </w:t>
      </w:r>
      <w:r w:rsidR="009E0F65">
        <w:rPr>
          <w:i/>
        </w:rPr>
        <w:t>P</w:t>
      </w:r>
      <w:r w:rsidR="009E0F65" w:rsidRPr="00952162">
        <w:rPr>
          <w:i/>
        </w:rPr>
        <w:t>ools</w:t>
      </w:r>
      <w:r w:rsidR="009E0F65">
        <w:t xml:space="preserve">, ou piscinas em português, representam um processo como um todo, englobando todas as atividades </w:t>
      </w:r>
      <w:r w:rsidR="000337A3">
        <w:t xml:space="preserve">de um processo </w:t>
      </w:r>
      <w:r w:rsidR="00752E3D">
        <w:rPr>
          <w:noProof/>
        </w:rPr>
        <w:t>(CAMPOS, 2014)</w:t>
      </w:r>
      <w:r w:rsidR="000337A3">
        <w:t>.</w:t>
      </w:r>
      <w:r w:rsidR="009E0F65">
        <w:t xml:space="preserve"> </w:t>
      </w:r>
      <w:r w:rsidR="000337A3">
        <w:t>São representados graficamente por um retângulo contendo o nome do processo.</w:t>
      </w:r>
    </w:p>
    <w:p w14:paraId="126C66AE" w14:textId="77777777" w:rsidR="000337A3" w:rsidRDefault="000337A3" w:rsidP="009E0F65">
      <w:proofErr w:type="spellStart"/>
      <w:r w:rsidRPr="00952162">
        <w:rPr>
          <w:i/>
        </w:rPr>
        <w:t>Lanes</w:t>
      </w:r>
      <w:proofErr w:type="spellEnd"/>
      <w:r>
        <w:t>, ou raias em português, representam os atores participantes de um processo, sendo esses atores pessoas, departamentos, setores, cargos</w:t>
      </w:r>
      <w:del w:id="417" w:author="Ryan Lemos" w:date="2019-08-26T10:53:00Z">
        <w:r w:rsidDel="00DF726D">
          <w:delText>,</w:delText>
        </w:r>
      </w:del>
      <w:r>
        <w:t xml:space="preserve"> </w:t>
      </w:r>
      <w:r w:rsidR="00AE6122">
        <w:t>etc.</w:t>
      </w:r>
      <w:r>
        <w:t xml:space="preserve"> </w:t>
      </w:r>
      <w:r w:rsidR="00752E3D">
        <w:rPr>
          <w:noProof/>
        </w:rPr>
        <w:t>(CAMPOS, 2014)</w:t>
      </w:r>
      <w:r>
        <w:t xml:space="preserve">. As raias são representadas por um retângulo contendo o nome do ator. As raias e as demais atividades do processo devem estar englobadas dentro de uma piscina, conforme visto na </w:t>
      </w:r>
      <w:r>
        <w:fldChar w:fldCharType="begin"/>
      </w:r>
      <w:r>
        <w:instrText xml:space="preserve"> REF _Ref527059135 \h </w:instrText>
      </w:r>
      <w:r>
        <w:fldChar w:fldCharType="separate"/>
      </w:r>
      <w:r w:rsidR="00640D2B">
        <w:t xml:space="preserve">Figura </w:t>
      </w:r>
      <w:r w:rsidR="00640D2B">
        <w:rPr>
          <w:noProof/>
        </w:rPr>
        <w:t>13</w:t>
      </w:r>
      <w:r>
        <w:fldChar w:fldCharType="end"/>
      </w:r>
      <w:r>
        <w:t xml:space="preserve">. </w:t>
      </w:r>
    </w:p>
    <w:p w14:paraId="63ABDE0D" w14:textId="77777777" w:rsidR="00E33640" w:rsidRDefault="00E33640" w:rsidP="009E0F65"/>
    <w:p w14:paraId="53728571" w14:textId="73A8E922" w:rsidR="000337A3" w:rsidRDefault="000337A3" w:rsidP="00952162">
      <w:pPr>
        <w:pStyle w:val="Legenda"/>
        <w:keepNext/>
      </w:pPr>
      <w:bookmarkStart w:id="418" w:name="_Ref527059135"/>
      <w:r>
        <w:t xml:space="preserve">Figura </w:t>
      </w:r>
      <w:fldSimple w:instr=" SEQ Figura \* ARABIC ">
        <w:r w:rsidR="00483DF4">
          <w:rPr>
            <w:noProof/>
          </w:rPr>
          <w:t>13</w:t>
        </w:r>
      </w:fldSimple>
      <w:bookmarkEnd w:id="418"/>
      <w:r>
        <w:t xml:space="preserve"> - Exemplo de utilização de piscinas e raias em um processo de compra</w:t>
      </w:r>
    </w:p>
    <w:p w14:paraId="6B762F64" w14:textId="77777777" w:rsidR="00442213" w:rsidRDefault="00CB768F" w:rsidP="000337A3">
      <w:pPr>
        <w:ind w:firstLine="0"/>
        <w:jc w:val="center"/>
      </w:pPr>
      <w:r w:rsidRPr="00832539">
        <w:rPr>
          <w:noProof/>
          <w:lang w:eastAsia="pt-BR"/>
        </w:rPr>
        <w:drawing>
          <wp:inline distT="0" distB="0" distL="0" distR="0" wp14:anchorId="3171AE28" wp14:editId="7133048D">
            <wp:extent cx="4922520" cy="3954780"/>
            <wp:effectExtent l="0" t="0" r="0" b="0"/>
            <wp:docPr id="13"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922520" cy="3954780"/>
                    </a:xfrm>
                    <a:prstGeom prst="rect">
                      <a:avLst/>
                    </a:prstGeom>
                    <a:noFill/>
                    <a:ln>
                      <a:noFill/>
                    </a:ln>
                  </pic:spPr>
                </pic:pic>
              </a:graphicData>
            </a:graphic>
          </wp:inline>
        </w:drawing>
      </w:r>
    </w:p>
    <w:p w14:paraId="30050C62" w14:textId="77777777" w:rsidR="000337A3" w:rsidRDefault="000337A3" w:rsidP="000337A3">
      <w:pPr>
        <w:pStyle w:val="Fontes"/>
      </w:pPr>
      <w:r w:rsidRPr="00C91611">
        <w:t>Fonte: CAMPOS, 2014, p. 5</w:t>
      </w:r>
      <w:r>
        <w:t>9</w:t>
      </w:r>
      <w:r w:rsidRPr="00C91611">
        <w:t>.</w:t>
      </w:r>
    </w:p>
    <w:p w14:paraId="4B420AA1" w14:textId="77777777" w:rsidR="00D21BE3" w:rsidRDefault="00D21BE3" w:rsidP="003825BD">
      <w:pPr>
        <w:ind w:firstLine="0"/>
      </w:pPr>
    </w:p>
    <w:p w14:paraId="3F9EAF82" w14:textId="77777777" w:rsidR="00393E6F" w:rsidRDefault="00393E6F" w:rsidP="00393E6F">
      <w:pPr>
        <w:pStyle w:val="Ttulo4"/>
      </w:pPr>
      <w:bookmarkStart w:id="419" w:name="_Ref528268444"/>
      <w:bookmarkStart w:id="420" w:name="_Toc17133783"/>
      <w:r>
        <w:t xml:space="preserve">Metodologia </w:t>
      </w:r>
      <w:r w:rsidR="00DD30FE">
        <w:t>Ágil</w:t>
      </w:r>
      <w:bookmarkEnd w:id="419"/>
      <w:bookmarkEnd w:id="420"/>
    </w:p>
    <w:p w14:paraId="45BFF314" w14:textId="77777777" w:rsidR="00A82B12" w:rsidRDefault="00A82B12" w:rsidP="00A82B12"/>
    <w:p w14:paraId="6FDD32D6" w14:textId="77777777" w:rsidR="00D069A7" w:rsidRDefault="00A82B12">
      <w:r>
        <w:t>Metodologia ágil se trata</w:t>
      </w:r>
      <w:r w:rsidR="00047219">
        <w:t xml:space="preserve"> de um movimento que buscou mudar a maneira como os projetos de </w:t>
      </w:r>
      <w:r w:rsidR="00047219" w:rsidRPr="00E95C78">
        <w:rPr>
          <w:i/>
        </w:rPr>
        <w:t>software</w:t>
      </w:r>
      <w:r w:rsidR="00047219">
        <w:t xml:space="preserve"> eram executados.</w:t>
      </w:r>
      <w:r w:rsidR="008960DB">
        <w:t xml:space="preserve"> Apresent</w:t>
      </w:r>
      <w:r w:rsidR="001A0EE2">
        <w:t>ou-se</w:t>
      </w:r>
      <w:r w:rsidR="008960DB">
        <w:t xml:space="preserve"> como premissa o aumento na velocidade de desenvolvimento de sistemas sem que houvesse uma eventual perda de qualidade.</w:t>
      </w:r>
      <w:r w:rsidR="001A0EE2">
        <w:t xml:space="preserve"> E</w:t>
      </w:r>
      <w:r w:rsidR="00047219">
        <w:t xml:space="preserve"> </w:t>
      </w:r>
      <w:r w:rsidR="001A0EE2">
        <w:t>b</w:t>
      </w:r>
      <w:r w:rsidR="00047219">
        <w:t>uscou</w:t>
      </w:r>
      <w:r w:rsidR="009E0F65">
        <w:t>-</w:t>
      </w:r>
      <w:r w:rsidR="00047219">
        <w:t>se diferenciar das metodologias tradicionais como o modelo em cascata.</w:t>
      </w:r>
      <w:r w:rsidR="008960DB">
        <w:t xml:space="preserve"> Uma das diferenças se dá pela filosofia iterativa (ou espiral) e não mais linear como no modelo em cascata </w:t>
      </w:r>
      <w:r w:rsidR="00752E3D">
        <w:rPr>
          <w:noProof/>
        </w:rPr>
        <w:t xml:space="preserve">(HIRAMA, </w:t>
      </w:r>
      <w:r w:rsidR="00752E3D">
        <w:rPr>
          <w:noProof/>
        </w:rPr>
        <w:lastRenderedPageBreak/>
        <w:t>2011)</w:t>
      </w:r>
      <w:r w:rsidR="008960DB">
        <w:t>. Esse modo iterativo prega o</w:t>
      </w:r>
      <w:r w:rsidR="00D069A7">
        <w:t xml:space="preserve"> desenvolvimento de </w:t>
      </w:r>
      <w:r w:rsidR="00D069A7" w:rsidRPr="00E95C78">
        <w:rPr>
          <w:i/>
        </w:rPr>
        <w:t>software</w:t>
      </w:r>
      <w:r w:rsidR="00D069A7">
        <w:t xml:space="preserve"> como algo constante. A cada iteração o cliente recebe uma parte do sistema podendo opinar sobre melhorias ou eventuais erros de modelagem </w:t>
      </w:r>
      <w:r w:rsidR="00752E3D">
        <w:rPr>
          <w:noProof/>
        </w:rPr>
        <w:t>(TELES, 2014)</w:t>
      </w:r>
      <w:r w:rsidR="00D069A7">
        <w:t xml:space="preserve">. A cada iteração então recebe-se do cliente o seu </w:t>
      </w:r>
      <w:r w:rsidR="00D069A7" w:rsidRPr="00952162">
        <w:rPr>
          <w:i/>
        </w:rPr>
        <w:t>feedback</w:t>
      </w:r>
      <w:r w:rsidR="00D069A7">
        <w:t xml:space="preserve"> acerca do que foi implementado, além do cliente ter a possibilidade de utilizar o sistema sem que es</w:t>
      </w:r>
      <w:r w:rsidR="00704B75">
        <w:t>s</w:t>
      </w:r>
      <w:r w:rsidR="00D069A7">
        <w:t>e esteja completamente terminado. Ao final de todas as iterações tem-se o sistema completo e operante, uma vez que o sistema foi validado ao fim de cada iteração</w:t>
      </w:r>
      <w:r w:rsidR="00752E3D">
        <w:rPr>
          <w:noProof/>
        </w:rPr>
        <w:t xml:space="preserve"> (HIRAMA, 2011)</w:t>
      </w:r>
      <w:r w:rsidR="00D069A7">
        <w:t>. A</w:t>
      </w:r>
      <w:r w:rsidR="008B3673">
        <w:t xml:space="preserve"> </w:t>
      </w:r>
      <w:r w:rsidR="008B3673">
        <w:fldChar w:fldCharType="begin"/>
      </w:r>
      <w:r w:rsidR="008B3673">
        <w:instrText xml:space="preserve"> REF _Ref526797528 \h </w:instrText>
      </w:r>
      <w:r w:rsidR="008B3673">
        <w:fldChar w:fldCharType="separate"/>
      </w:r>
      <w:r w:rsidR="00640D2B">
        <w:t xml:space="preserve">Figura </w:t>
      </w:r>
      <w:r w:rsidR="00640D2B">
        <w:rPr>
          <w:noProof/>
        </w:rPr>
        <w:t>15</w:t>
      </w:r>
      <w:r w:rsidR="008B3673">
        <w:fldChar w:fldCharType="end"/>
      </w:r>
      <w:r w:rsidR="008B3673">
        <w:t xml:space="preserve"> demonstra um exemplo de representação do modelo iterativo ou espiral.</w:t>
      </w:r>
    </w:p>
    <w:p w14:paraId="13F41D27" w14:textId="77777777" w:rsidR="00A82B12" w:rsidRPr="00D069A7" w:rsidRDefault="00D069A7" w:rsidP="00952162">
      <w:pPr>
        <w:pStyle w:val="Fontes"/>
      </w:pPr>
      <w:r>
        <w:t xml:space="preserve"> </w:t>
      </w:r>
    </w:p>
    <w:p w14:paraId="170F19BE" w14:textId="2DDFE4CC" w:rsidR="00D069A7" w:rsidRDefault="00D069A7" w:rsidP="00952162">
      <w:pPr>
        <w:pStyle w:val="Legenda"/>
        <w:keepNext/>
      </w:pPr>
      <w:bookmarkStart w:id="421" w:name="_Ref526797528"/>
      <w:r>
        <w:t xml:space="preserve">Figura </w:t>
      </w:r>
      <w:fldSimple w:instr=" SEQ Figura \* ARABIC ">
        <w:r w:rsidR="00483DF4">
          <w:rPr>
            <w:noProof/>
          </w:rPr>
          <w:t>14</w:t>
        </w:r>
      </w:fldSimple>
      <w:bookmarkEnd w:id="421"/>
      <w:r>
        <w:t xml:space="preserve"> - Modelo em espiral</w:t>
      </w:r>
    </w:p>
    <w:p w14:paraId="395B46D2" w14:textId="77777777" w:rsidR="00D45E2C" w:rsidRDefault="00CB768F" w:rsidP="00952162">
      <w:pPr>
        <w:pStyle w:val="Fontes"/>
      </w:pPr>
      <w:r w:rsidRPr="00832539">
        <w:rPr>
          <w:noProof/>
          <w:lang w:eastAsia="pt-BR"/>
        </w:rPr>
        <w:drawing>
          <wp:inline distT="0" distB="0" distL="0" distR="0" wp14:anchorId="4D429520" wp14:editId="0E5FC8DD">
            <wp:extent cx="3737164" cy="2048369"/>
            <wp:effectExtent l="133350" t="114300" r="130175" b="123825"/>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m 15"/>
                    <pic:cNvPicPr/>
                  </pic:nvPicPr>
                  <pic:blipFill>
                    <a:blip r:embed="rId25"/>
                    <a:stretch>
                      <a:fillRect/>
                    </a:stretch>
                  </pic:blipFill>
                  <pic:spPr>
                    <a:xfrm>
                      <a:off x="0" y="0"/>
                      <a:ext cx="3736975" cy="20478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DB8B3FC" w14:textId="77777777" w:rsidR="00D069A7" w:rsidRDefault="00D069A7" w:rsidP="00D069A7">
      <w:pPr>
        <w:pStyle w:val="Fontes"/>
      </w:pPr>
      <w:r>
        <w:t>Fonte: HIRAMA, 2011</w:t>
      </w:r>
      <w:r w:rsidR="00BB25A9">
        <w:t>, p39</w:t>
      </w:r>
      <w:r>
        <w:t>.</w:t>
      </w:r>
    </w:p>
    <w:p w14:paraId="31DDD89D" w14:textId="77777777" w:rsidR="009E65CE" w:rsidRPr="00050E1D" w:rsidRDefault="009E65CE" w:rsidP="00952162">
      <w:pPr>
        <w:pStyle w:val="Fontes"/>
      </w:pPr>
    </w:p>
    <w:p w14:paraId="26CBC180" w14:textId="77777777" w:rsidR="00E6023B" w:rsidRDefault="009E65CE" w:rsidP="003825BD">
      <w:r>
        <w:t xml:space="preserve">O XP, que será </w:t>
      </w:r>
      <w:r w:rsidR="001A0EE2">
        <w:t xml:space="preserve">descrito suas características e peculiaridades </w:t>
      </w:r>
      <w:r>
        <w:t xml:space="preserve">na </w:t>
      </w:r>
      <w:r w:rsidR="0097794D">
        <w:t>sub</w:t>
      </w:r>
      <w:r>
        <w:t>seção</w:t>
      </w:r>
      <w:r w:rsidR="001A0EE2">
        <w:t xml:space="preserve"> </w:t>
      </w:r>
      <w:r w:rsidR="001A0EE2">
        <w:fldChar w:fldCharType="begin"/>
      </w:r>
      <w:r w:rsidR="001A0EE2">
        <w:instrText xml:space="preserve"> REF _Ref527668666 \r \h </w:instrText>
      </w:r>
      <w:r w:rsidR="001A0EE2">
        <w:fldChar w:fldCharType="separate"/>
      </w:r>
      <w:r w:rsidR="00640D2B">
        <w:t>5.2.3.5</w:t>
      </w:r>
      <w:r w:rsidR="001A0EE2">
        <w:fldChar w:fldCharType="end"/>
      </w:r>
      <w:r>
        <w:t>, e utilizado no de</w:t>
      </w:r>
      <w:r w:rsidR="001A0EE2">
        <w:t>correr deste trabalho</w:t>
      </w:r>
      <w:r>
        <w:t>, é um exemplo de uma metodologia ágil</w:t>
      </w:r>
      <w:r w:rsidR="008960DB">
        <w:t>.</w:t>
      </w:r>
    </w:p>
    <w:p w14:paraId="71CB0365" w14:textId="77777777" w:rsidR="003825BD" w:rsidRDefault="003825BD" w:rsidP="003825BD"/>
    <w:p w14:paraId="144E26DD" w14:textId="77777777" w:rsidR="00393E6F" w:rsidRDefault="00393E6F" w:rsidP="00952162">
      <w:pPr>
        <w:pStyle w:val="Ttulo4"/>
      </w:pPr>
      <w:bookmarkStart w:id="422" w:name="_Ref527668666"/>
      <w:bookmarkStart w:id="423" w:name="_Toc17133784"/>
      <w:r w:rsidRPr="00952162">
        <w:rPr>
          <w:i/>
        </w:rPr>
        <w:t xml:space="preserve">Extreme </w:t>
      </w:r>
      <w:proofErr w:type="spellStart"/>
      <w:r w:rsidRPr="00952162">
        <w:rPr>
          <w:i/>
        </w:rPr>
        <w:t>Programming</w:t>
      </w:r>
      <w:proofErr w:type="spellEnd"/>
      <w:r w:rsidR="00B26489">
        <w:t xml:space="preserve"> </w:t>
      </w:r>
      <w:r>
        <w:t>(XP)</w:t>
      </w:r>
      <w:bookmarkEnd w:id="422"/>
      <w:bookmarkEnd w:id="423"/>
    </w:p>
    <w:p w14:paraId="1535B8CA" w14:textId="77777777" w:rsidR="00393E6F" w:rsidRPr="008D625B" w:rsidRDefault="00393E6F" w:rsidP="00393E6F"/>
    <w:p w14:paraId="48FEE251" w14:textId="77777777" w:rsidR="00176D82" w:rsidRDefault="009B3841" w:rsidP="00393E6F">
      <w:r>
        <w:t xml:space="preserve">O </w:t>
      </w:r>
      <w:r w:rsidRPr="00952162">
        <w:rPr>
          <w:i/>
        </w:rPr>
        <w:t xml:space="preserve">Extreme </w:t>
      </w:r>
      <w:proofErr w:type="spellStart"/>
      <w:r w:rsidRPr="00952162">
        <w:rPr>
          <w:i/>
        </w:rPr>
        <w:t>Programming</w:t>
      </w:r>
      <w:proofErr w:type="spellEnd"/>
      <w:r>
        <w:rPr>
          <w:i/>
        </w:rPr>
        <w:t xml:space="preserve"> </w:t>
      </w:r>
      <w:r>
        <w:t xml:space="preserve">(XP), se trata de uma metodologia de desenvolvimento ágil, que busca aliar agilidade no desenvolvimento, com qualidade no </w:t>
      </w:r>
      <w:proofErr w:type="gramStart"/>
      <w:r>
        <w:t>produto final</w:t>
      </w:r>
      <w:proofErr w:type="gramEnd"/>
      <w:r>
        <w:t xml:space="preserve">. </w:t>
      </w:r>
      <w:r w:rsidR="008960DB">
        <w:t>O XP pode</w:t>
      </w:r>
      <w:r w:rsidR="001A0EE2">
        <w:t xml:space="preserve"> então,</w:t>
      </w:r>
      <w:r w:rsidR="008960DB">
        <w:t xml:space="preserve"> ser descrito </w:t>
      </w:r>
      <w:r w:rsidR="00393E6F">
        <w:t>como “[...] um processo de desenvolvimento que busca garantir que o cliente receba o máximo de valor de cada dia de trabalho da equipe de desenvolvimento”</w:t>
      </w:r>
      <w:r w:rsidR="008960DB">
        <w:t xml:space="preserve"> </w:t>
      </w:r>
      <w:r w:rsidR="00752E3D">
        <w:rPr>
          <w:noProof/>
        </w:rPr>
        <w:t>(TELES, 2014, p. 24)</w:t>
      </w:r>
      <w:r w:rsidR="008960DB">
        <w:t>.</w:t>
      </w:r>
      <w:r w:rsidR="00325BEA">
        <w:t xml:space="preserve"> </w:t>
      </w:r>
      <w:r w:rsidR="00934CB9">
        <w:t>Mas a</w:t>
      </w:r>
      <w:r w:rsidR="00FF6C8E">
        <w:t>o contrário do modelo em cascata</w:t>
      </w:r>
      <w:r w:rsidR="00A2626E">
        <w:t>,</w:t>
      </w:r>
      <w:r w:rsidR="00FF6C8E">
        <w:t xml:space="preserve"> o XP é uma metodologia que apoia as mudanças</w:t>
      </w:r>
      <w:r w:rsidR="00A2626E">
        <w:t>.</w:t>
      </w:r>
      <w:r w:rsidR="00FB26B1">
        <w:t xml:space="preserve"> O XP e</w:t>
      </w:r>
      <w:r w:rsidR="00A2626E">
        <w:t xml:space="preserve">ntende </w:t>
      </w:r>
      <w:r w:rsidR="00FF6C8E">
        <w:t>que o cliente po</w:t>
      </w:r>
      <w:r w:rsidR="0064714D">
        <w:t>de</w:t>
      </w:r>
      <w:r w:rsidR="00FF6C8E">
        <w:t xml:space="preserve"> não ter certeza sobre o que quer logo de início, mas que vai descobrindo assim que tem contato com um protótipo do </w:t>
      </w:r>
      <w:r w:rsidR="00FF6C8E" w:rsidRPr="00E95C78">
        <w:rPr>
          <w:i/>
        </w:rPr>
        <w:t>software</w:t>
      </w:r>
      <w:r w:rsidR="00A2626E">
        <w:t>.</w:t>
      </w:r>
      <w:r w:rsidR="00FB26B1">
        <w:t xml:space="preserve"> Assim</w:t>
      </w:r>
      <w:r w:rsidR="00FE2BA3">
        <w:t>,</w:t>
      </w:r>
      <w:r w:rsidR="00A2626E">
        <w:t xml:space="preserve"> </w:t>
      </w:r>
      <w:r w:rsidR="00FB26B1">
        <w:t>a</w:t>
      </w:r>
      <w:r w:rsidR="0064714D">
        <w:t xml:space="preserve">o ter contato direto com o </w:t>
      </w:r>
      <w:r w:rsidR="0064714D" w:rsidRPr="00E95C78">
        <w:rPr>
          <w:i/>
        </w:rPr>
        <w:t>software</w:t>
      </w:r>
      <w:r w:rsidR="0064714D">
        <w:t>, o cliente é capaz de</w:t>
      </w:r>
      <w:r w:rsidR="00FF6C8E">
        <w:t xml:space="preserve"> </w:t>
      </w:r>
      <w:r w:rsidR="0064714D">
        <w:t>verificar</w:t>
      </w:r>
      <w:r w:rsidR="00FF6C8E">
        <w:t xml:space="preserve"> o que deve ser melhorado ou </w:t>
      </w:r>
      <w:r w:rsidR="00A2626E">
        <w:t>mudado</w:t>
      </w:r>
      <w:r w:rsidR="0064714D">
        <w:t>.</w:t>
      </w:r>
      <w:r w:rsidR="00A2626E">
        <w:t xml:space="preserve"> </w:t>
      </w:r>
      <w:r w:rsidR="0064714D">
        <w:t>Além disso os desenvolvedores podem identificar</w:t>
      </w:r>
      <w:r w:rsidR="007423D5">
        <w:t xml:space="preserve"> </w:t>
      </w:r>
      <w:r w:rsidR="00FB26B1">
        <w:t xml:space="preserve">ainda </w:t>
      </w:r>
      <w:r w:rsidR="007423D5">
        <w:t>o</w:t>
      </w:r>
      <w:r w:rsidR="00A2626E">
        <w:t xml:space="preserve"> que o cliente considera de </w:t>
      </w:r>
      <w:r w:rsidR="00A2626E">
        <w:lastRenderedPageBreak/>
        <w:t>mais importante</w:t>
      </w:r>
      <w:r w:rsidR="00FF6C8E">
        <w:t xml:space="preserve">. </w:t>
      </w:r>
      <w:r w:rsidR="00A2626E">
        <w:t xml:space="preserve">Portanto é de suma importância ao XP o </w:t>
      </w:r>
      <w:r w:rsidR="00A2626E" w:rsidRPr="00952162">
        <w:rPr>
          <w:i/>
        </w:rPr>
        <w:t>feedback</w:t>
      </w:r>
      <w:r w:rsidR="00A2626E">
        <w:t xml:space="preserve"> do cliente acerca do que foi implementado</w:t>
      </w:r>
      <w:r w:rsidR="00E6023B">
        <w:t xml:space="preserve"> </w:t>
      </w:r>
      <w:r w:rsidR="00752E3D">
        <w:rPr>
          <w:noProof/>
        </w:rPr>
        <w:t>(TELES, 2014)</w:t>
      </w:r>
      <w:r w:rsidR="00A2626E">
        <w:t>.</w:t>
      </w:r>
    </w:p>
    <w:p w14:paraId="753D1B75" w14:textId="77777777" w:rsidR="00FB26B1" w:rsidRDefault="00A2626E" w:rsidP="00393E6F">
      <w:r>
        <w:t xml:space="preserve">O </w:t>
      </w:r>
      <w:r w:rsidRPr="00952162">
        <w:rPr>
          <w:i/>
        </w:rPr>
        <w:t>feedback</w:t>
      </w:r>
      <w:r>
        <w:t xml:space="preserve"> é um dos quatro valores fundamentais do XP, junto com a comunicação, a simplicidade e a coragem. </w:t>
      </w:r>
      <w:r w:rsidR="00FB26B1">
        <w:t xml:space="preserve">Portanto o </w:t>
      </w:r>
      <w:r w:rsidR="00FB26B1" w:rsidRPr="00582E70">
        <w:rPr>
          <w:i/>
        </w:rPr>
        <w:t>feedback</w:t>
      </w:r>
      <w:r w:rsidR="00FB26B1">
        <w:t xml:space="preserve"> diz respeito a capacidade de se receber informação de volta do cliente. E através dessas informações ser capaz de entender as especificações e requisitos necessários para o desenvolvimento, conhecendo</w:t>
      </w:r>
      <w:r w:rsidR="001A0EE2">
        <w:t xml:space="preserve"> assim</w:t>
      </w:r>
      <w:r w:rsidR="00FB26B1">
        <w:t xml:space="preserve"> as necessidades e anseios do cliente, em vista que o cliente estará em contato direto com o </w:t>
      </w:r>
      <w:r w:rsidR="00FB26B1" w:rsidRPr="00E95C78">
        <w:rPr>
          <w:i/>
        </w:rPr>
        <w:t>software</w:t>
      </w:r>
      <w:r w:rsidR="00FB26B1">
        <w:t xml:space="preserve"> </w:t>
      </w:r>
      <w:r w:rsidR="00752E3D">
        <w:rPr>
          <w:noProof/>
        </w:rPr>
        <w:t>(TELES, 2014)</w:t>
      </w:r>
      <w:r w:rsidR="00FB26B1">
        <w:t>.</w:t>
      </w:r>
    </w:p>
    <w:p w14:paraId="44535622" w14:textId="17ED3208" w:rsidR="007423D5" w:rsidRDefault="00A2626E" w:rsidP="00393E6F">
      <w:r>
        <w:t>A comunicação diz respeito a</w:t>
      </w:r>
      <w:r w:rsidR="00176D82">
        <w:t xml:space="preserve"> equipe constantemente estar em contato direto com o cliente</w:t>
      </w:r>
      <w:r w:rsidR="00FE2BA3">
        <w:t>, pois</w:t>
      </w:r>
      <w:r w:rsidR="0073216C">
        <w:t xml:space="preserve"> e</w:t>
      </w:r>
      <w:r w:rsidR="00176D82">
        <w:t>stabelecendo contato frente a fre</w:t>
      </w:r>
      <w:r w:rsidR="007423D5">
        <w:t>n</w:t>
      </w:r>
      <w:r w:rsidR="00176D82">
        <w:t>te</w:t>
      </w:r>
      <w:r w:rsidR="007423D5">
        <w:t>,</w:t>
      </w:r>
      <w:r w:rsidR="00176D82">
        <w:t xml:space="preserve"> a equipe pode retirar potenciais dúvidas ou conhecer certos comportamentos requeridos no </w:t>
      </w:r>
      <w:r w:rsidR="00176D82" w:rsidRPr="004B14A6">
        <w:rPr>
          <w:i/>
        </w:rPr>
        <w:t>software</w:t>
      </w:r>
      <w:r w:rsidR="00752E3D">
        <w:rPr>
          <w:noProof/>
        </w:rPr>
        <w:t xml:space="preserve"> (TELES, 2014)</w:t>
      </w:r>
      <w:r w:rsidR="00176D82">
        <w:t xml:space="preserve">. A diferença de se ter um contato frente a frente, para uma documentação escrita, é que a documentação não exprime emoções ou sentimentos, já na comunicação direta a linguagem corporal toma forma, e o sentimento é </w:t>
      </w:r>
      <w:del w:id="424" w:author="Ryan Lemos" w:date="2019-08-19T19:04:00Z">
        <w:r w:rsidR="00176D82" w:rsidDel="00753186">
          <w:delText>expressado</w:delText>
        </w:r>
      </w:del>
      <w:ins w:id="425" w:author="Ryan Lemos" w:date="2019-08-19T19:04:00Z">
        <w:r w:rsidR="00753186">
          <w:t>expresso</w:t>
        </w:r>
      </w:ins>
      <w:r w:rsidR="00176D82">
        <w:t xml:space="preserve"> de maneira mais eficaz</w:t>
      </w:r>
      <w:r w:rsidR="001A0EE2">
        <w:t xml:space="preserve"> como afirma Teles</w:t>
      </w:r>
      <w:r w:rsidR="00176D82">
        <w:t xml:space="preserve"> </w:t>
      </w:r>
      <w:r w:rsidR="00752E3D">
        <w:rPr>
          <w:noProof/>
        </w:rPr>
        <w:t>(2014)</w:t>
      </w:r>
      <w:r w:rsidR="00176D82">
        <w:t>.</w:t>
      </w:r>
      <w:r w:rsidR="00412250">
        <w:t xml:space="preserve"> </w:t>
      </w:r>
    </w:p>
    <w:p w14:paraId="4C1C2F4B" w14:textId="77777777" w:rsidR="007423D5" w:rsidRDefault="00412250" w:rsidP="00393E6F">
      <w:r>
        <w:t>A simplicidade consiste em desenvolver código o mais simples possível, somente resolvendo o necessário para o cliente</w:t>
      </w:r>
      <w:r w:rsidR="007423D5">
        <w:t xml:space="preserve"> </w:t>
      </w:r>
      <w:r w:rsidR="00752E3D">
        <w:rPr>
          <w:noProof/>
        </w:rPr>
        <w:t>(TELES, 2014)</w:t>
      </w:r>
      <w:r>
        <w:t xml:space="preserve">. </w:t>
      </w:r>
      <w:r w:rsidR="001A0EE2">
        <w:t xml:space="preserve">Teles </w:t>
      </w:r>
      <w:r w:rsidR="00752E3D">
        <w:rPr>
          <w:noProof/>
        </w:rPr>
        <w:t>(2014)</w:t>
      </w:r>
      <w:r w:rsidR="001A0EE2">
        <w:t xml:space="preserve"> explica que i</w:t>
      </w:r>
      <w:r>
        <w:t>sso se dá, pois, um código mais simples tende a ser mais fácil de ser alterado em caso de necessidade de alteração.</w:t>
      </w:r>
    </w:p>
    <w:p w14:paraId="704F1B06" w14:textId="77777777" w:rsidR="0043034B" w:rsidRDefault="00412250" w:rsidP="00393E6F">
      <w:r>
        <w:t>A coragem diz respeito a equipe ter coragem de enfrentar algo novo. Para desenvolver usando o XP alguns padrões devem ser deixados de lado</w:t>
      </w:r>
      <w:r w:rsidR="007423D5">
        <w:t xml:space="preserve"> </w:t>
      </w:r>
      <w:r w:rsidR="00752E3D">
        <w:rPr>
          <w:noProof/>
        </w:rPr>
        <w:t>(TELES, 2014)</w:t>
      </w:r>
      <w:r>
        <w:t xml:space="preserve">. Por exemplo, o XP prega que o desenvolvimento deve ser feito em par, ou seja, dois desenvolvedores numa mesma máquina, desenvolvendo o mesmo código. Porém pode-se acreditar que isso seja algo custoso ou dispendioso, </w:t>
      </w:r>
      <w:r w:rsidR="007423D5">
        <w:t>mas</w:t>
      </w:r>
      <w:r w:rsidR="009D2445">
        <w:t xml:space="preserve"> Teles </w:t>
      </w:r>
      <w:r w:rsidR="00752E3D">
        <w:rPr>
          <w:noProof/>
        </w:rPr>
        <w:t>(2014)</w:t>
      </w:r>
      <w:r w:rsidR="009D2445">
        <w:t xml:space="preserve"> afirma que se deve</w:t>
      </w:r>
      <w:r>
        <w:t xml:space="preserve"> ter coragem para </w:t>
      </w:r>
      <w:r w:rsidR="00325BEA">
        <w:t>esquecer-se d</w:t>
      </w:r>
      <w:r w:rsidR="007423D5">
        <w:t>e</w:t>
      </w:r>
      <w:r w:rsidR="00325BEA">
        <w:t xml:space="preserve"> premissas</w:t>
      </w:r>
      <w:r w:rsidR="007423D5">
        <w:t xml:space="preserve"> tradicionais</w:t>
      </w:r>
      <w:r w:rsidR="00325BEA">
        <w:t xml:space="preserve"> para</w:t>
      </w:r>
      <w:r w:rsidR="007423D5">
        <w:t xml:space="preserve"> acreditar e</w:t>
      </w:r>
      <w:r w:rsidR="00325BEA">
        <w:t xml:space="preserve"> assumir</w:t>
      </w:r>
      <w:r w:rsidR="007423D5">
        <w:t xml:space="preserve"> o uso</w:t>
      </w:r>
      <w:r w:rsidR="00325BEA">
        <w:t xml:space="preserve"> </w:t>
      </w:r>
      <w:r w:rsidR="00086F67">
        <w:t>d</w:t>
      </w:r>
      <w:r w:rsidR="00325BEA">
        <w:t xml:space="preserve">essa metodologia. </w:t>
      </w:r>
    </w:p>
    <w:p w14:paraId="25CC99A9" w14:textId="77777777" w:rsidR="00325BEA" w:rsidRDefault="00325BEA" w:rsidP="00393E6F">
      <w:r>
        <w:t>Quanto a programação em par</w:t>
      </w:r>
      <w:r w:rsidR="00086F67">
        <w:t xml:space="preserve"> citada anteriormente</w:t>
      </w:r>
      <w:r>
        <w:t xml:space="preserve">, ela é uma das </w:t>
      </w:r>
      <w:r w:rsidR="008D6640">
        <w:t>práticas</w:t>
      </w:r>
      <w:r>
        <w:t xml:space="preserve"> do XP</w:t>
      </w:r>
      <w:r w:rsidR="008D6640">
        <w:t xml:space="preserve">, junto com o jogo do planejamento, o cliente presente, o </w:t>
      </w:r>
      <w:r w:rsidR="008D6640" w:rsidRPr="00952162">
        <w:rPr>
          <w:i/>
        </w:rPr>
        <w:t xml:space="preserve">stand </w:t>
      </w:r>
      <w:proofErr w:type="spellStart"/>
      <w:r w:rsidR="008D6640" w:rsidRPr="00952162">
        <w:rPr>
          <w:i/>
        </w:rPr>
        <w:t>up</w:t>
      </w:r>
      <w:proofErr w:type="spellEnd"/>
      <w:r w:rsidR="008D6640" w:rsidRPr="00952162">
        <w:rPr>
          <w:i/>
        </w:rPr>
        <w:t xml:space="preserve"> meeting</w:t>
      </w:r>
      <w:r w:rsidR="008D6640" w:rsidRPr="00952162">
        <w:t>,</w:t>
      </w:r>
      <w:r w:rsidR="008D6640">
        <w:t xml:space="preserve"> desenvolvimento guiado a testes, </w:t>
      </w:r>
      <w:proofErr w:type="spellStart"/>
      <w:r w:rsidR="008D6640" w:rsidRPr="00952162">
        <w:rPr>
          <w:i/>
        </w:rPr>
        <w:t>refactoring</w:t>
      </w:r>
      <w:proofErr w:type="spellEnd"/>
      <w:r w:rsidR="008D6640">
        <w:t xml:space="preserve">, código coletivo, código padronizado, </w:t>
      </w:r>
      <w:r w:rsidR="008D6640" w:rsidRPr="00E95C78">
        <w:rPr>
          <w:i/>
        </w:rPr>
        <w:t>design</w:t>
      </w:r>
      <w:r w:rsidR="008D6640">
        <w:t xml:space="preserve"> simples, metáfora, ritmo sustentável, integração contínua</w:t>
      </w:r>
      <w:r w:rsidR="003921E6">
        <w:t xml:space="preserve"> e</w:t>
      </w:r>
      <w:r w:rsidR="008D6640">
        <w:t xml:space="preserve"> </w:t>
      </w:r>
      <w:r w:rsidR="008D6640" w:rsidRPr="00E95C78">
        <w:rPr>
          <w:i/>
        </w:rPr>
        <w:t>releases</w:t>
      </w:r>
      <w:r w:rsidR="008D6640">
        <w:t xml:space="preserve"> curtos</w:t>
      </w:r>
      <w:r w:rsidR="0097794D">
        <w:t>.</w:t>
      </w:r>
      <w:r w:rsidR="00086F67">
        <w:t xml:space="preserve"> </w:t>
      </w:r>
      <w:r w:rsidR="008D6640">
        <w:t>A programação em par é</w:t>
      </w:r>
      <w:r>
        <w:t xml:space="preserve"> característica que levanta mais dúvida quanto ao uso do XP. </w:t>
      </w:r>
      <w:r w:rsidR="00086F67">
        <w:t xml:space="preserve">Essa dúvida ocorre pelo fato de </w:t>
      </w:r>
      <w:r>
        <w:t>que</w:t>
      </w:r>
      <w:r w:rsidR="00086F67">
        <w:t xml:space="preserve"> se pensa que com</w:t>
      </w:r>
      <w:r>
        <w:t xml:space="preserve"> a utiliza</w:t>
      </w:r>
      <w:r w:rsidR="00086F67">
        <w:t>ção de</w:t>
      </w:r>
      <w:r>
        <w:t xml:space="preserve"> dois programadores fazendo um único trabalho, est</w:t>
      </w:r>
      <w:r w:rsidR="003B2B7A">
        <w:t>á</w:t>
      </w:r>
      <w:r>
        <w:t xml:space="preserve"> se desperdiçando um programador que poderia estar desenvolvendo em outra máquina</w:t>
      </w:r>
      <w:r w:rsidR="007423D5">
        <w:t>.</w:t>
      </w:r>
      <w:r>
        <w:t xml:space="preserve"> Porém ao se utilizar des</w:t>
      </w:r>
      <w:r w:rsidR="007423D5">
        <w:t xml:space="preserve">se desenvolvimento em par </w:t>
      </w:r>
      <w:r>
        <w:t xml:space="preserve">espera-se que a qualidade final do </w:t>
      </w:r>
      <w:r w:rsidR="00086F67">
        <w:t xml:space="preserve">código </w:t>
      </w:r>
      <w:r>
        <w:t>seja melhor</w:t>
      </w:r>
      <w:r w:rsidR="00086F67">
        <w:t>,</w:t>
      </w:r>
      <w:r>
        <w:t xml:space="preserve"> pois enquanto um programa o outro verifica e valida o código. Além disso pode-se aliar duas soluções distintas </w:t>
      </w:r>
      <w:r>
        <w:lastRenderedPageBreak/>
        <w:t>para um problema, cada um com uma experi</w:t>
      </w:r>
      <w:r w:rsidR="00FE2BA3">
        <w:t>ê</w:t>
      </w:r>
      <w:r>
        <w:t xml:space="preserve">ncia e maneira de solucionar algo, </w:t>
      </w:r>
      <w:r w:rsidR="00035A41">
        <w:t xml:space="preserve">com o intuito </w:t>
      </w:r>
      <w:r w:rsidR="008D6640">
        <w:t>de encontrar uma solução considerada melhor</w:t>
      </w:r>
      <w:r w:rsidR="00752E3D">
        <w:rPr>
          <w:noProof/>
        </w:rPr>
        <w:t xml:space="preserve"> (TELES, 2014)</w:t>
      </w:r>
      <w:r w:rsidR="008D6640">
        <w:t>.</w:t>
      </w:r>
    </w:p>
    <w:p w14:paraId="352FB233" w14:textId="77777777" w:rsidR="009716A9" w:rsidRDefault="003921E6">
      <w:r>
        <w:t xml:space="preserve">Além da programação em par, destaca-se o desenvolvimento orientado a testes, que se trata de se testar primeiro antes de codificar de fato </w:t>
      </w:r>
      <w:r w:rsidR="00752E3D">
        <w:rPr>
          <w:noProof/>
        </w:rPr>
        <w:t>(HIRAMA, 2011)</w:t>
      </w:r>
      <w:r>
        <w:t>. Pensa-se que ao se produzir o teste primeiro o desenvolvedor consiga compreender melhor o que será desenvolvido</w:t>
      </w:r>
      <w:r w:rsidR="00752E3D">
        <w:rPr>
          <w:noProof/>
        </w:rPr>
        <w:t xml:space="preserve"> (TELES, 2014)</w:t>
      </w:r>
      <w:r>
        <w:t xml:space="preserve">. </w:t>
      </w:r>
      <w:r w:rsidR="009D2445">
        <w:t>Teles</w:t>
      </w:r>
      <w:r w:rsidR="009D2445" w:rsidRPr="009D2445">
        <w:t xml:space="preserve"> </w:t>
      </w:r>
      <w:r w:rsidR="00752E3D">
        <w:rPr>
          <w:noProof/>
        </w:rPr>
        <w:t>(2014)</w:t>
      </w:r>
      <w:r w:rsidR="009D2445">
        <w:t xml:space="preserve"> defende que o ato de</w:t>
      </w:r>
      <w:r>
        <w:t xml:space="preserve"> testar deve ser uma prática constante no processo de desenvolvimento, pois assim assume-se que os erros encontrados</w:t>
      </w:r>
      <w:r w:rsidR="003B2B7A">
        <w:t xml:space="preserve"> através dos testes</w:t>
      </w:r>
      <w:r>
        <w:t xml:space="preserve"> serão corrigidos</w:t>
      </w:r>
      <w:r w:rsidR="003B2B7A">
        <w:t xml:space="preserve"> imediatamente</w:t>
      </w:r>
      <w:r>
        <w:t xml:space="preserve"> ou que </w:t>
      </w:r>
      <w:r w:rsidR="003B2B7A">
        <w:t xml:space="preserve">pelos </w:t>
      </w:r>
      <w:r>
        <w:t>testes possa</w:t>
      </w:r>
      <w:r w:rsidR="003B2B7A">
        <w:t xml:space="preserve"> também</w:t>
      </w:r>
      <w:r w:rsidR="00086F67">
        <w:t xml:space="preserve"> haver a</w:t>
      </w:r>
      <w:r>
        <w:t xml:space="preserve"> valida</w:t>
      </w:r>
      <w:r w:rsidR="00086F67">
        <w:t>ção</w:t>
      </w:r>
      <w:r>
        <w:t xml:space="preserve"> </w:t>
      </w:r>
      <w:r w:rsidR="00086F67">
        <w:t>d</w:t>
      </w:r>
      <w:r>
        <w:t>o que foi requisitado.</w:t>
      </w:r>
      <w:r w:rsidR="009716A9">
        <w:t xml:space="preserve"> </w:t>
      </w:r>
    </w:p>
    <w:p w14:paraId="01D42526" w14:textId="77777777" w:rsidR="003921E6" w:rsidRDefault="003921E6" w:rsidP="00393E6F">
      <w:r>
        <w:t>Outro fator que se destaca no XP são as estórias de usuários que s</w:t>
      </w:r>
      <w:r w:rsidR="00086F67">
        <w:t>ão</w:t>
      </w:r>
      <w:r>
        <w:t xml:space="preserve"> pequenos trechos escrito</w:t>
      </w:r>
      <w:r w:rsidR="00086F67">
        <w:t>s</w:t>
      </w:r>
      <w:r w:rsidR="00201717">
        <w:t xml:space="preserve"> em cartões</w:t>
      </w:r>
      <w:r>
        <w:t xml:space="preserve"> ao qual o cliente de</w:t>
      </w:r>
      <w:r w:rsidR="00201717">
        <w:t>screve como quer que seja</w:t>
      </w:r>
      <w:r>
        <w:t xml:space="preserve"> uma</w:t>
      </w:r>
      <w:r w:rsidR="00201717">
        <w:t xml:space="preserve"> determinada</w:t>
      </w:r>
      <w:r>
        <w:t xml:space="preserve"> funcionalidade</w:t>
      </w:r>
      <w:r w:rsidR="00201717">
        <w:t xml:space="preserve"> do sistema</w:t>
      </w:r>
      <w:r w:rsidR="00086F67">
        <w:t xml:space="preserve"> </w:t>
      </w:r>
      <w:r w:rsidR="00752E3D">
        <w:rPr>
          <w:noProof/>
        </w:rPr>
        <w:t>(TELES, 2014)</w:t>
      </w:r>
      <w:r w:rsidR="00201717">
        <w:t xml:space="preserve">. Toda estória de usuário se transforma em um </w:t>
      </w:r>
      <w:r w:rsidR="00086F67">
        <w:t xml:space="preserve">requisito e, por conseguinte uma funcionalidade </w:t>
      </w:r>
      <w:r w:rsidR="00201717">
        <w:t>da aplicação</w:t>
      </w:r>
      <w:r w:rsidR="00086F67">
        <w:t xml:space="preserve"> desenvolvida</w:t>
      </w:r>
      <w:r w:rsidR="00201717">
        <w:t>.</w:t>
      </w:r>
      <w:r w:rsidR="00C91C97">
        <w:t xml:space="preserve"> Um exemplo de estória de usuário é </w:t>
      </w:r>
      <w:r w:rsidR="001B5BE5">
        <w:t>o presente na</w:t>
      </w:r>
      <w:r w:rsidR="000B2089">
        <w:t xml:space="preserve"> Figura 16</w:t>
      </w:r>
      <w:r w:rsidR="00086F67">
        <w:t>.</w:t>
      </w:r>
    </w:p>
    <w:p w14:paraId="42A1D562" w14:textId="77777777" w:rsidR="003B2B7A" w:rsidRPr="005854F3" w:rsidRDefault="003B2B7A" w:rsidP="005854F3"/>
    <w:p w14:paraId="5583DB62" w14:textId="66D3C760" w:rsidR="00F03DA2" w:rsidRDefault="00F03DA2" w:rsidP="00F03DA2">
      <w:pPr>
        <w:pStyle w:val="Legenda"/>
        <w:keepNext/>
      </w:pPr>
      <w:r>
        <w:t xml:space="preserve">Figura </w:t>
      </w:r>
      <w:fldSimple w:instr=" SEQ Figura \* ARABIC ">
        <w:r w:rsidR="00483DF4">
          <w:rPr>
            <w:noProof/>
          </w:rPr>
          <w:t>15</w:t>
        </w:r>
      </w:fldSimple>
      <w:r>
        <w:t xml:space="preserve"> - Exemplo de uma estória de usuário</w:t>
      </w:r>
    </w:p>
    <w:p w14:paraId="3E8413B8" w14:textId="77777777" w:rsidR="00F03DA2" w:rsidRDefault="00CB768F" w:rsidP="00F03DA2">
      <w:pPr>
        <w:pStyle w:val="Fontes"/>
      </w:pPr>
      <w:r w:rsidRPr="00832539">
        <w:rPr>
          <w:noProof/>
          <w:lang w:eastAsia="pt-BR"/>
        </w:rPr>
        <w:drawing>
          <wp:inline distT="0" distB="0" distL="0" distR="0" wp14:anchorId="0BA990C4" wp14:editId="032377D0">
            <wp:extent cx="3186607" cy="2476975"/>
            <wp:effectExtent l="133350" t="114300" r="109220" b="152400"/>
            <wp:docPr id="16"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pic:cNvPicPr/>
                  </pic:nvPicPr>
                  <pic:blipFill>
                    <a:blip r:embed="rId26"/>
                    <a:stretch>
                      <a:fillRect/>
                    </a:stretch>
                  </pic:blipFill>
                  <pic:spPr>
                    <a:xfrm>
                      <a:off x="0" y="0"/>
                      <a:ext cx="3186430" cy="24765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BF560DE" w14:textId="77777777" w:rsidR="003B2B7A" w:rsidRDefault="00F03DA2" w:rsidP="00F03DA2">
      <w:pPr>
        <w:pStyle w:val="Fontes"/>
      </w:pPr>
      <w:r>
        <w:t>Fonte: TELES, 2014, p.78.</w:t>
      </w:r>
    </w:p>
    <w:p w14:paraId="3F921B7C" w14:textId="77777777" w:rsidR="00F03DA2" w:rsidRDefault="00F03DA2" w:rsidP="005854F3">
      <w:pPr>
        <w:pStyle w:val="Fontes"/>
      </w:pPr>
    </w:p>
    <w:p w14:paraId="6335412E" w14:textId="77777777" w:rsidR="009716A9" w:rsidRPr="00B116AB" w:rsidRDefault="009716A9">
      <w:r>
        <w:t xml:space="preserve">Como o XP se trata de uma metodologia iterativa, em certos </w:t>
      </w:r>
      <w:proofErr w:type="gramStart"/>
      <w:r>
        <w:t>períodos de tempo</w:t>
      </w:r>
      <w:proofErr w:type="gramEnd"/>
      <w:r>
        <w:t xml:space="preserve">, tem-se entregas de porções do </w:t>
      </w:r>
      <w:r w:rsidRPr="00E95C78">
        <w:rPr>
          <w:i/>
        </w:rPr>
        <w:t>software</w:t>
      </w:r>
      <w:r>
        <w:t xml:space="preserve"> para que</w:t>
      </w:r>
      <w:r w:rsidR="003B2B7A">
        <w:t xml:space="preserve"> que</w:t>
      </w:r>
      <w:r>
        <w:t xml:space="preserve"> o cliente possa utilizar o sistema sem que o mesmo esteja totalmente pronto. Essas entregas são conhecidas como </w:t>
      </w:r>
      <w:r w:rsidRPr="00063EEB">
        <w:rPr>
          <w:i/>
        </w:rPr>
        <w:t>releases</w:t>
      </w:r>
      <w:r>
        <w:t xml:space="preserve"> </w:t>
      </w:r>
      <w:r w:rsidR="00752E3D">
        <w:rPr>
          <w:noProof/>
        </w:rPr>
        <w:t>(TELES, 2014)</w:t>
      </w:r>
      <w:r>
        <w:t xml:space="preserve">. </w:t>
      </w:r>
      <w:r w:rsidR="0097794D">
        <w:t>S</w:t>
      </w:r>
      <w:r>
        <w:t xml:space="preserve">egundo Teles </w:t>
      </w:r>
      <w:r w:rsidR="00752E3D">
        <w:rPr>
          <w:noProof/>
        </w:rPr>
        <w:t>(2014)</w:t>
      </w:r>
      <w:r>
        <w:t xml:space="preserve"> os </w:t>
      </w:r>
      <w:r w:rsidRPr="00063EEB">
        <w:rPr>
          <w:i/>
        </w:rPr>
        <w:t>releases</w:t>
      </w:r>
      <w:r>
        <w:t xml:space="preserve"> no XP duram cerca de 2 meses,</w:t>
      </w:r>
      <w:r w:rsidR="0097794D">
        <w:t xml:space="preserve"> e</w:t>
      </w:r>
      <w:r>
        <w:t xml:space="preserve"> por isso são considerados </w:t>
      </w:r>
      <w:r w:rsidRPr="00063EEB">
        <w:rPr>
          <w:i/>
        </w:rPr>
        <w:t>releases</w:t>
      </w:r>
      <w:r>
        <w:t xml:space="preserve"> curtos</w:t>
      </w:r>
      <w:r w:rsidR="0097794D">
        <w:t>, já que o intervalo entre as entregas é pequeno</w:t>
      </w:r>
      <w:r>
        <w:t>.</w:t>
      </w:r>
      <w:r w:rsidR="00B116AB">
        <w:t xml:space="preserve"> Após o término de </w:t>
      </w:r>
      <w:r w:rsidR="00B116AB">
        <w:lastRenderedPageBreak/>
        <w:t xml:space="preserve">um </w:t>
      </w:r>
      <w:r w:rsidR="00B116AB" w:rsidRPr="00063EEB">
        <w:rPr>
          <w:i/>
        </w:rPr>
        <w:t>release</w:t>
      </w:r>
      <w:r>
        <w:t xml:space="preserve"> </w:t>
      </w:r>
      <w:r w:rsidR="00B116AB">
        <w:t>faz-se uma nova</w:t>
      </w:r>
      <w:r>
        <w:t xml:space="preserve"> entrevista com o cliente e coleta as estórias</w:t>
      </w:r>
      <w:r w:rsidR="00B116AB">
        <w:t xml:space="preserve"> que serão desenvolvidas no novo</w:t>
      </w:r>
      <w:r>
        <w:t xml:space="preserve"> </w:t>
      </w:r>
      <w:r w:rsidRPr="00C17254">
        <w:rPr>
          <w:i/>
        </w:rPr>
        <w:t>release</w:t>
      </w:r>
      <w:r w:rsidR="00B116AB">
        <w:rPr>
          <w:i/>
        </w:rPr>
        <w:t xml:space="preserve"> </w:t>
      </w:r>
      <w:r w:rsidR="00752E3D">
        <w:rPr>
          <w:noProof/>
        </w:rPr>
        <w:t>(TELES, 2014)</w:t>
      </w:r>
      <w:r w:rsidR="00B116AB">
        <w:t xml:space="preserve">. Cada </w:t>
      </w:r>
      <w:r w:rsidR="00B116AB" w:rsidRPr="00063EEB">
        <w:rPr>
          <w:i/>
        </w:rPr>
        <w:t>release</w:t>
      </w:r>
      <w:r w:rsidR="00B116AB">
        <w:t xml:space="preserve"> é composto por iterações, uma iteração pode ser entendida como “[...] um pequeno espaço de tempo dedicado para a implementação de um conjunto de estórias” </w:t>
      </w:r>
      <w:r w:rsidR="00752E3D">
        <w:rPr>
          <w:noProof/>
        </w:rPr>
        <w:t>(TELES, 2014, p. 87)</w:t>
      </w:r>
      <w:r w:rsidR="00B116AB">
        <w:t xml:space="preserve">. Segundo Teles (2014) o tempo de uma iteração pode variar cerca de uma a três semanas, mas que geralmente o tempo de </w:t>
      </w:r>
      <w:r w:rsidR="00E63AFD">
        <w:t>duas</w:t>
      </w:r>
      <w:r w:rsidR="00B116AB">
        <w:t xml:space="preserve"> semanas é o mais utilizado</w:t>
      </w:r>
      <w:r w:rsidR="0042432B">
        <w:t xml:space="preserve"> em empresas com o XP</w:t>
      </w:r>
      <w:r w:rsidR="00B116AB">
        <w:t>.</w:t>
      </w:r>
    </w:p>
    <w:p w14:paraId="0D127973" w14:textId="77777777" w:rsidR="00644138" w:rsidRDefault="0064714D">
      <w:r>
        <w:t>P</w:t>
      </w:r>
      <w:r w:rsidR="001B5BE5">
        <w:t>retende-se neste trabalho fazer utilização da metodologia de desenvolvimento denominada XP.</w:t>
      </w:r>
      <w:r>
        <w:t xml:space="preserve"> </w:t>
      </w:r>
      <w:proofErr w:type="spellStart"/>
      <w:r>
        <w:t>Hirama</w:t>
      </w:r>
      <w:proofErr w:type="spellEnd"/>
      <w:r w:rsidR="00752E3D">
        <w:rPr>
          <w:noProof/>
        </w:rPr>
        <w:t xml:space="preserve"> (2011)</w:t>
      </w:r>
      <w:r>
        <w:t xml:space="preserve"> afirma que o XP pode não ser recomendado a grandes projetos de </w:t>
      </w:r>
      <w:r w:rsidRPr="00E95C78">
        <w:rPr>
          <w:i/>
        </w:rPr>
        <w:t>software</w:t>
      </w:r>
      <w:r>
        <w:t>. Porém pretende-se fazer utilização desta metodologia</w:t>
      </w:r>
      <w:r w:rsidR="001B5BE5">
        <w:t xml:space="preserve"> a ponto de se</w:t>
      </w:r>
      <w:r>
        <w:t xml:space="preserve"> </w:t>
      </w:r>
      <w:r w:rsidR="007423D5">
        <w:t>chegar a</w:t>
      </w:r>
      <w:r>
        <w:t xml:space="preserve"> uma avaliação pessoal</w:t>
      </w:r>
      <w:r w:rsidR="007423D5">
        <w:t xml:space="preserve"> acerca da experiência de uso do XP</w:t>
      </w:r>
      <w:r w:rsidR="000359CC">
        <w:t xml:space="preserve"> e assim verificar </w:t>
      </w:r>
      <w:r w:rsidR="00171FB0">
        <w:t>como</w:t>
      </w:r>
      <w:r w:rsidR="000359CC">
        <w:t xml:space="preserve"> a metodologia conseguiu apoiar o desenvolvimento do ambiente</w:t>
      </w:r>
      <w:r w:rsidR="001B5BE5">
        <w:t>.</w:t>
      </w:r>
      <w:r>
        <w:t xml:space="preserve"> Deve-se ressaltar que não será possível a </w:t>
      </w:r>
      <w:r w:rsidR="00086F67">
        <w:t>a</w:t>
      </w:r>
      <w:r>
        <w:t>plicação da programação em par, que é uma das práticas do XP, pois a execução do projeto será feita por uma pessoa.</w:t>
      </w:r>
    </w:p>
    <w:p w14:paraId="18C9EE4C" w14:textId="77777777" w:rsidR="00E572D4" w:rsidRPr="002126A0" w:rsidRDefault="00393E6F" w:rsidP="000359CC">
      <w:pPr>
        <w:ind w:firstLine="0"/>
      </w:pPr>
      <w:r>
        <w:t xml:space="preserve"> </w:t>
      </w:r>
    </w:p>
    <w:p w14:paraId="15C791F5" w14:textId="77777777" w:rsidR="00D61CB9" w:rsidRDefault="00557B59" w:rsidP="00D61CB9">
      <w:pPr>
        <w:pStyle w:val="Ttulo3"/>
      </w:pPr>
      <w:bookmarkStart w:id="426" w:name="_Toc17133785"/>
      <w:r>
        <w:t xml:space="preserve">Tecnologias para desenvolvimento </w:t>
      </w:r>
      <w:r w:rsidR="00D61CB9">
        <w:t>WEB</w:t>
      </w:r>
      <w:bookmarkEnd w:id="426"/>
    </w:p>
    <w:p w14:paraId="24372E43" w14:textId="77777777" w:rsidR="008D625B" w:rsidRDefault="008D625B" w:rsidP="008D625B"/>
    <w:p w14:paraId="73F6740A" w14:textId="77777777" w:rsidR="00CC35D7" w:rsidRDefault="00CC35D7" w:rsidP="008D625B">
      <w:r>
        <w:t xml:space="preserve">O desenvolvimento de soluções </w:t>
      </w:r>
      <w:r w:rsidRPr="00952162">
        <w:rPr>
          <w:i/>
        </w:rPr>
        <w:t>web</w:t>
      </w:r>
      <w:r>
        <w:t xml:space="preserve"> envolve uma série de tecnologias. Cada uma com uma determinada função e utilidade. </w:t>
      </w:r>
      <w:r w:rsidR="009D2445">
        <w:t xml:space="preserve">As tecnologias Web podem ser divididas em </w:t>
      </w:r>
      <w:r w:rsidR="009D2445" w:rsidRPr="00952162">
        <w:rPr>
          <w:i/>
        </w:rPr>
        <w:t>Front-</w:t>
      </w:r>
      <w:proofErr w:type="spellStart"/>
      <w:r w:rsidR="009D2445" w:rsidRPr="00952162">
        <w:rPr>
          <w:i/>
        </w:rPr>
        <w:t>End</w:t>
      </w:r>
      <w:proofErr w:type="spellEnd"/>
      <w:r w:rsidR="009D2445">
        <w:t xml:space="preserve"> e </w:t>
      </w:r>
      <w:r w:rsidR="009D2445" w:rsidRPr="00952162">
        <w:rPr>
          <w:i/>
        </w:rPr>
        <w:t>Back-End</w:t>
      </w:r>
      <w:r w:rsidR="009D2445">
        <w:t xml:space="preserve">. Tecnologias </w:t>
      </w:r>
      <w:r w:rsidR="009D2445" w:rsidRPr="00952162">
        <w:rPr>
          <w:i/>
        </w:rPr>
        <w:t>Front-</w:t>
      </w:r>
      <w:proofErr w:type="spellStart"/>
      <w:r w:rsidR="009D2445" w:rsidRPr="00952162">
        <w:rPr>
          <w:i/>
        </w:rPr>
        <w:t>End</w:t>
      </w:r>
      <w:proofErr w:type="spellEnd"/>
      <w:r w:rsidR="009D2445">
        <w:t xml:space="preserve"> são aquelas que estão em contato direto com o usuário, como </w:t>
      </w:r>
      <w:r w:rsidR="003538E1">
        <w:t>por exemplo,</w:t>
      </w:r>
      <w:r w:rsidR="009D2445">
        <w:t xml:space="preserve"> o </w:t>
      </w:r>
      <w:r w:rsidR="003538E1" w:rsidRPr="00E95C78">
        <w:rPr>
          <w:i/>
        </w:rPr>
        <w:t xml:space="preserve">Hypertext Markup </w:t>
      </w:r>
      <w:proofErr w:type="spellStart"/>
      <w:r w:rsidR="003538E1" w:rsidRPr="00E95C78">
        <w:rPr>
          <w:i/>
        </w:rPr>
        <w:t>Language</w:t>
      </w:r>
      <w:proofErr w:type="spellEnd"/>
      <w:r w:rsidR="003538E1">
        <w:t xml:space="preserve"> (</w:t>
      </w:r>
      <w:r w:rsidR="009D2445">
        <w:t>HTML</w:t>
      </w:r>
      <w:r w:rsidR="003538E1">
        <w:t>)</w:t>
      </w:r>
      <w:r w:rsidR="009D2445">
        <w:t xml:space="preserve"> </w:t>
      </w:r>
      <w:r w:rsidR="00752E3D">
        <w:rPr>
          <w:noProof/>
        </w:rPr>
        <w:t>(ROBBINS, 2013)</w:t>
      </w:r>
      <w:r w:rsidR="009D2445">
        <w:t xml:space="preserve">. Já as tecnologias </w:t>
      </w:r>
      <w:r w:rsidR="009D2445" w:rsidRPr="00952162">
        <w:rPr>
          <w:i/>
        </w:rPr>
        <w:t>Back-</w:t>
      </w:r>
      <w:proofErr w:type="spellStart"/>
      <w:r w:rsidR="009D2445" w:rsidRPr="00952162">
        <w:rPr>
          <w:i/>
        </w:rPr>
        <w:t>End</w:t>
      </w:r>
      <w:proofErr w:type="spellEnd"/>
      <w:r w:rsidR="009D2445">
        <w:t xml:space="preserve"> são as que estão em contato direto com o servidor e não mantém vínculo direto com o usuário final, um exemplo é a linguagem de </w:t>
      </w:r>
      <w:proofErr w:type="spellStart"/>
      <w:r w:rsidR="009D2445" w:rsidRPr="00952162">
        <w:rPr>
          <w:i/>
        </w:rPr>
        <w:t>scripting</w:t>
      </w:r>
      <w:proofErr w:type="spellEnd"/>
      <w:r w:rsidR="00A80249">
        <w:rPr>
          <w:i/>
        </w:rPr>
        <w:t xml:space="preserve"> </w:t>
      </w:r>
      <w:r w:rsidR="00A80249" w:rsidRPr="005854F3">
        <w:t>PHP:</w:t>
      </w:r>
      <w:r w:rsidR="009D2445">
        <w:t xml:space="preserve"> </w:t>
      </w:r>
      <w:r w:rsidR="003538E1" w:rsidRPr="00E95C78">
        <w:rPr>
          <w:i/>
        </w:rPr>
        <w:t xml:space="preserve">Hypertext </w:t>
      </w:r>
      <w:proofErr w:type="spellStart"/>
      <w:r w:rsidR="003538E1" w:rsidRPr="00E95C78">
        <w:rPr>
          <w:i/>
        </w:rPr>
        <w:t>Preprocessor</w:t>
      </w:r>
      <w:proofErr w:type="spellEnd"/>
      <w:r w:rsidR="003538E1">
        <w:t xml:space="preserve"> (</w:t>
      </w:r>
      <w:r w:rsidR="009D2445">
        <w:t>PHP</w:t>
      </w:r>
      <w:r w:rsidR="003538E1">
        <w:t>)</w:t>
      </w:r>
      <w:r w:rsidR="009D2445">
        <w:t xml:space="preserve"> </w:t>
      </w:r>
      <w:r w:rsidR="00752E3D">
        <w:rPr>
          <w:noProof/>
        </w:rPr>
        <w:t>(PHP, 2018b)</w:t>
      </w:r>
      <w:r w:rsidR="009D2445">
        <w:t xml:space="preserve">. </w:t>
      </w:r>
      <w:r>
        <w:t xml:space="preserve">Todas </w:t>
      </w:r>
      <w:r w:rsidR="009D2445">
        <w:t xml:space="preserve">essas </w:t>
      </w:r>
      <w:r>
        <w:t xml:space="preserve">tecnologias trabalham </w:t>
      </w:r>
      <w:r w:rsidR="009D2445">
        <w:t xml:space="preserve">em conjunto </w:t>
      </w:r>
      <w:r w:rsidR="00FF5C36">
        <w:t>para</w:t>
      </w:r>
      <w:r>
        <w:t xml:space="preserve"> oferecer uma melhor experiência de uso para o usuário</w:t>
      </w:r>
      <w:r w:rsidR="00E9283F">
        <w:t xml:space="preserve"> </w:t>
      </w:r>
      <w:r w:rsidR="00752E3D">
        <w:rPr>
          <w:noProof/>
        </w:rPr>
        <w:t>(ROBBINS, 2013)</w:t>
      </w:r>
      <w:r>
        <w:t>.</w:t>
      </w:r>
      <w:r w:rsidR="00CD5BEE">
        <w:t xml:space="preserve"> Algumas des</w:t>
      </w:r>
      <w:r w:rsidR="009D2445">
        <w:t>s</w:t>
      </w:r>
      <w:r w:rsidR="00CD5BEE">
        <w:t xml:space="preserve">as tecnologias </w:t>
      </w:r>
      <w:r w:rsidR="00063EEB">
        <w:t>são</w:t>
      </w:r>
      <w:r w:rsidR="00CD5BEE">
        <w:t xml:space="preserve"> abordadas nas seções seguintes deste trabalho. </w:t>
      </w:r>
    </w:p>
    <w:p w14:paraId="50CE8A35" w14:textId="77777777" w:rsidR="000359CC" w:rsidRDefault="000359CC" w:rsidP="008D625B"/>
    <w:p w14:paraId="1E9906B9" w14:textId="77777777" w:rsidR="00D61CB9" w:rsidRPr="00D8016C" w:rsidRDefault="0034001E" w:rsidP="00D61CB9">
      <w:pPr>
        <w:pStyle w:val="Ttulo4"/>
        <w:rPr>
          <w:lang w:val="en-US"/>
        </w:rPr>
      </w:pPr>
      <w:bookmarkStart w:id="427" w:name="_Toc17133786"/>
      <w:r w:rsidRPr="00D8016C">
        <w:rPr>
          <w:i/>
          <w:lang w:val="en-US"/>
        </w:rPr>
        <w:t>Hyper Text Markup Language</w:t>
      </w:r>
      <w:r w:rsidRPr="00D8016C">
        <w:rPr>
          <w:lang w:val="en-US"/>
        </w:rPr>
        <w:t xml:space="preserve"> (</w:t>
      </w:r>
      <w:r w:rsidR="00D61CB9" w:rsidRPr="00D8016C">
        <w:rPr>
          <w:lang w:val="en-US"/>
        </w:rPr>
        <w:t>HTML</w:t>
      </w:r>
      <w:r w:rsidRPr="00D8016C">
        <w:rPr>
          <w:lang w:val="en-US"/>
        </w:rPr>
        <w:t>)</w:t>
      </w:r>
      <w:bookmarkEnd w:id="427"/>
    </w:p>
    <w:p w14:paraId="6FA39729" w14:textId="77777777" w:rsidR="00CA0AB3" w:rsidRPr="00D8016C" w:rsidRDefault="00CA0AB3" w:rsidP="00952162">
      <w:pPr>
        <w:rPr>
          <w:lang w:val="en-US"/>
        </w:rPr>
      </w:pPr>
    </w:p>
    <w:p w14:paraId="71EAE352" w14:textId="77777777" w:rsidR="00295B4E" w:rsidRDefault="004156AE" w:rsidP="008D625B">
      <w:proofErr w:type="spellStart"/>
      <w:r w:rsidRPr="005D020E">
        <w:rPr>
          <w:i/>
        </w:rPr>
        <w:t>Hyper</w:t>
      </w:r>
      <w:proofErr w:type="spellEnd"/>
      <w:r w:rsidRPr="005D020E">
        <w:rPr>
          <w:i/>
        </w:rPr>
        <w:t xml:space="preserve"> </w:t>
      </w:r>
      <w:proofErr w:type="spellStart"/>
      <w:r w:rsidRPr="005D020E">
        <w:rPr>
          <w:i/>
        </w:rPr>
        <w:t>Text</w:t>
      </w:r>
      <w:proofErr w:type="spellEnd"/>
      <w:r w:rsidRPr="005D020E">
        <w:rPr>
          <w:i/>
        </w:rPr>
        <w:t xml:space="preserve"> Markup </w:t>
      </w:r>
      <w:proofErr w:type="spellStart"/>
      <w:r w:rsidRPr="005D020E">
        <w:rPr>
          <w:i/>
        </w:rPr>
        <w:t>Language</w:t>
      </w:r>
      <w:proofErr w:type="spellEnd"/>
      <w:r w:rsidR="003538E1">
        <w:rPr>
          <w:i/>
        </w:rPr>
        <w:t xml:space="preserve"> </w:t>
      </w:r>
      <w:r w:rsidR="003538E1">
        <w:t>(</w:t>
      </w:r>
      <w:r w:rsidRPr="00952162">
        <w:t>HTML</w:t>
      </w:r>
      <w:r w:rsidR="003538E1">
        <w:t>)</w:t>
      </w:r>
      <w:r>
        <w:t xml:space="preserve"> se trata de uma linguagem de marcação </w:t>
      </w:r>
      <w:r w:rsidR="00A156CD">
        <w:t>capaz de transformar documentos de texto em pá</w:t>
      </w:r>
      <w:r w:rsidR="00A36A35">
        <w:t xml:space="preserve">ginas </w:t>
      </w:r>
      <w:r w:rsidR="00A36A35" w:rsidRPr="00E95C78">
        <w:rPr>
          <w:i/>
        </w:rPr>
        <w:t>web</w:t>
      </w:r>
      <w:r w:rsidR="00A36A35">
        <w:t>.</w:t>
      </w:r>
      <w:r w:rsidR="006E1083">
        <w:t xml:space="preserve"> Seu </w:t>
      </w:r>
      <w:r w:rsidR="00E3291E">
        <w:t xml:space="preserve">objetivo é prover uma descrição semântica </w:t>
      </w:r>
      <w:r w:rsidR="009A0ACF">
        <w:t xml:space="preserve">do conteúdo e </w:t>
      </w:r>
      <w:r w:rsidR="004A19A3">
        <w:t xml:space="preserve">formar uma estrutura para o documento. </w:t>
      </w:r>
      <w:r w:rsidR="00BF7C2F">
        <w:t xml:space="preserve">A delimitação de conteúdo no HTML é feita </w:t>
      </w:r>
      <w:r w:rsidR="002A2766">
        <w:t xml:space="preserve">por meio de </w:t>
      </w:r>
      <w:proofErr w:type="spellStart"/>
      <w:r w:rsidR="002A2766" w:rsidRPr="00952162">
        <w:rPr>
          <w:i/>
        </w:rPr>
        <w:t>tags</w:t>
      </w:r>
      <w:proofErr w:type="spellEnd"/>
      <w:r w:rsidR="002A2766">
        <w:t xml:space="preserve"> que vão indicar onde um determinado conteúdo começa e termina</w:t>
      </w:r>
      <w:r w:rsidR="0097794D">
        <w:t xml:space="preserve"> </w:t>
      </w:r>
      <w:r w:rsidR="00752E3D">
        <w:rPr>
          <w:noProof/>
        </w:rPr>
        <w:t>(ROBBINS, 2013)</w:t>
      </w:r>
      <w:r w:rsidR="002A2766">
        <w:t>.</w:t>
      </w:r>
      <w:r w:rsidR="00CA0AB3">
        <w:t xml:space="preserve"> </w:t>
      </w:r>
      <w:r w:rsidR="001C7EEF">
        <w:t xml:space="preserve">A </w:t>
      </w:r>
      <w:r w:rsidR="00466E6F">
        <w:fldChar w:fldCharType="begin"/>
      </w:r>
      <w:r w:rsidR="00466E6F">
        <w:instrText xml:space="preserve"> REF _Ref526671958 \h </w:instrText>
      </w:r>
      <w:r w:rsidR="00466E6F">
        <w:fldChar w:fldCharType="separate"/>
      </w:r>
      <w:r w:rsidR="00640D2B">
        <w:t xml:space="preserve">Figura </w:t>
      </w:r>
      <w:r w:rsidR="00640D2B">
        <w:rPr>
          <w:noProof/>
        </w:rPr>
        <w:t>19</w:t>
      </w:r>
      <w:r w:rsidR="00466E6F">
        <w:fldChar w:fldCharType="end"/>
      </w:r>
      <w:r w:rsidR="00466E6F">
        <w:t xml:space="preserve"> consiste na estrutura de </w:t>
      </w:r>
      <w:proofErr w:type="spellStart"/>
      <w:r w:rsidR="00466E6F" w:rsidRPr="00952162">
        <w:rPr>
          <w:i/>
        </w:rPr>
        <w:t>tags</w:t>
      </w:r>
      <w:proofErr w:type="spellEnd"/>
      <w:r w:rsidR="00466E6F">
        <w:t xml:space="preserve"> básica de um documento HTML. </w:t>
      </w:r>
    </w:p>
    <w:p w14:paraId="5B1FC27D" w14:textId="77777777" w:rsidR="00CA0AB3" w:rsidRPr="00F434C7" w:rsidRDefault="00FC5A32" w:rsidP="008D625B">
      <w:r>
        <w:lastRenderedPageBreak/>
        <w:t xml:space="preserve">A </w:t>
      </w:r>
      <w:proofErr w:type="spellStart"/>
      <w:r w:rsidRPr="00952162">
        <w:rPr>
          <w:i/>
        </w:rPr>
        <w:t>tag</w:t>
      </w:r>
      <w:proofErr w:type="spellEnd"/>
      <w:r>
        <w:t xml:space="preserve"> </w:t>
      </w:r>
      <w:r w:rsidR="00324A16">
        <w:t>‘</w:t>
      </w:r>
      <w:proofErr w:type="spellStart"/>
      <w:r w:rsidR="00324A16">
        <w:t>html</w:t>
      </w:r>
      <w:proofErr w:type="spellEnd"/>
      <w:r w:rsidR="00324A16">
        <w:t>’</w:t>
      </w:r>
      <w:r>
        <w:t xml:space="preserve"> indica onde se inicia e onde se termina o documento HTML</w:t>
      </w:r>
      <w:r w:rsidR="001D0075">
        <w:t xml:space="preserve">. A </w:t>
      </w:r>
      <w:proofErr w:type="spellStart"/>
      <w:r w:rsidR="001D0075" w:rsidRPr="00952162">
        <w:rPr>
          <w:i/>
        </w:rPr>
        <w:t>tag</w:t>
      </w:r>
      <w:proofErr w:type="spellEnd"/>
      <w:r w:rsidR="001D0075">
        <w:t xml:space="preserve"> </w:t>
      </w:r>
      <w:r w:rsidR="00324A16">
        <w:t>‘</w:t>
      </w:r>
      <w:proofErr w:type="spellStart"/>
      <w:r w:rsidR="00F434C7" w:rsidRPr="00952162">
        <w:rPr>
          <w:i/>
        </w:rPr>
        <w:t>h</w:t>
      </w:r>
      <w:r w:rsidR="001D0075" w:rsidRPr="00952162">
        <w:rPr>
          <w:i/>
        </w:rPr>
        <w:t>ead</w:t>
      </w:r>
      <w:proofErr w:type="spellEnd"/>
      <w:r w:rsidR="00324A16">
        <w:t>’</w:t>
      </w:r>
      <w:r w:rsidR="001D0075">
        <w:t xml:space="preserve"> </w:t>
      </w:r>
      <w:r w:rsidR="00324A16">
        <w:t xml:space="preserve">representa o cabeçalho do documento, dentro dela há uma outra </w:t>
      </w:r>
      <w:proofErr w:type="spellStart"/>
      <w:r w:rsidR="00324A16" w:rsidRPr="00952162">
        <w:rPr>
          <w:i/>
        </w:rPr>
        <w:t>tag</w:t>
      </w:r>
      <w:proofErr w:type="spellEnd"/>
      <w:r w:rsidR="00324A16">
        <w:t xml:space="preserve"> chamada ‘</w:t>
      </w:r>
      <w:proofErr w:type="spellStart"/>
      <w:r w:rsidR="00324A16" w:rsidRPr="00952162">
        <w:rPr>
          <w:i/>
        </w:rPr>
        <w:t>title</w:t>
      </w:r>
      <w:proofErr w:type="spellEnd"/>
      <w:r w:rsidR="00324A16">
        <w:t>’</w:t>
      </w:r>
      <w:r w:rsidR="00A80249">
        <w:t xml:space="preserve"> que</w:t>
      </w:r>
      <w:r w:rsidR="001D0075">
        <w:t xml:space="preserve"> </w:t>
      </w:r>
      <w:r w:rsidR="00324A16">
        <w:t>indica o título da página</w:t>
      </w:r>
      <w:r w:rsidR="00F434C7">
        <w:t>. Já a ‘</w:t>
      </w:r>
      <w:proofErr w:type="spellStart"/>
      <w:r w:rsidR="00F434C7" w:rsidRPr="00952162">
        <w:rPr>
          <w:i/>
        </w:rPr>
        <w:t>body</w:t>
      </w:r>
      <w:proofErr w:type="spellEnd"/>
      <w:r w:rsidR="00F434C7">
        <w:rPr>
          <w:i/>
        </w:rPr>
        <w:t xml:space="preserve">’ </w:t>
      </w:r>
      <w:r w:rsidR="00F434C7">
        <w:t>representa o corpo do documento HTML</w:t>
      </w:r>
      <w:r w:rsidR="00E9283F">
        <w:t xml:space="preserve"> </w:t>
      </w:r>
      <w:r w:rsidR="00752E3D">
        <w:rPr>
          <w:noProof/>
        </w:rPr>
        <w:t>(ROBBINS, 2013)</w:t>
      </w:r>
      <w:r w:rsidR="00F434C7">
        <w:t>.</w:t>
      </w:r>
    </w:p>
    <w:p w14:paraId="6C751F6E" w14:textId="77777777" w:rsidR="00B4017F" w:rsidRDefault="00B4017F" w:rsidP="00952162">
      <w:pPr>
        <w:pStyle w:val="Fontes"/>
      </w:pPr>
    </w:p>
    <w:p w14:paraId="6443BFFC" w14:textId="6594A3BC" w:rsidR="001C7EEF" w:rsidRDefault="001C7EEF" w:rsidP="00952162">
      <w:pPr>
        <w:pStyle w:val="Legenda"/>
        <w:keepNext/>
      </w:pPr>
      <w:bookmarkStart w:id="428" w:name="_Ref526671958"/>
      <w:r>
        <w:t xml:space="preserve">Figura </w:t>
      </w:r>
      <w:fldSimple w:instr=" SEQ Figura \* ARABIC ">
        <w:r w:rsidR="00483DF4">
          <w:rPr>
            <w:noProof/>
          </w:rPr>
          <w:t>16</w:t>
        </w:r>
      </w:fldSimple>
      <w:bookmarkEnd w:id="428"/>
      <w:r>
        <w:t xml:space="preserve"> - Estrutura básica do HTML</w:t>
      </w:r>
    </w:p>
    <w:p w14:paraId="16291EA9" w14:textId="77777777" w:rsidR="00B4017F" w:rsidRDefault="00CB768F" w:rsidP="00952162">
      <w:pPr>
        <w:pStyle w:val="Fontes"/>
      </w:pPr>
      <w:r w:rsidRPr="00832539">
        <w:rPr>
          <w:noProof/>
          <w:lang w:eastAsia="pt-BR"/>
        </w:rPr>
        <w:drawing>
          <wp:inline distT="0" distB="0" distL="0" distR="0" wp14:anchorId="02B81A6B" wp14:editId="6BDA22A8">
            <wp:extent cx="3208020" cy="1181100"/>
            <wp:effectExtent l="0" t="0" r="0" b="0"/>
            <wp:docPr id="17"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208020" cy="1181100"/>
                    </a:xfrm>
                    <a:prstGeom prst="rect">
                      <a:avLst/>
                    </a:prstGeom>
                    <a:noFill/>
                    <a:ln>
                      <a:noFill/>
                    </a:ln>
                  </pic:spPr>
                </pic:pic>
              </a:graphicData>
            </a:graphic>
          </wp:inline>
        </w:drawing>
      </w:r>
    </w:p>
    <w:p w14:paraId="4289F364" w14:textId="77777777" w:rsidR="001C7EEF" w:rsidRDefault="001C7EEF" w:rsidP="001C7EEF">
      <w:pPr>
        <w:pStyle w:val="Fontes"/>
      </w:pPr>
      <w:r>
        <w:t>Fonte: PRÓPRIA</w:t>
      </w:r>
      <w:r w:rsidR="00BB25A9">
        <w:t xml:space="preserve">, utilizando o </w:t>
      </w:r>
      <w:proofErr w:type="spellStart"/>
      <w:r w:rsidR="00BB25A9">
        <w:t>SublimeText</w:t>
      </w:r>
      <w:proofErr w:type="spellEnd"/>
      <w:r w:rsidR="00BB25A9">
        <w:t xml:space="preserve"> 4</w:t>
      </w:r>
      <w:r>
        <w:t>.</w:t>
      </w:r>
    </w:p>
    <w:p w14:paraId="414B0D6F" w14:textId="77777777" w:rsidR="008C38D8" w:rsidRDefault="008C38D8" w:rsidP="00952162">
      <w:pPr>
        <w:pStyle w:val="Fontes"/>
      </w:pPr>
    </w:p>
    <w:p w14:paraId="774F2773" w14:textId="77777777" w:rsidR="001B67AB" w:rsidRDefault="008C38D8" w:rsidP="008D625B">
      <w:r>
        <w:t xml:space="preserve">O HTML está </w:t>
      </w:r>
      <w:r w:rsidR="00092E9D">
        <w:t xml:space="preserve">na sua versão 5, </w:t>
      </w:r>
      <w:r w:rsidR="003538E1">
        <w:t xml:space="preserve">e </w:t>
      </w:r>
      <w:r w:rsidR="00092E9D">
        <w:t>essa versão trouxe uma série de mudanças acerca d</w:t>
      </w:r>
      <w:r w:rsidR="002338C8">
        <w:t xml:space="preserve">as </w:t>
      </w:r>
      <w:proofErr w:type="spellStart"/>
      <w:r w:rsidR="002338C8" w:rsidRPr="00952162">
        <w:rPr>
          <w:i/>
        </w:rPr>
        <w:t>tags</w:t>
      </w:r>
      <w:proofErr w:type="spellEnd"/>
      <w:r w:rsidR="002338C8">
        <w:rPr>
          <w:i/>
        </w:rPr>
        <w:t xml:space="preserve"> </w:t>
      </w:r>
      <w:r w:rsidR="002338C8">
        <w:t>a</w:t>
      </w:r>
      <w:r w:rsidR="00FF5C36">
        <w:t xml:space="preserve"> </w:t>
      </w:r>
      <w:r w:rsidR="002338C8">
        <w:t>fim de deixar o documento HTML mais semântico.</w:t>
      </w:r>
      <w:r w:rsidR="00225A5E">
        <w:t xml:space="preserve"> </w:t>
      </w:r>
      <w:r w:rsidR="00D76516">
        <w:t xml:space="preserve">Com essas mudanças deixou-se a leitura de documentos e páginas mais fácil por caracterizar melhor os elementos da página </w:t>
      </w:r>
      <w:r w:rsidR="00752E3D">
        <w:rPr>
          <w:noProof/>
        </w:rPr>
        <w:t>(ROBBINS, 2013)</w:t>
      </w:r>
      <w:r w:rsidR="00D76516">
        <w:t>.</w:t>
      </w:r>
      <w:r w:rsidR="00345B8B">
        <w:t xml:space="preserve"> </w:t>
      </w:r>
    </w:p>
    <w:p w14:paraId="32A95599" w14:textId="77777777" w:rsidR="008D625B" w:rsidRPr="002338C8" w:rsidRDefault="00345B8B" w:rsidP="008D625B">
      <w:r>
        <w:t>Por acreditar que o HTML seja uma maneira simples e con</w:t>
      </w:r>
      <w:r w:rsidR="0044384E">
        <w:t xml:space="preserve">cisa de marcação, além do </w:t>
      </w:r>
      <w:proofErr w:type="spellStart"/>
      <w:r w:rsidR="0044384E">
        <w:t>Laravel</w:t>
      </w:r>
      <w:proofErr w:type="spellEnd"/>
      <w:r w:rsidR="0044384E">
        <w:t xml:space="preserve"> reconhecer HTML, optou-se então pelo seu uso no desenvolvimento deste trabalho.</w:t>
      </w:r>
    </w:p>
    <w:p w14:paraId="25459AF0" w14:textId="77777777" w:rsidR="00CA0AB3" w:rsidRPr="008D625B" w:rsidRDefault="00CA0AB3" w:rsidP="008D625B"/>
    <w:p w14:paraId="7A55A02E" w14:textId="77777777" w:rsidR="009F7D5B" w:rsidRDefault="0034001E" w:rsidP="00510265">
      <w:pPr>
        <w:pStyle w:val="Ttulo4"/>
      </w:pPr>
      <w:bookmarkStart w:id="429" w:name="_Toc17133787"/>
      <w:proofErr w:type="spellStart"/>
      <w:r w:rsidRPr="00952162">
        <w:rPr>
          <w:i/>
        </w:rPr>
        <w:t>Cascading</w:t>
      </w:r>
      <w:proofErr w:type="spellEnd"/>
      <w:r w:rsidRPr="00952162">
        <w:rPr>
          <w:i/>
        </w:rPr>
        <w:t xml:space="preserve"> </w:t>
      </w:r>
      <w:proofErr w:type="spellStart"/>
      <w:r w:rsidRPr="00952162">
        <w:rPr>
          <w:i/>
        </w:rPr>
        <w:t>Style</w:t>
      </w:r>
      <w:proofErr w:type="spellEnd"/>
      <w:r w:rsidRPr="00952162">
        <w:rPr>
          <w:i/>
        </w:rPr>
        <w:t xml:space="preserve"> </w:t>
      </w:r>
      <w:proofErr w:type="spellStart"/>
      <w:r w:rsidRPr="00952162">
        <w:rPr>
          <w:i/>
        </w:rPr>
        <w:t>Sheets</w:t>
      </w:r>
      <w:proofErr w:type="spellEnd"/>
      <w:r>
        <w:t xml:space="preserve"> (</w:t>
      </w:r>
      <w:r w:rsidR="00D61CB9" w:rsidRPr="003635FC">
        <w:t>CSS</w:t>
      </w:r>
      <w:r>
        <w:t>)</w:t>
      </w:r>
      <w:bookmarkEnd w:id="429"/>
    </w:p>
    <w:p w14:paraId="41EF115A" w14:textId="77777777" w:rsidR="00510265" w:rsidRDefault="00510265" w:rsidP="00510265"/>
    <w:p w14:paraId="0B79814A" w14:textId="77777777" w:rsidR="00BC59B8" w:rsidRDefault="00BC59B8" w:rsidP="00510265">
      <w:proofErr w:type="spellStart"/>
      <w:r w:rsidRPr="005D020E">
        <w:rPr>
          <w:i/>
        </w:rPr>
        <w:t>Cascading</w:t>
      </w:r>
      <w:proofErr w:type="spellEnd"/>
      <w:r w:rsidRPr="005D020E">
        <w:rPr>
          <w:i/>
        </w:rPr>
        <w:t xml:space="preserve"> </w:t>
      </w:r>
      <w:proofErr w:type="spellStart"/>
      <w:r w:rsidRPr="005D020E">
        <w:rPr>
          <w:i/>
        </w:rPr>
        <w:t>Style</w:t>
      </w:r>
      <w:proofErr w:type="spellEnd"/>
      <w:r w:rsidRPr="005D020E">
        <w:rPr>
          <w:i/>
        </w:rPr>
        <w:t xml:space="preserve"> </w:t>
      </w:r>
      <w:proofErr w:type="spellStart"/>
      <w:r w:rsidRPr="005D020E">
        <w:rPr>
          <w:i/>
        </w:rPr>
        <w:t>Sheets</w:t>
      </w:r>
      <w:proofErr w:type="spellEnd"/>
      <w:r>
        <w:rPr>
          <w:i/>
        </w:rPr>
        <w:t xml:space="preserve">, </w:t>
      </w:r>
      <w:r w:rsidRPr="00952162">
        <w:t>com a</w:t>
      </w:r>
      <w:r>
        <w:t>crônimo (CSS</w:t>
      </w:r>
      <w:r w:rsidR="00790E9C">
        <w:t>),</w:t>
      </w:r>
      <w:r w:rsidR="00E16558">
        <w:t xml:space="preserve"> é uma linguagem criada com o objetivo de cuidar do</w:t>
      </w:r>
      <w:r w:rsidR="00C866E1">
        <w:t xml:space="preserve"> </w:t>
      </w:r>
      <w:r w:rsidR="00C866E1" w:rsidRPr="00E95C78">
        <w:rPr>
          <w:i/>
        </w:rPr>
        <w:t>layout</w:t>
      </w:r>
      <w:r w:rsidR="00C866E1">
        <w:t xml:space="preserve"> e do</w:t>
      </w:r>
      <w:r w:rsidR="00E16558">
        <w:t xml:space="preserve"> estilo de uma página </w:t>
      </w:r>
      <w:r w:rsidR="00752E3D">
        <w:rPr>
          <w:noProof/>
        </w:rPr>
        <w:t>(CAELUM, 2018)</w:t>
      </w:r>
      <w:r w:rsidR="00E16558">
        <w:t>.</w:t>
      </w:r>
      <w:r w:rsidR="00B36A81">
        <w:t xml:space="preserve"> </w:t>
      </w:r>
      <w:r w:rsidR="00B311CF">
        <w:t>Além de estilização do</w:t>
      </w:r>
      <w:r w:rsidR="00E02E54">
        <w:t xml:space="preserve">s </w:t>
      </w:r>
      <w:r w:rsidR="00B311CF">
        <w:t>elemento</w:t>
      </w:r>
      <w:r w:rsidR="00E02E54">
        <w:t>s</w:t>
      </w:r>
      <w:r w:rsidR="00B311CF">
        <w:t>, com o CSS também é possível acrescentar efeitos nos elementos como desaparecer</w:t>
      </w:r>
      <w:r w:rsidR="008115A1">
        <w:t xml:space="preserve"> da tela por exemplo</w:t>
      </w:r>
      <w:r w:rsidR="00752E3D">
        <w:rPr>
          <w:noProof/>
        </w:rPr>
        <w:t xml:space="preserve"> (MCFARLAND, 2013)</w:t>
      </w:r>
      <w:r w:rsidR="00E02E54">
        <w:t>.</w:t>
      </w:r>
      <w:r w:rsidR="001B67AB">
        <w:t xml:space="preserve"> E</w:t>
      </w:r>
      <w:r w:rsidR="00E02E54">
        <w:t xml:space="preserve"> </w:t>
      </w:r>
      <w:r w:rsidR="001B67AB">
        <w:t>a</w:t>
      </w:r>
      <w:r w:rsidR="00534C2D">
        <w:t>pesar de o CSS colaborar com o HTML</w:t>
      </w:r>
      <w:r w:rsidR="0018329D">
        <w:t>,</w:t>
      </w:r>
      <w:r w:rsidR="00534C2D">
        <w:t xml:space="preserve"> </w:t>
      </w:r>
      <w:r w:rsidR="0018329D">
        <w:t>ele não se trata de HTML</w:t>
      </w:r>
      <w:r w:rsidR="001B67AB">
        <w:t>.</w:t>
      </w:r>
      <w:r w:rsidR="00903662">
        <w:t xml:space="preserve"> </w:t>
      </w:r>
      <w:r w:rsidR="001B67AB">
        <w:t>E</w:t>
      </w:r>
      <w:r w:rsidR="00903662">
        <w:t xml:space="preserve">nquanto o HTML </w:t>
      </w:r>
      <w:r w:rsidR="00EF2D6C">
        <w:t>provê uma</w:t>
      </w:r>
      <w:r w:rsidR="00903662">
        <w:t xml:space="preserve"> </w:t>
      </w:r>
      <w:r w:rsidR="00CE73C4">
        <w:t xml:space="preserve">organização estrutural de um documento, o CSS </w:t>
      </w:r>
      <w:r w:rsidR="00CA1AE6">
        <w:t>traba</w:t>
      </w:r>
      <w:r w:rsidR="00EF2D6C">
        <w:t xml:space="preserve">lha em colaboração com o </w:t>
      </w:r>
      <w:r w:rsidR="00EF2D6C" w:rsidRPr="00952162">
        <w:rPr>
          <w:i/>
        </w:rPr>
        <w:t>browser</w:t>
      </w:r>
      <w:r w:rsidR="00EF2D6C">
        <w:rPr>
          <w:i/>
        </w:rPr>
        <w:t xml:space="preserve"> </w:t>
      </w:r>
      <w:r w:rsidR="00A23302">
        <w:t xml:space="preserve">com a finalidade de fazer com que </w:t>
      </w:r>
      <w:r w:rsidR="005F248C">
        <w:t>um</w:t>
      </w:r>
      <w:r w:rsidR="00E9283F">
        <w:t>a página</w:t>
      </w:r>
      <w:r w:rsidR="00A23302">
        <w:t xml:space="preserve"> HTML </w:t>
      </w:r>
      <w:r w:rsidR="00E9283F">
        <w:t>contenha estilo próprio</w:t>
      </w:r>
      <w:r w:rsidR="00752E3D">
        <w:rPr>
          <w:noProof/>
        </w:rPr>
        <w:t xml:space="preserve"> (MCFARLAND, 2013)</w:t>
      </w:r>
      <w:r w:rsidR="00A23302">
        <w:t>.</w:t>
      </w:r>
      <w:r w:rsidR="005854F3">
        <w:t xml:space="preserve"> Um exemplo da </w:t>
      </w:r>
      <w:r w:rsidR="000E5602">
        <w:t xml:space="preserve">sintaxe do CSS </w:t>
      </w:r>
      <w:r w:rsidR="005854F3">
        <w:t>é o descrito</w:t>
      </w:r>
      <w:r w:rsidR="00E9283F">
        <w:t xml:space="preserve"> </w:t>
      </w:r>
      <w:r w:rsidR="009D33ED">
        <w:t>na</w:t>
      </w:r>
      <w:r w:rsidR="005555D4">
        <w:t xml:space="preserve"> </w:t>
      </w:r>
      <w:r w:rsidR="005555D4">
        <w:fldChar w:fldCharType="begin"/>
      </w:r>
      <w:r w:rsidR="005555D4">
        <w:instrText xml:space="preserve"> REF _Ref527141144 \h </w:instrText>
      </w:r>
      <w:r w:rsidR="005555D4">
        <w:fldChar w:fldCharType="separate"/>
      </w:r>
      <w:r w:rsidR="00640D2B">
        <w:t xml:space="preserve">Figura </w:t>
      </w:r>
      <w:r w:rsidR="00640D2B">
        <w:rPr>
          <w:noProof/>
        </w:rPr>
        <w:t>20</w:t>
      </w:r>
      <w:r w:rsidR="005555D4">
        <w:fldChar w:fldCharType="end"/>
      </w:r>
      <w:r w:rsidR="003A3433">
        <w:t xml:space="preserve">. </w:t>
      </w:r>
    </w:p>
    <w:p w14:paraId="4F61B452" w14:textId="77777777" w:rsidR="00113E53" w:rsidRDefault="00113E53" w:rsidP="00952162">
      <w:pPr>
        <w:pStyle w:val="Fontes"/>
      </w:pPr>
    </w:p>
    <w:p w14:paraId="724F8FB8" w14:textId="6BFCB2E2" w:rsidR="00211EBC" w:rsidRDefault="00211EBC" w:rsidP="00952162">
      <w:pPr>
        <w:pStyle w:val="Legenda"/>
        <w:keepNext/>
      </w:pPr>
      <w:bookmarkStart w:id="430" w:name="_Ref527141144"/>
      <w:r>
        <w:lastRenderedPageBreak/>
        <w:t xml:space="preserve">Figura </w:t>
      </w:r>
      <w:fldSimple w:instr=" SEQ Figura \* ARABIC ">
        <w:r w:rsidR="00483DF4">
          <w:rPr>
            <w:noProof/>
          </w:rPr>
          <w:t>17</w:t>
        </w:r>
      </w:fldSimple>
      <w:bookmarkEnd w:id="430"/>
      <w:r>
        <w:t xml:space="preserve"> </w:t>
      </w:r>
      <w:r w:rsidRPr="003D5836">
        <w:t>- Sintaxe CSS</w:t>
      </w:r>
    </w:p>
    <w:p w14:paraId="71496F31" w14:textId="77777777" w:rsidR="00113E53" w:rsidRDefault="00CB768F" w:rsidP="00952162">
      <w:pPr>
        <w:pStyle w:val="Fontes"/>
      </w:pPr>
      <w:r w:rsidRPr="00832539">
        <w:rPr>
          <w:noProof/>
          <w:lang w:eastAsia="pt-BR"/>
        </w:rPr>
        <w:drawing>
          <wp:inline distT="0" distB="0" distL="0" distR="0" wp14:anchorId="2A70892E" wp14:editId="3A4B692D">
            <wp:extent cx="2559406" cy="675043"/>
            <wp:effectExtent l="133350" t="114300" r="127000" b="125095"/>
            <wp:docPr id="18"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m 19"/>
                    <pic:cNvPicPr/>
                  </pic:nvPicPr>
                  <pic:blipFill>
                    <a:blip r:embed="rId28"/>
                    <a:stretch>
                      <a:fillRect/>
                    </a:stretch>
                  </pic:blipFill>
                  <pic:spPr>
                    <a:xfrm>
                      <a:off x="0" y="0"/>
                      <a:ext cx="2559050" cy="6750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93B93A1" w14:textId="77777777" w:rsidR="00113E53" w:rsidRDefault="00113E53" w:rsidP="00113E53">
      <w:pPr>
        <w:pStyle w:val="Fontes"/>
      </w:pPr>
      <w:r>
        <w:t>Fonte: CAELUM, 2018</w:t>
      </w:r>
      <w:r w:rsidR="00BB25A9">
        <w:t>, p.21</w:t>
      </w:r>
      <w:r>
        <w:t>.</w:t>
      </w:r>
    </w:p>
    <w:p w14:paraId="6D9B3F75" w14:textId="77777777" w:rsidR="00113E53" w:rsidRDefault="00113E53" w:rsidP="00113E53">
      <w:pPr>
        <w:pStyle w:val="Fontes"/>
      </w:pPr>
    </w:p>
    <w:p w14:paraId="77DE5FA4" w14:textId="77777777" w:rsidR="00113E53" w:rsidRDefault="001B67AB" w:rsidP="00113E53">
      <w:r>
        <w:t>Quanto a</w:t>
      </w:r>
      <w:r w:rsidR="00885945">
        <w:t xml:space="preserve"> inclusão do CSS em elementos HTML</w:t>
      </w:r>
      <w:r>
        <w:t>, ela</w:t>
      </w:r>
      <w:r w:rsidR="00885945">
        <w:t xml:space="preserve"> pode ser feita de três maneiras</w:t>
      </w:r>
      <w:r w:rsidR="00EE588E">
        <w:t>.</w:t>
      </w:r>
      <w:r w:rsidR="00885945">
        <w:t xml:space="preserve"> </w:t>
      </w:r>
      <w:r w:rsidR="000451C9">
        <w:t>A primeira delas é inserindo o código CSS d</w:t>
      </w:r>
      <w:r w:rsidR="00885945">
        <w:t>iretamente</w:t>
      </w:r>
      <w:r w:rsidR="000A60C7">
        <w:t xml:space="preserve"> na </w:t>
      </w:r>
      <w:proofErr w:type="spellStart"/>
      <w:r w:rsidR="000A60C7" w:rsidRPr="00952162">
        <w:rPr>
          <w:i/>
        </w:rPr>
        <w:t>tag</w:t>
      </w:r>
      <w:proofErr w:type="spellEnd"/>
      <w:r w:rsidR="000A60C7">
        <w:t xml:space="preserve"> HTML do elemento</w:t>
      </w:r>
      <w:r w:rsidR="00EE588E">
        <w:t>, utilizando-se do atributo ‘</w:t>
      </w:r>
      <w:proofErr w:type="spellStart"/>
      <w:r w:rsidR="00EE588E" w:rsidRPr="00952162">
        <w:rPr>
          <w:i/>
        </w:rPr>
        <w:t>style</w:t>
      </w:r>
      <w:proofErr w:type="spellEnd"/>
      <w:r w:rsidR="00EE588E">
        <w:t xml:space="preserve">’ da </w:t>
      </w:r>
      <w:proofErr w:type="spellStart"/>
      <w:r w:rsidR="00EE588E" w:rsidRPr="00952162">
        <w:rPr>
          <w:i/>
        </w:rPr>
        <w:t>tag</w:t>
      </w:r>
      <w:proofErr w:type="spellEnd"/>
      <w:r w:rsidR="00EE588E">
        <w:t xml:space="preserve"> em questão</w:t>
      </w:r>
      <w:r w:rsidR="00130966">
        <w:t xml:space="preserve"> conforme descrito na</w:t>
      </w:r>
      <w:r w:rsidR="005555D4">
        <w:t xml:space="preserve"> </w:t>
      </w:r>
      <w:r w:rsidR="005555D4">
        <w:fldChar w:fldCharType="begin"/>
      </w:r>
      <w:r w:rsidR="005555D4">
        <w:instrText xml:space="preserve"> REF _Ref527141178 \h </w:instrText>
      </w:r>
      <w:r w:rsidR="005555D4">
        <w:fldChar w:fldCharType="separate"/>
      </w:r>
      <w:r w:rsidR="00640D2B">
        <w:t xml:space="preserve">Figura </w:t>
      </w:r>
      <w:r w:rsidR="00640D2B">
        <w:rPr>
          <w:noProof/>
        </w:rPr>
        <w:t>21</w:t>
      </w:r>
      <w:r w:rsidR="005555D4">
        <w:fldChar w:fldCharType="end"/>
      </w:r>
      <w:r w:rsidR="00C24558">
        <w:t>.</w:t>
      </w:r>
      <w:r w:rsidR="000A60C7">
        <w:t xml:space="preserve"> </w:t>
      </w:r>
    </w:p>
    <w:p w14:paraId="29080566" w14:textId="77777777" w:rsidR="00130966" w:rsidRDefault="00130966" w:rsidP="00952162">
      <w:pPr>
        <w:pStyle w:val="Fontes"/>
      </w:pPr>
    </w:p>
    <w:p w14:paraId="33C3E668" w14:textId="53F8A2C1" w:rsidR="00402C84" w:rsidRDefault="00402C84" w:rsidP="00952162">
      <w:pPr>
        <w:pStyle w:val="Legenda"/>
        <w:keepNext/>
      </w:pPr>
      <w:bookmarkStart w:id="431" w:name="_Ref527141178"/>
      <w:r>
        <w:t xml:space="preserve">Figura </w:t>
      </w:r>
      <w:fldSimple w:instr=" SEQ Figura \* ARABIC ">
        <w:r w:rsidR="00483DF4">
          <w:rPr>
            <w:noProof/>
          </w:rPr>
          <w:t>18</w:t>
        </w:r>
      </w:fldSimple>
      <w:bookmarkEnd w:id="431"/>
      <w:r>
        <w:t xml:space="preserve"> -</w:t>
      </w:r>
      <w:r w:rsidRPr="009F6613">
        <w:t xml:space="preserve"> CSS inserido diretamente na </w:t>
      </w:r>
      <w:proofErr w:type="spellStart"/>
      <w:r w:rsidRPr="009F6613">
        <w:t>tag</w:t>
      </w:r>
      <w:proofErr w:type="spellEnd"/>
      <w:r w:rsidRPr="009F6613">
        <w:t xml:space="preserve"> HTML</w:t>
      </w:r>
    </w:p>
    <w:p w14:paraId="7D6B0123" w14:textId="77777777" w:rsidR="00D0103C" w:rsidRDefault="00CB768F" w:rsidP="00952162">
      <w:pPr>
        <w:pStyle w:val="Fontes"/>
      </w:pPr>
      <w:r w:rsidRPr="00832539">
        <w:rPr>
          <w:noProof/>
          <w:lang w:eastAsia="pt-BR"/>
        </w:rPr>
        <w:drawing>
          <wp:inline distT="0" distB="0" distL="0" distR="0" wp14:anchorId="7A0EB76A" wp14:editId="219F5612">
            <wp:extent cx="5006794" cy="573717"/>
            <wp:effectExtent l="133350" t="114300" r="137160" b="131445"/>
            <wp:docPr id="19"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m 20"/>
                    <pic:cNvPicPr/>
                  </pic:nvPicPr>
                  <pic:blipFill>
                    <a:blip r:embed="rId29"/>
                    <a:stretch>
                      <a:fillRect/>
                    </a:stretch>
                  </pic:blipFill>
                  <pic:spPr>
                    <a:xfrm>
                      <a:off x="0" y="0"/>
                      <a:ext cx="5006340" cy="5734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00402C84">
        <w:rPr>
          <w:noProof/>
        </w:rPr>
        <w:t xml:space="preserve"> </w:t>
      </w:r>
    </w:p>
    <w:p w14:paraId="0D17A85C" w14:textId="77777777" w:rsidR="00130966" w:rsidRDefault="00130966">
      <w:pPr>
        <w:pStyle w:val="Fontes"/>
      </w:pPr>
      <w:r>
        <w:t>Fonte: CAELUM, 2018</w:t>
      </w:r>
      <w:r w:rsidR="00237DB9">
        <w:t>, p.21</w:t>
      </w:r>
      <w:r>
        <w:t>.</w:t>
      </w:r>
    </w:p>
    <w:p w14:paraId="5FA282A6" w14:textId="77777777" w:rsidR="00322554" w:rsidRDefault="00322554">
      <w:pPr>
        <w:pStyle w:val="Fontes"/>
      </w:pPr>
    </w:p>
    <w:p w14:paraId="787B011A" w14:textId="77777777" w:rsidR="00322554" w:rsidRDefault="000451C9">
      <w:r>
        <w:t>Outra maneira de se inserir o CSS é p</w:t>
      </w:r>
      <w:r w:rsidR="00322554" w:rsidRPr="00322554">
        <w:t>or</w:t>
      </w:r>
      <w:r>
        <w:t xml:space="preserve"> meio de</w:t>
      </w:r>
      <w:r w:rsidR="00322554" w:rsidRPr="00322554">
        <w:t xml:space="preserve"> uma </w:t>
      </w:r>
      <w:proofErr w:type="spellStart"/>
      <w:r w:rsidR="00322554" w:rsidRPr="00952162">
        <w:rPr>
          <w:i/>
        </w:rPr>
        <w:t>tag</w:t>
      </w:r>
      <w:proofErr w:type="spellEnd"/>
      <w:r w:rsidR="00322554" w:rsidRPr="00322554">
        <w:t xml:space="preserve"> </w:t>
      </w:r>
      <w:r>
        <w:t>HTML</w:t>
      </w:r>
      <w:r w:rsidR="00322554" w:rsidRPr="00322554">
        <w:t xml:space="preserve"> denominada ‘</w:t>
      </w:r>
      <w:proofErr w:type="spellStart"/>
      <w:r w:rsidR="00322554" w:rsidRPr="00952162">
        <w:rPr>
          <w:i/>
        </w:rPr>
        <w:t>style</w:t>
      </w:r>
      <w:proofErr w:type="spellEnd"/>
      <w:r w:rsidR="00322554" w:rsidRPr="00322554">
        <w:t>’, onde o seletor do elemento deve ser referenciado como na</w:t>
      </w:r>
      <w:r w:rsidR="005555D4">
        <w:t xml:space="preserve"> </w:t>
      </w:r>
      <w:r w:rsidR="005555D4">
        <w:fldChar w:fldCharType="begin"/>
      </w:r>
      <w:r w:rsidR="005555D4">
        <w:instrText xml:space="preserve"> REF _Ref527141224 \h </w:instrText>
      </w:r>
      <w:r w:rsidR="005555D4">
        <w:fldChar w:fldCharType="separate"/>
      </w:r>
      <w:r w:rsidR="00640D2B">
        <w:t xml:space="preserve">Figura </w:t>
      </w:r>
      <w:r w:rsidR="00640D2B">
        <w:rPr>
          <w:noProof/>
        </w:rPr>
        <w:t>22</w:t>
      </w:r>
      <w:r w:rsidR="005555D4">
        <w:fldChar w:fldCharType="end"/>
      </w:r>
      <w:r w:rsidR="00322554" w:rsidRPr="00322554">
        <w:t xml:space="preserve">. </w:t>
      </w:r>
      <w:r w:rsidR="0061287F">
        <w:t>O</w:t>
      </w:r>
      <w:r w:rsidR="00322554" w:rsidRPr="00322554">
        <w:t xml:space="preserve"> seletor</w:t>
      </w:r>
      <w:r w:rsidR="001B67AB">
        <w:t xml:space="preserve"> pode ser entendido como uma</w:t>
      </w:r>
      <w:r w:rsidR="00322554" w:rsidRPr="00322554">
        <w:t xml:space="preserve"> refer</w:t>
      </w:r>
      <w:r w:rsidR="001B67AB">
        <w:t>ê</w:t>
      </w:r>
      <w:r w:rsidR="00322554" w:rsidRPr="00322554">
        <w:t xml:space="preserve">ncia </w:t>
      </w:r>
      <w:r w:rsidR="001B67AB">
        <w:t>a</w:t>
      </w:r>
      <w:r w:rsidR="00322554" w:rsidRPr="00322554">
        <w:t>os elementos de uma página</w:t>
      </w:r>
      <w:r>
        <w:t>.</w:t>
      </w:r>
      <w:r w:rsidR="00322554" w:rsidRPr="00322554">
        <w:t xml:space="preserve"> </w:t>
      </w:r>
      <w:r>
        <w:t>A</w:t>
      </w:r>
      <w:r w:rsidR="00322554" w:rsidRPr="00322554">
        <w:t xml:space="preserve">s principais maneiras de se referenciar elementos são pelo atributo id (identificado com o símbolo #), pelo atributo </w:t>
      </w:r>
      <w:proofErr w:type="spellStart"/>
      <w:r w:rsidR="00322554" w:rsidRPr="00582E70">
        <w:rPr>
          <w:i/>
        </w:rPr>
        <w:t>class</w:t>
      </w:r>
      <w:proofErr w:type="spellEnd"/>
      <w:r w:rsidR="00322554" w:rsidRPr="00322554">
        <w:t xml:space="preserve"> (identificado com o ponto final), ou pela </w:t>
      </w:r>
      <w:proofErr w:type="spellStart"/>
      <w:r w:rsidR="00322554" w:rsidRPr="00582E70">
        <w:rPr>
          <w:i/>
        </w:rPr>
        <w:t>tag</w:t>
      </w:r>
      <w:proofErr w:type="spellEnd"/>
      <w:r w:rsidR="00322554" w:rsidRPr="00322554">
        <w:t xml:space="preserve"> d</w:t>
      </w:r>
      <w:r w:rsidR="0061287F">
        <w:t>e um</w:t>
      </w:r>
      <w:r w:rsidR="00322554" w:rsidRPr="00322554">
        <w:t xml:space="preserve"> elemento.</w:t>
      </w:r>
      <w:r w:rsidR="001B67AB">
        <w:t xml:space="preserve"> Na sintaxe CSS dentro da </w:t>
      </w:r>
      <w:proofErr w:type="spellStart"/>
      <w:r w:rsidR="001B67AB" w:rsidRPr="00582E70">
        <w:rPr>
          <w:i/>
        </w:rPr>
        <w:t>tag</w:t>
      </w:r>
      <w:proofErr w:type="spellEnd"/>
      <w:r w:rsidR="001B67AB">
        <w:t xml:space="preserve"> </w:t>
      </w:r>
      <w:r w:rsidR="005F248C">
        <w:t>‘</w:t>
      </w:r>
      <w:proofErr w:type="spellStart"/>
      <w:r w:rsidR="001B67AB" w:rsidRPr="00582E70">
        <w:rPr>
          <w:i/>
        </w:rPr>
        <w:t>style</w:t>
      </w:r>
      <w:proofErr w:type="spellEnd"/>
      <w:r w:rsidR="005F248C">
        <w:rPr>
          <w:i/>
        </w:rPr>
        <w:t>’</w:t>
      </w:r>
      <w:r w:rsidR="001B67AB">
        <w:t xml:space="preserve"> deve-se indicar o seletor, </w:t>
      </w:r>
      <w:r w:rsidR="00CE64D8">
        <w:t xml:space="preserve">e </w:t>
      </w:r>
      <w:r w:rsidR="001B67AB">
        <w:t xml:space="preserve">no caso da </w:t>
      </w:r>
      <w:r w:rsidR="005F248C">
        <w:fldChar w:fldCharType="begin"/>
      </w:r>
      <w:r w:rsidR="005F248C">
        <w:instrText xml:space="preserve"> REF _Ref527141224 \h </w:instrText>
      </w:r>
      <w:r w:rsidR="005F248C">
        <w:fldChar w:fldCharType="separate"/>
      </w:r>
      <w:r w:rsidR="00640D2B">
        <w:t xml:space="preserve">Figura </w:t>
      </w:r>
      <w:r w:rsidR="00640D2B">
        <w:rPr>
          <w:noProof/>
        </w:rPr>
        <w:t>22</w:t>
      </w:r>
      <w:r w:rsidR="005F248C">
        <w:fldChar w:fldCharType="end"/>
      </w:r>
      <w:r w:rsidR="005F248C">
        <w:t xml:space="preserve"> </w:t>
      </w:r>
      <w:r w:rsidR="001B67AB">
        <w:t xml:space="preserve">o seletor é uma </w:t>
      </w:r>
      <w:proofErr w:type="spellStart"/>
      <w:r w:rsidR="001B67AB" w:rsidRPr="00952162">
        <w:rPr>
          <w:i/>
        </w:rPr>
        <w:t>tag</w:t>
      </w:r>
      <w:proofErr w:type="spellEnd"/>
      <w:r w:rsidR="001B67AB">
        <w:t xml:space="preserve"> de parágrafo (p), e o que vier dentro das chaves s</w:t>
      </w:r>
      <w:r w:rsidR="00063EEB">
        <w:t>ão</w:t>
      </w:r>
      <w:r w:rsidR="001B67AB">
        <w:t xml:space="preserve"> seus estilos</w:t>
      </w:r>
      <w:r w:rsidR="00752E3D">
        <w:rPr>
          <w:noProof/>
        </w:rPr>
        <w:t xml:space="preserve"> (CAELUM, 2018)</w:t>
      </w:r>
      <w:r w:rsidR="001B67AB">
        <w:t>.</w:t>
      </w:r>
    </w:p>
    <w:p w14:paraId="21E64ABE" w14:textId="77777777" w:rsidR="00322554" w:rsidRDefault="00322554" w:rsidP="00952162">
      <w:pPr>
        <w:pStyle w:val="Fontes"/>
      </w:pPr>
      <w:bookmarkStart w:id="432" w:name="_Ref526690766"/>
    </w:p>
    <w:p w14:paraId="1ACE1E16" w14:textId="7D5A302E" w:rsidR="00130966" w:rsidRDefault="00130966" w:rsidP="00952162">
      <w:pPr>
        <w:pStyle w:val="Legenda"/>
        <w:keepNext/>
      </w:pPr>
      <w:bookmarkStart w:id="433" w:name="_Ref527141224"/>
      <w:r>
        <w:lastRenderedPageBreak/>
        <w:t xml:space="preserve">Figura </w:t>
      </w:r>
      <w:fldSimple w:instr=" SEQ Figura \* ARABIC ">
        <w:r w:rsidR="00483DF4">
          <w:rPr>
            <w:noProof/>
          </w:rPr>
          <w:t>19</w:t>
        </w:r>
      </w:fldSimple>
      <w:bookmarkEnd w:id="432"/>
      <w:bookmarkEnd w:id="433"/>
      <w:r>
        <w:t xml:space="preserve"> - CSS inserido através da </w:t>
      </w:r>
      <w:proofErr w:type="spellStart"/>
      <w:r w:rsidRPr="00952162">
        <w:rPr>
          <w:i/>
        </w:rPr>
        <w:t>tag</w:t>
      </w:r>
      <w:proofErr w:type="spellEnd"/>
      <w:r w:rsidRPr="00952162">
        <w:rPr>
          <w:i/>
        </w:rPr>
        <w:t xml:space="preserve"> </w:t>
      </w:r>
      <w:proofErr w:type="spellStart"/>
      <w:r w:rsidRPr="00952162">
        <w:rPr>
          <w:i/>
        </w:rPr>
        <w:t>style</w:t>
      </w:r>
      <w:proofErr w:type="spellEnd"/>
    </w:p>
    <w:p w14:paraId="7064FB45" w14:textId="77777777" w:rsidR="00DC4A43" w:rsidRDefault="00CB768F" w:rsidP="00952162">
      <w:pPr>
        <w:pStyle w:val="Fontes"/>
      </w:pPr>
      <w:r w:rsidRPr="00832539">
        <w:rPr>
          <w:noProof/>
          <w:lang w:eastAsia="pt-BR"/>
        </w:rPr>
        <w:drawing>
          <wp:inline distT="0" distB="0" distL="0" distR="0" wp14:anchorId="78B5AE0D" wp14:editId="6CE32DCB">
            <wp:extent cx="4252155" cy="2496548"/>
            <wp:effectExtent l="133350" t="114300" r="110490" b="151765"/>
            <wp:docPr id="20"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m 16"/>
                    <pic:cNvPicPr/>
                  </pic:nvPicPr>
                  <pic:blipFill>
                    <a:blip r:embed="rId30"/>
                    <a:stretch>
                      <a:fillRect/>
                    </a:stretch>
                  </pic:blipFill>
                  <pic:spPr>
                    <a:xfrm>
                      <a:off x="0" y="0"/>
                      <a:ext cx="4251960" cy="24961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D0878A1" w14:textId="77777777" w:rsidR="00130966" w:rsidRDefault="00130966" w:rsidP="00130966">
      <w:pPr>
        <w:pStyle w:val="Fontes"/>
      </w:pPr>
      <w:r>
        <w:t>Fonte: CAELUM, 2018</w:t>
      </w:r>
      <w:r w:rsidR="00237DB9">
        <w:t>, p.22</w:t>
      </w:r>
      <w:r>
        <w:t>.</w:t>
      </w:r>
    </w:p>
    <w:p w14:paraId="7908AE59" w14:textId="77777777" w:rsidR="00130966" w:rsidRDefault="00130966">
      <w:pPr>
        <w:pStyle w:val="Fontes"/>
      </w:pPr>
    </w:p>
    <w:p w14:paraId="5D1581E5" w14:textId="77777777" w:rsidR="00322554" w:rsidRDefault="000451C9" w:rsidP="00322554">
      <w:r>
        <w:t>A terceira maneira de se estilizar os elementos HTML se dá</w:t>
      </w:r>
      <w:r w:rsidR="00322554">
        <w:t xml:space="preserve"> po</w:t>
      </w:r>
      <w:r w:rsidR="00322554" w:rsidRPr="00322554">
        <w:t>r meio de um arquivo separado</w:t>
      </w:r>
      <w:r w:rsidR="00322554">
        <w:t xml:space="preserve"> </w:t>
      </w:r>
      <w:r>
        <w:t>como visto</w:t>
      </w:r>
      <w:r w:rsidR="00322554">
        <w:t xml:space="preserve"> na </w:t>
      </w:r>
      <w:r w:rsidR="00322554">
        <w:fldChar w:fldCharType="begin"/>
      </w:r>
      <w:r w:rsidR="00322554">
        <w:instrText xml:space="preserve"> REF _Ref527043688 \h </w:instrText>
      </w:r>
      <w:r w:rsidR="00322554">
        <w:fldChar w:fldCharType="separate"/>
      </w:r>
      <w:r w:rsidR="00640D2B">
        <w:t xml:space="preserve">Figura </w:t>
      </w:r>
      <w:r w:rsidR="00640D2B">
        <w:rPr>
          <w:noProof/>
        </w:rPr>
        <w:t>23</w:t>
      </w:r>
      <w:r w:rsidR="00322554">
        <w:fldChar w:fldCharType="end"/>
      </w:r>
      <w:r w:rsidR="00CB211B">
        <w:t>, de maneira que o código CSS fique separado da codificação feita em HTML</w:t>
      </w:r>
      <w:r>
        <w:t xml:space="preserve"> </w:t>
      </w:r>
      <w:r w:rsidR="00752E3D">
        <w:rPr>
          <w:noProof/>
        </w:rPr>
        <w:t>(CAELUM, 2018)</w:t>
      </w:r>
      <w:r w:rsidR="00CB211B">
        <w:t>.</w:t>
      </w:r>
      <w:r w:rsidR="00CE64D8">
        <w:t xml:space="preserve"> </w:t>
      </w:r>
    </w:p>
    <w:p w14:paraId="1D2507E2" w14:textId="77777777" w:rsidR="00322554" w:rsidRDefault="00322554" w:rsidP="00952162">
      <w:pPr>
        <w:pStyle w:val="Fontes"/>
      </w:pPr>
    </w:p>
    <w:p w14:paraId="30AC2CD7" w14:textId="45DB6653" w:rsidR="00322554" w:rsidRDefault="00322554" w:rsidP="00952162">
      <w:pPr>
        <w:pStyle w:val="Legenda"/>
        <w:keepNext/>
      </w:pPr>
      <w:bookmarkStart w:id="434" w:name="_Ref527043688"/>
      <w:r>
        <w:t xml:space="preserve">Figura </w:t>
      </w:r>
      <w:fldSimple w:instr=" SEQ Figura \* ARABIC ">
        <w:r w:rsidR="00483DF4">
          <w:rPr>
            <w:noProof/>
          </w:rPr>
          <w:t>20</w:t>
        </w:r>
      </w:fldSimple>
      <w:bookmarkEnd w:id="434"/>
      <w:r>
        <w:t xml:space="preserve"> - </w:t>
      </w:r>
      <w:r w:rsidRPr="00CB6BC3">
        <w:t>CSS contido no arquivo estilos.css</w:t>
      </w:r>
    </w:p>
    <w:p w14:paraId="5840EF5F" w14:textId="77777777" w:rsidR="00322554" w:rsidRDefault="00CB768F" w:rsidP="00952162">
      <w:pPr>
        <w:pStyle w:val="Fontes"/>
      </w:pPr>
      <w:r w:rsidRPr="00832539">
        <w:rPr>
          <w:noProof/>
          <w:lang w:eastAsia="pt-BR"/>
        </w:rPr>
        <w:drawing>
          <wp:inline distT="0" distB="0" distL="0" distR="0" wp14:anchorId="6260B55D" wp14:editId="331A8AED">
            <wp:extent cx="2666528" cy="789804"/>
            <wp:effectExtent l="133350" t="114300" r="133985" b="144145"/>
            <wp:docPr id="21"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m 18"/>
                    <pic:cNvPicPr/>
                  </pic:nvPicPr>
                  <pic:blipFill>
                    <a:blip r:embed="rId31"/>
                    <a:stretch>
                      <a:fillRect/>
                    </a:stretch>
                  </pic:blipFill>
                  <pic:spPr>
                    <a:xfrm>
                      <a:off x="0" y="0"/>
                      <a:ext cx="2666365" cy="7893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E2C035A" w14:textId="77777777" w:rsidR="00322554" w:rsidRDefault="00322554" w:rsidP="00322554">
      <w:pPr>
        <w:pStyle w:val="Fontes"/>
      </w:pPr>
      <w:r>
        <w:t>Fonte: CAELUM, 2018</w:t>
      </w:r>
      <w:r w:rsidR="00237DB9">
        <w:t>, p.23</w:t>
      </w:r>
      <w:r>
        <w:t>.</w:t>
      </w:r>
    </w:p>
    <w:p w14:paraId="0989667F" w14:textId="77777777" w:rsidR="00322554" w:rsidRDefault="00322554" w:rsidP="00952162">
      <w:pPr>
        <w:pStyle w:val="Fontes"/>
      </w:pPr>
    </w:p>
    <w:p w14:paraId="772DBE98" w14:textId="77777777" w:rsidR="00CB211B" w:rsidRDefault="00A80249">
      <w:r>
        <w:t xml:space="preserve">A sintaxe CSS segue o modelo descrito pela </w:t>
      </w:r>
      <w:r>
        <w:fldChar w:fldCharType="begin"/>
      </w:r>
      <w:r>
        <w:instrText xml:space="preserve"> REF _Ref527141224 \h </w:instrText>
      </w:r>
      <w:r>
        <w:fldChar w:fldCharType="separate"/>
      </w:r>
      <w:r w:rsidR="00640D2B">
        <w:t xml:space="preserve">Figura </w:t>
      </w:r>
      <w:r w:rsidR="00640D2B">
        <w:rPr>
          <w:noProof/>
        </w:rPr>
        <w:t>22</w:t>
      </w:r>
      <w:r>
        <w:fldChar w:fldCharType="end"/>
      </w:r>
      <w:r>
        <w:t xml:space="preserve">. </w:t>
      </w:r>
      <w:r w:rsidR="001B67AB">
        <w:t>A única diferença é que p</w:t>
      </w:r>
      <w:r w:rsidR="00CB211B">
        <w:t>ara utilizar</w:t>
      </w:r>
      <w:r w:rsidR="000451C9">
        <w:t xml:space="preserve"> a estilização contida</w:t>
      </w:r>
      <w:r w:rsidR="00CB211B">
        <w:t xml:space="preserve"> </w:t>
      </w:r>
      <w:r w:rsidR="000451C9">
        <w:t>n</w:t>
      </w:r>
      <w:r w:rsidR="00CB211B">
        <w:t>o arquivo CSS no</w:t>
      </w:r>
      <w:r w:rsidR="000451C9">
        <w:t xml:space="preserve"> documento</w:t>
      </w:r>
      <w:r w:rsidR="00CB211B">
        <w:t xml:space="preserve"> HTML</w:t>
      </w:r>
      <w:r w:rsidR="000451C9">
        <w:t xml:space="preserve"> d</w:t>
      </w:r>
      <w:r w:rsidR="00CB211B">
        <w:t xml:space="preserve">eve-se utilizar no código HTML uma </w:t>
      </w:r>
      <w:proofErr w:type="spellStart"/>
      <w:r w:rsidR="00CB211B" w:rsidRPr="00952162">
        <w:rPr>
          <w:i/>
        </w:rPr>
        <w:t>tag</w:t>
      </w:r>
      <w:proofErr w:type="spellEnd"/>
      <w:r w:rsidR="005F248C">
        <w:rPr>
          <w:i/>
        </w:rPr>
        <w:t xml:space="preserve"> </w:t>
      </w:r>
      <w:r w:rsidR="000451C9">
        <w:t>‘</w:t>
      </w:r>
      <w:r w:rsidR="00CB211B" w:rsidRPr="00952162">
        <w:rPr>
          <w:i/>
        </w:rPr>
        <w:t>link</w:t>
      </w:r>
      <w:r w:rsidR="000451C9" w:rsidRPr="00952162">
        <w:t>’</w:t>
      </w:r>
      <w:r w:rsidR="00406AB2">
        <w:t>.</w:t>
      </w:r>
      <w:r w:rsidR="000451C9">
        <w:t xml:space="preserve"> A </w:t>
      </w:r>
      <w:proofErr w:type="spellStart"/>
      <w:r w:rsidR="000451C9" w:rsidRPr="00952162">
        <w:rPr>
          <w:i/>
        </w:rPr>
        <w:t>tag</w:t>
      </w:r>
      <w:proofErr w:type="spellEnd"/>
      <w:r w:rsidR="000451C9">
        <w:t xml:space="preserve"> </w:t>
      </w:r>
      <w:r w:rsidR="005F248C">
        <w:t>‘</w:t>
      </w:r>
      <w:r w:rsidR="000451C9" w:rsidRPr="00952162">
        <w:rPr>
          <w:i/>
        </w:rPr>
        <w:t>link</w:t>
      </w:r>
      <w:r w:rsidR="005F248C">
        <w:rPr>
          <w:i/>
        </w:rPr>
        <w:t>’</w:t>
      </w:r>
      <w:r w:rsidR="00CB211B">
        <w:t xml:space="preserve"> é responsável por carregar e possibilitar o uso dos estilos</w:t>
      </w:r>
      <w:r w:rsidR="000451C9">
        <w:t xml:space="preserve"> a partir de</w:t>
      </w:r>
      <w:r w:rsidR="00CB211B">
        <w:t xml:space="preserve"> um arquivo externo. Para indicar a localização do arquivo CSS, deve-se utilizar um atributo da </w:t>
      </w:r>
      <w:proofErr w:type="spellStart"/>
      <w:r w:rsidR="00CB211B" w:rsidRPr="00952162">
        <w:rPr>
          <w:i/>
        </w:rPr>
        <w:t>tag</w:t>
      </w:r>
      <w:proofErr w:type="spellEnd"/>
      <w:r w:rsidR="00CB211B">
        <w:t xml:space="preserve"> </w:t>
      </w:r>
      <w:r w:rsidR="005F248C">
        <w:t>‘</w:t>
      </w:r>
      <w:r w:rsidR="00CB211B" w:rsidRPr="00952162">
        <w:rPr>
          <w:i/>
        </w:rPr>
        <w:t>link</w:t>
      </w:r>
      <w:r w:rsidR="005F248C">
        <w:rPr>
          <w:i/>
        </w:rPr>
        <w:t>’</w:t>
      </w:r>
      <w:r w:rsidR="00CB211B">
        <w:rPr>
          <w:i/>
        </w:rPr>
        <w:t xml:space="preserve"> </w:t>
      </w:r>
      <w:r w:rsidR="00CB211B">
        <w:t xml:space="preserve">chamado </w:t>
      </w:r>
      <w:r w:rsidR="005F248C">
        <w:t>‘</w:t>
      </w:r>
      <w:proofErr w:type="spellStart"/>
      <w:r w:rsidR="00CB211B">
        <w:t>href</w:t>
      </w:r>
      <w:proofErr w:type="spellEnd"/>
      <w:r w:rsidR="005F248C">
        <w:t>’</w:t>
      </w:r>
      <w:r w:rsidR="00CB211B">
        <w:t>, e nesse atributo</w:t>
      </w:r>
      <w:r w:rsidR="000451C9">
        <w:t xml:space="preserve"> </w:t>
      </w:r>
      <w:r w:rsidR="00CB211B">
        <w:t xml:space="preserve">indicar o caminho até o arquivo de estilos, conforme demonstrado na </w:t>
      </w:r>
      <w:r w:rsidR="00CB211B">
        <w:fldChar w:fldCharType="begin"/>
      </w:r>
      <w:r w:rsidR="00CB211B">
        <w:instrText xml:space="preserve"> REF _Ref526690737 \h </w:instrText>
      </w:r>
      <w:r w:rsidR="00CB211B">
        <w:fldChar w:fldCharType="separate"/>
      </w:r>
      <w:r w:rsidR="00640D2B">
        <w:t xml:space="preserve">Figura </w:t>
      </w:r>
      <w:r w:rsidR="00640D2B">
        <w:rPr>
          <w:noProof/>
        </w:rPr>
        <w:t>24</w:t>
      </w:r>
      <w:r w:rsidR="00CB211B">
        <w:fldChar w:fldCharType="end"/>
      </w:r>
      <w:r w:rsidR="00CB211B">
        <w:t>. O estilo criado</w:t>
      </w:r>
      <w:r w:rsidR="001B67AB">
        <w:t xml:space="preserve"> na </w:t>
      </w:r>
      <w:r w:rsidR="001B67AB">
        <w:fldChar w:fldCharType="begin"/>
      </w:r>
      <w:r w:rsidR="001B67AB">
        <w:instrText xml:space="preserve"> REF _Ref527043688 \h </w:instrText>
      </w:r>
      <w:r w:rsidR="001B67AB">
        <w:fldChar w:fldCharType="separate"/>
      </w:r>
      <w:r w:rsidR="00640D2B">
        <w:t xml:space="preserve">Figura </w:t>
      </w:r>
      <w:r w:rsidR="00640D2B">
        <w:rPr>
          <w:noProof/>
        </w:rPr>
        <w:t>23</w:t>
      </w:r>
      <w:r w:rsidR="001B67AB">
        <w:fldChar w:fldCharType="end"/>
      </w:r>
      <w:r w:rsidR="00CB211B">
        <w:t xml:space="preserve"> é utilizado na </w:t>
      </w:r>
      <w:proofErr w:type="spellStart"/>
      <w:r w:rsidR="00CB211B" w:rsidRPr="00952162">
        <w:rPr>
          <w:i/>
        </w:rPr>
        <w:t>tag</w:t>
      </w:r>
      <w:proofErr w:type="spellEnd"/>
      <w:r w:rsidR="00CB211B">
        <w:t xml:space="preserve"> &lt;p&gt; do documento HTML</w:t>
      </w:r>
      <w:r w:rsidR="001B67AB">
        <w:t xml:space="preserve"> da </w:t>
      </w:r>
      <w:r w:rsidR="001B67AB">
        <w:fldChar w:fldCharType="begin"/>
      </w:r>
      <w:r w:rsidR="001B67AB">
        <w:instrText xml:space="preserve"> REF _Ref526690737 \h </w:instrText>
      </w:r>
      <w:r w:rsidR="001B67AB">
        <w:fldChar w:fldCharType="separate"/>
      </w:r>
      <w:r w:rsidR="00640D2B">
        <w:t xml:space="preserve">Figura </w:t>
      </w:r>
      <w:r w:rsidR="00640D2B">
        <w:rPr>
          <w:noProof/>
        </w:rPr>
        <w:t>24</w:t>
      </w:r>
      <w:r w:rsidR="001B67AB">
        <w:fldChar w:fldCharType="end"/>
      </w:r>
      <w:r w:rsidR="00406AB2">
        <w:t xml:space="preserve"> </w:t>
      </w:r>
      <w:r w:rsidR="00752E3D">
        <w:rPr>
          <w:noProof/>
        </w:rPr>
        <w:t>(CAELUM, 2018)</w:t>
      </w:r>
      <w:r w:rsidR="00CB211B">
        <w:t>.</w:t>
      </w:r>
    </w:p>
    <w:p w14:paraId="30F5D0B8" w14:textId="77777777" w:rsidR="000451C9" w:rsidRPr="00CB211B" w:rsidRDefault="000451C9" w:rsidP="00952162"/>
    <w:p w14:paraId="6154F44A" w14:textId="5358B0B6" w:rsidR="00130966" w:rsidRDefault="00130966" w:rsidP="00952162">
      <w:pPr>
        <w:pStyle w:val="Legenda"/>
        <w:keepNext/>
      </w:pPr>
      <w:bookmarkStart w:id="435" w:name="_Ref526690737"/>
      <w:r>
        <w:lastRenderedPageBreak/>
        <w:t xml:space="preserve">Figura </w:t>
      </w:r>
      <w:fldSimple w:instr=" SEQ Figura \* ARABIC ">
        <w:r w:rsidR="00483DF4">
          <w:rPr>
            <w:noProof/>
          </w:rPr>
          <w:t>21</w:t>
        </w:r>
      </w:fldSimple>
      <w:bookmarkEnd w:id="435"/>
      <w:r>
        <w:t xml:space="preserve"> - CSS inserido através de um arquivo externo</w:t>
      </w:r>
    </w:p>
    <w:p w14:paraId="132CA5BC" w14:textId="77777777" w:rsidR="00DC4A43" w:rsidRDefault="00CB768F" w:rsidP="00952162">
      <w:pPr>
        <w:pStyle w:val="Fontes"/>
      </w:pPr>
      <w:r w:rsidRPr="00832539">
        <w:rPr>
          <w:noProof/>
          <w:lang w:eastAsia="pt-BR"/>
        </w:rPr>
        <w:drawing>
          <wp:inline distT="0" distB="0" distL="0" distR="0" wp14:anchorId="1C506D48" wp14:editId="547D2C10">
            <wp:extent cx="3182835" cy="2718902"/>
            <wp:effectExtent l="133350" t="114300" r="113030" b="139065"/>
            <wp:docPr id="22"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m 17"/>
                    <pic:cNvPicPr/>
                  </pic:nvPicPr>
                  <pic:blipFill>
                    <a:blip r:embed="rId32"/>
                    <a:stretch>
                      <a:fillRect/>
                    </a:stretch>
                  </pic:blipFill>
                  <pic:spPr>
                    <a:xfrm>
                      <a:off x="0" y="0"/>
                      <a:ext cx="3182620" cy="27184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2DED186" w14:textId="77777777" w:rsidR="00130966" w:rsidRDefault="00130966" w:rsidP="00130966">
      <w:pPr>
        <w:pStyle w:val="Fontes"/>
      </w:pPr>
      <w:r>
        <w:t>Fonte: CAELUM, 2018</w:t>
      </w:r>
      <w:r w:rsidR="00237DB9">
        <w:t>, p.22</w:t>
      </w:r>
      <w:r>
        <w:t>.</w:t>
      </w:r>
    </w:p>
    <w:p w14:paraId="2918CC4F" w14:textId="77777777" w:rsidR="00130966" w:rsidRPr="00EC3457" w:rsidRDefault="00130966" w:rsidP="00952162">
      <w:pPr>
        <w:pStyle w:val="Fontes"/>
      </w:pPr>
    </w:p>
    <w:p w14:paraId="3762C93E" w14:textId="77777777" w:rsidR="00316C86" w:rsidRDefault="00014B39" w:rsidP="00510265">
      <w:r>
        <w:t>Com o uso do CSS n</w:t>
      </w:r>
      <w:r w:rsidR="000451C9">
        <w:t>o</w:t>
      </w:r>
      <w:r>
        <w:t xml:space="preserve"> ambiente</w:t>
      </w:r>
      <w:r w:rsidR="000451C9">
        <w:t xml:space="preserve"> proposto</w:t>
      </w:r>
      <w:r>
        <w:t xml:space="preserve"> espera-se </w:t>
      </w:r>
      <w:r w:rsidR="008C56FF">
        <w:t>contemplar os usuários com páginas mais bonitas e agradáveis para que a experi</w:t>
      </w:r>
      <w:r w:rsidR="00CE64D8">
        <w:t>ê</w:t>
      </w:r>
      <w:r w:rsidR="008C56FF">
        <w:t xml:space="preserve">ncia de uso </w:t>
      </w:r>
      <w:r w:rsidR="00316C86">
        <w:t>seja a melhor possível.</w:t>
      </w:r>
    </w:p>
    <w:p w14:paraId="1C44D40A" w14:textId="5FCF0BE7" w:rsidR="005E32C9" w:rsidRPr="009B3841" w:rsidRDefault="005E32C9" w:rsidP="00596E44">
      <w:pPr>
        <w:ind w:firstLine="0"/>
      </w:pPr>
    </w:p>
    <w:p w14:paraId="17874160" w14:textId="77777777" w:rsidR="00705B26" w:rsidRDefault="00705B26" w:rsidP="00952162">
      <w:pPr>
        <w:pStyle w:val="Ttulo4"/>
      </w:pPr>
      <w:bookmarkStart w:id="436" w:name="_Toc17133788"/>
      <w:proofErr w:type="spellStart"/>
      <w:r>
        <w:t>MaterializeCSS</w:t>
      </w:r>
      <w:bookmarkEnd w:id="436"/>
      <w:proofErr w:type="spellEnd"/>
    </w:p>
    <w:p w14:paraId="3AE3CD20" w14:textId="77777777" w:rsidR="00705B26" w:rsidRDefault="00705B26" w:rsidP="00705B26"/>
    <w:p w14:paraId="504128E1" w14:textId="77777777" w:rsidR="00705B26" w:rsidRPr="00FD0909" w:rsidRDefault="006C52DB" w:rsidP="00705B26">
      <w:r>
        <w:t xml:space="preserve">O </w:t>
      </w:r>
      <w:proofErr w:type="spellStart"/>
      <w:r>
        <w:t>MaterializeCSS</w:t>
      </w:r>
      <w:proofErr w:type="spellEnd"/>
      <w:r w:rsidR="008051B4">
        <w:t>, ou somente Materialize,</w:t>
      </w:r>
      <w:r>
        <w:t xml:space="preserve"> se trata de um framework CSS que utiliza dos conceitos de </w:t>
      </w:r>
      <w:r w:rsidRPr="00596E44">
        <w:rPr>
          <w:i/>
        </w:rPr>
        <w:t>Material</w:t>
      </w:r>
      <w:r>
        <w:t xml:space="preserve"> </w:t>
      </w:r>
      <w:r w:rsidRPr="00596E44">
        <w:rPr>
          <w:i/>
        </w:rPr>
        <w:t>Design</w:t>
      </w:r>
      <w:r>
        <w:t xml:space="preserve">. O </w:t>
      </w:r>
      <w:r w:rsidRPr="00596E44">
        <w:rPr>
          <w:i/>
        </w:rPr>
        <w:t>Material</w:t>
      </w:r>
      <w:r>
        <w:t xml:space="preserve"> </w:t>
      </w:r>
      <w:r w:rsidRPr="00596E44">
        <w:rPr>
          <w:i/>
        </w:rPr>
        <w:t>Design</w:t>
      </w:r>
      <w:r>
        <w:t xml:space="preserve"> por sua vez se trata de uma “linguagem visual que sintetiza os princípios clássicos do bom design com a inovação de tecnologia e ciência”. (GOOGLE, 2019b, p.1). </w:t>
      </w:r>
      <w:r w:rsidR="00FD0909">
        <w:t xml:space="preserve">Em outras palavras o </w:t>
      </w:r>
      <w:r w:rsidR="00FD0909" w:rsidRPr="00596E44">
        <w:rPr>
          <w:i/>
        </w:rPr>
        <w:t>Material Design</w:t>
      </w:r>
      <w:r w:rsidR="00FD0909">
        <w:t xml:space="preserve"> é uma metodologia de design desenvolvida pela Google</w:t>
      </w:r>
      <w:r w:rsidR="008051B4">
        <w:t xml:space="preserve"> e</w:t>
      </w:r>
      <w:r w:rsidR="00FD0909">
        <w:t xml:space="preserve"> utilizada no seu sistema de aparelhos móveis, o Android.</w:t>
      </w:r>
      <w:r w:rsidR="0022253C">
        <w:t xml:space="preserve"> Quanto ao Materialize se trata de um framework</w:t>
      </w:r>
      <w:r w:rsidR="008051B4">
        <w:t xml:space="preserve"> CSS</w:t>
      </w:r>
      <w:r w:rsidR="0022253C">
        <w:t xml:space="preserve"> que utiliza os conceitos de Material Design em seus elementos</w:t>
      </w:r>
      <w:r w:rsidR="001B55B1">
        <w:t xml:space="preserve"> (MATERIALIZE, 2019)</w:t>
      </w:r>
      <w:r w:rsidR="0022253C">
        <w:t xml:space="preserve">. </w:t>
      </w:r>
      <w:r w:rsidR="008051B4">
        <w:t>O Materialize detém uma grande quantidade de elementos, o que a</w:t>
      </w:r>
      <w:r w:rsidR="001B55B1">
        <w:t>uxilia ao desenvolvedor na hora de desenvolver as interfaces de interação com o usuário.</w:t>
      </w:r>
    </w:p>
    <w:p w14:paraId="6ECA1AEC" w14:textId="77777777" w:rsidR="00705B26" w:rsidRPr="008051B4" w:rsidRDefault="00705B26" w:rsidP="00596E44"/>
    <w:p w14:paraId="5A77D21C" w14:textId="77777777" w:rsidR="008D625B" w:rsidRDefault="00D61CB9" w:rsidP="00952162">
      <w:pPr>
        <w:pStyle w:val="Ttulo4"/>
      </w:pPr>
      <w:bookmarkStart w:id="437" w:name="_Toc17133789"/>
      <w:proofErr w:type="spellStart"/>
      <w:r w:rsidRPr="003635FC">
        <w:t>J</w:t>
      </w:r>
      <w:r w:rsidR="0034001E" w:rsidRPr="003635FC">
        <w:t>ava</w:t>
      </w:r>
      <w:r w:rsidRPr="003635FC">
        <w:t>S</w:t>
      </w:r>
      <w:r w:rsidR="0034001E" w:rsidRPr="003635FC">
        <w:t>cript</w:t>
      </w:r>
      <w:proofErr w:type="spellEnd"/>
      <w:r w:rsidR="004B14A6">
        <w:t xml:space="preserve"> (JS)</w:t>
      </w:r>
      <w:bookmarkEnd w:id="437"/>
    </w:p>
    <w:p w14:paraId="41C4581C" w14:textId="77777777" w:rsidR="003C5D1B" w:rsidRDefault="003C5D1B" w:rsidP="008D625B"/>
    <w:p w14:paraId="2474FF24" w14:textId="77777777" w:rsidR="00C77717" w:rsidRDefault="00C77717" w:rsidP="008D625B">
      <w:r>
        <w:t xml:space="preserve">O </w:t>
      </w:r>
      <w:proofErr w:type="spellStart"/>
      <w:r w:rsidR="003C5D1B">
        <w:t>Java</w:t>
      </w:r>
      <w:r w:rsidR="00A95801">
        <w:t>S</w:t>
      </w:r>
      <w:r w:rsidR="003C5D1B">
        <w:t>cript</w:t>
      </w:r>
      <w:proofErr w:type="spellEnd"/>
      <w:r w:rsidR="004B14A6">
        <w:t xml:space="preserve"> (JS)</w:t>
      </w:r>
      <w:r w:rsidR="003C5D1B">
        <w:t xml:space="preserve"> se trata de uma linguagem</w:t>
      </w:r>
      <w:r w:rsidR="00D16277">
        <w:t xml:space="preserve"> de </w:t>
      </w:r>
      <w:proofErr w:type="spellStart"/>
      <w:r w:rsidR="00D16277" w:rsidRPr="00952162">
        <w:rPr>
          <w:i/>
        </w:rPr>
        <w:t>scripting</w:t>
      </w:r>
      <w:proofErr w:type="spellEnd"/>
      <w:r w:rsidR="006D3D2E" w:rsidRPr="005854F3">
        <w:t>,</w:t>
      </w:r>
      <w:r w:rsidR="006D3D2E">
        <w:rPr>
          <w:i/>
        </w:rPr>
        <w:t xml:space="preserve"> </w:t>
      </w:r>
      <w:r w:rsidR="006D3D2E" w:rsidRPr="005854F3">
        <w:t>q</w:t>
      </w:r>
      <w:r w:rsidR="00D16277">
        <w:t>ue tem por</w:t>
      </w:r>
      <w:r w:rsidR="004E2699">
        <w:t xml:space="preserve"> característica ser uma linguagem</w:t>
      </w:r>
      <w:r w:rsidR="00D16277">
        <w:t xml:space="preserve"> </w:t>
      </w:r>
      <w:r w:rsidR="003C5D1B">
        <w:t>interpretada</w:t>
      </w:r>
      <w:r w:rsidR="004E2699">
        <w:t>, ou seja, não depende de compilação</w:t>
      </w:r>
      <w:r w:rsidR="003C5F5F">
        <w:t xml:space="preserve"> para sua execução</w:t>
      </w:r>
      <w:r w:rsidR="009944BA">
        <w:t xml:space="preserve"> </w:t>
      </w:r>
      <w:r w:rsidR="00752E3D">
        <w:rPr>
          <w:noProof/>
        </w:rPr>
        <w:lastRenderedPageBreak/>
        <w:t>(CAELUM, 2018)</w:t>
      </w:r>
      <w:r w:rsidR="009944BA">
        <w:t>.</w:t>
      </w:r>
      <w:r>
        <w:t xml:space="preserve"> </w:t>
      </w:r>
      <w:r w:rsidR="009944BA">
        <w:t>A</w:t>
      </w:r>
      <w:r w:rsidR="00642378">
        <w:t>lém</w:t>
      </w:r>
      <w:r>
        <w:t xml:space="preserve"> disso se trata de uma linguagem </w:t>
      </w:r>
      <w:r w:rsidR="00642378">
        <w:t>d</w:t>
      </w:r>
      <w:r>
        <w:t>e</w:t>
      </w:r>
      <w:r w:rsidR="00642378">
        <w:t xml:space="preserve"> tipagem </w:t>
      </w:r>
      <w:r w:rsidR="003C6B27">
        <w:t>dinâmica</w:t>
      </w:r>
      <w:r w:rsidR="00642378">
        <w:t>,</w:t>
      </w:r>
      <w:r w:rsidR="009944BA">
        <w:t xml:space="preserve"> ou seja, </w:t>
      </w:r>
      <w:r w:rsidR="00642378">
        <w:t xml:space="preserve">as variáveis não estão diretamente ligadas a somente um tipo, como por exemplo </w:t>
      </w:r>
      <w:proofErr w:type="spellStart"/>
      <w:r w:rsidR="00642378">
        <w:t>int</w:t>
      </w:r>
      <w:proofErr w:type="spellEnd"/>
      <w:r w:rsidR="00642378">
        <w:t xml:space="preserve">, </w:t>
      </w:r>
      <w:proofErr w:type="spellStart"/>
      <w:r w:rsidR="00642378" w:rsidRPr="00952162">
        <w:rPr>
          <w:i/>
        </w:rPr>
        <w:t>double</w:t>
      </w:r>
      <w:proofErr w:type="spellEnd"/>
      <w:r w:rsidR="009944BA">
        <w:t xml:space="preserve">, </w:t>
      </w:r>
      <w:r>
        <w:t xml:space="preserve">mas </w:t>
      </w:r>
      <w:r w:rsidR="009944BA">
        <w:t xml:space="preserve">variam de acordo com o dado inserido na variável </w:t>
      </w:r>
      <w:r w:rsidR="00752E3D">
        <w:rPr>
          <w:noProof/>
        </w:rPr>
        <w:t>(CROCKFORD, 2008)</w:t>
      </w:r>
      <w:r w:rsidR="003C5F5F">
        <w:t>.</w:t>
      </w:r>
      <w:r w:rsidR="003C5D1B">
        <w:t xml:space="preserve"> </w:t>
      </w:r>
    </w:p>
    <w:p w14:paraId="376CE12B" w14:textId="77777777" w:rsidR="00BF4602" w:rsidRDefault="00C77717" w:rsidP="008D625B">
      <w:r>
        <w:t xml:space="preserve">O </w:t>
      </w:r>
      <w:proofErr w:type="spellStart"/>
      <w:r>
        <w:t>JavaScript</w:t>
      </w:r>
      <w:proofErr w:type="spellEnd"/>
      <w:r>
        <w:t xml:space="preserve"> é c</w:t>
      </w:r>
      <w:r w:rsidR="003C5D1B">
        <w:t xml:space="preserve">omumente </w:t>
      </w:r>
      <w:r w:rsidR="003C6B27">
        <w:t xml:space="preserve">utilizado </w:t>
      </w:r>
      <w:r w:rsidR="003C5D1B">
        <w:t xml:space="preserve">em </w:t>
      </w:r>
      <w:r w:rsidR="003C5D1B" w:rsidRPr="00952162">
        <w:rPr>
          <w:i/>
        </w:rPr>
        <w:t>web</w:t>
      </w:r>
      <w:r w:rsidR="003C5D1B">
        <w:t xml:space="preserve"> browsers</w:t>
      </w:r>
      <w:r w:rsidR="003C5F5F">
        <w:t>,</w:t>
      </w:r>
      <w:r w:rsidR="00406AB2">
        <w:t xml:space="preserve"> e os </w:t>
      </w:r>
      <w:r w:rsidR="00406AB2" w:rsidRPr="00952162">
        <w:rPr>
          <w:i/>
        </w:rPr>
        <w:t>web</w:t>
      </w:r>
      <w:r w:rsidR="00406AB2">
        <w:t xml:space="preserve"> browsers que</w:t>
      </w:r>
      <w:r w:rsidR="003C5F5F">
        <w:t xml:space="preserve"> t</w:t>
      </w:r>
      <w:r w:rsidR="00406AB2">
        <w:t>ê</w:t>
      </w:r>
      <w:r w:rsidR="003C5F5F">
        <w:t xml:space="preserve">m o papel de interpretar o código em </w:t>
      </w:r>
      <w:proofErr w:type="spellStart"/>
      <w:r w:rsidR="003C5F5F">
        <w:t>Java</w:t>
      </w:r>
      <w:r w:rsidR="00A95801">
        <w:t>Sc</w:t>
      </w:r>
      <w:r w:rsidR="003C5F5F">
        <w:t>ript</w:t>
      </w:r>
      <w:proofErr w:type="spellEnd"/>
      <w:r w:rsidR="003C5F5F">
        <w:t xml:space="preserve"> e gerar uma saída</w:t>
      </w:r>
      <w:r w:rsidR="00D16277">
        <w:t>.</w:t>
      </w:r>
      <w:r w:rsidR="009573AF">
        <w:t xml:space="preserve"> </w:t>
      </w:r>
      <w:r>
        <w:t xml:space="preserve">O </w:t>
      </w:r>
      <w:r w:rsidR="009573AF">
        <w:t>intuito</w:t>
      </w:r>
      <w:r>
        <w:t xml:space="preserve"> da linguagem</w:t>
      </w:r>
      <w:r w:rsidR="009573AF">
        <w:t xml:space="preserve"> é prover dinamicidade aos conteúdos</w:t>
      </w:r>
      <w:r>
        <w:t>,</w:t>
      </w:r>
      <w:r w:rsidR="009573AF">
        <w:t xml:space="preserve"> </w:t>
      </w:r>
      <w:r w:rsidR="00ED455B">
        <w:t xml:space="preserve">uma vez que o HTML e o CSS </w:t>
      </w:r>
      <w:r w:rsidR="0073374B">
        <w:t>provêm</w:t>
      </w:r>
      <w:r w:rsidR="00ED455B">
        <w:t xml:space="preserve"> conteúdo estático </w:t>
      </w:r>
      <w:r w:rsidR="00EC07D0">
        <w:t xml:space="preserve">a um documento </w:t>
      </w:r>
      <w:r w:rsidR="00EC07D0" w:rsidRPr="00E95C78">
        <w:rPr>
          <w:i/>
        </w:rPr>
        <w:t>web</w:t>
      </w:r>
      <w:r w:rsidR="000451C9">
        <w:t xml:space="preserve"> </w:t>
      </w:r>
      <w:r w:rsidR="00752E3D">
        <w:rPr>
          <w:noProof/>
        </w:rPr>
        <w:t>(CAELUM, 2018)</w:t>
      </w:r>
      <w:r w:rsidR="00B9770A">
        <w:t>.</w:t>
      </w:r>
      <w:r w:rsidR="000C31AC">
        <w:t xml:space="preserve"> Para se utilizar o </w:t>
      </w:r>
      <w:proofErr w:type="spellStart"/>
      <w:r w:rsidR="000C31AC">
        <w:t>JavaScript</w:t>
      </w:r>
      <w:proofErr w:type="spellEnd"/>
      <w:r w:rsidR="000C31AC">
        <w:t xml:space="preserve"> em páginas HTML é necessário que se </w:t>
      </w:r>
      <w:r w:rsidR="004D40BE">
        <w:t xml:space="preserve">faça uso de uma </w:t>
      </w:r>
      <w:proofErr w:type="spellStart"/>
      <w:r w:rsidR="004D40BE" w:rsidRPr="00952162">
        <w:rPr>
          <w:i/>
        </w:rPr>
        <w:t>tag</w:t>
      </w:r>
      <w:proofErr w:type="spellEnd"/>
      <w:r w:rsidR="004D40BE">
        <w:t xml:space="preserve"> específica chamada </w:t>
      </w:r>
      <w:r w:rsidR="004D40BE" w:rsidRPr="00E95C78">
        <w:rPr>
          <w:i/>
        </w:rPr>
        <w:t>script</w:t>
      </w:r>
      <w:r w:rsidR="0017466D">
        <w:t xml:space="preserve"> conforme descrito na </w:t>
      </w:r>
      <w:r w:rsidR="000451C9">
        <w:fldChar w:fldCharType="begin"/>
      </w:r>
      <w:r w:rsidR="000451C9">
        <w:instrText xml:space="preserve"> REF _Ref527139744 \h </w:instrText>
      </w:r>
      <w:r w:rsidR="000451C9">
        <w:fldChar w:fldCharType="separate"/>
      </w:r>
      <w:r w:rsidR="00640D2B">
        <w:t xml:space="preserve">Figura </w:t>
      </w:r>
      <w:r w:rsidR="00640D2B">
        <w:rPr>
          <w:noProof/>
        </w:rPr>
        <w:t>25</w:t>
      </w:r>
      <w:r w:rsidR="000451C9">
        <w:fldChar w:fldCharType="end"/>
      </w:r>
      <w:r w:rsidR="000451C9">
        <w:t xml:space="preserve"> </w:t>
      </w:r>
      <w:r w:rsidR="0017466D">
        <w:t>e na</w:t>
      </w:r>
      <w:r w:rsidR="000451C9">
        <w:t xml:space="preserve"> </w:t>
      </w:r>
      <w:r w:rsidR="000451C9">
        <w:fldChar w:fldCharType="begin"/>
      </w:r>
      <w:r w:rsidR="000451C9">
        <w:instrText xml:space="preserve"> REF _Ref526686696 \h </w:instrText>
      </w:r>
      <w:r w:rsidR="000451C9">
        <w:fldChar w:fldCharType="separate"/>
      </w:r>
      <w:r w:rsidR="00640D2B">
        <w:t xml:space="preserve">Figura </w:t>
      </w:r>
      <w:r w:rsidR="00640D2B">
        <w:rPr>
          <w:noProof/>
        </w:rPr>
        <w:t>26</w:t>
      </w:r>
      <w:r w:rsidR="000451C9">
        <w:fldChar w:fldCharType="end"/>
      </w:r>
      <w:r w:rsidR="00996E8B">
        <w:t>. É possível</w:t>
      </w:r>
      <w:r>
        <w:t xml:space="preserve"> ainda</w:t>
      </w:r>
      <w:r w:rsidR="00996E8B">
        <w:t xml:space="preserve"> escrever os </w:t>
      </w:r>
      <w:r w:rsidR="00996E8B" w:rsidRPr="00E95C78">
        <w:rPr>
          <w:i/>
        </w:rPr>
        <w:t>scripts</w:t>
      </w:r>
      <w:r w:rsidR="00996E8B">
        <w:t xml:space="preserve"> de duas maneiras</w:t>
      </w:r>
      <w:r w:rsidR="00CB211B">
        <w:t xml:space="preserve">. A primeira delas é inserindo o </w:t>
      </w:r>
      <w:r w:rsidR="00CB211B" w:rsidRPr="00E95C78">
        <w:rPr>
          <w:i/>
        </w:rPr>
        <w:t>script</w:t>
      </w:r>
      <w:r w:rsidR="00CB211B">
        <w:t xml:space="preserve"> d</w:t>
      </w:r>
      <w:r w:rsidR="00996E8B">
        <w:t xml:space="preserve">iretamente na página HTML </w:t>
      </w:r>
      <w:r w:rsidR="00256B38">
        <w:t>(</w:t>
      </w:r>
      <w:r w:rsidR="000451C9">
        <w:fldChar w:fldCharType="begin"/>
      </w:r>
      <w:r w:rsidR="000451C9">
        <w:instrText xml:space="preserve"> REF _Ref527139744 \h </w:instrText>
      </w:r>
      <w:r w:rsidR="000451C9">
        <w:fldChar w:fldCharType="separate"/>
      </w:r>
      <w:r w:rsidR="00640D2B">
        <w:t xml:space="preserve">Figura </w:t>
      </w:r>
      <w:r w:rsidR="00640D2B">
        <w:rPr>
          <w:noProof/>
        </w:rPr>
        <w:t>25</w:t>
      </w:r>
      <w:r w:rsidR="000451C9">
        <w:fldChar w:fldCharType="end"/>
      </w:r>
      <w:r w:rsidR="00256B38">
        <w:t>)</w:t>
      </w:r>
      <w:r w:rsidR="00CB211B">
        <w:t>.</w:t>
      </w:r>
      <w:r w:rsidR="00256B38">
        <w:t xml:space="preserve"> </w:t>
      </w:r>
    </w:p>
    <w:p w14:paraId="67070756" w14:textId="77777777" w:rsidR="00C8070A" w:rsidRDefault="00C8070A" w:rsidP="008D625B"/>
    <w:p w14:paraId="13B14A7B" w14:textId="0408B4A5" w:rsidR="00BC5765" w:rsidRDefault="00BC5765" w:rsidP="00952162">
      <w:pPr>
        <w:pStyle w:val="Legenda"/>
        <w:keepNext/>
      </w:pPr>
      <w:bookmarkStart w:id="438" w:name="_Ref527139744"/>
      <w:bookmarkStart w:id="439" w:name="_Ref526686669"/>
      <w:r>
        <w:t xml:space="preserve">Figura </w:t>
      </w:r>
      <w:fldSimple w:instr=" SEQ Figura \* ARABIC ">
        <w:r w:rsidR="00483DF4">
          <w:rPr>
            <w:noProof/>
          </w:rPr>
          <w:t>22</w:t>
        </w:r>
      </w:fldSimple>
      <w:bookmarkEnd w:id="438"/>
      <w:r>
        <w:t xml:space="preserve"> - Exemplo de uso do </w:t>
      </w:r>
      <w:r w:rsidR="00A95801">
        <w:rPr>
          <w:noProof/>
        </w:rPr>
        <w:t>JavaScript</w:t>
      </w:r>
      <w:r w:rsidR="00A95801">
        <w:t xml:space="preserve"> </w:t>
      </w:r>
      <w:r>
        <w:t>diretamente no HTML</w:t>
      </w:r>
      <w:bookmarkEnd w:id="439"/>
    </w:p>
    <w:p w14:paraId="13831B2A" w14:textId="77777777" w:rsidR="008D625B" w:rsidRDefault="00CB768F" w:rsidP="00952162">
      <w:pPr>
        <w:pStyle w:val="Fontes"/>
      </w:pPr>
      <w:r w:rsidRPr="00832539">
        <w:rPr>
          <w:noProof/>
          <w:lang w:eastAsia="pt-BR"/>
        </w:rPr>
        <w:drawing>
          <wp:inline distT="0" distB="0" distL="0" distR="0" wp14:anchorId="61103189" wp14:editId="454938CC">
            <wp:extent cx="2034540" cy="662940"/>
            <wp:effectExtent l="0" t="0" r="0" b="0"/>
            <wp:docPr id="23"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034540" cy="662940"/>
                    </a:xfrm>
                    <a:prstGeom prst="rect">
                      <a:avLst/>
                    </a:prstGeom>
                    <a:noFill/>
                    <a:ln>
                      <a:noFill/>
                    </a:ln>
                  </pic:spPr>
                </pic:pic>
              </a:graphicData>
            </a:graphic>
          </wp:inline>
        </w:drawing>
      </w:r>
    </w:p>
    <w:p w14:paraId="27B5E2DD" w14:textId="77777777" w:rsidR="00BC5765" w:rsidRDefault="00C8070A" w:rsidP="00A131B7">
      <w:pPr>
        <w:pStyle w:val="Fontes"/>
      </w:pPr>
      <w:r>
        <w:t>Fonte: PRÓPRIA</w:t>
      </w:r>
      <w:r w:rsidR="00BB25A9">
        <w:t xml:space="preserve">, utilizando o </w:t>
      </w:r>
      <w:proofErr w:type="spellStart"/>
      <w:r w:rsidR="00BB25A9">
        <w:t>SublimeText</w:t>
      </w:r>
      <w:proofErr w:type="spellEnd"/>
      <w:r w:rsidR="00BB25A9">
        <w:t xml:space="preserve"> 4</w:t>
      </w:r>
      <w:r>
        <w:t>.</w:t>
      </w:r>
    </w:p>
    <w:p w14:paraId="07CD1281" w14:textId="77777777" w:rsidR="00CB211B" w:rsidRDefault="00CB211B" w:rsidP="00A131B7">
      <w:pPr>
        <w:pStyle w:val="Fontes"/>
      </w:pPr>
    </w:p>
    <w:p w14:paraId="614B86A6" w14:textId="77777777" w:rsidR="00CB211B" w:rsidRDefault="00C77717" w:rsidP="00CB211B">
      <w:r>
        <w:t>A o</w:t>
      </w:r>
      <w:r w:rsidR="00CB211B">
        <w:t xml:space="preserve">utra maneira de se utilizar o </w:t>
      </w:r>
      <w:proofErr w:type="spellStart"/>
      <w:r w:rsidR="00CB211B">
        <w:t>JavaScript</w:t>
      </w:r>
      <w:proofErr w:type="spellEnd"/>
      <w:r w:rsidR="00CB211B">
        <w:t xml:space="preserve"> em páginas HTML é escrevendo o </w:t>
      </w:r>
      <w:r w:rsidR="00CB211B" w:rsidRPr="00E95C78">
        <w:rPr>
          <w:i/>
        </w:rPr>
        <w:t>script</w:t>
      </w:r>
      <w:r w:rsidR="00CB211B">
        <w:t xml:space="preserve"> em um arquivo separado e anexá-lo ao documento HTML como visto na</w:t>
      </w:r>
      <w:r w:rsidR="00B65AD2">
        <w:t xml:space="preserve"> </w:t>
      </w:r>
      <w:r w:rsidR="00B65AD2">
        <w:fldChar w:fldCharType="begin"/>
      </w:r>
      <w:r w:rsidR="00B65AD2">
        <w:instrText xml:space="preserve"> REF _Ref526686696 \h </w:instrText>
      </w:r>
      <w:r w:rsidR="00B65AD2">
        <w:fldChar w:fldCharType="separate"/>
      </w:r>
      <w:r w:rsidR="00640D2B">
        <w:t xml:space="preserve">Figura </w:t>
      </w:r>
      <w:r w:rsidR="00640D2B">
        <w:rPr>
          <w:noProof/>
        </w:rPr>
        <w:t>26</w:t>
      </w:r>
      <w:r w:rsidR="00B65AD2">
        <w:fldChar w:fldCharType="end"/>
      </w:r>
      <w:r w:rsidR="00CB211B">
        <w:t xml:space="preserve">. Acredita-se que assim possa separar melhor HTML de </w:t>
      </w:r>
      <w:proofErr w:type="spellStart"/>
      <w:r w:rsidR="00CB211B">
        <w:t>JavaScript</w:t>
      </w:r>
      <w:proofErr w:type="spellEnd"/>
      <w:r w:rsidR="00CB211B">
        <w:t xml:space="preserve"> e deixando mais coesa a leitura de um documento HTML</w:t>
      </w:r>
      <w:r w:rsidR="00E71EB8">
        <w:t xml:space="preserve"> </w:t>
      </w:r>
      <w:r w:rsidR="00752E3D">
        <w:rPr>
          <w:noProof/>
        </w:rPr>
        <w:t>(CAELUM, 2018)</w:t>
      </w:r>
      <w:r w:rsidR="00CB211B">
        <w:t xml:space="preserve">. Porém em algumas ocasiões é necessário </w:t>
      </w:r>
      <w:r w:rsidR="00E71EB8">
        <w:t xml:space="preserve">inserir </w:t>
      </w:r>
      <w:r>
        <w:t xml:space="preserve">o </w:t>
      </w:r>
      <w:r w:rsidRPr="00E95C78">
        <w:rPr>
          <w:i/>
        </w:rPr>
        <w:t>script</w:t>
      </w:r>
      <w:r>
        <w:t xml:space="preserve"> </w:t>
      </w:r>
      <w:r w:rsidR="00E71EB8">
        <w:t>diretamente no documento HTML.</w:t>
      </w:r>
      <w:r w:rsidR="00CB211B" w:rsidRPr="007B7613">
        <w:t xml:space="preserve"> </w:t>
      </w:r>
    </w:p>
    <w:p w14:paraId="29797974" w14:textId="77777777" w:rsidR="00A131B7" w:rsidRDefault="00A131B7" w:rsidP="00952162">
      <w:pPr>
        <w:pStyle w:val="Fontes"/>
      </w:pPr>
    </w:p>
    <w:p w14:paraId="3435273D" w14:textId="41D0220C" w:rsidR="00C8070A" w:rsidRDefault="00C8070A" w:rsidP="00952162">
      <w:pPr>
        <w:pStyle w:val="Legenda"/>
        <w:keepNext/>
      </w:pPr>
      <w:bookmarkStart w:id="440" w:name="_Ref526686696"/>
      <w:r>
        <w:t xml:space="preserve">Figura </w:t>
      </w:r>
      <w:fldSimple w:instr=" SEQ Figura \* ARABIC ">
        <w:r w:rsidR="00483DF4">
          <w:rPr>
            <w:noProof/>
          </w:rPr>
          <w:t>23</w:t>
        </w:r>
      </w:fldSimple>
      <w:bookmarkEnd w:id="440"/>
      <w:r>
        <w:t xml:space="preserve"> - Exemplo de</w:t>
      </w:r>
      <w:r>
        <w:rPr>
          <w:noProof/>
        </w:rPr>
        <w:t xml:space="preserve"> uso do JavaScript por meio de um arquivo externo</w:t>
      </w:r>
    </w:p>
    <w:p w14:paraId="762F2FAA" w14:textId="77777777" w:rsidR="003C5D1B" w:rsidRDefault="00CB768F" w:rsidP="00952162">
      <w:pPr>
        <w:pStyle w:val="Fontes"/>
      </w:pPr>
      <w:r w:rsidRPr="00832539">
        <w:rPr>
          <w:noProof/>
          <w:lang w:eastAsia="pt-BR"/>
        </w:rPr>
        <w:drawing>
          <wp:inline distT="0" distB="0" distL="0" distR="0" wp14:anchorId="2514D6C2" wp14:editId="2B7F927D">
            <wp:extent cx="2407920" cy="327660"/>
            <wp:effectExtent l="0" t="0" r="0" b="0"/>
            <wp:docPr id="24"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407920" cy="327660"/>
                    </a:xfrm>
                    <a:prstGeom prst="rect">
                      <a:avLst/>
                    </a:prstGeom>
                    <a:noFill/>
                    <a:ln>
                      <a:noFill/>
                    </a:ln>
                  </pic:spPr>
                </pic:pic>
              </a:graphicData>
            </a:graphic>
          </wp:inline>
        </w:drawing>
      </w:r>
    </w:p>
    <w:p w14:paraId="0B448B2A" w14:textId="77777777" w:rsidR="00A131B7" w:rsidRDefault="00A131B7" w:rsidP="00A131B7">
      <w:pPr>
        <w:pStyle w:val="Fontes"/>
      </w:pPr>
      <w:r>
        <w:t>Fonte: PRÓPRIA</w:t>
      </w:r>
      <w:r w:rsidR="00BB25A9">
        <w:t xml:space="preserve">, utilizando o </w:t>
      </w:r>
      <w:proofErr w:type="spellStart"/>
      <w:r w:rsidR="00BB25A9">
        <w:t>SublimeText</w:t>
      </w:r>
      <w:proofErr w:type="spellEnd"/>
      <w:r w:rsidR="00BB25A9">
        <w:t xml:space="preserve"> 4</w:t>
      </w:r>
      <w:r>
        <w:t>.</w:t>
      </w:r>
    </w:p>
    <w:p w14:paraId="5F9B8E37" w14:textId="77777777" w:rsidR="00CB211B" w:rsidRDefault="00CB211B" w:rsidP="00A131B7">
      <w:pPr>
        <w:pStyle w:val="Fontes"/>
      </w:pPr>
    </w:p>
    <w:p w14:paraId="6DABCA84" w14:textId="77777777" w:rsidR="00CB211B" w:rsidRDefault="00CB211B" w:rsidP="00952162">
      <w:r>
        <w:t xml:space="preserve">Portanto, visando alcançar dinamicidade nos documentos HTML, optou-se pela utilização do </w:t>
      </w:r>
      <w:proofErr w:type="spellStart"/>
      <w:r>
        <w:t>JavaScript</w:t>
      </w:r>
      <w:proofErr w:type="spellEnd"/>
      <w:r w:rsidR="00B65AD2">
        <w:t>.</w:t>
      </w:r>
      <w:r>
        <w:t xml:space="preserve"> </w:t>
      </w:r>
      <w:r w:rsidR="00B65AD2">
        <w:t>Pensa</w:t>
      </w:r>
      <w:r>
        <w:t xml:space="preserve">-se que assim a experiência final do usuário com o sistema possa ser </w:t>
      </w:r>
      <w:r w:rsidR="00B65AD2">
        <w:t>mais dinâmica</w:t>
      </w:r>
      <w:r>
        <w:t>.</w:t>
      </w:r>
    </w:p>
    <w:p w14:paraId="7285116D" w14:textId="77777777" w:rsidR="0041581A" w:rsidRDefault="0041581A" w:rsidP="00952162"/>
    <w:p w14:paraId="75FA7CF4" w14:textId="10071934" w:rsidR="0041581A" w:rsidRDefault="0041581A" w:rsidP="0041581A">
      <w:pPr>
        <w:pStyle w:val="Ttulo4"/>
        <w:rPr>
          <w:ins w:id="441" w:author="Ryan Lemos" w:date="2019-08-26T09:03:00Z"/>
        </w:rPr>
      </w:pPr>
      <w:bookmarkStart w:id="442" w:name="_Toc17133790"/>
      <w:proofErr w:type="spellStart"/>
      <w:r>
        <w:t>TypeScript</w:t>
      </w:r>
      <w:bookmarkEnd w:id="442"/>
      <w:proofErr w:type="spellEnd"/>
    </w:p>
    <w:p w14:paraId="7B5E8BF2" w14:textId="77777777" w:rsidR="00755FAF" w:rsidRPr="00755FAF" w:rsidRDefault="00755FAF" w:rsidP="00755FAF">
      <w:pPr>
        <w:rPr>
          <w:rPrChange w:id="443" w:author="Ryan Lemos" w:date="2019-08-26T09:03:00Z">
            <w:rPr/>
          </w:rPrChange>
        </w:rPr>
        <w:pPrChange w:id="444" w:author="Ryan Lemos" w:date="2019-08-26T09:03:00Z">
          <w:pPr>
            <w:pStyle w:val="Ttulo4"/>
          </w:pPr>
        </w:pPrChange>
      </w:pPr>
    </w:p>
    <w:p w14:paraId="25988E4F" w14:textId="754AD235" w:rsidR="0041581A" w:rsidDel="00073CBF" w:rsidRDefault="0041581A" w:rsidP="0041581A">
      <w:pPr>
        <w:rPr>
          <w:del w:id="445" w:author="Ryan Lemos" w:date="2019-08-26T09:11:00Z"/>
        </w:rPr>
      </w:pPr>
      <w:r>
        <w:lastRenderedPageBreak/>
        <w:t xml:space="preserve">O </w:t>
      </w:r>
      <w:proofErr w:type="spellStart"/>
      <w:r>
        <w:t>TypeScript</w:t>
      </w:r>
      <w:proofErr w:type="spellEnd"/>
      <w:r>
        <w:t>, ou TS, é um “</w:t>
      </w:r>
      <w:proofErr w:type="spellStart"/>
      <w:r>
        <w:t>superconjunto</w:t>
      </w:r>
      <w:proofErr w:type="spellEnd"/>
      <w:r>
        <w:t>” ou “</w:t>
      </w:r>
      <w:proofErr w:type="spellStart"/>
      <w:r w:rsidRPr="0041581A">
        <w:rPr>
          <w:i/>
        </w:rPr>
        <w:t>superset</w:t>
      </w:r>
      <w:proofErr w:type="spellEnd"/>
      <w:r>
        <w:t xml:space="preserve">” em inglês da linguagem </w:t>
      </w:r>
      <w:proofErr w:type="spellStart"/>
      <w:r>
        <w:t>JavaScript</w:t>
      </w:r>
      <w:proofErr w:type="spellEnd"/>
      <w:ins w:id="446" w:author="Ryan Lemos" w:date="2019-08-26T09:08:00Z">
        <w:r w:rsidR="00073CBF">
          <w:t>, criado pela Microsoft</w:t>
        </w:r>
      </w:ins>
      <w:r>
        <w:t xml:space="preserve">. </w:t>
      </w:r>
      <w:del w:id="447" w:author="Ryan Lemos" w:date="2019-08-26T09:05:00Z">
        <w:r w:rsidDel="00755FAF">
          <w:delText>Isso significa que o TS serve para agregar funcionalidades e melhorias a linguagem JavaScript como o exemplo a criação de classes, objetos e atributos das classes como herança e polimorfismo. Porém o</w:delText>
        </w:r>
      </w:del>
      <w:ins w:id="448" w:author="Ryan Lemos" w:date="2019-08-26T09:05:00Z">
        <w:r w:rsidR="00755FAF">
          <w:t>O</w:t>
        </w:r>
      </w:ins>
      <w:r>
        <w:t xml:space="preserve"> que</w:t>
      </w:r>
      <w:ins w:id="449" w:author="Ryan Lemos" w:date="2019-08-26T09:05:00Z">
        <w:r w:rsidR="00755FAF">
          <w:t xml:space="preserve"> mais</w:t>
        </w:r>
      </w:ins>
      <w:r>
        <w:t xml:space="preserve"> se destaca </w:t>
      </w:r>
      <w:del w:id="450" w:author="Ryan Lemos" w:date="2019-08-26T09:05:00Z">
        <w:r w:rsidDel="00755FAF">
          <w:delText xml:space="preserve">mais </w:delText>
        </w:r>
      </w:del>
      <w:r>
        <w:t xml:space="preserve">no </w:t>
      </w:r>
      <w:proofErr w:type="spellStart"/>
      <w:r>
        <w:t>TypeScript</w:t>
      </w:r>
      <w:proofErr w:type="spellEnd"/>
      <w:r>
        <w:t xml:space="preserve"> </w:t>
      </w:r>
      <w:del w:id="451" w:author="Ryan Lemos" w:date="2019-08-26T09:05:00Z">
        <w:r w:rsidDel="00755FAF">
          <w:delText xml:space="preserve">em diferença ao JavaScript </w:delText>
        </w:r>
      </w:del>
      <w:r>
        <w:t>é a tipagem dos dados</w:t>
      </w:r>
      <w:ins w:id="452" w:author="Ryan Lemos" w:date="2019-08-26T09:10:00Z">
        <w:r w:rsidR="00073CBF">
          <w:t>.</w:t>
        </w:r>
      </w:ins>
      <w:del w:id="453" w:author="Ryan Lemos" w:date="2019-08-26T09:10:00Z">
        <w:r w:rsidDel="00073CBF">
          <w:delText>,</w:delText>
        </w:r>
      </w:del>
      <w:r>
        <w:t xml:space="preserve"> </w:t>
      </w:r>
      <w:del w:id="454" w:author="Ryan Lemos" w:date="2019-08-26T09:08:00Z">
        <w:r w:rsidDel="00073CBF">
          <w:delText xml:space="preserve">onde </w:delText>
        </w:r>
      </w:del>
      <w:ins w:id="455" w:author="Ryan Lemos" w:date="2019-08-26T09:08:00Z">
        <w:r w:rsidR="00073CBF">
          <w:t xml:space="preserve"> </w:t>
        </w:r>
      </w:ins>
      <w:ins w:id="456" w:author="Ryan Lemos" w:date="2019-08-26T09:10:00Z">
        <w:r w:rsidR="00073CBF">
          <w:t>E</w:t>
        </w:r>
      </w:ins>
      <w:del w:id="457" w:author="Ryan Lemos" w:date="2019-08-26T09:10:00Z">
        <w:r w:rsidDel="00073CBF">
          <w:delText>e</w:delText>
        </w:r>
      </w:del>
      <w:r>
        <w:t xml:space="preserve">m um Script </w:t>
      </w:r>
      <w:proofErr w:type="spellStart"/>
      <w:r>
        <w:t>TypeScript</w:t>
      </w:r>
      <w:proofErr w:type="spellEnd"/>
      <w:r>
        <w:t xml:space="preserve"> </w:t>
      </w:r>
      <w:del w:id="458" w:author="Ryan Lemos" w:date="2019-08-26T09:09:00Z">
        <w:r w:rsidDel="00073CBF">
          <w:delText>os dados devem ser tipados</w:delText>
        </w:r>
      </w:del>
      <w:ins w:id="459" w:author="Ryan Lemos" w:date="2019-08-26T09:09:00Z">
        <w:r w:rsidR="00073CBF">
          <w:t>deve-se definir para cada variável o tipo</w:t>
        </w:r>
      </w:ins>
      <w:ins w:id="460" w:author="Ryan Lemos" w:date="2019-08-26T09:10:00Z">
        <w:r w:rsidR="00073CBF">
          <w:t xml:space="preserve"> de dado que ela deve receber, seja numérico,</w:t>
        </w:r>
      </w:ins>
      <w:ins w:id="461" w:author="Ryan Lemos" w:date="2019-08-26T09:11:00Z">
        <w:r w:rsidR="00073CBF">
          <w:t xml:space="preserve"> </w:t>
        </w:r>
        <w:proofErr w:type="spellStart"/>
        <w:r w:rsidR="00073CBF">
          <w:t>string</w:t>
        </w:r>
        <w:proofErr w:type="spellEnd"/>
        <w:r w:rsidR="00073CBF">
          <w:t xml:space="preserve">, </w:t>
        </w:r>
        <w:proofErr w:type="spellStart"/>
        <w:r w:rsidR="00073CBF">
          <w:t>boleano</w:t>
        </w:r>
        <w:proofErr w:type="spellEnd"/>
        <w:r w:rsidR="00073CBF">
          <w:t xml:space="preserve"> etc.</w:t>
        </w:r>
      </w:ins>
      <w:ins w:id="462" w:author="Ryan Lemos" w:date="2019-08-26T09:10:00Z">
        <w:r w:rsidR="00073CBF">
          <w:t xml:space="preserve"> </w:t>
        </w:r>
      </w:ins>
      <w:ins w:id="463" w:author="Ryan Lemos" w:date="2019-08-26T09:11:00Z">
        <w:r w:rsidR="00073CBF">
          <w:t>Isso deve ser utilizado</w:t>
        </w:r>
      </w:ins>
      <w:ins w:id="464" w:author="Ryan Lemos" w:date="2019-08-26T09:10:00Z">
        <w:r w:rsidR="00073CBF">
          <w:t xml:space="preserve"> </w:t>
        </w:r>
      </w:ins>
      <w:del w:id="465" w:author="Ryan Lemos" w:date="2019-08-26T09:09:00Z">
        <w:r w:rsidDel="00073CBF">
          <w:delText xml:space="preserve"> </w:delText>
        </w:r>
      </w:del>
      <w:r>
        <w:t xml:space="preserve">para </w:t>
      </w:r>
      <w:r w:rsidR="00D534F8">
        <w:t xml:space="preserve">facilitar a leitura e compreensão do código, além de evitar que uma variável receba um tipo de dado não esperado </w:t>
      </w:r>
      <w:r w:rsidR="00D534F8">
        <w:rPr>
          <w:noProof/>
        </w:rPr>
        <w:t>(ABREU, 2017)</w:t>
      </w:r>
      <w:r w:rsidR="00D534F8">
        <w:t>.</w:t>
      </w:r>
      <w:ins w:id="466" w:author="Ryan Lemos" w:date="2019-08-26T09:12:00Z">
        <w:r w:rsidR="00073CBF">
          <w:t xml:space="preserve"> </w:t>
        </w:r>
      </w:ins>
      <w:moveToRangeStart w:id="467" w:author="Ryan Lemos" w:date="2019-08-26T09:12:00Z" w:name="move17703149"/>
      <w:moveTo w:id="468" w:author="Ryan Lemos" w:date="2019-08-26T09:12:00Z">
        <w:r w:rsidR="00073CBF">
          <w:t xml:space="preserve">Para que o TS seja reconhecido nos navegadores é necessário um processo de compilação que transforma o código </w:t>
        </w:r>
        <w:proofErr w:type="spellStart"/>
        <w:r w:rsidR="00073CBF">
          <w:t>TypeScript</w:t>
        </w:r>
        <w:proofErr w:type="spellEnd"/>
        <w:r w:rsidR="00073CBF">
          <w:t xml:space="preserve"> para </w:t>
        </w:r>
        <w:proofErr w:type="spellStart"/>
        <w:r w:rsidR="00073CBF">
          <w:t>JavaScript</w:t>
        </w:r>
        <w:proofErr w:type="spellEnd"/>
        <w:r w:rsidR="00073CBF">
          <w:t xml:space="preserve"> que é entendido pelos navegadores.</w:t>
        </w:r>
      </w:moveTo>
      <w:moveToRangeEnd w:id="467"/>
      <w:ins w:id="469" w:author="Ryan Lemos" w:date="2019-08-26T09:11:00Z">
        <w:r w:rsidR="00073CBF">
          <w:t xml:space="preserve"> </w:t>
        </w:r>
      </w:ins>
    </w:p>
    <w:p w14:paraId="6898354D" w14:textId="101DBCBE" w:rsidR="00D534F8" w:rsidDel="00073CBF" w:rsidRDefault="00D534F8" w:rsidP="00073CBF">
      <w:pPr>
        <w:rPr>
          <w:del w:id="470" w:author="Ryan Lemos" w:date="2019-08-26T09:12:00Z"/>
        </w:rPr>
      </w:pPr>
      <w:r>
        <w:t xml:space="preserve">O trecho de código da figura 27 se trata de um exemplo de Script TS. Nota-se a tipagem da variável modelo definindo seu tipo como </w:t>
      </w:r>
      <w:proofErr w:type="spellStart"/>
      <w:r w:rsidRPr="00D534F8">
        <w:rPr>
          <w:i/>
        </w:rPr>
        <w:t>string</w:t>
      </w:r>
      <w:proofErr w:type="spellEnd"/>
      <w:ins w:id="471" w:author="Ryan Lemos" w:date="2019-08-26T09:06:00Z">
        <w:r w:rsidR="00073CBF">
          <w:t>, como também definindo</w:t>
        </w:r>
      </w:ins>
      <w:ins w:id="472" w:author="Ryan Lemos" w:date="2019-08-26T09:07:00Z">
        <w:r w:rsidR="00073CBF">
          <w:t xml:space="preserve"> o tipo de retorno das funções das classes.</w:t>
        </w:r>
      </w:ins>
      <w:del w:id="473" w:author="Ryan Lemos" w:date="2019-08-26T09:06:00Z">
        <w:r w:rsidDel="00073CBF">
          <w:delText>. Além disso como dito anteriormente há também o acréscimo de funcionalidades, na figura demonstra-se o exemplo das classes, algo que não existe no JS comum.</w:delText>
        </w:r>
      </w:del>
    </w:p>
    <w:p w14:paraId="5FDE7B7F" w14:textId="77777777" w:rsidR="00073CBF" w:rsidRDefault="00073CBF" w:rsidP="00073CBF">
      <w:pPr>
        <w:rPr>
          <w:ins w:id="474" w:author="Ryan Lemos" w:date="2019-08-26T09:12:00Z"/>
        </w:rPr>
        <w:pPrChange w:id="475" w:author="Ryan Lemos" w:date="2019-08-26T09:11:00Z">
          <w:pPr/>
        </w:pPrChange>
      </w:pPr>
    </w:p>
    <w:p w14:paraId="3241CB8D" w14:textId="77777777" w:rsidR="00D534F8" w:rsidRDefault="00D534F8" w:rsidP="00073CBF">
      <w:pPr>
        <w:pPrChange w:id="476" w:author="Ryan Lemos" w:date="2019-08-26T09:12:00Z">
          <w:pPr/>
        </w:pPrChange>
      </w:pPr>
    </w:p>
    <w:p w14:paraId="212AAE60" w14:textId="7AB46755" w:rsidR="00A1768E" w:rsidRDefault="00A1768E" w:rsidP="00A1768E">
      <w:pPr>
        <w:pStyle w:val="Legenda"/>
        <w:keepNext/>
      </w:pPr>
      <w:r>
        <w:t xml:space="preserve">Figura </w:t>
      </w:r>
      <w:fldSimple w:instr=" SEQ Figura \* ARABIC ">
        <w:r w:rsidR="00483DF4">
          <w:rPr>
            <w:noProof/>
          </w:rPr>
          <w:t>24</w:t>
        </w:r>
      </w:fldSimple>
      <w:r>
        <w:t xml:space="preserve"> - Classe em </w:t>
      </w:r>
      <w:proofErr w:type="spellStart"/>
      <w:r>
        <w:t>TypeScript</w:t>
      </w:r>
      <w:proofErr w:type="spellEnd"/>
    </w:p>
    <w:p w14:paraId="7D705DA8" w14:textId="77777777" w:rsidR="00D534F8" w:rsidRDefault="00D534F8" w:rsidP="00D534F8">
      <w:pPr>
        <w:ind w:firstLine="0"/>
        <w:jc w:val="center"/>
      </w:pPr>
      <w:r>
        <w:rPr>
          <w:noProof/>
        </w:rPr>
        <w:drawing>
          <wp:inline distT="0" distB="0" distL="0" distR="0" wp14:anchorId="5823A039" wp14:editId="69C68A3D">
            <wp:extent cx="4218526" cy="2354580"/>
            <wp:effectExtent l="0" t="0" r="0" b="762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271837" cy="2384336"/>
                    </a:xfrm>
                    <a:prstGeom prst="rect">
                      <a:avLst/>
                    </a:prstGeom>
                  </pic:spPr>
                </pic:pic>
              </a:graphicData>
            </a:graphic>
          </wp:inline>
        </w:drawing>
      </w:r>
    </w:p>
    <w:p w14:paraId="5AC5EC7E" w14:textId="77777777" w:rsidR="00A1768E" w:rsidRDefault="00A1768E" w:rsidP="00A1768E">
      <w:pPr>
        <w:pStyle w:val="Fontes"/>
      </w:pPr>
      <w:r>
        <w:t xml:space="preserve">Fonte: PRÓPRIA, utilizando o Visual Studio </w:t>
      </w:r>
      <w:proofErr w:type="spellStart"/>
      <w:r>
        <w:t>Code</w:t>
      </w:r>
      <w:proofErr w:type="spellEnd"/>
      <w:r>
        <w:t>.</w:t>
      </w:r>
    </w:p>
    <w:p w14:paraId="760E7E5A" w14:textId="753492FF" w:rsidR="00D534F8" w:rsidDel="00073CBF" w:rsidRDefault="00D534F8" w:rsidP="00D93A80">
      <w:pPr>
        <w:ind w:firstLine="0"/>
        <w:rPr>
          <w:del w:id="477" w:author="Ryan Lemos" w:date="2019-08-26T09:12:00Z"/>
        </w:rPr>
      </w:pPr>
    </w:p>
    <w:p w14:paraId="25124812" w14:textId="4AA13CDF" w:rsidR="00462EDE" w:rsidDel="00073CBF" w:rsidRDefault="00462EDE" w:rsidP="00D534F8">
      <w:pPr>
        <w:rPr>
          <w:del w:id="478" w:author="Ryan Lemos" w:date="2019-08-26T09:12:00Z"/>
        </w:rPr>
      </w:pPr>
      <w:moveFromRangeStart w:id="479" w:author="Ryan Lemos" w:date="2019-08-26T09:12:00Z" w:name="move17703149"/>
      <w:moveFrom w:id="480" w:author="Ryan Lemos" w:date="2019-08-26T09:12:00Z">
        <w:r w:rsidDel="00073CBF">
          <w:t xml:space="preserve">Para que o TS seja reconhecido nos navegadores é necessário um processo de compilação que transforma o código TypeScript para JavaScript que é entendido pelos navegadores. </w:t>
        </w:r>
      </w:moveFrom>
      <w:moveFromRangeEnd w:id="479"/>
      <w:del w:id="481" w:author="Ryan Lemos" w:date="2019-08-26T09:08:00Z">
        <w:r w:rsidDel="00073CBF">
          <w:delText xml:space="preserve">Além disso esse processo de compilação, também conhecido como “transpilação”, converte o EcmaScript 6 que é a versão mais atual do JavaScript em uma versão ao qual a maioria dos navegadores interpreta que é a EcmaScript 5 </w:delText>
        </w:r>
        <w:r w:rsidDel="00073CBF">
          <w:rPr>
            <w:noProof/>
          </w:rPr>
          <w:delText>(ABREU, 2017)</w:delText>
        </w:r>
        <w:r w:rsidDel="00073CBF">
          <w:delText>.</w:delText>
        </w:r>
      </w:del>
    </w:p>
    <w:p w14:paraId="49639A4E" w14:textId="77777777" w:rsidR="00676588" w:rsidRDefault="00676588" w:rsidP="00073CBF">
      <w:pPr>
        <w:pPrChange w:id="482" w:author="Ryan Lemos" w:date="2019-08-26T09:12:00Z">
          <w:pPr/>
        </w:pPrChange>
      </w:pPr>
    </w:p>
    <w:p w14:paraId="0D236BEB" w14:textId="7CF834FF" w:rsidR="00676588" w:rsidRDefault="00C05B5C" w:rsidP="00676588">
      <w:pPr>
        <w:pStyle w:val="Ttulo4"/>
        <w:rPr>
          <w:ins w:id="483" w:author="Ryan Lemos" w:date="2019-08-26T09:12:00Z"/>
        </w:rPr>
      </w:pPr>
      <w:bookmarkStart w:id="484" w:name="_Toc17133791"/>
      <w:r>
        <w:t>Angular</w:t>
      </w:r>
      <w:bookmarkEnd w:id="484"/>
    </w:p>
    <w:p w14:paraId="59161E49" w14:textId="24134187" w:rsidR="00073CBF" w:rsidRPr="00073CBF" w:rsidRDefault="00073CBF" w:rsidP="00073CBF">
      <w:pPr>
        <w:rPr>
          <w:rPrChange w:id="485" w:author="Ryan Lemos" w:date="2019-08-26T09:12:00Z">
            <w:rPr/>
          </w:rPrChange>
        </w:rPr>
        <w:pPrChange w:id="486" w:author="Ryan Lemos" w:date="2019-08-26T09:12:00Z">
          <w:pPr>
            <w:pStyle w:val="Ttulo4"/>
          </w:pPr>
        </w:pPrChange>
      </w:pPr>
    </w:p>
    <w:p w14:paraId="22EFD816" w14:textId="77777777" w:rsidR="00C05B5C" w:rsidRDefault="000D4682" w:rsidP="00095610">
      <w:r>
        <w:t xml:space="preserve">O </w:t>
      </w:r>
      <w:r w:rsidR="00C05B5C">
        <w:t>Angular</w:t>
      </w:r>
      <w:r>
        <w:t xml:space="preserve"> é uma tecnologia criada pela Google afim de prover dinamicidade no processo de utilização de sistemas web. </w:t>
      </w:r>
      <w:r w:rsidR="00C05B5C">
        <w:t>Segundo a Google (2019</w:t>
      </w:r>
      <w:r w:rsidR="006C52DB">
        <w:t>a</w:t>
      </w:r>
      <w:r w:rsidR="00C05B5C">
        <w:t xml:space="preserve">), o Angular apresenta como diferenciais: velocidade e desempenho, através de renderização no lado do servidor; </w:t>
      </w:r>
      <w:r w:rsidR="00BF38D5">
        <w:t>a possibilidade de desenvolvimento para diversas plataformas, como dispositivos móveis de maneira nativa ou não, desktop e web com um único código; grande quantidade de ferramentas disponíveis, um exemplo se dá neste trabalho com a utilização de um plugin Angular para gerar calendários dinâmicos; e por último, o fato de ser utilizado amplamente, oferecendo as características produtivas dos aplicativos Google.</w:t>
      </w:r>
    </w:p>
    <w:p w14:paraId="664182EE" w14:textId="77777777" w:rsidR="00C05B5C" w:rsidRDefault="000D4682" w:rsidP="00095610">
      <w:r>
        <w:lastRenderedPageBreak/>
        <w:t>Então pode se dizer que o</w:t>
      </w:r>
      <w:r w:rsidR="00676588">
        <w:t xml:space="preserve"> </w:t>
      </w:r>
      <w:r w:rsidR="00C05B5C">
        <w:t>Angular</w:t>
      </w:r>
      <w:r w:rsidR="00676588">
        <w:t xml:space="preserve"> se trata de um framework </w:t>
      </w:r>
      <w:proofErr w:type="spellStart"/>
      <w:r w:rsidR="00676588" w:rsidRPr="00676588">
        <w:rPr>
          <w:i/>
        </w:rPr>
        <w:t>frontend</w:t>
      </w:r>
      <w:proofErr w:type="spellEnd"/>
      <w:r w:rsidR="00676588">
        <w:t xml:space="preserve"> que gera como resultado aplicações chamadas de </w:t>
      </w:r>
      <w:r w:rsidR="00676588" w:rsidRPr="00676588">
        <w:rPr>
          <w:i/>
        </w:rPr>
        <w:t xml:space="preserve">Single Page </w:t>
      </w:r>
      <w:proofErr w:type="spellStart"/>
      <w:r w:rsidR="00676588" w:rsidRPr="00676588">
        <w:rPr>
          <w:i/>
        </w:rPr>
        <w:t>Application</w:t>
      </w:r>
      <w:proofErr w:type="spellEnd"/>
      <w:r w:rsidR="00676588">
        <w:t xml:space="preserve"> (SPA), ou em português, aplicações de página única. </w:t>
      </w:r>
      <w:r>
        <w:t>Ou seja, não há o carregamento da página web a cada interação com o usuário.</w:t>
      </w:r>
      <w:r w:rsidR="00676588">
        <w:t xml:space="preserve"> </w:t>
      </w:r>
      <w:r>
        <w:t>Entendendo melhor</w:t>
      </w:r>
      <w:r w:rsidR="00C05B5C">
        <w:t>,</w:t>
      </w:r>
      <w:r>
        <w:t xml:space="preserve"> o </w:t>
      </w:r>
      <w:r w:rsidR="00C05B5C">
        <w:t>Angular</w:t>
      </w:r>
      <w:r>
        <w:t xml:space="preserve"> age em um contexto assíncrono, diferente do PHP por exemplo que é um contexto síncrono. No </w:t>
      </w:r>
      <w:r w:rsidR="00C05B5C">
        <w:t>Angular</w:t>
      </w:r>
      <w:r>
        <w:t xml:space="preserve"> o usuário realiza uma ação que gera uma requisição no servidor, porém a página não é recarregada</w:t>
      </w:r>
      <w:r w:rsidR="00C05B5C">
        <w:t xml:space="preserve"> como no PHP.</w:t>
      </w:r>
      <w:r>
        <w:t xml:space="preserve"> </w:t>
      </w:r>
      <w:r w:rsidR="00C05B5C">
        <w:t>O</w:t>
      </w:r>
      <w:r>
        <w:t xml:space="preserve"> utilizador pode fazer outras interações com a página ou até mesmo outras requisições ao servidor, sem que a primeira requisição tenha terminado. Isto gera um ambiente dinâmico de acesso e utilização. </w:t>
      </w:r>
    </w:p>
    <w:p w14:paraId="7A48D47A" w14:textId="77777777" w:rsidR="00C05B5C" w:rsidRDefault="000D4682" w:rsidP="00095610">
      <w:r>
        <w:t xml:space="preserve">Uma aplicação </w:t>
      </w:r>
      <w:r w:rsidR="00C05B5C">
        <w:t>Angular</w:t>
      </w:r>
      <w:r>
        <w:t xml:space="preserve"> é toda particionada em componentes</w:t>
      </w:r>
      <w:r w:rsidR="00095610">
        <w:t>,</w:t>
      </w:r>
      <w:r>
        <w:t xml:space="preserve"> módulos</w:t>
      </w:r>
      <w:r w:rsidR="00095610">
        <w:t>, serviços, modelos, dentre outros</w:t>
      </w:r>
      <w:r>
        <w:t>. Um componente se trata de</w:t>
      </w:r>
      <w:r w:rsidR="00095610">
        <w:t xml:space="preserve"> um pedação da aplicação que sofre interação com o usuário, como por exemplo um botão, ou um campo de pesquisa. Esse componente é formado por um </w:t>
      </w:r>
      <w:proofErr w:type="spellStart"/>
      <w:r w:rsidR="00095610" w:rsidRPr="00095610">
        <w:rPr>
          <w:i/>
        </w:rPr>
        <w:t>template</w:t>
      </w:r>
      <w:proofErr w:type="spellEnd"/>
      <w:r w:rsidR="00095610">
        <w:t xml:space="preserve"> que é a parte HTML do componente. Por um Script TS que é responsável pela lógica que será empregada naquele componente. E por último, um arquivo de estilos CSS que é responsável pela estilização do componente. Os módulos são responsáveis por agrupar componentes, serviços etc. </w:t>
      </w:r>
      <w:r w:rsidR="00095610">
        <w:rPr>
          <w:noProof/>
        </w:rPr>
        <w:t>(GUEDES 2017)</w:t>
      </w:r>
      <w:r w:rsidR="00095610">
        <w:t xml:space="preserve">. </w:t>
      </w:r>
    </w:p>
    <w:p w14:paraId="570C3B5D" w14:textId="77777777" w:rsidR="00676588" w:rsidRPr="00676588" w:rsidRDefault="00636936" w:rsidP="00095610">
      <w:r>
        <w:t xml:space="preserve">Tendo em vista que este seja um </w:t>
      </w:r>
      <w:proofErr w:type="spellStart"/>
      <w:r>
        <w:t>a</w:t>
      </w:r>
      <w:proofErr w:type="spellEnd"/>
      <w:r>
        <w:t xml:space="preserve"> ambiente que tem por característica a interação contínua com o usuário, optou-se pela utilização do </w:t>
      </w:r>
      <w:r w:rsidR="00C05B5C">
        <w:t>Angular</w:t>
      </w:r>
      <w:r>
        <w:t xml:space="preserve"> para auxiliar nesse processo e deixar a utilização mais fluída e dinâmica.</w:t>
      </w:r>
    </w:p>
    <w:p w14:paraId="0B4E401F" w14:textId="77777777" w:rsidR="00A95801" w:rsidRPr="008D625B" w:rsidRDefault="00A95801"/>
    <w:p w14:paraId="53FE96DD" w14:textId="77777777" w:rsidR="00D61CB9" w:rsidRDefault="003E72DF" w:rsidP="00D61CB9">
      <w:pPr>
        <w:pStyle w:val="Ttulo4"/>
      </w:pPr>
      <w:bookmarkStart w:id="487" w:name="_Toc17133792"/>
      <w:r w:rsidRPr="00952162">
        <w:rPr>
          <w:i/>
        </w:rPr>
        <w:t xml:space="preserve">Hypertext </w:t>
      </w:r>
      <w:proofErr w:type="spellStart"/>
      <w:r w:rsidRPr="00952162">
        <w:rPr>
          <w:i/>
        </w:rPr>
        <w:t>Pre</w:t>
      </w:r>
      <w:r w:rsidR="00B47F12" w:rsidRPr="00952162">
        <w:rPr>
          <w:i/>
        </w:rPr>
        <w:t>P</w:t>
      </w:r>
      <w:r w:rsidRPr="00952162">
        <w:rPr>
          <w:i/>
        </w:rPr>
        <w:t>rocessor</w:t>
      </w:r>
      <w:proofErr w:type="spellEnd"/>
      <w:r w:rsidRPr="003E72DF">
        <w:t xml:space="preserve"> </w:t>
      </w:r>
      <w:r w:rsidR="00B47F12">
        <w:t>(</w:t>
      </w:r>
      <w:r w:rsidR="00D61CB9" w:rsidRPr="003635FC">
        <w:t>PHP</w:t>
      </w:r>
      <w:r w:rsidR="00B47F12">
        <w:t>)</w:t>
      </w:r>
      <w:bookmarkEnd w:id="487"/>
    </w:p>
    <w:p w14:paraId="68EE7F90" w14:textId="77777777" w:rsidR="008D625B" w:rsidRDefault="008D625B" w:rsidP="008D625B"/>
    <w:p w14:paraId="20A0AB01" w14:textId="77777777" w:rsidR="0085033B" w:rsidRDefault="005A0BA5" w:rsidP="0085033B">
      <w:r>
        <w:t>O</w:t>
      </w:r>
      <w:r w:rsidR="00B47F12">
        <w:t xml:space="preserve"> </w:t>
      </w:r>
      <w:r w:rsidR="006D3D2E">
        <w:rPr>
          <w:i/>
        </w:rPr>
        <w:t xml:space="preserve">PHP </w:t>
      </w:r>
      <w:r w:rsidR="00B47F12" w:rsidRPr="00FC0021">
        <w:rPr>
          <w:i/>
        </w:rPr>
        <w:t>Hypertext</w:t>
      </w:r>
      <w:r w:rsidR="00B47F12" w:rsidRPr="003E72DF">
        <w:t xml:space="preserve"> </w:t>
      </w:r>
      <w:proofErr w:type="spellStart"/>
      <w:r w:rsidR="00B47F12" w:rsidRPr="00FC0021">
        <w:rPr>
          <w:i/>
        </w:rPr>
        <w:t>PreProcessor</w:t>
      </w:r>
      <w:proofErr w:type="spellEnd"/>
      <w:r w:rsidR="00B47F12">
        <w:rPr>
          <w:i/>
        </w:rPr>
        <w:t xml:space="preserve"> </w:t>
      </w:r>
      <w:r w:rsidR="00B47F12">
        <w:t>(</w:t>
      </w:r>
      <w:r>
        <w:t>PHP</w:t>
      </w:r>
      <w:r w:rsidR="00B47F12">
        <w:t>)</w:t>
      </w:r>
      <w:r>
        <w:t xml:space="preserve"> é uma linguagem de </w:t>
      </w:r>
      <w:r w:rsidR="00B47F12" w:rsidRPr="00E95C78">
        <w:rPr>
          <w:i/>
        </w:rPr>
        <w:t>script</w:t>
      </w:r>
      <w:r>
        <w:t xml:space="preserve"> usada</w:t>
      </w:r>
      <w:r w:rsidR="00B47F12">
        <w:t xml:space="preserve"> principalmente</w:t>
      </w:r>
      <w:r>
        <w:t xml:space="preserve"> no contexto </w:t>
      </w:r>
      <w:r w:rsidRPr="00E95C78">
        <w:rPr>
          <w:i/>
        </w:rPr>
        <w:t>web</w:t>
      </w:r>
      <w:r w:rsidR="00C77717">
        <w:t xml:space="preserve"> para</w:t>
      </w:r>
      <w:r w:rsidR="00B47F12">
        <w:t xml:space="preserve"> fazer</w:t>
      </w:r>
      <w:r w:rsidR="00C77717">
        <w:t xml:space="preserve"> </w:t>
      </w:r>
      <w:r w:rsidR="00B47F12">
        <w:t>a manipulação de páginas HTML</w:t>
      </w:r>
      <w:r w:rsidR="00C77717">
        <w:t xml:space="preserve"> </w:t>
      </w:r>
      <w:r w:rsidR="00752E3D">
        <w:rPr>
          <w:noProof/>
        </w:rPr>
        <w:t>(PHP, 2018b)</w:t>
      </w:r>
      <w:r w:rsidR="00B674FC">
        <w:t>.</w:t>
      </w:r>
      <w:r w:rsidR="00B47F12">
        <w:t xml:space="preserve"> Para seu uso é necessário a abertura e fechamento de uma </w:t>
      </w:r>
      <w:proofErr w:type="spellStart"/>
      <w:r w:rsidR="00B47F12" w:rsidRPr="00FC0021">
        <w:rPr>
          <w:i/>
        </w:rPr>
        <w:t>tag</w:t>
      </w:r>
      <w:proofErr w:type="spellEnd"/>
      <w:r w:rsidR="00B47F12">
        <w:t xml:space="preserve"> PHP conforme descrito n</w:t>
      </w:r>
      <w:r w:rsidR="00B674FC">
        <w:t>a</w:t>
      </w:r>
      <w:r w:rsidR="009113A0">
        <w:t xml:space="preserve"> </w:t>
      </w:r>
      <w:r w:rsidR="009113A0">
        <w:fldChar w:fldCharType="begin"/>
      </w:r>
      <w:r w:rsidR="009113A0">
        <w:instrText xml:space="preserve"> REF _Ref526523847 \h </w:instrText>
      </w:r>
      <w:r w:rsidR="009113A0">
        <w:fldChar w:fldCharType="separate"/>
      </w:r>
      <w:r w:rsidR="00640D2B">
        <w:t xml:space="preserve">Figura </w:t>
      </w:r>
      <w:r w:rsidR="00640D2B">
        <w:rPr>
          <w:noProof/>
        </w:rPr>
        <w:t>27</w:t>
      </w:r>
      <w:r w:rsidR="009113A0">
        <w:fldChar w:fldCharType="end"/>
      </w:r>
      <w:r w:rsidR="00B674FC">
        <w:t>.</w:t>
      </w:r>
    </w:p>
    <w:p w14:paraId="4ECD0A39" w14:textId="77777777" w:rsidR="00B674FC" w:rsidRDefault="00B674FC" w:rsidP="00135E22">
      <w:pPr>
        <w:ind w:firstLine="0"/>
      </w:pPr>
    </w:p>
    <w:p w14:paraId="2B0E03C6" w14:textId="75ED1C04" w:rsidR="009113A0" w:rsidRDefault="009113A0" w:rsidP="00FC0021">
      <w:pPr>
        <w:pStyle w:val="Legenda"/>
        <w:keepNext/>
      </w:pPr>
      <w:bookmarkStart w:id="488" w:name="_Ref526523847"/>
      <w:r>
        <w:lastRenderedPageBreak/>
        <w:t xml:space="preserve">Figura </w:t>
      </w:r>
      <w:fldSimple w:instr=" SEQ Figura \* ARABIC ">
        <w:r w:rsidR="00483DF4">
          <w:rPr>
            <w:noProof/>
          </w:rPr>
          <w:t>25</w:t>
        </w:r>
      </w:fldSimple>
      <w:bookmarkEnd w:id="488"/>
      <w:r>
        <w:t xml:space="preserve"> - </w:t>
      </w:r>
      <w:r w:rsidRPr="007D2BD9">
        <w:t>Exemplo de código PHP em página HTML</w:t>
      </w:r>
    </w:p>
    <w:p w14:paraId="53B39F51" w14:textId="77777777" w:rsidR="00B47F12" w:rsidRDefault="00CB768F" w:rsidP="00952162">
      <w:pPr>
        <w:pStyle w:val="Fontes"/>
      </w:pPr>
      <w:r w:rsidRPr="00832539">
        <w:rPr>
          <w:noProof/>
          <w:lang w:eastAsia="pt-BR"/>
        </w:rPr>
        <w:drawing>
          <wp:inline distT="0" distB="0" distL="0" distR="0" wp14:anchorId="00B236B5" wp14:editId="4FE96A7C">
            <wp:extent cx="5084017" cy="1651586"/>
            <wp:effectExtent l="133350" t="114300" r="116840" b="139700"/>
            <wp:docPr id="25"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7"/>
                    <pic:cNvPicPr/>
                  </pic:nvPicPr>
                  <pic:blipFill>
                    <a:blip r:embed="rId36"/>
                    <a:stretch>
                      <a:fillRect/>
                    </a:stretch>
                  </pic:blipFill>
                  <pic:spPr>
                    <a:xfrm>
                      <a:off x="0" y="0"/>
                      <a:ext cx="5083810" cy="1651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CF3BED8" w14:textId="77777777" w:rsidR="00B674FC" w:rsidRDefault="00B674FC" w:rsidP="00B674FC">
      <w:pPr>
        <w:pStyle w:val="Fontes"/>
      </w:pPr>
      <w:r>
        <w:t>Fonte: PHP, 2018</w:t>
      </w:r>
      <w:r w:rsidR="00062608">
        <w:t>a</w:t>
      </w:r>
      <w:r w:rsidR="00BB25A9">
        <w:t>, p.1</w:t>
      </w:r>
      <w:r>
        <w:t>.</w:t>
      </w:r>
    </w:p>
    <w:p w14:paraId="1DED24D6" w14:textId="77777777" w:rsidR="00B674FC" w:rsidRDefault="00B674FC" w:rsidP="00FC0021">
      <w:pPr>
        <w:pStyle w:val="Fontes"/>
      </w:pPr>
    </w:p>
    <w:p w14:paraId="2DAADA58" w14:textId="77777777" w:rsidR="00B674FC" w:rsidRDefault="00FE711F" w:rsidP="008D625B">
      <w:r>
        <w:t xml:space="preserve">O PHP </w:t>
      </w:r>
      <w:r w:rsidR="00C77717">
        <w:t xml:space="preserve">tem por característica ser </w:t>
      </w:r>
      <w:r>
        <w:t>uma linguagem</w:t>
      </w:r>
      <w:r w:rsidR="0078399D">
        <w:t xml:space="preserve"> interpretada</w:t>
      </w:r>
      <w:r>
        <w:t xml:space="preserve"> </w:t>
      </w:r>
      <w:r w:rsidRPr="00FC0021">
        <w:rPr>
          <w:i/>
        </w:rPr>
        <w:t>Server-</w:t>
      </w:r>
      <w:proofErr w:type="spellStart"/>
      <w:r w:rsidRPr="00FC0021">
        <w:rPr>
          <w:i/>
        </w:rPr>
        <w:t>Side</w:t>
      </w:r>
      <w:proofErr w:type="spellEnd"/>
      <w:r w:rsidR="00C77717">
        <w:t>, ou seja,</w:t>
      </w:r>
      <w:r>
        <w:rPr>
          <w:i/>
        </w:rPr>
        <w:t xml:space="preserve"> </w:t>
      </w:r>
      <w:r>
        <w:t>executada no lado do servidor</w:t>
      </w:r>
      <w:r w:rsidR="0045512D">
        <w:t xml:space="preserve"> </w:t>
      </w:r>
      <w:r w:rsidR="00752E3D">
        <w:rPr>
          <w:noProof/>
        </w:rPr>
        <w:t>(SKLAR, 2016)</w:t>
      </w:r>
      <w:r w:rsidR="0045512D">
        <w:t xml:space="preserve">. </w:t>
      </w:r>
      <w:r w:rsidR="00C77717">
        <w:t>Assim</w:t>
      </w:r>
      <w:r w:rsidR="0045512D">
        <w:t xml:space="preserve">, uma aplicação utilizando o PHP pode ser disponibilizada para uma série de pessoas através de uma </w:t>
      </w:r>
      <w:proofErr w:type="spellStart"/>
      <w:r w:rsidR="0045512D" w:rsidRPr="00E95C78">
        <w:rPr>
          <w:i/>
        </w:rPr>
        <w:t>Uniform</w:t>
      </w:r>
      <w:proofErr w:type="spellEnd"/>
      <w:r w:rsidR="0045512D" w:rsidRPr="00E95C78">
        <w:rPr>
          <w:i/>
        </w:rPr>
        <w:t xml:space="preserve"> </w:t>
      </w:r>
      <w:proofErr w:type="spellStart"/>
      <w:r w:rsidR="0045512D" w:rsidRPr="00E95C78">
        <w:rPr>
          <w:i/>
        </w:rPr>
        <w:t>Resource</w:t>
      </w:r>
      <w:proofErr w:type="spellEnd"/>
      <w:r w:rsidR="0045512D" w:rsidRPr="00E95C78">
        <w:rPr>
          <w:i/>
        </w:rPr>
        <w:t xml:space="preserve"> </w:t>
      </w:r>
      <w:proofErr w:type="spellStart"/>
      <w:r w:rsidR="0045512D" w:rsidRPr="00E95C78">
        <w:rPr>
          <w:i/>
        </w:rPr>
        <w:t>Locator</w:t>
      </w:r>
      <w:proofErr w:type="spellEnd"/>
      <w:r w:rsidR="0045512D">
        <w:t xml:space="preserve"> (URL)</w:t>
      </w:r>
      <w:r w:rsidR="00B65AD2">
        <w:t xml:space="preserve"> </w:t>
      </w:r>
      <w:r w:rsidR="00752E3D">
        <w:rPr>
          <w:noProof/>
        </w:rPr>
        <w:t>(SKLAR, 2016)</w:t>
      </w:r>
      <w:r w:rsidR="0045512D">
        <w:t xml:space="preserve">. </w:t>
      </w:r>
      <w:proofErr w:type="spellStart"/>
      <w:r w:rsidR="0045512D">
        <w:t>Sklar</w:t>
      </w:r>
      <w:proofErr w:type="spellEnd"/>
      <w:r w:rsidR="0045512D">
        <w:t xml:space="preserve"> </w:t>
      </w:r>
      <w:r w:rsidR="00752E3D">
        <w:rPr>
          <w:noProof/>
        </w:rPr>
        <w:t>(2016)</w:t>
      </w:r>
      <w:r w:rsidR="0045512D">
        <w:t xml:space="preserve"> explica que se detendo da URL</w:t>
      </w:r>
      <w:r w:rsidR="00062608">
        <w:t>,</w:t>
      </w:r>
      <w:r w:rsidR="0045512D">
        <w:t xml:space="preserve"> o usuário faz uma solicitação ao servidor que interpreta o documento PHP e retorna o resultado HTML</w:t>
      </w:r>
      <w:r w:rsidR="00062608">
        <w:t>,</w:t>
      </w:r>
      <w:r w:rsidR="0045512D">
        <w:t xml:space="preserve"> que é entendível pelo </w:t>
      </w:r>
      <w:r w:rsidR="0045512D" w:rsidRPr="00E95C78">
        <w:rPr>
          <w:i/>
        </w:rPr>
        <w:t>Browser</w:t>
      </w:r>
      <w:r w:rsidR="0045512D">
        <w:t>.</w:t>
      </w:r>
      <w:r w:rsidR="00AE0892">
        <w:t xml:space="preserve"> </w:t>
      </w:r>
      <w:r w:rsidR="00C77717">
        <w:t xml:space="preserve">Os </w:t>
      </w:r>
      <w:r w:rsidR="00AE0892">
        <w:t xml:space="preserve">servidores </w:t>
      </w:r>
      <w:r w:rsidR="00062608" w:rsidRPr="00E95C78">
        <w:rPr>
          <w:i/>
        </w:rPr>
        <w:t>web</w:t>
      </w:r>
      <w:r w:rsidR="00062608">
        <w:t xml:space="preserve"> </w:t>
      </w:r>
      <w:r w:rsidR="00C77717">
        <w:t>em que geralmente o PHP é utilizado são os servidores</w:t>
      </w:r>
      <w:r w:rsidR="00AE0892">
        <w:t xml:space="preserve"> Apache ou </w:t>
      </w:r>
      <w:proofErr w:type="spellStart"/>
      <w:r w:rsidR="00AE0892">
        <w:t>Ngix</w:t>
      </w:r>
      <w:proofErr w:type="spellEnd"/>
      <w:r w:rsidR="00AE0892">
        <w:t xml:space="preserve"> </w:t>
      </w:r>
      <w:r w:rsidR="00752E3D">
        <w:rPr>
          <w:noProof/>
        </w:rPr>
        <w:t>(LOCKHART, 2015)</w:t>
      </w:r>
      <w:r w:rsidR="00AE0892">
        <w:t>.</w:t>
      </w:r>
    </w:p>
    <w:p w14:paraId="0E872914" w14:textId="77777777" w:rsidR="005A0BA5" w:rsidRDefault="00C77717" w:rsidP="008D625B">
      <w:r>
        <w:t>A linguagem a</w:t>
      </w:r>
      <w:r w:rsidR="007B2832">
        <w:t>presenta uma série de recursos e ad</w:t>
      </w:r>
      <w:r w:rsidR="009A2860">
        <w:t>itivos, como por exemplo manipulação de imagens, recursos de abstração de banco de dados, além de pacotes dos mais variados fins criados pela comunidade e que auxiliam na popularização da linguagem e seu uso para diversos fins</w:t>
      </w:r>
      <w:r w:rsidR="00B65AD2">
        <w:t xml:space="preserve"> </w:t>
      </w:r>
      <w:r w:rsidR="00752E3D">
        <w:rPr>
          <w:noProof/>
        </w:rPr>
        <w:t>(SKLAR, 2016)</w:t>
      </w:r>
      <w:r w:rsidR="009A2860">
        <w:t>.</w:t>
      </w:r>
    </w:p>
    <w:p w14:paraId="723FA633" w14:textId="77777777" w:rsidR="00B65AD2" w:rsidRDefault="00B65AD2" w:rsidP="008D625B">
      <w:r>
        <w:t xml:space="preserve">A utilização do PHP neste trabalho se dará por meio do </w:t>
      </w:r>
      <w:r w:rsidRPr="00952162">
        <w:rPr>
          <w:i/>
        </w:rPr>
        <w:t>Framework</w:t>
      </w:r>
      <w:r>
        <w:t xml:space="preserve"> </w:t>
      </w:r>
      <w:proofErr w:type="spellStart"/>
      <w:r>
        <w:t>Laravel</w:t>
      </w:r>
      <w:proofErr w:type="spellEnd"/>
      <w:r>
        <w:t xml:space="preserve"> que será discutido na s</w:t>
      </w:r>
      <w:r w:rsidR="0097794D">
        <w:t xml:space="preserve">ubseção </w:t>
      </w:r>
      <w:r w:rsidR="0097794D">
        <w:fldChar w:fldCharType="begin"/>
      </w:r>
      <w:r w:rsidR="0097794D">
        <w:instrText xml:space="preserve"> REF _Ref526533823 \r \h </w:instrText>
      </w:r>
      <w:r w:rsidR="0097794D">
        <w:fldChar w:fldCharType="separate"/>
      </w:r>
      <w:r w:rsidR="00640D2B">
        <w:t>5.2.5.5</w:t>
      </w:r>
      <w:r w:rsidR="0097794D">
        <w:fldChar w:fldCharType="end"/>
      </w:r>
      <w:r>
        <w:t xml:space="preserve">. </w:t>
      </w:r>
    </w:p>
    <w:p w14:paraId="0ED7ECBD" w14:textId="77777777" w:rsidR="00755810" w:rsidRPr="008D625B" w:rsidRDefault="00755810" w:rsidP="008D625B"/>
    <w:p w14:paraId="0CA1CC08" w14:textId="77777777" w:rsidR="00D61CB9" w:rsidRDefault="00B9427B" w:rsidP="00D61CB9">
      <w:pPr>
        <w:pStyle w:val="Ttulo4"/>
      </w:pPr>
      <w:bookmarkStart w:id="489" w:name="_Ref526533823"/>
      <w:bookmarkStart w:id="490" w:name="_Toc17133793"/>
      <w:r w:rsidRPr="00952162">
        <w:rPr>
          <w:i/>
        </w:rPr>
        <w:t>Framework</w:t>
      </w:r>
      <w:r>
        <w:t xml:space="preserve"> </w:t>
      </w:r>
      <w:proofErr w:type="spellStart"/>
      <w:r w:rsidR="00D61CB9" w:rsidRPr="003635FC">
        <w:t>Laravel</w:t>
      </w:r>
      <w:bookmarkEnd w:id="489"/>
      <w:bookmarkEnd w:id="490"/>
      <w:proofErr w:type="spellEnd"/>
    </w:p>
    <w:p w14:paraId="361CF951" w14:textId="77777777" w:rsidR="00AB636C" w:rsidRPr="00AB636C" w:rsidRDefault="00AB636C" w:rsidP="005A2D83"/>
    <w:p w14:paraId="10956AED" w14:textId="77777777" w:rsidR="00FF3822" w:rsidRDefault="007715AD" w:rsidP="00FF3822">
      <w:r>
        <w:t xml:space="preserve">O </w:t>
      </w:r>
      <w:proofErr w:type="spellStart"/>
      <w:r>
        <w:t>Laravel</w:t>
      </w:r>
      <w:proofErr w:type="spellEnd"/>
      <w:r>
        <w:t xml:space="preserve"> é um </w:t>
      </w:r>
      <w:r w:rsidRPr="00952162">
        <w:rPr>
          <w:i/>
        </w:rPr>
        <w:t>Framework</w:t>
      </w:r>
      <w:r w:rsidR="00C77717">
        <w:rPr>
          <w:i/>
        </w:rPr>
        <w:t xml:space="preserve"> </w:t>
      </w:r>
      <w:r w:rsidR="00C77717">
        <w:t xml:space="preserve">baseado na estratégia de desenvolvimento </w:t>
      </w:r>
      <w:proofErr w:type="spellStart"/>
      <w:r w:rsidR="00C77717" w:rsidRPr="009B4F8A">
        <w:rPr>
          <w:i/>
        </w:rPr>
        <w:t>Model</w:t>
      </w:r>
      <w:proofErr w:type="spellEnd"/>
      <w:r w:rsidR="00C77717">
        <w:t xml:space="preserve">, </w:t>
      </w:r>
      <w:proofErr w:type="spellStart"/>
      <w:r w:rsidR="00C77717" w:rsidRPr="009B4F8A">
        <w:rPr>
          <w:i/>
        </w:rPr>
        <w:t>View</w:t>
      </w:r>
      <w:proofErr w:type="spellEnd"/>
      <w:r w:rsidR="00C77717">
        <w:t xml:space="preserve"> e </w:t>
      </w:r>
      <w:proofErr w:type="spellStart"/>
      <w:r w:rsidR="00C77717" w:rsidRPr="009B4F8A">
        <w:rPr>
          <w:i/>
        </w:rPr>
        <w:t>Controller</w:t>
      </w:r>
      <w:proofErr w:type="spellEnd"/>
      <w:r w:rsidR="00C77717">
        <w:rPr>
          <w:i/>
        </w:rPr>
        <w:t xml:space="preserve"> </w:t>
      </w:r>
      <w:r w:rsidR="00C77717" w:rsidRPr="003C1F7E">
        <w:t>(MVC)</w:t>
      </w:r>
      <w:r w:rsidR="00C77717">
        <w:t xml:space="preserve"> e</w:t>
      </w:r>
      <w:r w:rsidR="00D45E80">
        <w:t xml:space="preserve"> </w:t>
      </w:r>
      <w:r w:rsidR="005165A5">
        <w:t xml:space="preserve">feito </w:t>
      </w:r>
      <w:r w:rsidR="00C77717">
        <w:t xml:space="preserve">sobre </w:t>
      </w:r>
      <w:r w:rsidR="005165A5">
        <w:t>linguagem</w:t>
      </w:r>
      <w:r w:rsidR="00D45E80">
        <w:t xml:space="preserve"> </w:t>
      </w:r>
      <w:r w:rsidR="005165A5">
        <w:t>PHP</w:t>
      </w:r>
      <w:r w:rsidR="003C6B27">
        <w:t>,</w:t>
      </w:r>
      <w:r w:rsidR="00C77717">
        <w:t xml:space="preserve"> </w:t>
      </w:r>
      <w:r w:rsidR="003C6B27">
        <w:t>que tem com</w:t>
      </w:r>
      <w:r w:rsidR="009146C3">
        <w:t>o</w:t>
      </w:r>
      <w:r w:rsidR="00306A7E">
        <w:t xml:space="preserve"> objetivo facilitar e melhorar o processo de desenvolvimento </w:t>
      </w:r>
      <w:r w:rsidR="00752E3D">
        <w:rPr>
          <w:noProof/>
        </w:rPr>
        <w:t>(STAUFFER, 2017)</w:t>
      </w:r>
      <w:r w:rsidR="003C1F7E">
        <w:t>.</w:t>
      </w:r>
      <w:r w:rsidR="0026603B">
        <w:t xml:space="preserve"> </w:t>
      </w:r>
      <w:proofErr w:type="spellStart"/>
      <w:r w:rsidR="003F4E51">
        <w:t>Stauffer</w:t>
      </w:r>
      <w:proofErr w:type="spellEnd"/>
      <w:r w:rsidR="003F4E51">
        <w:t xml:space="preserve"> </w:t>
      </w:r>
      <w:r w:rsidR="00752E3D">
        <w:rPr>
          <w:noProof/>
        </w:rPr>
        <w:t>(2017, p. 22)</w:t>
      </w:r>
      <w:r w:rsidR="003F4E51">
        <w:t xml:space="preserve"> apresenta o porquê da utilização de </w:t>
      </w:r>
      <w:r w:rsidR="003F4E51" w:rsidRPr="00E95C78">
        <w:rPr>
          <w:i/>
        </w:rPr>
        <w:t>frameworks</w:t>
      </w:r>
      <w:r w:rsidR="003F4E51">
        <w:t xml:space="preserve"> para desenvolvimento</w:t>
      </w:r>
      <w:r w:rsidR="00CB5D1D">
        <w:t xml:space="preserve"> dizendo:</w:t>
      </w:r>
    </w:p>
    <w:p w14:paraId="4F33B90C" w14:textId="77777777" w:rsidR="004E2F1A" w:rsidRDefault="004E2F1A" w:rsidP="00100BD4">
      <w:pPr>
        <w:pStyle w:val="CitaoLonga"/>
      </w:pPr>
    </w:p>
    <w:p w14:paraId="0E4EEEFC" w14:textId="77777777" w:rsidR="00CB5D1D" w:rsidRDefault="00CB5D1D" w:rsidP="00100BD4">
      <w:pPr>
        <w:pStyle w:val="CitaoLonga"/>
      </w:pPr>
      <w:r>
        <w:t xml:space="preserve">Frameworks como o </w:t>
      </w:r>
      <w:proofErr w:type="spellStart"/>
      <w:r>
        <w:t>Laravel</w:t>
      </w:r>
      <w:proofErr w:type="spellEnd"/>
      <w:r>
        <w:t xml:space="preserve"> – e o </w:t>
      </w:r>
      <w:proofErr w:type="spellStart"/>
      <w:r>
        <w:t>Symfony</w:t>
      </w:r>
      <w:proofErr w:type="spellEnd"/>
      <w:r>
        <w:t xml:space="preserve">, </w:t>
      </w:r>
      <w:proofErr w:type="spellStart"/>
      <w:r>
        <w:t>Sliex</w:t>
      </w:r>
      <w:proofErr w:type="spellEnd"/>
      <w:r>
        <w:t xml:space="preserve">, </w:t>
      </w:r>
      <w:proofErr w:type="spellStart"/>
      <w:r>
        <w:t>Lumen</w:t>
      </w:r>
      <w:proofErr w:type="spellEnd"/>
      <w:r>
        <w:t xml:space="preserve"> e </w:t>
      </w:r>
      <w:proofErr w:type="spellStart"/>
      <w:r>
        <w:t>Slim</w:t>
      </w:r>
      <w:proofErr w:type="spellEnd"/>
      <w:r>
        <w:t xml:space="preserve"> – </w:t>
      </w:r>
      <w:proofErr w:type="spellStart"/>
      <w:r>
        <w:t>pré</w:t>
      </w:r>
      <w:proofErr w:type="spellEnd"/>
      <w:r w:rsidR="002C512B">
        <w:t>-</w:t>
      </w:r>
      <w:r>
        <w:t>e</w:t>
      </w:r>
      <w:r w:rsidR="002C512B">
        <w:t>m</w:t>
      </w:r>
      <w:r>
        <w:t xml:space="preserve">pacotam </w:t>
      </w:r>
      <w:r w:rsidR="002C512B">
        <w:t xml:space="preserve">um conjunto de componentes de terceiros com características </w:t>
      </w:r>
      <w:r w:rsidR="00E44F8E">
        <w:t>personalizadas do framework, como arquivos de configuração, provedores de serviço, estruturas de diretório prescritas e carregadores de aplicativo</w:t>
      </w:r>
      <w:r w:rsidR="007171E7">
        <w:t xml:space="preserve">s. Logo, o benefício de usar um </w:t>
      </w:r>
      <w:r w:rsidR="007171E7">
        <w:lastRenderedPageBreak/>
        <w:t>framework em geral é o de que alguém tomou decisões por você não só sobre componentes individuas, mas também sobre como eles devem ser integrados.</w:t>
      </w:r>
      <w:r>
        <w:t xml:space="preserve"> </w:t>
      </w:r>
    </w:p>
    <w:p w14:paraId="0532E310" w14:textId="77777777" w:rsidR="004E2F1A" w:rsidRDefault="004E2F1A" w:rsidP="009B4F8A">
      <w:pPr>
        <w:pStyle w:val="CitaoLonga"/>
      </w:pPr>
    </w:p>
    <w:p w14:paraId="0C3D820E" w14:textId="77777777" w:rsidR="00316E2E" w:rsidRDefault="00642888" w:rsidP="00FF3822">
      <w:r>
        <w:t xml:space="preserve">Portanto pode-se afirmar que </w:t>
      </w:r>
      <w:r w:rsidR="00005904">
        <w:t>um</w:t>
      </w:r>
      <w:r>
        <w:t xml:space="preserve"> </w:t>
      </w:r>
      <w:r w:rsidR="00675471" w:rsidRPr="00952162">
        <w:rPr>
          <w:i/>
        </w:rPr>
        <w:t>framework</w:t>
      </w:r>
      <w:r w:rsidR="00005904">
        <w:t xml:space="preserve"> como o </w:t>
      </w:r>
      <w:proofErr w:type="spellStart"/>
      <w:r w:rsidR="00005904">
        <w:t>Laravel</w:t>
      </w:r>
      <w:proofErr w:type="spellEnd"/>
      <w:r w:rsidR="00675471">
        <w:t xml:space="preserve"> simplifica alguns processos comuns a </w:t>
      </w:r>
      <w:r w:rsidR="006E2093">
        <w:t>sistemas</w:t>
      </w:r>
      <w:r w:rsidR="00675471">
        <w:t xml:space="preserve"> (como por exemplo o processo de autenticação)</w:t>
      </w:r>
      <w:r w:rsidR="00044917">
        <w:t xml:space="preserve"> por meio de pacotes prontos</w:t>
      </w:r>
      <w:r w:rsidR="009C3DC3">
        <w:t>.</w:t>
      </w:r>
      <w:r w:rsidR="0035488A">
        <w:t xml:space="preserve"> Isso</w:t>
      </w:r>
      <w:r w:rsidR="006E2093">
        <w:t xml:space="preserve"> </w:t>
      </w:r>
      <w:r w:rsidR="0035488A">
        <w:t xml:space="preserve">faz </w:t>
      </w:r>
      <w:r w:rsidR="006E2093">
        <w:t>com que o desenvolvedor</w:t>
      </w:r>
      <w:r w:rsidR="001C4320">
        <w:t xml:space="preserve"> se concentre em processos </w:t>
      </w:r>
      <w:r w:rsidR="00132085">
        <w:t>específicos da lógica de negócio ao qual</w:t>
      </w:r>
      <w:r w:rsidR="0035488A">
        <w:t xml:space="preserve"> seu</w:t>
      </w:r>
      <w:r w:rsidR="00132085">
        <w:t xml:space="preserve"> sistema pertence</w:t>
      </w:r>
      <w:r w:rsidR="00A74A37">
        <w:t>, agilizando o desenvolvimento</w:t>
      </w:r>
      <w:r w:rsidR="00B65AD2">
        <w:t xml:space="preserve"> </w:t>
      </w:r>
      <w:r w:rsidR="00752E3D">
        <w:rPr>
          <w:noProof/>
        </w:rPr>
        <w:t>(STAUFFER, 2017)</w:t>
      </w:r>
      <w:r w:rsidR="00DD12F6">
        <w:t>.</w:t>
      </w:r>
    </w:p>
    <w:p w14:paraId="2EB31121" w14:textId="77777777" w:rsidR="0097794D" w:rsidRDefault="00940125" w:rsidP="009B4F8A">
      <w:r>
        <w:t xml:space="preserve">O </w:t>
      </w:r>
      <w:proofErr w:type="spellStart"/>
      <w:r w:rsidR="00C34F84">
        <w:t>L</w:t>
      </w:r>
      <w:r>
        <w:t>aravel</w:t>
      </w:r>
      <w:proofErr w:type="spellEnd"/>
      <w:r>
        <w:t xml:space="preserve"> </w:t>
      </w:r>
      <w:r w:rsidR="00065236">
        <w:t>demonstra</w:t>
      </w:r>
      <w:r>
        <w:t xml:space="preserve"> como </w:t>
      </w:r>
      <w:r w:rsidR="00700026">
        <w:t>valores</w:t>
      </w:r>
      <w:r>
        <w:t xml:space="preserve"> </w:t>
      </w:r>
      <w:r w:rsidR="00AF0BDE">
        <w:t>o aumento</w:t>
      </w:r>
      <w:r w:rsidR="00700026">
        <w:t xml:space="preserve"> da velocidade de desenvolvimento</w:t>
      </w:r>
      <w:r w:rsidR="00BB47FC">
        <w:t xml:space="preserve"> e a satisfação do desenvolvedor. </w:t>
      </w:r>
      <w:r w:rsidR="003B4045">
        <w:t xml:space="preserve">Para </w:t>
      </w:r>
      <w:r w:rsidR="001A795A">
        <w:t xml:space="preserve">isso </w:t>
      </w:r>
      <w:r w:rsidR="00065236">
        <w:t>dispõe de uma série de ferramentas que auxiliam em diversos processos no desenvolvimento, como por exemplo o processo de autenticação</w:t>
      </w:r>
      <w:r w:rsidR="001139FC">
        <w:t xml:space="preserve">, o envio de </w:t>
      </w:r>
      <w:r w:rsidR="001139FC" w:rsidRPr="00E95C78">
        <w:rPr>
          <w:i/>
        </w:rPr>
        <w:t>e-mails</w:t>
      </w:r>
      <w:r w:rsidR="001139FC">
        <w:t xml:space="preserve">, </w:t>
      </w:r>
      <w:r w:rsidR="00F567E6">
        <w:t>processos de banco de dados (criação de tabelas, transações e consultas), entre outros</w:t>
      </w:r>
      <w:r w:rsidR="00752E3D">
        <w:rPr>
          <w:noProof/>
        </w:rPr>
        <w:t xml:space="preserve"> (STAUFFER, 2017)</w:t>
      </w:r>
      <w:r w:rsidR="00F567E6">
        <w:t>.</w:t>
      </w:r>
      <w:r w:rsidR="001139FC">
        <w:t xml:space="preserve"> </w:t>
      </w:r>
    </w:p>
    <w:p w14:paraId="26A4E1C0" w14:textId="77777777" w:rsidR="00AB636C" w:rsidRDefault="00401941" w:rsidP="009B4F8A">
      <w:r>
        <w:t xml:space="preserve">Tendo em vista a quantidade de recursos disponíveis pelo </w:t>
      </w:r>
      <w:proofErr w:type="spellStart"/>
      <w:r>
        <w:t>Laravel</w:t>
      </w:r>
      <w:proofErr w:type="spellEnd"/>
      <w:r>
        <w:t>, uma comunidade que auxilia em momentos de dúvida, além do conhecimento prévio, decidiu-se pela</w:t>
      </w:r>
      <w:r w:rsidR="00B300A5">
        <w:t xml:space="preserve"> sua</w:t>
      </w:r>
      <w:r>
        <w:t xml:space="preserve"> utilização neste trabalho de conclus</w:t>
      </w:r>
      <w:r w:rsidR="00260075">
        <w:t>ão de curso.</w:t>
      </w:r>
    </w:p>
    <w:p w14:paraId="1E755686" w14:textId="77777777" w:rsidR="00F97B7F" w:rsidRDefault="00F97B7F" w:rsidP="009B4F8A"/>
    <w:p w14:paraId="16850901" w14:textId="77777777" w:rsidR="00F97B7F" w:rsidRPr="00596E44" w:rsidRDefault="00F97B7F" w:rsidP="00F97B7F">
      <w:pPr>
        <w:pStyle w:val="Ttulo4"/>
        <w:rPr>
          <w:lang w:val="en-US"/>
        </w:rPr>
      </w:pPr>
      <w:bookmarkStart w:id="491" w:name="_Toc17133794"/>
      <w:r w:rsidRPr="00596E44">
        <w:rPr>
          <w:i/>
          <w:lang w:val="en-US"/>
        </w:rPr>
        <w:t>Representational State Transfer Application Programming Interfaces</w:t>
      </w:r>
      <w:r w:rsidRPr="00596E44">
        <w:rPr>
          <w:lang w:val="en-US"/>
        </w:rPr>
        <w:t xml:space="preserve"> (API REST)</w:t>
      </w:r>
      <w:bookmarkEnd w:id="491"/>
    </w:p>
    <w:p w14:paraId="08B7394B" w14:textId="77777777" w:rsidR="00F97B7F" w:rsidRPr="00596E44" w:rsidRDefault="00F97B7F" w:rsidP="00F97B7F">
      <w:pPr>
        <w:rPr>
          <w:iCs/>
          <w:lang w:val="en-US"/>
        </w:rPr>
      </w:pPr>
    </w:p>
    <w:p w14:paraId="781DA21F" w14:textId="77777777" w:rsidR="00F97B7F" w:rsidRDefault="00883E88" w:rsidP="00F97B7F">
      <w:r>
        <w:t xml:space="preserve">Segundo </w:t>
      </w:r>
      <w:proofErr w:type="spellStart"/>
      <w:r>
        <w:t>Massé</w:t>
      </w:r>
      <w:proofErr w:type="spellEnd"/>
      <w:r>
        <w:t xml:space="preserve"> (2012) o termo </w:t>
      </w:r>
      <w:proofErr w:type="spellStart"/>
      <w:r w:rsidRPr="00596E44">
        <w:rPr>
          <w:i/>
        </w:rPr>
        <w:t>Representional</w:t>
      </w:r>
      <w:proofErr w:type="spellEnd"/>
      <w:r w:rsidRPr="00596E44">
        <w:rPr>
          <w:i/>
        </w:rPr>
        <w:t xml:space="preserve"> </w:t>
      </w:r>
      <w:proofErr w:type="spellStart"/>
      <w:r w:rsidRPr="00596E44">
        <w:rPr>
          <w:i/>
        </w:rPr>
        <w:t>State</w:t>
      </w:r>
      <w:proofErr w:type="spellEnd"/>
      <w:r w:rsidRPr="00596E44">
        <w:rPr>
          <w:i/>
        </w:rPr>
        <w:t xml:space="preserve"> </w:t>
      </w:r>
      <w:proofErr w:type="spellStart"/>
      <w:r w:rsidRPr="00596E44">
        <w:rPr>
          <w:i/>
        </w:rPr>
        <w:t>Transfer</w:t>
      </w:r>
      <w:proofErr w:type="spellEnd"/>
      <w:r>
        <w:rPr>
          <w:i/>
        </w:rPr>
        <w:t xml:space="preserve"> </w:t>
      </w:r>
      <w:r>
        <w:t xml:space="preserve">(REST) surgiu devido a necessidade </w:t>
      </w:r>
      <w:r w:rsidR="00AE608D">
        <w:t xml:space="preserve">de se ter outros verbos </w:t>
      </w:r>
      <w:proofErr w:type="spellStart"/>
      <w:r w:rsidR="00AE608D" w:rsidRPr="00596E44">
        <w:rPr>
          <w:i/>
        </w:rPr>
        <w:t>Hyper</w:t>
      </w:r>
      <w:proofErr w:type="spellEnd"/>
      <w:r w:rsidR="00AE608D" w:rsidRPr="00596E44">
        <w:rPr>
          <w:i/>
        </w:rPr>
        <w:t xml:space="preserve"> </w:t>
      </w:r>
      <w:proofErr w:type="spellStart"/>
      <w:r w:rsidR="00AE608D" w:rsidRPr="00596E44">
        <w:rPr>
          <w:i/>
        </w:rPr>
        <w:t>Text</w:t>
      </w:r>
      <w:proofErr w:type="spellEnd"/>
      <w:r w:rsidR="00AE608D" w:rsidRPr="00596E44">
        <w:rPr>
          <w:i/>
        </w:rPr>
        <w:t xml:space="preserve"> </w:t>
      </w:r>
      <w:proofErr w:type="spellStart"/>
      <w:r w:rsidR="00AE608D" w:rsidRPr="00596E44">
        <w:rPr>
          <w:i/>
        </w:rPr>
        <w:t>Transfer</w:t>
      </w:r>
      <w:proofErr w:type="spellEnd"/>
      <w:r w:rsidR="00AE608D" w:rsidRPr="00596E44">
        <w:rPr>
          <w:i/>
        </w:rPr>
        <w:t xml:space="preserve"> </w:t>
      </w:r>
      <w:proofErr w:type="spellStart"/>
      <w:r w:rsidR="00AE608D" w:rsidRPr="00596E44">
        <w:rPr>
          <w:i/>
        </w:rPr>
        <w:t>Protocol</w:t>
      </w:r>
      <w:proofErr w:type="spellEnd"/>
      <w:r w:rsidR="00AE608D">
        <w:t xml:space="preserve"> (HTTP) que representassem as ações de fato. Então surgiu-se em uma tese de doutorado o termo REST que se trata de acrescer verbos HTTP para as ações de atualização de dados (PUT ou PATCH) e para exclusão de dados (DELETE). Esses verbos vieram em acréscimo aos verbos GET (busca de dados) e POST (envio de dados), que antes eram utilizados para as ações de atualizar e deletar (MASSÉ, 2012). </w:t>
      </w:r>
    </w:p>
    <w:p w14:paraId="23E18217" w14:textId="77777777" w:rsidR="005F5B8A" w:rsidRDefault="005F5B8A" w:rsidP="00F97B7F">
      <w:r>
        <w:t xml:space="preserve">Já o termo </w:t>
      </w:r>
      <w:proofErr w:type="spellStart"/>
      <w:r w:rsidRPr="00596E44">
        <w:rPr>
          <w:i/>
        </w:rPr>
        <w:t>Application</w:t>
      </w:r>
      <w:proofErr w:type="spellEnd"/>
      <w:r w:rsidRPr="00596E44">
        <w:rPr>
          <w:i/>
        </w:rPr>
        <w:t xml:space="preserve"> </w:t>
      </w:r>
      <w:proofErr w:type="spellStart"/>
      <w:r w:rsidRPr="00596E44">
        <w:rPr>
          <w:i/>
        </w:rPr>
        <w:t>Programming</w:t>
      </w:r>
      <w:proofErr w:type="spellEnd"/>
      <w:r w:rsidRPr="00596E44">
        <w:rPr>
          <w:i/>
        </w:rPr>
        <w:t xml:space="preserve"> Interfaces</w:t>
      </w:r>
      <w:r>
        <w:rPr>
          <w:i/>
        </w:rPr>
        <w:t xml:space="preserve"> </w:t>
      </w:r>
      <w:r>
        <w:t>(API), surgem como o intermédio do usuário com serviços web. Servindo então de ponte entre o usuário e um serviço. Então quando se diz que uma aplicação funciona como uma API REST, quer dizer que essa aplicação possibilitará ao usuário</w:t>
      </w:r>
      <w:r w:rsidR="00483DF4">
        <w:t xml:space="preserve"> as ações conforme descritas no modelo REST, além de servir de ponte para os serviços web, como por exemplo o serviço de banco de dados (MASSÉ, 2012). O usuário fará requisições a API que então será responsável por processar essa requisição e entregar o serviço requisitado pelo usuário. </w:t>
      </w:r>
    </w:p>
    <w:p w14:paraId="1D486587" w14:textId="77777777" w:rsidR="00483DF4" w:rsidRDefault="00483DF4" w:rsidP="00F97B7F">
      <w:r>
        <w:t xml:space="preserve">Neste ambiente será utilizado dois frameworks que serão utilizados um no </w:t>
      </w:r>
      <w:proofErr w:type="spellStart"/>
      <w:r w:rsidRPr="00596E44">
        <w:rPr>
          <w:i/>
        </w:rPr>
        <w:t>frontend</w:t>
      </w:r>
      <w:proofErr w:type="spellEnd"/>
      <w:r>
        <w:t xml:space="preserve"> (Angular), e outro no </w:t>
      </w:r>
      <w:proofErr w:type="spellStart"/>
      <w:r w:rsidRPr="00596E44">
        <w:rPr>
          <w:i/>
        </w:rPr>
        <w:t>backend</w:t>
      </w:r>
      <w:proofErr w:type="spellEnd"/>
      <w:r>
        <w:t xml:space="preserve"> (</w:t>
      </w:r>
      <w:proofErr w:type="spellStart"/>
      <w:r>
        <w:t>Laravel</w:t>
      </w:r>
      <w:proofErr w:type="spellEnd"/>
      <w:r>
        <w:t xml:space="preserve">). Então a aplicação Angular conforme descrita rodará </w:t>
      </w:r>
      <w:r>
        <w:lastRenderedPageBreak/>
        <w:t xml:space="preserve">diretamente no browser do usuário. Para que essa aplicação consiga comunicar-se com a base de dados será utilizado o </w:t>
      </w:r>
      <w:proofErr w:type="spellStart"/>
      <w:r>
        <w:t>Laravel</w:t>
      </w:r>
      <w:proofErr w:type="spellEnd"/>
      <w:r>
        <w:t xml:space="preserve"> como API ou intermédio. Ou seja, a aplicação Angular sempre que precisar de informações da base de dados irá requisitar a API </w:t>
      </w:r>
      <w:proofErr w:type="spellStart"/>
      <w:r>
        <w:t>Laravel</w:t>
      </w:r>
      <w:proofErr w:type="spellEnd"/>
      <w:r>
        <w:t xml:space="preserve"> que será responsável por processar a requisição e retornar os dados a aplicação Angular. Então a aplicação Angular demonstra os dados ao usuário, uma representação visual deste processo é descrita na </w:t>
      </w:r>
      <w:r w:rsidRPr="00596E44">
        <w:rPr>
          <w:highlight w:val="yellow"/>
        </w:rPr>
        <w:t>figura X.</w:t>
      </w:r>
      <w:r>
        <w:t xml:space="preserve"> </w:t>
      </w:r>
    </w:p>
    <w:p w14:paraId="7D6BB638" w14:textId="77777777" w:rsidR="00483DF4" w:rsidRDefault="00483DF4" w:rsidP="00F97B7F">
      <w:r>
        <w:t xml:space="preserve"> </w:t>
      </w:r>
    </w:p>
    <w:p w14:paraId="283A7BCE" w14:textId="77777777" w:rsidR="00483DF4" w:rsidRDefault="00483DF4" w:rsidP="00596E44">
      <w:pPr>
        <w:pStyle w:val="Legenda"/>
        <w:keepNext/>
      </w:pPr>
      <w:r>
        <w:t xml:space="preserve">Figura </w:t>
      </w:r>
      <w:fldSimple w:instr=" SEQ Figura \* ARABIC ">
        <w:r>
          <w:rPr>
            <w:noProof/>
          </w:rPr>
          <w:t>26</w:t>
        </w:r>
      </w:fldSimple>
      <w:r>
        <w:t xml:space="preserve"> - Funcionamento de uma API</w:t>
      </w:r>
    </w:p>
    <w:p w14:paraId="66AC523E" w14:textId="77777777" w:rsidR="00483DF4" w:rsidRDefault="00483DF4" w:rsidP="00483DF4">
      <w:pPr>
        <w:ind w:firstLine="0"/>
        <w:jc w:val="center"/>
      </w:pPr>
      <w:r>
        <w:rPr>
          <w:noProof/>
        </w:rPr>
        <w:drawing>
          <wp:inline distT="0" distB="0" distL="0" distR="0" wp14:anchorId="48A701BF" wp14:editId="49FAD481">
            <wp:extent cx="3038475" cy="685800"/>
            <wp:effectExtent l="0" t="0" r="9525"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038475" cy="685800"/>
                    </a:xfrm>
                    <a:prstGeom prst="rect">
                      <a:avLst/>
                    </a:prstGeom>
                  </pic:spPr>
                </pic:pic>
              </a:graphicData>
            </a:graphic>
          </wp:inline>
        </w:drawing>
      </w:r>
    </w:p>
    <w:p w14:paraId="7BDC0E81" w14:textId="77777777" w:rsidR="00483DF4" w:rsidRPr="007116CC" w:rsidRDefault="00483DF4" w:rsidP="00596E44">
      <w:pPr>
        <w:pStyle w:val="Fontes"/>
      </w:pPr>
      <w:r>
        <w:t>Fonte: MASSÉ, 2012, p6.</w:t>
      </w:r>
    </w:p>
    <w:p w14:paraId="44255FFA" w14:textId="77777777" w:rsidR="00B300A5" w:rsidRDefault="00B300A5" w:rsidP="009B4F8A"/>
    <w:p w14:paraId="68DFD010" w14:textId="77777777" w:rsidR="00D61CB9" w:rsidRDefault="00D61CB9" w:rsidP="00D61CB9">
      <w:pPr>
        <w:pStyle w:val="Ttulo3"/>
      </w:pPr>
      <w:bookmarkStart w:id="492" w:name="_Toc17133795"/>
      <w:r w:rsidRPr="00BB49CF">
        <w:t>Sistema de Gerenciamento de Banco de Dados</w:t>
      </w:r>
      <w:r w:rsidR="00773355">
        <w:t xml:space="preserve"> (MySQL)</w:t>
      </w:r>
      <w:bookmarkEnd w:id="492"/>
    </w:p>
    <w:p w14:paraId="6D3DD246" w14:textId="77777777" w:rsidR="00186C79" w:rsidRPr="009B3841" w:rsidRDefault="00186C79" w:rsidP="00952162"/>
    <w:p w14:paraId="77B8A6CF" w14:textId="77777777" w:rsidR="00773355" w:rsidRDefault="00186C79" w:rsidP="00773355">
      <w:r>
        <w:t>Bancos de dados estão presentes em todos os lugares</w:t>
      </w:r>
      <w:r w:rsidR="002D6CD4">
        <w:t xml:space="preserve"> em</w:t>
      </w:r>
      <w:r w:rsidR="00087318">
        <w:t xml:space="preserve"> que se tem uso de computadores</w:t>
      </w:r>
      <w:r>
        <w:t xml:space="preserve">, desde a gestão de dados de uma </w:t>
      </w:r>
      <w:r w:rsidR="00D869E0">
        <w:t xml:space="preserve">multinacional, até numa farmácia de esquina. </w:t>
      </w:r>
      <w:r w:rsidR="002D6CD4">
        <w:t xml:space="preserve">Mas o que de fato são bancos de dados? </w:t>
      </w:r>
      <w:proofErr w:type="spellStart"/>
      <w:r w:rsidR="001F17E4">
        <w:t>Elmasri</w:t>
      </w:r>
      <w:proofErr w:type="spellEnd"/>
      <w:r w:rsidR="001F17E4">
        <w:t xml:space="preserve"> e </w:t>
      </w:r>
      <w:proofErr w:type="spellStart"/>
      <w:r w:rsidR="001F17E4">
        <w:t>Navathe</w:t>
      </w:r>
      <w:proofErr w:type="spellEnd"/>
      <w:r w:rsidR="00752E3D">
        <w:rPr>
          <w:noProof/>
        </w:rPr>
        <w:t xml:space="preserve"> (2011, p. 3)</w:t>
      </w:r>
      <w:r w:rsidR="001F17E4">
        <w:t xml:space="preserve"> definem como banco de dados “[...] uma coleção de dados relacionados”</w:t>
      </w:r>
      <w:r w:rsidR="002D6CD4">
        <w:t xml:space="preserve"> que </w:t>
      </w:r>
      <w:r w:rsidR="003C6B27">
        <w:t xml:space="preserve">possuem </w:t>
      </w:r>
      <w:r w:rsidR="002D6CD4">
        <w:t xml:space="preserve">as </w:t>
      </w:r>
      <w:r w:rsidR="003B73ED">
        <w:t>seguintes características</w:t>
      </w:r>
      <w:r w:rsidR="005B19E3">
        <w:rPr>
          <w:noProof/>
        </w:rPr>
        <w:t xml:space="preserve"> (ELMASRI; NAVATHE, 2011)</w:t>
      </w:r>
      <w:r w:rsidR="000930CD">
        <w:t>:</w:t>
      </w:r>
      <w:r w:rsidR="003B73ED">
        <w:t xml:space="preserve"> </w:t>
      </w:r>
    </w:p>
    <w:p w14:paraId="01E45C3F" w14:textId="77777777" w:rsidR="00641546" w:rsidRDefault="00641546" w:rsidP="00773355"/>
    <w:p w14:paraId="30B398E8" w14:textId="77777777" w:rsidR="000930CD" w:rsidRDefault="000930CD" w:rsidP="000930CD">
      <w:pPr>
        <w:pStyle w:val="PargrafodaLista"/>
        <w:numPr>
          <w:ilvl w:val="0"/>
          <w:numId w:val="11"/>
        </w:numPr>
      </w:pPr>
      <w:r>
        <w:t>Apresenta</w:t>
      </w:r>
      <w:r w:rsidR="002D6CD4">
        <w:t>r</w:t>
      </w:r>
      <w:r>
        <w:t xml:space="preserve"> algum aspecto d</w:t>
      </w:r>
      <w:r w:rsidR="008256DD">
        <w:t>o</w:t>
      </w:r>
      <w:r>
        <w:t xml:space="preserve"> mundo real</w:t>
      </w:r>
      <w:r w:rsidR="008256DD">
        <w:t>;</w:t>
      </w:r>
    </w:p>
    <w:p w14:paraId="74FDC2B7" w14:textId="77777777" w:rsidR="008256DD" w:rsidRDefault="002D6CD4" w:rsidP="000930CD">
      <w:pPr>
        <w:pStyle w:val="PargrafodaLista"/>
        <w:numPr>
          <w:ilvl w:val="0"/>
          <w:numId w:val="11"/>
        </w:numPr>
      </w:pPr>
      <w:r>
        <w:t xml:space="preserve">Ser </w:t>
      </w:r>
      <w:r w:rsidR="00580CCE">
        <w:t>um conjunto de dados que apresentem algum sentindo inerente;</w:t>
      </w:r>
    </w:p>
    <w:p w14:paraId="4623CD6F" w14:textId="77777777" w:rsidR="00580CCE" w:rsidRDefault="00AD577E" w:rsidP="000930CD">
      <w:pPr>
        <w:pStyle w:val="PargrafodaLista"/>
        <w:numPr>
          <w:ilvl w:val="0"/>
          <w:numId w:val="11"/>
        </w:numPr>
      </w:pPr>
      <w:r>
        <w:t>Projet</w:t>
      </w:r>
      <w:r w:rsidR="002D6CD4">
        <w:t>ado</w:t>
      </w:r>
      <w:r>
        <w:t>, construído e populado</w:t>
      </w:r>
      <w:r w:rsidR="00E207E4">
        <w:t xml:space="preserve"> com dados</w:t>
      </w:r>
      <w:r>
        <w:t xml:space="preserve"> </w:t>
      </w:r>
      <w:r w:rsidR="00641546">
        <w:t>com um fim em específico.</w:t>
      </w:r>
    </w:p>
    <w:p w14:paraId="668CE4FA" w14:textId="77777777" w:rsidR="000E1A66" w:rsidRDefault="000E1A66" w:rsidP="00641546"/>
    <w:p w14:paraId="463939DD" w14:textId="77777777" w:rsidR="00641546" w:rsidRPr="009B3841" w:rsidRDefault="000E1A66" w:rsidP="00952162">
      <w:r>
        <w:t>Conhecendo sobre o que se trata um banco de dados toma-se o conceito de Sistemas de Gerenciamento de Banco de Dados (SGBD) como “um conjunto de dados associados a um conjunto de programas</w:t>
      </w:r>
      <w:r w:rsidR="00DF2DE0">
        <w:t xml:space="preserve"> para acesso a esses dados” </w:t>
      </w:r>
      <w:r w:rsidR="00752E3D">
        <w:rPr>
          <w:noProof/>
        </w:rPr>
        <w:t>(SILBERCHATZ; KORTH; SUDARSHAN, 1999)</w:t>
      </w:r>
      <w:r w:rsidR="00DF2DE0">
        <w:t xml:space="preserve">. Portanto, para se gerir </w:t>
      </w:r>
      <w:r w:rsidR="00B40F34">
        <w:t xml:space="preserve">os dados que estão presentes em um banco de dados é </w:t>
      </w:r>
      <w:r w:rsidR="002D6CD4">
        <w:t xml:space="preserve">necessário </w:t>
      </w:r>
      <w:r w:rsidR="00B40F34">
        <w:t>a atuação de um SGBD.</w:t>
      </w:r>
      <w:r w:rsidR="009757F4">
        <w:t xml:space="preserve"> O SGBD que será responsável</w:t>
      </w:r>
      <w:r w:rsidR="0026109D">
        <w:t xml:space="preserve"> então</w:t>
      </w:r>
      <w:r w:rsidR="009757F4">
        <w:t xml:space="preserve"> pela </w:t>
      </w:r>
      <w:r w:rsidR="008B442D">
        <w:t xml:space="preserve">“[...] </w:t>
      </w:r>
      <w:r w:rsidR="009757F4">
        <w:t>definição das estruturas de armazenamento das informa</w:t>
      </w:r>
      <w:r w:rsidR="00B60970">
        <w:t>ções e a definição dos mecanismos para manipulação dessas informações.</w:t>
      </w:r>
      <w:r w:rsidR="008B442D">
        <w:t>”</w:t>
      </w:r>
      <w:r w:rsidR="00752E3D">
        <w:rPr>
          <w:noProof/>
        </w:rPr>
        <w:t xml:space="preserve"> (SILBERCHATZ; KORTH; SUDARSHAN, 1999, p. 1)</w:t>
      </w:r>
      <w:r w:rsidR="008B442D">
        <w:t>.</w:t>
      </w:r>
    </w:p>
    <w:p w14:paraId="1C6DB478" w14:textId="77777777" w:rsidR="00F93875" w:rsidRDefault="004E03FA" w:rsidP="00773355">
      <w:r>
        <w:t>Dentre os SGBS, um que se destaca é o MySQL</w:t>
      </w:r>
      <w:r w:rsidR="00392697">
        <w:t xml:space="preserve"> </w:t>
      </w:r>
      <w:r w:rsidR="00752E3D">
        <w:rPr>
          <w:noProof/>
        </w:rPr>
        <w:t>(CARVALHO, 2015)</w:t>
      </w:r>
      <w:r w:rsidR="008D3297">
        <w:t>.</w:t>
      </w:r>
      <w:r w:rsidR="00091950">
        <w:t xml:space="preserve"> </w:t>
      </w:r>
      <w:r w:rsidR="00392697">
        <w:t xml:space="preserve">O MySQL </w:t>
      </w:r>
      <w:r w:rsidR="002F6699">
        <w:t>é um SGBD gratuito</w:t>
      </w:r>
      <w:r w:rsidR="00A37067">
        <w:t xml:space="preserve"> e com base de licença </w:t>
      </w:r>
      <w:r w:rsidR="00A37067" w:rsidRPr="00952162">
        <w:rPr>
          <w:i/>
        </w:rPr>
        <w:t xml:space="preserve">open </w:t>
      </w:r>
      <w:proofErr w:type="spellStart"/>
      <w:r w:rsidR="00A37067" w:rsidRPr="00952162">
        <w:rPr>
          <w:i/>
        </w:rPr>
        <w:t>source</w:t>
      </w:r>
      <w:proofErr w:type="spellEnd"/>
      <w:r w:rsidR="002F6699">
        <w:t>, com ferramentas de desenvolvimento</w:t>
      </w:r>
      <w:r w:rsidR="00A37067">
        <w:t xml:space="preserve"> </w:t>
      </w:r>
      <w:r w:rsidR="00A37067">
        <w:lastRenderedPageBreak/>
        <w:t xml:space="preserve">robustas e de qualidade </w:t>
      </w:r>
      <w:r w:rsidR="00752E3D">
        <w:rPr>
          <w:noProof/>
        </w:rPr>
        <w:t>(CARVALHO, 2015)</w:t>
      </w:r>
      <w:r w:rsidR="00B24BE4">
        <w:t>.</w:t>
      </w:r>
      <w:r w:rsidR="00713453">
        <w:t xml:space="preserve"> A</w:t>
      </w:r>
      <w:r w:rsidR="00F93875">
        <w:t xml:space="preserve"> </w:t>
      </w:r>
      <w:r w:rsidR="00F93875">
        <w:fldChar w:fldCharType="begin"/>
      </w:r>
      <w:r w:rsidR="00F93875">
        <w:instrText xml:space="preserve"> REF _Ref526697739 \h </w:instrText>
      </w:r>
      <w:r w:rsidR="00F93875">
        <w:fldChar w:fldCharType="separate"/>
      </w:r>
      <w:r w:rsidR="00640D2B">
        <w:t xml:space="preserve">Figura </w:t>
      </w:r>
      <w:r w:rsidR="00640D2B">
        <w:rPr>
          <w:noProof/>
        </w:rPr>
        <w:t>28</w:t>
      </w:r>
      <w:r w:rsidR="00F93875">
        <w:fldChar w:fldCharType="end"/>
      </w:r>
      <w:r w:rsidR="00F93875">
        <w:t xml:space="preserve"> </w:t>
      </w:r>
      <w:r w:rsidR="003C6B27">
        <w:t xml:space="preserve">representa </w:t>
      </w:r>
      <w:r w:rsidR="00F93875">
        <w:t>um mapa mental que contém as principais características do MySQL</w:t>
      </w:r>
      <w:r w:rsidR="005C1EF3">
        <w:t>.</w:t>
      </w:r>
    </w:p>
    <w:p w14:paraId="37B129A0" w14:textId="77777777" w:rsidR="00773355" w:rsidRDefault="00713453" w:rsidP="00952162">
      <w:pPr>
        <w:pStyle w:val="Fontes"/>
      </w:pPr>
      <w:r>
        <w:t xml:space="preserve"> </w:t>
      </w:r>
    </w:p>
    <w:p w14:paraId="2296A449" w14:textId="64DBE818" w:rsidR="00F93875" w:rsidRDefault="00F93875" w:rsidP="00952162">
      <w:pPr>
        <w:pStyle w:val="Legenda"/>
        <w:keepNext/>
      </w:pPr>
      <w:bookmarkStart w:id="493" w:name="_Ref526697739"/>
      <w:r>
        <w:t xml:space="preserve">Figura </w:t>
      </w:r>
      <w:fldSimple w:instr=" SEQ Figura \* ARABIC ">
        <w:r w:rsidR="00483DF4">
          <w:rPr>
            <w:noProof/>
          </w:rPr>
          <w:t>27</w:t>
        </w:r>
      </w:fldSimple>
      <w:bookmarkEnd w:id="493"/>
      <w:r>
        <w:t xml:space="preserve"> - Características do MySQL</w:t>
      </w:r>
    </w:p>
    <w:p w14:paraId="0829511A" w14:textId="77777777" w:rsidR="003C6E5C" w:rsidRDefault="00CB768F" w:rsidP="00952162">
      <w:pPr>
        <w:pStyle w:val="Fontes"/>
      </w:pPr>
      <w:r w:rsidRPr="00832539">
        <w:rPr>
          <w:noProof/>
          <w:lang w:eastAsia="pt-BR"/>
        </w:rPr>
        <w:drawing>
          <wp:inline distT="0" distB="0" distL="0" distR="0" wp14:anchorId="36B723B8" wp14:editId="2AE20EEE">
            <wp:extent cx="4148260" cy="2587981"/>
            <wp:effectExtent l="133350" t="114300" r="119380" b="136525"/>
            <wp:docPr id="26"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m 21"/>
                    <pic:cNvPicPr/>
                  </pic:nvPicPr>
                  <pic:blipFill>
                    <a:blip r:embed="rId38"/>
                    <a:stretch>
                      <a:fillRect/>
                    </a:stretch>
                  </pic:blipFill>
                  <pic:spPr>
                    <a:xfrm>
                      <a:off x="0" y="0"/>
                      <a:ext cx="4147820" cy="25876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418F7FC" w14:textId="77777777" w:rsidR="00F93875" w:rsidRDefault="00F93875" w:rsidP="00F93875">
      <w:pPr>
        <w:pStyle w:val="Fontes"/>
      </w:pPr>
      <w:r>
        <w:t>Fonte: CARVALHO, 2015</w:t>
      </w:r>
      <w:r w:rsidR="00237DB9">
        <w:t>, p.3</w:t>
      </w:r>
      <w:r>
        <w:t>.</w:t>
      </w:r>
    </w:p>
    <w:p w14:paraId="3CEE5876" w14:textId="77777777" w:rsidR="00C3517F" w:rsidRDefault="00C3517F" w:rsidP="00F93875">
      <w:pPr>
        <w:pStyle w:val="Fontes"/>
      </w:pPr>
    </w:p>
    <w:p w14:paraId="1EC47F82" w14:textId="123F46E3" w:rsidR="00C3517F" w:rsidRDefault="00D65636" w:rsidP="00952162">
      <w:r>
        <w:t>Com o MySQL é possível criar</w:t>
      </w:r>
      <w:r w:rsidR="00306B0C">
        <w:t xml:space="preserve">, editar e excluir dados através de sentenças na linguagem </w:t>
      </w:r>
      <w:proofErr w:type="spellStart"/>
      <w:r w:rsidR="0024032D" w:rsidRPr="0024032D">
        <w:rPr>
          <w:i/>
        </w:rPr>
        <w:t>Structured</w:t>
      </w:r>
      <w:proofErr w:type="spellEnd"/>
      <w:r w:rsidR="0024032D" w:rsidRPr="0024032D">
        <w:rPr>
          <w:i/>
        </w:rPr>
        <w:t xml:space="preserve"> Query </w:t>
      </w:r>
      <w:proofErr w:type="spellStart"/>
      <w:r w:rsidR="0024032D" w:rsidRPr="0024032D">
        <w:rPr>
          <w:i/>
        </w:rPr>
        <w:t>Language</w:t>
      </w:r>
      <w:proofErr w:type="spellEnd"/>
      <w:r w:rsidR="0024032D" w:rsidRPr="0024032D">
        <w:t xml:space="preserve"> </w:t>
      </w:r>
      <w:r w:rsidR="0024032D">
        <w:t>(</w:t>
      </w:r>
      <w:r w:rsidR="00306B0C">
        <w:t>SQL</w:t>
      </w:r>
      <w:r w:rsidR="0024032D">
        <w:t>)</w:t>
      </w:r>
      <w:r>
        <w:t>.</w:t>
      </w:r>
      <w:r w:rsidR="00306B0C">
        <w:t xml:space="preserve"> </w:t>
      </w:r>
      <w:r w:rsidR="00062608">
        <w:t>Além disso,</w:t>
      </w:r>
      <w:r w:rsidR="00306B0C">
        <w:t xml:space="preserve"> como visto na </w:t>
      </w:r>
      <w:r w:rsidR="003C6B27">
        <w:fldChar w:fldCharType="begin"/>
      </w:r>
      <w:r w:rsidR="003C6B27">
        <w:instrText xml:space="preserve"> REF _Ref526697739 \h </w:instrText>
      </w:r>
      <w:r w:rsidR="003C6B27">
        <w:fldChar w:fldCharType="separate"/>
      </w:r>
      <w:r w:rsidR="00640D2B">
        <w:t xml:space="preserve">Figura </w:t>
      </w:r>
      <w:r w:rsidR="00640D2B">
        <w:rPr>
          <w:noProof/>
        </w:rPr>
        <w:t>28</w:t>
      </w:r>
      <w:r w:rsidR="003C6B27">
        <w:fldChar w:fldCharType="end"/>
      </w:r>
      <w:r w:rsidR="0026109D">
        <w:t>,</w:t>
      </w:r>
      <w:r w:rsidR="00306B0C">
        <w:t xml:space="preserve"> apresenta</w:t>
      </w:r>
      <w:r w:rsidR="003C6B27">
        <w:t xml:space="preserve"> </w:t>
      </w:r>
      <w:r w:rsidR="00306B0C">
        <w:t xml:space="preserve">características </w:t>
      </w:r>
      <w:r w:rsidR="009969D1">
        <w:t xml:space="preserve">como possibilidade de uso de mais de um usuário, </w:t>
      </w:r>
      <w:del w:id="494" w:author="Ryan Lemos" w:date="2019-08-19T19:08:00Z">
        <w:r w:rsidR="009969D1" w:rsidDel="00753186">
          <w:delText>estabilidade, etc.</w:delText>
        </w:r>
      </w:del>
      <w:ins w:id="495" w:author="Ryan Lemos" w:date="2019-08-19T19:08:00Z">
        <w:r w:rsidR="00753186">
          <w:t>estabilidade etc.</w:t>
        </w:r>
      </w:ins>
      <w:r w:rsidR="00306B0C">
        <w:t xml:space="preserve"> </w:t>
      </w:r>
      <w:r w:rsidR="00C3517F">
        <w:t xml:space="preserve">Diversas linguagens de programação oferecem </w:t>
      </w:r>
      <w:r w:rsidR="007140BA">
        <w:t>integração com o MySQL, e uma delas é o PHP</w:t>
      </w:r>
      <w:r w:rsidR="00BF3A66">
        <w:t xml:space="preserve"> </w:t>
      </w:r>
      <w:r w:rsidR="001A2AEE">
        <w:t>e,</w:t>
      </w:r>
      <w:r w:rsidR="00BF3A66">
        <w:t xml:space="preserve"> por conseguinte o </w:t>
      </w:r>
      <w:proofErr w:type="spellStart"/>
      <w:r w:rsidR="00BF3A66">
        <w:t>Laravel</w:t>
      </w:r>
      <w:proofErr w:type="spellEnd"/>
      <w:r w:rsidR="00B65AD2">
        <w:t xml:space="preserve"> </w:t>
      </w:r>
      <w:r w:rsidR="00752E3D">
        <w:rPr>
          <w:noProof/>
        </w:rPr>
        <w:t>(STAUFFER, 2017)</w:t>
      </w:r>
      <w:r w:rsidR="00BF3A66">
        <w:t xml:space="preserve">. Um dos motivos da escolha do MySQL como </w:t>
      </w:r>
      <w:r w:rsidR="001A2AEE">
        <w:t xml:space="preserve">SGBD deste trabalho foi o fato de ser </w:t>
      </w:r>
      <w:r w:rsidR="00C25861">
        <w:t xml:space="preserve">gratuito e a fácil integração com o </w:t>
      </w:r>
      <w:proofErr w:type="spellStart"/>
      <w:r w:rsidR="00C25861">
        <w:t>Laravel</w:t>
      </w:r>
      <w:proofErr w:type="spellEnd"/>
      <w:r w:rsidR="00C25861">
        <w:t>, sem se esquecer d</w:t>
      </w:r>
      <w:r w:rsidR="00624323">
        <w:t xml:space="preserve">as características que auxiliam </w:t>
      </w:r>
      <w:r w:rsidR="0026109D">
        <w:t xml:space="preserve">em </w:t>
      </w:r>
      <w:r w:rsidR="00624323">
        <w:t>qualidade</w:t>
      </w:r>
      <w:r w:rsidR="0026109D">
        <w:t xml:space="preserve"> e</w:t>
      </w:r>
      <w:r w:rsidR="00624323">
        <w:t xml:space="preserve"> que foram </w:t>
      </w:r>
      <w:r w:rsidR="003C6B27">
        <w:t xml:space="preserve">descritas </w:t>
      </w:r>
      <w:r w:rsidR="00624323">
        <w:t xml:space="preserve">na </w:t>
      </w:r>
      <w:r w:rsidR="00624323">
        <w:fldChar w:fldCharType="begin"/>
      </w:r>
      <w:r w:rsidR="00624323">
        <w:instrText xml:space="preserve"> REF _Ref526697739 \h </w:instrText>
      </w:r>
      <w:r w:rsidR="00624323">
        <w:fldChar w:fldCharType="separate"/>
      </w:r>
      <w:r w:rsidR="00640D2B">
        <w:t xml:space="preserve">Figura </w:t>
      </w:r>
      <w:r w:rsidR="00640D2B">
        <w:rPr>
          <w:noProof/>
        </w:rPr>
        <w:t>28</w:t>
      </w:r>
      <w:r w:rsidR="00624323">
        <w:fldChar w:fldCharType="end"/>
      </w:r>
      <w:r w:rsidR="00624323">
        <w:t>.</w:t>
      </w:r>
    </w:p>
    <w:p w14:paraId="735C737E" w14:textId="77777777" w:rsidR="00F93875" w:rsidRPr="009B3841" w:rsidRDefault="00F93875" w:rsidP="00952162">
      <w:pPr>
        <w:pStyle w:val="Fontes"/>
      </w:pPr>
    </w:p>
    <w:p w14:paraId="3CC79DBD" w14:textId="77777777" w:rsidR="000C00C7" w:rsidRDefault="000C00C7">
      <w:pPr>
        <w:spacing w:line="240" w:lineRule="auto"/>
        <w:ind w:firstLine="0"/>
        <w:jc w:val="left"/>
        <w:outlineLvl w:val="9"/>
      </w:pPr>
    </w:p>
    <w:p w14:paraId="50FB23F7" w14:textId="77777777" w:rsidR="00B265CE" w:rsidRDefault="000C00C7" w:rsidP="00B265CE">
      <w:pPr>
        <w:pStyle w:val="Ttulo1"/>
      </w:pPr>
      <w:r>
        <w:br w:type="page"/>
      </w:r>
      <w:bookmarkStart w:id="496" w:name="_Toc17133796"/>
      <w:r>
        <w:lastRenderedPageBreak/>
        <w:t xml:space="preserve">desenvolvimento do </w:t>
      </w:r>
      <w:r w:rsidR="00B265CE">
        <w:t>ambiente</w:t>
      </w:r>
      <w:r>
        <w:t xml:space="preserve"> proposto</w:t>
      </w:r>
      <w:bookmarkEnd w:id="496"/>
    </w:p>
    <w:p w14:paraId="4D9F9F6F" w14:textId="77777777" w:rsidR="00B265CE" w:rsidRDefault="00B265CE" w:rsidP="00B265CE">
      <w:pPr>
        <w:ind w:firstLine="0"/>
      </w:pPr>
    </w:p>
    <w:p w14:paraId="7FB443F5" w14:textId="4D9EBF9F" w:rsidR="00B265CE" w:rsidRDefault="00B265CE">
      <w:r>
        <w:t>Este capítulo vem demonstrar o processo de desenvolvimento do ambiente proposto, cuja finalidade é auxiliar os processos de ensino e aprendizagem da língua inglesa na ILC.</w:t>
      </w:r>
    </w:p>
    <w:p w14:paraId="419FF7A7" w14:textId="77777777" w:rsidR="00DD2FB4" w:rsidRDefault="00DD2FB4">
      <w:r>
        <w:t>Como o XP é um modelo de desenvolvimento incremental e dividido em entregas (</w:t>
      </w:r>
      <w:r w:rsidRPr="000B6DA0">
        <w:rPr>
          <w:i/>
        </w:rPr>
        <w:t>releases</w:t>
      </w:r>
      <w:r>
        <w:t xml:space="preserve">), como discutido na seção </w:t>
      </w:r>
      <w:proofErr w:type="spellStart"/>
      <w:r w:rsidRPr="000B6DA0">
        <w:rPr>
          <w:highlight w:val="yellow"/>
        </w:rPr>
        <w:t>numeroseção</w:t>
      </w:r>
      <w:proofErr w:type="spellEnd"/>
      <w:r>
        <w:t>. Sabendo disso a estrutura deste trabalho foi dividida a contemplar cada release descrevendo as modelagens de cada release, as funcionalidades implementadas para cada perfil de usuário, e os testes utilizados para validar as funcionalidades.</w:t>
      </w:r>
    </w:p>
    <w:p w14:paraId="30ECA001" w14:textId="77777777" w:rsidR="00F21104" w:rsidRDefault="00F21104">
      <w:r>
        <w:t xml:space="preserve">Porém há um meio em específico que independe dos releases. Se trata das ferramentas utilizadas no processo de desenvolvimento. Para tal será destinado um tópico e após a finalização desse tópico, os </w:t>
      </w:r>
      <w:r w:rsidRPr="00596E44">
        <w:rPr>
          <w:i/>
        </w:rPr>
        <w:t>releases</w:t>
      </w:r>
      <w:r>
        <w:t xml:space="preserve"> serão abordados e destrinchados.</w:t>
      </w:r>
    </w:p>
    <w:p w14:paraId="00C31425" w14:textId="77777777" w:rsidR="00F21104" w:rsidRDefault="00F21104"/>
    <w:p w14:paraId="56E87162" w14:textId="77777777" w:rsidR="00F21104" w:rsidRDefault="00F21104" w:rsidP="00F21104">
      <w:pPr>
        <w:pStyle w:val="Ttulo2"/>
      </w:pPr>
      <w:bookmarkStart w:id="497" w:name="_Toc17133797"/>
      <w:r>
        <w:t>Ferramentas de desenvolvimento utilizadas</w:t>
      </w:r>
      <w:bookmarkEnd w:id="497"/>
    </w:p>
    <w:p w14:paraId="2E52A14F" w14:textId="77777777" w:rsidR="00F21104" w:rsidRPr="00436F61" w:rsidRDefault="00F21104" w:rsidP="00596E44"/>
    <w:p w14:paraId="3303176F" w14:textId="2E7E5B56" w:rsidR="00F21104" w:rsidRDefault="00F21104">
      <w:r>
        <w:t xml:space="preserve">Para o desenvolvimento da aplicação descrita foram utilizadas tecnologias que compreendem o </w:t>
      </w:r>
      <w:proofErr w:type="spellStart"/>
      <w:r w:rsidRPr="00596E44">
        <w:rPr>
          <w:i/>
        </w:rPr>
        <w:t>frontend</w:t>
      </w:r>
      <w:proofErr w:type="spellEnd"/>
      <w:r>
        <w:t xml:space="preserve"> e o </w:t>
      </w:r>
      <w:proofErr w:type="spellStart"/>
      <w:r w:rsidRPr="00596E44">
        <w:rPr>
          <w:i/>
        </w:rPr>
        <w:t>backend</w:t>
      </w:r>
      <w:proofErr w:type="spellEnd"/>
      <w:r>
        <w:t xml:space="preserve"> conforme descrito na </w:t>
      </w:r>
      <w:r w:rsidRPr="00596E44">
        <w:rPr>
          <w:highlight w:val="yellow"/>
        </w:rPr>
        <w:t>seção x</w:t>
      </w:r>
      <w:r>
        <w:t>. Além disso tem-se também ferramentas que apoiam o desenvolvimento, como as modelagens. E ferramentas de manipulação em bases de dados.</w:t>
      </w:r>
    </w:p>
    <w:p w14:paraId="18A6DEF5" w14:textId="77777777" w:rsidR="00F21104" w:rsidRDefault="00BB59C9">
      <w:r>
        <w:t xml:space="preserve">Quanto o </w:t>
      </w:r>
      <w:proofErr w:type="spellStart"/>
      <w:r w:rsidRPr="00596E44">
        <w:rPr>
          <w:i/>
        </w:rPr>
        <w:t>frontend</w:t>
      </w:r>
      <w:proofErr w:type="spellEnd"/>
      <w:r>
        <w:t xml:space="preserve"> foi-se utilizado o framework Angular na versão</w:t>
      </w:r>
      <w:r w:rsidR="00F21104">
        <w:t xml:space="preserve"> </w:t>
      </w:r>
      <w:r>
        <w:t xml:space="preserve">7.1.4 a versão mais atual na data em que se iniciou o desenvolvimento, tal como o </w:t>
      </w:r>
      <w:proofErr w:type="spellStart"/>
      <w:r>
        <w:t>TypeScript</w:t>
      </w:r>
      <w:proofErr w:type="spellEnd"/>
      <w:r>
        <w:t xml:space="preserve"> que se utilizou a versão 3.1.6. </w:t>
      </w:r>
      <w:r w:rsidR="00DF48AC">
        <w:t>Utilizando</w:t>
      </w:r>
      <w:r w:rsidR="00646DE8">
        <w:t xml:space="preserve">-se </w:t>
      </w:r>
      <w:proofErr w:type="spellStart"/>
      <w:r w:rsidR="00646DE8" w:rsidRPr="00596E44">
        <w:rPr>
          <w:i/>
        </w:rPr>
        <w:t>tags</w:t>
      </w:r>
      <w:proofErr w:type="spellEnd"/>
      <w:r w:rsidR="00646DE8">
        <w:t xml:space="preserve"> e diretivas próprias do Angular,</w:t>
      </w:r>
      <w:r w:rsidR="00DF48AC">
        <w:t xml:space="preserve"> juntamente com HTML na versão 5 e CSS na versão 3. Isso se deu para buscar uma melhor qualidade visual. Juntamente utilizou-se o Framework CSS chamado Materialize CSS que traz componentes baseados no Material Design da Google.</w:t>
      </w:r>
    </w:p>
    <w:p w14:paraId="54C42A7B" w14:textId="70E560F3" w:rsidR="00DF48AC" w:rsidRDefault="00DF48AC">
      <w:r>
        <w:t xml:space="preserve">Para o </w:t>
      </w:r>
      <w:proofErr w:type="spellStart"/>
      <w:r w:rsidRPr="008B441C">
        <w:rPr>
          <w:i/>
          <w:iCs/>
          <w:rPrChange w:id="498" w:author="Ryan Lemos" w:date="2019-08-26T09:13:00Z">
            <w:rPr/>
          </w:rPrChange>
        </w:rPr>
        <w:t>backend</w:t>
      </w:r>
      <w:proofErr w:type="spellEnd"/>
      <w:r>
        <w:t xml:space="preserve"> foi-se utilizado o</w:t>
      </w:r>
      <w:r w:rsidR="00646DE8">
        <w:t xml:space="preserve"> framework</w:t>
      </w:r>
      <w:r>
        <w:t xml:space="preserve"> </w:t>
      </w:r>
      <w:proofErr w:type="spellStart"/>
      <w:r>
        <w:t>Laravel</w:t>
      </w:r>
      <w:proofErr w:type="spellEnd"/>
      <w:r>
        <w:t xml:space="preserve"> na versão </w:t>
      </w:r>
      <w:r w:rsidR="00646DE8" w:rsidRPr="00646DE8">
        <w:t>5.5.44</w:t>
      </w:r>
      <w:r w:rsidR="00646DE8">
        <w:t xml:space="preserve"> com o PHP na versão 7.2.13. Foi-se utilizado o XAMPP que é a junção do Servidor Apache, o PHP e o MySQL. Como dito na </w:t>
      </w:r>
      <w:r w:rsidR="00646DE8" w:rsidRPr="00596E44">
        <w:rPr>
          <w:highlight w:val="yellow"/>
        </w:rPr>
        <w:t>seção x</w:t>
      </w:r>
      <w:r w:rsidR="00646DE8">
        <w:t xml:space="preserve">. O </w:t>
      </w:r>
      <w:proofErr w:type="spellStart"/>
      <w:r w:rsidR="00646DE8">
        <w:t>Laravel</w:t>
      </w:r>
      <w:proofErr w:type="spellEnd"/>
      <w:r w:rsidR="00646DE8">
        <w:t xml:space="preserve"> foi utilizado como API sendo o intermédio entre o </w:t>
      </w:r>
      <w:proofErr w:type="spellStart"/>
      <w:r w:rsidR="00646DE8" w:rsidRPr="00596E44">
        <w:rPr>
          <w:i/>
        </w:rPr>
        <w:t>frontend</w:t>
      </w:r>
      <w:proofErr w:type="spellEnd"/>
      <w:r w:rsidR="00646DE8">
        <w:t xml:space="preserve"> e a base de dados. Isso se deu pelo fato de se utilizar uma ferramenta específica para a parte visual da aplicação, deixando de lado os componentes de aux</w:t>
      </w:r>
      <w:r w:rsidR="00085AE7">
        <w:t>í</w:t>
      </w:r>
      <w:r w:rsidR="00646DE8">
        <w:t xml:space="preserve">lio visual do </w:t>
      </w:r>
      <w:proofErr w:type="spellStart"/>
      <w:r w:rsidR="00646DE8">
        <w:t>Laravel</w:t>
      </w:r>
      <w:proofErr w:type="spellEnd"/>
      <w:r w:rsidR="00646DE8">
        <w:t>.</w:t>
      </w:r>
    </w:p>
    <w:p w14:paraId="049E837C" w14:textId="77777777" w:rsidR="00554CCC" w:rsidRDefault="00554CCC">
      <w:r>
        <w:t xml:space="preserve">Para a modelagem de processos, foi-se utilizado o </w:t>
      </w:r>
      <w:proofErr w:type="spellStart"/>
      <w:r>
        <w:t>Bizagi</w:t>
      </w:r>
      <w:proofErr w:type="spellEnd"/>
      <w:r>
        <w:t xml:space="preserve"> </w:t>
      </w:r>
      <w:proofErr w:type="spellStart"/>
      <w:r>
        <w:t>Modeler</w:t>
      </w:r>
      <w:proofErr w:type="spellEnd"/>
      <w:r>
        <w:t xml:space="preserve">, que oferece todos os componentes necessários para se modelar um processo, além de oferecer uma funcionalidade de validação da modelagem. Ainda é possível exportar as modelagens para </w:t>
      </w:r>
      <w:r>
        <w:lastRenderedPageBreak/>
        <w:t>diversos tipos de extensão, como png</w:t>
      </w:r>
      <w:r w:rsidR="004D32E9">
        <w:t>, além de oferecer todos esses recursos de maneira gratuita</w:t>
      </w:r>
      <w:r>
        <w:t>.</w:t>
      </w:r>
      <w:r w:rsidR="004D32E9">
        <w:t xml:space="preserve"> </w:t>
      </w:r>
      <w:r>
        <w:t xml:space="preserve"> Essa validação ajuda a encontrar erros de modelagem, bem como erros de conexão entre as atividades do processo. Já para a modelagem de banco de dados relacional foi-se utilizado o MySQL Work</w:t>
      </w:r>
      <w:r w:rsidR="004D32E9">
        <w:t>b</w:t>
      </w:r>
      <w:r>
        <w:t>ench</w:t>
      </w:r>
      <w:r w:rsidR="004D32E9">
        <w:t xml:space="preserve"> na versão 8.0. O Workbench oferece uma gama de opções de modelagens, como a parte de relacionamento de tabelas, o que agiliza o processo de desenvolvimento.</w:t>
      </w:r>
    </w:p>
    <w:p w14:paraId="5026D482" w14:textId="4F5A8647" w:rsidR="004D32E9" w:rsidRDefault="004D32E9">
      <w:r>
        <w:t xml:space="preserve">Quanto as tecnologias de codificação utilizadas, foi-se utilizado duas distintas. Uma para o </w:t>
      </w:r>
      <w:proofErr w:type="spellStart"/>
      <w:r w:rsidRPr="00596E44">
        <w:rPr>
          <w:i/>
        </w:rPr>
        <w:t>frontend</w:t>
      </w:r>
      <w:proofErr w:type="spellEnd"/>
      <w:r>
        <w:t xml:space="preserve"> e outra para o </w:t>
      </w:r>
      <w:proofErr w:type="spellStart"/>
      <w:r w:rsidRPr="00596E44">
        <w:rPr>
          <w:i/>
        </w:rPr>
        <w:t>backend</w:t>
      </w:r>
      <w:proofErr w:type="spellEnd"/>
      <w:r>
        <w:t xml:space="preserve">. Para a primeira foi-se utilizada o Visual Studio </w:t>
      </w:r>
      <w:proofErr w:type="spellStart"/>
      <w:r>
        <w:t>Code</w:t>
      </w:r>
      <w:proofErr w:type="spellEnd"/>
      <w:r>
        <w:t xml:space="preserve"> (VSCODE) da Microsoft, pois apoia o desenvolvimento em </w:t>
      </w:r>
      <w:proofErr w:type="spellStart"/>
      <w:r>
        <w:t>TypeScript</w:t>
      </w:r>
      <w:proofErr w:type="spellEnd"/>
      <w:r>
        <w:t xml:space="preserve"> auxiliando em complementação de nomes de funções e pacotes. É uma solução gratuita e completa, pois conta com uma comunidade que desenvolve uma série de plugins que auxiliam vários processos de desenvolvimento. Já para o </w:t>
      </w:r>
      <w:proofErr w:type="spellStart"/>
      <w:r w:rsidRPr="00596E44">
        <w:rPr>
          <w:i/>
        </w:rPr>
        <w:t>backend</w:t>
      </w:r>
      <w:proofErr w:type="spellEnd"/>
      <w:r>
        <w:t xml:space="preserve"> utilizou-se uma ferramenta paga chamada PHP </w:t>
      </w:r>
      <w:proofErr w:type="spellStart"/>
      <w:r>
        <w:t>Storm</w:t>
      </w:r>
      <w:proofErr w:type="spellEnd"/>
      <w:r>
        <w:t xml:space="preserve">. Porém há distribuição gratuita para estudantes até que concluam seus estudos. Ela oferece uma série de recursos que auxiliam o desenvolvimento, aumentando a produtividade e velocidade de desenvolvimento. </w:t>
      </w:r>
    </w:p>
    <w:p w14:paraId="5EDE27A9" w14:textId="77777777" w:rsidR="009A2E13" w:rsidRDefault="009A2E13"/>
    <w:p w14:paraId="40F197ED" w14:textId="77777777" w:rsidR="009A2E13" w:rsidRDefault="009A2E13" w:rsidP="00596E44">
      <w:pPr>
        <w:pStyle w:val="Ttulo2"/>
      </w:pPr>
      <w:bookmarkStart w:id="499" w:name="_Toc17133798"/>
      <w:r>
        <w:t>Estruturação do sistema</w:t>
      </w:r>
      <w:bookmarkEnd w:id="499"/>
    </w:p>
    <w:p w14:paraId="0F5E32CC" w14:textId="77777777" w:rsidR="009A2E13" w:rsidRDefault="009A2E13" w:rsidP="009A2E13"/>
    <w:p w14:paraId="2BCF6B77" w14:textId="562B0710" w:rsidR="009A2E13" w:rsidRDefault="009A2E13" w:rsidP="009A2E13">
      <w:r w:rsidRPr="00596E44">
        <w:rPr>
          <w:highlight w:val="cyan"/>
        </w:rPr>
        <w:t>Alguns modelos de dados e documentos foram utilizados para suportar o desenvolvimento do ambiente. Como modelos têm-se a modelagem de banco de dados e a modelagem de processos com o BPMN. Essas modelagens servem de auxílio ao desenvolvedor já que dá uma visão acerca do problema a ser resolvido. Como documentação para o ambiente, seguindo o que é pregado pela metodologia XP, foram utilizados além das modelagens, as estórias de usuário e os testes. Esses documentos serão descritos e apresentados nas seções seguintes.</w:t>
      </w:r>
    </w:p>
    <w:p w14:paraId="4BBAC63B" w14:textId="77777777" w:rsidR="009A2E13" w:rsidRDefault="009A2E13" w:rsidP="009A2E13"/>
    <w:p w14:paraId="4AE3DD7D" w14:textId="77777777" w:rsidR="009A2E13" w:rsidRDefault="009A2E13" w:rsidP="00596E44">
      <w:pPr>
        <w:pStyle w:val="Ttulo2"/>
      </w:pPr>
      <w:bookmarkStart w:id="500" w:name="_Toc17133799"/>
      <w:r>
        <w:t>Diagrama de banco de dados</w:t>
      </w:r>
      <w:bookmarkEnd w:id="500"/>
    </w:p>
    <w:p w14:paraId="22B4D6FC" w14:textId="77777777" w:rsidR="009A2E13" w:rsidRDefault="009A2E13" w:rsidP="009A2E13"/>
    <w:p w14:paraId="0EA83B78" w14:textId="77777777" w:rsidR="009A2E13" w:rsidRPr="00596E44" w:rsidRDefault="009A2E13" w:rsidP="009A2E13">
      <w:pPr>
        <w:rPr>
          <w:highlight w:val="cyan"/>
        </w:rPr>
      </w:pPr>
      <w:r w:rsidRPr="00596E44">
        <w:rPr>
          <w:highlight w:val="cyan"/>
        </w:rPr>
        <w:t xml:space="preserve">Através de entrevistas e estudo dos requisitos gerou-se um modelo de banco de dados do ambiente para o primeiro release. Este modelo, por se tratar de um banco de dados relacional, vem explicitar as entidades e os seus relacionamentos. Assim os próximos parágrafos explicam o significado de cada tabela e o seu motivo de relacionar com outras tabelas. </w:t>
      </w:r>
    </w:p>
    <w:p w14:paraId="66FE2DBA" w14:textId="77777777" w:rsidR="009A2E13" w:rsidRPr="00596E44" w:rsidRDefault="009A2E13" w:rsidP="009A2E13">
      <w:pPr>
        <w:rPr>
          <w:highlight w:val="cyan"/>
        </w:rPr>
      </w:pPr>
      <w:r w:rsidRPr="00596E44">
        <w:rPr>
          <w:highlight w:val="cyan"/>
        </w:rPr>
        <w:t xml:space="preserve">A figura x representa o modelo de banco de dados relacional do primeiro release. Nota-se primeiramente ao observar a figura que as tabelas têm seus nomes no idioma inglês. </w:t>
      </w:r>
      <w:r w:rsidRPr="00596E44">
        <w:rPr>
          <w:highlight w:val="cyan"/>
        </w:rPr>
        <w:lastRenderedPageBreak/>
        <w:t xml:space="preserve">Isso se dá para uma melhor adequação ao </w:t>
      </w:r>
      <w:proofErr w:type="spellStart"/>
      <w:r w:rsidRPr="00596E44">
        <w:rPr>
          <w:highlight w:val="cyan"/>
        </w:rPr>
        <w:t>Laravel</w:t>
      </w:r>
      <w:proofErr w:type="spellEnd"/>
      <w:r w:rsidRPr="00596E44">
        <w:rPr>
          <w:highlight w:val="cyan"/>
        </w:rPr>
        <w:t xml:space="preserve"> que reconhece os nomes das tabelas em seu </w:t>
      </w:r>
      <w:proofErr w:type="spellStart"/>
      <w:r w:rsidRPr="00596E44">
        <w:rPr>
          <w:i/>
          <w:highlight w:val="cyan"/>
        </w:rPr>
        <w:t>Models</w:t>
      </w:r>
      <w:proofErr w:type="spellEnd"/>
      <w:r w:rsidRPr="00596E44">
        <w:rPr>
          <w:highlight w:val="cyan"/>
        </w:rPr>
        <w:t xml:space="preserve"> e acrescenta a pluralização através do idioma inglês. Se o </w:t>
      </w:r>
      <w:proofErr w:type="spellStart"/>
      <w:r w:rsidRPr="00596E44">
        <w:rPr>
          <w:i/>
          <w:highlight w:val="cyan"/>
        </w:rPr>
        <w:t>model</w:t>
      </w:r>
      <w:proofErr w:type="spellEnd"/>
      <w:r w:rsidRPr="00596E44">
        <w:rPr>
          <w:highlight w:val="cyan"/>
        </w:rPr>
        <w:t xml:space="preserve"> se chama </w:t>
      </w:r>
      <w:proofErr w:type="spellStart"/>
      <w:r w:rsidRPr="00596E44">
        <w:rPr>
          <w:i/>
          <w:highlight w:val="cyan"/>
        </w:rPr>
        <w:t>User</w:t>
      </w:r>
      <w:proofErr w:type="spellEnd"/>
      <w:r w:rsidRPr="00596E44">
        <w:rPr>
          <w:highlight w:val="cyan"/>
        </w:rPr>
        <w:t xml:space="preserve">, o </w:t>
      </w:r>
      <w:proofErr w:type="spellStart"/>
      <w:r w:rsidRPr="00596E44">
        <w:rPr>
          <w:highlight w:val="cyan"/>
        </w:rPr>
        <w:t>Laravel</w:t>
      </w:r>
      <w:proofErr w:type="spellEnd"/>
      <w:r w:rsidRPr="00596E44">
        <w:rPr>
          <w:highlight w:val="cyan"/>
        </w:rPr>
        <w:t xml:space="preserve"> automaticamente entende que deve procurar na base de dados uma tabela com nome </w:t>
      </w:r>
      <w:proofErr w:type="spellStart"/>
      <w:r w:rsidRPr="00596E44">
        <w:rPr>
          <w:i/>
          <w:highlight w:val="cyan"/>
        </w:rPr>
        <w:t>users</w:t>
      </w:r>
      <w:proofErr w:type="spellEnd"/>
      <w:r w:rsidRPr="00596E44">
        <w:rPr>
          <w:highlight w:val="cyan"/>
        </w:rPr>
        <w:t xml:space="preserve">. Porém isso pode ser mudado na configuração do </w:t>
      </w:r>
      <w:proofErr w:type="spellStart"/>
      <w:r w:rsidRPr="00596E44">
        <w:rPr>
          <w:highlight w:val="cyan"/>
        </w:rPr>
        <w:t>Laravel</w:t>
      </w:r>
      <w:proofErr w:type="spellEnd"/>
      <w:r w:rsidRPr="00596E44">
        <w:rPr>
          <w:highlight w:val="cyan"/>
        </w:rPr>
        <w:t xml:space="preserve">, mas a escolha do idioma inglês poupa esse tempo de trocar as configurações de cada </w:t>
      </w:r>
      <w:proofErr w:type="spellStart"/>
      <w:r w:rsidRPr="00596E44">
        <w:rPr>
          <w:i/>
          <w:highlight w:val="cyan"/>
        </w:rPr>
        <w:t>model</w:t>
      </w:r>
      <w:proofErr w:type="spellEnd"/>
      <w:r w:rsidRPr="00596E44">
        <w:rPr>
          <w:highlight w:val="cyan"/>
        </w:rPr>
        <w:t xml:space="preserve">. Outro motivo pela escolha do idioma inglês se dá pelo pensamento de expandir esse projeto no futuro, então para padronizar deixou-se os nomes em inglês e seguindo o padrão do </w:t>
      </w:r>
      <w:proofErr w:type="spellStart"/>
      <w:r w:rsidRPr="00596E44">
        <w:rPr>
          <w:highlight w:val="cyan"/>
        </w:rPr>
        <w:t>Laravel</w:t>
      </w:r>
      <w:proofErr w:type="spellEnd"/>
      <w:r w:rsidRPr="00596E44">
        <w:rPr>
          <w:highlight w:val="cyan"/>
        </w:rPr>
        <w:t>.</w:t>
      </w:r>
    </w:p>
    <w:p w14:paraId="402D2F2F" w14:textId="77777777" w:rsidR="009A2E13" w:rsidRPr="00596E44" w:rsidRDefault="009A2E13" w:rsidP="009A2E13">
      <w:pPr>
        <w:rPr>
          <w:highlight w:val="cyan"/>
        </w:rPr>
      </w:pPr>
      <w:r w:rsidRPr="00596E44">
        <w:rPr>
          <w:highlight w:val="cyan"/>
        </w:rPr>
        <w:t>Como dito nos parágrafos anteriores, a confecção das tabelas foi feita através de entrevistas aos professores e gestores da escola. Tem-se a tabela base de usuários (</w:t>
      </w:r>
      <w:proofErr w:type="spellStart"/>
      <w:r w:rsidRPr="00596E44">
        <w:rPr>
          <w:i/>
          <w:highlight w:val="cyan"/>
        </w:rPr>
        <w:t>users</w:t>
      </w:r>
      <w:proofErr w:type="spellEnd"/>
      <w:r w:rsidRPr="00596E44">
        <w:rPr>
          <w:highlight w:val="cyan"/>
        </w:rPr>
        <w:t>) que se relaciona com diversas tabelas, um desses relacionamentos é com a tabela de perfis (</w:t>
      </w:r>
      <w:r w:rsidRPr="00596E44">
        <w:rPr>
          <w:i/>
          <w:highlight w:val="cyan"/>
        </w:rPr>
        <w:t>roles</w:t>
      </w:r>
      <w:r w:rsidRPr="00596E44">
        <w:rPr>
          <w:highlight w:val="cyan"/>
        </w:rPr>
        <w:t>) que dita qual perfil o usuário tem. Além disso a tabela de usuários também se relaciona com a tabela de turmas (</w:t>
      </w:r>
      <w:proofErr w:type="spellStart"/>
      <w:r w:rsidRPr="00596E44">
        <w:rPr>
          <w:i/>
          <w:highlight w:val="cyan"/>
        </w:rPr>
        <w:t>groups</w:t>
      </w:r>
      <w:proofErr w:type="spellEnd"/>
      <w:r w:rsidRPr="00596E44">
        <w:rPr>
          <w:highlight w:val="cyan"/>
        </w:rPr>
        <w:t>), de duas maneiras uma sendo aluno e outro um usuário professor. Por último a tabela de usuário se relaciona com a tabela de dúvidas (</w:t>
      </w:r>
      <w:proofErr w:type="spellStart"/>
      <w:r w:rsidRPr="00596E44">
        <w:rPr>
          <w:i/>
          <w:highlight w:val="cyan"/>
        </w:rPr>
        <w:t>doubts</w:t>
      </w:r>
      <w:proofErr w:type="spellEnd"/>
      <w:r w:rsidRPr="00596E44">
        <w:rPr>
          <w:highlight w:val="cyan"/>
        </w:rPr>
        <w:t>). Esse relacionamento se trata de uma dúvida de um aluno.</w:t>
      </w:r>
    </w:p>
    <w:p w14:paraId="2077E628" w14:textId="77777777" w:rsidR="009A2E13" w:rsidRPr="00596E44" w:rsidRDefault="009A2E13" w:rsidP="009A2E13">
      <w:pPr>
        <w:rPr>
          <w:highlight w:val="cyan"/>
        </w:rPr>
      </w:pPr>
      <w:r w:rsidRPr="00596E44">
        <w:rPr>
          <w:highlight w:val="cyan"/>
        </w:rPr>
        <w:t>Quanto as turmas, podem-se relacionar com os eventos (</w:t>
      </w:r>
      <w:proofErr w:type="spellStart"/>
      <w:r w:rsidRPr="00596E44">
        <w:rPr>
          <w:i/>
          <w:highlight w:val="cyan"/>
        </w:rPr>
        <w:t>events</w:t>
      </w:r>
      <w:proofErr w:type="spellEnd"/>
      <w:r w:rsidRPr="00596E44">
        <w:rPr>
          <w:highlight w:val="cyan"/>
        </w:rPr>
        <w:t xml:space="preserve">), já que um evento pode ou não pertencer a uma turma. O atributo </w:t>
      </w:r>
      <w:proofErr w:type="spellStart"/>
      <w:r w:rsidRPr="00596E44">
        <w:rPr>
          <w:i/>
          <w:highlight w:val="cyan"/>
        </w:rPr>
        <w:t>public</w:t>
      </w:r>
      <w:proofErr w:type="spellEnd"/>
      <w:r w:rsidRPr="00596E44">
        <w:rPr>
          <w:highlight w:val="cyan"/>
        </w:rPr>
        <w:t xml:space="preserve"> da tabela de eventos, indica se o evento foi cadastrado para uma turma em específico ou para toda a escola.</w:t>
      </w:r>
    </w:p>
    <w:p w14:paraId="32C55C55" w14:textId="77777777" w:rsidR="009A2E13" w:rsidRPr="00596E44" w:rsidRDefault="009A2E13" w:rsidP="009A2E13">
      <w:pPr>
        <w:rPr>
          <w:highlight w:val="cyan"/>
        </w:rPr>
      </w:pPr>
      <w:r w:rsidRPr="00596E44">
        <w:rPr>
          <w:highlight w:val="cyan"/>
        </w:rPr>
        <w:t>Tem-se ainda a tabela de permissões (</w:t>
      </w:r>
      <w:proofErr w:type="spellStart"/>
      <w:r w:rsidRPr="00596E44">
        <w:rPr>
          <w:i/>
          <w:highlight w:val="cyan"/>
        </w:rPr>
        <w:t>permissions</w:t>
      </w:r>
      <w:proofErr w:type="spellEnd"/>
      <w:r w:rsidRPr="00596E44">
        <w:rPr>
          <w:highlight w:val="cyan"/>
        </w:rPr>
        <w:t>), que se relaciona com duas outras tabelas, a de perfis, indicando que cada perfil pode ter n permissões. E se relaciona com um menu indicando que o menu deve conter uma permissão, permissão essa que vai indicar qual o caminho o usuário deve seguir ao clicar no menu.</w:t>
      </w:r>
    </w:p>
    <w:p w14:paraId="5873ED83" w14:textId="77777777" w:rsidR="009A2E13" w:rsidRDefault="009A2E13" w:rsidP="009A2E13">
      <w:r w:rsidRPr="00596E44">
        <w:rPr>
          <w:highlight w:val="cyan"/>
        </w:rPr>
        <w:t>Tem-se a tabela de materiais (</w:t>
      </w:r>
      <w:proofErr w:type="spellStart"/>
      <w:r w:rsidRPr="00596E44">
        <w:rPr>
          <w:i/>
          <w:highlight w:val="cyan"/>
        </w:rPr>
        <w:t>materials</w:t>
      </w:r>
      <w:proofErr w:type="spellEnd"/>
      <w:r w:rsidRPr="00596E44">
        <w:rPr>
          <w:highlight w:val="cyan"/>
        </w:rPr>
        <w:t>) que não se relaciona aparentemente com ninguém, porém os materiais que um aluno recebe podem ser filtrados por meio do ano em que o aluno se encontra. Então há um relacionamento indireto da tabela de materiais com as tabelas de aluno e turma (já que é na turma que se encontra o ano em que o aluno está).</w:t>
      </w:r>
      <w:r>
        <w:t xml:space="preserve">   </w:t>
      </w:r>
    </w:p>
    <w:p w14:paraId="726BA31D" w14:textId="77777777" w:rsidR="009A2E13" w:rsidRDefault="009A2E13" w:rsidP="009A2E13"/>
    <w:p w14:paraId="265D7849" w14:textId="77777777" w:rsidR="009A2E13" w:rsidRDefault="009A2E13" w:rsidP="009A2E13">
      <w:pPr>
        <w:ind w:firstLine="0"/>
      </w:pPr>
      <w:r>
        <w:rPr>
          <w:noProof/>
        </w:rPr>
        <w:lastRenderedPageBreak/>
        <w:drawing>
          <wp:inline distT="0" distB="0" distL="0" distR="0" wp14:anchorId="3FB90D07" wp14:editId="39358B3A">
            <wp:extent cx="5760085" cy="4961890"/>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modelagem v0.png"/>
                    <pic:cNvPicPr/>
                  </pic:nvPicPr>
                  <pic:blipFill>
                    <a:blip r:embed="rId39">
                      <a:extLst>
                        <a:ext uri="{28A0092B-C50C-407E-A947-70E740481C1C}">
                          <a14:useLocalDpi xmlns:a14="http://schemas.microsoft.com/office/drawing/2010/main" val="0"/>
                        </a:ext>
                      </a:extLst>
                    </a:blip>
                    <a:stretch>
                      <a:fillRect/>
                    </a:stretch>
                  </pic:blipFill>
                  <pic:spPr>
                    <a:xfrm>
                      <a:off x="0" y="0"/>
                      <a:ext cx="5760085" cy="4961890"/>
                    </a:xfrm>
                    <a:prstGeom prst="rect">
                      <a:avLst/>
                    </a:prstGeom>
                  </pic:spPr>
                </pic:pic>
              </a:graphicData>
            </a:graphic>
          </wp:inline>
        </w:drawing>
      </w:r>
    </w:p>
    <w:p w14:paraId="6ADC5FF5" w14:textId="77777777" w:rsidR="009A2E13" w:rsidRDefault="009A2E13" w:rsidP="009A2E13"/>
    <w:p w14:paraId="235A393C" w14:textId="77777777" w:rsidR="009A2E13" w:rsidRDefault="009A2E13" w:rsidP="009A2E13"/>
    <w:p w14:paraId="575276C1" w14:textId="77777777" w:rsidR="009A2E13" w:rsidRDefault="009A2E13" w:rsidP="009A2E13"/>
    <w:p w14:paraId="11A2C0A7" w14:textId="77777777" w:rsidR="009A2E13" w:rsidRDefault="009A2E13" w:rsidP="00596E44">
      <w:pPr>
        <w:pStyle w:val="Ttulo2"/>
      </w:pPr>
      <w:bookmarkStart w:id="501" w:name="_Toc17133800"/>
      <w:r>
        <w:t>Diagrama de processos</w:t>
      </w:r>
      <w:bookmarkEnd w:id="501"/>
    </w:p>
    <w:p w14:paraId="2BC587C8" w14:textId="77777777" w:rsidR="009A2E13" w:rsidRDefault="009A2E13" w:rsidP="009A2E13"/>
    <w:p w14:paraId="7D55B990" w14:textId="586096E0" w:rsidR="007216C5" w:rsidRDefault="009A2E13" w:rsidP="00596E44">
      <w:pPr>
        <w:ind w:firstLine="0"/>
      </w:pPr>
      <w:r w:rsidRPr="00596E44">
        <w:rPr>
          <w:highlight w:val="cyan"/>
        </w:rPr>
        <w:t xml:space="preserve">Para o primeiro release, como foi dito anteriormente, focou-se em funcionalidades iniciais de cadastro juntamente com as dúvidas dos alunos e as turmas. O processo foi modelado a contemplar esse processo de cadastros. Então há a figura inicial do administrador que é responsável por cadastrar o gestor na base. Feito isso o administrador é responsável por cadastrar os menus da aplicação e autorizar o que cada perfil pode fazer dentro da aplicação. Ao término dessa etapa, o usuário com perfil de gestor entra no sistema e cadastra os professores da escola, posteriormente cadastra todos os alunos também. Assim os professores podem criar suas turmas e posteriormente associar esses alunos que foram cadastrados pelo gestor. Porém antes disso o professor deve inserir materiais caso haja algum material, ou inserir eventos da </w:t>
      </w:r>
      <w:r w:rsidRPr="00596E44">
        <w:rPr>
          <w:highlight w:val="cyan"/>
        </w:rPr>
        <w:lastRenderedPageBreak/>
        <w:t>turma para que o aluno possa receber um calendário específico da sua turma. Feito isso o aluno entra e verifica seu calendário que é apresentado logo na tela inicial do ambiente. O aluno ainda pode visualizar seus materiais ou as suas dúvidas. Caso o aluno tenha uma nova dúvida, deve enviá-la ao professor que a responderá. Todo esse processo pode ser visto na figura X.</w:t>
      </w:r>
      <w:r w:rsidRPr="00596E44">
        <w:rPr>
          <w:noProof/>
          <w:highlight w:val="cyan"/>
        </w:rPr>
        <w:t xml:space="preserve"> </w:t>
      </w:r>
    </w:p>
    <w:p w14:paraId="5CBCC53E" w14:textId="77777777" w:rsidR="007216C5" w:rsidRDefault="007216C5" w:rsidP="00B930B2">
      <w:pPr>
        <w:sectPr w:rsidR="007216C5" w:rsidSect="00C1350C">
          <w:headerReference w:type="default" r:id="rId40"/>
          <w:pgSz w:w="11906" w:h="16838"/>
          <w:pgMar w:top="1701" w:right="1134" w:bottom="1134" w:left="1701" w:header="1134" w:footer="567" w:gutter="0"/>
          <w:cols w:space="708"/>
          <w:docGrid w:linePitch="360"/>
        </w:sectPr>
      </w:pPr>
    </w:p>
    <w:p w14:paraId="564CF12A" w14:textId="0C88E180" w:rsidR="007216C5" w:rsidRDefault="009C658F" w:rsidP="00596E44">
      <w:pPr>
        <w:spacing w:line="240" w:lineRule="auto"/>
        <w:ind w:firstLine="0"/>
        <w:jc w:val="center"/>
        <w:outlineLvl w:val="9"/>
      </w:pPr>
      <w:r>
        <w:rPr>
          <w:noProof/>
        </w:rPr>
        <w:lastRenderedPageBreak/>
        <w:drawing>
          <wp:inline distT="0" distB="0" distL="0" distR="0" wp14:anchorId="7C371CEE" wp14:editId="695DC98C">
            <wp:extent cx="8883015" cy="5760085"/>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8883015" cy="5760085"/>
                    </a:xfrm>
                    <a:prstGeom prst="rect">
                      <a:avLst/>
                    </a:prstGeom>
                    <a:noFill/>
                    <a:ln>
                      <a:noFill/>
                    </a:ln>
                  </pic:spPr>
                </pic:pic>
              </a:graphicData>
            </a:graphic>
          </wp:inline>
        </w:drawing>
      </w:r>
    </w:p>
    <w:p w14:paraId="50E7C625" w14:textId="29C7A483" w:rsidR="0060102B" w:rsidRDefault="0060102B" w:rsidP="00596E44">
      <w:pPr>
        <w:spacing w:line="240" w:lineRule="auto"/>
        <w:ind w:firstLine="0"/>
        <w:jc w:val="center"/>
        <w:outlineLvl w:val="9"/>
        <w:sectPr w:rsidR="0060102B" w:rsidSect="007216C5">
          <w:pgSz w:w="16838" w:h="11906" w:orient="landscape"/>
          <w:pgMar w:top="1701" w:right="1701" w:bottom="1134" w:left="1134" w:header="1134" w:footer="567" w:gutter="0"/>
          <w:cols w:space="708"/>
          <w:docGrid w:linePitch="360"/>
        </w:sectPr>
      </w:pPr>
      <w:r>
        <w:rPr>
          <w:noProof/>
        </w:rPr>
        <w:lastRenderedPageBreak/>
        <w:drawing>
          <wp:inline distT="0" distB="0" distL="0" distR="0" wp14:anchorId="6AFEFCB2" wp14:editId="5E5084BA">
            <wp:extent cx="8891905" cy="3941985"/>
            <wp:effectExtent l="0" t="0" r="4445" b="1905"/>
            <wp:docPr id="116" name="Imagem 116" descr="Uma imagem contendo captura de tela, céu&#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Modelagem de processos release 2.png"/>
                    <pic:cNvPicPr/>
                  </pic:nvPicPr>
                  <pic:blipFill>
                    <a:blip r:embed="rId42">
                      <a:extLst>
                        <a:ext uri="{28A0092B-C50C-407E-A947-70E740481C1C}">
                          <a14:useLocalDpi xmlns:a14="http://schemas.microsoft.com/office/drawing/2010/main" val="0"/>
                        </a:ext>
                      </a:extLst>
                    </a:blip>
                    <a:stretch>
                      <a:fillRect/>
                    </a:stretch>
                  </pic:blipFill>
                  <pic:spPr>
                    <a:xfrm>
                      <a:off x="0" y="0"/>
                      <a:ext cx="8891905" cy="3941985"/>
                    </a:xfrm>
                    <a:prstGeom prst="rect">
                      <a:avLst/>
                    </a:prstGeom>
                  </pic:spPr>
                </pic:pic>
              </a:graphicData>
            </a:graphic>
          </wp:inline>
        </w:drawing>
      </w:r>
    </w:p>
    <w:p w14:paraId="2883A2C9" w14:textId="1E42A818" w:rsidR="00FB122B" w:rsidRPr="00F97B7F" w:rsidRDefault="00FB122B" w:rsidP="00596E44"/>
    <w:p w14:paraId="752C125A" w14:textId="77777777" w:rsidR="009A2E13" w:rsidRDefault="009A2E13" w:rsidP="009A2E13">
      <w:pPr>
        <w:ind w:firstLine="0"/>
      </w:pPr>
    </w:p>
    <w:p w14:paraId="36C8F8D0" w14:textId="77777777" w:rsidR="009A2E13" w:rsidRDefault="009A2E13" w:rsidP="009A2E13">
      <w:pPr>
        <w:pStyle w:val="Ttulo2"/>
      </w:pPr>
      <w:r>
        <w:t xml:space="preserve"> </w:t>
      </w:r>
      <w:bookmarkStart w:id="502" w:name="_Toc17133801"/>
      <w:r>
        <w:t>Release 1 – Cadastros Básicos</w:t>
      </w:r>
      <w:bookmarkEnd w:id="502"/>
    </w:p>
    <w:p w14:paraId="56FE0F9D" w14:textId="77777777" w:rsidR="009A2E13" w:rsidRDefault="009A2E13" w:rsidP="009A2E13"/>
    <w:p w14:paraId="6BA9E1E2" w14:textId="77777777" w:rsidR="009A2E13" w:rsidRDefault="009A2E13" w:rsidP="009A2E13">
      <w:r>
        <w:t xml:space="preserve">O primeiro release é marcado por ser a inicialização e estruturação do projeto. Pode compreender as funcionalidades mais básicas, mas como pregado no XP, deve-se desenvolver o que for de maior necessidade para o usuário no momento. Então serão apresentadas funcionalidades que são básicas e necessárias no sistema para sua utilização, como também as funcionalidades que foram requisitadas com maior necessidade para o cliente. </w:t>
      </w:r>
    </w:p>
    <w:p w14:paraId="51BDB095" w14:textId="77777777" w:rsidR="009A2E13" w:rsidRDefault="009A2E13" w:rsidP="00596E44">
      <w:pPr>
        <w:pStyle w:val="Ttulo3"/>
        <w:numPr>
          <w:ilvl w:val="0"/>
          <w:numId w:val="0"/>
        </w:numPr>
        <w:ind w:left="720"/>
      </w:pPr>
    </w:p>
    <w:p w14:paraId="5D08B303" w14:textId="06143EE6" w:rsidR="00FB122B" w:rsidRDefault="009648A4" w:rsidP="00596E44">
      <w:pPr>
        <w:pStyle w:val="Ttulo3"/>
      </w:pPr>
      <w:bookmarkStart w:id="503" w:name="_Toc17133802"/>
      <w:r>
        <w:t>Sistema desenvolvido</w:t>
      </w:r>
      <w:bookmarkEnd w:id="503"/>
    </w:p>
    <w:p w14:paraId="31C86A8F" w14:textId="77777777" w:rsidR="00C778D2" w:rsidRDefault="00C778D2" w:rsidP="00C778D2"/>
    <w:p w14:paraId="70ACBC13" w14:textId="44A22425" w:rsidR="00C778D2" w:rsidRPr="00C778D2" w:rsidRDefault="00FB122B">
      <w:r>
        <w:t>As estórias de usuários</w:t>
      </w:r>
      <w:r w:rsidR="00C778D2">
        <w:t xml:space="preserve">, conforme descrito na seção </w:t>
      </w:r>
      <w:r w:rsidR="00C778D2" w:rsidRPr="00596E44">
        <w:rPr>
          <w:highlight w:val="yellow"/>
        </w:rPr>
        <w:t>X</w:t>
      </w:r>
      <w:r w:rsidR="00C778D2">
        <w:t xml:space="preserve">, </w:t>
      </w:r>
      <w:r>
        <w:t>são um modelo de se recolher os requisitos e documentação considerado pelo XP. Então para apoio do ambiente proposto foram colhidas as estórias de usuários para cada requisito do ambiente. As estórias estão divi</w:t>
      </w:r>
      <w:r w:rsidR="001F718F">
        <w:t>di</w:t>
      </w:r>
      <w:r>
        <w:t>das de modo a compreender as necessidades de cada perfil de usuário do ambiente. Os perfis de usuário são o aluno, professor</w:t>
      </w:r>
      <w:r w:rsidR="00C778D2">
        <w:t>,</w:t>
      </w:r>
      <w:r>
        <w:t xml:space="preserve"> o gestor</w:t>
      </w:r>
      <w:r w:rsidR="00C778D2">
        <w:t xml:space="preserve"> e o administrador (ou desenvolvedor)</w:t>
      </w:r>
      <w:r>
        <w:t>.</w:t>
      </w:r>
      <w:r w:rsidR="00485768">
        <w:t xml:space="preserve">  </w:t>
      </w:r>
    </w:p>
    <w:p w14:paraId="2DB813B9" w14:textId="74F6D194" w:rsidR="00FB122B" w:rsidRDefault="00C778D2">
      <w:r>
        <w:t>O release foi dividido por cada perfil de usuário, sendo apresentado as funcionalidades que serão utilizadas por estes perfis. Porém h</w:t>
      </w:r>
      <w:r w:rsidR="00FB122B">
        <w:t xml:space="preserve">á </w:t>
      </w:r>
      <w:r w:rsidR="00826E27">
        <w:t>três</w:t>
      </w:r>
      <w:r w:rsidR="00FB122B">
        <w:t xml:space="preserve"> estória</w:t>
      </w:r>
      <w:r w:rsidR="004B083A">
        <w:t xml:space="preserve">s </w:t>
      </w:r>
      <w:r w:rsidR="00FB122B">
        <w:t xml:space="preserve">que </w:t>
      </w:r>
      <w:r w:rsidR="004B083A">
        <w:t>são</w:t>
      </w:r>
      <w:r w:rsidR="00FB122B">
        <w:t xml:space="preserve"> válida</w:t>
      </w:r>
      <w:r w:rsidR="004B083A">
        <w:t>s</w:t>
      </w:r>
      <w:r w:rsidR="00FB122B">
        <w:t xml:space="preserve"> para todos os</w:t>
      </w:r>
      <w:r>
        <w:t xml:space="preserve"> perfis de</w:t>
      </w:r>
      <w:r w:rsidR="00FB122B">
        <w:t xml:space="preserve"> usuários</w:t>
      </w:r>
      <w:r>
        <w:t>.</w:t>
      </w:r>
      <w:r w:rsidR="00FB122B">
        <w:t xml:space="preserve"> </w:t>
      </w:r>
      <w:r>
        <w:t>Se</w:t>
      </w:r>
      <w:r w:rsidR="00FB122B">
        <w:t xml:space="preserve"> trata da funcionalidade de login descrit</w:t>
      </w:r>
      <w:r w:rsidR="004B083A">
        <w:t>a</w:t>
      </w:r>
      <w:r w:rsidR="00FB122B">
        <w:t xml:space="preserve"> na </w:t>
      </w:r>
      <w:r w:rsidR="00FB122B" w:rsidRPr="00B21C4F">
        <w:rPr>
          <w:highlight w:val="yellow"/>
        </w:rPr>
        <w:t>figura X</w:t>
      </w:r>
      <w:r w:rsidR="004B083A">
        <w:t xml:space="preserve">, a funcionalidade de notificação descrita pela </w:t>
      </w:r>
      <w:r w:rsidR="004B083A" w:rsidRPr="00596E44">
        <w:rPr>
          <w:highlight w:val="yellow"/>
        </w:rPr>
        <w:t>figura x</w:t>
      </w:r>
      <w:r w:rsidR="00826E27">
        <w:t xml:space="preserve"> e a troca de senhas</w:t>
      </w:r>
      <w:r w:rsidR="00FB122B">
        <w:t>.</w:t>
      </w:r>
    </w:p>
    <w:p w14:paraId="3BD31FC4" w14:textId="77777777" w:rsidR="00646DF8" w:rsidRDefault="00646DF8"/>
    <w:p w14:paraId="7526874F" w14:textId="7FF4FF65" w:rsidR="00FB122B" w:rsidRDefault="00646DF8" w:rsidP="00596E44">
      <w:pPr>
        <w:pStyle w:val="estrias"/>
      </w:pPr>
      <w:r>
        <w:t>Como usuário desejo que o login contenha o logotipo da escola e que exija nome de usuário e senha, já que temos alunos menores de idade e pode ser que ainda não tenham e-mail.</w:t>
      </w:r>
    </w:p>
    <w:p w14:paraId="6221C7F9" w14:textId="77777777" w:rsidR="00FB122B" w:rsidRDefault="00FB122B" w:rsidP="00FB122B">
      <w:pPr>
        <w:ind w:firstLine="0"/>
        <w:jc w:val="center"/>
      </w:pPr>
    </w:p>
    <w:p w14:paraId="45019969" w14:textId="77777777" w:rsidR="00FB122B" w:rsidRDefault="00FB122B" w:rsidP="00FB122B">
      <w:r>
        <w:t xml:space="preserve">Essa estória define como será a interface de login que pode ser vista na </w:t>
      </w:r>
      <w:r w:rsidRPr="00B21C4F">
        <w:rPr>
          <w:highlight w:val="yellow"/>
        </w:rPr>
        <w:t>figura X</w:t>
      </w:r>
      <w:r>
        <w:t>. Além disso as estórias descritas nes</w:t>
      </w:r>
      <w:r w:rsidR="00634322">
        <w:t>t</w:t>
      </w:r>
      <w:r>
        <w:t>e trabalho seguem o modelo ideal de estória definido por Santos (2017), que define como estrutura: O nome do perfil de usuário que utilizará a funcionalidade, acompanhado do que o usuário gostaria de ser feito, e o porquê.</w:t>
      </w:r>
    </w:p>
    <w:p w14:paraId="696737F2" w14:textId="77777777" w:rsidR="00C778D2" w:rsidRDefault="00C778D2" w:rsidP="00FB122B"/>
    <w:p w14:paraId="37DA20D9" w14:textId="77777777" w:rsidR="00506933" w:rsidRDefault="00506933" w:rsidP="00506933">
      <w:pPr>
        <w:ind w:firstLine="0"/>
        <w:jc w:val="center"/>
      </w:pPr>
      <w:r>
        <w:rPr>
          <w:noProof/>
        </w:rPr>
        <w:lastRenderedPageBreak/>
        <w:drawing>
          <wp:inline distT="0" distB="0" distL="0" distR="0" wp14:anchorId="0664D30E" wp14:editId="650177AE">
            <wp:extent cx="4793673" cy="2633852"/>
            <wp:effectExtent l="0" t="0" r="6985"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867331" cy="2674323"/>
                    </a:xfrm>
                    <a:prstGeom prst="rect">
                      <a:avLst/>
                    </a:prstGeom>
                  </pic:spPr>
                </pic:pic>
              </a:graphicData>
            </a:graphic>
          </wp:inline>
        </w:drawing>
      </w:r>
    </w:p>
    <w:p w14:paraId="462AE7D1" w14:textId="77777777" w:rsidR="003B49D8" w:rsidDel="00DF726D" w:rsidRDefault="003B49D8" w:rsidP="00506933">
      <w:pPr>
        <w:ind w:firstLine="0"/>
        <w:jc w:val="center"/>
        <w:rPr>
          <w:del w:id="504" w:author="Ryan Lemos" w:date="2019-08-26T10:54:00Z"/>
        </w:rPr>
      </w:pPr>
      <w:bookmarkStart w:id="505" w:name="_GoBack"/>
      <w:bookmarkEnd w:id="505"/>
    </w:p>
    <w:p w14:paraId="770C2599" w14:textId="6AA0A409" w:rsidR="003B49D8" w:rsidDel="00C33B5F" w:rsidRDefault="003B49D8" w:rsidP="00DF726D">
      <w:pPr>
        <w:rPr>
          <w:del w:id="506" w:author="Ryan Lemos" w:date="2019-08-26T08:58:00Z"/>
        </w:rPr>
        <w:pPrChange w:id="507" w:author="Ryan Lemos" w:date="2019-08-26T10:54:00Z">
          <w:pPr/>
        </w:pPrChange>
      </w:pPr>
      <w:del w:id="508" w:author="Ryan Lemos" w:date="2019-08-26T08:58:00Z">
        <w:r w:rsidDel="00C33B5F">
          <w:delText xml:space="preserve">Deve-se ressaltar, como discutido na </w:delText>
        </w:r>
        <w:r w:rsidRPr="00596E44" w:rsidDel="00C33B5F">
          <w:rPr>
            <w:highlight w:val="red"/>
          </w:rPr>
          <w:delText>seção X</w:delText>
        </w:r>
        <w:r w:rsidDel="00C33B5F">
          <w:delText xml:space="preserve"> os dados sensíveis, como a senha do usuário passaram por um processo de criptografia utilizado pelo Laravel, possibilitando assim a segurança dos dados. Porém por se tratar de uma aplicação que une um </w:delText>
        </w:r>
        <w:r w:rsidRPr="00596E44" w:rsidDel="00C33B5F">
          <w:rPr>
            <w:i/>
          </w:rPr>
          <w:delText>backend</w:delText>
        </w:r>
        <w:r w:rsidDel="00C33B5F">
          <w:delText xml:space="preserve"> e </w:delText>
        </w:r>
        <w:r w:rsidRPr="00596E44" w:rsidDel="00C33B5F">
          <w:rPr>
            <w:i/>
          </w:rPr>
          <w:delText>frontend</w:delText>
        </w:r>
        <w:r w:rsidDel="00C33B5F">
          <w:delText xml:space="preserve"> gerenciado por frameworks diferentes se fez necessário em alguns momentos criptografar os dados em que as duas aplicações conversam. </w:delText>
        </w:r>
      </w:del>
      <w:del w:id="509" w:author="Ryan Lemos" w:date="2019-08-19T19:10:00Z">
        <w:r w:rsidDel="00753186">
          <w:delText xml:space="preserve">Porém </w:delText>
        </w:r>
      </w:del>
      <w:del w:id="510" w:author="Ryan Lemos" w:date="2019-08-26T08:58:00Z">
        <w:r w:rsidDel="00C33B5F">
          <w:delText xml:space="preserve">se faz necessário recuperar a informação no estado anterior a criptografia, então surge o processo de criptografia como sugerido na </w:delText>
        </w:r>
        <w:r w:rsidRPr="00596E44" w:rsidDel="00C33B5F">
          <w:rPr>
            <w:highlight w:val="red"/>
          </w:rPr>
          <w:delText>seção x</w:delText>
        </w:r>
        <w:r w:rsidDel="00C33B5F">
          <w:delText xml:space="preserve">. Um desses momentos se dá no retorno das informações do usuário no momento de login feito pela API. Alguns dados como informações dos usuários, menus, permissões, são salvas no </w:delText>
        </w:r>
        <w:r w:rsidRPr="00596E44" w:rsidDel="00C33B5F">
          <w:rPr>
            <w:i/>
          </w:rPr>
          <w:delText>LocalStorage</w:delText>
        </w:r>
        <w:r w:rsidDel="00C33B5F">
          <w:delText xml:space="preserve"> que é uma espécie de memória local do navegador, que pode ser acessada e recuperada a partir do navegador. Então o usuário poderia facilmente descobrir o processo de criptografia, já que há como descriptografar.</w:delText>
        </w:r>
        <w:r w:rsidR="003A7E2E" w:rsidDel="00C33B5F">
          <w:delText xml:space="preserve"> Pensando nesses problemas descritos desenvolveu-se uma função de criptografia e outra de descriptografia,</w:delText>
        </w:r>
        <w:r w:rsidR="00521931" w:rsidDel="00C33B5F">
          <w:delText xml:space="preserve"> como visto</w:delText>
        </w:r>
        <w:r w:rsidR="003A7E2E" w:rsidDel="00C33B5F">
          <w:delText xml:space="preserve"> </w:delText>
        </w:r>
        <w:r w:rsidR="00521931" w:rsidDel="00C33B5F">
          <w:delText>n</w:delText>
        </w:r>
        <w:r w:rsidR="003A7E2E" w:rsidDel="00C33B5F">
          <w:delText>a</w:delText>
        </w:r>
        <w:r w:rsidR="00521931" w:rsidDel="00C33B5F">
          <w:delText>s</w:delText>
        </w:r>
        <w:r w:rsidR="003A7E2E" w:rsidDel="00C33B5F">
          <w:delText xml:space="preserve"> figura</w:delText>
        </w:r>
        <w:r w:rsidR="00521931" w:rsidDel="00C33B5F">
          <w:delText>s</w:delText>
        </w:r>
        <w:r w:rsidR="003A7E2E" w:rsidRPr="00596E44" w:rsidDel="00C33B5F">
          <w:rPr>
            <w:highlight w:val="yellow"/>
          </w:rPr>
          <w:delText xml:space="preserve"> x</w:delText>
        </w:r>
        <w:r w:rsidR="00521931" w:rsidDel="00C33B5F">
          <w:delText xml:space="preserve"> </w:delText>
        </w:r>
        <w:r w:rsidR="00521931" w:rsidRPr="00596E44" w:rsidDel="00C33B5F">
          <w:rPr>
            <w:highlight w:val="yellow"/>
          </w:rPr>
          <w:delText>e x</w:delText>
        </w:r>
        <w:r w:rsidR="003A7E2E" w:rsidDel="00C33B5F">
          <w:delText>.</w:delText>
        </w:r>
        <w:r w:rsidR="00521931" w:rsidDel="00C33B5F">
          <w:delText xml:space="preserve"> Essas funções foram implementadas tanto no </w:delText>
        </w:r>
        <w:r w:rsidR="00521931" w:rsidRPr="00596E44" w:rsidDel="00C33B5F">
          <w:rPr>
            <w:i/>
          </w:rPr>
          <w:delText>backend</w:delText>
        </w:r>
        <w:r w:rsidR="00521931" w:rsidDel="00C33B5F">
          <w:delText xml:space="preserve"> quanto no </w:delText>
        </w:r>
        <w:r w:rsidR="00521931" w:rsidRPr="00596E44" w:rsidDel="00C33B5F">
          <w:rPr>
            <w:i/>
          </w:rPr>
          <w:delText>frontend</w:delText>
        </w:r>
        <w:r w:rsidR="00521931" w:rsidDel="00C33B5F">
          <w:delText xml:space="preserve"> para que assim as duas faces da aplicação consigam comunicar os dados sensíveis de maneira mais segura.</w:delText>
        </w:r>
      </w:del>
    </w:p>
    <w:p w14:paraId="280B5545" w14:textId="00EF224D" w:rsidR="00521931" w:rsidDel="00C33B5F" w:rsidRDefault="00521931" w:rsidP="00DF726D">
      <w:pPr>
        <w:ind w:firstLine="0"/>
        <w:rPr>
          <w:del w:id="511" w:author="Ryan Lemos" w:date="2019-08-26T08:58:00Z"/>
        </w:rPr>
        <w:pPrChange w:id="512" w:author="Ryan Lemos" w:date="2019-08-26T10:54:00Z">
          <w:pPr>
            <w:ind w:firstLine="0"/>
            <w:jc w:val="center"/>
          </w:pPr>
        </w:pPrChange>
      </w:pPr>
      <w:del w:id="513" w:author="Ryan Lemos" w:date="2019-08-26T08:58:00Z">
        <w:r w:rsidDel="00C33B5F">
          <w:rPr>
            <w:noProof/>
          </w:rPr>
          <w:drawing>
            <wp:inline distT="0" distB="0" distL="0" distR="0" wp14:anchorId="045945E0" wp14:editId="6FDA58EC">
              <wp:extent cx="5760085" cy="2887345"/>
              <wp:effectExtent l="0" t="0" r="0" b="8255"/>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085" cy="2887345"/>
                      </a:xfrm>
                      <a:prstGeom prst="rect">
                        <a:avLst/>
                      </a:prstGeom>
                    </pic:spPr>
                  </pic:pic>
                </a:graphicData>
              </a:graphic>
            </wp:inline>
          </w:drawing>
        </w:r>
      </w:del>
    </w:p>
    <w:p w14:paraId="55D3071D" w14:textId="71038ED4" w:rsidR="00521931" w:rsidDel="00C33B5F" w:rsidRDefault="00521931" w:rsidP="00DF726D">
      <w:pPr>
        <w:ind w:firstLine="0"/>
        <w:rPr>
          <w:del w:id="514" w:author="Ryan Lemos" w:date="2019-08-26T08:58:00Z"/>
        </w:rPr>
        <w:pPrChange w:id="515" w:author="Ryan Lemos" w:date="2019-08-26T10:54:00Z">
          <w:pPr>
            <w:ind w:firstLine="0"/>
            <w:jc w:val="center"/>
          </w:pPr>
        </w:pPrChange>
      </w:pPr>
    </w:p>
    <w:p w14:paraId="1BC4D594" w14:textId="79FB3D04" w:rsidR="00521931" w:rsidDel="00C33B5F" w:rsidRDefault="00521931" w:rsidP="00DF726D">
      <w:pPr>
        <w:rPr>
          <w:del w:id="516" w:author="Ryan Lemos" w:date="2019-08-26T08:58:00Z"/>
        </w:rPr>
        <w:pPrChange w:id="517" w:author="Ryan Lemos" w:date="2019-08-26T10:54:00Z">
          <w:pPr/>
        </w:pPrChange>
      </w:pPr>
      <w:del w:id="518" w:author="Ryan Lemos" w:date="2019-08-26T08:58:00Z">
        <w:r w:rsidDel="00C33B5F">
          <w:delText xml:space="preserve">A </w:delText>
        </w:r>
        <w:r w:rsidRPr="00596E44" w:rsidDel="00C33B5F">
          <w:rPr>
            <w:highlight w:val="yellow"/>
          </w:rPr>
          <w:delText>figura x</w:delText>
        </w:r>
        <w:r w:rsidDel="00C33B5F">
          <w:delText xml:space="preserve"> se trata das funções de criptografia e descriptografia, implementadas no </w:delText>
        </w:r>
        <w:r w:rsidRPr="00596E44" w:rsidDel="00C33B5F">
          <w:rPr>
            <w:i/>
          </w:rPr>
          <w:delText>frontend</w:delText>
        </w:r>
        <w:r w:rsidDel="00C33B5F">
          <w:delText xml:space="preserve">. O que a função de criptografia faz é rodar a função ‘btoa’ que codifica o texto passado para </w:delText>
        </w:r>
        <w:r w:rsidR="00F302F5" w:rsidDel="00C33B5F">
          <w:delText xml:space="preserve">o método de codificação base-64. Essa técnica utiliza os caracteres como letras maiúsculas e minúsculas, números, ‘+’, ‘/’ e ‘=’. Além disso pode ser criptografada e descriptografada, a descriptografia é feita no JavaScript pela função ‘atob’. O que o algoritmo de criptografia faz é repetir a função ‘btoa’ um número de vezes definidas na codificação. Desse jeito ainda seria possível a um intruso pensar a mesma coisa. Aí entra o que foi discutido na </w:delText>
        </w:r>
        <w:r w:rsidR="00F302F5" w:rsidRPr="00596E44" w:rsidDel="00C33B5F">
          <w:rPr>
            <w:highlight w:val="red"/>
          </w:rPr>
          <w:delText>seção x</w:delText>
        </w:r>
        <w:r w:rsidR="00F302F5" w:rsidDel="00C33B5F">
          <w:delText xml:space="preserve"> o acréscimo de uma chave de segurança. Então em algum momento definido, como visto pela variável ‘this.time_to_add_key” o algoritmo acrescenta uma chave ao texto já criptografado. Isso dificulta já que para descobrir o texto original, deve-se conhecer a chave e saber em qual momento ela é utilizada. No processo de recuperação da mensagem original</w:delText>
        </w:r>
        <w:r w:rsidR="007D7C65" w:rsidDel="00C33B5F">
          <w:delText xml:space="preserve"> o que acontece é que simplesmente pegar essa posição de adição não resolveria já que o processo de recuperação é o inverso da criptografia, para não perder a refer</w:delText>
        </w:r>
        <w:r w:rsidR="001F718F" w:rsidDel="00C33B5F">
          <w:delText>ê</w:delText>
        </w:r>
        <w:r w:rsidR="007D7C65" w:rsidDel="00C33B5F">
          <w:delText xml:space="preserve">ncia e saber em qual momento se deve adicionar a chave, pega-se quantas vezes são utilizadas para criptografar subtraído ao momento de se adicionar a chave. Para-se entender </w:delText>
        </w:r>
        <w:r w:rsidR="00004774" w:rsidDel="00C33B5F">
          <w:delText>utilizemos um artificio</w:delText>
        </w:r>
        <w:r w:rsidR="007D7C65" w:rsidDel="00C33B5F">
          <w:delText xml:space="preserve"> utilizad</w:delText>
        </w:r>
        <w:r w:rsidR="00004774" w:rsidDel="00C33B5F">
          <w:delText>o</w:delText>
        </w:r>
        <w:r w:rsidR="007D7C65" w:rsidDel="00C33B5F">
          <w:delText xml:space="preserve"> no XP</w:delText>
        </w:r>
        <w:r w:rsidR="00004774" w:rsidDel="00C33B5F">
          <w:delText xml:space="preserve">, </w:delText>
        </w:r>
        <w:r w:rsidR="00004774" w:rsidRPr="00596E44" w:rsidDel="00C33B5F">
          <w:rPr>
            <w:highlight w:val="yellow"/>
          </w:rPr>
          <w:delText>seção x</w:delText>
        </w:r>
        <w:r w:rsidR="00004774" w:rsidDel="00C33B5F">
          <w:delText xml:space="preserve">, </w:delText>
        </w:r>
        <w:r w:rsidR="007D7C65" w:rsidDel="00C33B5F">
          <w:delText>chamada de ‘metáfora’</w:delText>
        </w:r>
        <w:r w:rsidR="00004774" w:rsidDel="00C33B5F">
          <w:delText xml:space="preserve">. Teles (2014) afirma que a metáfora é um ótimo meio para se entender situações relativamente complexas, já que utiliza outros meios associativos, simplificando o problema complexo. </w:delText>
        </w:r>
      </w:del>
    </w:p>
    <w:p w14:paraId="694253C6" w14:textId="6C793446" w:rsidR="00F97159" w:rsidDel="00C33B5F" w:rsidRDefault="007D7C65" w:rsidP="00DF726D">
      <w:pPr>
        <w:rPr>
          <w:del w:id="519" w:author="Ryan Lemos" w:date="2019-08-26T08:58:00Z"/>
        </w:rPr>
        <w:pPrChange w:id="520" w:author="Ryan Lemos" w:date="2019-08-26T10:54:00Z">
          <w:pPr/>
        </w:pPrChange>
      </w:pPr>
      <w:del w:id="521" w:author="Ryan Lemos" w:date="2019-08-26T08:58:00Z">
        <w:r w:rsidDel="00C33B5F">
          <w:delText>Imagine-se que se está empacotando caixas, colocando umas dentro das outras. São um total de 5 caixas (que seria quantas vezes o dado será criptografado). Digamos que antes de empacotar a segunda caixa, colocou-se um selo. E assim, continua-se o processo de empacotamento até que as 5 caixas estejam uma dento da outra, algo como uma camada. Para que eu possa saber qual caixa eu devo retirar o selo, devo desempacotar a primeira caixa (que seria a última no processo de empacotamento), restando 4 caixas, fazendo o mesmo processo novamente, tira-se mais uma caixa (que seria a número 4 no processo de empacotamento), tira-se mais uma (que seria a número 3</w:delText>
        </w:r>
        <w:r w:rsidR="002D073A" w:rsidDel="00C33B5F">
          <w:delText>) e chegamos na caixa que inserimos o selo. Podemos assim removê-lo e ter a caixa em seu estado natural. Ou seja, adicionamos na segunda caixa, e removemos na terceira (5-2). Assim se dá essa função de criptografia criada, algo como empacotando o dado e um determinado momento inserindo uma chave, que ao desempacotar deve ser removida para que se consiga acesso ao dado original.</w:delText>
        </w:r>
        <w:r w:rsidR="009713E5" w:rsidDel="00C33B5F">
          <w:delText xml:space="preserve"> Esse processo é visto na </w:delText>
        </w:r>
        <w:r w:rsidR="009713E5" w:rsidRPr="00596E44" w:rsidDel="00C33B5F">
          <w:rPr>
            <w:highlight w:val="yellow"/>
          </w:rPr>
          <w:delText>figura x</w:delText>
        </w:r>
        <w:r w:rsidR="009713E5" w:rsidDel="00C33B5F">
          <w:delText>.</w:delText>
        </w:r>
      </w:del>
    </w:p>
    <w:p w14:paraId="3094B7EF" w14:textId="00D75EA4" w:rsidR="009713E5" w:rsidDel="00DF726D" w:rsidRDefault="009713E5" w:rsidP="00DF726D">
      <w:pPr>
        <w:ind w:firstLine="0"/>
        <w:rPr>
          <w:del w:id="522" w:author="Ryan Lemos" w:date="2019-08-26T10:54:00Z"/>
        </w:rPr>
        <w:pPrChange w:id="523" w:author="Ryan Lemos" w:date="2019-08-26T10:54:00Z">
          <w:pPr>
            <w:ind w:firstLine="0"/>
            <w:jc w:val="center"/>
          </w:pPr>
        </w:pPrChange>
      </w:pPr>
      <w:del w:id="524" w:author="Ryan Lemos" w:date="2019-08-26T08:58:00Z">
        <w:r w:rsidDel="00C33B5F">
          <w:rPr>
            <w:noProof/>
          </w:rPr>
          <w:drawing>
            <wp:inline distT="0" distB="0" distL="0" distR="0" wp14:anchorId="26923891" wp14:editId="61565AC5">
              <wp:extent cx="5180916" cy="2148840"/>
              <wp:effectExtent l="0" t="0" r="1270" b="381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Criptografia e descriptografia.png"/>
                      <pic:cNvPicPr/>
                    </pic:nvPicPr>
                    <pic:blipFill rotWithShape="1">
                      <a:blip r:embed="rId45">
                        <a:extLst>
                          <a:ext uri="{28A0092B-C50C-407E-A947-70E740481C1C}">
                            <a14:useLocalDpi xmlns:a14="http://schemas.microsoft.com/office/drawing/2010/main" val="0"/>
                          </a:ext>
                        </a:extLst>
                      </a:blip>
                      <a:srcRect b="26258"/>
                      <a:stretch/>
                    </pic:blipFill>
                    <pic:spPr bwMode="auto">
                      <a:xfrm>
                        <a:off x="0" y="0"/>
                        <a:ext cx="5198345" cy="2156069"/>
                      </a:xfrm>
                      <a:prstGeom prst="rect">
                        <a:avLst/>
                      </a:prstGeom>
                      <a:ln>
                        <a:noFill/>
                      </a:ln>
                      <a:extLst>
                        <a:ext uri="{53640926-AAD7-44D8-BBD7-CCE9431645EC}">
                          <a14:shadowObscured xmlns:a14="http://schemas.microsoft.com/office/drawing/2010/main"/>
                        </a:ext>
                      </a:extLst>
                    </pic:spPr>
                  </pic:pic>
                </a:graphicData>
              </a:graphic>
            </wp:inline>
          </w:drawing>
        </w:r>
      </w:del>
    </w:p>
    <w:p w14:paraId="54611FF8" w14:textId="77777777" w:rsidR="00F97159" w:rsidRDefault="00F97159" w:rsidP="00DF726D">
      <w:pPr>
        <w:ind w:firstLine="0"/>
        <w:pPrChange w:id="525" w:author="Ryan Lemos" w:date="2019-08-26T10:54:00Z">
          <w:pPr/>
        </w:pPrChange>
      </w:pPr>
    </w:p>
    <w:p w14:paraId="2D144643" w14:textId="77777777" w:rsidR="004B083A" w:rsidRDefault="004B083A" w:rsidP="004B083A">
      <w:r>
        <w:t xml:space="preserve">As notificações são um recurso responsável por avisar o usuário a respeito de algo novo que ocorreu. Serve para facilitar a utilização e identificação de recursos a serem utilizados no ambiente. A estória da </w:t>
      </w:r>
      <w:r w:rsidRPr="00596E44">
        <w:rPr>
          <w:highlight w:val="yellow"/>
        </w:rPr>
        <w:t>figura x</w:t>
      </w:r>
      <w:r>
        <w:t xml:space="preserve"> define como o usuário imaginou o recurso. A </w:t>
      </w:r>
      <w:r w:rsidRPr="00596E44">
        <w:rPr>
          <w:highlight w:val="yellow"/>
        </w:rPr>
        <w:t>figura X</w:t>
      </w:r>
      <w:r>
        <w:t xml:space="preserve"> é a demonstração de como ele foi implementado.</w:t>
      </w:r>
    </w:p>
    <w:p w14:paraId="7DD831A8" w14:textId="77777777" w:rsidR="00521931" w:rsidRDefault="00521931" w:rsidP="00596E44">
      <w:pPr>
        <w:ind w:hanging="142"/>
        <w:jc w:val="center"/>
      </w:pPr>
    </w:p>
    <w:p w14:paraId="1C4B8472" w14:textId="095AA9FA" w:rsidR="00FB122B" w:rsidRDefault="00646DF8" w:rsidP="00596E44">
      <w:pPr>
        <w:pStyle w:val="estrias"/>
      </w:pPr>
      <w:r>
        <w:t>Como usuário eu gostaria de ser notificado quando algo importante ocorrer e que essa notificação seja chamativa.</w:t>
      </w:r>
    </w:p>
    <w:p w14:paraId="1824CE80" w14:textId="77777777" w:rsidR="004B083A" w:rsidRDefault="004B083A" w:rsidP="00F420BA">
      <w:pPr>
        <w:ind w:firstLine="0"/>
        <w:jc w:val="center"/>
      </w:pPr>
    </w:p>
    <w:p w14:paraId="5712CA1B" w14:textId="250D061D" w:rsidR="004B083A" w:rsidRDefault="004B083A" w:rsidP="004B083A">
      <w:r>
        <w:t>Assim como foi solicitado pelo usuário foram-se utilizadas cores chamativas, para dar um destaque ao elemento. Além disso foi adicionado um efeito de pulsação sobre o elemento que d</w:t>
      </w:r>
      <w:r w:rsidR="00A05EF6">
        <w:t>á</w:t>
      </w:r>
      <w:r>
        <w:t xml:space="preserve"> uma visão de que o elemento está chamando o foco para si. Assim chama-se mais a atenção do usuário para o elemento.</w:t>
      </w:r>
    </w:p>
    <w:p w14:paraId="06E06433" w14:textId="77777777" w:rsidR="004B083A" w:rsidRDefault="004B083A" w:rsidP="00596E44"/>
    <w:p w14:paraId="6970ABB3" w14:textId="77777777" w:rsidR="00F420BA" w:rsidRDefault="00F420BA">
      <w:pPr>
        <w:ind w:firstLine="0"/>
        <w:jc w:val="center"/>
      </w:pPr>
      <w:r>
        <w:rPr>
          <w:noProof/>
        </w:rPr>
        <w:drawing>
          <wp:inline distT="0" distB="0" distL="0" distR="0" wp14:anchorId="11628F32" wp14:editId="0D1C283D">
            <wp:extent cx="2888500" cy="615930"/>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002835" cy="640310"/>
                    </a:xfrm>
                    <a:prstGeom prst="rect">
                      <a:avLst/>
                    </a:prstGeom>
                  </pic:spPr>
                </pic:pic>
              </a:graphicData>
            </a:graphic>
          </wp:inline>
        </w:drawing>
      </w:r>
    </w:p>
    <w:p w14:paraId="2277F48E" w14:textId="77777777" w:rsidR="00B672E1" w:rsidRDefault="00B672E1" w:rsidP="00B672E1"/>
    <w:p w14:paraId="6EEDAF18" w14:textId="3B16EAAA" w:rsidR="00B672E1" w:rsidRDefault="00B672E1">
      <w:r>
        <w:t xml:space="preserve">As notificações foram criadas utilizando uma funcionalidade própria do </w:t>
      </w:r>
      <w:proofErr w:type="spellStart"/>
      <w:r>
        <w:t>Laravel</w:t>
      </w:r>
      <w:proofErr w:type="spellEnd"/>
      <w:r>
        <w:t xml:space="preserve">. Através dela pode-se mandar notificações de e-mail ou até salvar na base de dados, como é o caso da aplicação. A notificação é associada a um usuário, ao qual deve receber a notificação, e outros dados podem ser passados, como um texto ou dados do usuário que enviou a notificação. Esses dados adicionais são salvos por meio de um campo JSON. Sendo assim é possível criar vários tipos de notificação, cada uma com suas especificidades e utilizar uma </w:t>
      </w:r>
      <w:r>
        <w:lastRenderedPageBreak/>
        <w:t xml:space="preserve">mesma tabela de dados. Cada tipo de notificação criada no </w:t>
      </w:r>
      <w:proofErr w:type="spellStart"/>
      <w:r>
        <w:t>Laravel</w:t>
      </w:r>
      <w:proofErr w:type="spellEnd"/>
      <w:r>
        <w:t xml:space="preserve"> é compost</w:t>
      </w:r>
      <w:r w:rsidR="00D72925">
        <w:t>o</w:t>
      </w:r>
      <w:r>
        <w:t xml:space="preserve"> por uma classe que deve ser criada pelo usuário, e pode ser criada utilizando o </w:t>
      </w:r>
      <w:proofErr w:type="spellStart"/>
      <w:r>
        <w:t>artisan</w:t>
      </w:r>
      <w:proofErr w:type="spellEnd"/>
      <w:r w:rsidR="00D72925">
        <w:t>,</w:t>
      </w:r>
      <w:r>
        <w:t xml:space="preserve"> que é a ferramenta de linha de comandos do </w:t>
      </w:r>
      <w:proofErr w:type="spellStart"/>
      <w:r>
        <w:t>Laravel</w:t>
      </w:r>
      <w:proofErr w:type="spellEnd"/>
      <w:r>
        <w:t>.</w:t>
      </w:r>
      <w:r w:rsidR="00A05EF6">
        <w:t xml:space="preserve"> Vale ressaltar ainda que, todos os botões da aplicação têm uma mensagem que indica qual é a interação proposta para o botão. Essa mensagem somente é exibida quando o usuário passa o mouse sobre o botão, conforme visto na </w:t>
      </w:r>
      <w:r w:rsidR="00A05EF6" w:rsidRPr="00596E44">
        <w:rPr>
          <w:highlight w:val="yellow"/>
        </w:rPr>
        <w:t>figura x</w:t>
      </w:r>
      <w:r w:rsidR="00A05EF6">
        <w:t>.</w:t>
      </w:r>
      <w:r w:rsidR="00D72925">
        <w:t xml:space="preserve"> E auxilia o usuário no compreendimento da interação com o sistema.</w:t>
      </w:r>
    </w:p>
    <w:p w14:paraId="206BC812" w14:textId="77777777" w:rsidR="00D72925" w:rsidRDefault="00D72925"/>
    <w:p w14:paraId="15FDA7E7" w14:textId="61E71B20" w:rsidR="00A05EF6" w:rsidRDefault="00D72925" w:rsidP="00D72925">
      <w:pPr>
        <w:ind w:firstLine="0"/>
        <w:jc w:val="center"/>
      </w:pPr>
      <w:r>
        <w:rPr>
          <w:noProof/>
        </w:rPr>
        <w:drawing>
          <wp:inline distT="0" distB="0" distL="0" distR="0" wp14:anchorId="531E99C2" wp14:editId="36746267">
            <wp:extent cx="2898102" cy="547255"/>
            <wp:effectExtent l="0" t="0" r="0" b="5715"/>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77690" t="11766" b="80744"/>
                    <a:stretch/>
                  </pic:blipFill>
                  <pic:spPr bwMode="auto">
                    <a:xfrm>
                      <a:off x="0" y="0"/>
                      <a:ext cx="2929737" cy="553229"/>
                    </a:xfrm>
                    <a:prstGeom prst="rect">
                      <a:avLst/>
                    </a:prstGeom>
                    <a:ln>
                      <a:noFill/>
                    </a:ln>
                    <a:extLst>
                      <a:ext uri="{53640926-AAD7-44D8-BBD7-CCE9431645EC}">
                        <a14:shadowObscured xmlns:a14="http://schemas.microsoft.com/office/drawing/2010/main"/>
                      </a:ext>
                    </a:extLst>
                  </pic:spPr>
                </pic:pic>
              </a:graphicData>
            </a:graphic>
          </wp:inline>
        </w:drawing>
      </w:r>
    </w:p>
    <w:p w14:paraId="7A088A7D" w14:textId="77777777" w:rsidR="00D72925" w:rsidRDefault="00D72925" w:rsidP="00596E44">
      <w:pPr>
        <w:ind w:firstLine="0"/>
        <w:jc w:val="center"/>
      </w:pPr>
    </w:p>
    <w:p w14:paraId="2F631ECF" w14:textId="552303F6" w:rsidR="00CD1ADB" w:rsidRDefault="00CD1ADB">
      <w:r>
        <w:t xml:space="preserve">Quanto a troca de senha, a estória representada pela </w:t>
      </w:r>
      <w:r w:rsidRPr="00596E44">
        <w:rPr>
          <w:highlight w:val="yellow"/>
        </w:rPr>
        <w:t>figura X</w:t>
      </w:r>
      <w:r>
        <w:t xml:space="preserve"> representa o que foi requisitado pelo cliente. É uma função simples, e a sua interface pode ser vista na </w:t>
      </w:r>
      <w:r w:rsidRPr="00596E44">
        <w:rPr>
          <w:highlight w:val="yellow"/>
        </w:rPr>
        <w:t>figura X.</w:t>
      </w:r>
    </w:p>
    <w:p w14:paraId="3B5BD2C7" w14:textId="77777777" w:rsidR="00646DF8" w:rsidRDefault="00646DF8"/>
    <w:p w14:paraId="13AF65D8" w14:textId="4819ED29" w:rsidR="00646DF8" w:rsidRDefault="00646DF8" w:rsidP="00596E44">
      <w:pPr>
        <w:pStyle w:val="estrias"/>
      </w:pPr>
      <w:r>
        <w:t>Como usuário do ambiente, gostaria de ser capaz de trocar a minha senha de acesso.</w:t>
      </w:r>
    </w:p>
    <w:p w14:paraId="4110E24E" w14:textId="25AC115E" w:rsidR="00CD1ADB" w:rsidRDefault="00CD1ADB" w:rsidP="00596E44">
      <w:pPr>
        <w:ind w:firstLine="0"/>
      </w:pPr>
    </w:p>
    <w:p w14:paraId="3FC6A3BA" w14:textId="77777777" w:rsidR="00CD1ADB" w:rsidRDefault="00CD1ADB" w:rsidP="00CD1ADB">
      <w:r>
        <w:t>O usuário é capaz de trocar sua senha, digitando e confirmando a senha digitada, lembrando que a senha deve ser de no mínimo 6 caracteres.</w:t>
      </w:r>
    </w:p>
    <w:p w14:paraId="4283E4CC" w14:textId="77777777" w:rsidR="00CD1ADB" w:rsidRDefault="00CD1ADB" w:rsidP="00596E44"/>
    <w:p w14:paraId="58ED31DC" w14:textId="77777777" w:rsidR="00826E27" w:rsidRDefault="00826E27" w:rsidP="00596E44">
      <w:pPr>
        <w:ind w:firstLine="0"/>
        <w:jc w:val="center"/>
      </w:pPr>
      <w:r>
        <w:rPr>
          <w:noProof/>
        </w:rPr>
        <w:drawing>
          <wp:inline distT="0" distB="0" distL="0" distR="0" wp14:anchorId="15D51C8A" wp14:editId="2BB4964D">
            <wp:extent cx="5714491" cy="2148840"/>
            <wp:effectExtent l="0" t="0" r="635" b="381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14617" cy="2148887"/>
                    </a:xfrm>
                    <a:prstGeom prst="rect">
                      <a:avLst/>
                    </a:prstGeom>
                  </pic:spPr>
                </pic:pic>
              </a:graphicData>
            </a:graphic>
          </wp:inline>
        </w:drawing>
      </w:r>
    </w:p>
    <w:p w14:paraId="1E9EB744" w14:textId="77777777" w:rsidR="00905032" w:rsidRDefault="00905032" w:rsidP="00596E44">
      <w:pPr>
        <w:ind w:firstLine="0"/>
      </w:pPr>
    </w:p>
    <w:p w14:paraId="49E96639" w14:textId="77777777" w:rsidR="00905032" w:rsidRDefault="00905032" w:rsidP="00905032">
      <w:pPr>
        <w:pStyle w:val="Ttulo4"/>
      </w:pPr>
      <w:bookmarkStart w:id="526" w:name="_Toc17133803"/>
      <w:r>
        <w:t>Gestor</w:t>
      </w:r>
      <w:bookmarkEnd w:id="526"/>
    </w:p>
    <w:p w14:paraId="1A036D3B" w14:textId="77777777" w:rsidR="00887225" w:rsidRPr="006F3DF2" w:rsidRDefault="00887225" w:rsidP="00596E44"/>
    <w:p w14:paraId="10821FB7" w14:textId="3C07BF1E" w:rsidR="00887225" w:rsidRDefault="00887225" w:rsidP="00887225">
      <w:r>
        <w:t xml:space="preserve">Os papeis do gestor nesse primeiro release compreendem em ações de cadastros de usuários (mais especificamente alunos e professores) e a gestão dos eventos da escola. Portanto </w:t>
      </w:r>
      <w:r>
        <w:lastRenderedPageBreak/>
        <w:t xml:space="preserve">a primeira estória compreende no cadastro e gestão de alunos e professores e pode ser descrita pela </w:t>
      </w:r>
      <w:r w:rsidRPr="00596E44">
        <w:rPr>
          <w:highlight w:val="yellow"/>
        </w:rPr>
        <w:t>figura X</w:t>
      </w:r>
      <w:r>
        <w:t>.</w:t>
      </w:r>
    </w:p>
    <w:p w14:paraId="103BAD0E" w14:textId="5C9D86CF" w:rsidR="00646DF8" w:rsidRDefault="00646DF8" w:rsidP="00596E44">
      <w:pPr>
        <w:pStyle w:val="estrias"/>
      </w:pPr>
      <w:r>
        <w:t>Como gestor eu gostaria de gerenciar professores e alunos.</w:t>
      </w:r>
    </w:p>
    <w:p w14:paraId="18F599F1" w14:textId="7579C826" w:rsidR="00905032" w:rsidRDefault="00905032" w:rsidP="00596E44">
      <w:pPr>
        <w:ind w:firstLine="0"/>
      </w:pPr>
    </w:p>
    <w:p w14:paraId="211F6BE0" w14:textId="77777777" w:rsidR="006F3DF2" w:rsidRDefault="006F3DF2" w:rsidP="00905032">
      <w:pPr>
        <w:ind w:firstLine="0"/>
        <w:jc w:val="center"/>
      </w:pPr>
    </w:p>
    <w:p w14:paraId="4D7A2220" w14:textId="77777777" w:rsidR="006F3DF2" w:rsidRDefault="006F3DF2" w:rsidP="006F3DF2">
      <w:r>
        <w:t xml:space="preserve">Na gestão dos alunos é possível que os gestores apaguem algum aluno ou troquem a senha do aluno. A troca de senhas é a mesma interação descrita pela </w:t>
      </w:r>
      <w:r w:rsidRPr="00596E44">
        <w:rPr>
          <w:highlight w:val="yellow"/>
        </w:rPr>
        <w:t>figura X</w:t>
      </w:r>
      <w:r>
        <w:t xml:space="preserve"> e permite trocar as senhas dos alunos em caso de perda ou esquecimento.</w:t>
      </w:r>
      <w:r w:rsidR="00485768">
        <w:t xml:space="preserve"> Foi-se utilizado um recurso chamado </w:t>
      </w:r>
      <w:proofErr w:type="spellStart"/>
      <w:r w:rsidR="00485768" w:rsidRPr="00596E44">
        <w:rPr>
          <w:i/>
        </w:rPr>
        <w:t>Datatables</w:t>
      </w:r>
      <w:proofErr w:type="spellEnd"/>
      <w:r w:rsidR="00485768">
        <w:t xml:space="preserve"> que se trata de um plugin </w:t>
      </w:r>
      <w:proofErr w:type="spellStart"/>
      <w:r w:rsidR="00485768">
        <w:t>Jquery</w:t>
      </w:r>
      <w:proofErr w:type="spellEnd"/>
      <w:r w:rsidR="00485768">
        <w:t xml:space="preserve"> que monta uma tabela dinâmica. O próprio plugin adiciona os elementos de paginação, busca e filtragem. O que agiliza o processo de desenvolvimento. </w:t>
      </w:r>
    </w:p>
    <w:p w14:paraId="617C16D7" w14:textId="77777777" w:rsidR="006F3DF2" w:rsidRDefault="006F3DF2" w:rsidP="00596E44"/>
    <w:p w14:paraId="7085218D" w14:textId="77777777" w:rsidR="00905032" w:rsidRDefault="00905032" w:rsidP="00905032">
      <w:pPr>
        <w:ind w:firstLine="0"/>
        <w:jc w:val="center"/>
      </w:pPr>
      <w:r>
        <w:rPr>
          <w:noProof/>
        </w:rPr>
        <w:drawing>
          <wp:inline distT="0" distB="0" distL="0" distR="0" wp14:anchorId="457E372B" wp14:editId="161745DD">
            <wp:extent cx="5760085" cy="2696845"/>
            <wp:effectExtent l="0" t="0" r="0" b="8255"/>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085" cy="2696845"/>
                    </a:xfrm>
                    <a:prstGeom prst="rect">
                      <a:avLst/>
                    </a:prstGeom>
                  </pic:spPr>
                </pic:pic>
              </a:graphicData>
            </a:graphic>
          </wp:inline>
        </w:drawing>
      </w:r>
    </w:p>
    <w:p w14:paraId="3E650A32" w14:textId="77777777" w:rsidR="006F3DF2" w:rsidRDefault="006F3DF2" w:rsidP="00905032">
      <w:pPr>
        <w:ind w:firstLine="0"/>
        <w:jc w:val="center"/>
      </w:pPr>
    </w:p>
    <w:p w14:paraId="4544F043" w14:textId="77777777" w:rsidR="006F3DF2" w:rsidRDefault="006F3DF2" w:rsidP="00596E44">
      <w:r>
        <w:t xml:space="preserve">Quanto ao cadastro, foram identificados através de entrevistas juntamente com os gestores quais os dados constariam no cadastro. Foi definido então que teria o nome do aluno, juntamente com seu nome de usuário, e-mail caso o aluno tenha, a data de nascimento caso o aluno queira passar e a senha. Vale ressaltar que o </w:t>
      </w:r>
      <w:proofErr w:type="spellStart"/>
      <w:r w:rsidRPr="00596E44">
        <w:rPr>
          <w:i/>
        </w:rPr>
        <w:t>username</w:t>
      </w:r>
      <w:proofErr w:type="spellEnd"/>
      <w:r>
        <w:t xml:space="preserve"> e o e-mail são identificações únicas. Portanto ao sair dos campos citados em caso de um </w:t>
      </w:r>
      <w:proofErr w:type="spellStart"/>
      <w:r w:rsidRPr="00596E44">
        <w:rPr>
          <w:i/>
        </w:rPr>
        <w:t>username</w:t>
      </w:r>
      <w:proofErr w:type="spellEnd"/>
      <w:r>
        <w:t xml:space="preserve"> ou </w:t>
      </w:r>
      <w:proofErr w:type="spellStart"/>
      <w:r w:rsidRPr="00596E44">
        <w:rPr>
          <w:i/>
        </w:rPr>
        <w:t>email</w:t>
      </w:r>
      <w:proofErr w:type="spellEnd"/>
      <w:r>
        <w:t xml:space="preserve"> já estiverem cadastrados na base, uma mensagem de erro surge dizendo que o usuário deve escolher outro </w:t>
      </w:r>
      <w:proofErr w:type="spellStart"/>
      <w:r w:rsidRPr="00596E44">
        <w:rPr>
          <w:i/>
        </w:rPr>
        <w:t>username</w:t>
      </w:r>
      <w:proofErr w:type="spellEnd"/>
      <w:r>
        <w:t xml:space="preserve"> ou </w:t>
      </w:r>
      <w:r w:rsidRPr="00596E44">
        <w:rPr>
          <w:i/>
        </w:rPr>
        <w:t>e-mail</w:t>
      </w:r>
      <w:r>
        <w:t xml:space="preserve">. </w:t>
      </w:r>
      <w:r w:rsidR="00D719EF">
        <w:t xml:space="preserve">Como visto pela </w:t>
      </w:r>
      <w:r w:rsidR="00D719EF" w:rsidRPr="00596E44">
        <w:rPr>
          <w:highlight w:val="yellow"/>
        </w:rPr>
        <w:t>figura x</w:t>
      </w:r>
      <w:r w:rsidR="00D719EF">
        <w:t xml:space="preserve">, cada campo tem um ícone relacionando, os ícones utilizados são disponibilizados pelo Google e podem ser utilizados não somente no quesito web quanto </w:t>
      </w:r>
      <w:r w:rsidR="00D719EF" w:rsidRPr="00596E44">
        <w:rPr>
          <w:i/>
        </w:rPr>
        <w:t>mobile</w:t>
      </w:r>
      <w:r w:rsidR="00D719EF">
        <w:t xml:space="preserve"> também. Os ícones servem para dar um melhor entendimento da interação que o campo ou botão propõe. O </w:t>
      </w:r>
      <w:proofErr w:type="spellStart"/>
      <w:r w:rsidR="00D719EF">
        <w:t>MaterializeCSS</w:t>
      </w:r>
      <w:proofErr w:type="spellEnd"/>
      <w:r w:rsidR="003979C5">
        <w:t xml:space="preserve"> contém elementos que se integram </w:t>
      </w:r>
      <w:r w:rsidR="003979C5">
        <w:lastRenderedPageBreak/>
        <w:t>aos ícones disponibilizados pela Google, o que deixa a interface mais harmoniosa já que a integração é nativa.</w:t>
      </w:r>
    </w:p>
    <w:p w14:paraId="00C21ADA" w14:textId="77777777" w:rsidR="006F3DF2" w:rsidRDefault="006F3DF2" w:rsidP="00905032">
      <w:pPr>
        <w:ind w:firstLine="0"/>
        <w:jc w:val="center"/>
      </w:pPr>
    </w:p>
    <w:p w14:paraId="318CCEE0" w14:textId="77777777" w:rsidR="00905032" w:rsidRDefault="00905032" w:rsidP="00905032">
      <w:pPr>
        <w:ind w:firstLine="0"/>
        <w:jc w:val="center"/>
      </w:pPr>
      <w:r>
        <w:rPr>
          <w:noProof/>
        </w:rPr>
        <w:drawing>
          <wp:inline distT="0" distB="0" distL="0" distR="0" wp14:anchorId="15DFEF94" wp14:editId="4AF6AE66">
            <wp:extent cx="5423167" cy="2545080"/>
            <wp:effectExtent l="0" t="0" r="6350" b="762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26243" cy="2546524"/>
                    </a:xfrm>
                    <a:prstGeom prst="rect">
                      <a:avLst/>
                    </a:prstGeom>
                  </pic:spPr>
                </pic:pic>
              </a:graphicData>
            </a:graphic>
          </wp:inline>
        </w:drawing>
      </w:r>
    </w:p>
    <w:p w14:paraId="01E92B44" w14:textId="77777777" w:rsidR="006F3DF2" w:rsidRDefault="006F3DF2" w:rsidP="00905032">
      <w:pPr>
        <w:ind w:firstLine="0"/>
        <w:jc w:val="center"/>
      </w:pPr>
    </w:p>
    <w:p w14:paraId="692D7E0B" w14:textId="77777777" w:rsidR="006F3DF2" w:rsidRDefault="006F3DF2" w:rsidP="00596E44">
      <w:r>
        <w:t>A listagem dos professores segue o mesmo princípio da de alunos. Pode-se pensar que poderia se utilizar somente uma interação para isso. Porém como os gestores e utilizadores do ambiente não tem um contato prévio com tecnologias, buscou-se então deixar o processo o mais simples possível</w:t>
      </w:r>
      <w:r w:rsidR="00410D44">
        <w:t xml:space="preserve"> dividindo em duas gestões.</w:t>
      </w:r>
    </w:p>
    <w:p w14:paraId="1149663F" w14:textId="77777777" w:rsidR="006F3DF2" w:rsidRDefault="006F3DF2" w:rsidP="00905032">
      <w:pPr>
        <w:ind w:firstLine="0"/>
        <w:jc w:val="center"/>
      </w:pPr>
    </w:p>
    <w:p w14:paraId="47E44372" w14:textId="77777777" w:rsidR="00905032" w:rsidRDefault="00905032" w:rsidP="00905032">
      <w:pPr>
        <w:ind w:firstLine="0"/>
        <w:jc w:val="center"/>
      </w:pPr>
      <w:r>
        <w:rPr>
          <w:noProof/>
        </w:rPr>
        <w:drawing>
          <wp:inline distT="0" distB="0" distL="0" distR="0" wp14:anchorId="748D4A48" wp14:editId="6B679414">
            <wp:extent cx="5760085" cy="2703195"/>
            <wp:effectExtent l="0" t="0" r="0" b="190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085" cy="2703195"/>
                    </a:xfrm>
                    <a:prstGeom prst="rect">
                      <a:avLst/>
                    </a:prstGeom>
                  </pic:spPr>
                </pic:pic>
              </a:graphicData>
            </a:graphic>
          </wp:inline>
        </w:drawing>
      </w:r>
    </w:p>
    <w:p w14:paraId="1AFC4DF9" w14:textId="77777777" w:rsidR="00410D44" w:rsidRDefault="00410D44" w:rsidP="00410D44"/>
    <w:p w14:paraId="5C480FF7" w14:textId="722B0C85" w:rsidR="00410D44" w:rsidRDefault="00410D44">
      <w:r>
        <w:t xml:space="preserve">O cadastro dos professores também segue a linha do de alunos. A única diferença é a não existência do campo de data de nascimento. Como foi dito, essa divisão foi feita </w:t>
      </w:r>
      <w:r w:rsidR="00BB7F3D">
        <w:t>a fim</w:t>
      </w:r>
      <w:r>
        <w:t xml:space="preserve"> de deixar o processo mais simples e direto.</w:t>
      </w:r>
    </w:p>
    <w:p w14:paraId="53994DA5" w14:textId="77777777" w:rsidR="00097BA3" w:rsidRDefault="00097BA3" w:rsidP="00596E44"/>
    <w:p w14:paraId="3B44A7C1" w14:textId="77777777" w:rsidR="00905032" w:rsidRDefault="00905032" w:rsidP="00905032">
      <w:pPr>
        <w:ind w:firstLine="0"/>
        <w:jc w:val="center"/>
      </w:pPr>
      <w:r>
        <w:rPr>
          <w:noProof/>
        </w:rPr>
        <w:drawing>
          <wp:inline distT="0" distB="0" distL="0" distR="0" wp14:anchorId="7FA8C111" wp14:editId="0803A87C">
            <wp:extent cx="5760085" cy="2703195"/>
            <wp:effectExtent l="0" t="0" r="0" b="1905"/>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085" cy="2703195"/>
                    </a:xfrm>
                    <a:prstGeom prst="rect">
                      <a:avLst/>
                    </a:prstGeom>
                  </pic:spPr>
                </pic:pic>
              </a:graphicData>
            </a:graphic>
          </wp:inline>
        </w:drawing>
      </w:r>
    </w:p>
    <w:p w14:paraId="53E477C5" w14:textId="77777777" w:rsidR="00CC245E" w:rsidRDefault="00CC245E" w:rsidP="00905032">
      <w:pPr>
        <w:ind w:firstLine="0"/>
        <w:jc w:val="center"/>
      </w:pPr>
    </w:p>
    <w:p w14:paraId="7ED3A68A" w14:textId="34172472" w:rsidR="00CC245E" w:rsidRDefault="00CC245E">
      <w:r>
        <w:t xml:space="preserve">A escola como um todo pode oferecer eventos aos alunos, como uma gincana ou uma viagem por exemplo. Então surgiu-se a necessidade de que o gestor possa gerenciar esses eventos através do ambiente. Assim os alunos ficam sabendo do que está ocorrendo na escola. A estória definida pela </w:t>
      </w:r>
      <w:r w:rsidRPr="00596E44">
        <w:rPr>
          <w:highlight w:val="yellow"/>
        </w:rPr>
        <w:t>figura x</w:t>
      </w:r>
      <w:r>
        <w:t xml:space="preserve"> descreve esse processo pela visão do gestor.</w:t>
      </w:r>
    </w:p>
    <w:p w14:paraId="76DDF4DD" w14:textId="77777777" w:rsidR="00646DF8" w:rsidRDefault="00646DF8"/>
    <w:p w14:paraId="271E92D2" w14:textId="45E317DC" w:rsidR="00905032" w:rsidRDefault="00646DF8" w:rsidP="00596E44">
      <w:pPr>
        <w:pStyle w:val="estrias"/>
      </w:pPr>
      <w:r>
        <w:t xml:space="preserve">Como gestor eu gostaria de cadastrar e gerenciar eventos que são da escola, pois assim todos os alunos recebem o evento independente da sua turma. </w:t>
      </w:r>
    </w:p>
    <w:p w14:paraId="5AF3407A" w14:textId="77777777" w:rsidR="00CC245E" w:rsidRDefault="00CC245E" w:rsidP="00905032">
      <w:pPr>
        <w:ind w:firstLine="0"/>
        <w:jc w:val="center"/>
      </w:pPr>
    </w:p>
    <w:p w14:paraId="40FD7F62" w14:textId="77777777" w:rsidR="00CC245E" w:rsidRDefault="00CC245E" w:rsidP="00596E44">
      <w:r>
        <w:t xml:space="preserve">A </w:t>
      </w:r>
      <w:r w:rsidRPr="00596E44">
        <w:rPr>
          <w:highlight w:val="yellow"/>
        </w:rPr>
        <w:t>figura x</w:t>
      </w:r>
      <w:r>
        <w:t xml:space="preserve"> demonstra como se deu o processo de cadastro de um evento da escola. O gestor indica o nome do evento, data e hora, juntamente com uma cor, que serve para que o aluno possa identificar o evento no seu calendário. Vale ressaltar que não foram definidos padrões de cores, o gestor fica livre para escolher a cor que mais lhe agrada.</w:t>
      </w:r>
    </w:p>
    <w:p w14:paraId="580C9E21" w14:textId="77777777" w:rsidR="00905032" w:rsidRDefault="00905032" w:rsidP="00905032">
      <w:pPr>
        <w:ind w:firstLine="0"/>
        <w:jc w:val="center"/>
      </w:pPr>
      <w:r>
        <w:rPr>
          <w:noProof/>
        </w:rPr>
        <w:lastRenderedPageBreak/>
        <w:drawing>
          <wp:inline distT="0" distB="0" distL="0" distR="0" wp14:anchorId="4838F9F4" wp14:editId="4CD9D5BD">
            <wp:extent cx="5760085" cy="2705735"/>
            <wp:effectExtent l="0" t="0" r="0" b="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085" cy="2705735"/>
                    </a:xfrm>
                    <a:prstGeom prst="rect">
                      <a:avLst/>
                    </a:prstGeom>
                  </pic:spPr>
                </pic:pic>
              </a:graphicData>
            </a:graphic>
          </wp:inline>
        </w:drawing>
      </w:r>
    </w:p>
    <w:p w14:paraId="771B356C" w14:textId="77777777" w:rsidR="00CC245E" w:rsidRDefault="00CC245E" w:rsidP="00905032">
      <w:pPr>
        <w:ind w:firstLine="0"/>
        <w:jc w:val="center"/>
      </w:pPr>
    </w:p>
    <w:p w14:paraId="69DD5D7A" w14:textId="36EBBAE5" w:rsidR="00CC245E" w:rsidRDefault="00CC245E" w:rsidP="00596E44">
      <w:r>
        <w:t xml:space="preserve">Após o cadastro o gestor fica disposto a uma tela que lista todos os eventos que ele cadastrou em uma aba e na outra ele pode ver os eventos no calendário conforme demonstrada pela </w:t>
      </w:r>
      <w:r w:rsidRPr="00596E44">
        <w:rPr>
          <w:highlight w:val="yellow"/>
        </w:rPr>
        <w:t>figura x</w:t>
      </w:r>
      <w:r>
        <w:t>. Com a gestão dos eventos o gestor pode excluir um evento ou edit</w:t>
      </w:r>
      <w:r w:rsidR="00BB7F3D">
        <w:t>á</w:t>
      </w:r>
      <w:r>
        <w:t xml:space="preserve">-lo. A tela de edição é semelhante </w:t>
      </w:r>
      <w:proofErr w:type="gramStart"/>
      <w:r>
        <w:t>a</w:t>
      </w:r>
      <w:proofErr w:type="gramEnd"/>
      <w:r>
        <w:t xml:space="preserve"> de cadastros que é descrita pela </w:t>
      </w:r>
      <w:r w:rsidRPr="00596E44">
        <w:rPr>
          <w:highlight w:val="yellow"/>
        </w:rPr>
        <w:t>figura x</w:t>
      </w:r>
      <w:r>
        <w:t>.</w:t>
      </w:r>
    </w:p>
    <w:p w14:paraId="6C580B3A" w14:textId="77777777" w:rsidR="00CC245E" w:rsidRDefault="00CC245E" w:rsidP="00905032">
      <w:pPr>
        <w:ind w:firstLine="0"/>
        <w:jc w:val="center"/>
      </w:pPr>
    </w:p>
    <w:p w14:paraId="08B39E38" w14:textId="77777777" w:rsidR="00905032" w:rsidRDefault="00905032" w:rsidP="00905032">
      <w:pPr>
        <w:ind w:firstLine="0"/>
        <w:jc w:val="center"/>
      </w:pPr>
      <w:r>
        <w:rPr>
          <w:noProof/>
        </w:rPr>
        <w:drawing>
          <wp:inline distT="0" distB="0" distL="0" distR="0" wp14:anchorId="5BE9942B" wp14:editId="2AE60DAA">
            <wp:extent cx="5760085" cy="2712085"/>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085" cy="2712085"/>
                    </a:xfrm>
                    <a:prstGeom prst="rect">
                      <a:avLst/>
                    </a:prstGeom>
                  </pic:spPr>
                </pic:pic>
              </a:graphicData>
            </a:graphic>
          </wp:inline>
        </w:drawing>
      </w:r>
    </w:p>
    <w:p w14:paraId="6DC97E6B" w14:textId="77777777" w:rsidR="005537DE" w:rsidRDefault="005537DE" w:rsidP="00905032">
      <w:pPr>
        <w:ind w:firstLine="0"/>
        <w:jc w:val="center"/>
      </w:pPr>
    </w:p>
    <w:p w14:paraId="6603B1ED" w14:textId="77777777" w:rsidR="005537DE" w:rsidRDefault="005537DE" w:rsidP="005537DE">
      <w:r>
        <w:t xml:space="preserve">Ao clicar na aba de calendário o gestor tem um calendário interativo contendo os eventos cadastrados. </w:t>
      </w:r>
      <w:r w:rsidR="00097BA3">
        <w:t>Foi-se utilizado um plugin Angular que é responsável por gerar o calendário interativo, o que facilita a implementação já que se tem uma reutilização de algo já criado. Neste calendário o</w:t>
      </w:r>
      <w:r>
        <w:t xml:space="preserve"> gestor pode interagir, mudando sua visão para dia, semana ou mês. Além de se locomover pelos dias, semanas ou meses no calendário. Os eventos aparecem </w:t>
      </w:r>
      <w:r>
        <w:lastRenderedPageBreak/>
        <w:t>marcados no calendário com a cor escolhida no momento do cadastro. Ao clicar em uma data com o evento, uma descrição do evento surge. Ainda há outra funcionalidade, em caso de mais de um evento para o mesmo dia o calendário mostra um contador de eventos naquela data juntamente com as cores daqueles eventos.</w:t>
      </w:r>
    </w:p>
    <w:p w14:paraId="36CDB008" w14:textId="77777777" w:rsidR="005537DE" w:rsidRDefault="005537DE" w:rsidP="00596E44"/>
    <w:p w14:paraId="0BE70212" w14:textId="77777777" w:rsidR="00905032" w:rsidRDefault="00905032" w:rsidP="00905032">
      <w:pPr>
        <w:ind w:firstLine="0"/>
        <w:jc w:val="center"/>
      </w:pPr>
      <w:r>
        <w:rPr>
          <w:noProof/>
        </w:rPr>
        <w:drawing>
          <wp:inline distT="0" distB="0" distL="0" distR="0" wp14:anchorId="56A6F6A4" wp14:editId="5E50E125">
            <wp:extent cx="5760085" cy="2722245"/>
            <wp:effectExtent l="0" t="0" r="0" b="1905"/>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085" cy="2722245"/>
                    </a:xfrm>
                    <a:prstGeom prst="rect">
                      <a:avLst/>
                    </a:prstGeom>
                  </pic:spPr>
                </pic:pic>
              </a:graphicData>
            </a:graphic>
          </wp:inline>
        </w:drawing>
      </w:r>
    </w:p>
    <w:p w14:paraId="384713E1" w14:textId="77777777" w:rsidR="00905032" w:rsidRDefault="00905032" w:rsidP="00905032">
      <w:pPr>
        <w:ind w:firstLine="0"/>
        <w:jc w:val="center"/>
      </w:pPr>
    </w:p>
    <w:p w14:paraId="19D26014" w14:textId="77777777" w:rsidR="00905032" w:rsidRDefault="00905032" w:rsidP="00905032">
      <w:pPr>
        <w:pStyle w:val="Ttulo4"/>
      </w:pPr>
      <w:bookmarkStart w:id="527" w:name="_Toc17133804"/>
      <w:r>
        <w:t>Administrador</w:t>
      </w:r>
      <w:bookmarkEnd w:id="527"/>
    </w:p>
    <w:p w14:paraId="36BCA1BA" w14:textId="77777777" w:rsidR="008F6EE2" w:rsidRPr="001D2BA8" w:rsidRDefault="008F6EE2" w:rsidP="00596E44"/>
    <w:p w14:paraId="7D953AD4" w14:textId="1C50827F" w:rsidR="008F6EE2" w:rsidRDefault="008F6EE2">
      <w:r>
        <w:t xml:space="preserve">O administrador é o perfil de usuário com acesso total ao sistema. Porém, há algumas funcionalidades, para ser mais exato duas, que somente o administrador pode desempenhar. Vale ressaltar que o administrador deve ter conhecimento em desenvolvimento para cumprir essas tarefas, já que as funcionalidades abordam aspectos específicos do desenvolvimento.  </w:t>
      </w:r>
      <w:r w:rsidR="00DA49B0">
        <w:t xml:space="preserve">A primeira função do administrador citada pela estória da </w:t>
      </w:r>
      <w:r w:rsidR="00DA49B0" w:rsidRPr="00596E44">
        <w:rPr>
          <w:highlight w:val="yellow"/>
        </w:rPr>
        <w:t>figura x</w:t>
      </w:r>
      <w:r w:rsidR="00DA49B0">
        <w:t xml:space="preserve"> se trata do gerenciamento dos menus. Isso se </w:t>
      </w:r>
      <w:r w:rsidR="00F045C8">
        <w:t>dá, pois,</w:t>
      </w:r>
      <w:r w:rsidR="00DA49B0">
        <w:t xml:space="preserve"> os menus</w:t>
      </w:r>
      <w:r w:rsidR="00F045C8">
        <w:t xml:space="preserve"> da aplicação são gerados de maneira dinâmica, não sendo assim fixos. O usuário tem a liberdade de trocar os nomes dos menus caso não se adapte ao nome.</w:t>
      </w:r>
    </w:p>
    <w:p w14:paraId="28B931F1" w14:textId="5623A8C2" w:rsidR="00905032" w:rsidRDefault="00646DF8" w:rsidP="00596E44">
      <w:pPr>
        <w:pStyle w:val="estrias"/>
      </w:pPr>
      <w:r>
        <w:t>Como administrador eu quero ser capaz de criar e gerenciar os menus, assim a aplicação fica dinâmica e caso o usuário não se adapte com o nome, eu posso trocá-lo.</w:t>
      </w:r>
    </w:p>
    <w:p w14:paraId="63BDAF7C" w14:textId="77777777" w:rsidR="00F045C8" w:rsidRDefault="00F045C8" w:rsidP="00905032">
      <w:pPr>
        <w:ind w:firstLine="0"/>
        <w:jc w:val="center"/>
      </w:pPr>
    </w:p>
    <w:p w14:paraId="7F020614" w14:textId="77777777" w:rsidR="00F045C8" w:rsidRPr="00F045C8" w:rsidRDefault="00F045C8" w:rsidP="00F045C8">
      <w:r>
        <w:t xml:space="preserve">Como papel de gestão de menus, o administrador pode criar um menu ou excluir um menu já criado, conforme visto na </w:t>
      </w:r>
      <w:r w:rsidRPr="00596E44">
        <w:rPr>
          <w:highlight w:val="yellow"/>
        </w:rPr>
        <w:t>figura x</w:t>
      </w:r>
      <w:r>
        <w:t xml:space="preserve">. Cada menu está ligado a uma permissão do </w:t>
      </w:r>
      <w:r>
        <w:lastRenderedPageBreak/>
        <w:t xml:space="preserve">sistema. Na verdade, essa permissão nada mais é do que a rota em que o usuário será direcionado ao clicar no menu. </w:t>
      </w:r>
    </w:p>
    <w:p w14:paraId="0BB02BE6" w14:textId="77777777" w:rsidR="00F045C8" w:rsidRDefault="00F045C8" w:rsidP="00596E44"/>
    <w:p w14:paraId="0090C923" w14:textId="77777777" w:rsidR="00905032" w:rsidRDefault="00905032" w:rsidP="00905032">
      <w:pPr>
        <w:ind w:firstLine="0"/>
        <w:jc w:val="center"/>
      </w:pPr>
      <w:r>
        <w:rPr>
          <w:noProof/>
        </w:rPr>
        <w:drawing>
          <wp:inline distT="0" distB="0" distL="0" distR="0" wp14:anchorId="3650A77E" wp14:editId="4F366710">
            <wp:extent cx="5760085" cy="2735580"/>
            <wp:effectExtent l="0" t="0" r="0" b="762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085" cy="2735580"/>
                    </a:xfrm>
                    <a:prstGeom prst="rect">
                      <a:avLst/>
                    </a:prstGeom>
                  </pic:spPr>
                </pic:pic>
              </a:graphicData>
            </a:graphic>
          </wp:inline>
        </w:drawing>
      </w:r>
    </w:p>
    <w:p w14:paraId="4D80E821" w14:textId="77777777" w:rsidR="00F045C8" w:rsidRDefault="00F045C8" w:rsidP="00905032">
      <w:pPr>
        <w:ind w:firstLine="0"/>
        <w:jc w:val="center"/>
      </w:pPr>
    </w:p>
    <w:p w14:paraId="65561E77" w14:textId="77777777" w:rsidR="00F045C8" w:rsidRDefault="00F045C8" w:rsidP="00596E44">
      <w:r>
        <w:t xml:space="preserve">Ao clicar em cadastrar surge uma tela onde o administrador pode indicar o nome do menu a ser cadastrado, juntamente com a permissão associada ao menu como visto pela </w:t>
      </w:r>
      <w:r w:rsidRPr="00596E44">
        <w:rPr>
          <w:highlight w:val="yellow"/>
        </w:rPr>
        <w:t>figura x</w:t>
      </w:r>
      <w:r>
        <w:t>.</w:t>
      </w:r>
    </w:p>
    <w:p w14:paraId="33DBB6CA" w14:textId="77777777" w:rsidR="00F045C8" w:rsidRDefault="00F045C8" w:rsidP="00905032">
      <w:pPr>
        <w:ind w:firstLine="0"/>
        <w:jc w:val="center"/>
      </w:pPr>
    </w:p>
    <w:p w14:paraId="0F002B04" w14:textId="77777777" w:rsidR="008F6EE2" w:rsidRDefault="008F6EE2" w:rsidP="00905032">
      <w:pPr>
        <w:ind w:firstLine="0"/>
        <w:jc w:val="center"/>
      </w:pPr>
      <w:r>
        <w:rPr>
          <w:noProof/>
        </w:rPr>
        <w:drawing>
          <wp:inline distT="0" distB="0" distL="0" distR="0" wp14:anchorId="751CA5EE" wp14:editId="6716827C">
            <wp:extent cx="5760085" cy="2733040"/>
            <wp:effectExtent l="0" t="0" r="0"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085" cy="2733040"/>
                    </a:xfrm>
                    <a:prstGeom prst="rect">
                      <a:avLst/>
                    </a:prstGeom>
                  </pic:spPr>
                </pic:pic>
              </a:graphicData>
            </a:graphic>
          </wp:inline>
        </w:drawing>
      </w:r>
    </w:p>
    <w:p w14:paraId="147F04CF" w14:textId="77777777" w:rsidR="00F045C8" w:rsidRDefault="00F045C8" w:rsidP="00905032">
      <w:pPr>
        <w:ind w:firstLine="0"/>
        <w:jc w:val="center"/>
      </w:pPr>
    </w:p>
    <w:p w14:paraId="67E83032" w14:textId="77777777" w:rsidR="00F045C8" w:rsidRPr="00F045C8" w:rsidRDefault="00F045C8" w:rsidP="00F045C8">
      <w:r>
        <w:t xml:space="preserve">A </w:t>
      </w:r>
      <w:r w:rsidRPr="00596E44">
        <w:rPr>
          <w:highlight w:val="yellow"/>
        </w:rPr>
        <w:t>figura x</w:t>
      </w:r>
      <w:r>
        <w:t xml:space="preserve"> se trata de todos os menus da aplicação no release 1</w:t>
      </w:r>
      <w:r w:rsidR="005F0194">
        <w:t>. A listagem dos menus é feita com base no perfil do usuário e suas permissões. Ou seja, cada perfil tem um conjunto de menus associados.</w:t>
      </w:r>
      <w:r>
        <w:t xml:space="preserve"> </w:t>
      </w:r>
      <w:r w:rsidR="005F0194">
        <w:t>Contanto,</w:t>
      </w:r>
      <w:r>
        <w:t xml:space="preserve"> há um menu padrão para todos os usuários e que não </w:t>
      </w:r>
      <w:r>
        <w:lastRenderedPageBreak/>
        <w:t xml:space="preserve">fica salvo na base. Se trata do menu </w:t>
      </w:r>
      <w:r w:rsidRPr="00596E44">
        <w:rPr>
          <w:i/>
        </w:rPr>
        <w:t>home</w:t>
      </w:r>
      <w:r>
        <w:t>, que redireciona o usuário para a página inicial da aplicação.</w:t>
      </w:r>
    </w:p>
    <w:p w14:paraId="518DD471" w14:textId="77777777" w:rsidR="00F045C8" w:rsidRDefault="00F045C8" w:rsidP="00596E44"/>
    <w:p w14:paraId="491BCA91" w14:textId="77777777" w:rsidR="00DA49B0" w:rsidRDefault="00DA49B0" w:rsidP="00905032">
      <w:pPr>
        <w:ind w:firstLine="0"/>
        <w:jc w:val="center"/>
      </w:pPr>
      <w:r>
        <w:rPr>
          <w:noProof/>
        </w:rPr>
        <w:drawing>
          <wp:inline distT="0" distB="0" distL="0" distR="0" wp14:anchorId="6598C5F5" wp14:editId="30EF2BF6">
            <wp:extent cx="5760085" cy="2684780"/>
            <wp:effectExtent l="0" t="0" r="0" b="127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085" cy="2684780"/>
                    </a:xfrm>
                    <a:prstGeom prst="rect">
                      <a:avLst/>
                    </a:prstGeom>
                  </pic:spPr>
                </pic:pic>
              </a:graphicData>
            </a:graphic>
          </wp:inline>
        </w:drawing>
      </w:r>
    </w:p>
    <w:p w14:paraId="4A36FC82" w14:textId="77777777" w:rsidR="00F045C8" w:rsidRDefault="00F045C8" w:rsidP="00905032">
      <w:pPr>
        <w:ind w:firstLine="0"/>
        <w:jc w:val="center"/>
      </w:pPr>
    </w:p>
    <w:p w14:paraId="3A81ED48" w14:textId="1132BB50" w:rsidR="00F045C8" w:rsidRDefault="00F045C8" w:rsidP="00F045C8">
      <w:r>
        <w:t>Assim como os menus, as permissões dos usuários são dinâmicas. O administrador tem a função de delegar o que cada um pode acessar no ambiente. Portanto a próxima estória de usuário</w:t>
      </w:r>
      <w:r w:rsidR="004240B8">
        <w:t xml:space="preserve">, representada pela </w:t>
      </w:r>
      <w:r w:rsidR="004240B8" w:rsidRPr="00596E44">
        <w:rPr>
          <w:highlight w:val="yellow"/>
        </w:rPr>
        <w:t>figura x</w:t>
      </w:r>
      <w:r w:rsidR="004240B8">
        <w:t xml:space="preserve">, </w:t>
      </w:r>
      <w:r>
        <w:t xml:space="preserve">descreve </w:t>
      </w:r>
      <w:r w:rsidR="004240B8">
        <w:t>essa necessidade do ambiente.</w:t>
      </w:r>
      <w:r>
        <w:t xml:space="preserve"> </w:t>
      </w:r>
    </w:p>
    <w:p w14:paraId="6248A48F" w14:textId="77777777" w:rsidR="00646DF8" w:rsidRDefault="00646DF8" w:rsidP="00F045C8"/>
    <w:p w14:paraId="40F441E0" w14:textId="7C8C9667" w:rsidR="00646DF8" w:rsidRDefault="00646DF8" w:rsidP="00596E44">
      <w:pPr>
        <w:pStyle w:val="estrias"/>
      </w:pPr>
      <w:r>
        <w:t>Como administrador eu quero ser capaz de gerenciar o que cada perfil pode acessar, para ser apto a controlar o que cada um tem acesso, evitando o uso de funções para perfis não autorizados.</w:t>
      </w:r>
    </w:p>
    <w:p w14:paraId="207C3C67" w14:textId="05330425" w:rsidR="00905032" w:rsidRDefault="00905032" w:rsidP="00596E44">
      <w:pPr>
        <w:ind w:firstLine="0"/>
      </w:pPr>
    </w:p>
    <w:p w14:paraId="5925F9FB" w14:textId="77777777" w:rsidR="00F045C8" w:rsidRDefault="00F045C8" w:rsidP="00905032">
      <w:pPr>
        <w:ind w:firstLine="0"/>
        <w:jc w:val="center"/>
      </w:pPr>
    </w:p>
    <w:p w14:paraId="20F405BA" w14:textId="77777777" w:rsidR="00F045C8" w:rsidRDefault="004240B8" w:rsidP="00F045C8">
      <w:r>
        <w:t xml:space="preserve">A interação descrita pela estória da </w:t>
      </w:r>
      <w:r w:rsidRPr="00596E44">
        <w:rPr>
          <w:highlight w:val="yellow"/>
        </w:rPr>
        <w:t>figura x</w:t>
      </w:r>
      <w:r>
        <w:t xml:space="preserve"> foi implementada conforme visto na </w:t>
      </w:r>
      <w:r w:rsidRPr="00596E44">
        <w:rPr>
          <w:highlight w:val="yellow"/>
        </w:rPr>
        <w:t>figura x</w:t>
      </w:r>
      <w:r>
        <w:t>. O administrador escolhe qual perfil quer autorizar e as permissões surgem em seguida. O administrador marca quais permissões deseja ao usuário e clica no botão salvar. Assim surge uma mensagem de confirmação de autorização para o perfil de usuário. E o usuário com aquele perfil autorizado consegue acessar o que lhe foi permitido. Como descrito, as permissões nada mais são do que as rotas da aplicação. Ma</w:t>
      </w:r>
      <w:r w:rsidR="00F045C8">
        <w:t>s</w:t>
      </w:r>
      <w:r>
        <w:t xml:space="preserve"> as</w:t>
      </w:r>
      <w:r w:rsidR="00F045C8">
        <w:t xml:space="preserve"> rotas foram divididas a contemplar os dois âmbitos da aplicação, o </w:t>
      </w:r>
      <w:proofErr w:type="spellStart"/>
      <w:r w:rsidR="00F045C8" w:rsidRPr="000B6DA0">
        <w:rPr>
          <w:i/>
        </w:rPr>
        <w:t>frontend</w:t>
      </w:r>
      <w:proofErr w:type="spellEnd"/>
      <w:r w:rsidR="00F045C8">
        <w:t xml:space="preserve"> e o </w:t>
      </w:r>
      <w:proofErr w:type="spellStart"/>
      <w:r w:rsidR="00F045C8" w:rsidRPr="000B6DA0">
        <w:rPr>
          <w:i/>
        </w:rPr>
        <w:t>backend</w:t>
      </w:r>
      <w:proofErr w:type="spellEnd"/>
      <w:r w:rsidR="00F045C8">
        <w:t>. Ou seja, há rotas espec</w:t>
      </w:r>
      <w:r w:rsidR="005F0194">
        <w:t>í</w:t>
      </w:r>
      <w:r w:rsidR="00F045C8">
        <w:t xml:space="preserve">ficas do </w:t>
      </w:r>
      <w:proofErr w:type="spellStart"/>
      <w:r w:rsidR="00F045C8">
        <w:t>Laravel</w:t>
      </w:r>
      <w:proofErr w:type="spellEnd"/>
      <w:r w:rsidR="00F045C8">
        <w:t xml:space="preserve"> (que tem seu sistema de rotas), e as rotas do Angular que também tem um módulo de roteamento.</w:t>
      </w:r>
      <w:r>
        <w:t xml:space="preserve"> Então para que o usuário acesse determinado recurso tem que lhe ser permitido as autorizações no Angular e no </w:t>
      </w:r>
      <w:proofErr w:type="spellStart"/>
      <w:r>
        <w:t>Laravel</w:t>
      </w:r>
      <w:proofErr w:type="spellEnd"/>
      <w:r>
        <w:t xml:space="preserve">. Caso somente seja permitido em um âmbito, o perfil de usuário não </w:t>
      </w:r>
      <w:r>
        <w:lastRenderedPageBreak/>
        <w:t xml:space="preserve">conseguirá acesso por completo do recurso. Caso seja permitido acesso somente a rota do Angular o perfil só conseguirá visualizar a tela, porém não conseguirá interagir com a base de dados. Caso só permitir no </w:t>
      </w:r>
      <w:proofErr w:type="spellStart"/>
      <w:r>
        <w:t>Laravel</w:t>
      </w:r>
      <w:proofErr w:type="spellEnd"/>
      <w:r>
        <w:t xml:space="preserve"> o usuário não terá uma tela de interação, somente a possibilidade de requisição na API. Por isso se faz necessário que o usuário administrador tenha os conhecimentos necessários no desenvolvimento para permitir o acesso.</w:t>
      </w:r>
    </w:p>
    <w:p w14:paraId="4C8C677E" w14:textId="77777777" w:rsidR="00F045C8" w:rsidRDefault="00F045C8" w:rsidP="00905032">
      <w:pPr>
        <w:ind w:firstLine="0"/>
        <w:jc w:val="center"/>
      </w:pPr>
    </w:p>
    <w:p w14:paraId="416B2C15" w14:textId="77777777" w:rsidR="00905032" w:rsidRPr="00324B80" w:rsidRDefault="00905032" w:rsidP="00905032">
      <w:pPr>
        <w:ind w:firstLine="0"/>
        <w:jc w:val="center"/>
      </w:pPr>
      <w:r>
        <w:rPr>
          <w:noProof/>
        </w:rPr>
        <w:drawing>
          <wp:inline distT="0" distB="0" distL="0" distR="0" wp14:anchorId="5F8FF031" wp14:editId="2FFE6AEF">
            <wp:extent cx="5760085" cy="2716530"/>
            <wp:effectExtent l="0" t="0" r="0" b="762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085" cy="2716530"/>
                    </a:xfrm>
                    <a:prstGeom prst="rect">
                      <a:avLst/>
                    </a:prstGeom>
                  </pic:spPr>
                </pic:pic>
              </a:graphicData>
            </a:graphic>
          </wp:inline>
        </w:drawing>
      </w:r>
    </w:p>
    <w:p w14:paraId="4786FD44" w14:textId="77777777" w:rsidR="00905032" w:rsidRDefault="00905032" w:rsidP="00987BE5">
      <w:pPr>
        <w:ind w:firstLine="0"/>
        <w:jc w:val="center"/>
      </w:pPr>
    </w:p>
    <w:p w14:paraId="20AEF92A" w14:textId="77777777" w:rsidR="00987BE5" w:rsidRDefault="00987BE5" w:rsidP="00987BE5">
      <w:pPr>
        <w:pStyle w:val="Ttulo4"/>
      </w:pPr>
      <w:bookmarkStart w:id="528" w:name="_Toc17133805"/>
      <w:r>
        <w:t>Professor</w:t>
      </w:r>
      <w:bookmarkEnd w:id="528"/>
    </w:p>
    <w:p w14:paraId="73998377" w14:textId="77777777" w:rsidR="00987BE5" w:rsidRPr="00F97B7F" w:rsidRDefault="00987BE5" w:rsidP="00987BE5"/>
    <w:p w14:paraId="635569CF" w14:textId="68C0F141" w:rsidR="00987BE5" w:rsidRDefault="00987BE5" w:rsidP="00987BE5">
      <w:r>
        <w:t xml:space="preserve">Esta seção se trata das funcionalidades implementadas no primeiro release que são direcionadas ao professor. Uma das responsabilidades do professor no ambiente é a disponibilização de matérias de apoio aos alunos. Com isso surge a necessidade do professor de inserir esses materiais no ambiente. A estória retratada na </w:t>
      </w:r>
      <w:r w:rsidRPr="00FA2F5B">
        <w:rPr>
          <w:highlight w:val="yellow"/>
        </w:rPr>
        <w:t>figura X</w:t>
      </w:r>
      <w:r>
        <w:t xml:space="preserve"> representa esse desejo do professor.</w:t>
      </w:r>
    </w:p>
    <w:p w14:paraId="4CF446C5" w14:textId="77777777" w:rsidR="00646DF8" w:rsidRDefault="00646DF8" w:rsidP="00987BE5"/>
    <w:p w14:paraId="239D1AAC" w14:textId="1578874F" w:rsidR="00987BE5" w:rsidRDefault="00646DF8" w:rsidP="00596E44">
      <w:pPr>
        <w:pStyle w:val="estrias"/>
      </w:pPr>
      <w:r>
        <w:t>Como professor desejo ser capaz de cadastrar os materiais e disponibilizá-los aos alunos.</w:t>
      </w:r>
    </w:p>
    <w:p w14:paraId="299F8BBF" w14:textId="77777777" w:rsidR="00646DF8" w:rsidRDefault="00646DF8" w:rsidP="00987BE5"/>
    <w:p w14:paraId="5D150C67" w14:textId="4BEBA180" w:rsidR="00987BE5" w:rsidRDefault="00987BE5" w:rsidP="00987BE5">
      <w:r>
        <w:t xml:space="preserve">A implementação desta estória pode ser vista na </w:t>
      </w:r>
      <w:r w:rsidRPr="00FA2F5B">
        <w:rPr>
          <w:highlight w:val="yellow"/>
        </w:rPr>
        <w:t>figura X</w:t>
      </w:r>
      <w:r>
        <w:t xml:space="preserve">. Vale ressaltar que em entrevistas feitas aos professores, foi identificado que os tipos de materiais usados por eles são links ou áudios. Então o professor pode escolher se quer cadastrar um link ou um áudio. Em caso de escolha de link, surge-se um campo de digitação para indicar o endereço do link. Caso contrário surge um botão ao qual o professor pode enviar um arquivo de </w:t>
      </w:r>
      <w:r w:rsidR="001F718F">
        <w:t>áu</w:t>
      </w:r>
      <w:r>
        <w:t>dio.</w:t>
      </w:r>
    </w:p>
    <w:p w14:paraId="0B89B60B" w14:textId="77777777" w:rsidR="00987BE5" w:rsidRDefault="00987BE5" w:rsidP="00987BE5">
      <w:pPr>
        <w:ind w:firstLine="0"/>
        <w:jc w:val="center"/>
      </w:pPr>
    </w:p>
    <w:p w14:paraId="3D1989AE" w14:textId="77777777" w:rsidR="00987BE5" w:rsidRDefault="00987BE5" w:rsidP="00987BE5">
      <w:pPr>
        <w:ind w:firstLine="0"/>
        <w:jc w:val="center"/>
      </w:pPr>
      <w:r>
        <w:rPr>
          <w:noProof/>
        </w:rPr>
        <w:drawing>
          <wp:inline distT="0" distB="0" distL="0" distR="0" wp14:anchorId="45901CF2" wp14:editId="44B35358">
            <wp:extent cx="5760085" cy="2708910"/>
            <wp:effectExtent l="0" t="0" r="0" b="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0085" cy="2708910"/>
                    </a:xfrm>
                    <a:prstGeom prst="rect">
                      <a:avLst/>
                    </a:prstGeom>
                  </pic:spPr>
                </pic:pic>
              </a:graphicData>
            </a:graphic>
          </wp:inline>
        </w:drawing>
      </w:r>
    </w:p>
    <w:p w14:paraId="17C3AF35" w14:textId="77777777" w:rsidR="006476E9" w:rsidRDefault="006476E9" w:rsidP="00987BE5">
      <w:pPr>
        <w:ind w:firstLine="0"/>
        <w:jc w:val="center"/>
      </w:pPr>
    </w:p>
    <w:p w14:paraId="4925334F" w14:textId="2072F0B7" w:rsidR="00987BE5" w:rsidRDefault="00987BE5" w:rsidP="00987BE5">
      <w:r>
        <w:t xml:space="preserve">A estória retratada na </w:t>
      </w:r>
      <w:r w:rsidRPr="00FA2F5B">
        <w:rPr>
          <w:highlight w:val="yellow"/>
        </w:rPr>
        <w:t>figura x</w:t>
      </w:r>
      <w:r>
        <w:t xml:space="preserve"> se trata de como seria a listagem desses materiais cadastrados. Essa estória, diferente das outras, contém restrições ao qual a funcionalidade deve possuir para ser válida ao usuário.</w:t>
      </w:r>
    </w:p>
    <w:p w14:paraId="748957F8" w14:textId="77777777" w:rsidR="00646DF8" w:rsidRDefault="00646DF8" w:rsidP="00987BE5"/>
    <w:p w14:paraId="19029338" w14:textId="076CF560" w:rsidR="004B1CC8" w:rsidRDefault="004B1CC8" w:rsidP="00596E44">
      <w:pPr>
        <w:pStyle w:val="estrias"/>
      </w:pPr>
      <w:r>
        <w:t>Como professor desejo que a listagem dos materiais seja feita baseada nos níveis, para que sejam melhor identificáveis.</w:t>
      </w:r>
    </w:p>
    <w:p w14:paraId="7AA573CE" w14:textId="77777777" w:rsidR="00646DF8" w:rsidRDefault="00646DF8" w:rsidP="00646DF8">
      <w:pPr>
        <w:pStyle w:val="estrias"/>
      </w:pPr>
    </w:p>
    <w:p w14:paraId="3A76AFEF" w14:textId="1AE1F840" w:rsidR="00646DF8" w:rsidRPr="00596E44" w:rsidRDefault="004B1CC8">
      <w:pPr>
        <w:pStyle w:val="estrias"/>
        <w:rPr>
          <w:b/>
          <w:bCs/>
        </w:rPr>
      </w:pPr>
      <w:r w:rsidRPr="00596E44">
        <w:rPr>
          <w:b/>
          <w:bCs/>
        </w:rPr>
        <w:t>Restrições da estória:</w:t>
      </w:r>
    </w:p>
    <w:p w14:paraId="0F7CF627" w14:textId="5ED4B00E" w:rsidR="00987BE5" w:rsidRDefault="004B1CC8" w:rsidP="00596E44">
      <w:pPr>
        <w:pStyle w:val="estrias"/>
        <w:numPr>
          <w:ilvl w:val="0"/>
          <w:numId w:val="22"/>
        </w:numPr>
      </w:pPr>
      <w:r>
        <w:t xml:space="preserve">Ao lado de cada nível deve ficar </w:t>
      </w:r>
      <w:r w:rsidR="00646DF8">
        <w:t xml:space="preserve">as imagens dos livros que a escola utiliza, para os níveis que fizerem utilização dos livros </w:t>
      </w:r>
      <w:proofErr w:type="spellStart"/>
      <w:r w:rsidR="00646DF8">
        <w:t>Interchange</w:t>
      </w:r>
      <w:proofErr w:type="spellEnd"/>
      <w:r w:rsidR="00646DF8">
        <w:t>.</w:t>
      </w:r>
    </w:p>
    <w:p w14:paraId="47FBEE4A" w14:textId="77777777" w:rsidR="00987BE5" w:rsidRDefault="00987BE5" w:rsidP="00987BE5">
      <w:pPr>
        <w:ind w:firstLine="0"/>
        <w:jc w:val="center"/>
      </w:pPr>
    </w:p>
    <w:p w14:paraId="26F16899" w14:textId="77777777" w:rsidR="00987BE5" w:rsidRDefault="00987BE5" w:rsidP="00987BE5">
      <w:r>
        <w:t xml:space="preserve">A implementação da funcionalidade pode ser constatada pela </w:t>
      </w:r>
      <w:r w:rsidRPr="00FA2F5B">
        <w:rPr>
          <w:highlight w:val="yellow"/>
        </w:rPr>
        <w:t>figura x</w:t>
      </w:r>
      <w:r>
        <w:t xml:space="preserve">. Os materiais são descritos pelos anos e ainda há a possibilidade de se ter um material que seja disponível para todos os alunos independente do seu ano. A primeira restrição descrita pela estória da </w:t>
      </w:r>
      <w:r w:rsidRPr="00FA2F5B">
        <w:rPr>
          <w:highlight w:val="yellow"/>
        </w:rPr>
        <w:t>figura X</w:t>
      </w:r>
      <w:r>
        <w:t xml:space="preserve"> pode também ser vista na </w:t>
      </w:r>
      <w:r w:rsidRPr="00FA2F5B">
        <w:rPr>
          <w:highlight w:val="yellow"/>
        </w:rPr>
        <w:t>figura X</w:t>
      </w:r>
      <w:r>
        <w:t xml:space="preserve">. Uma vez que os livros utilizados pelo primeiro, segundo e terceiro ano acompanham o nome do ano para ajudar na identificação. </w:t>
      </w:r>
    </w:p>
    <w:p w14:paraId="164675A6" w14:textId="77777777" w:rsidR="00987BE5" w:rsidRDefault="00987BE5" w:rsidP="00987BE5">
      <w:pPr>
        <w:ind w:firstLine="0"/>
        <w:jc w:val="center"/>
      </w:pPr>
    </w:p>
    <w:p w14:paraId="281C2065" w14:textId="77777777" w:rsidR="00987BE5" w:rsidRDefault="00987BE5" w:rsidP="00987BE5">
      <w:pPr>
        <w:ind w:firstLine="0"/>
        <w:jc w:val="center"/>
      </w:pPr>
      <w:r>
        <w:rPr>
          <w:noProof/>
        </w:rPr>
        <w:lastRenderedPageBreak/>
        <w:drawing>
          <wp:inline distT="0" distB="0" distL="0" distR="0" wp14:anchorId="3B878E53" wp14:editId="5A6BDB7F">
            <wp:extent cx="5494020" cy="2484342"/>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23404" cy="2497629"/>
                    </a:xfrm>
                    <a:prstGeom prst="rect">
                      <a:avLst/>
                    </a:prstGeom>
                  </pic:spPr>
                </pic:pic>
              </a:graphicData>
            </a:graphic>
          </wp:inline>
        </w:drawing>
      </w:r>
    </w:p>
    <w:p w14:paraId="5A139A48" w14:textId="77777777" w:rsidR="00987BE5" w:rsidRDefault="00987BE5" w:rsidP="00987BE5">
      <w:pPr>
        <w:ind w:firstLine="0"/>
        <w:jc w:val="center"/>
      </w:pPr>
    </w:p>
    <w:p w14:paraId="3D12A2F5" w14:textId="77777777" w:rsidR="00987BE5" w:rsidRDefault="00987BE5" w:rsidP="00987BE5">
      <w:r>
        <w:t xml:space="preserve">A segunda restrição descrita pela </w:t>
      </w:r>
      <w:r w:rsidRPr="00FA2F5B">
        <w:rPr>
          <w:highlight w:val="yellow"/>
        </w:rPr>
        <w:t>figura X</w:t>
      </w:r>
      <w:r>
        <w:t xml:space="preserve"> implementada pode ser vista na </w:t>
      </w:r>
      <w:r w:rsidRPr="00FA2F5B">
        <w:rPr>
          <w:highlight w:val="yellow"/>
        </w:rPr>
        <w:t>figura X</w:t>
      </w:r>
      <w:r>
        <w:t xml:space="preserve">. Ao clicar sobre o ano executa-se um efeito de sanfona abrindo e então os materiais daquele ano surgem. </w:t>
      </w:r>
      <w:r w:rsidR="00097BA3">
        <w:t xml:space="preserve">Para essa interface foi-se utilizado um componente do </w:t>
      </w:r>
      <w:proofErr w:type="spellStart"/>
      <w:r w:rsidR="00097BA3">
        <w:t>MaterializeCSS</w:t>
      </w:r>
      <w:proofErr w:type="spellEnd"/>
      <w:r w:rsidR="00097BA3">
        <w:t xml:space="preserve"> que é responsável por gerar esse efeito sanfona descrito.</w:t>
      </w:r>
    </w:p>
    <w:p w14:paraId="0F0272F0" w14:textId="77777777" w:rsidR="00987BE5" w:rsidRDefault="00987BE5" w:rsidP="00987BE5"/>
    <w:p w14:paraId="6C00242C" w14:textId="77777777" w:rsidR="00987BE5" w:rsidRDefault="00987BE5" w:rsidP="00987BE5">
      <w:pPr>
        <w:ind w:firstLine="0"/>
        <w:jc w:val="center"/>
      </w:pPr>
      <w:r>
        <w:rPr>
          <w:noProof/>
        </w:rPr>
        <w:drawing>
          <wp:inline distT="0" distB="0" distL="0" distR="0" wp14:anchorId="76D06CB4" wp14:editId="34E71FDD">
            <wp:extent cx="5166360" cy="2491509"/>
            <wp:effectExtent l="0" t="0" r="0" b="4445"/>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198359" cy="2506941"/>
                    </a:xfrm>
                    <a:prstGeom prst="rect">
                      <a:avLst/>
                    </a:prstGeom>
                  </pic:spPr>
                </pic:pic>
              </a:graphicData>
            </a:graphic>
          </wp:inline>
        </w:drawing>
      </w:r>
    </w:p>
    <w:p w14:paraId="5C7894A8" w14:textId="77777777" w:rsidR="00097BA3" w:rsidRDefault="00097BA3" w:rsidP="00987BE5">
      <w:pPr>
        <w:ind w:firstLine="0"/>
        <w:jc w:val="center"/>
      </w:pPr>
    </w:p>
    <w:p w14:paraId="18EBE7CC" w14:textId="353B0E7E" w:rsidR="002C0E60" w:rsidRDefault="002C0E60" w:rsidP="002C0E60">
      <w:pPr>
        <w:rPr>
          <w:ins w:id="529" w:author="Ryan Lemos" w:date="2019-08-19T19:16:00Z"/>
        </w:rPr>
      </w:pPr>
      <w:r>
        <w:t>A estória seguinte se tra</w:t>
      </w:r>
      <w:r w:rsidR="006476E9">
        <w:t xml:space="preserve">ta de como será o cadastro das turmas pelo professor. A </w:t>
      </w:r>
      <w:r w:rsidR="006476E9" w:rsidRPr="00596E44">
        <w:rPr>
          <w:highlight w:val="yellow"/>
        </w:rPr>
        <w:t>figura X</w:t>
      </w:r>
      <w:r w:rsidR="006476E9">
        <w:t xml:space="preserve"> representa essa estória. Nela o professor explica que cada turma é identificada pelo ano de graduação (no caso primeiro, segundo, até o quinto ano), o dia e horários em que a aula é realizada.</w:t>
      </w:r>
    </w:p>
    <w:p w14:paraId="35A7CD1E" w14:textId="77777777" w:rsidR="00885747" w:rsidRDefault="00885747" w:rsidP="002C0E60"/>
    <w:p w14:paraId="2D282CC4" w14:textId="267CE1C8" w:rsidR="002C0E60" w:rsidRDefault="00885747">
      <w:pPr>
        <w:pStyle w:val="estrias"/>
        <w:pPrChange w:id="530" w:author="Ryan Lemos" w:date="2019-08-19T19:15:00Z">
          <w:pPr>
            <w:ind w:firstLine="0"/>
            <w:jc w:val="center"/>
          </w:pPr>
        </w:pPrChange>
      </w:pPr>
      <w:ins w:id="531" w:author="Ryan Lemos" w:date="2019-08-19T19:15:00Z">
        <w:r>
          <w:t>Como professor gostaria de ser capaz de criar minhas turmas conforme</w:t>
        </w:r>
      </w:ins>
      <w:ins w:id="532" w:author="Ryan Lemos" w:date="2019-08-19T19:16:00Z">
        <w:r>
          <w:t xml:space="preserve"> dias, horários, e níveis de cada turma.</w:t>
        </w:r>
      </w:ins>
    </w:p>
    <w:p w14:paraId="794A22C2" w14:textId="1FEE6A8F" w:rsidR="002C0E60" w:rsidDel="00885747" w:rsidRDefault="002C0E60" w:rsidP="002C0E60">
      <w:pPr>
        <w:ind w:firstLine="0"/>
        <w:jc w:val="center"/>
        <w:rPr>
          <w:del w:id="533" w:author="Ryan Lemos" w:date="2019-08-19T19:16:00Z"/>
        </w:rPr>
      </w:pPr>
      <w:del w:id="534" w:author="Ryan Lemos" w:date="2019-08-19T19:16:00Z">
        <w:r w:rsidDel="00885747">
          <w:rPr>
            <w:noProof/>
          </w:rPr>
          <w:lastRenderedPageBreak/>
          <w:drawing>
            <wp:inline distT="0" distB="0" distL="0" distR="0" wp14:anchorId="21BE3F79" wp14:editId="187AAC92">
              <wp:extent cx="2078393" cy="1170709"/>
              <wp:effectExtent l="152400" t="133350" r="169545" b="163195"/>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139041" cy="1204871"/>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del>
    </w:p>
    <w:p w14:paraId="2C24583A" w14:textId="77777777" w:rsidR="006476E9" w:rsidRDefault="006476E9">
      <w:pPr>
        <w:ind w:firstLine="0"/>
        <w:jc w:val="center"/>
      </w:pPr>
    </w:p>
    <w:p w14:paraId="09596458" w14:textId="77777777" w:rsidR="006476E9" w:rsidRDefault="006476E9" w:rsidP="006476E9">
      <w:r>
        <w:t xml:space="preserve">A implementação desta funcionalidade é descrita pela </w:t>
      </w:r>
      <w:r w:rsidRPr="00596E44">
        <w:rPr>
          <w:highlight w:val="yellow"/>
        </w:rPr>
        <w:t>figura X</w:t>
      </w:r>
      <w:r>
        <w:t xml:space="preserve"> que explicita os campos indicados pelo professor que são o dia, horário e ano.</w:t>
      </w:r>
    </w:p>
    <w:p w14:paraId="456B2B15" w14:textId="77777777" w:rsidR="006476E9" w:rsidRDefault="006476E9" w:rsidP="00596E44"/>
    <w:p w14:paraId="3B60976D" w14:textId="77777777" w:rsidR="002C0E60" w:rsidRDefault="002C0E60" w:rsidP="002C0E60">
      <w:pPr>
        <w:ind w:firstLine="0"/>
        <w:jc w:val="center"/>
      </w:pPr>
      <w:r>
        <w:rPr>
          <w:noProof/>
        </w:rPr>
        <w:drawing>
          <wp:inline distT="0" distB="0" distL="0" distR="0" wp14:anchorId="7EAB96A7" wp14:editId="17BF8EFD">
            <wp:extent cx="5760085" cy="2708910"/>
            <wp:effectExtent l="0" t="0" r="0" b="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085" cy="2708910"/>
                    </a:xfrm>
                    <a:prstGeom prst="rect">
                      <a:avLst/>
                    </a:prstGeom>
                  </pic:spPr>
                </pic:pic>
              </a:graphicData>
            </a:graphic>
          </wp:inline>
        </w:drawing>
      </w:r>
    </w:p>
    <w:p w14:paraId="039DFF6D" w14:textId="77777777" w:rsidR="006476E9" w:rsidRDefault="006476E9" w:rsidP="002C0E60">
      <w:pPr>
        <w:ind w:firstLine="0"/>
        <w:jc w:val="center"/>
      </w:pPr>
    </w:p>
    <w:p w14:paraId="5F5CAF5E" w14:textId="72F9D35A" w:rsidR="006476E9" w:rsidRDefault="0013326D">
      <w:r>
        <w:t xml:space="preserve">Ao professor também é possível visualizar suas turmas. A </w:t>
      </w:r>
      <w:r w:rsidRPr="00596E44">
        <w:rPr>
          <w:highlight w:val="yellow"/>
        </w:rPr>
        <w:t>figura X</w:t>
      </w:r>
      <w:r>
        <w:t xml:space="preserve"> se trata da estória que </w:t>
      </w:r>
      <w:r w:rsidR="00905032">
        <w:t xml:space="preserve">explicita como o professor imaginou a listagem das turmas. Um dos desejos para essa funcionalidade é que as turmas sejam dispostas em forma de cartão, para que fique mais fácil de identificar a turma. </w:t>
      </w:r>
    </w:p>
    <w:p w14:paraId="752E1BA7" w14:textId="076F58FE" w:rsidR="004B1CC8" w:rsidRDefault="004B1CC8" w:rsidP="00596E44">
      <w:pPr>
        <w:pStyle w:val="estrias"/>
      </w:pPr>
      <w:r>
        <w:t>Como professor eu gostaria de visualizar minhas turmas em forma de cartões. Pois facilita a minha visualização.</w:t>
      </w:r>
    </w:p>
    <w:p w14:paraId="55E8E1FB" w14:textId="55B5C7A9" w:rsidR="002C0E60" w:rsidRDefault="002C0E60" w:rsidP="00596E44">
      <w:pPr>
        <w:ind w:firstLine="0"/>
      </w:pPr>
    </w:p>
    <w:p w14:paraId="623238E5" w14:textId="77777777" w:rsidR="00905032" w:rsidRDefault="00905032" w:rsidP="002C0E60">
      <w:pPr>
        <w:ind w:firstLine="0"/>
        <w:jc w:val="center"/>
      </w:pPr>
    </w:p>
    <w:p w14:paraId="3BBD8A73" w14:textId="77777777" w:rsidR="00905032" w:rsidRDefault="00905032" w:rsidP="00596E44">
      <w:r>
        <w:t xml:space="preserve">A </w:t>
      </w:r>
      <w:r w:rsidRPr="00596E44">
        <w:rPr>
          <w:highlight w:val="yellow"/>
        </w:rPr>
        <w:t>figura X</w:t>
      </w:r>
      <w:r>
        <w:t xml:space="preserve"> explicita como foi feita a implementação dessa funcionalidade. As turmas são listadas em forma de cartão conforme requisitado. Ainda é possível ao professor gerenciar uma turma em específico clicando no botão com a figura de um lápis. Além disso o professor pode pesquisar por uma turma, filtrando os resultados, e listando somente os cartões conforme a busca.</w:t>
      </w:r>
      <w:r w:rsidR="00097BA3">
        <w:t xml:space="preserve"> Essa visão em cartões é característica do Material Design, então é um componente que já vem nativo no </w:t>
      </w:r>
      <w:proofErr w:type="spellStart"/>
      <w:r w:rsidR="00097BA3">
        <w:t>MaterializeCSS</w:t>
      </w:r>
      <w:proofErr w:type="spellEnd"/>
      <w:r w:rsidR="00097BA3">
        <w:t xml:space="preserve">, o que facilita a implementação do requisito desejado. </w:t>
      </w:r>
    </w:p>
    <w:p w14:paraId="71752EC6" w14:textId="77777777" w:rsidR="00905032" w:rsidRDefault="00905032" w:rsidP="002C0E60">
      <w:pPr>
        <w:ind w:firstLine="0"/>
        <w:jc w:val="center"/>
      </w:pPr>
    </w:p>
    <w:p w14:paraId="37904955" w14:textId="77777777" w:rsidR="002C0E60" w:rsidRDefault="002C0E60" w:rsidP="002C0E60">
      <w:pPr>
        <w:ind w:firstLine="0"/>
        <w:jc w:val="center"/>
      </w:pPr>
      <w:r>
        <w:rPr>
          <w:noProof/>
        </w:rPr>
        <w:lastRenderedPageBreak/>
        <w:drawing>
          <wp:inline distT="0" distB="0" distL="0" distR="0" wp14:anchorId="7E512B1B" wp14:editId="0AEFB4FB">
            <wp:extent cx="5760085" cy="2712085"/>
            <wp:effectExtent l="0" t="0" r="0" b="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085" cy="2712085"/>
                    </a:xfrm>
                    <a:prstGeom prst="rect">
                      <a:avLst/>
                    </a:prstGeom>
                  </pic:spPr>
                </pic:pic>
              </a:graphicData>
            </a:graphic>
          </wp:inline>
        </w:drawing>
      </w:r>
    </w:p>
    <w:p w14:paraId="355A0ED5" w14:textId="77777777" w:rsidR="002C0E60" w:rsidRDefault="002C0E60" w:rsidP="002C0E60">
      <w:pPr>
        <w:ind w:firstLine="0"/>
        <w:jc w:val="center"/>
      </w:pPr>
    </w:p>
    <w:p w14:paraId="5AF7C9C2" w14:textId="77777777" w:rsidR="00E550EC" w:rsidRDefault="00E550EC" w:rsidP="00596E44">
      <w:r>
        <w:t xml:space="preserve">Como professor é possível dentro </w:t>
      </w:r>
      <w:r w:rsidR="00B96AC0">
        <w:t xml:space="preserve">de uma turma, gerenciar os eventos da determinada turma. A estória descrita pela </w:t>
      </w:r>
      <w:r w:rsidR="00B96AC0" w:rsidRPr="00596E44">
        <w:rPr>
          <w:highlight w:val="yellow"/>
        </w:rPr>
        <w:t>figura x</w:t>
      </w:r>
      <w:r w:rsidR="00B96AC0">
        <w:t xml:space="preserve"> representa esses anseios em se gerenciar os eventos.</w:t>
      </w:r>
    </w:p>
    <w:p w14:paraId="07F9A352" w14:textId="2F0BCE65" w:rsidR="00E550EC" w:rsidRDefault="004B1CC8" w:rsidP="00596E44">
      <w:pPr>
        <w:pStyle w:val="estrias"/>
      </w:pPr>
      <w:r>
        <w:t>Como professor eu gostaria de gerenciar os eventos das minhas turmas.</w:t>
      </w:r>
    </w:p>
    <w:p w14:paraId="0EFB4474" w14:textId="77777777" w:rsidR="00B96AC0" w:rsidRDefault="00B96AC0" w:rsidP="00B96AC0">
      <w:pPr>
        <w:rPr>
          <w:noProof/>
        </w:rPr>
      </w:pPr>
    </w:p>
    <w:p w14:paraId="587DCA70" w14:textId="77777777" w:rsidR="00B96AC0" w:rsidRDefault="00B96AC0" w:rsidP="00596E44">
      <w:pPr>
        <w:rPr>
          <w:noProof/>
        </w:rPr>
      </w:pPr>
      <w:r>
        <w:rPr>
          <w:noProof/>
        </w:rPr>
        <w:t xml:space="preserve">A </w:t>
      </w:r>
      <w:r w:rsidRPr="00596E44">
        <w:rPr>
          <w:noProof/>
          <w:highlight w:val="yellow"/>
        </w:rPr>
        <w:t>figura x</w:t>
      </w:r>
      <w:r>
        <w:rPr>
          <w:noProof/>
        </w:rPr>
        <w:t xml:space="preserve"> demonstra a implementação da estória da </w:t>
      </w:r>
      <w:r w:rsidRPr="00596E44">
        <w:rPr>
          <w:noProof/>
          <w:highlight w:val="yellow"/>
        </w:rPr>
        <w:t>figura x</w:t>
      </w:r>
      <w:r>
        <w:rPr>
          <w:noProof/>
        </w:rPr>
        <w:t xml:space="preserve">. Dentro da turma o professor escolhe a aba eventos e então os eventos cadastrados surgem. É possível ao professor cadastrar, excluir e editar um evento de uma turma. O funcionamento dessa estória, juntamente com as interfaces e interações, é semelhante a estória da </w:t>
      </w:r>
      <w:r w:rsidRPr="00596E44">
        <w:rPr>
          <w:noProof/>
          <w:highlight w:val="yellow"/>
        </w:rPr>
        <w:t>figura x</w:t>
      </w:r>
      <w:r>
        <w:rPr>
          <w:noProof/>
        </w:rPr>
        <w:t xml:space="preserve">. </w:t>
      </w:r>
    </w:p>
    <w:p w14:paraId="6CCC22A5" w14:textId="77777777" w:rsidR="00987BE5" w:rsidRDefault="00987BE5" w:rsidP="00987BE5">
      <w:pPr>
        <w:ind w:firstLine="0"/>
        <w:jc w:val="center"/>
        <w:rPr>
          <w:noProof/>
        </w:rPr>
      </w:pPr>
      <w:r w:rsidRPr="00206A9E">
        <w:rPr>
          <w:noProof/>
        </w:rPr>
        <w:t xml:space="preserve"> </w:t>
      </w:r>
      <w:r>
        <w:rPr>
          <w:noProof/>
        </w:rPr>
        <w:drawing>
          <wp:inline distT="0" distB="0" distL="0" distR="0" wp14:anchorId="189495A1" wp14:editId="173D053A">
            <wp:extent cx="5299363" cy="2459521"/>
            <wp:effectExtent l="0" t="0" r="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344088" cy="2480278"/>
                    </a:xfrm>
                    <a:prstGeom prst="rect">
                      <a:avLst/>
                    </a:prstGeom>
                  </pic:spPr>
                </pic:pic>
              </a:graphicData>
            </a:graphic>
          </wp:inline>
        </w:drawing>
      </w:r>
    </w:p>
    <w:p w14:paraId="6E5A0CB9" w14:textId="77777777" w:rsidR="00B96AC0" w:rsidRDefault="00B96AC0" w:rsidP="00596E44">
      <w:pPr>
        <w:ind w:firstLine="0"/>
        <w:rPr>
          <w:noProof/>
        </w:rPr>
      </w:pPr>
    </w:p>
    <w:p w14:paraId="0FA70DEB" w14:textId="2DD960A5" w:rsidR="00BD54C1" w:rsidRDefault="00BD54C1">
      <w:pPr>
        <w:rPr>
          <w:noProof/>
        </w:rPr>
      </w:pPr>
      <w:r>
        <w:rPr>
          <w:noProof/>
        </w:rPr>
        <w:t xml:space="preserve">Ainda é possível ao professor utilizar o calendário para se situar conforme descrito pela estória da </w:t>
      </w:r>
      <w:r w:rsidRPr="00596E44">
        <w:rPr>
          <w:noProof/>
          <w:highlight w:val="yellow"/>
        </w:rPr>
        <w:t>figura x</w:t>
      </w:r>
      <w:r>
        <w:rPr>
          <w:noProof/>
        </w:rPr>
        <w:t>.</w:t>
      </w:r>
    </w:p>
    <w:p w14:paraId="075D554A" w14:textId="06CEE5FA" w:rsidR="004B1CC8" w:rsidRDefault="004B1CC8" w:rsidP="00596E44">
      <w:pPr>
        <w:pStyle w:val="estrias"/>
        <w:rPr>
          <w:noProof/>
        </w:rPr>
      </w:pPr>
      <w:r>
        <w:rPr>
          <w:noProof/>
        </w:rPr>
        <w:lastRenderedPageBreak/>
        <w:t>Como professor eu gostaria de visualizar os eventos das minhas turmas num calendário.</w:t>
      </w:r>
    </w:p>
    <w:p w14:paraId="6DAB641E" w14:textId="4A59547A" w:rsidR="00987BE5" w:rsidRDefault="00987BE5" w:rsidP="00596E44">
      <w:pPr>
        <w:ind w:firstLine="0"/>
      </w:pPr>
    </w:p>
    <w:p w14:paraId="632CC443" w14:textId="77777777" w:rsidR="00BD54C1" w:rsidRDefault="00BD54C1" w:rsidP="00987BE5">
      <w:pPr>
        <w:ind w:firstLine="0"/>
        <w:jc w:val="center"/>
      </w:pPr>
    </w:p>
    <w:p w14:paraId="477237CC" w14:textId="77777777" w:rsidR="00BD54C1" w:rsidRDefault="00BD54C1" w:rsidP="00596E44">
      <w:pPr>
        <w:rPr>
          <w:noProof/>
        </w:rPr>
      </w:pPr>
      <w:r>
        <w:rPr>
          <w:noProof/>
        </w:rPr>
        <w:t>Dentro d</w:t>
      </w:r>
      <w:r w:rsidR="00626453">
        <w:rPr>
          <w:noProof/>
        </w:rPr>
        <w:t>a gestão da turma</w:t>
      </w:r>
      <w:r w:rsidR="00E7509B">
        <w:rPr>
          <w:noProof/>
        </w:rPr>
        <w:t xml:space="preserve">, o professor pode acessar o calendário clicando na aba ‘calendário’. </w:t>
      </w:r>
      <w:r>
        <w:rPr>
          <w:noProof/>
        </w:rPr>
        <w:t xml:space="preserve">O formato do calendário é igual para o professor, aluno e gestor conforme visto na </w:t>
      </w:r>
      <w:r w:rsidRPr="00596E44">
        <w:rPr>
          <w:noProof/>
          <w:highlight w:val="yellow"/>
        </w:rPr>
        <w:t>figura x</w:t>
      </w:r>
      <w:r>
        <w:rPr>
          <w:noProof/>
        </w:rPr>
        <w:t>. O que vai mudar são os eventos que cada um pode ver. O aluno pode ver os eventos da escola (cadastrados pelo gestor) e os eventos da turma (cadastrados pelo seu professor). O professor só pode ver os eventos relacionados a sua turma em específico. Quanto ao gestor, só pode ver os eventos cadastrados para a escola, o gestor não tem acesso aos eventos das turmas. O motivo dessa limitação foi para manter organização e evitar que professores possam gerenciar os eventos da escola que impactariam todos os alunos. Por outro lado o gestor ao gerir o evento de uma turma também  impactaria nos alunos daquela turma.</w:t>
      </w:r>
    </w:p>
    <w:p w14:paraId="03D377D0" w14:textId="77777777" w:rsidR="00BD54C1" w:rsidRDefault="00BD54C1" w:rsidP="00987BE5">
      <w:pPr>
        <w:ind w:firstLine="0"/>
        <w:jc w:val="center"/>
      </w:pPr>
    </w:p>
    <w:p w14:paraId="62A80CD9" w14:textId="77777777" w:rsidR="00987BE5" w:rsidRDefault="00987BE5" w:rsidP="00987BE5">
      <w:pPr>
        <w:ind w:firstLine="0"/>
        <w:jc w:val="center"/>
      </w:pPr>
      <w:r>
        <w:rPr>
          <w:noProof/>
        </w:rPr>
        <w:drawing>
          <wp:inline distT="0" distB="0" distL="0" distR="0" wp14:anchorId="3103F86D" wp14:editId="005E3C6D">
            <wp:extent cx="5760085" cy="2720340"/>
            <wp:effectExtent l="0" t="0" r="0" b="381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085" cy="2720340"/>
                    </a:xfrm>
                    <a:prstGeom prst="rect">
                      <a:avLst/>
                    </a:prstGeom>
                  </pic:spPr>
                </pic:pic>
              </a:graphicData>
            </a:graphic>
          </wp:inline>
        </w:drawing>
      </w:r>
    </w:p>
    <w:p w14:paraId="6401DA10" w14:textId="77777777" w:rsidR="005F0194" w:rsidRDefault="005F0194" w:rsidP="005F0194"/>
    <w:p w14:paraId="361793F8" w14:textId="308473BA" w:rsidR="005F0194" w:rsidRDefault="005F0194" w:rsidP="005F0194">
      <w:r>
        <w:t xml:space="preserve">A estória da </w:t>
      </w:r>
      <w:r w:rsidRPr="00596E44">
        <w:rPr>
          <w:highlight w:val="yellow"/>
        </w:rPr>
        <w:t>figura x</w:t>
      </w:r>
      <w:r>
        <w:t xml:space="preserve"> representa a visualização dos alunos da turma. Assim o professor pode ver quem são os alunos que fazem parte da sua turma.</w:t>
      </w:r>
    </w:p>
    <w:p w14:paraId="645862F6" w14:textId="77777777" w:rsidR="004B1CC8" w:rsidRDefault="004B1CC8" w:rsidP="005F0194"/>
    <w:p w14:paraId="75B785EA" w14:textId="224AF422" w:rsidR="00987BE5" w:rsidRDefault="004B1CC8" w:rsidP="00596E44">
      <w:pPr>
        <w:pStyle w:val="estrias"/>
      </w:pPr>
      <w:r>
        <w:t>Como professor eu gostaria de visualizar os alunos das minhas turmas.</w:t>
      </w:r>
    </w:p>
    <w:p w14:paraId="1C9968BB" w14:textId="77777777" w:rsidR="005F0194" w:rsidRDefault="005F0194" w:rsidP="00987BE5">
      <w:pPr>
        <w:ind w:firstLine="0"/>
        <w:jc w:val="center"/>
      </w:pPr>
    </w:p>
    <w:p w14:paraId="44539830" w14:textId="77777777" w:rsidR="005F0194" w:rsidRDefault="005F0194" w:rsidP="00596E44">
      <w:r>
        <w:t xml:space="preserve">Ao entrar numa turma em específico </w:t>
      </w:r>
      <w:r w:rsidR="002A4486">
        <w:t xml:space="preserve">o professor tem uma lista dos alunos que fazem parte da sua turma conforme descrito pela </w:t>
      </w:r>
      <w:r w:rsidR="002A4486" w:rsidRPr="00596E44">
        <w:rPr>
          <w:highlight w:val="yellow"/>
        </w:rPr>
        <w:t>figura x</w:t>
      </w:r>
      <w:r w:rsidR="002A4486">
        <w:t>.</w:t>
      </w:r>
    </w:p>
    <w:p w14:paraId="56024380" w14:textId="77777777" w:rsidR="005F0194" w:rsidRDefault="005F0194" w:rsidP="00987BE5">
      <w:pPr>
        <w:ind w:firstLine="0"/>
        <w:jc w:val="center"/>
      </w:pPr>
    </w:p>
    <w:p w14:paraId="2FE46C14" w14:textId="77777777" w:rsidR="00987BE5" w:rsidRDefault="00987BE5" w:rsidP="00987BE5">
      <w:pPr>
        <w:ind w:firstLine="0"/>
        <w:jc w:val="center"/>
      </w:pPr>
      <w:r>
        <w:rPr>
          <w:noProof/>
        </w:rPr>
        <w:drawing>
          <wp:inline distT="0" distB="0" distL="0" distR="0" wp14:anchorId="3C52215E" wp14:editId="35D6ED10">
            <wp:extent cx="5760085" cy="2522220"/>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0085" cy="2522220"/>
                    </a:xfrm>
                    <a:prstGeom prst="rect">
                      <a:avLst/>
                    </a:prstGeom>
                  </pic:spPr>
                </pic:pic>
              </a:graphicData>
            </a:graphic>
          </wp:inline>
        </w:drawing>
      </w:r>
    </w:p>
    <w:p w14:paraId="6913084A" w14:textId="77777777" w:rsidR="002A4486" w:rsidRDefault="002A4486" w:rsidP="00987BE5">
      <w:pPr>
        <w:ind w:firstLine="0"/>
        <w:jc w:val="center"/>
      </w:pPr>
    </w:p>
    <w:p w14:paraId="1A31F499" w14:textId="4FFADDA7" w:rsidR="002A4486" w:rsidRDefault="00363A00">
      <w:r>
        <w:t xml:space="preserve">Ainda é possível ao professor, como evidenciado pela estória da </w:t>
      </w:r>
      <w:r w:rsidRPr="00596E44">
        <w:rPr>
          <w:highlight w:val="yellow"/>
        </w:rPr>
        <w:t>figura x</w:t>
      </w:r>
      <w:r>
        <w:t>, gerenciar os alunos que fazem parte da sua turma. Podendo então remover ou adicionar alunos a sua turma conforme a necessidade do professor.</w:t>
      </w:r>
    </w:p>
    <w:p w14:paraId="66162E86" w14:textId="77777777" w:rsidR="004B1CC8" w:rsidRDefault="004B1CC8"/>
    <w:p w14:paraId="41512A74" w14:textId="17B9DA5D" w:rsidR="00987BE5" w:rsidRDefault="004B1CC8" w:rsidP="00596E44">
      <w:pPr>
        <w:pStyle w:val="estrias"/>
      </w:pPr>
      <w:r>
        <w:t>Como professor eu gostaria de associar os alunos somente indicando quem é da minha turma e quem não é.</w:t>
      </w:r>
    </w:p>
    <w:p w14:paraId="61D68AA4" w14:textId="77777777" w:rsidR="00363A00" w:rsidRDefault="00363A00" w:rsidP="00987BE5">
      <w:pPr>
        <w:ind w:firstLine="0"/>
        <w:jc w:val="center"/>
      </w:pPr>
    </w:p>
    <w:p w14:paraId="7E91A1FF" w14:textId="77777777" w:rsidR="00363A00" w:rsidRDefault="00363A00" w:rsidP="00596E44">
      <w:r>
        <w:t xml:space="preserve">A </w:t>
      </w:r>
      <w:r w:rsidRPr="00596E44">
        <w:rPr>
          <w:highlight w:val="yellow"/>
        </w:rPr>
        <w:t>figura x</w:t>
      </w:r>
      <w:r>
        <w:t xml:space="preserve"> representa </w:t>
      </w:r>
      <w:r w:rsidR="0007209C">
        <w:t xml:space="preserve">essa maneira de associar descrita pela estória da </w:t>
      </w:r>
      <w:r w:rsidR="0007209C" w:rsidRPr="00596E44">
        <w:rPr>
          <w:highlight w:val="yellow"/>
        </w:rPr>
        <w:t>figura x</w:t>
      </w:r>
      <w:r w:rsidR="0007209C">
        <w:t xml:space="preserve">. Buscou-se deixar o processo de associação de alunos o mais simples possível como requerido pela estória. Ao professor, tem-se duas tabelas, a da esquerda e a da direita. A da esquerda contém os alunos que não fazem parte da turma. A da direita, por conseguinte se trata dos alunos que fazem parte da turma. Cabe ao professor marcar quem ele quer na turma, pode pesquisar em caso de muitos usuários, e ao marcar um aluno o botão com </w:t>
      </w:r>
      <w:r w:rsidR="006F54D5">
        <w:t>o ícone</w:t>
      </w:r>
      <w:r w:rsidR="0007209C">
        <w:t xml:space="preserve"> de seta em direção a direita fica ativa na cor verde indicando que o professor irá adicionar os alunos marcados. Ao clicar os alunos são associados a turma. Na tabela da direita o processo é o mesmo, ao marcar um aluno o botão com </w:t>
      </w:r>
      <w:r w:rsidR="006F54D5">
        <w:t xml:space="preserve">o ícone </w:t>
      </w:r>
      <w:r w:rsidR="0007209C">
        <w:t>de seta em direção a es</w:t>
      </w:r>
      <w:r w:rsidR="00386EE3">
        <w:t xml:space="preserve">querda é habilitado na cor vermelha, indicando que o professor irá retirar os alunos da turma, conforme visto na </w:t>
      </w:r>
      <w:r w:rsidR="00386EE3" w:rsidRPr="00596E44">
        <w:rPr>
          <w:highlight w:val="yellow"/>
        </w:rPr>
        <w:t>figura x</w:t>
      </w:r>
      <w:r w:rsidR="00386EE3">
        <w:t>. Ao clicar na seta os alunos são removidos.</w:t>
      </w:r>
      <w:r w:rsidR="00097BA3">
        <w:t xml:space="preserve"> Foi-se utilizado um plugin Angular para fazer a paginação dos alunos. Caso haja uma quantidade enorme de alunos, o plugin de paginação exibe uma quantidade relativa a esses registros, no caso dessa interface exibe apenas 6 alunos, e divide os outros alunos em páginas que podem ser </w:t>
      </w:r>
      <w:r w:rsidR="00151354">
        <w:t xml:space="preserve">acessadas e, por conseguinte recuperar os alunos restantes. Lembrando, como se trata de uma tecnologia Angular, </w:t>
      </w:r>
      <w:proofErr w:type="spellStart"/>
      <w:r w:rsidR="00151354" w:rsidRPr="00596E44">
        <w:rPr>
          <w:i/>
        </w:rPr>
        <w:t>frontend</w:t>
      </w:r>
      <w:proofErr w:type="spellEnd"/>
      <w:r w:rsidR="00151354">
        <w:t xml:space="preserve">, não há o </w:t>
      </w:r>
      <w:r w:rsidR="00151354">
        <w:lastRenderedPageBreak/>
        <w:t>recarregamento da página na transição das páginas de alunos. Além disso o plugin possibilita a transição das páginas sem o carregamento dos dados a cada página clicada, a navegação é fluida e rápida.</w:t>
      </w:r>
      <w:r w:rsidR="00097BA3">
        <w:t xml:space="preserve"> </w:t>
      </w:r>
    </w:p>
    <w:p w14:paraId="3400AD79" w14:textId="77777777" w:rsidR="00363A00" w:rsidRDefault="00363A00" w:rsidP="00987BE5">
      <w:pPr>
        <w:ind w:firstLine="0"/>
        <w:jc w:val="center"/>
      </w:pPr>
    </w:p>
    <w:p w14:paraId="190BBBEC" w14:textId="77777777" w:rsidR="00987BE5" w:rsidRDefault="00987BE5" w:rsidP="00987BE5">
      <w:pPr>
        <w:ind w:firstLine="0"/>
        <w:jc w:val="center"/>
      </w:pPr>
      <w:r>
        <w:rPr>
          <w:noProof/>
        </w:rPr>
        <w:drawing>
          <wp:inline distT="0" distB="0" distL="0" distR="0" wp14:anchorId="0058D4C0" wp14:editId="6AE66BB1">
            <wp:extent cx="5760085" cy="2722880"/>
            <wp:effectExtent l="0" t="0" r="0" b="127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0085" cy="2722880"/>
                    </a:xfrm>
                    <a:prstGeom prst="rect">
                      <a:avLst/>
                    </a:prstGeom>
                  </pic:spPr>
                </pic:pic>
              </a:graphicData>
            </a:graphic>
          </wp:inline>
        </w:drawing>
      </w:r>
    </w:p>
    <w:p w14:paraId="723512B7" w14:textId="77777777" w:rsidR="00386EE3" w:rsidRDefault="00386EE3" w:rsidP="00987BE5">
      <w:pPr>
        <w:ind w:firstLine="0"/>
        <w:jc w:val="center"/>
      </w:pPr>
    </w:p>
    <w:p w14:paraId="791BE958" w14:textId="40930197" w:rsidR="00386EE3" w:rsidRDefault="00386EE3">
      <w:r>
        <w:t xml:space="preserve">A estória apresentada na </w:t>
      </w:r>
      <w:r w:rsidRPr="00596E44">
        <w:rPr>
          <w:highlight w:val="yellow"/>
        </w:rPr>
        <w:t>figura x</w:t>
      </w:r>
      <w:r>
        <w:t xml:space="preserve"> representa o desejo do professor ao saber quando um aluno tem dúvida. Surge então a necessidade de avisar o professor de uma dúvida do aluno assim que ela é enviada. </w:t>
      </w:r>
    </w:p>
    <w:p w14:paraId="62B0CC9A" w14:textId="77777777" w:rsidR="004B1CC8" w:rsidRDefault="004B1CC8"/>
    <w:p w14:paraId="5C86AEAF" w14:textId="6AE72568" w:rsidR="00987BE5" w:rsidRDefault="004B1CC8" w:rsidP="00596E44">
      <w:pPr>
        <w:pStyle w:val="estrias"/>
      </w:pPr>
      <w:r>
        <w:t>Como professor gostaria de ser notificado quando um aluno tem uma dúvida, pois assim fica mais fácil saber quando devo responder.</w:t>
      </w:r>
    </w:p>
    <w:p w14:paraId="35E84AB0" w14:textId="77777777" w:rsidR="00386EE3" w:rsidRDefault="00386EE3" w:rsidP="00987BE5">
      <w:pPr>
        <w:ind w:firstLine="0"/>
        <w:jc w:val="center"/>
      </w:pPr>
    </w:p>
    <w:p w14:paraId="2B8616FC" w14:textId="77777777" w:rsidR="00386EE3" w:rsidRDefault="00386EE3" w:rsidP="00596E44">
      <w:r>
        <w:t>O sistema de notificações do ambiente fica responsável por notificar os professores de uma nova dúvida. Assim que a dúvida da notificação é respondida, todas as notificações são excluídas, evitando aos outros professores de responder a uma dúvida já respondida.</w:t>
      </w:r>
      <w:r w:rsidR="00151354">
        <w:t xml:space="preserve"> A </w:t>
      </w:r>
      <w:r w:rsidR="00151354" w:rsidRPr="00596E44">
        <w:rPr>
          <w:highlight w:val="yellow"/>
        </w:rPr>
        <w:t>figura x</w:t>
      </w:r>
      <w:r w:rsidR="00151354">
        <w:t xml:space="preserve"> representa essa interação, que utiliza as notificações </w:t>
      </w:r>
      <w:proofErr w:type="spellStart"/>
      <w:r w:rsidR="00151354">
        <w:t>Laravel</w:t>
      </w:r>
      <w:proofErr w:type="spellEnd"/>
      <w:r w:rsidR="00151354">
        <w:t xml:space="preserve"> para retornar as notificações relacionadas a uma dúvida.</w:t>
      </w:r>
    </w:p>
    <w:p w14:paraId="522C7B3E" w14:textId="77777777" w:rsidR="00386EE3" w:rsidRDefault="00386EE3" w:rsidP="00987BE5">
      <w:pPr>
        <w:ind w:firstLine="0"/>
        <w:jc w:val="center"/>
      </w:pPr>
    </w:p>
    <w:p w14:paraId="0F80CE1F" w14:textId="77777777" w:rsidR="00987BE5" w:rsidRDefault="00987BE5" w:rsidP="00987BE5">
      <w:pPr>
        <w:ind w:firstLine="0"/>
        <w:jc w:val="center"/>
      </w:pPr>
      <w:r>
        <w:rPr>
          <w:noProof/>
        </w:rPr>
        <w:lastRenderedPageBreak/>
        <w:drawing>
          <wp:inline distT="0" distB="0" distL="0" distR="0" wp14:anchorId="6BB79574" wp14:editId="7CED6FB5">
            <wp:extent cx="3262746" cy="1191781"/>
            <wp:effectExtent l="0" t="0" r="0" b="889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296706" cy="1204185"/>
                    </a:xfrm>
                    <a:prstGeom prst="rect">
                      <a:avLst/>
                    </a:prstGeom>
                  </pic:spPr>
                </pic:pic>
              </a:graphicData>
            </a:graphic>
          </wp:inline>
        </w:drawing>
      </w:r>
    </w:p>
    <w:p w14:paraId="5B703182" w14:textId="77777777" w:rsidR="00386EE3" w:rsidRDefault="00386EE3" w:rsidP="00987BE5">
      <w:pPr>
        <w:ind w:firstLine="0"/>
        <w:jc w:val="center"/>
      </w:pPr>
    </w:p>
    <w:p w14:paraId="7A28358B" w14:textId="55893C8A" w:rsidR="00386EE3" w:rsidRDefault="00386EE3" w:rsidP="00386EE3">
      <w:r>
        <w:t xml:space="preserve">A estória definida pela </w:t>
      </w:r>
      <w:r w:rsidRPr="00596E44">
        <w:rPr>
          <w:highlight w:val="yellow"/>
        </w:rPr>
        <w:t>figura x</w:t>
      </w:r>
      <w:r>
        <w:t xml:space="preserve"> se trata da necessidade de interação do aluno para com o professor. Ao surgir uma dúvida o professor deve ser capaz de respond</w:t>
      </w:r>
      <w:r w:rsidR="001F718F">
        <w:t>ê</w:t>
      </w:r>
      <w:r>
        <w:t xml:space="preserve">-la, e então ao ser notificado, seguir a notificação e verificar se consegue responder à pergunta. Caso contrário outro professor tem a possibilidade de responder. Então as dúvidas são enviadas a todos os professores e não somente ao professor da turma do aluno com dúvida. Isso se deu pelo fato de possibilitar agilidade no processo de resposta, já que os professores da escola detêm conhecimento e capacidade para sanar as dúvidas dos alunos. </w:t>
      </w:r>
    </w:p>
    <w:p w14:paraId="0CE46B21" w14:textId="77777777" w:rsidR="004B1CC8" w:rsidRDefault="004B1CC8" w:rsidP="00386EE3"/>
    <w:p w14:paraId="07F55258" w14:textId="200C25A8" w:rsidR="004B1CC8" w:rsidRDefault="004B1CC8" w:rsidP="004B1CC8">
      <w:pPr>
        <w:pStyle w:val="estrias"/>
      </w:pPr>
      <w:r>
        <w:t>Como professor eu gostaria de ser capaz de responder a uma dúvida do aluno.</w:t>
      </w:r>
    </w:p>
    <w:p w14:paraId="4D1D6278" w14:textId="77777777" w:rsidR="00386EE3" w:rsidRDefault="00386EE3" w:rsidP="00596E44">
      <w:pPr>
        <w:ind w:firstLine="0"/>
      </w:pPr>
    </w:p>
    <w:p w14:paraId="7B57652A" w14:textId="58F1ADCC" w:rsidR="00386EE3" w:rsidRDefault="00386EE3" w:rsidP="00596E44">
      <w:r>
        <w:t xml:space="preserve">A </w:t>
      </w:r>
      <w:r w:rsidRPr="00596E44">
        <w:rPr>
          <w:highlight w:val="yellow"/>
        </w:rPr>
        <w:t>figura x</w:t>
      </w:r>
      <w:r>
        <w:t xml:space="preserve"> representa a interface de resposta à dúvida. Nessa interface o professor pode visualizar qual é o assunto da dúvida. E qual a dúvida em si. Assim tecer uma resposta ao questionamento do aluno. </w:t>
      </w:r>
      <w:r w:rsidR="004263B0">
        <w:t>É importante ressaltar que o sistema de dúvidas não foi implementado a se comportar como chat. Em caso de uma nova dúvida, o aluno deve envi</w:t>
      </w:r>
      <w:r w:rsidR="001F718F">
        <w:t>á</w:t>
      </w:r>
      <w:r w:rsidR="004263B0">
        <w:t>-la aos professores para retirada de dúvidas.</w:t>
      </w:r>
    </w:p>
    <w:p w14:paraId="62D0F8B6" w14:textId="77777777" w:rsidR="00386EE3" w:rsidRDefault="00386EE3" w:rsidP="00987BE5">
      <w:pPr>
        <w:ind w:firstLine="0"/>
        <w:jc w:val="center"/>
      </w:pPr>
      <w:r>
        <w:t xml:space="preserve"> </w:t>
      </w:r>
    </w:p>
    <w:p w14:paraId="05E25316" w14:textId="77777777" w:rsidR="00987BE5" w:rsidRDefault="00987BE5" w:rsidP="00987BE5">
      <w:pPr>
        <w:ind w:firstLine="0"/>
        <w:jc w:val="center"/>
      </w:pPr>
      <w:r>
        <w:rPr>
          <w:noProof/>
        </w:rPr>
        <w:drawing>
          <wp:inline distT="0" distB="0" distL="0" distR="0" wp14:anchorId="4524C0F5" wp14:editId="2E0B40F6">
            <wp:extent cx="5760085" cy="2715260"/>
            <wp:effectExtent l="0" t="0" r="0" b="889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0085" cy="2715260"/>
                    </a:xfrm>
                    <a:prstGeom prst="rect">
                      <a:avLst/>
                    </a:prstGeom>
                  </pic:spPr>
                </pic:pic>
              </a:graphicData>
            </a:graphic>
          </wp:inline>
        </w:drawing>
      </w:r>
    </w:p>
    <w:p w14:paraId="569A14DC" w14:textId="77777777" w:rsidR="00987BE5" w:rsidRDefault="00987BE5" w:rsidP="00987BE5">
      <w:pPr>
        <w:ind w:firstLine="0"/>
        <w:jc w:val="center"/>
      </w:pPr>
    </w:p>
    <w:p w14:paraId="701F19A8" w14:textId="293340BD" w:rsidR="006F54D5" w:rsidRDefault="006F54D5">
      <w:r>
        <w:lastRenderedPageBreak/>
        <w:t xml:space="preserve">Por último ao professor, pode surgir a necessidade de não exatamente seguir a notificação de uma dúvida, mas verificar quais são as dúvidas geradas pelos alunos e escolher qual responder. A </w:t>
      </w:r>
      <w:r w:rsidRPr="00596E44">
        <w:rPr>
          <w:highlight w:val="yellow"/>
        </w:rPr>
        <w:t>figura x</w:t>
      </w:r>
      <w:r>
        <w:t xml:space="preserve"> descreve a estória que representa esse processo, ou seja, a listagem de todas as dúvidas cadastradas.</w:t>
      </w:r>
    </w:p>
    <w:p w14:paraId="2E47665B" w14:textId="77777777" w:rsidR="004B1CC8" w:rsidRDefault="004B1CC8"/>
    <w:p w14:paraId="474ABEC7" w14:textId="3968162C" w:rsidR="004B1CC8" w:rsidRDefault="004B1CC8" w:rsidP="004B1CC8">
      <w:pPr>
        <w:pStyle w:val="estrias"/>
      </w:pPr>
      <w:r>
        <w:t>Como professor eu gostaria de visualizar todas as dúvidas recebidas para decidir qual responderei.</w:t>
      </w:r>
    </w:p>
    <w:p w14:paraId="69277152" w14:textId="77777777" w:rsidR="004B1CC8" w:rsidRDefault="004B1CC8" w:rsidP="00596E44">
      <w:pPr>
        <w:pStyle w:val="estrias"/>
      </w:pPr>
    </w:p>
    <w:p w14:paraId="43181C72" w14:textId="1E3D86C6" w:rsidR="00987BE5" w:rsidRDefault="00987BE5" w:rsidP="00596E44">
      <w:pPr>
        <w:ind w:firstLine="0"/>
      </w:pPr>
    </w:p>
    <w:p w14:paraId="0F080AC6" w14:textId="77777777" w:rsidR="006F54D5" w:rsidRDefault="006F54D5" w:rsidP="006F54D5"/>
    <w:p w14:paraId="4291FABD" w14:textId="77777777" w:rsidR="006F54D5" w:rsidRDefault="006F54D5" w:rsidP="00596E44">
      <w:r>
        <w:t xml:space="preserve">A listagem das dúvidas requisitada pela estória da </w:t>
      </w:r>
      <w:r w:rsidRPr="00596E44">
        <w:rPr>
          <w:highlight w:val="yellow"/>
        </w:rPr>
        <w:t>figura x</w:t>
      </w:r>
      <w:r>
        <w:t xml:space="preserve">, pode ser vista na </w:t>
      </w:r>
      <w:r w:rsidRPr="00596E44">
        <w:rPr>
          <w:highlight w:val="yellow"/>
        </w:rPr>
        <w:t>figura x</w:t>
      </w:r>
      <w:r>
        <w:t>. Nela o professor tem acesso a todas as dúvidas geradas pelos alunos até o determinado momento e pode escolher qual responder, clicando no botão com ícone de lápis.</w:t>
      </w:r>
      <w:r w:rsidR="00D76B51">
        <w:t xml:space="preserve"> A janela que surge ao clicar no botão citado é a apresentada na </w:t>
      </w:r>
      <w:r w:rsidR="00D76B51" w:rsidRPr="00596E44">
        <w:rPr>
          <w:highlight w:val="yellow"/>
        </w:rPr>
        <w:t>figura x</w:t>
      </w:r>
      <w:r w:rsidR="00D76B51">
        <w:t>.</w:t>
      </w:r>
    </w:p>
    <w:p w14:paraId="754CEFF6" w14:textId="77777777" w:rsidR="005F0194" w:rsidRDefault="005F0194" w:rsidP="00987BE5">
      <w:pPr>
        <w:ind w:firstLine="0"/>
        <w:jc w:val="center"/>
      </w:pPr>
    </w:p>
    <w:p w14:paraId="239E9F43" w14:textId="77777777" w:rsidR="00987BE5" w:rsidRDefault="00987BE5" w:rsidP="00987BE5">
      <w:pPr>
        <w:ind w:firstLine="0"/>
        <w:jc w:val="center"/>
      </w:pPr>
      <w:r>
        <w:rPr>
          <w:noProof/>
        </w:rPr>
        <w:drawing>
          <wp:inline distT="0" distB="0" distL="0" distR="0" wp14:anchorId="1A6424D6" wp14:editId="0EE5E852">
            <wp:extent cx="5760085" cy="2148840"/>
            <wp:effectExtent l="0" t="0" r="0" b="381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0085" cy="2148840"/>
                    </a:xfrm>
                    <a:prstGeom prst="rect">
                      <a:avLst/>
                    </a:prstGeom>
                  </pic:spPr>
                </pic:pic>
              </a:graphicData>
            </a:graphic>
          </wp:inline>
        </w:drawing>
      </w:r>
    </w:p>
    <w:p w14:paraId="1750A097" w14:textId="77777777" w:rsidR="00F420BA" w:rsidRDefault="00F420BA" w:rsidP="00596E44">
      <w:pPr>
        <w:jc w:val="center"/>
      </w:pPr>
    </w:p>
    <w:p w14:paraId="0B2D6CC4" w14:textId="77777777" w:rsidR="00FB122B" w:rsidRDefault="00FB122B">
      <w:pPr>
        <w:pStyle w:val="Ttulo4"/>
      </w:pPr>
      <w:bookmarkStart w:id="535" w:name="_Toc17133806"/>
      <w:r>
        <w:t>Estórias dos alunos</w:t>
      </w:r>
      <w:bookmarkEnd w:id="535"/>
    </w:p>
    <w:p w14:paraId="68B25F9C" w14:textId="77777777" w:rsidR="00FB122B" w:rsidRDefault="00FB122B" w:rsidP="00FB122B"/>
    <w:p w14:paraId="1E0ADDA8" w14:textId="69599A9A" w:rsidR="00FB122B" w:rsidRDefault="00FB122B" w:rsidP="00FB122B">
      <w:r>
        <w:t xml:space="preserve">Os alunos no ambiente desempenham algumas funções, tais como visualizar os materiais dispostos pelos professores, como também enviar dúvidas aos professores, acessar o </w:t>
      </w:r>
      <w:r w:rsidR="009A2E13">
        <w:t>calendário etc.</w:t>
      </w:r>
      <w:r>
        <w:t xml:space="preserve"> Com isso foi-se desenvolvido as seguintes estórias para mapear as necessidades de utilização dos alunos.</w:t>
      </w:r>
    </w:p>
    <w:p w14:paraId="21E644C8" w14:textId="1B7FF59E" w:rsidR="00FB122B" w:rsidRDefault="00FB122B" w:rsidP="00FB122B">
      <w:r>
        <w:t xml:space="preserve">A primeira estória se trata da tela de inicialização do sistema, e a necessidade de exibição do calendário da turma, com eventos como provas ou atividades, para que o aluno fique por dentro do calendário da turma. Essa estória é definida pela </w:t>
      </w:r>
      <w:r w:rsidRPr="00B21C4F">
        <w:rPr>
          <w:highlight w:val="yellow"/>
        </w:rPr>
        <w:t>figura X</w:t>
      </w:r>
      <w:r>
        <w:t xml:space="preserve">, e o design da interface se encontra na </w:t>
      </w:r>
      <w:r w:rsidRPr="00B21C4F">
        <w:rPr>
          <w:highlight w:val="yellow"/>
        </w:rPr>
        <w:t>figura x</w:t>
      </w:r>
      <w:r>
        <w:t>.</w:t>
      </w:r>
    </w:p>
    <w:p w14:paraId="16FE5E6E" w14:textId="77777777" w:rsidR="004B1CC8" w:rsidRDefault="004B1CC8" w:rsidP="00FB122B"/>
    <w:p w14:paraId="1E51748F" w14:textId="02F417B6" w:rsidR="004B1CC8" w:rsidRPr="00FB122B" w:rsidRDefault="004B1CC8" w:rsidP="00596E44">
      <w:pPr>
        <w:pStyle w:val="estrias"/>
      </w:pPr>
      <w:r>
        <w:t>Como aluno gostaria de visualizar o calendário da minha turma, para ver todos os eventos que eu posso participar.</w:t>
      </w:r>
    </w:p>
    <w:p w14:paraId="4EC1A4F2" w14:textId="77777777" w:rsidR="00BD54C1" w:rsidRDefault="00BD54C1" w:rsidP="00FB122B">
      <w:pPr>
        <w:ind w:firstLine="0"/>
        <w:jc w:val="center"/>
      </w:pPr>
    </w:p>
    <w:p w14:paraId="75E1BA24" w14:textId="0A6928A3" w:rsidR="008901B1" w:rsidRDefault="008901B1" w:rsidP="00596E44">
      <w:r>
        <w:t>É apresentado ao aluno um calendário interativo, ao qual o aluno pode navegar pelos dias, meses ou semanas, além disso é possível visuali</w:t>
      </w:r>
      <w:r w:rsidR="001F718F">
        <w:t>zá</w:t>
      </w:r>
      <w:r>
        <w:t xml:space="preserve">-lo pelo mês, pela semana ou pelo dia. O Aluno ainda pode conferir os eventos que a escola ou o professor da sua turma cadastrou. Os eventos ficam destacados no calendário conforme a cor escolhida por quem cadastrou o evento. Caso haja mais de um evento na mesma data ou horário o calendário apresenta um contador. Ao clicar no dia em que se há eventos, </w:t>
      </w:r>
      <w:r w:rsidR="001F718F">
        <w:t>a descrição dos eventos daquele dia é</w:t>
      </w:r>
      <w:r>
        <w:t xml:space="preserve"> apresentada.</w:t>
      </w:r>
    </w:p>
    <w:p w14:paraId="6FAEFC4C" w14:textId="77777777" w:rsidR="008901B1" w:rsidRDefault="008901B1" w:rsidP="00FB122B">
      <w:pPr>
        <w:ind w:firstLine="0"/>
        <w:jc w:val="center"/>
      </w:pPr>
    </w:p>
    <w:p w14:paraId="2711EE51" w14:textId="77777777" w:rsidR="009746E2" w:rsidRDefault="009746E2" w:rsidP="00FB122B">
      <w:pPr>
        <w:ind w:firstLine="0"/>
        <w:jc w:val="center"/>
      </w:pPr>
      <w:r>
        <w:rPr>
          <w:noProof/>
        </w:rPr>
        <w:drawing>
          <wp:inline distT="0" distB="0" distL="0" distR="0" wp14:anchorId="34175A8D" wp14:editId="7EF9B244">
            <wp:extent cx="5760085" cy="2734945"/>
            <wp:effectExtent l="0" t="0" r="0" b="8255"/>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085" cy="2734945"/>
                    </a:xfrm>
                    <a:prstGeom prst="rect">
                      <a:avLst/>
                    </a:prstGeom>
                  </pic:spPr>
                </pic:pic>
              </a:graphicData>
            </a:graphic>
          </wp:inline>
        </w:drawing>
      </w:r>
    </w:p>
    <w:p w14:paraId="75F052E5" w14:textId="77777777" w:rsidR="00FB122B" w:rsidRDefault="00FB122B" w:rsidP="00FB122B">
      <w:pPr>
        <w:ind w:firstLine="0"/>
        <w:jc w:val="center"/>
      </w:pPr>
    </w:p>
    <w:p w14:paraId="1FA9013F" w14:textId="2FEDAB77" w:rsidR="00FB122B" w:rsidRDefault="00FB122B" w:rsidP="00FB122B">
      <w:r>
        <w:t xml:space="preserve">Já a segunda estória do aluno se trata de quando ele tem uma dúvida a respeito de algum conteúdo e por isso deseja-se enviar essa dúvida para possível resposta de um professor. Essa estória é definida pela </w:t>
      </w:r>
      <w:r w:rsidRPr="00B21C4F">
        <w:rPr>
          <w:highlight w:val="yellow"/>
        </w:rPr>
        <w:t>figura X</w:t>
      </w:r>
      <w:r>
        <w:t xml:space="preserve">, e sua interface pode ser notada na </w:t>
      </w:r>
      <w:r w:rsidRPr="00B21C4F">
        <w:rPr>
          <w:highlight w:val="yellow"/>
        </w:rPr>
        <w:t>figura x</w:t>
      </w:r>
      <w:r>
        <w:t>.</w:t>
      </w:r>
    </w:p>
    <w:p w14:paraId="4BD7B199" w14:textId="77777777" w:rsidR="004B1CC8" w:rsidRDefault="004B1CC8" w:rsidP="00FB122B"/>
    <w:p w14:paraId="3F8F3ACE" w14:textId="3C59EC81" w:rsidR="004B1CC8" w:rsidRDefault="004B1CC8" w:rsidP="00596E44">
      <w:pPr>
        <w:pStyle w:val="estrias"/>
      </w:pPr>
      <w:r>
        <w:t>Como aluno, gostaria de enviar uma dúvida ao professor de um determinado assunto.</w:t>
      </w:r>
    </w:p>
    <w:p w14:paraId="1E370414" w14:textId="72192D3C" w:rsidR="00FB122B" w:rsidRDefault="00FB122B" w:rsidP="00596E44">
      <w:pPr>
        <w:ind w:firstLine="0"/>
      </w:pPr>
    </w:p>
    <w:p w14:paraId="3FA42997" w14:textId="77777777" w:rsidR="005D5225" w:rsidRDefault="005D5225" w:rsidP="00FB122B">
      <w:pPr>
        <w:ind w:firstLine="0"/>
        <w:jc w:val="center"/>
      </w:pPr>
    </w:p>
    <w:p w14:paraId="17DC53C9" w14:textId="77777777" w:rsidR="00CD1ADB" w:rsidRDefault="005D5225" w:rsidP="005D5225">
      <w:r>
        <w:lastRenderedPageBreak/>
        <w:t>O aluno pode enviar uma dúvida a respeito de um determinado assunto. A inserção do assunto serviu para ajudar o professor a identificar sobre o que se trata a dúvida do aluno. O campo dúvida, refere-se a dúvida em si.</w:t>
      </w:r>
    </w:p>
    <w:p w14:paraId="7A86F5E5" w14:textId="77777777" w:rsidR="005D5225" w:rsidRDefault="005D5225" w:rsidP="00596E44"/>
    <w:p w14:paraId="26945505" w14:textId="77777777" w:rsidR="004D7A94" w:rsidRDefault="004D7A94" w:rsidP="00FB122B">
      <w:pPr>
        <w:ind w:firstLine="0"/>
        <w:jc w:val="center"/>
      </w:pPr>
      <w:r>
        <w:rPr>
          <w:noProof/>
        </w:rPr>
        <w:drawing>
          <wp:inline distT="0" distB="0" distL="0" distR="0" wp14:anchorId="69AB52F0" wp14:editId="6C99B5D9">
            <wp:extent cx="5527963" cy="2585729"/>
            <wp:effectExtent l="0" t="0" r="0" b="508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40298" cy="2591499"/>
                    </a:xfrm>
                    <a:prstGeom prst="rect">
                      <a:avLst/>
                    </a:prstGeom>
                  </pic:spPr>
                </pic:pic>
              </a:graphicData>
            </a:graphic>
          </wp:inline>
        </w:drawing>
      </w:r>
    </w:p>
    <w:p w14:paraId="238E59FD" w14:textId="77777777" w:rsidR="00FB122B" w:rsidRDefault="00FB122B" w:rsidP="00FB122B">
      <w:pPr>
        <w:ind w:firstLine="0"/>
        <w:jc w:val="center"/>
      </w:pPr>
    </w:p>
    <w:p w14:paraId="271F0917" w14:textId="011C85DC" w:rsidR="00FB122B" w:rsidRDefault="00FB122B" w:rsidP="00FB122B">
      <w:r>
        <w:t xml:space="preserve">A estória definida pela </w:t>
      </w:r>
      <w:r w:rsidRPr="00B21C4F">
        <w:rPr>
          <w:highlight w:val="yellow"/>
        </w:rPr>
        <w:t>figura X</w:t>
      </w:r>
      <w:r>
        <w:t xml:space="preserve"> se trata da limitação na visualização dos materiais, já que os alunos não podem acessar materiais mais avançados de anos superiores ao ano cursado</w:t>
      </w:r>
      <w:r w:rsidR="00CD1ADB">
        <w:t>.</w:t>
      </w:r>
    </w:p>
    <w:p w14:paraId="3E480145" w14:textId="008EFE9E" w:rsidR="004B1CC8" w:rsidRDefault="004B1CC8" w:rsidP="00596E44">
      <w:pPr>
        <w:pStyle w:val="estrias"/>
      </w:pPr>
      <w:r>
        <w:t>Como aluno desejo ser capaz de visualizar somente os materiais referentes a níveis inferiores ou iguais ao meu.</w:t>
      </w:r>
    </w:p>
    <w:p w14:paraId="3248487A" w14:textId="08CA98CB" w:rsidR="00FB122B" w:rsidRDefault="00FB122B" w:rsidP="00596E44">
      <w:pPr>
        <w:ind w:firstLine="0"/>
      </w:pPr>
    </w:p>
    <w:p w14:paraId="1A113CF9" w14:textId="77777777" w:rsidR="00CD1ADB" w:rsidRDefault="00CD1ADB" w:rsidP="00FB122B">
      <w:pPr>
        <w:ind w:firstLine="0"/>
        <w:jc w:val="center"/>
      </w:pPr>
    </w:p>
    <w:p w14:paraId="225CEF54" w14:textId="77777777" w:rsidR="00CD1ADB" w:rsidRDefault="00CD1ADB" w:rsidP="00596E44">
      <w:r>
        <w:t>A figura X demonstra como a estória foi implementada, uma vez que o aluno faz parte do segundo ano, então a listagem dos materiais é filtrada para materiais até o ano que o aluno está cursando. Há também a possibilidade de os materiais serem disponíveis a todos, o que pode ser visto pela primeira camada chamada “</w:t>
      </w:r>
      <w:r w:rsidRPr="00596E44">
        <w:rPr>
          <w:i/>
        </w:rPr>
        <w:t xml:space="preserve">For </w:t>
      </w:r>
      <w:proofErr w:type="spellStart"/>
      <w:r w:rsidRPr="00596E44">
        <w:rPr>
          <w:i/>
        </w:rPr>
        <w:t>All</w:t>
      </w:r>
      <w:proofErr w:type="spellEnd"/>
      <w:r w:rsidRPr="00596E44">
        <w:rPr>
          <w:i/>
        </w:rPr>
        <w:t xml:space="preserve"> </w:t>
      </w:r>
      <w:proofErr w:type="spellStart"/>
      <w:r w:rsidRPr="00596E44">
        <w:rPr>
          <w:i/>
        </w:rPr>
        <w:t>Years</w:t>
      </w:r>
      <w:proofErr w:type="spellEnd"/>
      <w:r>
        <w:t xml:space="preserve">”. </w:t>
      </w:r>
    </w:p>
    <w:p w14:paraId="62563F4F" w14:textId="77777777" w:rsidR="00CD1ADB" w:rsidRDefault="00CD1ADB" w:rsidP="00FB122B">
      <w:pPr>
        <w:ind w:firstLine="0"/>
        <w:jc w:val="center"/>
      </w:pPr>
    </w:p>
    <w:p w14:paraId="21C792B7" w14:textId="77777777" w:rsidR="00A922DB" w:rsidRDefault="00A922DB" w:rsidP="00FB122B">
      <w:pPr>
        <w:ind w:firstLine="0"/>
        <w:jc w:val="center"/>
      </w:pPr>
      <w:r>
        <w:rPr>
          <w:noProof/>
        </w:rPr>
        <w:lastRenderedPageBreak/>
        <w:drawing>
          <wp:inline distT="0" distB="0" distL="0" distR="0" wp14:anchorId="2DC7E354" wp14:editId="6868DE83">
            <wp:extent cx="5113020" cy="2404038"/>
            <wp:effectExtent l="0" t="0" r="0" b="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150102" cy="2421473"/>
                    </a:xfrm>
                    <a:prstGeom prst="rect">
                      <a:avLst/>
                    </a:prstGeom>
                  </pic:spPr>
                </pic:pic>
              </a:graphicData>
            </a:graphic>
          </wp:inline>
        </w:drawing>
      </w:r>
    </w:p>
    <w:p w14:paraId="0054483B" w14:textId="77777777" w:rsidR="006814E6" w:rsidRDefault="006814E6" w:rsidP="00FB122B">
      <w:pPr>
        <w:ind w:firstLine="0"/>
        <w:jc w:val="center"/>
      </w:pPr>
    </w:p>
    <w:p w14:paraId="3C63B96E" w14:textId="5B562785" w:rsidR="006814E6" w:rsidRDefault="006814E6">
      <w:r>
        <w:t xml:space="preserve">Ainda como aluno é possível que ele acesse o material cadastrado pelo professor. A </w:t>
      </w:r>
      <w:r w:rsidRPr="00596E44">
        <w:rPr>
          <w:highlight w:val="yellow"/>
        </w:rPr>
        <w:t>figura X</w:t>
      </w:r>
      <w:r>
        <w:t xml:space="preserve"> representa a estória que descreve esse anseio do aluno.</w:t>
      </w:r>
    </w:p>
    <w:p w14:paraId="133701B2" w14:textId="01ED1503" w:rsidR="004B1CC8" w:rsidRDefault="004B1CC8" w:rsidP="004B1CC8">
      <w:pPr>
        <w:pStyle w:val="estrias"/>
      </w:pPr>
      <w:r>
        <w:t>Como aluno desejo ser capaz de visualizar o conteúdo de um material.</w:t>
      </w:r>
    </w:p>
    <w:p w14:paraId="7F4BB5A7" w14:textId="77777777" w:rsidR="004B1CC8" w:rsidRDefault="004B1CC8" w:rsidP="00596E44">
      <w:pPr>
        <w:pStyle w:val="estrias"/>
      </w:pPr>
    </w:p>
    <w:p w14:paraId="5DF715B0" w14:textId="1684D643" w:rsidR="00FB122B" w:rsidRDefault="00FB122B" w:rsidP="00596E44">
      <w:pPr>
        <w:ind w:firstLine="0"/>
      </w:pPr>
    </w:p>
    <w:p w14:paraId="6B07EAF5" w14:textId="77777777" w:rsidR="006814E6" w:rsidRDefault="006814E6" w:rsidP="00FB122B">
      <w:pPr>
        <w:ind w:firstLine="0"/>
        <w:jc w:val="center"/>
      </w:pPr>
    </w:p>
    <w:p w14:paraId="29CDBA08" w14:textId="77777777" w:rsidR="006814E6" w:rsidRDefault="006814E6" w:rsidP="006814E6">
      <w:r>
        <w:t>A implementação dessa estória é composta de algumas etapas</w:t>
      </w:r>
      <w:r w:rsidR="00987BE5">
        <w:t xml:space="preserve">. Na listagem dos materiais surge um botão com ícone de olho conforme visto na </w:t>
      </w:r>
      <w:r w:rsidR="00987BE5" w:rsidRPr="00596E44">
        <w:rPr>
          <w:highlight w:val="yellow"/>
        </w:rPr>
        <w:t>figura X</w:t>
      </w:r>
      <w:r w:rsidR="00987BE5">
        <w:t xml:space="preserve">. Porém ao clicar nesse botão, dependendo do tipo do material a interação pode mudar. Em caso de link o usuário será redirecionado a página referente ao link indicado. </w:t>
      </w:r>
    </w:p>
    <w:p w14:paraId="546696A7" w14:textId="77777777" w:rsidR="00987BE5" w:rsidRDefault="00987BE5" w:rsidP="00987BE5">
      <w:pPr>
        <w:ind w:firstLine="0"/>
        <w:jc w:val="center"/>
      </w:pPr>
      <w:r>
        <w:rPr>
          <w:noProof/>
        </w:rPr>
        <w:drawing>
          <wp:inline distT="0" distB="0" distL="0" distR="0" wp14:anchorId="43CCE073" wp14:editId="25CB8774">
            <wp:extent cx="4450080" cy="2270419"/>
            <wp:effectExtent l="0" t="0" r="762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472511" cy="2281863"/>
                    </a:xfrm>
                    <a:prstGeom prst="rect">
                      <a:avLst/>
                    </a:prstGeom>
                  </pic:spPr>
                </pic:pic>
              </a:graphicData>
            </a:graphic>
          </wp:inline>
        </w:drawing>
      </w:r>
    </w:p>
    <w:p w14:paraId="7EAE6506" w14:textId="77777777" w:rsidR="00987BE5" w:rsidRDefault="00987BE5" w:rsidP="00987BE5">
      <w:pPr>
        <w:ind w:firstLine="0"/>
        <w:jc w:val="center"/>
      </w:pPr>
    </w:p>
    <w:p w14:paraId="036687A7" w14:textId="77777777" w:rsidR="00987BE5" w:rsidRPr="00151354" w:rsidRDefault="00987BE5" w:rsidP="00596E44">
      <w:r>
        <w:t xml:space="preserve">Em caso de áudio, surgirá uma tela em que o aluno pode escutar o áudio. </w:t>
      </w:r>
      <w:r w:rsidRPr="00596E44">
        <w:rPr>
          <w:highlight w:val="yellow"/>
        </w:rPr>
        <w:t>A figura X</w:t>
      </w:r>
      <w:r>
        <w:t xml:space="preserve"> demonstra como é essa interface de visualização de materiais de áudio pelo aluno.</w:t>
      </w:r>
      <w:r w:rsidR="00151354">
        <w:t xml:space="preserve"> O </w:t>
      </w:r>
      <w:proofErr w:type="spellStart"/>
      <w:r w:rsidR="00151354">
        <w:t>Laravel</w:t>
      </w:r>
      <w:proofErr w:type="spellEnd"/>
      <w:r w:rsidR="00151354">
        <w:t xml:space="preserve"> conta com um sistema capaz de manipular o sistema de arquivos do servidor. Assim o cadastro </w:t>
      </w:r>
      <w:r w:rsidR="00151354">
        <w:lastRenderedPageBreak/>
        <w:t xml:space="preserve">de arquivos, bem como a sua recuperação é feita de maneira bem simples pelo </w:t>
      </w:r>
      <w:proofErr w:type="spellStart"/>
      <w:r w:rsidR="00151354" w:rsidRPr="00596E44">
        <w:rPr>
          <w:i/>
        </w:rPr>
        <w:t>frontend</w:t>
      </w:r>
      <w:proofErr w:type="spellEnd"/>
      <w:r w:rsidR="00151354">
        <w:t xml:space="preserve"> que somente deve identificar o caminho do arquivo no </w:t>
      </w:r>
      <w:proofErr w:type="spellStart"/>
      <w:r w:rsidR="00151354" w:rsidRPr="00596E44">
        <w:rPr>
          <w:i/>
        </w:rPr>
        <w:t>backend</w:t>
      </w:r>
      <w:proofErr w:type="spellEnd"/>
      <w:r w:rsidR="00151354">
        <w:t>.</w:t>
      </w:r>
    </w:p>
    <w:p w14:paraId="0F6EB783" w14:textId="77777777" w:rsidR="006814E6" w:rsidRDefault="006814E6" w:rsidP="00FB122B">
      <w:pPr>
        <w:ind w:firstLine="0"/>
        <w:jc w:val="center"/>
      </w:pPr>
    </w:p>
    <w:p w14:paraId="2582C5A7" w14:textId="77777777" w:rsidR="006814E6" w:rsidRDefault="00987BE5" w:rsidP="00FB122B">
      <w:pPr>
        <w:ind w:firstLine="0"/>
        <w:jc w:val="center"/>
      </w:pPr>
      <w:r>
        <w:rPr>
          <w:noProof/>
        </w:rPr>
        <w:drawing>
          <wp:inline distT="0" distB="0" distL="0" distR="0" wp14:anchorId="0C18214B" wp14:editId="14C1FDE9">
            <wp:extent cx="4762500" cy="2240806"/>
            <wp:effectExtent l="0" t="0" r="0" b="7620"/>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792241" cy="2254799"/>
                    </a:xfrm>
                    <a:prstGeom prst="rect">
                      <a:avLst/>
                    </a:prstGeom>
                  </pic:spPr>
                </pic:pic>
              </a:graphicData>
            </a:graphic>
          </wp:inline>
        </w:drawing>
      </w:r>
    </w:p>
    <w:p w14:paraId="24E55FD3" w14:textId="77777777" w:rsidR="00987BE5" w:rsidRDefault="00987BE5" w:rsidP="00FB122B">
      <w:pPr>
        <w:ind w:firstLine="0"/>
        <w:jc w:val="center"/>
      </w:pPr>
    </w:p>
    <w:p w14:paraId="0E99F86C" w14:textId="718928A3" w:rsidR="00FB122B" w:rsidRDefault="00FB122B" w:rsidP="00FB122B">
      <w:r>
        <w:t xml:space="preserve">Já a estória definida pela </w:t>
      </w:r>
      <w:r w:rsidRPr="00B21C4F">
        <w:rPr>
          <w:highlight w:val="yellow"/>
        </w:rPr>
        <w:t>figura X</w:t>
      </w:r>
      <w:r>
        <w:t xml:space="preserve"> se trata da função de notificação do aluno a uma possível resposta do professor a uma dúvida, assim ele tem um </w:t>
      </w:r>
      <w:r w:rsidRPr="00B21C4F">
        <w:rPr>
          <w:i/>
        </w:rPr>
        <w:t>feedback</w:t>
      </w:r>
      <w:r>
        <w:t xml:space="preserve"> visual de quando a pergunta foi respondida.</w:t>
      </w:r>
    </w:p>
    <w:p w14:paraId="35E8DC3E" w14:textId="77777777" w:rsidR="00857A5A" w:rsidRDefault="00857A5A" w:rsidP="00FB122B"/>
    <w:p w14:paraId="447627F7" w14:textId="41560712" w:rsidR="00857A5A" w:rsidRDefault="00857A5A" w:rsidP="00857A5A">
      <w:pPr>
        <w:pStyle w:val="estrias"/>
      </w:pPr>
      <w:r>
        <w:t>Como aluno eu gostaria de ser notificado sempre que possível sobre atividades, dúvidas respondidas e eventos.</w:t>
      </w:r>
    </w:p>
    <w:p w14:paraId="1C5A217F" w14:textId="77777777" w:rsidR="00857A5A" w:rsidRDefault="00857A5A" w:rsidP="00596E44">
      <w:pPr>
        <w:pStyle w:val="estrias"/>
      </w:pPr>
    </w:p>
    <w:p w14:paraId="43DC07BF" w14:textId="1FFABF49" w:rsidR="00FB122B" w:rsidRDefault="00FB122B" w:rsidP="00596E44">
      <w:pPr>
        <w:ind w:firstLine="0"/>
      </w:pPr>
    </w:p>
    <w:p w14:paraId="145486F3" w14:textId="77777777" w:rsidR="009A2E13" w:rsidRDefault="009A2E13" w:rsidP="00FB122B">
      <w:pPr>
        <w:ind w:firstLine="0"/>
        <w:jc w:val="center"/>
      </w:pPr>
    </w:p>
    <w:p w14:paraId="6B221349" w14:textId="77777777" w:rsidR="00A922DB" w:rsidRDefault="00CD1ADB" w:rsidP="00CD1ADB">
      <w:r>
        <w:t>Assim que o aluno clica sobre o ícone de notificações, a notificação referente a resposta da dúvida surge. Ele é informado a respeito de qual dúvida foi respondida e ao clicar sobre o texto, o aluno é direcionado para a visualização da dúvida. Assim ele pode ver a resposta dada pelo professor a sua dúvida.</w:t>
      </w:r>
    </w:p>
    <w:p w14:paraId="154ABCC0" w14:textId="77777777" w:rsidR="00CD1ADB" w:rsidRDefault="00CD1ADB" w:rsidP="00596E44"/>
    <w:p w14:paraId="6F37D482" w14:textId="77777777" w:rsidR="00A922DB" w:rsidRDefault="00A922DB" w:rsidP="00FB122B">
      <w:pPr>
        <w:ind w:firstLine="0"/>
        <w:jc w:val="center"/>
      </w:pPr>
      <w:r>
        <w:rPr>
          <w:noProof/>
        </w:rPr>
        <w:drawing>
          <wp:inline distT="0" distB="0" distL="0" distR="0" wp14:anchorId="238E1417" wp14:editId="1CA5694F">
            <wp:extent cx="3408218" cy="1315578"/>
            <wp:effectExtent l="0" t="0" r="1905" b="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512904" cy="1355987"/>
                    </a:xfrm>
                    <a:prstGeom prst="rect">
                      <a:avLst/>
                    </a:prstGeom>
                  </pic:spPr>
                </pic:pic>
              </a:graphicData>
            </a:graphic>
          </wp:inline>
        </w:drawing>
      </w:r>
    </w:p>
    <w:p w14:paraId="4BE0795C" w14:textId="77777777" w:rsidR="006002C8" w:rsidRPr="007216C5" w:rsidRDefault="006002C8" w:rsidP="006002C8"/>
    <w:p w14:paraId="2156491D" w14:textId="77777777" w:rsidR="00FB122B" w:rsidRPr="00596E44" w:rsidRDefault="00FB122B" w:rsidP="00596E44">
      <w:pPr>
        <w:rPr>
          <w:lang w:val="en-US"/>
        </w:rPr>
      </w:pPr>
    </w:p>
    <w:p w14:paraId="063F9C54" w14:textId="77777777" w:rsidR="003C127D" w:rsidRDefault="003C127D" w:rsidP="007216C5">
      <w:pPr>
        <w:pStyle w:val="Ttulo2"/>
      </w:pPr>
      <w:bookmarkStart w:id="536" w:name="_Toc17133807"/>
      <w:r>
        <w:lastRenderedPageBreak/>
        <w:t>Release 2 – Banco de questões</w:t>
      </w:r>
      <w:bookmarkEnd w:id="536"/>
    </w:p>
    <w:p w14:paraId="515CFE3C" w14:textId="77777777" w:rsidR="00B224BF" w:rsidRPr="006D241F" w:rsidRDefault="00B224BF" w:rsidP="00596E44"/>
    <w:p w14:paraId="2FED62C1" w14:textId="44E79FEF" w:rsidR="00E33640" w:rsidRDefault="00B224BF" w:rsidP="00596E44">
      <w:r>
        <w:t>No release 2 foi-se proposto a implementação do banco de questões, juntamente com a gestão das atividades e a sua vinculação a um aluno/turma. Diversos aspectos foram discutidos com um dos professores da escola. Como por exemplo o funcionamento do sistema de pontuação da escola, prazos para entrega de atividades, tipos de questões utilizadas etc. A partir disso concebeu-se o que se acredita ser uma solução para as atividades capaz de incluir não somente a escola estudada, mas também pode ser utilizada por outras escolas de idioma.</w:t>
      </w:r>
    </w:p>
    <w:p w14:paraId="40F24F3E" w14:textId="77777777" w:rsidR="00E33640" w:rsidRPr="006D241F" w:rsidRDefault="00E33640" w:rsidP="00596E44"/>
    <w:p w14:paraId="16F9B1C3" w14:textId="13BFE132" w:rsidR="003C127D" w:rsidRDefault="003C127D" w:rsidP="003C127D">
      <w:pPr>
        <w:pStyle w:val="Ttulo3"/>
      </w:pPr>
      <w:bookmarkStart w:id="537" w:name="_Toc17133808"/>
      <w:r>
        <w:t>Sistema desenvolvido</w:t>
      </w:r>
      <w:bookmarkEnd w:id="537"/>
    </w:p>
    <w:p w14:paraId="042544A2" w14:textId="77777777" w:rsidR="000E3B98" w:rsidRDefault="000E3B98" w:rsidP="000E3B98"/>
    <w:p w14:paraId="24C6B692" w14:textId="77777777" w:rsidR="000E3B98" w:rsidRDefault="000E3B98" w:rsidP="000E3B98">
      <w:r>
        <w:t xml:space="preserve">Uma das funcionalidades especificadas no projeto e de maior importância para a aplicação foi o banco de questões. Atrelado ao banco, a geração de atividades de maneira automática a partir da escolha de filtros. Essa seção visa apresentar como foram desenvolvidas essas funcionalidades e quais estratégias foram usadas para facilitar um processo consideravelmente complexo tendo em vista as diversas variáveis que compõem uma atividade, suas questões e sua execução.  </w:t>
      </w:r>
    </w:p>
    <w:p w14:paraId="7656CFF5" w14:textId="77777777" w:rsidR="000E3B98" w:rsidRPr="004C0224" w:rsidRDefault="000E3B98" w:rsidP="00596E44"/>
    <w:p w14:paraId="7B74F0CC" w14:textId="77777777" w:rsidR="003C127D" w:rsidRDefault="003C127D" w:rsidP="003C127D">
      <w:pPr>
        <w:pStyle w:val="Ttulo4"/>
      </w:pPr>
      <w:bookmarkStart w:id="538" w:name="_Toc17133809"/>
      <w:r>
        <w:t>Professor</w:t>
      </w:r>
      <w:bookmarkEnd w:id="538"/>
    </w:p>
    <w:p w14:paraId="5046B99F" w14:textId="77777777" w:rsidR="003C127D" w:rsidRDefault="003C127D" w:rsidP="003C127D"/>
    <w:p w14:paraId="444BD7D0" w14:textId="78AE24C9" w:rsidR="002D05BB" w:rsidRDefault="008D6124" w:rsidP="003C127D">
      <w:r>
        <w:t xml:space="preserve">A primeira estória definida para o segundo release </w:t>
      </w:r>
      <w:r w:rsidR="002D05BB">
        <w:t xml:space="preserve">se trata de uma característica que uma questão pode ter que se diz respeito ao seu assunto, o que aquela questão se refere. Essa estória pode ser identificada pela </w:t>
      </w:r>
      <w:r w:rsidR="002D05BB" w:rsidRPr="00596E44">
        <w:rPr>
          <w:highlight w:val="yellow"/>
        </w:rPr>
        <w:t>figura X</w:t>
      </w:r>
      <w:r w:rsidR="002D05BB">
        <w:t xml:space="preserve">. </w:t>
      </w:r>
    </w:p>
    <w:p w14:paraId="4BC630D3" w14:textId="77777777" w:rsidR="008723DF" w:rsidRDefault="008723DF" w:rsidP="003C127D"/>
    <w:p w14:paraId="2CA3123E" w14:textId="48DB20BD" w:rsidR="00B224BF" w:rsidRDefault="008723DF" w:rsidP="008723DF">
      <w:pPr>
        <w:pStyle w:val="estrias"/>
      </w:pPr>
      <w:r>
        <w:t>Como professor desejo ser capaz de gerir os assuntos das questões.</w:t>
      </w:r>
    </w:p>
    <w:p w14:paraId="1983BEF1" w14:textId="77777777" w:rsidR="008723DF" w:rsidRDefault="008723DF" w:rsidP="00596E44">
      <w:pPr>
        <w:pStyle w:val="estrias"/>
      </w:pPr>
    </w:p>
    <w:p w14:paraId="60928393" w14:textId="695EE9BA" w:rsidR="008723DF" w:rsidRPr="00596E44" w:rsidRDefault="008723DF" w:rsidP="00596E44">
      <w:pPr>
        <w:pStyle w:val="estrias"/>
        <w:rPr>
          <w:b/>
          <w:bCs/>
        </w:rPr>
      </w:pPr>
      <w:r w:rsidRPr="00596E44">
        <w:rPr>
          <w:b/>
          <w:bCs/>
        </w:rPr>
        <w:t>Restrição da estória:</w:t>
      </w:r>
    </w:p>
    <w:p w14:paraId="42D7411B" w14:textId="11A01AB3" w:rsidR="008723DF" w:rsidRDefault="008723DF" w:rsidP="00596E44">
      <w:pPr>
        <w:pStyle w:val="estrias"/>
        <w:numPr>
          <w:ilvl w:val="0"/>
          <w:numId w:val="21"/>
        </w:numPr>
      </w:pPr>
      <w:r>
        <w:t>O professor não deve ser capaz de excluir um assunto, caso esse assunto esteja atrelado a uma questão.</w:t>
      </w:r>
    </w:p>
    <w:p w14:paraId="06FF9989" w14:textId="6E40D394" w:rsidR="002D05BB" w:rsidRDefault="002D05BB" w:rsidP="002D05BB">
      <w:pPr>
        <w:ind w:firstLine="0"/>
        <w:jc w:val="center"/>
      </w:pPr>
    </w:p>
    <w:p w14:paraId="16B1DB6A" w14:textId="77777777" w:rsidR="00B224BF" w:rsidRDefault="00B224BF" w:rsidP="002D05BB">
      <w:pPr>
        <w:ind w:firstLine="0"/>
        <w:jc w:val="center"/>
      </w:pPr>
    </w:p>
    <w:p w14:paraId="403B1F4A" w14:textId="77777777" w:rsidR="002D05BB" w:rsidRDefault="00C0541F" w:rsidP="00C0541F">
      <w:r>
        <w:t xml:space="preserve">Como descrito na </w:t>
      </w:r>
      <w:r w:rsidRPr="00596E44">
        <w:rPr>
          <w:highlight w:val="yellow"/>
        </w:rPr>
        <w:t>figura X</w:t>
      </w:r>
      <w:r>
        <w:t xml:space="preserve"> essa estória apresenta algumas restrições. Uma delas serve para barrar o professor em caso de tentativa de exclusão de um assunto que já pertença a uma questão. Isso serve para evitar inconsistências. Apesar de o sistema estar utilizando um </w:t>
      </w:r>
      <w:r>
        <w:lastRenderedPageBreak/>
        <w:t xml:space="preserve">recurso do framework </w:t>
      </w:r>
      <w:proofErr w:type="spellStart"/>
      <w:r>
        <w:t>Laravel</w:t>
      </w:r>
      <w:proofErr w:type="spellEnd"/>
      <w:r>
        <w:t xml:space="preserve">, chamado </w:t>
      </w:r>
      <w:r w:rsidRPr="00596E44">
        <w:rPr>
          <w:i/>
        </w:rPr>
        <w:t>soft</w:t>
      </w:r>
      <w:r>
        <w:t xml:space="preserve"> </w:t>
      </w:r>
      <w:r w:rsidRPr="00596E44">
        <w:rPr>
          <w:i/>
        </w:rPr>
        <w:t>deletes</w:t>
      </w:r>
      <w:r>
        <w:t>, que evita a exclusão definitiva de um registro. Esse recurso funciona adicionando uma coluna na tabela denominada ‘</w:t>
      </w:r>
      <w:proofErr w:type="spellStart"/>
      <w:r w:rsidRPr="00596E44">
        <w:rPr>
          <w:i/>
        </w:rPr>
        <w:t>deleted_at</w:t>
      </w:r>
      <w:proofErr w:type="spellEnd"/>
      <w:r>
        <w:rPr>
          <w:i/>
        </w:rPr>
        <w:t xml:space="preserve">’, </w:t>
      </w:r>
      <w:r>
        <w:t xml:space="preserve">que indica a data em que o registro foi excluído. Assim nas buscas pelo registro o </w:t>
      </w:r>
      <w:proofErr w:type="spellStart"/>
      <w:r>
        <w:t>Laravel</w:t>
      </w:r>
      <w:proofErr w:type="spellEnd"/>
      <w:r>
        <w:t xml:space="preserve"> ignora os registros que apresentem essa coluna com um valor diferente de nulo. Porém esse recurso no sistema está sendo utilizado de maneira a evitar a exclusão definitiva de registros importantes. Assim decidiu-se pelo bloqueio do botão </w:t>
      </w:r>
      <w:r w:rsidR="007169BE">
        <w:t xml:space="preserve">de exclusão, conforme visto na </w:t>
      </w:r>
      <w:r w:rsidR="007169BE" w:rsidRPr="00596E44">
        <w:rPr>
          <w:highlight w:val="yellow"/>
        </w:rPr>
        <w:t>figura x</w:t>
      </w:r>
      <w:r w:rsidR="007169BE">
        <w:t>, para evitar que questões cadastradas possam trazer consigo assuntos que já foram excluídos.</w:t>
      </w:r>
    </w:p>
    <w:p w14:paraId="372C330C" w14:textId="77777777" w:rsidR="007169BE" w:rsidRDefault="007169BE" w:rsidP="00C0541F"/>
    <w:p w14:paraId="35AF330B" w14:textId="77777777" w:rsidR="007169BE" w:rsidRDefault="007169BE" w:rsidP="007169BE">
      <w:pPr>
        <w:ind w:firstLine="0"/>
        <w:jc w:val="center"/>
      </w:pPr>
      <w:r>
        <w:rPr>
          <w:noProof/>
        </w:rPr>
        <w:drawing>
          <wp:inline distT="0" distB="0" distL="0" distR="0" wp14:anchorId="653186D9" wp14:editId="380F2D0A">
            <wp:extent cx="5760085" cy="2727325"/>
            <wp:effectExtent l="0" t="0" r="0"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60085" cy="2727325"/>
                    </a:xfrm>
                    <a:prstGeom prst="rect">
                      <a:avLst/>
                    </a:prstGeom>
                  </pic:spPr>
                </pic:pic>
              </a:graphicData>
            </a:graphic>
          </wp:inline>
        </w:drawing>
      </w:r>
    </w:p>
    <w:p w14:paraId="1D46051D" w14:textId="58BB2F80" w:rsidR="007169BE" w:rsidDel="00885747" w:rsidRDefault="007169BE">
      <w:pPr>
        <w:rPr>
          <w:del w:id="539" w:author="Ryan Lemos" w:date="2019-08-19T19:18:00Z"/>
        </w:rPr>
      </w:pPr>
    </w:p>
    <w:p w14:paraId="223EF464" w14:textId="4395BA79" w:rsidR="007169BE" w:rsidDel="00885747" w:rsidRDefault="007169BE">
      <w:pPr>
        <w:rPr>
          <w:del w:id="540" w:author="Ryan Lemos" w:date="2019-08-19T19:18:00Z"/>
        </w:rPr>
      </w:pPr>
      <w:del w:id="541" w:author="Ryan Lemos" w:date="2019-08-19T19:18:00Z">
        <w:r w:rsidRPr="00596E44" w:rsidDel="00885747">
          <w:rPr>
            <w:highlight w:val="yellow"/>
          </w:rPr>
          <w:delText>A figura x representa o cadastro de um assunto, com os campos contendo nome e o ícone. O ícone, porém, não é obrigatório.</w:delText>
        </w:r>
      </w:del>
    </w:p>
    <w:p w14:paraId="7AF32BB6" w14:textId="621F8A1F" w:rsidR="009A2E13" w:rsidDel="00885747" w:rsidRDefault="009A2E13">
      <w:pPr>
        <w:rPr>
          <w:del w:id="542" w:author="Ryan Lemos" w:date="2019-08-19T19:18:00Z"/>
        </w:rPr>
      </w:pPr>
    </w:p>
    <w:p w14:paraId="64326569" w14:textId="0174CD78" w:rsidR="007169BE" w:rsidDel="00885747" w:rsidRDefault="007169BE">
      <w:pPr>
        <w:ind w:firstLine="0"/>
        <w:rPr>
          <w:del w:id="543" w:author="Ryan Lemos" w:date="2019-08-19T19:18:00Z"/>
        </w:rPr>
        <w:pPrChange w:id="544" w:author="Ryan Lemos" w:date="2019-08-19T19:18:00Z">
          <w:pPr>
            <w:ind w:firstLine="0"/>
            <w:jc w:val="center"/>
          </w:pPr>
        </w:pPrChange>
      </w:pPr>
      <w:del w:id="545" w:author="Ryan Lemos" w:date="2019-08-19T19:18:00Z">
        <w:r w:rsidDel="00885747">
          <w:rPr>
            <w:noProof/>
          </w:rPr>
          <w:drawing>
            <wp:inline distT="0" distB="0" distL="0" distR="0" wp14:anchorId="393FBC4A" wp14:editId="78FB38B3">
              <wp:extent cx="3636818" cy="2195883"/>
              <wp:effectExtent l="0" t="0" r="1905"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657239" cy="2208213"/>
                      </a:xfrm>
                      <a:prstGeom prst="rect">
                        <a:avLst/>
                      </a:prstGeom>
                    </pic:spPr>
                  </pic:pic>
                </a:graphicData>
              </a:graphic>
            </wp:inline>
          </w:drawing>
        </w:r>
      </w:del>
    </w:p>
    <w:p w14:paraId="7C69591D" w14:textId="77777777" w:rsidR="007169BE" w:rsidDel="00885747" w:rsidRDefault="007169BE" w:rsidP="00596E44">
      <w:pPr>
        <w:ind w:firstLine="0"/>
        <w:rPr>
          <w:del w:id="546" w:author="Ryan Lemos" w:date="2019-08-19T19:18:00Z"/>
        </w:rPr>
      </w:pPr>
    </w:p>
    <w:p w14:paraId="708CA3EB" w14:textId="77777777" w:rsidR="0049723A" w:rsidRDefault="0049723A">
      <w:pPr>
        <w:ind w:firstLine="0"/>
        <w:pPrChange w:id="547" w:author="Ryan Lemos" w:date="2019-08-19T19:18:00Z">
          <w:pPr>
            <w:ind w:firstLine="0"/>
            <w:jc w:val="center"/>
          </w:pPr>
        </w:pPrChange>
      </w:pPr>
    </w:p>
    <w:p w14:paraId="5E796E46" w14:textId="06BDDF86" w:rsidR="0049723A" w:rsidRDefault="00894804" w:rsidP="0049723A">
      <w:r>
        <w:t>A estória seguinte se trata da criação de uma questão</w:t>
      </w:r>
      <w:r w:rsidR="00D54A70">
        <w:t xml:space="preserve">. Apesar de parecer um processo simples, tem uma série de vertentes que devem ser tratadas conforme visto na estória da </w:t>
      </w:r>
      <w:r w:rsidR="00D54A70" w:rsidRPr="00596E44">
        <w:rPr>
          <w:highlight w:val="yellow"/>
        </w:rPr>
        <w:t>figura x</w:t>
      </w:r>
      <w:r w:rsidR="00D54A70">
        <w:t xml:space="preserve">. </w:t>
      </w:r>
    </w:p>
    <w:p w14:paraId="3D34DE30" w14:textId="48863946" w:rsidR="00EB7BBD" w:rsidRDefault="00EB7BBD" w:rsidP="00EB7BBD">
      <w:pPr>
        <w:pStyle w:val="estrias"/>
      </w:pPr>
      <w:r>
        <w:t>Como professor desejo ser capaz de criar minhas próprias questões.</w:t>
      </w:r>
    </w:p>
    <w:p w14:paraId="60501C9A" w14:textId="77777777" w:rsidR="00EB7BBD" w:rsidRDefault="00EB7BBD" w:rsidP="00596E44">
      <w:pPr>
        <w:pStyle w:val="estrias"/>
      </w:pPr>
    </w:p>
    <w:p w14:paraId="54E9BDC5" w14:textId="538518C0" w:rsidR="00EB7BBD" w:rsidRPr="00596E44" w:rsidRDefault="00EB7BBD" w:rsidP="00596E44">
      <w:pPr>
        <w:pStyle w:val="estrias"/>
        <w:rPr>
          <w:b/>
          <w:bCs/>
        </w:rPr>
      </w:pPr>
      <w:r w:rsidRPr="00596E44">
        <w:rPr>
          <w:b/>
          <w:bCs/>
        </w:rPr>
        <w:t>Restrições da estória:</w:t>
      </w:r>
    </w:p>
    <w:p w14:paraId="34136DEB" w14:textId="4E2CBC2E" w:rsidR="00EB7BBD" w:rsidRDefault="00EB7BBD" w:rsidP="00596E44">
      <w:pPr>
        <w:pStyle w:val="estrias"/>
        <w:numPr>
          <w:ilvl w:val="0"/>
          <w:numId w:val="20"/>
        </w:numPr>
      </w:pPr>
      <w:r>
        <w:t>O professor deve escolher se deseja ou não disponibilizar as questões para outros professores.</w:t>
      </w:r>
    </w:p>
    <w:p w14:paraId="253C1CFC" w14:textId="3DF2CA5B" w:rsidR="00EB7BBD" w:rsidRDefault="00EB7BBD" w:rsidP="00596E44">
      <w:pPr>
        <w:pStyle w:val="estrias"/>
        <w:numPr>
          <w:ilvl w:val="0"/>
          <w:numId w:val="20"/>
        </w:numPr>
      </w:pPr>
      <w:r>
        <w:t>O professor deve escolher o tipo, nível e dificuldade da questão.</w:t>
      </w:r>
    </w:p>
    <w:p w14:paraId="2649D7C9" w14:textId="339A1A02" w:rsidR="00EB7BBD" w:rsidRDefault="00EB7BBD" w:rsidP="00596E44">
      <w:pPr>
        <w:pStyle w:val="estrias"/>
        <w:numPr>
          <w:ilvl w:val="0"/>
          <w:numId w:val="20"/>
        </w:numPr>
      </w:pPr>
      <w:r>
        <w:t>Uma questão pode ser discursiva ou de marcar.</w:t>
      </w:r>
    </w:p>
    <w:p w14:paraId="39E49652" w14:textId="484C76E5" w:rsidR="00EB7BBD" w:rsidRDefault="00EB7BBD" w:rsidP="00596E44">
      <w:pPr>
        <w:pStyle w:val="estrias"/>
        <w:numPr>
          <w:ilvl w:val="0"/>
          <w:numId w:val="20"/>
        </w:numPr>
      </w:pPr>
      <w:r>
        <w:t>O professor pode acrescentar a uma questão materiais de apoio como texto, áudio ou imagem.</w:t>
      </w:r>
    </w:p>
    <w:p w14:paraId="4F651D99" w14:textId="5945BA35" w:rsidR="00D54A70" w:rsidRDefault="00EB7BBD" w:rsidP="00596E44">
      <w:pPr>
        <w:pStyle w:val="estrias"/>
        <w:numPr>
          <w:ilvl w:val="0"/>
          <w:numId w:val="20"/>
        </w:numPr>
      </w:pPr>
      <w:r>
        <w:t>Cada questão pode ter um ou mais assuntos.</w:t>
      </w:r>
    </w:p>
    <w:p w14:paraId="752D65B3" w14:textId="77777777" w:rsidR="00705B26" w:rsidRDefault="00705B26" w:rsidP="00596E44">
      <w:pPr>
        <w:ind w:firstLine="0"/>
        <w:jc w:val="center"/>
      </w:pPr>
    </w:p>
    <w:p w14:paraId="69A36C2D" w14:textId="77777777" w:rsidR="00D54A70" w:rsidRDefault="00D54A70" w:rsidP="00D54A70">
      <w:r>
        <w:lastRenderedPageBreak/>
        <w:t>Desde a indicação se é uma questão discursiva ou não, se o professor quer disponibilizá-la para outros professores utilizarem em suas atividades, o nível (ou ano do aluno), dificuldade e tipo da questão (que é dividido em questões de fala, escuta, leitura e escrita) e itens de apoio a resolução</w:t>
      </w:r>
      <w:r w:rsidR="00467D55">
        <w:t xml:space="preserve"> e o seu assunto</w:t>
      </w:r>
      <w:r>
        <w:t>.</w:t>
      </w:r>
    </w:p>
    <w:p w14:paraId="3D79E6C5" w14:textId="77777777" w:rsidR="00D54A70" w:rsidRDefault="00D54A70" w:rsidP="00D54A70">
      <w:r>
        <w:t xml:space="preserve">Pelo fato de ser um processo </w:t>
      </w:r>
      <w:r w:rsidR="00467D55">
        <w:t>com um número grande</w:t>
      </w:r>
      <w:r w:rsidR="00893103">
        <w:t xml:space="preserve"> de entradas do usuário decidiu-se por dividir o processo de cadastro em etapas a fim de melhorar a interação com o usuário. Ao todo são somadas 4 etapas, sendo a primeira dedicada aos assuntos; a segunda dedicada aos dados da questão, como dificuldade, se é discursiva ou não; a terceira etapa se trata das alternativas da questão, caso a questão seja de marcar, habilita-se essa etapa; por último se tem a etapa dos itens de apoio.</w:t>
      </w:r>
    </w:p>
    <w:p w14:paraId="0896E70A" w14:textId="77777777" w:rsidR="00893103" w:rsidRDefault="00893103" w:rsidP="00D54A70">
      <w:r>
        <w:t xml:space="preserve">A </w:t>
      </w:r>
      <w:r w:rsidRPr="00596E44">
        <w:rPr>
          <w:highlight w:val="yellow"/>
        </w:rPr>
        <w:t>figura X</w:t>
      </w:r>
      <w:r>
        <w:t xml:space="preserve"> se refere a primeira etapa que se dá pela escolha dos assuntos.</w:t>
      </w:r>
      <w:r w:rsidR="00B77D37">
        <w:t xml:space="preserve"> Foi-se utilizado uma estrutura semelhante a estrutura de </w:t>
      </w:r>
      <w:proofErr w:type="spellStart"/>
      <w:r w:rsidR="00B77D37" w:rsidRPr="00596E44">
        <w:rPr>
          <w:i/>
        </w:rPr>
        <w:t>tags</w:t>
      </w:r>
      <w:proofErr w:type="spellEnd"/>
      <w:r w:rsidR="00B77D37">
        <w:t xml:space="preserve">, por meio de um recurso nativo do </w:t>
      </w:r>
      <w:proofErr w:type="spellStart"/>
      <w:r w:rsidR="00B77D37">
        <w:t>MaterializeCSS</w:t>
      </w:r>
      <w:proofErr w:type="spellEnd"/>
      <w:r w:rsidR="00B77D37">
        <w:t>. Com esse recurso é possível ao usuário digitar o nome de um assunto e caso esse assunto esteja previamente cadastrado na base de dados ele aparecerá na lista de assuntos disponíveis, bastando clica</w:t>
      </w:r>
      <w:r w:rsidR="00EA685B">
        <w:t>r</w:t>
      </w:r>
      <w:r w:rsidR="00B77D37">
        <w:t xml:space="preserve"> sobre o assunto</w:t>
      </w:r>
      <w:r w:rsidR="00EA685B">
        <w:t xml:space="preserve">. Caso o assunto escolhido não esteja presente na base de dados o professor pode inseri-lo digitando-o e pressionando a tecla </w:t>
      </w:r>
      <w:proofErr w:type="spellStart"/>
      <w:r w:rsidR="00EA685B" w:rsidRPr="00596E44">
        <w:rPr>
          <w:i/>
        </w:rPr>
        <w:t>enter</w:t>
      </w:r>
      <w:proofErr w:type="spellEnd"/>
      <w:r w:rsidR="00EA685B">
        <w:t xml:space="preserve"> para adicioná-lo a atividade e por conseguinte inclui-lo na base de dados. </w:t>
      </w:r>
    </w:p>
    <w:p w14:paraId="202A2B73" w14:textId="77777777" w:rsidR="00B224BF" w:rsidRDefault="00B224BF" w:rsidP="00D54A70"/>
    <w:p w14:paraId="0CD192D4" w14:textId="1F21B424" w:rsidR="004C0224" w:rsidRDefault="00C6685B">
      <w:pPr>
        <w:ind w:firstLine="0"/>
        <w:jc w:val="center"/>
      </w:pPr>
      <w:ins w:id="548" w:author="Ryan Lemos" w:date="2019-08-26T09:30:00Z">
        <w:r>
          <w:rPr>
            <w:noProof/>
          </w:rPr>
          <w:drawing>
            <wp:inline distT="0" distB="0" distL="0" distR="0" wp14:anchorId="0C66F5A4" wp14:editId="22C949D2">
              <wp:extent cx="5760085" cy="2522220"/>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60085" cy="2522220"/>
                      </a:xfrm>
                      <a:prstGeom prst="rect">
                        <a:avLst/>
                      </a:prstGeom>
                    </pic:spPr>
                  </pic:pic>
                </a:graphicData>
              </a:graphic>
            </wp:inline>
          </w:drawing>
        </w:r>
      </w:ins>
      <w:del w:id="549" w:author="Ryan Lemos" w:date="2019-08-26T09:30:00Z">
        <w:r w:rsidR="00B77D37" w:rsidDel="00C6685B">
          <w:rPr>
            <w:noProof/>
          </w:rPr>
          <w:drawing>
            <wp:inline distT="0" distB="0" distL="0" distR="0" wp14:anchorId="4611E7D2" wp14:editId="6B087B0E">
              <wp:extent cx="5666724" cy="2659380"/>
              <wp:effectExtent l="0" t="0" r="0" b="7620"/>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questao step -1.JP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690771" cy="2670665"/>
                      </a:xfrm>
                      <a:prstGeom prst="rect">
                        <a:avLst/>
                      </a:prstGeom>
                    </pic:spPr>
                  </pic:pic>
                </a:graphicData>
              </a:graphic>
            </wp:inline>
          </w:drawing>
        </w:r>
      </w:del>
    </w:p>
    <w:p w14:paraId="5EFA7D65" w14:textId="77777777" w:rsidR="004C0224" w:rsidRDefault="004C0224" w:rsidP="004C0224"/>
    <w:p w14:paraId="4AA9763D" w14:textId="77777777" w:rsidR="004C0224" w:rsidRDefault="004C0224" w:rsidP="004C0224">
      <w:r>
        <w:t xml:space="preserve">Já a </w:t>
      </w:r>
      <w:r w:rsidRPr="00596E44">
        <w:rPr>
          <w:highlight w:val="yellow"/>
        </w:rPr>
        <w:t>figura X</w:t>
      </w:r>
      <w:r>
        <w:t xml:space="preserve"> se refere ao segundo passo, que contém todos os dados da questão, como a questão em si, seu tipo, dificuldade, nível, tempo para resolução do aluno pelo ambiente, se é uma questão discursiva ou não e se o professor quer disponibilizá-la para outros professores. Cada etapa contém um quadro azul contendo as instruções de preenchimento daquela etapa em específico.</w:t>
      </w:r>
      <w:r w:rsidR="00C00F6E">
        <w:t xml:space="preserve"> Para criar o elemento de edição de texto presente no campo </w:t>
      </w:r>
      <w:r w:rsidR="00C00F6E">
        <w:lastRenderedPageBreak/>
        <w:t xml:space="preserve">questão foi-se utilizado um plugin </w:t>
      </w:r>
      <w:proofErr w:type="spellStart"/>
      <w:r w:rsidR="00C00F6E">
        <w:t>JavaScript</w:t>
      </w:r>
      <w:proofErr w:type="spellEnd"/>
      <w:r w:rsidR="00C00F6E">
        <w:t xml:space="preserve"> chamado </w:t>
      </w:r>
      <w:proofErr w:type="spellStart"/>
      <w:r w:rsidR="00C00F6E">
        <w:t>CKEditor</w:t>
      </w:r>
      <w:proofErr w:type="spellEnd"/>
      <w:r w:rsidR="00C00F6E">
        <w:t xml:space="preserve">, que detém uma série de ferramentas para edição de textos, como negrito, itálico, criação de </w:t>
      </w:r>
      <w:r w:rsidR="00CF506D">
        <w:t>listas etc.</w:t>
      </w:r>
      <w:r w:rsidR="00C00F6E">
        <w:t xml:space="preserve"> (CKEDITOR, 2019).</w:t>
      </w:r>
    </w:p>
    <w:p w14:paraId="6229E73D" w14:textId="77777777" w:rsidR="004C0224" w:rsidRDefault="004C0224" w:rsidP="00596E44"/>
    <w:p w14:paraId="7C98EA45" w14:textId="27C1A1A2" w:rsidR="004C0224" w:rsidRDefault="00C6685B">
      <w:pPr>
        <w:ind w:firstLine="0"/>
        <w:jc w:val="center"/>
      </w:pPr>
      <w:ins w:id="550" w:author="Ryan Lemos" w:date="2019-08-26T09:31:00Z">
        <w:r>
          <w:rPr>
            <w:noProof/>
          </w:rPr>
          <w:drawing>
            <wp:inline distT="0" distB="0" distL="0" distR="0" wp14:anchorId="26C4D66D" wp14:editId="2F1DDD5A">
              <wp:extent cx="5760085" cy="4275455"/>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60085" cy="4275455"/>
                      </a:xfrm>
                      <a:prstGeom prst="rect">
                        <a:avLst/>
                      </a:prstGeom>
                    </pic:spPr>
                  </pic:pic>
                </a:graphicData>
              </a:graphic>
            </wp:inline>
          </w:drawing>
        </w:r>
      </w:ins>
      <w:del w:id="551" w:author="Ryan Lemos" w:date="2019-08-26T09:31:00Z">
        <w:r w:rsidR="00B77D37" w:rsidDel="00C6685B">
          <w:rPr>
            <w:noProof/>
          </w:rPr>
          <w:drawing>
            <wp:inline distT="0" distB="0" distL="0" distR="0" wp14:anchorId="24891A4C" wp14:editId="4A6298D2">
              <wp:extent cx="5701145" cy="3009265"/>
              <wp:effectExtent l="0" t="0" r="0" b="635"/>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questao step -2.JPG"/>
                      <pic:cNvPicPr/>
                    </pic:nvPicPr>
                    <pic:blipFill>
                      <a:blip r:embed="rId84" cstate="print">
                        <a:extLst>
                          <a:ext uri="{BEBA8EAE-BF5A-486C-A8C5-ECC9F3942E4B}">
                            <a14:imgProps xmlns:a14="http://schemas.microsoft.com/office/drawing/2010/main">
                              <a14:imgLayer r:embed="rId85">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738683" cy="3029079"/>
                      </a:xfrm>
                      <a:prstGeom prst="rect">
                        <a:avLst/>
                      </a:prstGeom>
                    </pic:spPr>
                  </pic:pic>
                </a:graphicData>
              </a:graphic>
            </wp:inline>
          </w:drawing>
        </w:r>
      </w:del>
    </w:p>
    <w:p w14:paraId="1160547A" w14:textId="77777777" w:rsidR="004C0224" w:rsidRDefault="004C0224" w:rsidP="004C0224"/>
    <w:p w14:paraId="37958617" w14:textId="77777777" w:rsidR="004C0224" w:rsidRDefault="004C0224" w:rsidP="00596E44">
      <w:r>
        <w:t xml:space="preserve">Caso a questão seja de marcar a terceira etapa fica disponível, conforme visto na </w:t>
      </w:r>
      <w:r w:rsidRPr="00596E44">
        <w:rPr>
          <w:highlight w:val="yellow"/>
        </w:rPr>
        <w:t>figura X</w:t>
      </w:r>
      <w:r>
        <w:t>. Nela o professor deve inserir as alternativas uma a uma. Faz isso por meio do campo alternativa e posteriormente clicando no botão com o ícone de ‘+’. O professor deve ainda marcar qual daquelas alternativas é a alternativa correta</w:t>
      </w:r>
      <w:r w:rsidR="00BC4BB5">
        <w:t>. Somente uma alternativa será considerada a correta. Ainda é possível a remoção de alternativas por meio do botão com o ícone de ‘</w:t>
      </w:r>
      <w:proofErr w:type="gramStart"/>
      <w:r w:rsidR="00BC4BB5">
        <w:t>-‘</w:t>
      </w:r>
      <w:proofErr w:type="gramEnd"/>
      <w:r w:rsidR="00BC4BB5">
        <w:t>.</w:t>
      </w:r>
    </w:p>
    <w:p w14:paraId="7E45FBEA" w14:textId="77777777" w:rsidR="004C0224" w:rsidRDefault="004C0224">
      <w:pPr>
        <w:ind w:firstLine="0"/>
        <w:jc w:val="center"/>
      </w:pPr>
    </w:p>
    <w:p w14:paraId="5DDE3EDC" w14:textId="77777777" w:rsidR="004C0224" w:rsidRDefault="00B77D37">
      <w:pPr>
        <w:ind w:firstLine="0"/>
        <w:jc w:val="center"/>
      </w:pPr>
      <w:r>
        <w:rPr>
          <w:noProof/>
        </w:rPr>
        <w:lastRenderedPageBreak/>
        <w:drawing>
          <wp:inline distT="0" distB="0" distL="0" distR="0" wp14:anchorId="584AB209" wp14:editId="449CF409">
            <wp:extent cx="5760085" cy="2733040"/>
            <wp:effectExtent l="0" t="0" r="0"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questao step -3.JP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760085" cy="2733040"/>
                    </a:xfrm>
                    <a:prstGeom prst="rect">
                      <a:avLst/>
                    </a:prstGeom>
                  </pic:spPr>
                </pic:pic>
              </a:graphicData>
            </a:graphic>
          </wp:inline>
        </w:drawing>
      </w:r>
    </w:p>
    <w:p w14:paraId="321E6BB1" w14:textId="77777777" w:rsidR="00BC4BB5" w:rsidRDefault="00BC4BB5">
      <w:pPr>
        <w:ind w:firstLine="0"/>
        <w:jc w:val="center"/>
      </w:pPr>
    </w:p>
    <w:p w14:paraId="5416431C" w14:textId="77777777" w:rsidR="00BC4BB5" w:rsidRDefault="00BC4BB5" w:rsidP="00596E44">
      <w:r>
        <w:t xml:space="preserve">A última etapa, conforme visto na </w:t>
      </w:r>
      <w:r w:rsidRPr="00596E44">
        <w:rPr>
          <w:highlight w:val="yellow"/>
        </w:rPr>
        <w:t>figura x</w:t>
      </w:r>
      <w:r>
        <w:t>, detém apenas material de apoio, como um texto de apoio a resolução da questão, um áudio, uma imagem ou ainda um texto para a leitura do navegador, por meio da tecnologia de leitura de textos e fala do navegador Google Chrome. A instrução dessa etapa informa que todos os campos são opcionais, exceto se a questão for do tipo ‘escuta’ pois deve-se ter um áudio ou leitura do navegador para que o aluno possa ouvir e responder a questão.</w:t>
      </w:r>
    </w:p>
    <w:p w14:paraId="751972E5" w14:textId="77777777" w:rsidR="00BC4BB5" w:rsidRDefault="00BC4BB5" w:rsidP="00596E44"/>
    <w:p w14:paraId="6C59A058" w14:textId="697CCBD0" w:rsidR="00893103" w:rsidRDefault="00C6685B">
      <w:pPr>
        <w:ind w:firstLine="0"/>
        <w:jc w:val="center"/>
      </w:pPr>
      <w:ins w:id="552" w:author="Ryan Lemos" w:date="2019-08-26T09:32:00Z">
        <w:r>
          <w:rPr>
            <w:noProof/>
          </w:rPr>
          <w:lastRenderedPageBreak/>
          <w:drawing>
            <wp:inline distT="0" distB="0" distL="0" distR="0" wp14:anchorId="07146704" wp14:editId="1C1840DB">
              <wp:extent cx="5760085" cy="4030345"/>
              <wp:effectExtent l="0" t="0" r="0" b="8255"/>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60085" cy="4030345"/>
                      </a:xfrm>
                      <a:prstGeom prst="rect">
                        <a:avLst/>
                      </a:prstGeom>
                    </pic:spPr>
                  </pic:pic>
                </a:graphicData>
              </a:graphic>
            </wp:inline>
          </w:drawing>
        </w:r>
      </w:ins>
      <w:del w:id="553" w:author="Ryan Lemos" w:date="2019-08-26T09:32:00Z">
        <w:r w:rsidR="00B77D37" w:rsidDel="00C6685B">
          <w:rPr>
            <w:noProof/>
          </w:rPr>
          <w:drawing>
            <wp:inline distT="0" distB="0" distL="0" distR="0" wp14:anchorId="544AE545" wp14:editId="73A3E03C">
              <wp:extent cx="5760085" cy="2729865"/>
              <wp:effectExtent l="0" t="0" r="0"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questao step -4.JP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760085" cy="2729865"/>
                      </a:xfrm>
                      <a:prstGeom prst="rect">
                        <a:avLst/>
                      </a:prstGeom>
                    </pic:spPr>
                  </pic:pic>
                </a:graphicData>
              </a:graphic>
            </wp:inline>
          </w:drawing>
        </w:r>
      </w:del>
    </w:p>
    <w:p w14:paraId="45693233" w14:textId="77777777" w:rsidR="00B224BF" w:rsidRDefault="00B224BF">
      <w:pPr>
        <w:ind w:firstLine="0"/>
        <w:jc w:val="center"/>
      </w:pPr>
    </w:p>
    <w:p w14:paraId="6FB7AD75" w14:textId="77777777" w:rsidR="00BC4BB5" w:rsidRDefault="00BC4BB5" w:rsidP="00BC4BB5">
      <w:r>
        <w:t xml:space="preserve">Toda vez que o usuário avança uma etapa o ambiente salva os dados preenchidos das etapas anteriores de maneira a persistir os dados. Isso foi implementado pois como se trata de um cadastro por etapas, caso haja algum erro ou desconexão o professor não perde tudo aquilo que tinha preenchido anteriormente. Para fazer essa persistência, utilizou-se uma tecnologia chamada de </w:t>
      </w:r>
      <w:r w:rsidRPr="00596E44">
        <w:rPr>
          <w:i/>
        </w:rPr>
        <w:t>Local</w:t>
      </w:r>
      <w:r>
        <w:t xml:space="preserve"> </w:t>
      </w:r>
      <w:proofErr w:type="spellStart"/>
      <w:r w:rsidRPr="00596E44">
        <w:rPr>
          <w:i/>
        </w:rPr>
        <w:t>Storage</w:t>
      </w:r>
      <w:proofErr w:type="spellEnd"/>
      <w:r>
        <w:t xml:space="preserve">, que salva dados no navegador do usuário. O ambiente, porém, limpa esse armazenamento local toda vez que o usuário faz </w:t>
      </w:r>
      <w:r w:rsidRPr="00596E44">
        <w:rPr>
          <w:i/>
        </w:rPr>
        <w:t>logout</w:t>
      </w:r>
      <w:r>
        <w:t>.</w:t>
      </w:r>
      <w:r w:rsidR="0011235D">
        <w:t xml:space="preserve"> Esses dados salvos podem ser vistos pelas </w:t>
      </w:r>
      <w:r w:rsidR="00EE5F10">
        <w:t xml:space="preserve">ferramentas de desenvolvedor do navegador conforme visto na </w:t>
      </w:r>
      <w:r w:rsidR="00EE5F10" w:rsidRPr="00596E44">
        <w:rPr>
          <w:highlight w:val="yellow"/>
        </w:rPr>
        <w:t>figura x</w:t>
      </w:r>
      <w:r w:rsidR="00EE5F10">
        <w:t xml:space="preserve">, em que foi utilizado o navegador Google Chrome. </w:t>
      </w:r>
    </w:p>
    <w:p w14:paraId="74866706" w14:textId="77777777" w:rsidR="00EE5F10" w:rsidRDefault="00EE5F10" w:rsidP="00BC4BB5"/>
    <w:p w14:paraId="632B4564" w14:textId="187AF5B1" w:rsidR="00BC4BB5" w:rsidRDefault="00C6685B" w:rsidP="00596E44">
      <w:pPr>
        <w:ind w:firstLine="0"/>
        <w:jc w:val="center"/>
      </w:pPr>
      <w:ins w:id="554" w:author="Ryan Lemos" w:date="2019-08-26T09:36:00Z">
        <w:r>
          <w:rPr>
            <w:noProof/>
          </w:rPr>
          <w:drawing>
            <wp:inline distT="0" distB="0" distL="0" distR="0" wp14:anchorId="403040D9" wp14:editId="1D84AC15">
              <wp:extent cx="5760085" cy="1056005"/>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60085" cy="1056005"/>
                      </a:xfrm>
                      <a:prstGeom prst="rect">
                        <a:avLst/>
                      </a:prstGeom>
                    </pic:spPr>
                  </pic:pic>
                </a:graphicData>
              </a:graphic>
            </wp:inline>
          </w:drawing>
        </w:r>
      </w:ins>
      <w:del w:id="555" w:author="Ryan Lemos" w:date="2019-08-26T09:35:00Z">
        <w:r w:rsidR="00BC4BB5" w:rsidDel="00C6685B">
          <w:rPr>
            <w:noProof/>
          </w:rPr>
          <w:drawing>
            <wp:inline distT="0" distB="0" distL="0" distR="0" wp14:anchorId="39474B32" wp14:editId="3B9752AE">
              <wp:extent cx="4630376" cy="2597727"/>
              <wp:effectExtent l="0" t="0" r="0" b="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659825" cy="2614249"/>
                      </a:xfrm>
                      <a:prstGeom prst="rect">
                        <a:avLst/>
                      </a:prstGeom>
                    </pic:spPr>
                  </pic:pic>
                </a:graphicData>
              </a:graphic>
            </wp:inline>
          </w:drawing>
        </w:r>
      </w:del>
    </w:p>
    <w:p w14:paraId="0E12030B" w14:textId="77777777" w:rsidR="00EE5F10" w:rsidRDefault="00EE5F10" w:rsidP="00EE5F10"/>
    <w:p w14:paraId="640B7E2F" w14:textId="77777777" w:rsidR="00EE5F10" w:rsidRDefault="00EE5F10" w:rsidP="00EE5F10">
      <w:r>
        <w:t xml:space="preserve">Pode se notar que os dados estão visíveis, diferentemente dos dados das turmas, menus e permissões do usuário, já que esses permanecem criptografados. Isso se deu pelo fato </w:t>
      </w:r>
      <w:r>
        <w:lastRenderedPageBreak/>
        <w:t xml:space="preserve">de os dados da questão não serem dados sensíveis, por isso não há necessidade de passar por um processo de criptografia. </w:t>
      </w:r>
    </w:p>
    <w:p w14:paraId="27F4ABF7" w14:textId="55472DE3" w:rsidR="00074A94" w:rsidRDefault="00074A94">
      <w:r>
        <w:t xml:space="preserve">A próxima estória descrita pela </w:t>
      </w:r>
      <w:r w:rsidRPr="00596E44">
        <w:rPr>
          <w:highlight w:val="yellow"/>
        </w:rPr>
        <w:t>figura x</w:t>
      </w:r>
      <w:r>
        <w:t xml:space="preserve"> se trata da edição de uma questão criada por um professor.</w:t>
      </w:r>
    </w:p>
    <w:p w14:paraId="26B84864" w14:textId="77777777" w:rsidR="00EB7BBD" w:rsidRDefault="00EB7BBD"/>
    <w:p w14:paraId="5EA16476" w14:textId="7D77F4D8" w:rsidR="00EB7BBD" w:rsidRDefault="00EB7BBD" w:rsidP="00EB7BBD">
      <w:pPr>
        <w:pStyle w:val="estrias"/>
      </w:pPr>
      <w:r>
        <w:t>Como professor desejo ser capaz de editar as questões que eu criei.</w:t>
      </w:r>
    </w:p>
    <w:p w14:paraId="7DF90524" w14:textId="77777777" w:rsidR="00EB7BBD" w:rsidRPr="00BC4BB5" w:rsidRDefault="00EB7BBD" w:rsidP="00596E44">
      <w:pPr>
        <w:pStyle w:val="estrias"/>
      </w:pPr>
    </w:p>
    <w:p w14:paraId="758D4B11" w14:textId="77777777" w:rsidR="00B224BF" w:rsidRDefault="00B224BF" w:rsidP="00596E44">
      <w:pPr>
        <w:ind w:firstLine="0"/>
      </w:pPr>
    </w:p>
    <w:p w14:paraId="4885C515" w14:textId="77777777" w:rsidR="00074A94" w:rsidRDefault="007A2067" w:rsidP="00074A94">
      <w:r>
        <w:t>Para esta interação,</w:t>
      </w:r>
      <w:r w:rsidR="00074A94">
        <w:t xml:space="preserve"> </w:t>
      </w:r>
      <w:r>
        <w:t xml:space="preserve">no entanto não foi dividida em etapas em divergência ao cadastro de uma questão. Aqui foi pensado em que talvez o professor só queira editar um dado, e ter que passar por todas as etapas para editar somente um dado pode ficar algo maçante. Por isso se colocou todos os dados da questão em uma tela e o professor escolhe o que quer alterar conforme visto na </w:t>
      </w:r>
      <w:r w:rsidRPr="00596E44">
        <w:rPr>
          <w:highlight w:val="yellow"/>
        </w:rPr>
        <w:t>figura x</w:t>
      </w:r>
      <w:r>
        <w:t>. Pelo fato de ser uma interação um pouco grande não se coube totalmente na figura, porém contempla todos os dados da questão. O único dado da questão que não pode ser mudado é o seu tipo.</w:t>
      </w:r>
    </w:p>
    <w:p w14:paraId="4EE6A4D9" w14:textId="77777777" w:rsidR="00074A94" w:rsidRDefault="00074A94"/>
    <w:p w14:paraId="014EFA18" w14:textId="77777777" w:rsidR="00C60EA2" w:rsidRDefault="00A260A0" w:rsidP="00596E44">
      <w:pPr>
        <w:ind w:firstLine="0"/>
        <w:jc w:val="center"/>
      </w:pPr>
      <w:r>
        <w:rPr>
          <w:noProof/>
        </w:rPr>
        <w:drawing>
          <wp:inline distT="0" distB="0" distL="0" distR="0" wp14:anchorId="25C6A72D" wp14:editId="5108212B">
            <wp:extent cx="5030241" cy="2140528"/>
            <wp:effectExtent l="0" t="0" r="0"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061124" cy="2153670"/>
                    </a:xfrm>
                    <a:prstGeom prst="rect">
                      <a:avLst/>
                    </a:prstGeom>
                  </pic:spPr>
                </pic:pic>
              </a:graphicData>
            </a:graphic>
          </wp:inline>
        </w:drawing>
      </w:r>
    </w:p>
    <w:p w14:paraId="4DDD155A" w14:textId="77777777" w:rsidR="00725243" w:rsidRDefault="00725243">
      <w:pPr>
        <w:ind w:firstLine="0"/>
      </w:pPr>
    </w:p>
    <w:p w14:paraId="35890519" w14:textId="38A5411C" w:rsidR="00725243" w:rsidRDefault="00725243">
      <w:pPr>
        <w:ind w:firstLine="0"/>
      </w:pPr>
      <w:r>
        <w:t xml:space="preserve">A próxima estória descrita pela </w:t>
      </w:r>
      <w:r w:rsidRPr="00596E44">
        <w:rPr>
          <w:highlight w:val="yellow"/>
        </w:rPr>
        <w:t>figura x</w:t>
      </w:r>
      <w:r>
        <w:t xml:space="preserve"> se trata da criação de atividades por meio do ambiente. Uma vez inserida uma série de questões no banco de questões, cabe ao professor gerar suas atividades de maneira automatizada.</w:t>
      </w:r>
      <w:r w:rsidR="000C0CCF">
        <w:t xml:space="preserve"> Há algumas restrições como a aleatoriedade na escolha das questões, a filtragem de questões, dentre as outras descritas na estória.</w:t>
      </w:r>
    </w:p>
    <w:p w14:paraId="36BFA56A" w14:textId="77777777" w:rsidR="000D79BC" w:rsidRDefault="000D79BC">
      <w:pPr>
        <w:ind w:firstLine="0"/>
      </w:pPr>
    </w:p>
    <w:p w14:paraId="7E7DB470" w14:textId="4D7F85BD" w:rsidR="00A66625" w:rsidRDefault="00A66625" w:rsidP="000D79BC">
      <w:pPr>
        <w:pStyle w:val="estrias"/>
      </w:pPr>
      <w:r>
        <w:t>Como professor quero criar minhas atividades a partir de questões que eu cadastrei previamente.</w:t>
      </w:r>
    </w:p>
    <w:p w14:paraId="303A76AF" w14:textId="77777777" w:rsidR="000D79BC" w:rsidRDefault="000D79BC" w:rsidP="00596E44">
      <w:pPr>
        <w:pStyle w:val="estrias"/>
      </w:pPr>
    </w:p>
    <w:p w14:paraId="0A5515D1" w14:textId="5149FC55" w:rsidR="00A66625" w:rsidRPr="00596E44" w:rsidRDefault="00A66625" w:rsidP="00596E44">
      <w:pPr>
        <w:pStyle w:val="estrias"/>
        <w:rPr>
          <w:b/>
          <w:bCs/>
        </w:rPr>
      </w:pPr>
      <w:r w:rsidRPr="00596E44">
        <w:rPr>
          <w:b/>
          <w:bCs/>
        </w:rPr>
        <w:t>Restrições da estória</w:t>
      </w:r>
    </w:p>
    <w:p w14:paraId="1E6219A7" w14:textId="78FC5C4C" w:rsidR="00A66625" w:rsidRDefault="008F079D" w:rsidP="00596E44">
      <w:pPr>
        <w:pStyle w:val="estrias"/>
        <w:numPr>
          <w:ilvl w:val="0"/>
          <w:numId w:val="19"/>
        </w:numPr>
      </w:pPr>
      <w:r>
        <w:lastRenderedPageBreak/>
        <w:t>O professor deve escolher os filtros para as questões.</w:t>
      </w:r>
    </w:p>
    <w:p w14:paraId="046DB571" w14:textId="6CF9DD66" w:rsidR="008F079D" w:rsidRDefault="008F079D" w:rsidP="00596E44">
      <w:pPr>
        <w:pStyle w:val="estrias"/>
        <w:numPr>
          <w:ilvl w:val="0"/>
          <w:numId w:val="19"/>
        </w:numPr>
      </w:pPr>
      <w:r>
        <w:t>A escolha das questões deve ser feita aleatoriamente.</w:t>
      </w:r>
    </w:p>
    <w:p w14:paraId="48AF7E53" w14:textId="643795E1" w:rsidR="008F079D" w:rsidRDefault="008F079D" w:rsidP="00596E44">
      <w:pPr>
        <w:pStyle w:val="estrias"/>
        <w:numPr>
          <w:ilvl w:val="0"/>
          <w:numId w:val="19"/>
        </w:numPr>
      </w:pPr>
      <w:r>
        <w:t>O professor pode remover alguma questão caso não a queira.</w:t>
      </w:r>
    </w:p>
    <w:p w14:paraId="437DBBA5" w14:textId="272D662F" w:rsidR="008F079D" w:rsidRDefault="008F079D" w:rsidP="00596E44">
      <w:pPr>
        <w:pStyle w:val="estrias"/>
        <w:numPr>
          <w:ilvl w:val="0"/>
          <w:numId w:val="19"/>
        </w:numPr>
      </w:pPr>
      <w:r>
        <w:t>O professor deve receber a quantidade de questões disponíveis a partir da combinação de filtros.</w:t>
      </w:r>
    </w:p>
    <w:p w14:paraId="52D6B6DD" w14:textId="67A4CEFA" w:rsidR="00725243" w:rsidRDefault="008F079D" w:rsidP="00596E44">
      <w:pPr>
        <w:pStyle w:val="estrias"/>
        <w:numPr>
          <w:ilvl w:val="0"/>
          <w:numId w:val="19"/>
        </w:numPr>
      </w:pPr>
      <w:r>
        <w:t>O professor deve ser capaz de visualizar quais foram as questões</w:t>
      </w:r>
      <w:r w:rsidR="000D79BC">
        <w:t xml:space="preserve"> restantes dos filtros.</w:t>
      </w:r>
    </w:p>
    <w:p w14:paraId="12321740" w14:textId="77777777" w:rsidR="000C0CCF" w:rsidRDefault="000C0CCF" w:rsidP="000C0CCF"/>
    <w:p w14:paraId="26B2B95C" w14:textId="5A92C737" w:rsidR="000C0CCF" w:rsidRDefault="000C0CCF">
      <w:r>
        <w:t xml:space="preserve">Para a confecção desta interação foi-se pensada da seguinte maneira. Tem-se o nome da atividade, que seria a identificação para o professor. Uma seção contendo as questões que já estão vinculadas a atividade, uma seção contendo os botões de adicionar e remover questões e por último uma seção contendo os filtros aplicados na seleção das questões, juntamente com as questões filtradas. A </w:t>
      </w:r>
      <w:r w:rsidRPr="00596E44">
        <w:rPr>
          <w:highlight w:val="yellow"/>
        </w:rPr>
        <w:t>figura X</w:t>
      </w:r>
      <w:r>
        <w:t xml:space="preserve"> demonstra a seção contendo o nome da atividade juntamente as questões adicionadas a atividade. Na seção que contém as questões adicionadas a atividade é possível ao professor visualizar os dados da questão por meio do botão com o símbolo de olho. Há ainda um campo de seleção com o título escolher, que serve para o professor marcar as questões que quer remover da atividade.</w:t>
      </w:r>
    </w:p>
    <w:p w14:paraId="4BF17028" w14:textId="77777777" w:rsidR="00A05EF6" w:rsidRDefault="00A05EF6" w:rsidP="00596E44"/>
    <w:p w14:paraId="317DC05C" w14:textId="77777777" w:rsidR="000C0CCF" w:rsidRDefault="000C0CCF" w:rsidP="00725243">
      <w:pPr>
        <w:ind w:firstLine="0"/>
        <w:jc w:val="center"/>
      </w:pPr>
      <w:r>
        <w:rPr>
          <w:noProof/>
        </w:rPr>
        <w:drawing>
          <wp:inline distT="0" distB="0" distL="0" distR="0" wp14:anchorId="270DCF7C" wp14:editId="57DD875C">
            <wp:extent cx="5101071" cy="2327564"/>
            <wp:effectExtent l="0" t="0" r="4445" b="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133085" cy="2342172"/>
                    </a:xfrm>
                    <a:prstGeom prst="rect">
                      <a:avLst/>
                    </a:prstGeom>
                  </pic:spPr>
                </pic:pic>
              </a:graphicData>
            </a:graphic>
          </wp:inline>
        </w:drawing>
      </w:r>
    </w:p>
    <w:p w14:paraId="40495D44" w14:textId="77777777" w:rsidR="00C632A2" w:rsidRDefault="00C632A2" w:rsidP="00C632A2"/>
    <w:p w14:paraId="598BDD5B" w14:textId="77777777" w:rsidR="00C632A2" w:rsidRDefault="00C632A2" w:rsidP="00C632A2">
      <w:r>
        <w:t xml:space="preserve">Já a </w:t>
      </w:r>
      <w:r w:rsidRPr="00596E44">
        <w:rPr>
          <w:highlight w:val="yellow"/>
        </w:rPr>
        <w:t>figura X</w:t>
      </w:r>
      <w:r>
        <w:t xml:space="preserve"> representa a continuação dessa interação, em que é possível verificar os botões de ação de remoção e inclusão de questões e os filtros. Vale ressaltar que os botões de ação de inclusão e exclusão de questões só ficam ativos, se para a inclusão houver o número de questões disponíveis para a quantidade especificada, se para exclusão tenha-se marcado uma das questões.</w:t>
      </w:r>
    </w:p>
    <w:p w14:paraId="65B7DC39" w14:textId="77777777" w:rsidR="00AC435E" w:rsidRDefault="00AC435E" w:rsidP="00C632A2"/>
    <w:p w14:paraId="598873B0" w14:textId="77777777" w:rsidR="000C0CCF" w:rsidRDefault="000C0CCF" w:rsidP="00725243">
      <w:pPr>
        <w:ind w:firstLine="0"/>
        <w:jc w:val="center"/>
      </w:pPr>
      <w:r>
        <w:rPr>
          <w:noProof/>
        </w:rPr>
        <w:drawing>
          <wp:inline distT="0" distB="0" distL="0" distR="0" wp14:anchorId="689EC0EA" wp14:editId="2D5BD1D0">
            <wp:extent cx="5370207" cy="2549236"/>
            <wp:effectExtent l="0" t="0" r="1905" b="3810"/>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411801" cy="2568981"/>
                    </a:xfrm>
                    <a:prstGeom prst="rect">
                      <a:avLst/>
                    </a:prstGeom>
                  </pic:spPr>
                </pic:pic>
              </a:graphicData>
            </a:graphic>
          </wp:inline>
        </w:drawing>
      </w:r>
    </w:p>
    <w:p w14:paraId="62CAFFE0" w14:textId="77777777" w:rsidR="00C632A2" w:rsidRDefault="00C632A2" w:rsidP="00725243">
      <w:pPr>
        <w:ind w:firstLine="0"/>
        <w:jc w:val="center"/>
      </w:pPr>
    </w:p>
    <w:p w14:paraId="20C72585" w14:textId="77777777" w:rsidR="00C632A2" w:rsidRDefault="00C632A2" w:rsidP="00C632A2">
      <w:r>
        <w:t xml:space="preserve">Quanto aos filtros, eles funcionam de maneira interativa, toda vez que o usuário modifica um campo atualiza-se o total de questões disponíveis juntamente com as questões em si. Essas questões filtradas podem ser vistas por meio do botão com o ícone de olho que apresenta a listagem conforme visto na </w:t>
      </w:r>
      <w:r w:rsidRPr="00596E44">
        <w:rPr>
          <w:highlight w:val="yellow"/>
        </w:rPr>
        <w:t>figura X</w:t>
      </w:r>
      <w:r>
        <w:t xml:space="preserve">.  Já em relação a seleção, ela acontece de maneira randômica baseada nas questões filtradas e na quantidade de questões que se quer inserir. Ou seja, a partir da quantidade escolhe-se </w:t>
      </w:r>
      <w:r w:rsidR="00800522">
        <w:t>aleatoriamente dentre as disponíveis até que se tenha todas as questões necessárias.</w:t>
      </w:r>
    </w:p>
    <w:p w14:paraId="12F71D6F" w14:textId="77777777" w:rsidR="00C632A2" w:rsidRDefault="00C632A2" w:rsidP="00C632A2"/>
    <w:p w14:paraId="2D30F50E" w14:textId="77777777" w:rsidR="00C632A2" w:rsidRDefault="00C632A2" w:rsidP="00596E44">
      <w:pPr>
        <w:ind w:firstLine="0"/>
        <w:jc w:val="center"/>
      </w:pPr>
      <w:r>
        <w:rPr>
          <w:noProof/>
        </w:rPr>
        <w:drawing>
          <wp:inline distT="0" distB="0" distL="0" distR="0" wp14:anchorId="368CD541" wp14:editId="53DDFD66">
            <wp:extent cx="4230767" cy="2535382"/>
            <wp:effectExtent l="0" t="0" r="0"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271789" cy="2559965"/>
                    </a:xfrm>
                    <a:prstGeom prst="rect">
                      <a:avLst/>
                    </a:prstGeom>
                  </pic:spPr>
                </pic:pic>
              </a:graphicData>
            </a:graphic>
          </wp:inline>
        </w:drawing>
      </w:r>
    </w:p>
    <w:p w14:paraId="4A35E9BC" w14:textId="77777777" w:rsidR="00725243" w:rsidRDefault="00725243">
      <w:pPr>
        <w:ind w:firstLine="0"/>
      </w:pPr>
    </w:p>
    <w:p w14:paraId="1154AE5C" w14:textId="023192D1" w:rsidR="00A5757F" w:rsidRDefault="00A5757F">
      <w:pPr>
        <w:ind w:firstLine="0"/>
      </w:pPr>
      <w:r>
        <w:t xml:space="preserve">A estória presente na </w:t>
      </w:r>
      <w:r w:rsidRPr="00596E44">
        <w:rPr>
          <w:highlight w:val="yellow"/>
        </w:rPr>
        <w:t>figura x</w:t>
      </w:r>
      <w:r>
        <w:t xml:space="preserve"> define como se dá a necessidade de edição de uma atividade por um professor. Ele deve ser capaz de manipular a atividade de maneira a inserir manualmente as questões que desejar, e não mais de maneira randômica.</w:t>
      </w:r>
    </w:p>
    <w:p w14:paraId="42DA01FD" w14:textId="77777777" w:rsidR="00300D1E" w:rsidRDefault="00300D1E">
      <w:pPr>
        <w:ind w:firstLine="0"/>
      </w:pPr>
    </w:p>
    <w:p w14:paraId="58148411" w14:textId="12C79C88" w:rsidR="00300D1E" w:rsidRDefault="00300D1E" w:rsidP="00300D1E">
      <w:pPr>
        <w:pStyle w:val="estrias"/>
      </w:pPr>
      <w:r>
        <w:t>Como professor quero ser capaz de editar as atividades que eu criei.</w:t>
      </w:r>
    </w:p>
    <w:p w14:paraId="0ECCC42F" w14:textId="77777777" w:rsidR="00300D1E" w:rsidRDefault="00300D1E" w:rsidP="00596E44">
      <w:pPr>
        <w:pStyle w:val="estrias"/>
      </w:pPr>
    </w:p>
    <w:p w14:paraId="15749122" w14:textId="0D04BF3A" w:rsidR="00300D1E" w:rsidRPr="00596E44" w:rsidRDefault="00300D1E" w:rsidP="00596E44">
      <w:pPr>
        <w:pStyle w:val="estrias"/>
        <w:rPr>
          <w:b/>
          <w:bCs/>
        </w:rPr>
      </w:pPr>
      <w:r w:rsidRPr="00596E44">
        <w:rPr>
          <w:b/>
          <w:bCs/>
        </w:rPr>
        <w:t>Restrições da estória</w:t>
      </w:r>
    </w:p>
    <w:p w14:paraId="0A28C680" w14:textId="4069A911" w:rsidR="00300D1E" w:rsidRDefault="00300D1E" w:rsidP="00596E44">
      <w:pPr>
        <w:pStyle w:val="estrias"/>
        <w:numPr>
          <w:ilvl w:val="0"/>
          <w:numId w:val="18"/>
        </w:numPr>
      </w:pPr>
      <w:r>
        <w:t>A inserção de novas questões deixa de ser aleatória.</w:t>
      </w:r>
    </w:p>
    <w:p w14:paraId="3087C9E4" w14:textId="048FB35B" w:rsidR="00300D1E" w:rsidRDefault="00300D1E" w:rsidP="00596E44">
      <w:pPr>
        <w:pStyle w:val="estrias"/>
        <w:numPr>
          <w:ilvl w:val="0"/>
          <w:numId w:val="18"/>
        </w:numPr>
      </w:pPr>
      <w:r>
        <w:t>Ainda assim deve haver a possibilidade de filtros para as questões.</w:t>
      </w:r>
    </w:p>
    <w:p w14:paraId="57988BA7" w14:textId="1A3519F5" w:rsidR="000E3B98" w:rsidRDefault="000E3B98" w:rsidP="00596E44">
      <w:pPr>
        <w:ind w:firstLine="0"/>
      </w:pPr>
    </w:p>
    <w:p w14:paraId="12326401" w14:textId="77777777" w:rsidR="00A5757F" w:rsidRDefault="00A5757F" w:rsidP="00A5757F"/>
    <w:p w14:paraId="32334824" w14:textId="77777777" w:rsidR="00A5757F" w:rsidRDefault="00A5757F" w:rsidP="00A5757F">
      <w:r>
        <w:t xml:space="preserve">O design é semelhante ao visto </w:t>
      </w:r>
      <w:r w:rsidRPr="00596E44">
        <w:rPr>
          <w:highlight w:val="yellow"/>
        </w:rPr>
        <w:t>na figura x e na figura x</w:t>
      </w:r>
      <w:r>
        <w:t xml:space="preserve">. O que muda é que agora tem-se uma tabela contendo as questões filtradas e o professor escolhe manualmente quais questões ele quer inserir na atividade conforme explicitado na </w:t>
      </w:r>
      <w:r w:rsidRPr="00596E44">
        <w:rPr>
          <w:highlight w:val="yellow"/>
        </w:rPr>
        <w:t>figura x</w:t>
      </w:r>
      <w:r>
        <w:t>.</w:t>
      </w:r>
      <w:r w:rsidR="002739C9">
        <w:t xml:space="preserve"> Os filtros continuam, porém agora o professor tem a capacidade de decidir </w:t>
      </w:r>
      <w:r w:rsidR="007E0DFA">
        <w:t xml:space="preserve">manualmente quais questões se quer manter na atividade. Isso evita o problema de aleatoriedade no sentido em que se queira um conjunto específico de questões, porém há possibilidade dessas questões nunca serem sorteadas. Através da edição o professor é capaz de escolher essas questões e as adicioná-las. </w:t>
      </w:r>
    </w:p>
    <w:p w14:paraId="74635562" w14:textId="77777777" w:rsidR="00AC435E" w:rsidRDefault="00AC435E" w:rsidP="00A5757F"/>
    <w:p w14:paraId="21CF754F" w14:textId="77777777" w:rsidR="002739C9" w:rsidRDefault="002739C9">
      <w:pPr>
        <w:ind w:firstLine="0"/>
      </w:pPr>
      <w:r>
        <w:rPr>
          <w:noProof/>
        </w:rPr>
        <w:drawing>
          <wp:inline distT="0" distB="0" distL="0" distR="0" wp14:anchorId="74E6633F" wp14:editId="457A57C1">
            <wp:extent cx="6004560" cy="2839109"/>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010581" cy="2841956"/>
                    </a:xfrm>
                    <a:prstGeom prst="rect">
                      <a:avLst/>
                    </a:prstGeom>
                  </pic:spPr>
                </pic:pic>
              </a:graphicData>
            </a:graphic>
          </wp:inline>
        </w:drawing>
      </w:r>
    </w:p>
    <w:p w14:paraId="2ED40FF9" w14:textId="77777777" w:rsidR="00E33640" w:rsidRDefault="00E33640">
      <w:pPr>
        <w:ind w:firstLine="0"/>
      </w:pPr>
    </w:p>
    <w:p w14:paraId="187586BF" w14:textId="14DF5819" w:rsidR="00AC435E" w:rsidRDefault="00AC435E" w:rsidP="00885747">
      <w:pPr>
        <w:rPr>
          <w:ins w:id="556" w:author="Ryan Lemos" w:date="2019-08-19T19:21:00Z"/>
        </w:rPr>
      </w:pPr>
      <w:del w:id="557" w:author="Ryan Lemos" w:date="2019-08-19T19:20:00Z">
        <w:r w:rsidDel="00885747">
          <w:delText>Após finalizada a inserção de uma atividade</w:delText>
        </w:r>
      </w:del>
      <w:ins w:id="558" w:author="Ryan Lemos" w:date="2019-08-19T19:20:00Z">
        <w:r w:rsidR="00885747">
          <w:t>Com a criação de atividades,</w:t>
        </w:r>
      </w:ins>
      <w:r>
        <w:t xml:space="preserve"> </w:t>
      </w:r>
      <w:ins w:id="559" w:author="Ryan Lemos" w:date="2019-08-19T19:20:00Z">
        <w:r w:rsidR="00885747">
          <w:t>surge por parte do</w:t>
        </w:r>
      </w:ins>
      <w:del w:id="560" w:author="Ryan Lemos" w:date="2019-08-19T19:20:00Z">
        <w:r w:rsidDel="00885747">
          <w:delText>o</w:delText>
        </w:r>
      </w:del>
      <w:r>
        <w:t xml:space="preserve"> pro</w:t>
      </w:r>
      <w:r w:rsidR="001F718F">
        <w:t>f</w:t>
      </w:r>
      <w:r>
        <w:t xml:space="preserve">essor </w:t>
      </w:r>
      <w:del w:id="561" w:author="Ryan Lemos" w:date="2019-08-19T19:19:00Z">
        <w:r w:rsidDel="00885747">
          <w:delText>pode</w:delText>
        </w:r>
      </w:del>
      <w:ins w:id="562" w:author="Ryan Lemos" w:date="2019-08-19T19:20:00Z">
        <w:r w:rsidR="00885747">
          <w:t xml:space="preserve">a necessidade </w:t>
        </w:r>
      </w:ins>
      <w:ins w:id="563" w:author="Ryan Lemos" w:date="2019-08-19T19:28:00Z">
        <w:r w:rsidR="00D43835">
          <w:t xml:space="preserve">gerenciar as atividades de uma </w:t>
        </w:r>
      </w:ins>
      <w:ins w:id="564" w:author="Ryan Lemos" w:date="2019-08-19T19:29:00Z">
        <w:r w:rsidR="00D43835">
          <w:t>turma</w:t>
        </w:r>
      </w:ins>
      <w:del w:id="565" w:author="Ryan Lemos" w:date="2019-08-19T19:20:00Z">
        <w:r w:rsidDel="00885747">
          <w:delText xml:space="preserve"> necessitar</w:delText>
        </w:r>
      </w:del>
      <w:del w:id="566" w:author="Ryan Lemos" w:date="2019-08-19T19:21:00Z">
        <w:r w:rsidDel="00885747">
          <w:delText xml:space="preserve"> associar uma atividade a uma turma</w:delText>
        </w:r>
      </w:del>
      <w:r>
        <w:t>.</w:t>
      </w:r>
      <w:del w:id="567" w:author="Ryan Lemos" w:date="2019-08-19T19:29:00Z">
        <w:r w:rsidDel="00D43835">
          <w:delText xml:space="preserve"> A estória que descreve isso é vista na </w:delText>
        </w:r>
        <w:r w:rsidRPr="00596E44" w:rsidDel="00D43835">
          <w:rPr>
            <w:highlight w:val="yellow"/>
          </w:rPr>
          <w:delText>figura X</w:delText>
        </w:r>
      </w:del>
      <w:ins w:id="568" w:author="Ryan Lemos" w:date="2019-08-19T19:29:00Z">
        <w:r w:rsidR="00D43835">
          <w:t xml:space="preserve"> Assim surge uma série de estórias, </w:t>
        </w:r>
        <w:r w:rsidR="00D43835" w:rsidRPr="00D43835">
          <w:rPr>
            <w:highlight w:val="yellow"/>
            <w:rPrChange w:id="569" w:author="Ryan Lemos" w:date="2019-08-19T19:29:00Z">
              <w:rPr/>
            </w:rPrChange>
          </w:rPr>
          <w:t>estória x até y</w:t>
        </w:r>
        <w:r w:rsidR="00D43835">
          <w:t xml:space="preserve">, que descrevem o processo de gerenciamento das atividades de uma turma. A </w:t>
        </w:r>
        <w:r w:rsidR="00D43835" w:rsidRPr="00D43835">
          <w:rPr>
            <w:highlight w:val="yellow"/>
            <w:rPrChange w:id="570" w:author="Ryan Lemos" w:date="2019-08-19T19:30:00Z">
              <w:rPr/>
            </w:rPrChange>
          </w:rPr>
          <w:t>estória x</w:t>
        </w:r>
        <w:r w:rsidR="00D43835">
          <w:t xml:space="preserve"> representa o</w:t>
        </w:r>
      </w:ins>
      <w:ins w:id="571" w:author="Ryan Lemos" w:date="2019-08-19T19:30:00Z">
        <w:r w:rsidR="00D43835">
          <w:t xml:space="preserve"> anseio do professor por visualizar as atividades que foram atribuídas aos alunos. </w:t>
        </w:r>
      </w:ins>
      <w:del w:id="572" w:author="Ryan Lemos" w:date="2019-08-19T19:29:00Z">
        <w:r w:rsidDel="00D43835">
          <w:delText>.</w:delText>
        </w:r>
      </w:del>
    </w:p>
    <w:p w14:paraId="4C24977F" w14:textId="77777777" w:rsidR="00642301" w:rsidRDefault="00642301">
      <w:pPr>
        <w:pPrChange w:id="573" w:author="Ryan Lemos" w:date="2019-08-19T19:19:00Z">
          <w:pPr>
            <w:ind w:firstLine="0"/>
          </w:pPr>
        </w:pPrChange>
      </w:pPr>
    </w:p>
    <w:p w14:paraId="6FBF0535" w14:textId="51EDCDCC" w:rsidR="00AC435E" w:rsidRDefault="00642301" w:rsidP="00642301">
      <w:pPr>
        <w:pStyle w:val="estrias"/>
        <w:rPr>
          <w:ins w:id="574" w:author="Ryan Lemos" w:date="2019-08-19T19:23:00Z"/>
        </w:rPr>
      </w:pPr>
      <w:ins w:id="575" w:author="Ryan Lemos" w:date="2019-08-19T19:21:00Z">
        <w:r>
          <w:lastRenderedPageBreak/>
          <w:t xml:space="preserve">Como professor quero ser capaz de </w:t>
        </w:r>
      </w:ins>
      <w:ins w:id="576" w:author="Ryan Lemos" w:date="2019-08-19T19:28:00Z">
        <w:r w:rsidR="00D43835">
          <w:t>visualizar as atividades que enviei aos alunos.</w:t>
        </w:r>
      </w:ins>
    </w:p>
    <w:p w14:paraId="7AF79CDE" w14:textId="7EE83836" w:rsidR="00642301" w:rsidRPr="00D43835" w:rsidRDefault="00642301" w:rsidP="00642301">
      <w:pPr>
        <w:pStyle w:val="estrias"/>
        <w:rPr>
          <w:ins w:id="577" w:author="Ryan Lemos" w:date="2019-08-19T19:22:00Z"/>
          <w:b/>
          <w:bCs/>
          <w:rPrChange w:id="578" w:author="Ryan Lemos" w:date="2019-08-19T19:23:00Z">
            <w:rPr>
              <w:ins w:id="579" w:author="Ryan Lemos" w:date="2019-08-19T19:22:00Z"/>
            </w:rPr>
          </w:rPrChange>
        </w:rPr>
      </w:pPr>
    </w:p>
    <w:p w14:paraId="575FBE6D" w14:textId="05F32FC3" w:rsidR="00D43835" w:rsidDel="00D43835" w:rsidRDefault="00D43835">
      <w:pPr>
        <w:pStyle w:val="estrias"/>
        <w:numPr>
          <w:ilvl w:val="0"/>
          <w:numId w:val="24"/>
        </w:numPr>
        <w:rPr>
          <w:del w:id="580" w:author="Ryan Lemos" w:date="2019-08-19T19:27:00Z"/>
        </w:rPr>
        <w:pPrChange w:id="581" w:author="Ryan Lemos" w:date="2019-08-19T19:23:00Z">
          <w:pPr>
            <w:ind w:firstLine="0"/>
          </w:pPr>
        </w:pPrChange>
      </w:pPr>
    </w:p>
    <w:p w14:paraId="25881E53" w14:textId="77777777" w:rsidR="00642301" w:rsidRDefault="00642301" w:rsidP="00885747">
      <w:pPr>
        <w:rPr>
          <w:ins w:id="582" w:author="Ryan Lemos" w:date="2019-08-19T19:21:00Z"/>
        </w:rPr>
      </w:pPr>
    </w:p>
    <w:p w14:paraId="0E37A876" w14:textId="32D4B748" w:rsidR="00AC435E" w:rsidRDefault="00AC435E">
      <w:pPr>
        <w:pPrChange w:id="583" w:author="Ryan Lemos" w:date="2019-08-19T19:19:00Z">
          <w:pPr>
            <w:ind w:firstLine="0"/>
          </w:pPr>
        </w:pPrChange>
      </w:pPr>
      <w:r>
        <w:t>O professor pode associar a atividade por meio de uma nova aba na página ao qual se gere as turmas. Ao clicar na aba atividades surgem as atividades já associadas a turma, e algumas opções de ações possíveis. A figura x representa a listagem das atividades associadas a uma turma.</w:t>
      </w:r>
    </w:p>
    <w:p w14:paraId="0846610E" w14:textId="71A19B9A" w:rsidR="00AC435E" w:rsidRDefault="00AC435E" w:rsidP="00596E44">
      <w:pPr>
        <w:ind w:firstLine="0"/>
        <w:jc w:val="center"/>
        <w:rPr>
          <w:ins w:id="584" w:author="Ryan Lemos" w:date="2019-08-19T20:00:00Z"/>
        </w:rPr>
      </w:pPr>
      <w:r>
        <w:rPr>
          <w:noProof/>
        </w:rPr>
        <w:drawing>
          <wp:inline distT="0" distB="0" distL="0" distR="0" wp14:anchorId="0185684D" wp14:editId="75FEF5A3">
            <wp:extent cx="4838794" cy="2500746"/>
            <wp:effectExtent l="0" t="0" r="0" b="0"/>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857183" cy="2510249"/>
                    </a:xfrm>
                    <a:prstGeom prst="rect">
                      <a:avLst/>
                    </a:prstGeom>
                  </pic:spPr>
                </pic:pic>
              </a:graphicData>
            </a:graphic>
          </wp:inline>
        </w:drawing>
      </w:r>
    </w:p>
    <w:p w14:paraId="5FDB4F97" w14:textId="77777777" w:rsidR="001B007E" w:rsidRDefault="001B007E" w:rsidP="00596E44">
      <w:pPr>
        <w:ind w:firstLine="0"/>
        <w:jc w:val="center"/>
        <w:rPr>
          <w:ins w:id="585" w:author="Ryan Lemos" w:date="2019-08-19T20:00:00Z"/>
        </w:rPr>
      </w:pPr>
    </w:p>
    <w:p w14:paraId="091D18A4" w14:textId="7B893C61" w:rsidR="001B007E" w:rsidRDefault="001B007E">
      <w:pPr>
        <w:rPr>
          <w:ins w:id="586" w:author="Ryan Lemos" w:date="2019-08-19T20:00:00Z"/>
        </w:rPr>
        <w:pPrChange w:id="587" w:author="Ryan Lemos" w:date="2019-08-19T20:01:00Z">
          <w:pPr>
            <w:ind w:firstLine="0"/>
            <w:jc w:val="center"/>
          </w:pPr>
        </w:pPrChange>
      </w:pPr>
      <w:ins w:id="588" w:author="Ryan Lemos" w:date="2019-08-19T20:00:00Z">
        <w:r w:rsidRPr="001B007E">
          <w:rPr>
            <w:highlight w:val="magenta"/>
            <w:rPrChange w:id="589" w:author="Ryan Lemos" w:date="2019-08-19T20:01:00Z">
              <w:rPr/>
            </w:rPrChange>
          </w:rPr>
          <w:t>Escrever sobre a estória.</w:t>
        </w:r>
      </w:ins>
    </w:p>
    <w:p w14:paraId="5ADE3DFD" w14:textId="77777777" w:rsidR="001B007E" w:rsidRDefault="001B007E" w:rsidP="00596E44">
      <w:pPr>
        <w:ind w:firstLine="0"/>
        <w:jc w:val="center"/>
        <w:rPr>
          <w:ins w:id="590" w:author="Ryan Lemos" w:date="2019-08-19T19:31:00Z"/>
        </w:rPr>
      </w:pPr>
    </w:p>
    <w:p w14:paraId="2AE084BF" w14:textId="77777777" w:rsidR="001B007E" w:rsidRDefault="001B007E" w:rsidP="001B007E">
      <w:pPr>
        <w:pStyle w:val="estrias"/>
        <w:rPr>
          <w:ins w:id="591" w:author="Ryan Lemos" w:date="2019-08-19T20:00:00Z"/>
        </w:rPr>
      </w:pPr>
      <w:ins w:id="592" w:author="Ryan Lemos" w:date="2019-08-19T20:00:00Z">
        <w:r>
          <w:t>Como professor quero ser capaz de atribuir atividades aos meus alunos, definindo ou não prazos de entrega, se será feita em sala ou não.</w:t>
        </w:r>
      </w:ins>
    </w:p>
    <w:p w14:paraId="0CF74B03" w14:textId="77777777" w:rsidR="00061602" w:rsidRDefault="00061602" w:rsidP="00596E44">
      <w:pPr>
        <w:ind w:firstLine="0"/>
        <w:jc w:val="center"/>
      </w:pPr>
    </w:p>
    <w:p w14:paraId="0F0613AE" w14:textId="77777777" w:rsidR="00226055" w:rsidRDefault="00226055">
      <w:pPr>
        <w:ind w:firstLine="0"/>
      </w:pPr>
    </w:p>
    <w:p w14:paraId="772DB986" w14:textId="57437905" w:rsidR="00AC435E" w:rsidRDefault="00AC435E" w:rsidP="00596E44">
      <w:pPr>
        <w:rPr>
          <w:ins w:id="593" w:author="Ryan Lemos" w:date="2019-08-19T19:30:00Z"/>
        </w:rPr>
      </w:pPr>
      <w:r>
        <w:t xml:space="preserve">Ao clicar no botão </w:t>
      </w:r>
      <w:r w:rsidR="004F46AF">
        <w:t>‘</w:t>
      </w:r>
      <w:r>
        <w:t>associar uma atividade a turma</w:t>
      </w:r>
      <w:r w:rsidR="004F46AF">
        <w:t>’,</w:t>
      </w:r>
      <w:r>
        <w:t xml:space="preserve"> surge-se uma tela conforme visto na </w:t>
      </w:r>
      <w:r w:rsidRPr="00596E44">
        <w:rPr>
          <w:highlight w:val="yellow"/>
        </w:rPr>
        <w:t>figura x</w:t>
      </w:r>
      <w:r>
        <w:t>. Nela o professor pode definir qual atividade ele quer aplicar (dentre as cadastradas), se quer que a atividade seja resolvida em sala ou pelo ambiente, e ainda se é avaliativa ou não.</w:t>
      </w:r>
      <w:r w:rsidR="00226055">
        <w:t xml:space="preserve"> Se o professor decidir pela resolução no ambiente</w:t>
      </w:r>
      <w:r w:rsidR="004F46AF">
        <w:t xml:space="preserve"> e a atividade não for avaliativa,</w:t>
      </w:r>
      <w:r w:rsidR="00226055">
        <w:t xml:space="preserve"> surge-se a opção de escolha de quais alunos o professor quer que receba aquela atividade. </w:t>
      </w:r>
      <w:r>
        <w:t xml:space="preserve">Caso o professor decida por </w:t>
      </w:r>
      <w:r w:rsidR="00226055">
        <w:t xml:space="preserve">uma atividade avaliativa e no ambiente surge-se um novo campo que diz respeito a um prazo para a resolução da atividade (esse campo é opcional). </w:t>
      </w:r>
    </w:p>
    <w:p w14:paraId="528688A9" w14:textId="77777777" w:rsidR="00D43835" w:rsidRDefault="00D43835" w:rsidP="00596E44"/>
    <w:p w14:paraId="3033362D" w14:textId="6FA51341" w:rsidR="00A5757F" w:rsidDel="001B007E" w:rsidRDefault="00A5757F">
      <w:pPr>
        <w:pStyle w:val="estrias"/>
        <w:rPr>
          <w:del w:id="594" w:author="Ryan Lemos" w:date="2019-08-19T20:00:00Z"/>
        </w:rPr>
        <w:pPrChange w:id="595" w:author="Ryan Lemos" w:date="2019-08-19T19:33:00Z">
          <w:pPr/>
        </w:pPrChange>
      </w:pPr>
    </w:p>
    <w:p w14:paraId="37B236C9" w14:textId="0CA0544E" w:rsidR="00AC435E" w:rsidRDefault="00AC435E" w:rsidP="00596E44">
      <w:pPr>
        <w:ind w:firstLine="0"/>
        <w:jc w:val="center"/>
        <w:rPr>
          <w:ins w:id="596" w:author="Ryan Lemos" w:date="2019-08-19T20:01:00Z"/>
        </w:rPr>
      </w:pPr>
      <w:commentRangeStart w:id="597"/>
      <w:r w:rsidRPr="00021305">
        <w:rPr>
          <w:noProof/>
        </w:rPr>
        <w:drawing>
          <wp:inline distT="0" distB="0" distL="0" distR="0" wp14:anchorId="354F05D1" wp14:editId="339EEE74">
            <wp:extent cx="5346632" cy="3221182"/>
            <wp:effectExtent l="0" t="0" r="6985" b="0"/>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371206" cy="3235987"/>
                    </a:xfrm>
                    <a:prstGeom prst="rect">
                      <a:avLst/>
                    </a:prstGeom>
                  </pic:spPr>
                </pic:pic>
              </a:graphicData>
            </a:graphic>
          </wp:inline>
        </w:drawing>
      </w:r>
      <w:commentRangeEnd w:id="597"/>
      <w:r w:rsidR="00021305">
        <w:rPr>
          <w:rStyle w:val="Refdecomentrio"/>
        </w:rPr>
        <w:commentReference w:id="597"/>
      </w:r>
    </w:p>
    <w:p w14:paraId="7DCEF72B" w14:textId="77777777" w:rsidR="001B007E" w:rsidRDefault="001B007E" w:rsidP="00596E44">
      <w:pPr>
        <w:ind w:firstLine="0"/>
        <w:jc w:val="center"/>
        <w:rPr>
          <w:ins w:id="598" w:author="Ryan Lemos" w:date="2019-08-19T19:35:00Z"/>
        </w:rPr>
      </w:pPr>
    </w:p>
    <w:p w14:paraId="0803960E" w14:textId="77777777" w:rsidR="001B007E" w:rsidRDefault="001B007E" w:rsidP="001B007E">
      <w:pPr>
        <w:rPr>
          <w:ins w:id="599" w:author="Ryan Lemos" w:date="2019-08-19T20:01:00Z"/>
        </w:rPr>
      </w:pPr>
      <w:ins w:id="600" w:author="Ryan Lemos" w:date="2019-08-19T20:01:00Z">
        <w:r w:rsidRPr="00263FA0">
          <w:rPr>
            <w:highlight w:val="magenta"/>
          </w:rPr>
          <w:t>Escrever sobre a estória.</w:t>
        </w:r>
      </w:ins>
    </w:p>
    <w:p w14:paraId="72807F97" w14:textId="77777777" w:rsidR="00061602" w:rsidRDefault="00061602" w:rsidP="00596E44">
      <w:pPr>
        <w:ind w:firstLine="0"/>
        <w:jc w:val="center"/>
        <w:rPr>
          <w:ins w:id="601" w:author="Ryan Lemos" w:date="2019-08-19T19:34:00Z"/>
        </w:rPr>
      </w:pPr>
    </w:p>
    <w:p w14:paraId="177BBB35" w14:textId="4470C011" w:rsidR="00061602" w:rsidRDefault="00061602">
      <w:pPr>
        <w:pStyle w:val="estrias"/>
        <w:pPrChange w:id="602" w:author="Ryan Lemos" w:date="2019-08-19T19:34:00Z">
          <w:pPr>
            <w:ind w:firstLine="0"/>
            <w:jc w:val="center"/>
          </w:pPr>
        </w:pPrChange>
      </w:pPr>
      <w:ins w:id="603" w:author="Ryan Lemos" w:date="2019-08-19T19:34:00Z">
        <w:r>
          <w:t>Como professor necessito ser capaz de visualizar o resultado dos meus aluno</w:t>
        </w:r>
      </w:ins>
      <w:ins w:id="604" w:author="Ryan Lemos" w:date="2019-08-19T19:35:00Z">
        <w:r>
          <w:t>s em uma atividade enviada a eles.</w:t>
        </w:r>
      </w:ins>
    </w:p>
    <w:p w14:paraId="4AECA013" w14:textId="77777777" w:rsidR="00AC435E" w:rsidRDefault="00AC435E"/>
    <w:p w14:paraId="72C5D7AF" w14:textId="77777777" w:rsidR="00226055" w:rsidRDefault="00226055">
      <w:r>
        <w:t xml:space="preserve">Ainda é possível ao professor por meio do botão roxo com símbolo ‘i) (conforme </w:t>
      </w:r>
      <w:r w:rsidRPr="00596E44">
        <w:rPr>
          <w:highlight w:val="yellow"/>
        </w:rPr>
        <w:t>figura X</w:t>
      </w:r>
      <w:r>
        <w:t xml:space="preserve">) receber a informação das notas dos alunos para aquela atividade. </w:t>
      </w:r>
      <w:r w:rsidR="004F46AF">
        <w:t>Além disso é através dessa tela que o professor será capaz de reiniciar uma atividade, caso necessário. Por exemplo, houve um erro na hora do aluno responder a atividade, o professor então pode reiniciar a atividade, perdendo notas anteriores, e o aluno será capaz de fazer o exercício novamente.</w:t>
      </w:r>
    </w:p>
    <w:p w14:paraId="2AF04C29" w14:textId="77777777" w:rsidR="004F46AF" w:rsidRDefault="004F46AF"/>
    <w:p w14:paraId="5FA696D6" w14:textId="64E15C19" w:rsidR="00226055" w:rsidRDefault="00226055" w:rsidP="00596E44">
      <w:pPr>
        <w:ind w:firstLine="0"/>
        <w:jc w:val="center"/>
        <w:rPr>
          <w:ins w:id="605" w:author="Ryan Lemos" w:date="2019-08-19T20:01:00Z"/>
        </w:rPr>
      </w:pPr>
      <w:r>
        <w:rPr>
          <w:noProof/>
        </w:rPr>
        <w:drawing>
          <wp:inline distT="0" distB="0" distL="0" distR="0" wp14:anchorId="0C0AA005" wp14:editId="0EA9A0C8">
            <wp:extent cx="3997037" cy="2382536"/>
            <wp:effectExtent l="0" t="0" r="3810" b="0"/>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025568" cy="2399543"/>
                    </a:xfrm>
                    <a:prstGeom prst="rect">
                      <a:avLst/>
                    </a:prstGeom>
                  </pic:spPr>
                </pic:pic>
              </a:graphicData>
            </a:graphic>
          </wp:inline>
        </w:drawing>
      </w:r>
    </w:p>
    <w:p w14:paraId="24B53498" w14:textId="77777777" w:rsidR="001B007E" w:rsidRDefault="001B007E" w:rsidP="001B007E">
      <w:pPr>
        <w:ind w:firstLine="0"/>
        <w:jc w:val="center"/>
        <w:rPr>
          <w:ins w:id="606" w:author="Ryan Lemos" w:date="2019-08-19T20:01:00Z"/>
        </w:rPr>
      </w:pPr>
    </w:p>
    <w:p w14:paraId="56AF6297" w14:textId="77777777" w:rsidR="001B007E" w:rsidRDefault="001B007E" w:rsidP="001B007E">
      <w:pPr>
        <w:rPr>
          <w:ins w:id="607" w:author="Ryan Lemos" w:date="2019-08-19T20:01:00Z"/>
        </w:rPr>
      </w:pPr>
      <w:ins w:id="608" w:author="Ryan Lemos" w:date="2019-08-19T20:01:00Z">
        <w:r w:rsidRPr="00263FA0">
          <w:rPr>
            <w:highlight w:val="magenta"/>
          </w:rPr>
          <w:t>Escrever sobre a estória.</w:t>
        </w:r>
      </w:ins>
    </w:p>
    <w:p w14:paraId="3497200C" w14:textId="77777777" w:rsidR="001B007E" w:rsidDel="001B007E" w:rsidRDefault="001B007E" w:rsidP="00596E44">
      <w:pPr>
        <w:ind w:firstLine="0"/>
        <w:jc w:val="center"/>
        <w:rPr>
          <w:del w:id="609" w:author="Ryan Lemos" w:date="2019-08-19T20:01:00Z"/>
        </w:rPr>
      </w:pPr>
    </w:p>
    <w:p w14:paraId="14F576B2" w14:textId="77777777" w:rsidR="006D241F" w:rsidDel="001B007E" w:rsidRDefault="006D241F" w:rsidP="00226055">
      <w:pPr>
        <w:ind w:firstLine="0"/>
        <w:rPr>
          <w:del w:id="610" w:author="Ryan Lemos" w:date="2019-08-19T20:01:00Z"/>
        </w:rPr>
      </w:pPr>
    </w:p>
    <w:p w14:paraId="42DE6F9D" w14:textId="77777777" w:rsidR="00061602" w:rsidRDefault="00061602">
      <w:pPr>
        <w:ind w:firstLine="0"/>
        <w:rPr>
          <w:ins w:id="611" w:author="Ryan Lemos" w:date="2019-08-19T19:35:00Z"/>
        </w:rPr>
        <w:pPrChange w:id="612" w:author="Ryan Lemos" w:date="2019-08-19T20:01:00Z">
          <w:pPr/>
        </w:pPrChange>
      </w:pPr>
    </w:p>
    <w:p w14:paraId="432898F3" w14:textId="08AEFD30" w:rsidR="00061602" w:rsidRDefault="002635CF" w:rsidP="00061602">
      <w:pPr>
        <w:pStyle w:val="estrias"/>
        <w:rPr>
          <w:ins w:id="613" w:author="Ryan Lemos" w:date="2019-08-19T19:36:00Z"/>
        </w:rPr>
      </w:pPr>
      <w:ins w:id="614" w:author="Ryan Lemos" w:date="2019-08-19T19:58:00Z">
        <w:r>
          <w:t>Como professor necessito</w:t>
        </w:r>
      </w:ins>
      <w:ins w:id="615" w:author="Ryan Lemos" w:date="2019-08-19T19:59:00Z">
        <w:r>
          <w:t xml:space="preserve"> ser apto</w:t>
        </w:r>
      </w:ins>
      <w:ins w:id="616" w:author="Ryan Lemos" w:date="2019-08-19T19:35:00Z">
        <w:r w:rsidR="00061602" w:rsidRPr="00061602">
          <w:t xml:space="preserve"> </w:t>
        </w:r>
      </w:ins>
      <w:ins w:id="617" w:author="Ryan Lemos" w:date="2019-08-19T19:59:00Z">
        <w:r>
          <w:t>a</w:t>
        </w:r>
      </w:ins>
      <w:ins w:id="618" w:author="Ryan Lemos" w:date="2019-08-19T19:35:00Z">
        <w:r w:rsidR="00061602" w:rsidRPr="00061602">
          <w:t xml:space="preserve"> alterar a pontuação d</w:t>
        </w:r>
      </w:ins>
      <w:ins w:id="619" w:author="Ryan Lemos" w:date="2019-08-19T19:59:00Z">
        <w:r w:rsidR="001B007E">
          <w:t>e uma</w:t>
        </w:r>
      </w:ins>
      <w:ins w:id="620" w:author="Ryan Lemos" w:date="2019-08-19T19:35:00Z">
        <w:r w:rsidR="00061602" w:rsidRPr="00061602">
          <w:t xml:space="preserve"> atividade.</w:t>
        </w:r>
      </w:ins>
    </w:p>
    <w:p w14:paraId="347F9BBE" w14:textId="77777777" w:rsidR="00061602" w:rsidRPr="00061602" w:rsidRDefault="00061602">
      <w:pPr>
        <w:pStyle w:val="estrias"/>
        <w:rPr>
          <w:ins w:id="621" w:author="Ryan Lemos" w:date="2019-08-19T19:35:00Z"/>
        </w:rPr>
        <w:pPrChange w:id="622" w:author="Ryan Lemos" w:date="2019-08-19T19:36:00Z">
          <w:pPr>
            <w:pStyle w:val="estrias"/>
            <w:numPr>
              <w:numId w:val="24"/>
            </w:numPr>
            <w:ind w:left="3207" w:hanging="360"/>
          </w:pPr>
        </w:pPrChange>
      </w:pPr>
    </w:p>
    <w:p w14:paraId="69566BE0" w14:textId="7B7EE558" w:rsidR="00061602" w:rsidRPr="00061602" w:rsidRDefault="00061602" w:rsidP="00061602">
      <w:pPr>
        <w:pStyle w:val="estrias"/>
        <w:rPr>
          <w:ins w:id="623" w:author="Ryan Lemos" w:date="2019-08-19T19:36:00Z"/>
          <w:b/>
          <w:bCs/>
          <w:rPrChange w:id="624" w:author="Ryan Lemos" w:date="2019-08-19T19:36:00Z">
            <w:rPr>
              <w:ins w:id="625" w:author="Ryan Lemos" w:date="2019-08-19T19:36:00Z"/>
            </w:rPr>
          </w:rPrChange>
        </w:rPr>
      </w:pPr>
      <w:ins w:id="626" w:author="Ryan Lemos" w:date="2019-08-19T19:35:00Z">
        <w:r w:rsidRPr="00061602">
          <w:rPr>
            <w:b/>
            <w:bCs/>
            <w:rPrChange w:id="627" w:author="Ryan Lemos" w:date="2019-08-19T19:36:00Z">
              <w:rPr/>
            </w:rPrChange>
          </w:rPr>
          <w:t>Restr</w:t>
        </w:r>
      </w:ins>
      <w:ins w:id="628" w:author="Ryan Lemos" w:date="2019-08-19T19:36:00Z">
        <w:r w:rsidRPr="00061602">
          <w:rPr>
            <w:b/>
            <w:bCs/>
            <w:rPrChange w:id="629" w:author="Ryan Lemos" w:date="2019-08-19T19:36:00Z">
              <w:rPr/>
            </w:rPrChange>
          </w:rPr>
          <w:t>ições da estória:</w:t>
        </w:r>
      </w:ins>
    </w:p>
    <w:p w14:paraId="4E316B23" w14:textId="7FCE0ADB" w:rsidR="00061602" w:rsidRPr="00061602" w:rsidRDefault="00061602">
      <w:pPr>
        <w:pStyle w:val="estrias"/>
        <w:numPr>
          <w:ilvl w:val="0"/>
          <w:numId w:val="24"/>
        </w:numPr>
        <w:rPr>
          <w:ins w:id="630" w:author="Ryan Lemos" w:date="2019-08-19T19:35:00Z"/>
        </w:rPr>
      </w:pPr>
      <w:ins w:id="631" w:author="Ryan Lemos" w:date="2019-08-19T19:36:00Z">
        <w:r>
          <w:t>Só será possível alterar a pontuação de uma atividade caso nenhum aluno a tenha iniciado.</w:t>
        </w:r>
      </w:ins>
    </w:p>
    <w:p w14:paraId="69906F46" w14:textId="77777777" w:rsidR="00061602" w:rsidRDefault="00061602" w:rsidP="00596E44">
      <w:pPr>
        <w:rPr>
          <w:ins w:id="632" w:author="Ryan Lemos" w:date="2019-08-19T19:35:00Z"/>
        </w:rPr>
      </w:pPr>
    </w:p>
    <w:p w14:paraId="27D7542C" w14:textId="6A6CC362" w:rsidR="006D241F" w:rsidRDefault="006D241F" w:rsidP="00596E44">
      <w:r>
        <w:t xml:space="preserve">A partir do botão laranja com símbolo de listagem conforme visto na </w:t>
      </w:r>
      <w:r w:rsidRPr="00596E44">
        <w:rPr>
          <w:highlight w:val="yellow"/>
        </w:rPr>
        <w:t>figura X</w:t>
      </w:r>
      <w:r>
        <w:t xml:space="preserve">, o professor pode definir a pontuação da atividade, e definir também quanto vale cada questão da atividade. A </w:t>
      </w:r>
      <w:r w:rsidRPr="00596E44">
        <w:rPr>
          <w:highlight w:val="yellow"/>
        </w:rPr>
        <w:t>figura x</w:t>
      </w:r>
      <w:r>
        <w:t xml:space="preserve"> representa essa interação. Nela ainda é possível ao professor definir que todas as questões valham a mesma pontuação (caso não queira definir pontuações diferentes). Com isso o professor pode definir a seu critério como será distribuída a pontuação da atividade.</w:t>
      </w:r>
    </w:p>
    <w:p w14:paraId="0AC4D6BB" w14:textId="77777777" w:rsidR="006D241F" w:rsidRDefault="006D241F" w:rsidP="00226055">
      <w:pPr>
        <w:ind w:firstLine="0"/>
      </w:pPr>
    </w:p>
    <w:p w14:paraId="3C6E86FF" w14:textId="21661D9D" w:rsidR="00226055" w:rsidRDefault="00226055" w:rsidP="00A23065">
      <w:pPr>
        <w:ind w:firstLine="0"/>
        <w:jc w:val="center"/>
        <w:rPr>
          <w:ins w:id="633" w:author="Ryan Lemos" w:date="2019-08-19T20:01:00Z"/>
        </w:rPr>
      </w:pPr>
      <w:r>
        <w:rPr>
          <w:noProof/>
        </w:rPr>
        <w:drawing>
          <wp:inline distT="0" distB="0" distL="0" distR="0" wp14:anchorId="1C89DEA4" wp14:editId="702F0614">
            <wp:extent cx="4625340" cy="2784585"/>
            <wp:effectExtent l="0" t="0" r="3810" b="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654491" cy="2802135"/>
                    </a:xfrm>
                    <a:prstGeom prst="rect">
                      <a:avLst/>
                    </a:prstGeom>
                  </pic:spPr>
                </pic:pic>
              </a:graphicData>
            </a:graphic>
          </wp:inline>
        </w:drawing>
      </w:r>
    </w:p>
    <w:p w14:paraId="19CB6FA0" w14:textId="77777777" w:rsidR="001B007E" w:rsidRDefault="001B007E" w:rsidP="001B007E">
      <w:pPr>
        <w:ind w:firstLine="0"/>
        <w:jc w:val="center"/>
        <w:rPr>
          <w:ins w:id="634" w:author="Ryan Lemos" w:date="2019-08-19T20:01:00Z"/>
        </w:rPr>
      </w:pPr>
    </w:p>
    <w:p w14:paraId="658AD2F2" w14:textId="2B02EEEE" w:rsidR="001B007E" w:rsidRDefault="001B007E">
      <w:pPr>
        <w:rPr>
          <w:ins w:id="635" w:author="Ryan Lemos" w:date="2019-08-19T19:37:00Z"/>
        </w:rPr>
        <w:pPrChange w:id="636" w:author="Ryan Lemos" w:date="2019-08-19T20:01:00Z">
          <w:pPr>
            <w:ind w:firstLine="0"/>
            <w:jc w:val="center"/>
          </w:pPr>
        </w:pPrChange>
      </w:pPr>
      <w:ins w:id="637" w:author="Ryan Lemos" w:date="2019-08-19T20:01:00Z">
        <w:r w:rsidRPr="00263FA0">
          <w:rPr>
            <w:highlight w:val="magenta"/>
          </w:rPr>
          <w:t>Escrever sobre a estória.</w:t>
        </w:r>
      </w:ins>
    </w:p>
    <w:p w14:paraId="728214B5" w14:textId="77777777" w:rsidR="00061602" w:rsidRDefault="00061602" w:rsidP="00A23065">
      <w:pPr>
        <w:ind w:firstLine="0"/>
        <w:jc w:val="center"/>
        <w:rPr>
          <w:ins w:id="638" w:author="Ryan Lemos" w:date="2019-08-19T19:37:00Z"/>
        </w:rPr>
      </w:pPr>
    </w:p>
    <w:p w14:paraId="2A61B679" w14:textId="2ADE1593" w:rsidR="00061602" w:rsidRDefault="00061602">
      <w:pPr>
        <w:pStyle w:val="estrias"/>
        <w:pPrChange w:id="639" w:author="Ryan Lemos" w:date="2019-08-19T19:37:00Z">
          <w:pPr>
            <w:ind w:firstLine="0"/>
            <w:jc w:val="center"/>
          </w:pPr>
        </w:pPrChange>
      </w:pPr>
      <w:ins w:id="640" w:author="Ryan Lemos" w:date="2019-08-19T19:37:00Z">
        <w:r>
          <w:t xml:space="preserve">Como professor desejo </w:t>
        </w:r>
        <w:r w:rsidRPr="00C33B5F">
          <w:t>se</w:t>
        </w:r>
        <w:r>
          <w:t xml:space="preserve">r </w:t>
        </w:r>
        <w:r w:rsidRPr="00C33B5F">
          <w:t>capaz de alterar o resultado dos alunos (caso o exercício for feito em sala).</w:t>
        </w:r>
      </w:ins>
    </w:p>
    <w:p w14:paraId="773DADEA" w14:textId="77777777" w:rsidR="00A23065" w:rsidRDefault="00A23065" w:rsidP="00A23065"/>
    <w:p w14:paraId="1445DC93" w14:textId="77777777" w:rsidR="00A23065" w:rsidRDefault="00A23065" w:rsidP="00A23065">
      <w:r>
        <w:t xml:space="preserve">Em caso de atividades realizadas em sala o professor pode alterar a nota do aluno por meio do botão azul com ícone de prancheta conforme visto na </w:t>
      </w:r>
      <w:r w:rsidRPr="00596E44">
        <w:rPr>
          <w:highlight w:val="yellow"/>
        </w:rPr>
        <w:t>figura x</w:t>
      </w:r>
      <w:r>
        <w:t xml:space="preserve">, ao clicar surge uma </w:t>
      </w:r>
      <w:r>
        <w:lastRenderedPageBreak/>
        <w:t xml:space="preserve">tela contendo os nomes dos alunos juntamente com o seu resultado para aquela atividade conforme explicitado na </w:t>
      </w:r>
      <w:r w:rsidRPr="00596E44">
        <w:rPr>
          <w:highlight w:val="yellow"/>
        </w:rPr>
        <w:t>figura x</w:t>
      </w:r>
      <w:r>
        <w:t>.</w:t>
      </w:r>
    </w:p>
    <w:p w14:paraId="572BC2E6" w14:textId="77777777" w:rsidR="00A23065" w:rsidRDefault="00A23065"/>
    <w:p w14:paraId="44E0E70B" w14:textId="2A94EFA9" w:rsidR="00226055" w:rsidRDefault="00226055" w:rsidP="00A23065">
      <w:pPr>
        <w:ind w:firstLine="0"/>
        <w:jc w:val="center"/>
        <w:rPr>
          <w:ins w:id="641" w:author="Ryan Lemos" w:date="2019-08-19T20:01:00Z"/>
        </w:rPr>
      </w:pPr>
      <w:r>
        <w:rPr>
          <w:noProof/>
        </w:rPr>
        <w:drawing>
          <wp:inline distT="0" distB="0" distL="0" distR="0" wp14:anchorId="57091890" wp14:editId="13002A5A">
            <wp:extent cx="4624115" cy="2781300"/>
            <wp:effectExtent l="0" t="0" r="5080" b="0"/>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637019" cy="2789062"/>
                    </a:xfrm>
                    <a:prstGeom prst="rect">
                      <a:avLst/>
                    </a:prstGeom>
                  </pic:spPr>
                </pic:pic>
              </a:graphicData>
            </a:graphic>
          </wp:inline>
        </w:drawing>
      </w:r>
    </w:p>
    <w:p w14:paraId="56FC2FDB" w14:textId="77777777" w:rsidR="001B007E" w:rsidRDefault="001B007E" w:rsidP="001B007E">
      <w:pPr>
        <w:ind w:firstLine="0"/>
        <w:jc w:val="center"/>
        <w:rPr>
          <w:ins w:id="642" w:author="Ryan Lemos" w:date="2019-08-19T20:01:00Z"/>
        </w:rPr>
      </w:pPr>
    </w:p>
    <w:p w14:paraId="2EBB0003" w14:textId="4F922C2A" w:rsidR="001B007E" w:rsidRDefault="001B007E">
      <w:pPr>
        <w:rPr>
          <w:ins w:id="643" w:author="Ryan Lemos" w:date="2019-08-19T19:32:00Z"/>
        </w:rPr>
        <w:pPrChange w:id="644" w:author="Ryan Lemos" w:date="2019-08-19T20:01:00Z">
          <w:pPr>
            <w:ind w:firstLine="0"/>
            <w:jc w:val="center"/>
          </w:pPr>
        </w:pPrChange>
      </w:pPr>
      <w:ins w:id="645" w:author="Ryan Lemos" w:date="2019-08-19T20:01:00Z">
        <w:r w:rsidRPr="00263FA0">
          <w:rPr>
            <w:highlight w:val="magenta"/>
          </w:rPr>
          <w:t>Escrever sobre a estória.</w:t>
        </w:r>
      </w:ins>
    </w:p>
    <w:p w14:paraId="399096D3" w14:textId="77777777" w:rsidR="00061602" w:rsidRDefault="00061602" w:rsidP="00A23065">
      <w:pPr>
        <w:ind w:firstLine="0"/>
        <w:jc w:val="center"/>
      </w:pPr>
    </w:p>
    <w:p w14:paraId="5F1984D4" w14:textId="22BB6996" w:rsidR="00061602" w:rsidRDefault="002635CF">
      <w:pPr>
        <w:pStyle w:val="estrias"/>
        <w:rPr>
          <w:ins w:id="646" w:author="Ryan Lemos" w:date="2019-08-19T19:32:00Z"/>
        </w:rPr>
        <w:pPrChange w:id="647" w:author="Ryan Lemos" w:date="2019-08-19T19:53:00Z">
          <w:pPr>
            <w:pStyle w:val="estrias"/>
            <w:numPr>
              <w:numId w:val="24"/>
            </w:numPr>
            <w:ind w:left="3207" w:hanging="360"/>
          </w:pPr>
        </w:pPrChange>
      </w:pPr>
      <w:ins w:id="648" w:author="Ryan Lemos" w:date="2019-08-19T19:58:00Z">
        <w:r>
          <w:t>Como professor desejo ser</w:t>
        </w:r>
      </w:ins>
      <w:ins w:id="649" w:author="Ryan Lemos" w:date="2019-08-19T19:32:00Z">
        <w:r w:rsidR="00061602">
          <w:t xml:space="preserve"> capaz de imprimir a atividade de maneira personalizada para cada aluno.</w:t>
        </w:r>
      </w:ins>
    </w:p>
    <w:p w14:paraId="491673DA" w14:textId="77777777" w:rsidR="001F718F" w:rsidRDefault="001F718F" w:rsidP="00A23065">
      <w:pPr>
        <w:ind w:firstLine="0"/>
        <w:jc w:val="center"/>
      </w:pPr>
    </w:p>
    <w:p w14:paraId="030C63A5" w14:textId="35B51D93" w:rsidR="002C3A9E" w:rsidRDefault="00A23065" w:rsidP="00596E44">
      <w:pPr>
        <w:rPr>
          <w:ins w:id="650" w:author="Ryan Lemos" w:date="2019-08-19T20:01:00Z"/>
        </w:rPr>
      </w:pPr>
      <w:r>
        <w:t xml:space="preserve">Ainda é possível ao professor uma impressão personalizada das atividades que serão feitas em sala, por meio do botão com símbolo de impressora como visto na </w:t>
      </w:r>
      <w:r w:rsidRPr="00596E44">
        <w:rPr>
          <w:highlight w:val="yellow"/>
        </w:rPr>
        <w:t>figura x</w:t>
      </w:r>
      <w:r>
        <w:t xml:space="preserve">. Essa impressão gera um arquivo em formato PDF </w:t>
      </w:r>
      <w:r w:rsidR="002C3A9E">
        <w:t xml:space="preserve">contendo os dados de cada aluno. A impressão é feita com as questões ordenadas de maneira aleatória para cada aluno, juntamente com as alternativas (em caso de questões que não sejam discursivas) também de maneira aleatória. Assim uma mesma atividade pode ser concebida de n maneiras, e a probabilidade de um aluno sair com uma atividade exatamente igual </w:t>
      </w:r>
      <w:proofErr w:type="spellStart"/>
      <w:r w:rsidR="002C3A9E">
        <w:t>a</w:t>
      </w:r>
      <w:proofErr w:type="spellEnd"/>
      <w:r w:rsidR="002C3A9E">
        <w:t xml:space="preserve"> do colega é extremamente baixa. Além de gerar as questões para cada aluno, essa impressão gera uma página contendo o gabarito personalizado para cada aluno, baseado na ordem aos quais as questões e suas alternativas foram sorteadas.</w:t>
      </w:r>
    </w:p>
    <w:p w14:paraId="2A348DA5" w14:textId="77777777" w:rsidR="001B007E" w:rsidRDefault="001B007E" w:rsidP="001B007E">
      <w:pPr>
        <w:ind w:firstLine="0"/>
        <w:jc w:val="center"/>
        <w:rPr>
          <w:ins w:id="651" w:author="Ryan Lemos" w:date="2019-08-19T20:01:00Z"/>
        </w:rPr>
      </w:pPr>
    </w:p>
    <w:p w14:paraId="003C73D6" w14:textId="299DE727" w:rsidR="001B007E" w:rsidRDefault="001B007E">
      <w:pPr>
        <w:rPr>
          <w:ins w:id="652" w:author="Ryan Lemos" w:date="2019-08-19T19:38:00Z"/>
        </w:rPr>
      </w:pPr>
      <w:ins w:id="653" w:author="Ryan Lemos" w:date="2019-08-19T20:01:00Z">
        <w:r w:rsidRPr="00263FA0">
          <w:rPr>
            <w:highlight w:val="magenta"/>
          </w:rPr>
          <w:t>Escrever sobre a estória.</w:t>
        </w:r>
      </w:ins>
    </w:p>
    <w:p w14:paraId="2C7CAB87" w14:textId="77777777" w:rsidR="00061602" w:rsidRDefault="00061602" w:rsidP="00596E44">
      <w:pPr>
        <w:rPr>
          <w:ins w:id="654" w:author="Ryan Lemos" w:date="2019-08-19T19:38:00Z"/>
        </w:rPr>
      </w:pPr>
    </w:p>
    <w:p w14:paraId="66BC4DD1" w14:textId="34097E0B" w:rsidR="00061602" w:rsidRDefault="002635CF">
      <w:pPr>
        <w:pStyle w:val="estrias"/>
        <w:rPr>
          <w:ins w:id="655" w:author="Ryan Lemos" w:date="2019-08-19T19:38:00Z"/>
        </w:rPr>
        <w:pPrChange w:id="656" w:author="Ryan Lemos" w:date="2019-08-19T19:58:00Z">
          <w:pPr>
            <w:pStyle w:val="estrias"/>
            <w:numPr>
              <w:numId w:val="24"/>
            </w:numPr>
            <w:ind w:left="3207" w:hanging="360"/>
          </w:pPr>
        </w:pPrChange>
      </w:pPr>
      <w:ins w:id="657" w:author="Ryan Lemos" w:date="2019-08-19T19:58:00Z">
        <w:r>
          <w:lastRenderedPageBreak/>
          <w:t>Como professor desejo</w:t>
        </w:r>
      </w:ins>
      <w:ins w:id="658" w:author="Ryan Lemos" w:date="2019-08-19T19:38:00Z">
        <w:r w:rsidR="00061602">
          <w:t xml:space="preserve"> incluir alunos em uma atividade já associada a outros alunos (caso seja uma atividade não avaliativa).</w:t>
        </w:r>
      </w:ins>
    </w:p>
    <w:p w14:paraId="47BADCFA" w14:textId="77777777" w:rsidR="00061602" w:rsidRDefault="00061602" w:rsidP="00596E44"/>
    <w:p w14:paraId="64AC78D6" w14:textId="77777777" w:rsidR="001B007E" w:rsidRDefault="001B007E" w:rsidP="001B007E">
      <w:pPr>
        <w:ind w:firstLine="0"/>
        <w:jc w:val="center"/>
        <w:rPr>
          <w:ins w:id="659" w:author="Ryan Lemos" w:date="2019-08-19T20:02:00Z"/>
        </w:rPr>
      </w:pPr>
    </w:p>
    <w:p w14:paraId="4BF72DFF" w14:textId="226AA32D" w:rsidR="001B007E" w:rsidRDefault="001B007E" w:rsidP="008A7FB4">
      <w:pPr>
        <w:rPr>
          <w:ins w:id="660" w:author="Ryan Lemos" w:date="2019-08-19T20:02:00Z"/>
        </w:rPr>
      </w:pPr>
      <w:ins w:id="661" w:author="Ryan Lemos" w:date="2019-08-19T20:02:00Z">
        <w:r>
          <w:rPr>
            <w:highlight w:val="magenta"/>
          </w:rPr>
          <w:t>Incluir print da tela da estória</w:t>
        </w:r>
        <w:r w:rsidRPr="00263FA0">
          <w:rPr>
            <w:highlight w:val="magenta"/>
          </w:rPr>
          <w:t>.</w:t>
        </w:r>
      </w:ins>
    </w:p>
    <w:p w14:paraId="7002CAB0" w14:textId="77777777" w:rsidR="008A7FB4" w:rsidRDefault="008A7FB4">
      <w:pPr>
        <w:rPr>
          <w:ins w:id="662" w:author="Ryan Lemos" w:date="2019-08-19T20:02:00Z"/>
        </w:rPr>
      </w:pPr>
    </w:p>
    <w:p w14:paraId="0D5771D5" w14:textId="2EA69667" w:rsidR="00A23065" w:rsidDel="008A7FB4" w:rsidRDefault="00A23065" w:rsidP="008A7FB4">
      <w:pPr>
        <w:rPr>
          <w:del w:id="663" w:author="Ryan Lemos" w:date="2019-08-19T20:05:00Z"/>
        </w:rPr>
      </w:pPr>
      <w:del w:id="664" w:author="Ryan Lemos" w:date="2019-08-19T20:02:00Z">
        <w:r w:rsidDel="008A7FB4">
          <w:delText>A estória seguinte se trata do professor ser capaz de corrigir atividades feitas pelo ambiente</w:delText>
        </w:r>
      </w:del>
      <w:ins w:id="665" w:author="Ryan Lemos" w:date="2019-08-19T20:02:00Z">
        <w:r w:rsidR="008A7FB4">
          <w:t>Ao professor surge a necessid</w:t>
        </w:r>
      </w:ins>
      <w:ins w:id="666" w:author="Ryan Lemos" w:date="2019-08-19T20:03:00Z">
        <w:r w:rsidR="008A7FB4">
          <w:t>ade de corrigir as atividades que os alunos forem respondendo</w:t>
        </w:r>
      </w:ins>
      <w:r>
        <w:t>.</w:t>
      </w:r>
      <w:ins w:id="667" w:author="Ryan Lemos" w:date="2019-08-19T20:03:00Z">
        <w:r w:rsidR="008A7FB4">
          <w:t xml:space="preserve"> Fornecendo a eles </w:t>
        </w:r>
        <w:r w:rsidR="008A7FB4" w:rsidRPr="008A7FB4">
          <w:rPr>
            <w:i/>
            <w:iCs/>
            <w:rPrChange w:id="668" w:author="Ryan Lemos" w:date="2019-08-19T20:03:00Z">
              <w:rPr/>
            </w:rPrChange>
          </w:rPr>
          <w:t>feedback</w:t>
        </w:r>
        <w:r w:rsidR="008A7FB4">
          <w:t xml:space="preserve"> tanto em forma de pontuação quanto auxílio textual por me</w:t>
        </w:r>
      </w:ins>
      <w:ins w:id="669" w:author="Ryan Lemos" w:date="2019-08-19T20:04:00Z">
        <w:r w:rsidR="008A7FB4">
          <w:t>io de observações acerca das respostas dos alunos.</w:t>
        </w:r>
      </w:ins>
      <w:r>
        <w:t xml:space="preserve"> </w:t>
      </w:r>
      <w:del w:id="670" w:author="Ryan Lemos" w:date="2019-08-19T20:04:00Z">
        <w:r w:rsidDel="008A7FB4">
          <w:delText>Essa estória é descrita pela figura x</w:delText>
        </w:r>
      </w:del>
      <w:ins w:id="671" w:author="Ryan Lemos" w:date="2019-08-19T20:04:00Z">
        <w:r w:rsidR="008A7FB4">
          <w:t>A estória x demonstra esse</w:t>
        </w:r>
      </w:ins>
      <w:ins w:id="672" w:author="Ryan Lemos" w:date="2019-08-19T20:05:00Z">
        <w:r w:rsidR="008A7FB4">
          <w:t xml:space="preserve"> anseio por parte do professor</w:t>
        </w:r>
      </w:ins>
      <w:r>
        <w:t xml:space="preserve">. </w:t>
      </w:r>
    </w:p>
    <w:p w14:paraId="3B784C8D" w14:textId="77777777" w:rsidR="008A7FB4" w:rsidRDefault="008A7FB4" w:rsidP="00A23065">
      <w:pPr>
        <w:rPr>
          <w:ins w:id="673" w:author="Ryan Lemos" w:date="2019-08-19T20:05:00Z"/>
        </w:rPr>
      </w:pPr>
    </w:p>
    <w:p w14:paraId="6EB6B765" w14:textId="127BA9B0" w:rsidR="00A23065" w:rsidDel="008A7FB4" w:rsidRDefault="008A7FB4" w:rsidP="008A7FB4">
      <w:pPr>
        <w:pStyle w:val="estrias"/>
        <w:rPr>
          <w:del w:id="674" w:author="Ryan Lemos" w:date="2019-08-19T20:05:00Z"/>
        </w:rPr>
      </w:pPr>
      <w:ins w:id="675" w:author="Ryan Lemos" w:date="2019-08-19T20:05:00Z">
        <w:r w:rsidRPr="008A7FB4">
          <w:rPr>
            <w:rPrChange w:id="676" w:author="Ryan Lemos" w:date="2019-08-19T20:05:00Z">
              <w:rPr>
                <w:highlight w:val="yellow"/>
              </w:rPr>
            </w:rPrChange>
          </w:rPr>
          <w:t>Como p</w:t>
        </w:r>
        <w:r>
          <w:t>rofessor desejo ser capaz de corrigir as atividades respondidas pelos alunos</w:t>
        </w:r>
      </w:ins>
      <w:ins w:id="677" w:author="Ryan Lemos" w:date="2019-08-19T20:06:00Z">
        <w:r>
          <w:t>.</w:t>
        </w:r>
      </w:ins>
      <w:del w:id="678" w:author="Ryan Lemos" w:date="2019-08-19T20:05:00Z">
        <w:r w:rsidR="00A23065" w:rsidRPr="008A7FB4" w:rsidDel="008A7FB4">
          <w:rPr>
            <w:rPrChange w:id="679" w:author="Ryan Lemos" w:date="2019-08-19T20:05:00Z">
              <w:rPr>
                <w:highlight w:val="yellow"/>
              </w:rPr>
            </w:rPrChange>
          </w:rPr>
          <w:delText>ESTÓRIA AQUI</w:delText>
        </w:r>
      </w:del>
    </w:p>
    <w:p w14:paraId="2D29909E" w14:textId="77777777" w:rsidR="008A7FB4" w:rsidRDefault="008A7FB4" w:rsidP="008A7FB4">
      <w:pPr>
        <w:pStyle w:val="estrias"/>
        <w:rPr>
          <w:ins w:id="680" w:author="Ryan Lemos" w:date="2019-08-19T20:06:00Z"/>
        </w:rPr>
      </w:pPr>
    </w:p>
    <w:p w14:paraId="7BC895FA" w14:textId="77777777" w:rsidR="008A7FB4" w:rsidRDefault="008A7FB4">
      <w:pPr>
        <w:pStyle w:val="estrias"/>
        <w:rPr>
          <w:ins w:id="681" w:author="Ryan Lemos" w:date="2019-08-19T20:06:00Z"/>
        </w:rPr>
        <w:pPrChange w:id="682" w:author="Ryan Lemos" w:date="2019-08-19T20:05:00Z">
          <w:pPr>
            <w:jc w:val="center"/>
          </w:pPr>
        </w:pPrChange>
      </w:pPr>
    </w:p>
    <w:p w14:paraId="55388B01" w14:textId="78AA6D14" w:rsidR="008A7FB4" w:rsidRDefault="008A7FB4" w:rsidP="008A7FB4">
      <w:pPr>
        <w:pStyle w:val="estrias"/>
        <w:rPr>
          <w:ins w:id="683" w:author="Ryan Lemos" w:date="2019-08-19T20:06:00Z"/>
          <w:b/>
          <w:bCs/>
        </w:rPr>
      </w:pPr>
      <w:ins w:id="684" w:author="Ryan Lemos" w:date="2019-08-19T20:06:00Z">
        <w:r w:rsidRPr="008A7FB4">
          <w:rPr>
            <w:b/>
            <w:bCs/>
            <w:rPrChange w:id="685" w:author="Ryan Lemos" w:date="2019-08-19T20:06:00Z">
              <w:rPr/>
            </w:rPrChange>
          </w:rPr>
          <w:t>Restrições da estória:</w:t>
        </w:r>
      </w:ins>
    </w:p>
    <w:p w14:paraId="3D279399" w14:textId="1019EF23" w:rsidR="008A7FB4" w:rsidRPr="00FB6641" w:rsidRDefault="00FB6641" w:rsidP="008A7FB4">
      <w:pPr>
        <w:pStyle w:val="estrias"/>
        <w:numPr>
          <w:ilvl w:val="0"/>
          <w:numId w:val="24"/>
        </w:numPr>
        <w:rPr>
          <w:ins w:id="686" w:author="Ryan Lemos" w:date="2019-08-19T20:07:00Z"/>
          <w:b/>
          <w:bCs/>
          <w:rPrChange w:id="687" w:author="Ryan Lemos" w:date="2019-08-19T20:07:00Z">
            <w:rPr>
              <w:ins w:id="688" w:author="Ryan Lemos" w:date="2019-08-19T20:07:00Z"/>
            </w:rPr>
          </w:rPrChange>
        </w:rPr>
      </w:pPr>
      <w:ins w:id="689" w:author="Ryan Lemos" w:date="2019-08-19T20:06:00Z">
        <w:r>
          <w:t>Na listagem das atividades recebi</w:t>
        </w:r>
      </w:ins>
      <w:ins w:id="690" w:author="Ryan Lemos" w:date="2019-08-19T20:07:00Z">
        <w:r>
          <w:t xml:space="preserve">das </w:t>
        </w:r>
      </w:ins>
      <w:ins w:id="691" w:author="Ryan Lemos" w:date="2019-08-19T20:08:00Z">
        <w:r>
          <w:t>o professor</w:t>
        </w:r>
      </w:ins>
      <w:ins w:id="692" w:author="Ryan Lemos" w:date="2019-08-19T20:07:00Z">
        <w:r>
          <w:t xml:space="preserve"> ser capaz distinguir quais eu já corrigi e quais ainda faltam para corrigir.</w:t>
        </w:r>
      </w:ins>
    </w:p>
    <w:p w14:paraId="72346FE3" w14:textId="32D0BFD8" w:rsidR="00FB6641" w:rsidRPr="008A7FB4" w:rsidRDefault="00FB6641">
      <w:pPr>
        <w:pStyle w:val="estrias"/>
        <w:numPr>
          <w:ilvl w:val="0"/>
          <w:numId w:val="24"/>
        </w:numPr>
        <w:rPr>
          <w:ins w:id="693" w:author="Ryan Lemos" w:date="2019-08-19T20:05:00Z"/>
          <w:b/>
          <w:bCs/>
          <w:rPrChange w:id="694" w:author="Ryan Lemos" w:date="2019-08-19T20:06:00Z">
            <w:rPr>
              <w:ins w:id="695" w:author="Ryan Lemos" w:date="2019-08-19T20:05:00Z"/>
            </w:rPr>
          </w:rPrChange>
        </w:rPr>
        <w:pPrChange w:id="696" w:author="Ryan Lemos" w:date="2019-08-19T20:06:00Z">
          <w:pPr/>
        </w:pPrChange>
      </w:pPr>
      <w:ins w:id="697" w:author="Ryan Lemos" w:date="2019-08-19T20:08:00Z">
        <w:r>
          <w:t>Na correção</w:t>
        </w:r>
      </w:ins>
      <w:ins w:id="698" w:author="Ryan Lemos" w:date="2019-08-19T20:07:00Z">
        <w:r>
          <w:t xml:space="preserve">, </w:t>
        </w:r>
      </w:ins>
      <w:ins w:id="699" w:author="Ryan Lemos" w:date="2019-08-19T20:08:00Z">
        <w:r>
          <w:t xml:space="preserve">o professor </w:t>
        </w:r>
      </w:ins>
      <w:ins w:id="700" w:author="Ryan Lemos" w:date="2019-08-19T20:07:00Z">
        <w:r>
          <w:t>deve ser capaz de opinar acer</w:t>
        </w:r>
      </w:ins>
      <w:ins w:id="701" w:author="Ryan Lemos" w:date="2019-08-19T20:08:00Z">
        <w:r>
          <w:t>ca de cada uma das respostas de um aluno.</w:t>
        </w:r>
      </w:ins>
    </w:p>
    <w:p w14:paraId="385E454B" w14:textId="77777777" w:rsidR="008A7FB4" w:rsidRDefault="008A7FB4" w:rsidP="008A7FB4">
      <w:pPr>
        <w:rPr>
          <w:ins w:id="702" w:author="Ryan Lemos" w:date="2019-08-19T20:05:00Z"/>
        </w:rPr>
      </w:pPr>
    </w:p>
    <w:p w14:paraId="72A6854E" w14:textId="111D9EB5" w:rsidR="00A23065" w:rsidRDefault="00A23065">
      <w:r>
        <w:t xml:space="preserve">A implementação dessa estória é demonstrada pela </w:t>
      </w:r>
      <w:r w:rsidRPr="00596E44">
        <w:rPr>
          <w:highlight w:val="yellow"/>
        </w:rPr>
        <w:t>figura x e a figura x</w:t>
      </w:r>
      <w:r>
        <w:t xml:space="preserve">. A </w:t>
      </w:r>
      <w:r w:rsidRPr="00596E44">
        <w:rPr>
          <w:highlight w:val="yellow"/>
        </w:rPr>
        <w:t>figura x</w:t>
      </w:r>
      <w:r>
        <w:t xml:space="preserve"> se trata das atividades recebidas pelo professor</w:t>
      </w:r>
      <w:r w:rsidR="002C3A9E">
        <w:t>, nela o professor tem uma lista de atividades recebidas para correção. Para corrigir o professor deve clicar no botão azul com símbolo de lápis.</w:t>
      </w:r>
    </w:p>
    <w:p w14:paraId="7954FA58" w14:textId="77777777" w:rsidR="00A23065" w:rsidRDefault="00A23065" w:rsidP="00226055">
      <w:pPr>
        <w:ind w:firstLine="0"/>
      </w:pPr>
    </w:p>
    <w:p w14:paraId="4C14E94B" w14:textId="699C05F2" w:rsidR="00226055" w:rsidRDefault="00DF726D" w:rsidP="00DF726D">
      <w:pPr>
        <w:ind w:firstLine="0"/>
        <w:jc w:val="center"/>
        <w:pPrChange w:id="703" w:author="Ryan Lemos" w:date="2019-08-26T10:52:00Z">
          <w:pPr>
            <w:ind w:firstLine="0"/>
          </w:pPr>
        </w:pPrChange>
      </w:pPr>
      <w:ins w:id="704" w:author="Ryan Lemos" w:date="2019-08-26T10:52:00Z">
        <w:r>
          <w:rPr>
            <w:noProof/>
          </w:rPr>
          <w:lastRenderedPageBreak/>
          <w:drawing>
            <wp:inline distT="0" distB="0" distL="0" distR="0" wp14:anchorId="26B603B2" wp14:editId="6319857B">
              <wp:extent cx="5113020" cy="2860608"/>
              <wp:effectExtent l="0" t="0" r="0" b="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124463" cy="2867010"/>
                      </a:xfrm>
                      <a:prstGeom prst="rect">
                        <a:avLst/>
                      </a:prstGeom>
                    </pic:spPr>
                  </pic:pic>
                </a:graphicData>
              </a:graphic>
            </wp:inline>
          </w:drawing>
        </w:r>
      </w:ins>
      <w:del w:id="705" w:author="Ryan Lemos" w:date="2019-08-26T10:52:00Z">
        <w:r w:rsidR="00226055" w:rsidDel="00DF726D">
          <w:rPr>
            <w:noProof/>
          </w:rPr>
          <w:drawing>
            <wp:inline distT="0" distB="0" distL="0" distR="0" wp14:anchorId="0865709A" wp14:editId="219CF1D4">
              <wp:extent cx="5760085" cy="1645920"/>
              <wp:effectExtent l="0" t="0" r="0" b="0"/>
              <wp:docPr id="138" name="Imagem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60085" cy="1645920"/>
                      </a:xfrm>
                      <a:prstGeom prst="rect">
                        <a:avLst/>
                      </a:prstGeom>
                    </pic:spPr>
                  </pic:pic>
                </a:graphicData>
              </a:graphic>
            </wp:inline>
          </w:drawing>
        </w:r>
      </w:del>
    </w:p>
    <w:p w14:paraId="5946CEAB" w14:textId="77777777" w:rsidR="003A1F2B" w:rsidRDefault="003A1F2B" w:rsidP="00226055">
      <w:pPr>
        <w:ind w:firstLine="0"/>
      </w:pPr>
    </w:p>
    <w:p w14:paraId="0C734998" w14:textId="77777777" w:rsidR="002C3A9E" w:rsidRDefault="002C3A9E" w:rsidP="00596E44">
      <w:r>
        <w:t>Ao clicar nesse botão surge-se uma tela conforme apresentada na figura X que detém a lista de questões da atividade.</w:t>
      </w:r>
      <w:r w:rsidR="0019114F">
        <w:t xml:space="preserve"> Para cada questão é descrito todos os seus dados chave, como texto de apoio, o texto da questão em si, o valor da questão, em caso de questões com alternativas, qual a alternativa correta, e a resposta do aluno.</w:t>
      </w:r>
      <w:r>
        <w:t xml:space="preserve"> </w:t>
      </w:r>
      <w:r w:rsidR="0019114F">
        <w:t>Também fica</w:t>
      </w:r>
      <w:r>
        <w:t xml:space="preserve"> disponível duas opções ao professor, dar nota</w:t>
      </w:r>
      <w:r w:rsidR="0019114F">
        <w:t xml:space="preserve"> (que é obrigatório preencher) e colocar uma observação a</w:t>
      </w:r>
      <w:del w:id="706" w:author="Ryan Lemos" w:date="2019-08-26T10:52:00Z">
        <w:r w:rsidR="0019114F" w:rsidDel="00DF726D">
          <w:delText xml:space="preserve"> </w:delText>
        </w:r>
      </w:del>
      <w:r w:rsidR="0019114F">
        <w:t>cerca da resposta do aluno.</w:t>
      </w:r>
      <w:r>
        <w:t xml:space="preserve"> As questões de marcar o professor não precisa dar nota, somente</w:t>
      </w:r>
      <w:r w:rsidR="0019114F">
        <w:t xml:space="preserve"> se quiser a observação. Nelas a nota do aluno já aparece juntamente com a questão em si, conforme visto na figura X. Em caso de questões do tipo fala, surge ao professor também a possibilidade de escuta do áudio do aluno, que é gravado ao responder </w:t>
      </w:r>
      <w:r w:rsidR="004F46AF">
        <w:t>à</w:t>
      </w:r>
      <w:r w:rsidR="0019114F">
        <w:t xml:space="preserve"> questão.</w:t>
      </w:r>
    </w:p>
    <w:p w14:paraId="3DDB0D08" w14:textId="77777777" w:rsidR="00226055" w:rsidRDefault="00226055">
      <w:pPr>
        <w:ind w:firstLine="0"/>
      </w:pPr>
      <w:r>
        <w:rPr>
          <w:noProof/>
        </w:rPr>
        <w:lastRenderedPageBreak/>
        <w:drawing>
          <wp:inline distT="0" distB="0" distL="0" distR="0" wp14:anchorId="51D2FDB7" wp14:editId="265C4234">
            <wp:extent cx="5760085" cy="3509010"/>
            <wp:effectExtent l="0" t="0" r="0" b="0"/>
            <wp:docPr id="139" name="Imagem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60085" cy="3509010"/>
                    </a:xfrm>
                    <a:prstGeom prst="rect">
                      <a:avLst/>
                    </a:prstGeom>
                  </pic:spPr>
                </pic:pic>
              </a:graphicData>
            </a:graphic>
          </wp:inline>
        </w:drawing>
      </w:r>
    </w:p>
    <w:p w14:paraId="178FCA52" w14:textId="77777777" w:rsidR="004F46AF" w:rsidRPr="004C0224" w:rsidRDefault="004F46AF" w:rsidP="00596E44">
      <w:pPr>
        <w:ind w:firstLine="0"/>
      </w:pPr>
    </w:p>
    <w:p w14:paraId="02515A2C" w14:textId="77777777" w:rsidR="003C127D" w:rsidRDefault="003C127D">
      <w:pPr>
        <w:pStyle w:val="Ttulo4"/>
      </w:pPr>
      <w:bookmarkStart w:id="707" w:name="_Toc17133810"/>
      <w:r>
        <w:t>Aluno</w:t>
      </w:r>
      <w:bookmarkEnd w:id="707"/>
    </w:p>
    <w:p w14:paraId="05FD0E2C" w14:textId="77777777" w:rsidR="004F46AF" w:rsidRDefault="004F46AF" w:rsidP="004F46AF"/>
    <w:p w14:paraId="58156CB3" w14:textId="77777777" w:rsidR="004F46AF" w:rsidRDefault="004F46AF" w:rsidP="004F46AF">
      <w:r>
        <w:t xml:space="preserve">Ao aluno foi acrescido a possibilidade de receber atividades, respondê-las e verificar seu resultado, bem como anotações advindas do professor acerca de cada questão respondida. </w:t>
      </w:r>
    </w:p>
    <w:p w14:paraId="48F80122" w14:textId="28C46DBA" w:rsidR="00DC28CE" w:rsidRDefault="008057E8" w:rsidP="00021305">
      <w:r>
        <w:t xml:space="preserve">A primeira estória se trata da lista das atividades de um aluno, e é representada pela </w:t>
      </w:r>
      <w:r w:rsidRPr="00596E44">
        <w:rPr>
          <w:highlight w:val="yellow"/>
        </w:rPr>
        <w:t>figura x</w:t>
      </w:r>
      <w:r>
        <w:t>. Essa estória apresenta algumas restrições, como por exemplo a identificação de atividades através da ação</w:t>
      </w:r>
      <w:r w:rsidR="00DC28CE">
        <w:t xml:space="preserve"> que nelas pode ser realizada. </w:t>
      </w:r>
    </w:p>
    <w:p w14:paraId="12B239E9" w14:textId="77777777" w:rsidR="00300D1E" w:rsidRDefault="00300D1E" w:rsidP="00021305"/>
    <w:p w14:paraId="6AA30B05" w14:textId="77777777" w:rsidR="00300D1E" w:rsidRDefault="00300D1E" w:rsidP="00596E44">
      <w:pPr>
        <w:pStyle w:val="estrias"/>
      </w:pPr>
      <w:r>
        <w:t xml:space="preserve">Como aluno eu quero ser capaz de visualizar as atividades enviadas a mim pelos professores. </w:t>
      </w:r>
    </w:p>
    <w:p w14:paraId="0BEAB4AF" w14:textId="77777777" w:rsidR="00300D1E" w:rsidRDefault="00300D1E" w:rsidP="00596E44">
      <w:pPr>
        <w:pStyle w:val="estrias"/>
      </w:pPr>
    </w:p>
    <w:p w14:paraId="46224656" w14:textId="77777777" w:rsidR="00300D1E" w:rsidRPr="00596E44" w:rsidRDefault="00300D1E" w:rsidP="00596E44">
      <w:pPr>
        <w:pStyle w:val="estrias"/>
        <w:rPr>
          <w:b/>
          <w:bCs/>
        </w:rPr>
      </w:pPr>
      <w:r w:rsidRPr="00596E44">
        <w:rPr>
          <w:b/>
          <w:bCs/>
        </w:rPr>
        <w:t>Restrições da estória:</w:t>
      </w:r>
    </w:p>
    <w:p w14:paraId="2BF123E4" w14:textId="77777777" w:rsidR="00300D1E" w:rsidRDefault="00300D1E" w:rsidP="00596E44">
      <w:pPr>
        <w:pStyle w:val="estrias"/>
        <w:numPr>
          <w:ilvl w:val="0"/>
          <w:numId w:val="17"/>
        </w:numPr>
      </w:pPr>
      <w:r>
        <w:t>Atividades já respondidas devem conter um botão que identifique que é possível visualizar a atividade.</w:t>
      </w:r>
    </w:p>
    <w:p w14:paraId="5CFAA2B7" w14:textId="77777777" w:rsidR="00300D1E" w:rsidRDefault="00300D1E" w:rsidP="00596E44">
      <w:pPr>
        <w:pStyle w:val="estrias"/>
        <w:numPr>
          <w:ilvl w:val="0"/>
          <w:numId w:val="17"/>
        </w:numPr>
      </w:pPr>
      <w:r>
        <w:t>Atividades ainda não respondidas devem apresentar um botão que identifique que é possível as responder.</w:t>
      </w:r>
    </w:p>
    <w:p w14:paraId="157843AB" w14:textId="16412BDC" w:rsidR="00300D1E" w:rsidRDefault="00300D1E" w:rsidP="00596E44">
      <w:pPr>
        <w:pStyle w:val="estrias"/>
        <w:numPr>
          <w:ilvl w:val="0"/>
          <w:numId w:val="17"/>
        </w:numPr>
      </w:pPr>
      <w:r>
        <w:t>Devo ser capaz de categorizar as atividades por nível se foi corrigida ou não.</w:t>
      </w:r>
    </w:p>
    <w:p w14:paraId="167D28CC" w14:textId="77777777" w:rsidR="00A05EF6" w:rsidRDefault="00A05EF6" w:rsidP="00021305"/>
    <w:p w14:paraId="6D505868" w14:textId="3D2753BE" w:rsidR="008057E8" w:rsidRDefault="008057E8" w:rsidP="00596E44">
      <w:pPr>
        <w:ind w:firstLine="0"/>
      </w:pPr>
    </w:p>
    <w:p w14:paraId="3E5C6C91" w14:textId="77777777" w:rsidR="00DC28CE" w:rsidRDefault="00DC28CE" w:rsidP="008057E8">
      <w:pPr>
        <w:jc w:val="center"/>
      </w:pPr>
    </w:p>
    <w:p w14:paraId="7ABDC7F8" w14:textId="77777777" w:rsidR="00ED291E" w:rsidRDefault="00ED291E" w:rsidP="00021305">
      <w:r>
        <w:t xml:space="preserve">A interação responsável por </w:t>
      </w:r>
      <w:r w:rsidR="00021305">
        <w:t>compreender</w:t>
      </w:r>
      <w:r>
        <w:t xml:space="preserve"> essa estória se dá pela </w:t>
      </w:r>
      <w:r w:rsidRPr="00596E44">
        <w:rPr>
          <w:highlight w:val="yellow"/>
        </w:rPr>
        <w:t>figura x</w:t>
      </w:r>
      <w:r>
        <w:t xml:space="preserve">. </w:t>
      </w:r>
      <w:r w:rsidR="00021305">
        <w:t>Como especificado pela estória, atividades já respondidas podem ser reconhecidas por sua ação de botão com símbolo de olho na cor amarela. Já as atividades a serem respondidas são identificadas através de um botão de lápis na cor azul.</w:t>
      </w:r>
    </w:p>
    <w:p w14:paraId="5DAD785E" w14:textId="77777777" w:rsidR="008057E8" w:rsidRDefault="008057E8" w:rsidP="004F46AF"/>
    <w:p w14:paraId="62EF90FA" w14:textId="66EA56D4" w:rsidR="008057E8" w:rsidRDefault="008057E8" w:rsidP="008057E8">
      <w:pPr>
        <w:ind w:firstLine="0"/>
      </w:pPr>
      <w:r>
        <w:rPr>
          <w:noProof/>
        </w:rPr>
        <w:drawing>
          <wp:inline distT="0" distB="0" distL="0" distR="0" wp14:anchorId="32A72B4D" wp14:editId="5234EFA1">
            <wp:extent cx="5760085" cy="2740025"/>
            <wp:effectExtent l="0" t="0" r="0" b="3175"/>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60085" cy="2740025"/>
                    </a:xfrm>
                    <a:prstGeom prst="rect">
                      <a:avLst/>
                    </a:prstGeom>
                  </pic:spPr>
                </pic:pic>
              </a:graphicData>
            </a:graphic>
          </wp:inline>
        </w:drawing>
      </w:r>
    </w:p>
    <w:p w14:paraId="4712028B" w14:textId="3ED6FF2E" w:rsidR="00021305" w:rsidRDefault="00021305" w:rsidP="008057E8">
      <w:pPr>
        <w:ind w:firstLine="0"/>
      </w:pPr>
    </w:p>
    <w:p w14:paraId="59084D05" w14:textId="7AA78528" w:rsidR="00021305" w:rsidRDefault="00021305" w:rsidP="00021305">
      <w:r>
        <w:t xml:space="preserve">Quanto à possibilidade de o aluno responder as atividades pelo ambiente, </w:t>
      </w:r>
      <w:r w:rsidR="00693EDB">
        <w:t xml:space="preserve">surge a estória demonstrada pela </w:t>
      </w:r>
      <w:r w:rsidR="00693EDB" w:rsidRPr="00596E44">
        <w:rPr>
          <w:highlight w:val="yellow"/>
        </w:rPr>
        <w:t>figura x</w:t>
      </w:r>
      <w:r w:rsidR="00693EDB">
        <w:t>. Nela, surgem algumas restrições relacionadas à segurança para evitar que alunos possam trocar de aba para pesquisar as respostas pela internet. Além disso há questões que contém recursos de áudio, como áudios propriamente ditos, e textos de leitura do navegador</w:t>
      </w:r>
      <w:r w:rsidR="00326003">
        <w:t xml:space="preserve"> conforme explicitado na seção 3.2.2.1. Ainda, a última restrição representa a possibilidade d</w:t>
      </w:r>
      <w:r w:rsidR="001F718F">
        <w:t>e o</w:t>
      </w:r>
      <w:r w:rsidR="00326003">
        <w:t xml:space="preserve"> aluno gravar sua fala em questões de fala para que o professor possa avaliar a pronúncia do aluno. </w:t>
      </w:r>
    </w:p>
    <w:p w14:paraId="07AC4985" w14:textId="1B3D25B9" w:rsidR="00300D1E" w:rsidRDefault="00300D1E" w:rsidP="00596E44">
      <w:pPr>
        <w:pStyle w:val="estrias"/>
        <w:pBdr>
          <w:bottom w:val="single" w:sz="4" w:space="9" w:color="auto"/>
        </w:pBdr>
      </w:pPr>
      <w:r>
        <w:t>Como aluno quero ser capaz de responder as atividades enviadas pelos professores pelo ambiente.</w:t>
      </w:r>
    </w:p>
    <w:p w14:paraId="13DCF18B" w14:textId="77777777" w:rsidR="00300D1E" w:rsidRDefault="00300D1E" w:rsidP="00596E44">
      <w:pPr>
        <w:pStyle w:val="estrias"/>
        <w:pBdr>
          <w:bottom w:val="single" w:sz="4" w:space="9" w:color="auto"/>
        </w:pBdr>
      </w:pPr>
    </w:p>
    <w:p w14:paraId="7745C786" w14:textId="0CAFD06D" w:rsidR="00300D1E" w:rsidRPr="00596E44" w:rsidRDefault="00300D1E" w:rsidP="00596E44">
      <w:pPr>
        <w:pStyle w:val="estrias"/>
        <w:pBdr>
          <w:bottom w:val="single" w:sz="4" w:space="9" w:color="auto"/>
        </w:pBdr>
        <w:rPr>
          <w:b/>
          <w:bCs/>
        </w:rPr>
      </w:pPr>
      <w:r w:rsidRPr="00596E44">
        <w:rPr>
          <w:b/>
          <w:bCs/>
        </w:rPr>
        <w:t>Restrições da estória</w:t>
      </w:r>
    </w:p>
    <w:p w14:paraId="0A947160" w14:textId="77777777" w:rsidR="00300D1E" w:rsidRDefault="00300D1E" w:rsidP="00596E44">
      <w:pPr>
        <w:pStyle w:val="estrias"/>
        <w:numPr>
          <w:ilvl w:val="0"/>
          <w:numId w:val="16"/>
        </w:numPr>
      </w:pPr>
      <w:r>
        <w:t>O aluno deve ser capaz de identificar o tempo que lhe resta para a resolução de uma questão.</w:t>
      </w:r>
    </w:p>
    <w:p w14:paraId="7BCE15A3" w14:textId="77777777" w:rsidR="00300D1E" w:rsidRDefault="00300D1E" w:rsidP="00596E44">
      <w:pPr>
        <w:pStyle w:val="estrias"/>
        <w:numPr>
          <w:ilvl w:val="0"/>
          <w:numId w:val="16"/>
        </w:numPr>
      </w:pPr>
      <w:r>
        <w:t>O aluno também deve ser capaz de saber em qual questão está e quantas são.</w:t>
      </w:r>
    </w:p>
    <w:p w14:paraId="2C20FD09" w14:textId="77777777" w:rsidR="00300D1E" w:rsidRDefault="00300D1E" w:rsidP="00596E44">
      <w:pPr>
        <w:pStyle w:val="estrias"/>
        <w:numPr>
          <w:ilvl w:val="0"/>
          <w:numId w:val="16"/>
        </w:numPr>
      </w:pPr>
      <w:r>
        <w:lastRenderedPageBreak/>
        <w:t>O aluno não pode sair da página, isso se dá em função de segurança para cola.</w:t>
      </w:r>
    </w:p>
    <w:p w14:paraId="08980EA0" w14:textId="77777777" w:rsidR="00300D1E" w:rsidRDefault="00300D1E" w:rsidP="00596E44">
      <w:pPr>
        <w:pStyle w:val="estrias"/>
        <w:numPr>
          <w:ilvl w:val="0"/>
          <w:numId w:val="16"/>
        </w:numPr>
      </w:pPr>
      <w:r>
        <w:t>O aluno não deve ser capaz de colar textos no campo de resposta em questões discursivas.</w:t>
      </w:r>
    </w:p>
    <w:p w14:paraId="4C75C71F" w14:textId="77777777" w:rsidR="00300D1E" w:rsidRDefault="00300D1E" w:rsidP="00596E44">
      <w:pPr>
        <w:pStyle w:val="estrias"/>
        <w:numPr>
          <w:ilvl w:val="0"/>
          <w:numId w:val="16"/>
        </w:numPr>
      </w:pPr>
      <w:r>
        <w:t>O aluno deve estar ciente que ao sair da página de resolução, seu exercício será cancelado.</w:t>
      </w:r>
    </w:p>
    <w:p w14:paraId="5D64D68A" w14:textId="77777777" w:rsidR="00300D1E" w:rsidRDefault="00300D1E" w:rsidP="00596E44">
      <w:pPr>
        <w:pStyle w:val="estrias"/>
        <w:numPr>
          <w:ilvl w:val="0"/>
          <w:numId w:val="16"/>
        </w:numPr>
      </w:pPr>
      <w:r>
        <w:t>O aluno deve conseguir ouvir o áudio ou texto de leitura do navegador caso a questão os contenha.</w:t>
      </w:r>
    </w:p>
    <w:p w14:paraId="010732EE" w14:textId="008743A7" w:rsidR="00326003" w:rsidRDefault="00300D1E" w:rsidP="00596E44">
      <w:pPr>
        <w:pStyle w:val="estrias"/>
        <w:numPr>
          <w:ilvl w:val="0"/>
          <w:numId w:val="16"/>
        </w:numPr>
      </w:pPr>
      <w:r>
        <w:t>Em questões de fala, deve ser possível ao aluno gravar a fala para que o professor possa avaliá-la.</w:t>
      </w:r>
    </w:p>
    <w:p w14:paraId="0A718D07" w14:textId="15688498" w:rsidR="00693EDB" w:rsidRDefault="00693EDB">
      <w:pPr>
        <w:ind w:firstLine="0"/>
        <w:jc w:val="center"/>
      </w:pPr>
    </w:p>
    <w:p w14:paraId="4294E2A2" w14:textId="6410AB16" w:rsidR="001F718F" w:rsidRDefault="00227575" w:rsidP="001F718F">
      <w:r>
        <w:t xml:space="preserve">A </w:t>
      </w:r>
      <w:r w:rsidRPr="00596E44">
        <w:rPr>
          <w:highlight w:val="yellow"/>
        </w:rPr>
        <w:t>figura x</w:t>
      </w:r>
      <w:r>
        <w:t xml:space="preserve"> demonstra a mensagem de instruções que aparece na primeira vez em que o aluno resolve uma atividade. Nessa mensagem o aluno fica ciente que se sair da página de execução da atividade, por exemplo para buscar respostas em outra página, o progresso dele será perdido por tentativa de cola.</w:t>
      </w:r>
    </w:p>
    <w:p w14:paraId="4F66B460" w14:textId="77777777" w:rsidR="001F718F" w:rsidRPr="00021305" w:rsidRDefault="001F718F" w:rsidP="00596E44"/>
    <w:p w14:paraId="1B99B711" w14:textId="4E8EFAFE" w:rsidR="00226055" w:rsidRDefault="00693EDB">
      <w:pPr>
        <w:ind w:firstLine="0"/>
        <w:jc w:val="center"/>
      </w:pPr>
      <w:r>
        <w:rPr>
          <w:noProof/>
        </w:rPr>
        <w:drawing>
          <wp:inline distT="0" distB="0" distL="0" distR="0" wp14:anchorId="6225B67D" wp14:editId="354F7522">
            <wp:extent cx="4336473" cy="2877914"/>
            <wp:effectExtent l="0" t="0" r="6985"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361146" cy="2894289"/>
                    </a:xfrm>
                    <a:prstGeom prst="rect">
                      <a:avLst/>
                    </a:prstGeom>
                  </pic:spPr>
                </pic:pic>
              </a:graphicData>
            </a:graphic>
          </wp:inline>
        </w:drawing>
      </w:r>
    </w:p>
    <w:p w14:paraId="48AFB14B" w14:textId="77777777" w:rsidR="00227575" w:rsidRDefault="00227575" w:rsidP="00227575"/>
    <w:p w14:paraId="5E3FBF68" w14:textId="10EF1A85" w:rsidR="00227575" w:rsidRDefault="00227575" w:rsidP="00596E44">
      <w:r>
        <w:t>O módulo de resolução de atividades foi o que necessitou de todas as características do Angular. Nele o aluno responde a todas as questões da atividade sem que haja recarregamento da página a cada questão respondida.</w:t>
      </w:r>
      <w:r w:rsidR="00A05EF6">
        <w:t xml:space="preserve"> Com isso conseguiu-se criar uma atividade englobando os diversos aspectos, como gravação de fala, </w:t>
      </w:r>
      <w:r w:rsidR="00A05EF6" w:rsidRPr="005820D8">
        <w:rPr>
          <w:highlight w:val="yellow"/>
        </w:rPr>
        <w:t>figura x</w:t>
      </w:r>
      <w:r w:rsidR="00A05EF6">
        <w:t xml:space="preserve">, utilizando o gravador de voz do navegador. </w:t>
      </w:r>
      <w:r>
        <w:t>Além disso</w:t>
      </w:r>
      <w:r w:rsidR="00A05EF6">
        <w:t>,</w:t>
      </w:r>
      <w:r>
        <w:t xml:space="preserve"> cada vez que o aluno entra na atividade a ordem das questões </w:t>
      </w:r>
      <w:r w:rsidR="00A05EF6">
        <w:t>é</w:t>
      </w:r>
      <w:r>
        <w:t xml:space="preserve"> sorteada, tão quanto as alternativas.</w:t>
      </w:r>
      <w:r w:rsidR="00A05EF6">
        <w:t xml:space="preserve"> Assim, tem-se uma atividade diferente para cada aluno, no quesito questões e alternativas.</w:t>
      </w:r>
      <w:r>
        <w:t xml:space="preserve"> </w:t>
      </w:r>
    </w:p>
    <w:p w14:paraId="7310BE65" w14:textId="6E806426" w:rsidR="008057E8" w:rsidRDefault="008057E8" w:rsidP="004F46AF">
      <w:pPr>
        <w:ind w:firstLine="0"/>
      </w:pPr>
    </w:p>
    <w:p w14:paraId="2503EB68" w14:textId="3FD919B6" w:rsidR="00B3767E" w:rsidRDefault="00B3767E" w:rsidP="00596E44">
      <w:pPr>
        <w:ind w:firstLine="0"/>
        <w:jc w:val="center"/>
      </w:pPr>
      <w:r>
        <w:rPr>
          <w:noProof/>
        </w:rPr>
        <w:drawing>
          <wp:inline distT="0" distB="0" distL="0" distR="0" wp14:anchorId="4C48A0E3" wp14:editId="1F00149B">
            <wp:extent cx="6134100" cy="1462914"/>
            <wp:effectExtent l="0" t="0" r="0" b="4445"/>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279713" cy="1497641"/>
                    </a:xfrm>
                    <a:prstGeom prst="rect">
                      <a:avLst/>
                    </a:prstGeom>
                  </pic:spPr>
                </pic:pic>
              </a:graphicData>
            </a:graphic>
          </wp:inline>
        </w:drawing>
      </w:r>
    </w:p>
    <w:p w14:paraId="06BC3A34" w14:textId="7E11A39F" w:rsidR="00A05EF6" w:rsidRDefault="00A05EF6" w:rsidP="004F46AF">
      <w:pPr>
        <w:ind w:firstLine="0"/>
      </w:pPr>
    </w:p>
    <w:p w14:paraId="05BEF696" w14:textId="2D850468" w:rsidR="00A05EF6" w:rsidRDefault="00A05EF6" w:rsidP="00596E44">
      <w:r>
        <w:t xml:space="preserve">Os recursos adicionais podem ser vistos tanto ao fundo da </w:t>
      </w:r>
      <w:r w:rsidRPr="00596E44">
        <w:rPr>
          <w:highlight w:val="yellow"/>
        </w:rPr>
        <w:t>figura x</w:t>
      </w:r>
      <w:r>
        <w:t xml:space="preserve">, no caso uma imagem, e na </w:t>
      </w:r>
      <w:r w:rsidRPr="00596E44">
        <w:rPr>
          <w:highlight w:val="yellow"/>
        </w:rPr>
        <w:t>figura x</w:t>
      </w:r>
      <w:r>
        <w:t xml:space="preserve"> que detém um botão que é possível ao aluno tocar um áudio previamente enviado pelo professor. Todos esses recursos são opcionais e servem somente para auxiliar o aluno no momento de resolução de uma questão.</w:t>
      </w:r>
    </w:p>
    <w:p w14:paraId="5F471238" w14:textId="77777777" w:rsidR="00227575" w:rsidRDefault="00227575">
      <w:pPr>
        <w:ind w:firstLine="0"/>
      </w:pPr>
    </w:p>
    <w:p w14:paraId="2853FBCD" w14:textId="444D706B" w:rsidR="00326003" w:rsidRDefault="00326003" w:rsidP="0034071A">
      <w:pPr>
        <w:ind w:firstLine="0"/>
        <w:jc w:val="center"/>
      </w:pPr>
      <w:r>
        <w:rPr>
          <w:noProof/>
        </w:rPr>
        <w:drawing>
          <wp:inline distT="0" distB="0" distL="0" distR="0" wp14:anchorId="0B4FB8C2" wp14:editId="145B4021">
            <wp:extent cx="5952465" cy="2004060"/>
            <wp:effectExtent l="0" t="0" r="0" b="0"/>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010285" cy="2023527"/>
                    </a:xfrm>
                    <a:prstGeom prst="rect">
                      <a:avLst/>
                    </a:prstGeom>
                  </pic:spPr>
                </pic:pic>
              </a:graphicData>
            </a:graphic>
          </wp:inline>
        </w:drawing>
      </w:r>
    </w:p>
    <w:p w14:paraId="69DE9541" w14:textId="1B10DD65" w:rsidR="0034071A" w:rsidRDefault="0034071A" w:rsidP="0034071A"/>
    <w:p w14:paraId="710A2C0D" w14:textId="37046FC2" w:rsidR="0034071A" w:rsidRDefault="0034071A" w:rsidP="0034071A">
      <w:r>
        <w:t xml:space="preserve">A última interação possível ao aluno é quando a atividade já está respondida, somente visualizar seus resultados. A estória da </w:t>
      </w:r>
      <w:r w:rsidRPr="00596E44">
        <w:rPr>
          <w:highlight w:val="yellow"/>
        </w:rPr>
        <w:t>figura x</w:t>
      </w:r>
      <w:r>
        <w:t xml:space="preserve"> representa esse requisito.</w:t>
      </w:r>
    </w:p>
    <w:p w14:paraId="404037C0" w14:textId="77777777" w:rsidR="00300D1E" w:rsidRDefault="00300D1E" w:rsidP="0034071A"/>
    <w:p w14:paraId="31A496CB" w14:textId="5CE17DD3" w:rsidR="00300D1E" w:rsidRDefault="00300D1E" w:rsidP="00596E44">
      <w:pPr>
        <w:pStyle w:val="estrias"/>
      </w:pPr>
      <w:r>
        <w:t>Como aluno quero ser capaz de verificar meus resultados nas atividades, de maneira a compreender todas as questões da atividade e ainda observações deixadas pelo professor.</w:t>
      </w:r>
    </w:p>
    <w:p w14:paraId="2A1D6E6C" w14:textId="0E38E060" w:rsidR="0034071A" w:rsidRDefault="0034071A" w:rsidP="00596E44">
      <w:pPr>
        <w:ind w:firstLine="0"/>
      </w:pPr>
    </w:p>
    <w:p w14:paraId="036216F1" w14:textId="77777777" w:rsidR="00072DA1" w:rsidRDefault="00072DA1" w:rsidP="0034071A">
      <w:pPr>
        <w:jc w:val="center"/>
      </w:pPr>
    </w:p>
    <w:p w14:paraId="1A10C0E7" w14:textId="3BBED28F" w:rsidR="00072DA1" w:rsidRDefault="00072DA1" w:rsidP="00596E44">
      <w:r>
        <w:t xml:space="preserve">A </w:t>
      </w:r>
      <w:r w:rsidRPr="00596E44">
        <w:rPr>
          <w:highlight w:val="yellow"/>
        </w:rPr>
        <w:t>figura x</w:t>
      </w:r>
      <w:r>
        <w:t xml:space="preserve"> representa a interação do aluno informada na estória da </w:t>
      </w:r>
      <w:r w:rsidRPr="00596E44">
        <w:rPr>
          <w:highlight w:val="yellow"/>
        </w:rPr>
        <w:t>figura x</w:t>
      </w:r>
      <w:r>
        <w:t>. Nessa interação o aluno tem um relatório acerca da atividade respondida, contendo a nota de cada questão respondida, suas respostas e observações deixadas pelo professor acerca das respostas do aluno.</w:t>
      </w:r>
    </w:p>
    <w:p w14:paraId="6D028BE1" w14:textId="043ABA9D" w:rsidR="00693EDB" w:rsidRPr="00021305" w:rsidRDefault="00693EDB" w:rsidP="00596E44">
      <w:pPr>
        <w:ind w:firstLine="0"/>
      </w:pPr>
    </w:p>
    <w:p w14:paraId="77E002FF" w14:textId="67653F01" w:rsidR="003C127D" w:rsidRPr="008051B4" w:rsidRDefault="0034071A" w:rsidP="00596E44">
      <w:pPr>
        <w:ind w:firstLine="0"/>
        <w:jc w:val="center"/>
      </w:pPr>
      <w:r>
        <w:rPr>
          <w:noProof/>
        </w:rPr>
        <w:drawing>
          <wp:inline distT="0" distB="0" distL="0" distR="0" wp14:anchorId="283A0C8E" wp14:editId="3B148293">
            <wp:extent cx="4092271" cy="2438400"/>
            <wp:effectExtent l="0" t="0" r="3810" b="0"/>
            <wp:docPr id="143"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107253" cy="2447327"/>
                    </a:xfrm>
                    <a:prstGeom prst="rect">
                      <a:avLst/>
                    </a:prstGeom>
                  </pic:spPr>
                </pic:pic>
              </a:graphicData>
            </a:graphic>
          </wp:inline>
        </w:drawing>
      </w:r>
    </w:p>
    <w:p w14:paraId="67DFF27C" w14:textId="77777777" w:rsidR="003C127D" w:rsidRPr="00E33640" w:rsidRDefault="003C127D" w:rsidP="00596E44"/>
    <w:p w14:paraId="15667703" w14:textId="162008B1" w:rsidR="003C127D" w:rsidRDefault="003C127D" w:rsidP="003C127D">
      <w:pPr>
        <w:pStyle w:val="Ttulo2"/>
      </w:pPr>
      <w:bookmarkStart w:id="708" w:name="_Toc17133811"/>
      <w:r>
        <w:t>Release 3 – Complementos</w:t>
      </w:r>
      <w:bookmarkEnd w:id="708"/>
    </w:p>
    <w:p w14:paraId="49F4182A" w14:textId="77777777" w:rsidR="00C57C44" w:rsidRDefault="00C57C44" w:rsidP="00C57C44"/>
    <w:p w14:paraId="65FA3674" w14:textId="1AB72DE4" w:rsidR="00C57C44" w:rsidRDefault="00C57C44" w:rsidP="00C57C44">
      <w:r>
        <w:t xml:space="preserve">O terceiro release foi composto da implementação da visualização do desempenho tanto por parte do aluno quanto do professor, que é baseado nas atividades respondidas pelo aluno. Além disso, nesse release foi implementado uma série de </w:t>
      </w:r>
      <w:proofErr w:type="spellStart"/>
      <w:r w:rsidRPr="00596E44">
        <w:rPr>
          <w:i/>
          <w:iCs/>
        </w:rPr>
        <w:t>refactorings</w:t>
      </w:r>
      <w:proofErr w:type="spellEnd"/>
      <w:r>
        <w:t xml:space="preserve">, como visto na </w:t>
      </w:r>
      <w:r w:rsidRPr="00596E44">
        <w:rPr>
          <w:highlight w:val="red"/>
        </w:rPr>
        <w:t>seção x</w:t>
      </w:r>
      <w:r>
        <w:t xml:space="preserve"> se </w:t>
      </w:r>
      <w:r w:rsidR="009B5E45">
        <w:t>trata</w:t>
      </w:r>
      <w:r>
        <w:t xml:space="preserve"> de melhorias que não modificam as funcionalidades apenas melhoram a qualidade do código</w:t>
      </w:r>
      <w:r w:rsidR="009B5E45">
        <w:t>. Essas melhorias vão desde melhorias visuais como: adoção um padrão de design minimalista, inclusão de mensagens de aviso em todos os botões da aplicação, notificações para atividades, melhoria na barra lateral etc. Como também melhorias no código, como uma melhor organização do código, uma divisão de tarefas entre cliente e servidor mais balanceada, tipagem de variáveis etc. Todas as mudanças visuais podem ser vistas nas figuras dessa monografia que demonstram alguma interação com o ambiente proposto.</w:t>
      </w:r>
    </w:p>
    <w:p w14:paraId="48FF1FCF" w14:textId="77777777" w:rsidR="00C57C44" w:rsidRPr="00134BC2" w:rsidRDefault="00C57C44" w:rsidP="00596E44"/>
    <w:p w14:paraId="0518675D" w14:textId="00683B5B" w:rsidR="003C127D" w:rsidRDefault="003C127D" w:rsidP="003C127D">
      <w:pPr>
        <w:pStyle w:val="Ttulo3"/>
      </w:pPr>
      <w:bookmarkStart w:id="709" w:name="_Toc17133812"/>
      <w:r>
        <w:t>Sistema desenvolvido</w:t>
      </w:r>
      <w:bookmarkEnd w:id="709"/>
    </w:p>
    <w:p w14:paraId="3AA80399" w14:textId="77777777" w:rsidR="009B5E45" w:rsidRDefault="009B5E45" w:rsidP="009B5E45"/>
    <w:p w14:paraId="5B30C9EA" w14:textId="3E72A0B5" w:rsidR="009B5E45" w:rsidRDefault="009B5E45">
      <w:r>
        <w:t xml:space="preserve">Como ressaltado, o desenvolvimento deste release se compreendeu somente no relatório de desempenho, tanto para o professor quanto para o aluno. Ao professor é possível que ele verifique o desempenho do aluno assim que ele entra na sua tela de gestão da turma. Já para o aluno ao entrar no ambiente ele pode consultar seu desempenho através de gráficos. </w:t>
      </w:r>
      <w:r w:rsidR="00765C73">
        <w:t>O desenvolvimento dessas funcionalidades será</w:t>
      </w:r>
      <w:r>
        <w:t xml:space="preserve"> descrito com maior atenção nas subseções seguintes.</w:t>
      </w:r>
    </w:p>
    <w:p w14:paraId="39B9B606" w14:textId="5A9EE52A" w:rsidR="009B5E45" w:rsidRPr="00134BC2" w:rsidRDefault="009B5E45" w:rsidP="00596E44">
      <w:r>
        <w:t xml:space="preserve"> </w:t>
      </w:r>
    </w:p>
    <w:p w14:paraId="1442038D" w14:textId="09911744" w:rsidR="003C127D" w:rsidRDefault="003C127D" w:rsidP="003C127D">
      <w:pPr>
        <w:pStyle w:val="Ttulo4"/>
      </w:pPr>
      <w:bookmarkStart w:id="710" w:name="_Toc17133813"/>
      <w:r>
        <w:lastRenderedPageBreak/>
        <w:t>Professor</w:t>
      </w:r>
      <w:bookmarkEnd w:id="710"/>
    </w:p>
    <w:p w14:paraId="1E362F4C" w14:textId="3E692FAB" w:rsidR="00394EB9" w:rsidRDefault="00394EB9" w:rsidP="00394EB9"/>
    <w:p w14:paraId="645696A0" w14:textId="30DFADC9" w:rsidR="006269C7" w:rsidRDefault="006269C7" w:rsidP="00394EB9">
      <w:r>
        <w:t xml:space="preserve">Conforme discutido na seção anterior </w:t>
      </w:r>
      <w:r w:rsidR="00403EF2">
        <w:t xml:space="preserve">nesse release foi desenvolvido um relatório acerca dos desempenhos dos alunos de uma turma. Auxiliando ao professor na ajuda de determinados alunos que possam precisar de auxílio pois apresentaram baixo desempenho. A estória que representa essa interação pode ser vista na </w:t>
      </w:r>
      <w:r w:rsidR="00403EF2" w:rsidRPr="00596E44">
        <w:rPr>
          <w:highlight w:val="yellow"/>
        </w:rPr>
        <w:t>figura x</w:t>
      </w:r>
      <w:r w:rsidR="00403EF2">
        <w:t>.</w:t>
      </w:r>
    </w:p>
    <w:p w14:paraId="101ABF94" w14:textId="6D345626" w:rsidR="00403EF2" w:rsidRDefault="00403EF2" w:rsidP="00394EB9"/>
    <w:p w14:paraId="0BD9D14A" w14:textId="2162C7EF" w:rsidR="00403EF2" w:rsidRDefault="00584E31" w:rsidP="00596E44">
      <w:pPr>
        <w:pStyle w:val="estrias"/>
      </w:pPr>
      <w:r w:rsidRPr="00584E31">
        <w:t>Como professor quero ser capaz de visualizar o desempenho dos meus alunos.</w:t>
      </w:r>
    </w:p>
    <w:p w14:paraId="1650B295" w14:textId="10F957C1" w:rsidR="00403EF2" w:rsidRDefault="00403EF2" w:rsidP="00394EB9"/>
    <w:p w14:paraId="48A841A2" w14:textId="77777777" w:rsidR="00584E31" w:rsidRDefault="00584E31" w:rsidP="00394EB9"/>
    <w:p w14:paraId="402B7325" w14:textId="492E4614" w:rsidR="00394EB9" w:rsidRDefault="00394EB9" w:rsidP="00394EB9">
      <w:r>
        <w:t xml:space="preserve">Para o professor foi introduzido a aba desempenho dentro </w:t>
      </w:r>
      <w:r w:rsidR="004959D0">
        <w:t>da visualização de uma turma. Nela contém um resumo detalhado acerca do desempenho do aluno conforme as atividades respondidas. Sendo o professor capaz de avaliar o desempenho do aluno em sua classe e até comparar com o desempenho que o aluno teve em outras turmas anteriores a turma atual. Ainda ao professor é possível visualizar a média geral da turma e avaliar se cada aluno está dentro ou não da média.</w:t>
      </w:r>
    </w:p>
    <w:p w14:paraId="679562D8" w14:textId="77777777" w:rsidR="004959D0" w:rsidRDefault="004959D0" w:rsidP="00394EB9"/>
    <w:p w14:paraId="2E3D7EB8" w14:textId="6D05334E" w:rsidR="004959D0" w:rsidRDefault="004959D0">
      <w:pPr>
        <w:ind w:hanging="142"/>
        <w:jc w:val="center"/>
        <w:pPrChange w:id="711" w:author="Ryan Lemos" w:date="2019-08-19T09:45:00Z">
          <w:pPr>
            <w:ind w:hanging="142"/>
          </w:pPr>
        </w:pPrChange>
      </w:pPr>
      <w:r>
        <w:rPr>
          <w:noProof/>
        </w:rPr>
        <w:drawing>
          <wp:inline distT="0" distB="0" distL="0" distR="0" wp14:anchorId="7B8E1691" wp14:editId="2CAE0EA9">
            <wp:extent cx="4381500" cy="1867366"/>
            <wp:effectExtent l="0" t="0" r="0" b="0"/>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397335" cy="1874115"/>
                    </a:xfrm>
                    <a:prstGeom prst="rect">
                      <a:avLst/>
                    </a:prstGeom>
                  </pic:spPr>
                </pic:pic>
              </a:graphicData>
            </a:graphic>
          </wp:inline>
        </w:drawing>
      </w:r>
    </w:p>
    <w:p w14:paraId="52136D2B" w14:textId="77777777" w:rsidR="00394EB9" w:rsidRPr="00596E44" w:rsidRDefault="00394EB9" w:rsidP="00596E44"/>
    <w:p w14:paraId="33707155" w14:textId="78CD9216" w:rsidR="009A2E13" w:rsidRDefault="003C127D" w:rsidP="00BE3639">
      <w:pPr>
        <w:pStyle w:val="Ttulo4"/>
        <w:rPr>
          <w:ins w:id="712" w:author="Ryan Lemos" w:date="2019-08-19T09:41:00Z"/>
        </w:rPr>
      </w:pPr>
      <w:bookmarkStart w:id="713" w:name="_Toc17133814"/>
      <w:r>
        <w:t>Aluno</w:t>
      </w:r>
      <w:bookmarkEnd w:id="713"/>
    </w:p>
    <w:p w14:paraId="016A5287" w14:textId="77777777" w:rsidR="00353AF5" w:rsidRPr="00753186" w:rsidRDefault="00353AF5">
      <w:pPr>
        <w:rPr>
          <w:ins w:id="714" w:author="Ryan Lemos" w:date="2019-08-19T09:40:00Z"/>
        </w:rPr>
        <w:pPrChange w:id="715" w:author="Ryan Lemos" w:date="2019-08-19T09:41:00Z">
          <w:pPr>
            <w:pStyle w:val="Ttulo4"/>
          </w:pPr>
        </w:pPrChange>
      </w:pPr>
    </w:p>
    <w:p w14:paraId="29CADA4E" w14:textId="77777777" w:rsidR="00353AF5" w:rsidRDefault="00353AF5" w:rsidP="00353AF5">
      <w:pPr>
        <w:rPr>
          <w:ins w:id="716" w:author="Ryan Lemos" w:date="2019-08-19T09:44:00Z"/>
        </w:rPr>
      </w:pPr>
      <w:ins w:id="717" w:author="Ryan Lemos" w:date="2019-08-19T09:41:00Z">
        <w:r>
          <w:t>Quanto ao aluno introduziu-se na página home, um gráfico dinâmico que contém as médias no decorrer dos níveis e a</w:t>
        </w:r>
      </w:ins>
      <w:ins w:id="718" w:author="Ryan Lemos" w:date="2019-08-19T09:42:00Z">
        <w:r>
          <w:t>s</w:t>
        </w:r>
      </w:ins>
      <w:ins w:id="719" w:author="Ryan Lemos" w:date="2019-08-19T09:41:00Z">
        <w:r>
          <w:t xml:space="preserve"> m</w:t>
        </w:r>
      </w:ins>
      <w:ins w:id="720" w:author="Ryan Lemos" w:date="2019-08-19T09:42:00Z">
        <w:r>
          <w:t>édias por tipo de questão respondida. Com isso o aluno consegue enxergar visualmente seu desempenho e como tem evoluído no decorrer dos níveis.</w:t>
        </w:r>
      </w:ins>
      <w:ins w:id="721" w:author="Ryan Lemos" w:date="2019-08-19T09:43:00Z">
        <w:r>
          <w:t xml:space="preserve"> A </w:t>
        </w:r>
        <w:r w:rsidRPr="00353AF5">
          <w:rPr>
            <w:highlight w:val="yellow"/>
            <w:rPrChange w:id="722" w:author="Ryan Lemos" w:date="2019-08-19T09:43:00Z">
              <w:rPr/>
            </w:rPrChange>
          </w:rPr>
          <w:t>estória x</w:t>
        </w:r>
        <w:r>
          <w:t xml:space="preserve"> que define essa interação.</w:t>
        </w:r>
      </w:ins>
    </w:p>
    <w:p w14:paraId="66930498" w14:textId="6245C607" w:rsidR="00353AF5" w:rsidRDefault="00353AF5" w:rsidP="00353AF5">
      <w:pPr>
        <w:rPr>
          <w:ins w:id="723" w:author="Ryan Lemos" w:date="2019-08-19T09:43:00Z"/>
        </w:rPr>
      </w:pPr>
      <w:ins w:id="724" w:author="Ryan Lemos" w:date="2019-08-19T09:40:00Z">
        <w:r>
          <w:t xml:space="preserve"> </w:t>
        </w:r>
      </w:ins>
    </w:p>
    <w:p w14:paraId="1C914B2C" w14:textId="465C6970" w:rsidR="00353AF5" w:rsidRDefault="00353AF5" w:rsidP="00353AF5">
      <w:pPr>
        <w:pStyle w:val="estrias"/>
        <w:rPr>
          <w:ins w:id="725" w:author="Ryan Lemos" w:date="2019-08-19T09:43:00Z"/>
        </w:rPr>
      </w:pPr>
      <w:ins w:id="726" w:author="Ryan Lemos" w:date="2019-08-19T09:43:00Z">
        <w:r w:rsidRPr="00584E31">
          <w:lastRenderedPageBreak/>
          <w:t xml:space="preserve">Como </w:t>
        </w:r>
      </w:ins>
      <w:ins w:id="727" w:author="Ryan Lemos" w:date="2019-08-19T09:44:00Z">
        <w:r>
          <w:t>aluno</w:t>
        </w:r>
      </w:ins>
      <w:ins w:id="728" w:author="Ryan Lemos" w:date="2019-08-19T09:43:00Z">
        <w:r w:rsidRPr="00584E31">
          <w:t xml:space="preserve"> quero ser capaz de visualizar </w:t>
        </w:r>
      </w:ins>
      <w:ins w:id="729" w:author="Ryan Lemos" w:date="2019-08-19T09:44:00Z">
        <w:r>
          <w:t>meu</w:t>
        </w:r>
      </w:ins>
      <w:ins w:id="730" w:author="Ryan Lemos" w:date="2019-08-19T09:43:00Z">
        <w:r w:rsidRPr="00584E31">
          <w:t xml:space="preserve"> desempenho</w:t>
        </w:r>
      </w:ins>
      <w:ins w:id="731" w:author="Ryan Lemos" w:date="2019-08-19T09:44:00Z">
        <w:r>
          <w:t xml:space="preserve"> conforme progrido de níveis</w:t>
        </w:r>
      </w:ins>
      <w:ins w:id="732" w:author="Ryan Lemos" w:date="2019-08-19T09:43:00Z">
        <w:r w:rsidRPr="00584E31">
          <w:t>.</w:t>
        </w:r>
      </w:ins>
    </w:p>
    <w:p w14:paraId="3D846E89" w14:textId="66259B0E" w:rsidR="00353AF5" w:rsidRDefault="00353AF5" w:rsidP="00353AF5">
      <w:pPr>
        <w:rPr>
          <w:ins w:id="733" w:author="Ryan Lemos" w:date="2019-08-19T09:44:00Z"/>
        </w:rPr>
      </w:pPr>
    </w:p>
    <w:p w14:paraId="4BBA552E" w14:textId="5C383875" w:rsidR="00353AF5" w:rsidDel="00353AF5" w:rsidRDefault="00353AF5" w:rsidP="00353AF5">
      <w:pPr>
        <w:rPr>
          <w:del w:id="734" w:author="Ryan Lemos" w:date="2019-08-19T09:45:00Z"/>
        </w:rPr>
      </w:pPr>
      <w:ins w:id="735" w:author="Ryan Lemos" w:date="2019-08-19T09:45:00Z">
        <w:r>
          <w:t>A Figura</w:t>
        </w:r>
      </w:ins>
    </w:p>
    <w:p w14:paraId="73DAC2E2" w14:textId="40146F6C" w:rsidR="00353AF5" w:rsidRDefault="00353AF5" w:rsidP="00353AF5">
      <w:pPr>
        <w:rPr>
          <w:ins w:id="736" w:author="Ryan Lemos" w:date="2019-08-19T09:57:00Z"/>
        </w:rPr>
      </w:pPr>
      <w:ins w:id="737" w:author="Ryan Lemos" w:date="2019-08-19T09:45:00Z">
        <w:r>
          <w:t xml:space="preserve"> X representa o primeiro gráfico que condiz </w:t>
        </w:r>
      </w:ins>
      <w:ins w:id="738" w:author="Ryan Lemos" w:date="2019-08-19T09:46:00Z">
        <w:r>
          <w:t>ao desempenho do aluno conforme os níveis. Pode ser que o aluno não tenha concluído todos os níveis. Portanto quando não existir esse dado o gráfico simplesmente será ignorado.</w:t>
        </w:r>
      </w:ins>
    </w:p>
    <w:p w14:paraId="6B035F38" w14:textId="77777777" w:rsidR="00FD5D46" w:rsidRDefault="00FD5D46" w:rsidP="00353AF5">
      <w:pPr>
        <w:rPr>
          <w:ins w:id="739" w:author="Ryan Lemos" w:date="2019-08-19T09:55:00Z"/>
        </w:rPr>
      </w:pPr>
    </w:p>
    <w:p w14:paraId="4515562B" w14:textId="7B68DC9A" w:rsidR="00FD5D46" w:rsidRDefault="00FD5D46" w:rsidP="00FD5D46">
      <w:pPr>
        <w:ind w:firstLine="0"/>
        <w:jc w:val="center"/>
        <w:rPr>
          <w:ins w:id="740" w:author="Ryan Lemos" w:date="2019-08-19T09:57:00Z"/>
        </w:rPr>
      </w:pPr>
      <w:ins w:id="741" w:author="Ryan Lemos" w:date="2019-08-19T09:56:00Z">
        <w:r>
          <w:rPr>
            <w:noProof/>
          </w:rPr>
          <w:drawing>
            <wp:inline distT="0" distB="0" distL="0" distR="0" wp14:anchorId="3B43EC60" wp14:editId="2D218D4A">
              <wp:extent cx="4153820" cy="2606040"/>
              <wp:effectExtent l="0" t="0" r="0" b="381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182636" cy="2624119"/>
                      </a:xfrm>
                      <a:prstGeom prst="rect">
                        <a:avLst/>
                      </a:prstGeom>
                    </pic:spPr>
                  </pic:pic>
                </a:graphicData>
              </a:graphic>
            </wp:inline>
          </w:drawing>
        </w:r>
      </w:ins>
    </w:p>
    <w:p w14:paraId="00E40A7E" w14:textId="77777777" w:rsidR="00FD5D46" w:rsidRDefault="00FD5D46">
      <w:pPr>
        <w:ind w:firstLine="0"/>
        <w:jc w:val="center"/>
        <w:rPr>
          <w:ins w:id="742" w:author="Ryan Lemos" w:date="2019-08-19T09:47:00Z"/>
        </w:rPr>
        <w:pPrChange w:id="743" w:author="Ryan Lemos" w:date="2019-08-19T09:57:00Z">
          <w:pPr/>
        </w:pPrChange>
      </w:pPr>
    </w:p>
    <w:p w14:paraId="368BBC55" w14:textId="0DA30A3B" w:rsidR="001511E1" w:rsidRPr="008B44C6" w:rsidRDefault="001511E1" w:rsidP="00353AF5">
      <w:pPr>
        <w:rPr>
          <w:ins w:id="744" w:author="Ryan Lemos" w:date="2019-08-19T09:57:00Z"/>
        </w:rPr>
      </w:pPr>
      <w:ins w:id="745" w:author="Ryan Lemos" w:date="2019-08-19T09:47:00Z">
        <w:r>
          <w:t>Já a Figura X demonstra o segundo gráfico</w:t>
        </w:r>
      </w:ins>
      <w:ins w:id="746" w:author="Ryan Lemos" w:date="2019-08-19T09:48:00Z">
        <w:r w:rsidR="006F204A">
          <w:t xml:space="preserve"> que mostra o desempenho do aluno por tipo de questões respondidas. Com isso o aluno consegue visualizar em que ponto está se destacando, como por exemplo fala ou escrita,</w:t>
        </w:r>
      </w:ins>
      <w:ins w:id="747" w:author="Ryan Lemos" w:date="2019-08-19T09:49:00Z">
        <w:r w:rsidR="006F204A">
          <w:t xml:space="preserve"> e o que precisa melhorar.</w:t>
        </w:r>
      </w:ins>
      <w:ins w:id="748" w:author="Ryan Lemos" w:date="2019-08-19T09:47:00Z">
        <w:r>
          <w:t xml:space="preserve"> </w:t>
        </w:r>
      </w:ins>
      <w:ins w:id="749" w:author="Ryan Lemos" w:date="2019-08-19T09:57:00Z">
        <w:r w:rsidR="00FD5D46">
          <w:t xml:space="preserve">Para </w:t>
        </w:r>
      </w:ins>
      <w:ins w:id="750" w:author="Ryan Lemos" w:date="2019-08-19T09:58:00Z">
        <w:r w:rsidR="00FD5D46">
          <w:t xml:space="preserve">trocar entre os gráficos há um </w:t>
        </w:r>
        <w:r w:rsidR="008B44C6">
          <w:t xml:space="preserve">elemento do </w:t>
        </w:r>
        <w:proofErr w:type="spellStart"/>
        <w:r w:rsidR="008B44C6">
          <w:t>MaterializeCSS</w:t>
        </w:r>
        <w:proofErr w:type="spellEnd"/>
        <w:r w:rsidR="008B44C6">
          <w:t xml:space="preserve"> chamado </w:t>
        </w:r>
        <w:r w:rsidR="008B44C6" w:rsidRPr="008B44C6">
          <w:rPr>
            <w:i/>
            <w:iCs/>
            <w:rPrChange w:id="751" w:author="Ryan Lemos" w:date="2019-08-19T09:58:00Z">
              <w:rPr/>
            </w:rPrChange>
          </w:rPr>
          <w:t>switch</w:t>
        </w:r>
        <w:r w:rsidR="008B44C6">
          <w:rPr>
            <w:i/>
            <w:iCs/>
          </w:rPr>
          <w:t xml:space="preserve"> </w:t>
        </w:r>
        <w:r w:rsidR="008B44C6">
          <w:t xml:space="preserve">que seria como um </w:t>
        </w:r>
      </w:ins>
      <w:ins w:id="752" w:author="Ryan Lemos" w:date="2019-08-19T09:59:00Z">
        <w:r w:rsidR="008B44C6">
          <w:t>interruptor. Para o lado esquerdo visualiza-se o gráfico por nível, ao ser levado para a direita visualiza-se o grá</w:t>
        </w:r>
      </w:ins>
      <w:ins w:id="753" w:author="Ryan Lemos" w:date="2019-08-19T10:00:00Z">
        <w:r w:rsidR="008B44C6">
          <w:t>fico por níveis.</w:t>
        </w:r>
      </w:ins>
    </w:p>
    <w:p w14:paraId="0115E590" w14:textId="77777777" w:rsidR="00FD5D46" w:rsidRDefault="00FD5D46" w:rsidP="00353AF5">
      <w:pPr>
        <w:rPr>
          <w:ins w:id="754" w:author="Ryan Lemos" w:date="2019-08-19T09:57:00Z"/>
        </w:rPr>
      </w:pPr>
    </w:p>
    <w:p w14:paraId="31930348" w14:textId="11E7526E" w:rsidR="00FD5D46" w:rsidRPr="00753186" w:rsidRDefault="00FD5D46">
      <w:pPr>
        <w:ind w:firstLine="0"/>
        <w:jc w:val="center"/>
        <w:rPr>
          <w:ins w:id="755" w:author="Ryan Lemos" w:date="2019-08-19T09:45:00Z"/>
        </w:rPr>
        <w:pPrChange w:id="756" w:author="Ryan Lemos" w:date="2019-08-19T09:57:00Z">
          <w:pPr>
            <w:pStyle w:val="Ttulo4"/>
          </w:pPr>
        </w:pPrChange>
      </w:pPr>
      <w:ins w:id="757" w:author="Ryan Lemos" w:date="2019-08-19T09:57:00Z">
        <w:r>
          <w:rPr>
            <w:noProof/>
          </w:rPr>
          <w:lastRenderedPageBreak/>
          <w:drawing>
            <wp:inline distT="0" distB="0" distL="0" distR="0" wp14:anchorId="7251FFE1" wp14:editId="7B1520FD">
              <wp:extent cx="4370733" cy="2834640"/>
              <wp:effectExtent l="0" t="0" r="0" b="381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377711" cy="2839166"/>
                      </a:xfrm>
                      <a:prstGeom prst="rect">
                        <a:avLst/>
                      </a:prstGeom>
                    </pic:spPr>
                  </pic:pic>
                </a:graphicData>
              </a:graphic>
            </wp:inline>
          </w:drawing>
        </w:r>
      </w:ins>
    </w:p>
    <w:p w14:paraId="0368D2A2" w14:textId="5396D362" w:rsidR="00BE3639" w:rsidRPr="00134BC2" w:rsidRDefault="00BE3639"/>
    <w:p w14:paraId="4211DBC7" w14:textId="77777777" w:rsidR="009A2E13" w:rsidRDefault="009A2E13" w:rsidP="00596E44">
      <w:pPr>
        <w:pStyle w:val="Ttulo2"/>
      </w:pPr>
      <w:bookmarkStart w:id="758" w:name="_Toc17133815"/>
      <w:r>
        <w:t>Testes</w:t>
      </w:r>
      <w:bookmarkEnd w:id="758"/>
    </w:p>
    <w:p w14:paraId="422927A7" w14:textId="77777777" w:rsidR="009A2E13" w:rsidRPr="004C0224" w:rsidRDefault="009A2E13" w:rsidP="009A2E13"/>
    <w:p w14:paraId="3FE2FAA6" w14:textId="05125044" w:rsidR="009A2E13" w:rsidRDefault="009A2E13" w:rsidP="009A2E13">
      <w:r>
        <w:t xml:space="preserve">A biblioteca de testes utilizada foi o </w:t>
      </w:r>
      <w:proofErr w:type="spellStart"/>
      <w:r>
        <w:t>PHPUnit</w:t>
      </w:r>
      <w:proofErr w:type="spellEnd"/>
      <w:r>
        <w:t xml:space="preserve">, que já vem integrado com o </w:t>
      </w:r>
      <w:proofErr w:type="spellStart"/>
      <w:r>
        <w:t>Laravel</w:t>
      </w:r>
      <w:proofErr w:type="spellEnd"/>
      <w:r>
        <w:t xml:space="preserve">. O </w:t>
      </w:r>
      <w:proofErr w:type="spellStart"/>
      <w:r>
        <w:t>Laravel</w:t>
      </w:r>
      <w:proofErr w:type="spellEnd"/>
      <w:r>
        <w:t xml:space="preserve"> apoia as funções nativas do </w:t>
      </w:r>
      <w:proofErr w:type="spellStart"/>
      <w:r>
        <w:t>PHPUnit</w:t>
      </w:r>
      <w:proofErr w:type="spellEnd"/>
      <w:r>
        <w:t xml:space="preserve"> e acrescenta algumas funcionalidades que auxiliam nos momentos de teste. Nesta subseção serão abordados alguns</w:t>
      </w:r>
      <w:r w:rsidR="00C57C44">
        <w:t xml:space="preserve"> exemplos de</w:t>
      </w:r>
      <w:r>
        <w:t xml:space="preserve"> testes utilizados no </w:t>
      </w:r>
      <w:r w:rsidR="00C57C44">
        <w:t>desenvolvimento desta aplicação</w:t>
      </w:r>
      <w:r>
        <w:t>.</w:t>
      </w:r>
      <w:r w:rsidR="00C57C44">
        <w:t xml:space="preserve"> Vale ressaltar que os testes podem ser bem parecidos para cada classe de teste, tendo em vista que será testado a capacidade de resposta da </w:t>
      </w:r>
      <w:proofErr w:type="spellStart"/>
      <w:r w:rsidR="00C57C44">
        <w:t>api</w:t>
      </w:r>
      <w:proofErr w:type="spellEnd"/>
      <w:r w:rsidR="00C57C44">
        <w:t>. Então os exemplos aqui demonstrados podem ser facilmente reconhecidos em outras classes de testes da aplicação.</w:t>
      </w:r>
    </w:p>
    <w:p w14:paraId="01B68900" w14:textId="77777777" w:rsidR="009A2E13" w:rsidRPr="005A6F0E" w:rsidRDefault="009A2E13" w:rsidP="009A2E13">
      <w:r>
        <w:t xml:space="preserve">O primeiro exemplo de teste se trata do trecho de código abaixo, que compreende na classe de Teste de usuário, demonstrando a função de teste de inserção. Tem-se a utilização de dois </w:t>
      </w:r>
      <w:proofErr w:type="spellStart"/>
      <w:r>
        <w:t>Traits</w:t>
      </w:r>
      <w:proofErr w:type="spellEnd"/>
      <w:r>
        <w:t xml:space="preserve"> </w:t>
      </w:r>
      <w:proofErr w:type="spellStart"/>
      <w:r>
        <w:t>Laravel</w:t>
      </w:r>
      <w:proofErr w:type="spellEnd"/>
      <w:r>
        <w:t>, o ‘</w:t>
      </w:r>
      <w:proofErr w:type="spellStart"/>
      <w:r w:rsidRPr="008250E0">
        <w:rPr>
          <w:i/>
        </w:rPr>
        <w:t>WithoutMiddleware</w:t>
      </w:r>
      <w:proofErr w:type="spellEnd"/>
      <w:r>
        <w:rPr>
          <w:i/>
        </w:rPr>
        <w:t>’ e ‘</w:t>
      </w:r>
      <w:proofErr w:type="spellStart"/>
      <w:r>
        <w:rPr>
          <w:i/>
        </w:rPr>
        <w:t>DatabaseMigrations</w:t>
      </w:r>
      <w:proofErr w:type="spellEnd"/>
      <w:r>
        <w:rPr>
          <w:i/>
        </w:rPr>
        <w:t>’</w:t>
      </w:r>
      <w:r>
        <w:t xml:space="preserve">. O primeiro serve para não utilizar </w:t>
      </w:r>
      <w:r w:rsidRPr="008250E0">
        <w:rPr>
          <w:i/>
        </w:rPr>
        <w:t>middlewares</w:t>
      </w:r>
      <w:r>
        <w:t xml:space="preserve"> que podem impedir o acesso a determinados conteúdos para determinados tipos de usuários. O segundo acrescenta as migrações, que cria toda a base de dados no ambiente de teste. Há ainda uma função chamada ‘</w:t>
      </w:r>
      <w:proofErr w:type="spellStart"/>
      <w:r>
        <w:t>setUp</w:t>
      </w:r>
      <w:proofErr w:type="spellEnd"/>
      <w:r>
        <w:t xml:space="preserve">’, que seria uma configuração inicial dos testes, nela é possível configurar o que for necessário para todos os testes antes que o teste ocorra em si. Para isso usou-se o comando </w:t>
      </w:r>
      <w:proofErr w:type="spellStart"/>
      <w:r>
        <w:t>artisan</w:t>
      </w:r>
      <w:proofErr w:type="spellEnd"/>
      <w:r>
        <w:t xml:space="preserve"> ‘</w:t>
      </w:r>
      <w:proofErr w:type="spellStart"/>
      <w:r>
        <w:t>db:seed</w:t>
      </w:r>
      <w:proofErr w:type="spellEnd"/>
      <w:r>
        <w:t>’ que serve para ‘alimentar’ a base de dados com registros. O restante da função serve para autenticar um usuário que será utilizado em outro trecho da classe de testes de usuário.</w:t>
      </w:r>
    </w:p>
    <w:p w14:paraId="52B27E8B" w14:textId="77777777" w:rsidR="009A2E13" w:rsidRPr="00A118AA" w:rsidRDefault="009A2E13" w:rsidP="009A2E13"/>
    <w:p w14:paraId="47A11435" w14:textId="77777777" w:rsidR="00394EB9" w:rsidRDefault="009A2E13" w:rsidP="009A2E1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outlineLvl w:val="9"/>
        <w:rPr>
          <w:rFonts w:ascii="Courier New" w:eastAsia="Times New Roman" w:hAnsi="Courier New" w:cs="Courier New"/>
          <w:color w:val="CC7832"/>
          <w:sz w:val="20"/>
          <w:szCs w:val="20"/>
          <w:shd w:val="clear" w:color="auto" w:fill="232525"/>
          <w:lang w:val="en-US" w:eastAsia="pt-BR"/>
        </w:rPr>
      </w:pPr>
      <w:r w:rsidRPr="008250E0">
        <w:rPr>
          <w:rFonts w:ascii="Courier New" w:eastAsia="Times New Roman" w:hAnsi="Courier New" w:cs="Courier New"/>
          <w:b/>
          <w:bCs/>
          <w:color w:val="CC7832"/>
          <w:sz w:val="20"/>
          <w:szCs w:val="20"/>
          <w:shd w:val="clear" w:color="auto" w:fill="232525"/>
          <w:lang w:val="en-US" w:eastAsia="pt-BR"/>
        </w:rPr>
        <w:t xml:space="preserve">class </w:t>
      </w:r>
      <w:proofErr w:type="spellStart"/>
      <w:r w:rsidRPr="008250E0">
        <w:rPr>
          <w:rFonts w:ascii="Courier New" w:eastAsia="Times New Roman" w:hAnsi="Courier New" w:cs="Courier New"/>
          <w:color w:val="A9B7C6"/>
          <w:sz w:val="20"/>
          <w:szCs w:val="20"/>
          <w:shd w:val="clear" w:color="auto" w:fill="232525"/>
          <w:lang w:val="en-US" w:eastAsia="pt-BR"/>
        </w:rPr>
        <w:t>UserTest</w:t>
      </w:r>
      <w:proofErr w:type="spellEnd"/>
      <w:r w:rsidRPr="008250E0">
        <w:rPr>
          <w:rFonts w:ascii="Courier New" w:eastAsia="Times New Roman" w:hAnsi="Courier New" w:cs="Courier New"/>
          <w:color w:val="A9B7C6"/>
          <w:sz w:val="20"/>
          <w:szCs w:val="20"/>
          <w:shd w:val="clear" w:color="auto" w:fill="232525"/>
          <w:lang w:val="en-US" w:eastAsia="pt-BR"/>
        </w:rPr>
        <w:t xml:space="preserve"> </w:t>
      </w:r>
      <w:r w:rsidRPr="008250E0">
        <w:rPr>
          <w:rFonts w:ascii="Courier New" w:eastAsia="Times New Roman" w:hAnsi="Courier New" w:cs="Courier New"/>
          <w:b/>
          <w:bCs/>
          <w:color w:val="CC7832"/>
          <w:sz w:val="20"/>
          <w:szCs w:val="20"/>
          <w:shd w:val="clear" w:color="auto" w:fill="232525"/>
          <w:lang w:val="en-US" w:eastAsia="pt-BR"/>
        </w:rPr>
        <w:t xml:space="preserve">extends </w:t>
      </w:r>
      <w:proofErr w:type="spellStart"/>
      <w:r w:rsidRPr="008250E0">
        <w:rPr>
          <w:rFonts w:ascii="Courier New" w:eastAsia="Times New Roman" w:hAnsi="Courier New" w:cs="Courier New"/>
          <w:color w:val="A9B7C6"/>
          <w:sz w:val="20"/>
          <w:szCs w:val="20"/>
          <w:shd w:val="clear" w:color="auto" w:fill="232525"/>
          <w:lang w:val="en-US" w:eastAsia="pt-BR"/>
        </w:rPr>
        <w:t>TestCase</w:t>
      </w:r>
      <w:proofErr w:type="spellEnd"/>
      <w:r w:rsidRPr="008250E0">
        <w:rPr>
          <w:rFonts w:ascii="Courier New" w:eastAsia="Times New Roman" w:hAnsi="Courier New" w:cs="Courier New"/>
          <w:color w:val="A9B7C6"/>
          <w:sz w:val="20"/>
          <w:szCs w:val="20"/>
          <w:shd w:val="clear" w:color="auto" w:fill="232525"/>
          <w:lang w:val="en-US" w:eastAsia="pt-BR"/>
        </w:rPr>
        <w:br/>
      </w:r>
      <w:r w:rsidRPr="008250E0">
        <w:rPr>
          <w:rFonts w:ascii="Courier New" w:eastAsia="Times New Roman" w:hAnsi="Courier New" w:cs="Courier New"/>
          <w:color w:val="A9B7C6"/>
          <w:sz w:val="20"/>
          <w:szCs w:val="20"/>
          <w:shd w:val="clear" w:color="auto" w:fill="232525"/>
          <w:lang w:val="en-US" w:eastAsia="pt-BR"/>
        </w:rPr>
        <w:br/>
        <w:t>{</w:t>
      </w:r>
      <w:r w:rsidRPr="008250E0">
        <w:rPr>
          <w:rFonts w:ascii="Courier New" w:eastAsia="Times New Roman" w:hAnsi="Courier New" w:cs="Courier New"/>
          <w:color w:val="A9B7C6"/>
          <w:sz w:val="20"/>
          <w:szCs w:val="20"/>
          <w:shd w:val="clear" w:color="auto" w:fill="232525"/>
          <w:lang w:val="en-US" w:eastAsia="pt-BR"/>
        </w:rPr>
        <w:br/>
      </w:r>
      <w:r w:rsidRPr="008250E0">
        <w:rPr>
          <w:rFonts w:ascii="Courier New" w:eastAsia="Times New Roman" w:hAnsi="Courier New" w:cs="Courier New"/>
          <w:color w:val="A9B7C6"/>
          <w:sz w:val="20"/>
          <w:szCs w:val="20"/>
          <w:shd w:val="clear" w:color="auto" w:fill="232525"/>
          <w:lang w:val="en-US" w:eastAsia="pt-BR"/>
        </w:rPr>
        <w:lastRenderedPageBreak/>
        <w:t xml:space="preserve">    </w:t>
      </w:r>
      <w:r w:rsidRPr="008250E0">
        <w:rPr>
          <w:rFonts w:ascii="Courier New" w:eastAsia="Times New Roman" w:hAnsi="Courier New" w:cs="Courier New"/>
          <w:b/>
          <w:bCs/>
          <w:color w:val="CC7832"/>
          <w:sz w:val="20"/>
          <w:szCs w:val="20"/>
          <w:shd w:val="clear" w:color="auto" w:fill="232525"/>
          <w:lang w:val="en-US" w:eastAsia="pt-BR"/>
        </w:rPr>
        <w:t xml:space="preserve">use </w:t>
      </w:r>
      <w:proofErr w:type="spellStart"/>
      <w:r w:rsidRPr="008250E0">
        <w:rPr>
          <w:rFonts w:ascii="Courier New" w:eastAsia="Times New Roman" w:hAnsi="Courier New" w:cs="Courier New"/>
          <w:color w:val="A9B7C6"/>
          <w:sz w:val="20"/>
          <w:szCs w:val="20"/>
          <w:shd w:val="clear" w:color="auto" w:fill="232525"/>
          <w:lang w:val="en-US" w:eastAsia="pt-BR"/>
        </w:rPr>
        <w:t>WithoutMiddleware</w:t>
      </w:r>
      <w:proofErr w:type="spellEnd"/>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b/>
          <w:bCs/>
          <w:color w:val="CC7832"/>
          <w:sz w:val="20"/>
          <w:szCs w:val="20"/>
          <w:shd w:val="clear" w:color="auto" w:fill="232525"/>
          <w:lang w:val="en-US" w:eastAsia="pt-BR"/>
        </w:rPr>
        <w:t xml:space="preserve">use </w:t>
      </w:r>
      <w:proofErr w:type="spellStart"/>
      <w:r w:rsidRPr="008250E0">
        <w:rPr>
          <w:rFonts w:ascii="Courier New" w:eastAsia="Times New Roman" w:hAnsi="Courier New" w:cs="Courier New"/>
          <w:color w:val="A9B7C6"/>
          <w:sz w:val="20"/>
          <w:szCs w:val="20"/>
          <w:shd w:val="clear" w:color="auto" w:fill="232525"/>
          <w:lang w:val="en-US" w:eastAsia="pt-BR"/>
        </w:rPr>
        <w:t>DatabaseMigrations</w:t>
      </w:r>
      <w:proofErr w:type="spellEnd"/>
      <w:r w:rsidRPr="008250E0">
        <w:rPr>
          <w:rFonts w:ascii="Courier New" w:eastAsia="Times New Roman" w:hAnsi="Courier New" w:cs="Courier New"/>
          <w:color w:val="CC7832"/>
          <w:sz w:val="20"/>
          <w:szCs w:val="20"/>
          <w:shd w:val="clear" w:color="auto" w:fill="232525"/>
          <w:lang w:val="en-US" w:eastAsia="pt-BR"/>
        </w:rPr>
        <w:t>;</w:t>
      </w:r>
    </w:p>
    <w:p w14:paraId="24AD8785" w14:textId="58942D77" w:rsidR="009A2E13" w:rsidRPr="008250E0" w:rsidRDefault="009A2E13" w:rsidP="009A2E1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outlineLvl w:val="9"/>
        <w:rPr>
          <w:rFonts w:ascii="Courier New" w:eastAsia="Times New Roman" w:hAnsi="Courier New" w:cs="Courier New"/>
          <w:color w:val="A9B7C6"/>
          <w:sz w:val="20"/>
          <w:szCs w:val="20"/>
          <w:lang w:val="en-US" w:eastAsia="pt-BR"/>
        </w:rPr>
      </w:pP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b/>
          <w:bCs/>
          <w:color w:val="CC7832"/>
          <w:sz w:val="20"/>
          <w:szCs w:val="20"/>
          <w:shd w:val="clear" w:color="auto" w:fill="232525"/>
          <w:lang w:val="en-US" w:eastAsia="pt-BR"/>
        </w:rPr>
        <w:t xml:space="preserve">private </w:t>
      </w:r>
      <w:r w:rsidRPr="008250E0">
        <w:rPr>
          <w:rFonts w:ascii="Courier New" w:eastAsia="Times New Roman" w:hAnsi="Courier New" w:cs="Courier New"/>
          <w:color w:val="9876AA"/>
          <w:sz w:val="20"/>
          <w:szCs w:val="20"/>
          <w:shd w:val="clear" w:color="auto" w:fill="232525"/>
          <w:lang w:val="en-US" w:eastAsia="pt-BR"/>
        </w:rPr>
        <w:t>$header</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b/>
          <w:bCs/>
          <w:color w:val="CC7832"/>
          <w:sz w:val="20"/>
          <w:szCs w:val="20"/>
          <w:shd w:val="clear" w:color="auto" w:fill="232525"/>
          <w:lang w:val="en-US" w:eastAsia="pt-BR"/>
        </w:rPr>
        <w:t xml:space="preserve">public function </w:t>
      </w:r>
      <w:proofErr w:type="spellStart"/>
      <w:r w:rsidRPr="008250E0">
        <w:rPr>
          <w:rFonts w:ascii="Courier New" w:eastAsia="Times New Roman" w:hAnsi="Courier New" w:cs="Courier New"/>
          <w:color w:val="FFC66D"/>
          <w:sz w:val="20"/>
          <w:szCs w:val="20"/>
          <w:shd w:val="clear" w:color="auto" w:fill="232525"/>
          <w:lang w:val="en-US" w:eastAsia="pt-BR"/>
        </w:rPr>
        <w:t>setUp</w:t>
      </w:r>
      <w:proofErr w:type="spellEnd"/>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br/>
        <w:t xml:space="preserve">    {</w:t>
      </w:r>
      <w:r w:rsidRPr="008250E0">
        <w:rPr>
          <w:rFonts w:ascii="Courier New" w:eastAsia="Times New Roman" w:hAnsi="Courier New" w:cs="Courier New"/>
          <w:color w:val="A9B7C6"/>
          <w:sz w:val="20"/>
          <w:szCs w:val="20"/>
          <w:shd w:val="clear" w:color="auto" w:fill="232525"/>
          <w:lang w:val="en-US" w:eastAsia="pt-BR"/>
        </w:rPr>
        <w:br/>
        <w:t xml:space="preserve">        </w:t>
      </w:r>
      <w:r w:rsidRPr="008250E0">
        <w:rPr>
          <w:rFonts w:ascii="Courier New" w:eastAsia="Times New Roman" w:hAnsi="Courier New" w:cs="Courier New"/>
          <w:b/>
          <w:bCs/>
          <w:color w:val="CC7832"/>
          <w:sz w:val="20"/>
          <w:szCs w:val="20"/>
          <w:shd w:val="clear" w:color="auto" w:fill="232525"/>
          <w:lang w:val="en-US" w:eastAsia="pt-BR"/>
        </w:rPr>
        <w:t>parent</w:t>
      </w:r>
      <w:r w:rsidRPr="008250E0">
        <w:rPr>
          <w:rFonts w:ascii="Courier New" w:eastAsia="Times New Roman" w:hAnsi="Courier New" w:cs="Courier New"/>
          <w:color w:val="A9B7C6"/>
          <w:sz w:val="20"/>
          <w:szCs w:val="20"/>
          <w:shd w:val="clear" w:color="auto" w:fill="232525"/>
          <w:lang w:val="en-US" w:eastAsia="pt-BR"/>
        </w:rPr>
        <w:t>::</w:t>
      </w:r>
      <w:proofErr w:type="spellStart"/>
      <w:r w:rsidRPr="008250E0">
        <w:rPr>
          <w:rFonts w:ascii="Courier New" w:eastAsia="Times New Roman" w:hAnsi="Courier New" w:cs="Courier New"/>
          <w:i/>
          <w:iCs/>
          <w:color w:val="FFC66D"/>
          <w:sz w:val="20"/>
          <w:szCs w:val="20"/>
          <w:shd w:val="clear" w:color="auto" w:fill="232525"/>
          <w:lang w:val="en-US" w:eastAsia="pt-BR"/>
        </w:rPr>
        <w:t>setUp</w:t>
      </w:r>
      <w:proofErr w:type="spellEnd"/>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color w:val="9876AA"/>
          <w:sz w:val="20"/>
          <w:szCs w:val="20"/>
          <w:shd w:val="clear" w:color="auto" w:fill="232525"/>
          <w:lang w:val="en-US" w:eastAsia="pt-BR"/>
        </w:rPr>
        <w:t>$this</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FFC66D"/>
          <w:sz w:val="20"/>
          <w:szCs w:val="20"/>
          <w:shd w:val="clear" w:color="auto" w:fill="232525"/>
          <w:lang w:val="en-US" w:eastAsia="pt-BR"/>
        </w:rPr>
        <w:t>artisan</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w:t>
      </w:r>
      <w:proofErr w:type="spellStart"/>
      <w:r w:rsidRPr="008250E0">
        <w:rPr>
          <w:rFonts w:ascii="Courier New" w:eastAsia="Times New Roman" w:hAnsi="Courier New" w:cs="Courier New"/>
          <w:color w:val="6A8759"/>
          <w:sz w:val="20"/>
          <w:szCs w:val="20"/>
          <w:shd w:val="clear" w:color="auto" w:fill="232525"/>
          <w:lang w:val="en-US" w:eastAsia="pt-BR"/>
        </w:rPr>
        <w:t>db:seed</w:t>
      </w:r>
      <w:proofErr w:type="spellEnd"/>
      <w:r w:rsidRPr="008250E0">
        <w:rPr>
          <w:rFonts w:ascii="Courier New" w:eastAsia="Times New Roman" w:hAnsi="Courier New" w:cs="Courier New"/>
          <w:color w:val="6A8759"/>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color w:val="9876AA"/>
          <w:sz w:val="20"/>
          <w:szCs w:val="20"/>
          <w:shd w:val="clear" w:color="auto" w:fill="232525"/>
          <w:lang w:val="en-US" w:eastAsia="pt-BR"/>
        </w:rPr>
        <w:t xml:space="preserve">$login </w:t>
      </w:r>
      <w:r w:rsidRPr="008250E0">
        <w:rPr>
          <w:rFonts w:ascii="Courier New" w:eastAsia="Times New Roman" w:hAnsi="Courier New" w:cs="Courier New"/>
          <w:color w:val="A9B7C6"/>
          <w:sz w:val="20"/>
          <w:szCs w:val="20"/>
          <w:shd w:val="clear" w:color="auto" w:fill="232525"/>
          <w:lang w:val="en-US" w:eastAsia="pt-BR"/>
        </w:rPr>
        <w:t xml:space="preserve">= </w:t>
      </w:r>
      <w:r w:rsidRPr="008250E0">
        <w:rPr>
          <w:rFonts w:ascii="Courier New" w:eastAsia="Times New Roman" w:hAnsi="Courier New" w:cs="Courier New"/>
          <w:color w:val="9876AA"/>
          <w:sz w:val="20"/>
          <w:szCs w:val="20"/>
          <w:shd w:val="clear" w:color="auto" w:fill="232525"/>
          <w:lang w:val="en-US" w:eastAsia="pt-BR"/>
        </w:rPr>
        <w:t>$this</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FFC66D"/>
          <w:sz w:val="20"/>
          <w:szCs w:val="20"/>
          <w:shd w:val="clear" w:color="auto" w:fill="232525"/>
          <w:lang w:val="en-US" w:eastAsia="pt-BR"/>
        </w:rPr>
        <w:t>json</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'POST'</w:t>
      </w:r>
      <w:r w:rsidRPr="008250E0">
        <w:rPr>
          <w:rFonts w:ascii="Courier New" w:eastAsia="Times New Roman" w:hAnsi="Courier New" w:cs="Courier New"/>
          <w:color w:val="CC7832"/>
          <w:sz w:val="20"/>
          <w:szCs w:val="20"/>
          <w:shd w:val="clear" w:color="auto" w:fill="232525"/>
          <w:lang w:val="en-US" w:eastAsia="pt-BR"/>
        </w:rPr>
        <w:t xml:space="preserve">, </w:t>
      </w:r>
      <w:r w:rsidRPr="008250E0">
        <w:rPr>
          <w:rFonts w:ascii="Courier New" w:eastAsia="Times New Roman" w:hAnsi="Courier New" w:cs="Courier New"/>
          <w:color w:val="A9B7C6"/>
          <w:sz w:val="20"/>
          <w:szCs w:val="20"/>
          <w:shd w:val="clear" w:color="auto" w:fill="232525"/>
          <w:lang w:val="en-US" w:eastAsia="pt-BR"/>
        </w:rPr>
        <w:t>route(</w:t>
      </w:r>
      <w:r w:rsidRPr="008250E0">
        <w:rPr>
          <w:rFonts w:ascii="Courier New" w:eastAsia="Times New Roman" w:hAnsi="Courier New" w:cs="Courier New"/>
          <w:color w:val="6A8759"/>
          <w:sz w:val="20"/>
          <w:szCs w:val="20"/>
          <w:shd w:val="clear" w:color="auto" w:fill="232525"/>
          <w:lang w:val="en-US" w:eastAsia="pt-BR"/>
        </w:rPr>
        <w:t>'</w:t>
      </w:r>
      <w:proofErr w:type="spellStart"/>
      <w:r w:rsidRPr="008250E0">
        <w:rPr>
          <w:rFonts w:ascii="Courier New" w:eastAsia="Times New Roman" w:hAnsi="Courier New" w:cs="Courier New"/>
          <w:color w:val="6A8759"/>
          <w:sz w:val="20"/>
          <w:szCs w:val="20"/>
          <w:shd w:val="clear" w:color="auto" w:fill="232525"/>
          <w:lang w:val="en-US" w:eastAsia="pt-BR"/>
        </w:rPr>
        <w:t>auth.login_for_tests</w:t>
      </w:r>
      <w:proofErr w:type="spellEnd"/>
      <w:r w:rsidRPr="008250E0">
        <w:rPr>
          <w:rFonts w:ascii="Courier New" w:eastAsia="Times New Roman" w:hAnsi="Courier New" w:cs="Courier New"/>
          <w:color w:val="6A8759"/>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 xml:space="preserve">, </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'username'</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6A8759"/>
          <w:sz w:val="20"/>
          <w:szCs w:val="20"/>
          <w:shd w:val="clear" w:color="auto" w:fill="232525"/>
          <w:lang w:val="en-US" w:eastAsia="pt-BR"/>
        </w:rPr>
        <w:t>'</w:t>
      </w:r>
      <w:proofErr w:type="spellStart"/>
      <w:r w:rsidRPr="008250E0">
        <w:rPr>
          <w:rFonts w:ascii="Courier New" w:eastAsia="Times New Roman" w:hAnsi="Courier New" w:cs="Courier New"/>
          <w:color w:val="6A8759"/>
          <w:sz w:val="20"/>
          <w:szCs w:val="20"/>
          <w:shd w:val="clear" w:color="auto" w:fill="232525"/>
          <w:lang w:val="en-US" w:eastAsia="pt-BR"/>
        </w:rPr>
        <w:t>teresinhag</w:t>
      </w:r>
      <w:proofErr w:type="spellEnd"/>
      <w:r w:rsidRPr="008250E0">
        <w:rPr>
          <w:rFonts w:ascii="Courier New" w:eastAsia="Times New Roman" w:hAnsi="Courier New" w:cs="Courier New"/>
          <w:color w:val="6A8759"/>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 xml:space="preserve">, </w:t>
      </w:r>
      <w:r w:rsidRPr="008250E0">
        <w:rPr>
          <w:rFonts w:ascii="Courier New" w:eastAsia="Times New Roman" w:hAnsi="Courier New" w:cs="Courier New"/>
          <w:color w:val="6A8759"/>
          <w:sz w:val="20"/>
          <w:szCs w:val="20"/>
          <w:shd w:val="clear" w:color="auto" w:fill="232525"/>
          <w:lang w:val="en-US" w:eastAsia="pt-BR"/>
        </w:rPr>
        <w:t>'password'</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6A8759"/>
          <w:sz w:val="20"/>
          <w:szCs w:val="20"/>
          <w:shd w:val="clear" w:color="auto" w:fill="232525"/>
          <w:lang w:val="en-US" w:eastAsia="pt-BR"/>
        </w:rPr>
        <w:t>'secret'</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color w:val="9876AA"/>
          <w:sz w:val="20"/>
          <w:szCs w:val="20"/>
          <w:shd w:val="clear" w:color="auto" w:fill="232525"/>
          <w:lang w:val="en-US" w:eastAsia="pt-BR"/>
        </w:rPr>
        <w:t>$this</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9876AA"/>
          <w:sz w:val="20"/>
          <w:szCs w:val="20"/>
          <w:shd w:val="clear" w:color="auto" w:fill="232525"/>
          <w:lang w:val="en-US" w:eastAsia="pt-BR"/>
        </w:rPr>
        <w:t xml:space="preserve">header </w:t>
      </w:r>
      <w:r w:rsidRPr="008250E0">
        <w:rPr>
          <w:rFonts w:ascii="Courier New" w:eastAsia="Times New Roman" w:hAnsi="Courier New" w:cs="Courier New"/>
          <w:color w:val="A9B7C6"/>
          <w:sz w:val="20"/>
          <w:szCs w:val="20"/>
          <w:shd w:val="clear" w:color="auto" w:fill="232525"/>
          <w:lang w:val="en-US" w:eastAsia="pt-BR"/>
        </w:rPr>
        <w:t>= [</w:t>
      </w:r>
      <w:r w:rsidRPr="008250E0">
        <w:rPr>
          <w:rFonts w:ascii="Courier New" w:eastAsia="Times New Roman" w:hAnsi="Courier New" w:cs="Courier New"/>
          <w:color w:val="6A8759"/>
          <w:sz w:val="20"/>
          <w:szCs w:val="20"/>
          <w:shd w:val="clear" w:color="auto" w:fill="232525"/>
          <w:lang w:val="en-US" w:eastAsia="pt-BR"/>
        </w:rPr>
        <w:t>'Authorization'</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6A8759"/>
          <w:sz w:val="20"/>
          <w:szCs w:val="20"/>
          <w:shd w:val="clear" w:color="auto" w:fill="232525"/>
          <w:lang w:val="en-US" w:eastAsia="pt-BR"/>
        </w:rPr>
        <w:t xml:space="preserve">"Bearer </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9876AA"/>
          <w:sz w:val="20"/>
          <w:szCs w:val="20"/>
          <w:shd w:val="clear" w:color="auto" w:fill="232525"/>
          <w:lang w:val="en-US" w:eastAsia="pt-BR"/>
        </w:rPr>
        <w:t>$login</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FFC66D"/>
          <w:sz w:val="20"/>
          <w:szCs w:val="20"/>
          <w:shd w:val="clear" w:color="auto" w:fill="232525"/>
          <w:lang w:val="en-US" w:eastAsia="pt-BR"/>
        </w:rPr>
        <w:t>json</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'token'</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br/>
      </w:r>
      <w:r w:rsidRPr="008250E0">
        <w:rPr>
          <w:rFonts w:ascii="Courier New" w:eastAsia="Times New Roman" w:hAnsi="Courier New" w:cs="Courier New"/>
          <w:color w:val="A9B7C6"/>
          <w:sz w:val="20"/>
          <w:szCs w:val="20"/>
          <w:shd w:val="clear" w:color="auto" w:fill="232525"/>
          <w:lang w:val="en-US" w:eastAsia="pt-BR"/>
        </w:rPr>
        <w:br/>
      </w:r>
      <w:r w:rsidRPr="008250E0">
        <w:rPr>
          <w:rFonts w:ascii="Courier New" w:eastAsia="Times New Roman" w:hAnsi="Courier New" w:cs="Courier New"/>
          <w:color w:val="A9B7C6"/>
          <w:sz w:val="20"/>
          <w:szCs w:val="20"/>
          <w:shd w:val="clear" w:color="auto" w:fill="232525"/>
          <w:lang w:val="en-US" w:eastAsia="pt-BR"/>
        </w:rPr>
        <w:br/>
        <w:t xml:space="preserve">    </w:t>
      </w:r>
      <w:r w:rsidRPr="008250E0">
        <w:rPr>
          <w:rFonts w:ascii="Courier New" w:eastAsia="Times New Roman" w:hAnsi="Courier New" w:cs="Courier New"/>
          <w:b/>
          <w:bCs/>
          <w:color w:val="CC7832"/>
          <w:sz w:val="20"/>
          <w:szCs w:val="20"/>
          <w:shd w:val="clear" w:color="auto" w:fill="232525"/>
          <w:lang w:val="en-US" w:eastAsia="pt-BR"/>
        </w:rPr>
        <w:t xml:space="preserve">public function </w:t>
      </w:r>
      <w:proofErr w:type="spellStart"/>
      <w:r w:rsidRPr="008250E0">
        <w:rPr>
          <w:rFonts w:ascii="Courier New" w:eastAsia="Times New Roman" w:hAnsi="Courier New" w:cs="Courier New"/>
          <w:color w:val="FFC66D"/>
          <w:sz w:val="20"/>
          <w:szCs w:val="20"/>
          <w:shd w:val="clear" w:color="auto" w:fill="232525"/>
          <w:lang w:val="en-US" w:eastAsia="pt-BR"/>
        </w:rPr>
        <w:t>testStore</w:t>
      </w:r>
      <w:proofErr w:type="spellEnd"/>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br/>
        <w:t xml:space="preserve">    {</w:t>
      </w:r>
      <w:r w:rsidRPr="008250E0">
        <w:rPr>
          <w:rFonts w:ascii="Courier New" w:eastAsia="Times New Roman" w:hAnsi="Courier New" w:cs="Courier New"/>
          <w:color w:val="A9B7C6"/>
          <w:sz w:val="20"/>
          <w:szCs w:val="20"/>
          <w:shd w:val="clear" w:color="auto" w:fill="232525"/>
          <w:lang w:val="en-US" w:eastAsia="pt-BR"/>
        </w:rPr>
        <w:br/>
      </w:r>
      <w:r w:rsidRPr="008250E0">
        <w:rPr>
          <w:rFonts w:ascii="Courier New" w:eastAsia="Times New Roman" w:hAnsi="Courier New" w:cs="Courier New"/>
          <w:color w:val="A9B7C6"/>
          <w:sz w:val="20"/>
          <w:szCs w:val="20"/>
          <w:shd w:val="clear" w:color="auto" w:fill="232525"/>
          <w:lang w:val="en-US" w:eastAsia="pt-BR"/>
        </w:rPr>
        <w:br/>
        <w:t xml:space="preserve">        </w:t>
      </w:r>
      <w:r w:rsidRPr="008250E0">
        <w:rPr>
          <w:rFonts w:ascii="Courier New" w:eastAsia="Times New Roman" w:hAnsi="Courier New" w:cs="Courier New"/>
          <w:color w:val="808080"/>
          <w:sz w:val="20"/>
          <w:szCs w:val="20"/>
          <w:shd w:val="clear" w:color="auto" w:fill="232525"/>
          <w:lang w:val="en-US" w:eastAsia="pt-BR"/>
        </w:rPr>
        <w:t xml:space="preserve"> </w:t>
      </w:r>
      <w:r w:rsidRPr="008250E0">
        <w:rPr>
          <w:rFonts w:ascii="Courier New" w:eastAsia="Times New Roman" w:hAnsi="Courier New" w:cs="Courier New"/>
          <w:color w:val="808080"/>
          <w:sz w:val="20"/>
          <w:szCs w:val="20"/>
          <w:shd w:val="clear" w:color="auto" w:fill="232525"/>
          <w:lang w:val="en-US" w:eastAsia="pt-BR"/>
        </w:rPr>
        <w:br/>
        <w:t xml:space="preserve">        </w:t>
      </w:r>
      <w:r w:rsidRPr="008250E0">
        <w:rPr>
          <w:rFonts w:ascii="Courier New" w:eastAsia="Times New Roman" w:hAnsi="Courier New" w:cs="Courier New"/>
          <w:color w:val="9876AA"/>
          <w:sz w:val="20"/>
          <w:szCs w:val="20"/>
          <w:shd w:val="clear" w:color="auto" w:fill="232525"/>
          <w:lang w:val="en-US" w:eastAsia="pt-BR"/>
        </w:rPr>
        <w:t xml:space="preserve">$response </w:t>
      </w:r>
      <w:r w:rsidRPr="008250E0">
        <w:rPr>
          <w:rFonts w:ascii="Courier New" w:eastAsia="Times New Roman" w:hAnsi="Courier New" w:cs="Courier New"/>
          <w:color w:val="A9B7C6"/>
          <w:sz w:val="20"/>
          <w:szCs w:val="20"/>
          <w:shd w:val="clear" w:color="auto" w:fill="232525"/>
          <w:lang w:val="en-US" w:eastAsia="pt-BR"/>
        </w:rPr>
        <w:t xml:space="preserve">= </w:t>
      </w:r>
      <w:r w:rsidRPr="008250E0">
        <w:rPr>
          <w:rFonts w:ascii="Courier New" w:eastAsia="Times New Roman" w:hAnsi="Courier New" w:cs="Courier New"/>
          <w:color w:val="9876AA"/>
          <w:sz w:val="20"/>
          <w:szCs w:val="20"/>
          <w:shd w:val="clear" w:color="auto" w:fill="232525"/>
          <w:lang w:val="en-US" w:eastAsia="pt-BR"/>
        </w:rPr>
        <w:t>$this</w:t>
      </w:r>
      <w:r w:rsidRPr="008250E0">
        <w:rPr>
          <w:rFonts w:ascii="Courier New" w:eastAsia="Times New Roman" w:hAnsi="Courier New" w:cs="Courier New"/>
          <w:color w:val="A9B7C6"/>
          <w:sz w:val="20"/>
          <w:szCs w:val="20"/>
          <w:shd w:val="clear" w:color="auto" w:fill="232525"/>
          <w:lang w:val="en-US" w:eastAsia="pt-BR"/>
        </w:rPr>
        <w:t>-&gt;</w:t>
      </w:r>
      <w:proofErr w:type="spellStart"/>
      <w:r w:rsidRPr="008250E0">
        <w:rPr>
          <w:rFonts w:ascii="Courier New" w:eastAsia="Times New Roman" w:hAnsi="Courier New" w:cs="Courier New"/>
          <w:color w:val="FFC66D"/>
          <w:sz w:val="20"/>
          <w:szCs w:val="20"/>
          <w:shd w:val="clear" w:color="auto" w:fill="232525"/>
          <w:lang w:val="en-US" w:eastAsia="pt-BR"/>
        </w:rPr>
        <w:t>postJson</w:t>
      </w:r>
      <w:proofErr w:type="spellEnd"/>
      <w:r w:rsidRPr="008250E0">
        <w:rPr>
          <w:rFonts w:ascii="Courier New" w:eastAsia="Times New Roman" w:hAnsi="Courier New" w:cs="Courier New"/>
          <w:color w:val="A9B7C6"/>
          <w:sz w:val="20"/>
          <w:szCs w:val="20"/>
          <w:shd w:val="clear" w:color="auto" w:fill="232525"/>
          <w:lang w:val="en-US" w:eastAsia="pt-BR"/>
        </w:rPr>
        <w:t>(route(</w:t>
      </w:r>
      <w:r w:rsidRPr="008250E0">
        <w:rPr>
          <w:rFonts w:ascii="Courier New" w:eastAsia="Times New Roman" w:hAnsi="Courier New" w:cs="Courier New"/>
          <w:color w:val="6A8759"/>
          <w:sz w:val="20"/>
          <w:szCs w:val="20"/>
          <w:shd w:val="clear" w:color="auto" w:fill="232525"/>
          <w:lang w:val="en-US" w:eastAsia="pt-BR"/>
        </w:rPr>
        <w:t>'</w:t>
      </w:r>
      <w:proofErr w:type="spellStart"/>
      <w:r w:rsidRPr="008250E0">
        <w:rPr>
          <w:rFonts w:ascii="Courier New" w:eastAsia="Times New Roman" w:hAnsi="Courier New" w:cs="Courier New"/>
          <w:color w:val="6A8759"/>
          <w:sz w:val="20"/>
          <w:szCs w:val="20"/>
          <w:shd w:val="clear" w:color="auto" w:fill="232525"/>
          <w:lang w:val="en-US" w:eastAsia="pt-BR"/>
        </w:rPr>
        <w:t>user.store</w:t>
      </w:r>
      <w:proofErr w:type="spellEnd"/>
      <w:r w:rsidRPr="008250E0">
        <w:rPr>
          <w:rFonts w:ascii="Courier New" w:eastAsia="Times New Roman" w:hAnsi="Courier New" w:cs="Courier New"/>
          <w:color w:val="6A8759"/>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 xml:space="preserve">, </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'name'</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6A8759"/>
          <w:sz w:val="20"/>
          <w:szCs w:val="20"/>
          <w:shd w:val="clear" w:color="auto" w:fill="232525"/>
          <w:lang w:val="en-US" w:eastAsia="pt-BR"/>
        </w:rPr>
        <w:t>'</w:t>
      </w:r>
      <w:proofErr w:type="spellStart"/>
      <w:r w:rsidRPr="008250E0">
        <w:rPr>
          <w:rFonts w:ascii="Courier New" w:eastAsia="Times New Roman" w:hAnsi="Courier New" w:cs="Courier New"/>
          <w:color w:val="6A8759"/>
          <w:sz w:val="20"/>
          <w:szCs w:val="20"/>
          <w:shd w:val="clear" w:color="auto" w:fill="232525"/>
          <w:lang w:val="en-US" w:eastAsia="pt-BR"/>
        </w:rPr>
        <w:t>Ryan'</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'password</w:t>
      </w:r>
      <w:proofErr w:type="spellEnd"/>
      <w:r w:rsidRPr="008250E0">
        <w:rPr>
          <w:rFonts w:ascii="Courier New" w:eastAsia="Times New Roman" w:hAnsi="Courier New" w:cs="Courier New"/>
          <w:color w:val="6A8759"/>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6A8759"/>
          <w:sz w:val="20"/>
          <w:szCs w:val="20"/>
          <w:shd w:val="clear" w:color="auto" w:fill="232525"/>
          <w:lang w:val="en-US" w:eastAsia="pt-BR"/>
        </w:rPr>
        <w:t>'secret'</w:t>
      </w:r>
      <w:r w:rsidRPr="008250E0">
        <w:rPr>
          <w:rFonts w:ascii="Courier New" w:eastAsia="Times New Roman" w:hAnsi="Courier New" w:cs="Courier New"/>
          <w:color w:val="CC7832"/>
          <w:sz w:val="20"/>
          <w:szCs w:val="20"/>
          <w:shd w:val="clear" w:color="auto" w:fill="232525"/>
          <w:lang w:val="en-US" w:eastAsia="pt-BR"/>
        </w:rPr>
        <w:t xml:space="preserve">, </w:t>
      </w:r>
      <w:r w:rsidRPr="008250E0">
        <w:rPr>
          <w:rFonts w:ascii="Courier New" w:eastAsia="Times New Roman" w:hAnsi="Courier New" w:cs="Courier New"/>
          <w:color w:val="6A8759"/>
          <w:sz w:val="20"/>
          <w:szCs w:val="20"/>
          <w:shd w:val="clear" w:color="auto" w:fill="232525"/>
          <w:lang w:val="en-US" w:eastAsia="pt-BR"/>
        </w:rPr>
        <w:t>'username'</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6A8759"/>
          <w:sz w:val="20"/>
          <w:szCs w:val="20"/>
          <w:shd w:val="clear" w:color="auto" w:fill="232525"/>
          <w:lang w:val="en-US" w:eastAsia="pt-BR"/>
        </w:rPr>
        <w:t>'test'</w:t>
      </w:r>
      <w:r w:rsidRPr="008250E0">
        <w:rPr>
          <w:rFonts w:ascii="Courier New" w:eastAsia="Times New Roman" w:hAnsi="Courier New" w:cs="Courier New"/>
          <w:color w:val="CC7832"/>
          <w:sz w:val="20"/>
          <w:szCs w:val="20"/>
          <w:shd w:val="clear" w:color="auto" w:fill="232525"/>
          <w:lang w:val="en-US" w:eastAsia="pt-BR"/>
        </w:rPr>
        <w:t xml:space="preserve">, </w:t>
      </w:r>
      <w:r w:rsidRPr="008250E0">
        <w:rPr>
          <w:rFonts w:ascii="Courier New" w:eastAsia="Times New Roman" w:hAnsi="Courier New" w:cs="Courier New"/>
          <w:color w:val="6A8759"/>
          <w:sz w:val="20"/>
          <w:szCs w:val="20"/>
          <w:shd w:val="clear" w:color="auto" w:fill="232525"/>
          <w:lang w:val="en-US" w:eastAsia="pt-BR"/>
        </w:rPr>
        <w:t>'</w:t>
      </w:r>
      <w:proofErr w:type="spellStart"/>
      <w:r w:rsidRPr="008250E0">
        <w:rPr>
          <w:rFonts w:ascii="Courier New" w:eastAsia="Times New Roman" w:hAnsi="Courier New" w:cs="Courier New"/>
          <w:color w:val="6A8759"/>
          <w:sz w:val="20"/>
          <w:szCs w:val="20"/>
          <w:shd w:val="clear" w:color="auto" w:fill="232525"/>
          <w:lang w:val="en-US" w:eastAsia="pt-BR"/>
        </w:rPr>
        <w:t>role_id</w:t>
      </w:r>
      <w:proofErr w:type="spellEnd"/>
      <w:r w:rsidRPr="008250E0">
        <w:rPr>
          <w:rFonts w:ascii="Courier New" w:eastAsia="Times New Roman" w:hAnsi="Courier New" w:cs="Courier New"/>
          <w:color w:val="6A8759"/>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6897BB"/>
          <w:sz w:val="20"/>
          <w:szCs w:val="20"/>
          <w:shd w:val="clear" w:color="auto" w:fill="232525"/>
          <w:lang w:val="en-US" w:eastAsia="pt-BR"/>
        </w:rPr>
        <w:t>1</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 xml:space="preserve">, </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br/>
      </w:r>
      <w:r w:rsidRPr="008250E0">
        <w:rPr>
          <w:rFonts w:ascii="Courier New" w:eastAsia="Times New Roman" w:hAnsi="Courier New" w:cs="Courier New"/>
          <w:color w:val="A9B7C6"/>
          <w:sz w:val="20"/>
          <w:szCs w:val="20"/>
          <w:shd w:val="clear" w:color="auto" w:fill="232525"/>
          <w:lang w:val="en-US" w:eastAsia="pt-BR"/>
        </w:rPr>
        <w:br/>
        <w:t xml:space="preserve">            </w:t>
      </w:r>
      <w:r w:rsidRPr="008250E0">
        <w:rPr>
          <w:rFonts w:ascii="Courier New" w:eastAsia="Times New Roman" w:hAnsi="Courier New" w:cs="Courier New"/>
          <w:color w:val="6A8759"/>
          <w:sz w:val="20"/>
          <w:szCs w:val="20"/>
          <w:shd w:val="clear" w:color="auto" w:fill="232525"/>
          <w:lang w:val="en-US" w:eastAsia="pt-BR"/>
        </w:rPr>
        <w:t xml:space="preserve">'Content-type' </w:t>
      </w:r>
      <w:r w:rsidRPr="008250E0">
        <w:rPr>
          <w:rFonts w:ascii="Courier New" w:eastAsia="Times New Roman" w:hAnsi="Courier New" w:cs="Courier New"/>
          <w:color w:val="A9B7C6"/>
          <w:sz w:val="20"/>
          <w:szCs w:val="20"/>
          <w:shd w:val="clear" w:color="auto" w:fill="232525"/>
          <w:lang w:val="en-US" w:eastAsia="pt-BR"/>
        </w:rPr>
        <w:t xml:space="preserve">=&gt; </w:t>
      </w:r>
      <w:r w:rsidRPr="008250E0">
        <w:rPr>
          <w:rFonts w:ascii="Courier New" w:eastAsia="Times New Roman" w:hAnsi="Courier New" w:cs="Courier New"/>
          <w:color w:val="6A8759"/>
          <w:sz w:val="20"/>
          <w:szCs w:val="20"/>
          <w:shd w:val="clear" w:color="auto" w:fill="232525"/>
          <w:lang w:val="en-US" w:eastAsia="pt-BR"/>
        </w:rPr>
        <w:t>'application/json'</w:t>
      </w:r>
      <w:r w:rsidRPr="008250E0">
        <w:rPr>
          <w:rFonts w:ascii="Courier New" w:eastAsia="Times New Roman" w:hAnsi="Courier New" w:cs="Courier New"/>
          <w:color w:val="6A8759"/>
          <w:sz w:val="20"/>
          <w:szCs w:val="20"/>
          <w:shd w:val="clear" w:color="auto" w:fill="232525"/>
          <w:lang w:val="en-US" w:eastAsia="pt-BR"/>
        </w:rPr>
        <w:br/>
        <w:t xml:space="preserve">        </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color w:val="9876AA"/>
          <w:sz w:val="20"/>
          <w:szCs w:val="20"/>
          <w:shd w:val="clear" w:color="auto" w:fill="232525"/>
          <w:lang w:val="en-US" w:eastAsia="pt-BR"/>
        </w:rPr>
        <w:t>$response</w:t>
      </w:r>
      <w:r w:rsidRPr="008250E0">
        <w:rPr>
          <w:rFonts w:ascii="Courier New" w:eastAsia="Times New Roman" w:hAnsi="Courier New" w:cs="Courier New"/>
          <w:color w:val="A9B7C6"/>
          <w:sz w:val="20"/>
          <w:szCs w:val="20"/>
          <w:shd w:val="clear" w:color="auto" w:fill="232525"/>
          <w:lang w:val="en-US" w:eastAsia="pt-BR"/>
        </w:rPr>
        <w:t>-&gt;</w:t>
      </w:r>
      <w:proofErr w:type="spellStart"/>
      <w:r w:rsidRPr="008250E0">
        <w:rPr>
          <w:rFonts w:ascii="Courier New" w:eastAsia="Times New Roman" w:hAnsi="Courier New" w:cs="Courier New"/>
          <w:color w:val="FFC66D"/>
          <w:sz w:val="20"/>
          <w:szCs w:val="20"/>
          <w:shd w:val="clear" w:color="auto" w:fill="232525"/>
          <w:lang w:val="en-US" w:eastAsia="pt-BR"/>
        </w:rPr>
        <w:t>assertStatus</w:t>
      </w:r>
      <w:proofErr w:type="spellEnd"/>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897BB"/>
          <w:sz w:val="20"/>
          <w:szCs w:val="20"/>
          <w:shd w:val="clear" w:color="auto" w:fill="232525"/>
          <w:lang w:val="en-US" w:eastAsia="pt-BR"/>
        </w:rPr>
        <w:t>200</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br/>
        <w:t xml:space="preserve">            -&gt;</w:t>
      </w:r>
      <w:proofErr w:type="spellStart"/>
      <w:r w:rsidRPr="008250E0">
        <w:rPr>
          <w:rFonts w:ascii="Courier New" w:eastAsia="Times New Roman" w:hAnsi="Courier New" w:cs="Courier New"/>
          <w:color w:val="FFC66D"/>
          <w:sz w:val="20"/>
          <w:szCs w:val="20"/>
          <w:shd w:val="clear" w:color="auto" w:fill="232525"/>
          <w:lang w:val="en-US" w:eastAsia="pt-BR"/>
        </w:rPr>
        <w:t>assertJson</w:t>
      </w:r>
      <w:proofErr w:type="spellEnd"/>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br/>
        <w:t xml:space="preserve">                </w:t>
      </w:r>
      <w:r w:rsidRPr="008250E0">
        <w:rPr>
          <w:rFonts w:ascii="Courier New" w:eastAsia="Times New Roman" w:hAnsi="Courier New" w:cs="Courier New"/>
          <w:color w:val="6A8759"/>
          <w:sz w:val="20"/>
          <w:szCs w:val="20"/>
          <w:shd w:val="clear" w:color="auto" w:fill="232525"/>
          <w:lang w:val="en-US" w:eastAsia="pt-BR"/>
        </w:rPr>
        <w:t>'success'</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color w:val="9876AA"/>
          <w:sz w:val="20"/>
          <w:szCs w:val="20"/>
          <w:shd w:val="clear" w:color="auto" w:fill="232525"/>
          <w:lang w:val="en-US" w:eastAsia="pt-BR"/>
        </w:rPr>
        <w:t>$this</w:t>
      </w:r>
      <w:r w:rsidRPr="008250E0">
        <w:rPr>
          <w:rFonts w:ascii="Courier New" w:eastAsia="Times New Roman" w:hAnsi="Courier New" w:cs="Courier New"/>
          <w:color w:val="A9B7C6"/>
          <w:sz w:val="20"/>
          <w:szCs w:val="20"/>
          <w:shd w:val="clear" w:color="auto" w:fill="232525"/>
          <w:lang w:val="en-US" w:eastAsia="pt-BR"/>
        </w:rPr>
        <w:t>-&gt;</w:t>
      </w:r>
      <w:proofErr w:type="spellStart"/>
      <w:r w:rsidRPr="008250E0">
        <w:rPr>
          <w:rFonts w:ascii="Courier New" w:eastAsia="Times New Roman" w:hAnsi="Courier New" w:cs="Courier New"/>
          <w:color w:val="FFC66D"/>
          <w:sz w:val="20"/>
          <w:szCs w:val="20"/>
          <w:shd w:val="clear" w:color="auto" w:fill="232525"/>
          <w:lang w:val="en-US" w:eastAsia="pt-BR"/>
        </w:rPr>
        <w:t>assertDatabaseHas</w:t>
      </w:r>
      <w:proofErr w:type="spellEnd"/>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'users'</w:t>
      </w:r>
      <w:r w:rsidRPr="008250E0">
        <w:rPr>
          <w:rFonts w:ascii="Courier New" w:eastAsia="Times New Roman" w:hAnsi="Courier New" w:cs="Courier New"/>
          <w:color w:val="CC7832"/>
          <w:sz w:val="20"/>
          <w:szCs w:val="20"/>
          <w:shd w:val="clear" w:color="auto" w:fill="232525"/>
          <w:lang w:val="en-US" w:eastAsia="pt-BR"/>
        </w:rPr>
        <w:t xml:space="preserve">, </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'name'</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6A8759"/>
          <w:sz w:val="20"/>
          <w:szCs w:val="20"/>
          <w:shd w:val="clear" w:color="auto" w:fill="232525"/>
          <w:lang w:val="en-US" w:eastAsia="pt-BR"/>
        </w:rPr>
        <w:t>"Ryan"</w:t>
      </w:r>
      <w:r w:rsidRPr="008250E0">
        <w:rPr>
          <w:rFonts w:ascii="Courier New" w:eastAsia="Times New Roman" w:hAnsi="Courier New" w:cs="Courier New"/>
          <w:color w:val="CC7832"/>
          <w:sz w:val="20"/>
          <w:szCs w:val="20"/>
          <w:shd w:val="clear" w:color="auto" w:fill="232525"/>
          <w:lang w:val="en-US" w:eastAsia="pt-BR"/>
        </w:rPr>
        <w:t xml:space="preserve">, </w:t>
      </w:r>
      <w:r w:rsidRPr="008250E0">
        <w:rPr>
          <w:rFonts w:ascii="Courier New" w:eastAsia="Times New Roman" w:hAnsi="Courier New" w:cs="Courier New"/>
          <w:color w:val="6A8759"/>
          <w:sz w:val="20"/>
          <w:szCs w:val="20"/>
          <w:shd w:val="clear" w:color="auto" w:fill="232525"/>
          <w:lang w:val="en-US" w:eastAsia="pt-BR"/>
        </w:rPr>
        <w:t>'username'</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6A8759"/>
          <w:sz w:val="20"/>
          <w:szCs w:val="20"/>
          <w:shd w:val="clear" w:color="auto" w:fill="232525"/>
          <w:lang w:val="en-US" w:eastAsia="pt-BR"/>
        </w:rPr>
        <w:t>'test'</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color w:val="9876AA"/>
          <w:sz w:val="20"/>
          <w:szCs w:val="20"/>
          <w:shd w:val="clear" w:color="auto" w:fill="232525"/>
          <w:lang w:val="en-US" w:eastAsia="pt-BR"/>
        </w:rPr>
        <w:t>$this</w:t>
      </w:r>
      <w:r w:rsidRPr="008250E0">
        <w:rPr>
          <w:rFonts w:ascii="Courier New" w:eastAsia="Times New Roman" w:hAnsi="Courier New" w:cs="Courier New"/>
          <w:color w:val="A9B7C6"/>
          <w:sz w:val="20"/>
          <w:szCs w:val="20"/>
          <w:shd w:val="clear" w:color="auto" w:fill="232525"/>
          <w:lang w:val="en-US" w:eastAsia="pt-BR"/>
        </w:rPr>
        <w:t>-&gt;</w:t>
      </w:r>
      <w:proofErr w:type="spellStart"/>
      <w:r w:rsidRPr="008250E0">
        <w:rPr>
          <w:rFonts w:ascii="Courier New" w:eastAsia="Times New Roman" w:hAnsi="Courier New" w:cs="Courier New"/>
          <w:color w:val="FFC66D"/>
          <w:sz w:val="20"/>
          <w:szCs w:val="20"/>
          <w:shd w:val="clear" w:color="auto" w:fill="232525"/>
          <w:lang w:val="en-US" w:eastAsia="pt-BR"/>
        </w:rPr>
        <w:t>assertDatabaseHas</w:t>
      </w:r>
      <w:proofErr w:type="spellEnd"/>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w:t>
      </w:r>
      <w:proofErr w:type="spellStart"/>
      <w:r w:rsidRPr="008250E0">
        <w:rPr>
          <w:rFonts w:ascii="Courier New" w:eastAsia="Times New Roman" w:hAnsi="Courier New" w:cs="Courier New"/>
          <w:color w:val="6A8759"/>
          <w:sz w:val="20"/>
          <w:szCs w:val="20"/>
          <w:shd w:val="clear" w:color="auto" w:fill="232525"/>
          <w:lang w:val="en-US" w:eastAsia="pt-BR"/>
        </w:rPr>
        <w:t>role_user</w:t>
      </w:r>
      <w:proofErr w:type="spellEnd"/>
      <w:r w:rsidRPr="008250E0">
        <w:rPr>
          <w:rFonts w:ascii="Courier New" w:eastAsia="Times New Roman" w:hAnsi="Courier New" w:cs="Courier New"/>
          <w:color w:val="6A8759"/>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 xml:space="preserve">, </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6A8759"/>
          <w:sz w:val="20"/>
          <w:szCs w:val="20"/>
          <w:shd w:val="clear" w:color="auto" w:fill="232525"/>
          <w:lang w:val="en-US" w:eastAsia="pt-BR"/>
        </w:rPr>
        <w:t>'</w:t>
      </w:r>
      <w:proofErr w:type="spellStart"/>
      <w:r w:rsidRPr="008250E0">
        <w:rPr>
          <w:rFonts w:ascii="Courier New" w:eastAsia="Times New Roman" w:hAnsi="Courier New" w:cs="Courier New"/>
          <w:color w:val="6A8759"/>
          <w:sz w:val="20"/>
          <w:szCs w:val="20"/>
          <w:shd w:val="clear" w:color="auto" w:fill="232525"/>
          <w:lang w:val="en-US" w:eastAsia="pt-BR"/>
        </w:rPr>
        <w:t>role_id</w:t>
      </w:r>
      <w:proofErr w:type="spellEnd"/>
      <w:r w:rsidRPr="008250E0">
        <w:rPr>
          <w:rFonts w:ascii="Courier New" w:eastAsia="Times New Roman" w:hAnsi="Courier New" w:cs="Courier New"/>
          <w:color w:val="6A8759"/>
          <w:sz w:val="20"/>
          <w:szCs w:val="20"/>
          <w:shd w:val="clear" w:color="auto" w:fill="232525"/>
          <w:lang w:val="en-US" w:eastAsia="pt-BR"/>
        </w:rPr>
        <w:t>'</w:t>
      </w:r>
      <w:r w:rsidRPr="008250E0">
        <w:rPr>
          <w:rFonts w:ascii="Courier New" w:eastAsia="Times New Roman" w:hAnsi="Courier New" w:cs="Courier New"/>
          <w:color w:val="A9B7C6"/>
          <w:sz w:val="20"/>
          <w:szCs w:val="20"/>
          <w:shd w:val="clear" w:color="auto" w:fill="232525"/>
          <w:lang w:val="en-US" w:eastAsia="pt-BR"/>
        </w:rPr>
        <w:t>=&gt;</w:t>
      </w:r>
      <w:r w:rsidRPr="008250E0">
        <w:rPr>
          <w:rFonts w:ascii="Courier New" w:eastAsia="Times New Roman" w:hAnsi="Courier New" w:cs="Courier New"/>
          <w:color w:val="6897BB"/>
          <w:sz w:val="20"/>
          <w:szCs w:val="20"/>
          <w:shd w:val="clear" w:color="auto" w:fill="232525"/>
          <w:lang w:val="en-US" w:eastAsia="pt-BR"/>
        </w:rPr>
        <w:t>1</w:t>
      </w:r>
      <w:r w:rsidRPr="008250E0">
        <w:rPr>
          <w:rFonts w:ascii="Courier New" w:eastAsia="Times New Roman" w:hAnsi="Courier New" w:cs="Courier New"/>
          <w:color w:val="A9B7C6"/>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t>;</w:t>
      </w:r>
      <w:r w:rsidRPr="008250E0">
        <w:rPr>
          <w:rFonts w:ascii="Courier New" w:eastAsia="Times New Roman" w:hAnsi="Courier New" w:cs="Courier New"/>
          <w:color w:val="CC7832"/>
          <w:sz w:val="20"/>
          <w:szCs w:val="20"/>
          <w:shd w:val="clear" w:color="auto" w:fill="232525"/>
          <w:lang w:val="en-US" w:eastAsia="pt-BR"/>
        </w:rPr>
        <w:br/>
      </w:r>
      <w:r w:rsidRPr="008250E0">
        <w:rPr>
          <w:rFonts w:ascii="Courier New" w:eastAsia="Times New Roman" w:hAnsi="Courier New" w:cs="Courier New"/>
          <w:color w:val="CC7832"/>
          <w:sz w:val="20"/>
          <w:szCs w:val="20"/>
          <w:shd w:val="clear" w:color="auto" w:fill="232525"/>
          <w:lang w:val="en-US" w:eastAsia="pt-BR"/>
        </w:rPr>
        <w:br/>
        <w:t xml:space="preserve">    </w:t>
      </w:r>
      <w:r w:rsidRPr="008250E0">
        <w:rPr>
          <w:rFonts w:ascii="Courier New" w:eastAsia="Times New Roman" w:hAnsi="Courier New" w:cs="Courier New"/>
          <w:color w:val="A9B7C6"/>
          <w:sz w:val="20"/>
          <w:szCs w:val="20"/>
          <w:shd w:val="clear" w:color="auto" w:fill="232525"/>
          <w:lang w:val="en-US" w:eastAsia="pt-BR"/>
        </w:rPr>
        <w:t>}</w:t>
      </w:r>
    </w:p>
    <w:p w14:paraId="3034CED0" w14:textId="77777777" w:rsidR="009A2E13" w:rsidRPr="008250E0" w:rsidRDefault="009A2E13" w:rsidP="009A2E13">
      <w:pPr>
        <w:rPr>
          <w:lang w:val="en-US"/>
        </w:rPr>
      </w:pPr>
    </w:p>
    <w:p w14:paraId="74EEBEB3" w14:textId="4B75F724" w:rsidR="009A2E13" w:rsidRDefault="009A2E13" w:rsidP="009A2E13">
      <w:r>
        <w:t>Para a função ‘</w:t>
      </w:r>
      <w:proofErr w:type="spellStart"/>
      <w:r>
        <w:t>testStore</w:t>
      </w:r>
      <w:proofErr w:type="spellEnd"/>
      <w:r>
        <w:t xml:space="preserve">’ que verifica a inserção de um novo usuário na base de dados, tem-se a primeira linha que recebe a resposta de uma requisição para a rota de inserção de usuários, passando os dados do usuário por meio de um </w:t>
      </w:r>
      <w:proofErr w:type="spellStart"/>
      <w:r w:rsidRPr="008250E0">
        <w:rPr>
          <w:i/>
        </w:rPr>
        <w:t>array</w:t>
      </w:r>
      <w:proofErr w:type="spellEnd"/>
      <w:r>
        <w:t>. Após receber essa resposta começam as asserções, que são validações feitas a</w:t>
      </w:r>
      <w:r w:rsidR="009B5E45">
        <w:t xml:space="preserve"> </w:t>
      </w:r>
      <w:r>
        <w:t xml:space="preserve">fim de testar um determinado comportamento esperado. Nesse caso eu espero que o status da requisição HTTP seja 200, que significa que a requisição foi feita com sucesso. Espera-se ainda receber um </w:t>
      </w:r>
      <w:proofErr w:type="spellStart"/>
      <w:r w:rsidRPr="00715412">
        <w:t>JavaScript</w:t>
      </w:r>
      <w:proofErr w:type="spellEnd"/>
      <w:r w:rsidRPr="00715412">
        <w:t xml:space="preserve"> </w:t>
      </w:r>
      <w:proofErr w:type="spellStart"/>
      <w:r w:rsidRPr="00715412">
        <w:t>Object</w:t>
      </w:r>
      <w:proofErr w:type="spellEnd"/>
      <w:r w:rsidRPr="00715412">
        <w:t xml:space="preserve"> </w:t>
      </w:r>
      <w:proofErr w:type="spellStart"/>
      <w:r w:rsidRPr="00715412">
        <w:t>Notation</w:t>
      </w:r>
      <w:proofErr w:type="spellEnd"/>
      <w:r>
        <w:t xml:space="preserve"> (JSON), que se trata de uma notação de objetos entendida de maneira padrão por diversas tecnologias. Espero receber um objeto contendo a palavra ‘</w:t>
      </w:r>
      <w:proofErr w:type="spellStart"/>
      <w:r w:rsidRPr="008250E0">
        <w:rPr>
          <w:i/>
        </w:rPr>
        <w:t>success</w:t>
      </w:r>
      <w:proofErr w:type="spellEnd"/>
      <w:r>
        <w:t>’, indicando que tudo ocorreu bem. Ainda há mais duas asserções que verificam se os dados foram salvos na base de dados.</w:t>
      </w:r>
    </w:p>
    <w:p w14:paraId="0616E1A0" w14:textId="77777777" w:rsidR="009A2E13" w:rsidRDefault="009A2E13" w:rsidP="009A2E13">
      <w:r>
        <w:t>O teste do trecho de código abaixo é responsável por verificar se é possível enviar uma notificação ao professor, salvar na base, ao enviar uma dúvida. As asserções seguem o mesmo exemplo do teste de inserção dos usuários.</w:t>
      </w:r>
    </w:p>
    <w:p w14:paraId="36DA6FB2" w14:textId="77777777" w:rsidR="009A2E13" w:rsidRDefault="009A2E13" w:rsidP="009A2E13"/>
    <w:p w14:paraId="74FBDED2" w14:textId="77777777" w:rsidR="009A2E13" w:rsidRPr="008250E0" w:rsidRDefault="009A2E13" w:rsidP="009A2E13">
      <w:pPr>
        <w:pStyle w:val="Pr-formataoHTML"/>
        <w:shd w:val="clear" w:color="auto" w:fill="2B2B2B"/>
        <w:rPr>
          <w:color w:val="A9B7C6"/>
          <w:lang w:val="en-US"/>
        </w:rPr>
      </w:pPr>
      <w:r w:rsidRPr="008250E0">
        <w:rPr>
          <w:b/>
          <w:bCs/>
          <w:color w:val="CC7832"/>
          <w:shd w:val="clear" w:color="auto" w:fill="232525"/>
          <w:lang w:val="en-US"/>
        </w:rPr>
        <w:lastRenderedPageBreak/>
        <w:t xml:space="preserve">public function </w:t>
      </w:r>
      <w:proofErr w:type="spellStart"/>
      <w:r w:rsidRPr="008250E0">
        <w:rPr>
          <w:color w:val="FFC66D"/>
          <w:shd w:val="clear" w:color="auto" w:fill="232525"/>
          <w:lang w:val="en-US"/>
        </w:rPr>
        <w:t>testIfSendNotificationOnCreate</w:t>
      </w:r>
      <w:proofErr w:type="spellEnd"/>
      <w:r w:rsidRPr="008250E0">
        <w:rPr>
          <w:color w:val="A9B7C6"/>
          <w:shd w:val="clear" w:color="auto" w:fill="232525"/>
          <w:lang w:val="en-US"/>
        </w:rPr>
        <w:t>(){</w:t>
      </w:r>
      <w:r w:rsidRPr="008250E0">
        <w:rPr>
          <w:color w:val="A9B7C6"/>
          <w:shd w:val="clear" w:color="auto" w:fill="232525"/>
          <w:lang w:val="en-US"/>
        </w:rPr>
        <w:br/>
      </w:r>
      <w:r w:rsidRPr="008250E0">
        <w:rPr>
          <w:color w:val="A9B7C6"/>
          <w:shd w:val="clear" w:color="auto" w:fill="232525"/>
          <w:lang w:val="en-US"/>
        </w:rPr>
        <w:br/>
        <w:t xml:space="preserve">    </w:t>
      </w:r>
      <w:r w:rsidRPr="008250E0">
        <w:rPr>
          <w:color w:val="9876AA"/>
          <w:shd w:val="clear" w:color="auto" w:fill="232525"/>
          <w:lang w:val="en-US"/>
        </w:rPr>
        <w:t xml:space="preserve">$response </w:t>
      </w:r>
      <w:r w:rsidRPr="008250E0">
        <w:rPr>
          <w:color w:val="A9B7C6"/>
          <w:shd w:val="clear" w:color="auto" w:fill="232525"/>
          <w:lang w:val="en-US"/>
        </w:rPr>
        <w:t xml:space="preserve">= </w:t>
      </w:r>
      <w:r w:rsidRPr="008250E0">
        <w:rPr>
          <w:color w:val="9876AA"/>
          <w:shd w:val="clear" w:color="auto" w:fill="232525"/>
          <w:lang w:val="en-US"/>
        </w:rPr>
        <w:t>$this</w:t>
      </w:r>
      <w:r w:rsidRPr="008250E0">
        <w:rPr>
          <w:color w:val="A9B7C6"/>
          <w:shd w:val="clear" w:color="auto" w:fill="232525"/>
          <w:lang w:val="en-US"/>
        </w:rPr>
        <w:t>-&gt;</w:t>
      </w:r>
      <w:proofErr w:type="spellStart"/>
      <w:r w:rsidRPr="008250E0">
        <w:rPr>
          <w:color w:val="FFC66D"/>
          <w:shd w:val="clear" w:color="auto" w:fill="232525"/>
          <w:lang w:val="en-US"/>
        </w:rPr>
        <w:t>enviaDuvida</w:t>
      </w:r>
      <w:proofErr w:type="spellEnd"/>
      <w:r w:rsidRPr="008250E0">
        <w:rPr>
          <w:color w:val="A9B7C6"/>
          <w:shd w:val="clear" w:color="auto" w:fill="232525"/>
          <w:lang w:val="en-US"/>
        </w:rPr>
        <w:t>()</w:t>
      </w:r>
      <w:r w:rsidRPr="008250E0">
        <w:rPr>
          <w:color w:val="CC7832"/>
          <w:shd w:val="clear" w:color="auto" w:fill="232525"/>
          <w:lang w:val="en-US"/>
        </w:rPr>
        <w:t>;</w:t>
      </w:r>
      <w:r w:rsidRPr="008250E0">
        <w:rPr>
          <w:color w:val="CC7832"/>
          <w:shd w:val="clear" w:color="auto" w:fill="232525"/>
          <w:lang w:val="en-US"/>
        </w:rPr>
        <w:br/>
      </w:r>
      <w:r w:rsidRPr="008250E0">
        <w:rPr>
          <w:color w:val="CC7832"/>
          <w:shd w:val="clear" w:color="auto" w:fill="232525"/>
          <w:lang w:val="en-US"/>
        </w:rPr>
        <w:br/>
      </w:r>
      <w:r w:rsidRPr="008250E0">
        <w:rPr>
          <w:color w:val="CC7832"/>
          <w:shd w:val="clear" w:color="auto" w:fill="232525"/>
          <w:lang w:val="en-US"/>
        </w:rPr>
        <w:br/>
        <w:t xml:space="preserve">    </w:t>
      </w:r>
      <w:r w:rsidRPr="008250E0">
        <w:rPr>
          <w:color w:val="9876AA"/>
          <w:shd w:val="clear" w:color="auto" w:fill="232525"/>
          <w:lang w:val="en-US"/>
        </w:rPr>
        <w:t>$response</w:t>
      </w:r>
      <w:r w:rsidRPr="008250E0">
        <w:rPr>
          <w:color w:val="A9B7C6"/>
          <w:shd w:val="clear" w:color="auto" w:fill="232525"/>
          <w:lang w:val="en-US"/>
        </w:rPr>
        <w:t>-&gt;</w:t>
      </w:r>
      <w:proofErr w:type="spellStart"/>
      <w:r w:rsidRPr="008250E0">
        <w:rPr>
          <w:color w:val="FFC66D"/>
          <w:shd w:val="clear" w:color="auto" w:fill="232525"/>
          <w:lang w:val="en-US"/>
        </w:rPr>
        <w:t>assertStatus</w:t>
      </w:r>
      <w:proofErr w:type="spellEnd"/>
      <w:r w:rsidRPr="008250E0">
        <w:rPr>
          <w:color w:val="A9B7C6"/>
          <w:shd w:val="clear" w:color="auto" w:fill="232525"/>
          <w:lang w:val="en-US"/>
        </w:rPr>
        <w:t>(</w:t>
      </w:r>
      <w:r w:rsidRPr="008250E0">
        <w:rPr>
          <w:color w:val="6897BB"/>
          <w:shd w:val="clear" w:color="auto" w:fill="232525"/>
          <w:lang w:val="en-US"/>
        </w:rPr>
        <w:t>200</w:t>
      </w:r>
      <w:r w:rsidRPr="008250E0">
        <w:rPr>
          <w:color w:val="A9B7C6"/>
          <w:shd w:val="clear" w:color="auto" w:fill="232525"/>
          <w:lang w:val="en-US"/>
        </w:rPr>
        <w:t>)</w:t>
      </w:r>
      <w:r w:rsidRPr="008250E0">
        <w:rPr>
          <w:color w:val="CC7832"/>
          <w:shd w:val="clear" w:color="auto" w:fill="232525"/>
          <w:lang w:val="en-US"/>
        </w:rPr>
        <w:t>;</w:t>
      </w:r>
      <w:r w:rsidRPr="008250E0">
        <w:rPr>
          <w:color w:val="CC7832"/>
          <w:shd w:val="clear" w:color="auto" w:fill="232525"/>
          <w:lang w:val="en-US"/>
        </w:rPr>
        <w:br/>
        <w:t xml:space="preserve">    </w:t>
      </w:r>
      <w:r w:rsidRPr="008250E0">
        <w:rPr>
          <w:color w:val="9876AA"/>
          <w:shd w:val="clear" w:color="auto" w:fill="232525"/>
          <w:lang w:val="en-US"/>
        </w:rPr>
        <w:t>$response</w:t>
      </w:r>
      <w:r w:rsidRPr="008250E0">
        <w:rPr>
          <w:color w:val="A9B7C6"/>
          <w:shd w:val="clear" w:color="auto" w:fill="232525"/>
          <w:lang w:val="en-US"/>
        </w:rPr>
        <w:t>-&gt;</w:t>
      </w:r>
      <w:proofErr w:type="spellStart"/>
      <w:r w:rsidRPr="008250E0">
        <w:rPr>
          <w:color w:val="FFC66D"/>
          <w:shd w:val="clear" w:color="auto" w:fill="232525"/>
          <w:lang w:val="en-US"/>
        </w:rPr>
        <w:t>assertJson</w:t>
      </w:r>
      <w:proofErr w:type="spellEnd"/>
      <w:r w:rsidRPr="008250E0">
        <w:rPr>
          <w:color w:val="A9B7C6"/>
          <w:shd w:val="clear" w:color="auto" w:fill="232525"/>
          <w:lang w:val="en-US"/>
        </w:rPr>
        <w:t>([</w:t>
      </w:r>
      <w:r w:rsidRPr="008250E0">
        <w:rPr>
          <w:color w:val="6A8759"/>
          <w:shd w:val="clear" w:color="auto" w:fill="232525"/>
          <w:lang w:val="en-US"/>
        </w:rPr>
        <w:t>'success'</w:t>
      </w:r>
      <w:r w:rsidRPr="008250E0">
        <w:rPr>
          <w:color w:val="A9B7C6"/>
          <w:shd w:val="clear" w:color="auto" w:fill="232525"/>
          <w:lang w:val="en-US"/>
        </w:rPr>
        <w:t>])</w:t>
      </w:r>
      <w:r w:rsidRPr="008250E0">
        <w:rPr>
          <w:color w:val="CC7832"/>
          <w:shd w:val="clear" w:color="auto" w:fill="232525"/>
          <w:lang w:val="en-US"/>
        </w:rPr>
        <w:t>;</w:t>
      </w:r>
      <w:r w:rsidRPr="008250E0">
        <w:rPr>
          <w:color w:val="CC7832"/>
          <w:shd w:val="clear" w:color="auto" w:fill="232525"/>
          <w:lang w:val="en-US"/>
        </w:rPr>
        <w:br/>
        <w:t xml:space="preserve">    </w:t>
      </w:r>
      <w:r w:rsidRPr="008250E0">
        <w:rPr>
          <w:color w:val="9876AA"/>
          <w:shd w:val="clear" w:color="auto" w:fill="232525"/>
          <w:lang w:val="en-US"/>
        </w:rPr>
        <w:t>$this</w:t>
      </w:r>
      <w:r w:rsidRPr="008250E0">
        <w:rPr>
          <w:color w:val="A9B7C6"/>
          <w:shd w:val="clear" w:color="auto" w:fill="232525"/>
          <w:lang w:val="en-US"/>
        </w:rPr>
        <w:t>-&gt;</w:t>
      </w:r>
      <w:proofErr w:type="spellStart"/>
      <w:r w:rsidRPr="008250E0">
        <w:rPr>
          <w:color w:val="FFC66D"/>
          <w:shd w:val="clear" w:color="auto" w:fill="232525"/>
          <w:lang w:val="en-US"/>
        </w:rPr>
        <w:t>assertDatabaseHas</w:t>
      </w:r>
      <w:proofErr w:type="spellEnd"/>
      <w:r w:rsidRPr="008250E0">
        <w:rPr>
          <w:color w:val="A9B7C6"/>
          <w:shd w:val="clear" w:color="auto" w:fill="232525"/>
          <w:lang w:val="en-US"/>
        </w:rPr>
        <w:t>(</w:t>
      </w:r>
      <w:r w:rsidRPr="008250E0">
        <w:rPr>
          <w:color w:val="6A8759"/>
          <w:shd w:val="clear" w:color="auto" w:fill="232525"/>
          <w:lang w:val="en-US"/>
        </w:rPr>
        <w:t>'notifications'</w:t>
      </w:r>
      <w:r w:rsidRPr="008250E0">
        <w:rPr>
          <w:color w:val="CC7832"/>
          <w:shd w:val="clear" w:color="auto" w:fill="232525"/>
          <w:lang w:val="en-US"/>
        </w:rPr>
        <w:t xml:space="preserve">, </w:t>
      </w:r>
      <w:r w:rsidRPr="008250E0">
        <w:rPr>
          <w:color w:val="A9B7C6"/>
          <w:shd w:val="clear" w:color="auto" w:fill="232525"/>
          <w:lang w:val="en-US"/>
        </w:rPr>
        <w:t>[</w:t>
      </w:r>
      <w:r w:rsidRPr="008250E0">
        <w:rPr>
          <w:color w:val="6A8759"/>
          <w:shd w:val="clear" w:color="auto" w:fill="232525"/>
          <w:lang w:val="en-US"/>
        </w:rPr>
        <w:t>'</w:t>
      </w:r>
      <w:proofErr w:type="spellStart"/>
      <w:r w:rsidRPr="008250E0">
        <w:rPr>
          <w:color w:val="6A8759"/>
          <w:shd w:val="clear" w:color="auto" w:fill="232525"/>
          <w:lang w:val="en-US"/>
        </w:rPr>
        <w:t>notifiable_id</w:t>
      </w:r>
      <w:proofErr w:type="spellEnd"/>
      <w:r w:rsidRPr="008250E0">
        <w:rPr>
          <w:color w:val="6A8759"/>
          <w:shd w:val="clear" w:color="auto" w:fill="232525"/>
          <w:lang w:val="en-US"/>
        </w:rPr>
        <w:t xml:space="preserve">' </w:t>
      </w:r>
      <w:r w:rsidRPr="008250E0">
        <w:rPr>
          <w:color w:val="A9B7C6"/>
          <w:shd w:val="clear" w:color="auto" w:fill="232525"/>
          <w:lang w:val="en-US"/>
        </w:rPr>
        <w:t xml:space="preserve">=&gt; </w:t>
      </w:r>
      <w:r w:rsidRPr="008250E0">
        <w:rPr>
          <w:color w:val="6897BB"/>
          <w:shd w:val="clear" w:color="auto" w:fill="232525"/>
          <w:lang w:val="en-US"/>
        </w:rPr>
        <w:t>2</w:t>
      </w:r>
      <w:r w:rsidRPr="008250E0">
        <w:rPr>
          <w:color w:val="A9B7C6"/>
          <w:shd w:val="clear" w:color="auto" w:fill="232525"/>
          <w:lang w:val="en-US"/>
        </w:rPr>
        <w:t>])</w:t>
      </w:r>
      <w:r w:rsidRPr="008250E0">
        <w:rPr>
          <w:color w:val="CC7832"/>
          <w:shd w:val="clear" w:color="auto" w:fill="232525"/>
          <w:lang w:val="en-US"/>
        </w:rPr>
        <w:t>;</w:t>
      </w:r>
      <w:r w:rsidRPr="008250E0">
        <w:rPr>
          <w:color w:val="CC7832"/>
          <w:shd w:val="clear" w:color="auto" w:fill="232525"/>
          <w:lang w:val="en-US"/>
        </w:rPr>
        <w:br/>
      </w:r>
      <w:r w:rsidRPr="008250E0">
        <w:rPr>
          <w:color w:val="A9B7C6"/>
          <w:shd w:val="clear" w:color="auto" w:fill="232525"/>
          <w:lang w:val="en-US"/>
        </w:rPr>
        <w:t>}</w:t>
      </w:r>
    </w:p>
    <w:p w14:paraId="7DA01259" w14:textId="77777777" w:rsidR="009A2E13" w:rsidRPr="008250E0" w:rsidRDefault="009A2E13" w:rsidP="009A2E13">
      <w:pPr>
        <w:rPr>
          <w:lang w:val="en-US"/>
        </w:rPr>
      </w:pPr>
      <w:r w:rsidRPr="008250E0">
        <w:rPr>
          <w:lang w:val="en-US"/>
        </w:rPr>
        <w:t xml:space="preserve"> </w:t>
      </w:r>
    </w:p>
    <w:p w14:paraId="00ECEE7A" w14:textId="77777777" w:rsidR="009A2E13" w:rsidRDefault="009A2E13" w:rsidP="009A2E13">
      <w:r>
        <w:t>O próximo teste se trata da atualização de um evento criado por um professor, utiliza-se a função para criar um evento de um professor. Após criar o evento e salva-lo na base de dados recebe-se a resposta da rota de atualização pela função ‘</w:t>
      </w:r>
      <w:proofErr w:type="spellStart"/>
      <w:r>
        <w:t>json</w:t>
      </w:r>
      <w:proofErr w:type="spellEnd"/>
      <w:r>
        <w:t>’ (passando como parâmetros o verbo HTPP que nesse caso foi o PUT, a rota, os dados e o cabeçalho, que se trata do token que verifica que o usuário se autenticou no ambiente. As funções de asserção são praticamente as mesmas, o que irá mudar é a última verificação que determina se há algum dado faltando ou não existente na base. Isso se dá pelo fato que o processo de atualizar os dados antigos do evento não devem existir. Somente devem existir na base os dados atuais que foram atualizados. Então faz-se duas verificações, se existe o dado novo e se o dado antigo não existe mais.</w:t>
      </w:r>
    </w:p>
    <w:p w14:paraId="1C856177" w14:textId="77777777" w:rsidR="009A2E13" w:rsidRPr="00A118AA" w:rsidRDefault="009A2E13" w:rsidP="009A2E13"/>
    <w:p w14:paraId="43F8CCFA" w14:textId="77777777" w:rsidR="009A2E13" w:rsidRPr="008250E0" w:rsidRDefault="009A2E13" w:rsidP="009A2E13">
      <w:pPr>
        <w:pStyle w:val="Pr-formataoHTML"/>
        <w:shd w:val="clear" w:color="auto" w:fill="2B2B2B"/>
        <w:rPr>
          <w:color w:val="A9B7C6"/>
          <w:lang w:val="en-US"/>
        </w:rPr>
      </w:pPr>
      <w:r w:rsidRPr="00C33B5F">
        <w:rPr>
          <w:color w:val="A9B7C6"/>
          <w:shd w:val="clear" w:color="auto" w:fill="232525"/>
          <w:lang w:val="en-US"/>
          <w:rPrChange w:id="759" w:author="Ryan Lemos" w:date="2019-08-26T08:58:00Z">
            <w:rPr>
              <w:color w:val="A9B7C6"/>
              <w:shd w:val="clear" w:color="auto" w:fill="232525"/>
              <w:lang w:val="en-US"/>
            </w:rPr>
          </w:rPrChange>
        </w:rPr>
        <w:br/>
      </w:r>
      <w:r w:rsidRPr="008250E0">
        <w:rPr>
          <w:b/>
          <w:bCs/>
          <w:color w:val="CC7832"/>
          <w:shd w:val="clear" w:color="auto" w:fill="232525"/>
          <w:lang w:val="en-US"/>
        </w:rPr>
        <w:t xml:space="preserve">public function </w:t>
      </w:r>
      <w:proofErr w:type="spellStart"/>
      <w:r w:rsidRPr="008250E0">
        <w:rPr>
          <w:color w:val="FFC66D"/>
          <w:shd w:val="clear" w:color="auto" w:fill="232525"/>
          <w:lang w:val="en-US"/>
        </w:rPr>
        <w:t>testUpdate</w:t>
      </w:r>
      <w:proofErr w:type="spellEnd"/>
      <w:r w:rsidRPr="008250E0">
        <w:rPr>
          <w:color w:val="A9B7C6"/>
          <w:shd w:val="clear" w:color="auto" w:fill="232525"/>
          <w:lang w:val="en-US"/>
        </w:rPr>
        <w:t>(){</w:t>
      </w:r>
      <w:r w:rsidRPr="008250E0">
        <w:rPr>
          <w:color w:val="A9B7C6"/>
          <w:shd w:val="clear" w:color="auto" w:fill="232525"/>
          <w:lang w:val="en-US"/>
        </w:rPr>
        <w:br/>
        <w:t xml:space="preserve">    </w:t>
      </w:r>
      <w:r w:rsidRPr="008250E0">
        <w:rPr>
          <w:color w:val="9876AA"/>
          <w:shd w:val="clear" w:color="auto" w:fill="232525"/>
          <w:lang w:val="en-US"/>
        </w:rPr>
        <w:t>$this</w:t>
      </w:r>
      <w:r w:rsidRPr="008250E0">
        <w:rPr>
          <w:color w:val="A9B7C6"/>
          <w:shd w:val="clear" w:color="auto" w:fill="232525"/>
          <w:lang w:val="en-US"/>
        </w:rPr>
        <w:t>-&gt;</w:t>
      </w:r>
      <w:proofErr w:type="spellStart"/>
      <w:r w:rsidRPr="008250E0">
        <w:rPr>
          <w:color w:val="FFC66D"/>
          <w:shd w:val="clear" w:color="auto" w:fill="232525"/>
          <w:lang w:val="en-US"/>
        </w:rPr>
        <w:t>createGroup</w:t>
      </w:r>
      <w:proofErr w:type="spellEnd"/>
      <w:r w:rsidRPr="008250E0">
        <w:rPr>
          <w:color w:val="A9B7C6"/>
          <w:shd w:val="clear" w:color="auto" w:fill="232525"/>
          <w:lang w:val="en-US"/>
        </w:rPr>
        <w:t>()</w:t>
      </w:r>
      <w:r w:rsidRPr="008250E0">
        <w:rPr>
          <w:color w:val="CC7832"/>
          <w:shd w:val="clear" w:color="auto" w:fill="232525"/>
          <w:lang w:val="en-US"/>
        </w:rPr>
        <w:t>;</w:t>
      </w:r>
      <w:r w:rsidRPr="008250E0">
        <w:rPr>
          <w:color w:val="CC7832"/>
          <w:shd w:val="clear" w:color="auto" w:fill="232525"/>
          <w:lang w:val="en-US"/>
        </w:rPr>
        <w:br/>
        <w:t xml:space="preserve">    </w:t>
      </w:r>
      <w:r w:rsidRPr="008250E0">
        <w:rPr>
          <w:color w:val="9876AA"/>
          <w:shd w:val="clear" w:color="auto" w:fill="232525"/>
          <w:lang w:val="en-US"/>
        </w:rPr>
        <w:t>$this</w:t>
      </w:r>
      <w:r w:rsidRPr="008250E0">
        <w:rPr>
          <w:color w:val="A9B7C6"/>
          <w:shd w:val="clear" w:color="auto" w:fill="232525"/>
          <w:lang w:val="en-US"/>
        </w:rPr>
        <w:t>-&gt;</w:t>
      </w:r>
      <w:proofErr w:type="spellStart"/>
      <w:r w:rsidRPr="008250E0">
        <w:rPr>
          <w:color w:val="FFC66D"/>
          <w:shd w:val="clear" w:color="auto" w:fill="232525"/>
          <w:lang w:val="en-US"/>
        </w:rPr>
        <w:t>createEventTeacher</w:t>
      </w:r>
      <w:proofErr w:type="spellEnd"/>
      <w:r w:rsidRPr="008250E0">
        <w:rPr>
          <w:color w:val="A9B7C6"/>
          <w:shd w:val="clear" w:color="auto" w:fill="232525"/>
          <w:lang w:val="en-US"/>
        </w:rPr>
        <w:t>()</w:t>
      </w:r>
      <w:r w:rsidRPr="008250E0">
        <w:rPr>
          <w:color w:val="CC7832"/>
          <w:shd w:val="clear" w:color="auto" w:fill="232525"/>
          <w:lang w:val="en-US"/>
        </w:rPr>
        <w:t>;</w:t>
      </w:r>
      <w:r w:rsidRPr="008250E0">
        <w:rPr>
          <w:color w:val="CC7832"/>
          <w:shd w:val="clear" w:color="auto" w:fill="232525"/>
          <w:lang w:val="en-US"/>
        </w:rPr>
        <w:br/>
        <w:t xml:space="preserve">    </w:t>
      </w:r>
      <w:r w:rsidRPr="008250E0">
        <w:rPr>
          <w:color w:val="9876AA"/>
          <w:shd w:val="clear" w:color="auto" w:fill="232525"/>
          <w:lang w:val="en-US"/>
        </w:rPr>
        <w:t xml:space="preserve">$data2 </w:t>
      </w:r>
      <w:r w:rsidRPr="008250E0">
        <w:rPr>
          <w:color w:val="A9B7C6"/>
          <w:shd w:val="clear" w:color="auto" w:fill="232525"/>
          <w:lang w:val="en-US"/>
        </w:rPr>
        <w:t>= [</w:t>
      </w:r>
      <w:r w:rsidRPr="008250E0">
        <w:rPr>
          <w:color w:val="6A8759"/>
          <w:shd w:val="clear" w:color="auto" w:fill="232525"/>
          <w:lang w:val="en-US"/>
        </w:rPr>
        <w:t>'title'</w:t>
      </w:r>
      <w:r w:rsidRPr="008250E0">
        <w:rPr>
          <w:color w:val="A9B7C6"/>
          <w:shd w:val="clear" w:color="auto" w:fill="232525"/>
          <w:lang w:val="en-US"/>
        </w:rPr>
        <w:t>=&gt;</w:t>
      </w:r>
      <w:r w:rsidRPr="008250E0">
        <w:rPr>
          <w:color w:val="6A8759"/>
          <w:shd w:val="clear" w:color="auto" w:fill="232525"/>
          <w:lang w:val="en-US"/>
        </w:rPr>
        <w:t xml:space="preserve">'teste </w:t>
      </w:r>
      <w:proofErr w:type="spellStart"/>
      <w:r w:rsidRPr="008250E0">
        <w:rPr>
          <w:color w:val="6A8759"/>
          <w:shd w:val="clear" w:color="auto" w:fill="232525"/>
          <w:lang w:val="en-US"/>
        </w:rPr>
        <w:t>edição</w:t>
      </w:r>
      <w:proofErr w:type="spellEnd"/>
      <w:r w:rsidRPr="008250E0">
        <w:rPr>
          <w:color w:val="6A8759"/>
          <w:shd w:val="clear" w:color="auto" w:fill="232525"/>
          <w:lang w:val="en-US"/>
        </w:rPr>
        <w:t>'</w:t>
      </w:r>
      <w:r w:rsidRPr="008250E0">
        <w:rPr>
          <w:color w:val="CC7832"/>
          <w:shd w:val="clear" w:color="auto" w:fill="232525"/>
          <w:lang w:val="en-US"/>
        </w:rPr>
        <w:t xml:space="preserve">, </w:t>
      </w:r>
      <w:r w:rsidRPr="008250E0">
        <w:rPr>
          <w:color w:val="6A8759"/>
          <w:shd w:val="clear" w:color="auto" w:fill="232525"/>
          <w:lang w:val="en-US"/>
        </w:rPr>
        <w:t>'date'</w:t>
      </w:r>
      <w:r w:rsidRPr="008250E0">
        <w:rPr>
          <w:color w:val="A9B7C6"/>
          <w:shd w:val="clear" w:color="auto" w:fill="232525"/>
          <w:lang w:val="en-US"/>
        </w:rPr>
        <w:t>=&gt;</w:t>
      </w:r>
      <w:r w:rsidRPr="008250E0">
        <w:rPr>
          <w:color w:val="6A8759"/>
          <w:shd w:val="clear" w:color="auto" w:fill="232525"/>
          <w:lang w:val="en-US"/>
        </w:rPr>
        <w:t>'2019-02-03 18:32:24'</w:t>
      </w:r>
      <w:r w:rsidRPr="008250E0">
        <w:rPr>
          <w:color w:val="CC7832"/>
          <w:shd w:val="clear" w:color="auto" w:fill="232525"/>
          <w:lang w:val="en-US"/>
        </w:rPr>
        <w:t xml:space="preserve">, </w:t>
      </w:r>
      <w:r w:rsidRPr="008250E0">
        <w:rPr>
          <w:color w:val="6A8759"/>
          <w:shd w:val="clear" w:color="auto" w:fill="232525"/>
          <w:lang w:val="en-US"/>
        </w:rPr>
        <w:t>'color'</w:t>
      </w:r>
      <w:r w:rsidRPr="008250E0">
        <w:rPr>
          <w:color w:val="A9B7C6"/>
          <w:shd w:val="clear" w:color="auto" w:fill="232525"/>
          <w:lang w:val="en-US"/>
        </w:rPr>
        <w:t>=&gt;</w:t>
      </w:r>
      <w:r w:rsidRPr="008250E0">
        <w:rPr>
          <w:color w:val="6A8759"/>
          <w:shd w:val="clear" w:color="auto" w:fill="232525"/>
          <w:lang w:val="en-US"/>
        </w:rPr>
        <w:t>'#e66465'</w:t>
      </w:r>
      <w:r w:rsidRPr="008250E0">
        <w:rPr>
          <w:color w:val="CC7832"/>
          <w:shd w:val="clear" w:color="auto" w:fill="232525"/>
          <w:lang w:val="en-US"/>
        </w:rPr>
        <w:t xml:space="preserve">, </w:t>
      </w:r>
      <w:r w:rsidRPr="008250E0">
        <w:rPr>
          <w:color w:val="6A8759"/>
          <w:shd w:val="clear" w:color="auto" w:fill="232525"/>
          <w:lang w:val="en-US"/>
        </w:rPr>
        <w:t>'public'</w:t>
      </w:r>
      <w:r w:rsidRPr="008250E0">
        <w:rPr>
          <w:color w:val="A9B7C6"/>
          <w:shd w:val="clear" w:color="auto" w:fill="232525"/>
          <w:lang w:val="en-US"/>
        </w:rPr>
        <w:t>=&gt;</w:t>
      </w:r>
      <w:r w:rsidRPr="008250E0">
        <w:rPr>
          <w:color w:val="6897BB"/>
          <w:shd w:val="clear" w:color="auto" w:fill="232525"/>
          <w:lang w:val="en-US"/>
        </w:rPr>
        <w:t>0</w:t>
      </w:r>
      <w:r w:rsidRPr="008250E0">
        <w:rPr>
          <w:color w:val="A9B7C6"/>
          <w:shd w:val="clear" w:color="auto" w:fill="232525"/>
          <w:lang w:val="en-US"/>
        </w:rPr>
        <w:t>]</w:t>
      </w:r>
      <w:r w:rsidRPr="008250E0">
        <w:rPr>
          <w:color w:val="CC7832"/>
          <w:shd w:val="clear" w:color="auto" w:fill="232525"/>
          <w:lang w:val="en-US"/>
        </w:rPr>
        <w:t>;</w:t>
      </w:r>
      <w:r w:rsidRPr="008250E0">
        <w:rPr>
          <w:color w:val="CC7832"/>
          <w:shd w:val="clear" w:color="auto" w:fill="232525"/>
          <w:lang w:val="en-US"/>
        </w:rPr>
        <w:br/>
      </w:r>
      <w:r w:rsidRPr="008250E0">
        <w:rPr>
          <w:color w:val="CC7832"/>
          <w:shd w:val="clear" w:color="auto" w:fill="232525"/>
          <w:lang w:val="en-US"/>
        </w:rPr>
        <w:br/>
        <w:t xml:space="preserve">    </w:t>
      </w:r>
      <w:r w:rsidRPr="008250E0">
        <w:rPr>
          <w:color w:val="9876AA"/>
          <w:shd w:val="clear" w:color="auto" w:fill="232525"/>
          <w:lang w:val="en-US"/>
        </w:rPr>
        <w:t>$response</w:t>
      </w:r>
      <w:r w:rsidRPr="008250E0">
        <w:rPr>
          <w:color w:val="A9B7C6"/>
          <w:shd w:val="clear" w:color="auto" w:fill="232525"/>
          <w:lang w:val="en-US"/>
        </w:rPr>
        <w:t xml:space="preserve">= </w:t>
      </w:r>
      <w:r w:rsidRPr="008250E0">
        <w:rPr>
          <w:color w:val="9876AA"/>
          <w:shd w:val="clear" w:color="auto" w:fill="232525"/>
          <w:lang w:val="en-US"/>
        </w:rPr>
        <w:t>$this</w:t>
      </w:r>
      <w:r w:rsidRPr="008250E0">
        <w:rPr>
          <w:color w:val="A9B7C6"/>
          <w:shd w:val="clear" w:color="auto" w:fill="232525"/>
          <w:lang w:val="en-US"/>
        </w:rPr>
        <w:t>-&gt;</w:t>
      </w:r>
      <w:r w:rsidRPr="008250E0">
        <w:rPr>
          <w:color w:val="FFC66D"/>
          <w:shd w:val="clear" w:color="auto" w:fill="232525"/>
          <w:lang w:val="en-US"/>
        </w:rPr>
        <w:t>json</w:t>
      </w:r>
      <w:r w:rsidRPr="008250E0">
        <w:rPr>
          <w:color w:val="A9B7C6"/>
          <w:shd w:val="clear" w:color="auto" w:fill="232525"/>
          <w:lang w:val="en-US"/>
        </w:rPr>
        <w:t>(</w:t>
      </w:r>
      <w:r w:rsidRPr="008250E0">
        <w:rPr>
          <w:color w:val="6A8759"/>
          <w:shd w:val="clear" w:color="auto" w:fill="232525"/>
          <w:lang w:val="en-US"/>
        </w:rPr>
        <w:t>'PUT'</w:t>
      </w:r>
      <w:r w:rsidRPr="008250E0">
        <w:rPr>
          <w:color w:val="CC7832"/>
          <w:shd w:val="clear" w:color="auto" w:fill="232525"/>
          <w:lang w:val="en-US"/>
        </w:rPr>
        <w:t xml:space="preserve">, </w:t>
      </w:r>
      <w:r w:rsidRPr="008250E0">
        <w:rPr>
          <w:color w:val="A9B7C6"/>
          <w:shd w:val="clear" w:color="auto" w:fill="232525"/>
          <w:lang w:val="en-US"/>
        </w:rPr>
        <w:t>route(</w:t>
      </w:r>
      <w:r w:rsidRPr="008250E0">
        <w:rPr>
          <w:color w:val="6A8759"/>
          <w:shd w:val="clear" w:color="auto" w:fill="232525"/>
          <w:lang w:val="en-US"/>
        </w:rPr>
        <w:t>'</w:t>
      </w:r>
      <w:proofErr w:type="spellStart"/>
      <w:r w:rsidRPr="008250E0">
        <w:rPr>
          <w:color w:val="6A8759"/>
          <w:shd w:val="clear" w:color="auto" w:fill="232525"/>
          <w:lang w:val="en-US"/>
        </w:rPr>
        <w:t>event.update</w:t>
      </w:r>
      <w:proofErr w:type="spellEnd"/>
      <w:r w:rsidRPr="008250E0">
        <w:rPr>
          <w:color w:val="6A8759"/>
          <w:shd w:val="clear" w:color="auto" w:fill="232525"/>
          <w:lang w:val="en-US"/>
        </w:rPr>
        <w:t>'</w:t>
      </w:r>
      <w:r w:rsidRPr="008250E0">
        <w:rPr>
          <w:color w:val="CC7832"/>
          <w:shd w:val="clear" w:color="auto" w:fill="232525"/>
          <w:lang w:val="en-US"/>
        </w:rPr>
        <w:t xml:space="preserve">, </w:t>
      </w:r>
      <w:r w:rsidRPr="008250E0">
        <w:rPr>
          <w:color w:val="6897BB"/>
          <w:shd w:val="clear" w:color="auto" w:fill="232525"/>
          <w:lang w:val="en-US"/>
        </w:rPr>
        <w:t>1</w:t>
      </w:r>
      <w:r w:rsidRPr="008250E0">
        <w:rPr>
          <w:color w:val="A9B7C6"/>
          <w:shd w:val="clear" w:color="auto" w:fill="232525"/>
          <w:lang w:val="en-US"/>
        </w:rPr>
        <w:t>)</w:t>
      </w:r>
      <w:r w:rsidRPr="008250E0">
        <w:rPr>
          <w:color w:val="CC7832"/>
          <w:shd w:val="clear" w:color="auto" w:fill="232525"/>
          <w:lang w:val="en-US"/>
        </w:rPr>
        <w:t xml:space="preserve">, </w:t>
      </w:r>
      <w:r w:rsidRPr="008250E0">
        <w:rPr>
          <w:color w:val="9876AA"/>
          <w:shd w:val="clear" w:color="auto" w:fill="232525"/>
          <w:lang w:val="en-US"/>
        </w:rPr>
        <w:t>$data2</w:t>
      </w:r>
      <w:r w:rsidRPr="008250E0">
        <w:rPr>
          <w:color w:val="CC7832"/>
          <w:shd w:val="clear" w:color="auto" w:fill="232525"/>
          <w:lang w:val="en-US"/>
        </w:rPr>
        <w:t xml:space="preserve">, </w:t>
      </w:r>
      <w:r w:rsidRPr="008250E0">
        <w:rPr>
          <w:color w:val="9876AA"/>
          <w:shd w:val="clear" w:color="auto" w:fill="232525"/>
          <w:lang w:val="en-US"/>
        </w:rPr>
        <w:t>$this</w:t>
      </w:r>
      <w:r w:rsidRPr="008250E0">
        <w:rPr>
          <w:color w:val="A9B7C6"/>
          <w:shd w:val="clear" w:color="auto" w:fill="232525"/>
          <w:lang w:val="en-US"/>
        </w:rPr>
        <w:t>-&gt;</w:t>
      </w:r>
      <w:proofErr w:type="spellStart"/>
      <w:r w:rsidRPr="008250E0">
        <w:rPr>
          <w:color w:val="9876AA"/>
          <w:shd w:val="clear" w:color="auto" w:fill="232525"/>
          <w:lang w:val="en-US"/>
        </w:rPr>
        <w:t>header_teacher</w:t>
      </w:r>
      <w:proofErr w:type="spellEnd"/>
      <w:r w:rsidRPr="008250E0">
        <w:rPr>
          <w:color w:val="A9B7C6"/>
          <w:shd w:val="clear" w:color="auto" w:fill="232525"/>
          <w:lang w:val="en-US"/>
        </w:rPr>
        <w:t>)</w:t>
      </w:r>
      <w:r w:rsidRPr="008250E0">
        <w:rPr>
          <w:color w:val="CC7832"/>
          <w:shd w:val="clear" w:color="auto" w:fill="232525"/>
          <w:lang w:val="en-US"/>
        </w:rPr>
        <w:t>;</w:t>
      </w:r>
      <w:r w:rsidRPr="008250E0">
        <w:rPr>
          <w:color w:val="CC7832"/>
          <w:shd w:val="clear" w:color="auto" w:fill="232525"/>
          <w:lang w:val="en-US"/>
        </w:rPr>
        <w:br/>
        <w:t xml:space="preserve">    </w:t>
      </w:r>
      <w:r w:rsidRPr="008250E0">
        <w:rPr>
          <w:color w:val="9876AA"/>
          <w:shd w:val="clear" w:color="auto" w:fill="232525"/>
          <w:lang w:val="en-US"/>
        </w:rPr>
        <w:t>$response</w:t>
      </w:r>
      <w:r w:rsidRPr="008250E0">
        <w:rPr>
          <w:color w:val="A9B7C6"/>
          <w:shd w:val="clear" w:color="auto" w:fill="232525"/>
          <w:lang w:val="en-US"/>
        </w:rPr>
        <w:t>-&gt;</w:t>
      </w:r>
      <w:proofErr w:type="spellStart"/>
      <w:r w:rsidRPr="008250E0">
        <w:rPr>
          <w:color w:val="FFC66D"/>
          <w:shd w:val="clear" w:color="auto" w:fill="232525"/>
          <w:lang w:val="en-US"/>
        </w:rPr>
        <w:t>assertStatus</w:t>
      </w:r>
      <w:proofErr w:type="spellEnd"/>
      <w:r w:rsidRPr="008250E0">
        <w:rPr>
          <w:color w:val="A9B7C6"/>
          <w:shd w:val="clear" w:color="auto" w:fill="232525"/>
          <w:lang w:val="en-US"/>
        </w:rPr>
        <w:t>(</w:t>
      </w:r>
      <w:r w:rsidRPr="008250E0">
        <w:rPr>
          <w:color w:val="6897BB"/>
          <w:shd w:val="clear" w:color="auto" w:fill="232525"/>
          <w:lang w:val="en-US"/>
        </w:rPr>
        <w:t>200</w:t>
      </w:r>
      <w:r w:rsidRPr="008250E0">
        <w:rPr>
          <w:color w:val="A9B7C6"/>
          <w:shd w:val="clear" w:color="auto" w:fill="232525"/>
          <w:lang w:val="en-US"/>
        </w:rPr>
        <w:t>)</w:t>
      </w:r>
      <w:r w:rsidRPr="008250E0">
        <w:rPr>
          <w:color w:val="CC7832"/>
          <w:shd w:val="clear" w:color="auto" w:fill="232525"/>
          <w:lang w:val="en-US"/>
        </w:rPr>
        <w:t>;</w:t>
      </w:r>
      <w:r w:rsidRPr="008250E0">
        <w:rPr>
          <w:color w:val="CC7832"/>
          <w:shd w:val="clear" w:color="auto" w:fill="232525"/>
          <w:lang w:val="en-US"/>
        </w:rPr>
        <w:br/>
        <w:t xml:space="preserve">    </w:t>
      </w:r>
      <w:r w:rsidRPr="008250E0">
        <w:rPr>
          <w:color w:val="9876AA"/>
          <w:shd w:val="clear" w:color="auto" w:fill="232525"/>
          <w:lang w:val="en-US"/>
        </w:rPr>
        <w:t>$response</w:t>
      </w:r>
      <w:r w:rsidRPr="008250E0">
        <w:rPr>
          <w:color w:val="A9B7C6"/>
          <w:shd w:val="clear" w:color="auto" w:fill="232525"/>
          <w:lang w:val="en-US"/>
        </w:rPr>
        <w:t>-&gt;</w:t>
      </w:r>
      <w:proofErr w:type="spellStart"/>
      <w:r w:rsidRPr="008250E0">
        <w:rPr>
          <w:color w:val="FFC66D"/>
          <w:shd w:val="clear" w:color="auto" w:fill="232525"/>
          <w:lang w:val="en-US"/>
        </w:rPr>
        <w:t>assertJson</w:t>
      </w:r>
      <w:proofErr w:type="spellEnd"/>
      <w:r w:rsidRPr="008250E0">
        <w:rPr>
          <w:color w:val="A9B7C6"/>
          <w:shd w:val="clear" w:color="auto" w:fill="232525"/>
          <w:lang w:val="en-US"/>
        </w:rPr>
        <w:t>([</w:t>
      </w:r>
      <w:r w:rsidRPr="008250E0">
        <w:rPr>
          <w:color w:val="6A8759"/>
          <w:shd w:val="clear" w:color="auto" w:fill="232525"/>
          <w:lang w:val="en-US"/>
        </w:rPr>
        <w:t>'success'</w:t>
      </w:r>
      <w:r w:rsidRPr="008250E0">
        <w:rPr>
          <w:color w:val="A9B7C6"/>
          <w:shd w:val="clear" w:color="auto" w:fill="232525"/>
          <w:lang w:val="en-US"/>
        </w:rPr>
        <w:t>])</w:t>
      </w:r>
      <w:r w:rsidRPr="008250E0">
        <w:rPr>
          <w:color w:val="CC7832"/>
          <w:shd w:val="clear" w:color="auto" w:fill="232525"/>
          <w:lang w:val="en-US"/>
        </w:rPr>
        <w:t>;</w:t>
      </w:r>
      <w:r w:rsidRPr="008250E0">
        <w:rPr>
          <w:color w:val="CC7832"/>
          <w:shd w:val="clear" w:color="auto" w:fill="232525"/>
          <w:lang w:val="en-US"/>
        </w:rPr>
        <w:br/>
        <w:t xml:space="preserve">    </w:t>
      </w:r>
      <w:r w:rsidRPr="008250E0">
        <w:rPr>
          <w:color w:val="9876AA"/>
          <w:shd w:val="clear" w:color="auto" w:fill="232525"/>
          <w:lang w:val="en-US"/>
        </w:rPr>
        <w:t>$this</w:t>
      </w:r>
      <w:r w:rsidRPr="008250E0">
        <w:rPr>
          <w:color w:val="A9B7C6"/>
          <w:shd w:val="clear" w:color="auto" w:fill="232525"/>
          <w:lang w:val="en-US"/>
        </w:rPr>
        <w:t>-&gt;</w:t>
      </w:r>
      <w:proofErr w:type="spellStart"/>
      <w:r w:rsidRPr="008250E0">
        <w:rPr>
          <w:color w:val="FFC66D"/>
          <w:shd w:val="clear" w:color="auto" w:fill="232525"/>
          <w:lang w:val="en-US"/>
        </w:rPr>
        <w:t>assertDatabaseHas</w:t>
      </w:r>
      <w:proofErr w:type="spellEnd"/>
      <w:r w:rsidRPr="008250E0">
        <w:rPr>
          <w:color w:val="A9B7C6"/>
          <w:shd w:val="clear" w:color="auto" w:fill="232525"/>
          <w:lang w:val="en-US"/>
        </w:rPr>
        <w:t>(</w:t>
      </w:r>
      <w:r w:rsidRPr="008250E0">
        <w:rPr>
          <w:color w:val="6A8759"/>
          <w:shd w:val="clear" w:color="auto" w:fill="232525"/>
          <w:lang w:val="en-US"/>
        </w:rPr>
        <w:t>'events'</w:t>
      </w:r>
      <w:r w:rsidRPr="008250E0">
        <w:rPr>
          <w:color w:val="CC7832"/>
          <w:shd w:val="clear" w:color="auto" w:fill="232525"/>
          <w:lang w:val="en-US"/>
        </w:rPr>
        <w:t xml:space="preserve">, </w:t>
      </w:r>
      <w:r w:rsidRPr="008250E0">
        <w:rPr>
          <w:color w:val="9876AA"/>
          <w:shd w:val="clear" w:color="auto" w:fill="232525"/>
          <w:lang w:val="en-US"/>
        </w:rPr>
        <w:t>$data2</w:t>
      </w:r>
      <w:r w:rsidRPr="008250E0">
        <w:rPr>
          <w:color w:val="A9B7C6"/>
          <w:shd w:val="clear" w:color="auto" w:fill="232525"/>
          <w:lang w:val="en-US"/>
        </w:rPr>
        <w:t>)</w:t>
      </w:r>
      <w:r w:rsidRPr="008250E0">
        <w:rPr>
          <w:color w:val="CC7832"/>
          <w:shd w:val="clear" w:color="auto" w:fill="232525"/>
          <w:lang w:val="en-US"/>
        </w:rPr>
        <w:t>;</w:t>
      </w:r>
      <w:r w:rsidRPr="008250E0">
        <w:rPr>
          <w:color w:val="CC7832"/>
          <w:shd w:val="clear" w:color="auto" w:fill="232525"/>
          <w:lang w:val="en-US"/>
        </w:rPr>
        <w:br/>
        <w:t xml:space="preserve">    </w:t>
      </w:r>
      <w:r w:rsidRPr="008250E0">
        <w:rPr>
          <w:color w:val="9876AA"/>
          <w:shd w:val="clear" w:color="auto" w:fill="232525"/>
          <w:lang w:val="en-US"/>
        </w:rPr>
        <w:t>$this</w:t>
      </w:r>
      <w:r w:rsidRPr="008250E0">
        <w:rPr>
          <w:color w:val="A9B7C6"/>
          <w:shd w:val="clear" w:color="auto" w:fill="232525"/>
          <w:lang w:val="en-US"/>
        </w:rPr>
        <w:t>-&gt;</w:t>
      </w:r>
      <w:proofErr w:type="spellStart"/>
      <w:r w:rsidRPr="008250E0">
        <w:rPr>
          <w:color w:val="FFC66D"/>
          <w:shd w:val="clear" w:color="auto" w:fill="232525"/>
          <w:lang w:val="en-US"/>
        </w:rPr>
        <w:t>assertDatabaseMissing</w:t>
      </w:r>
      <w:proofErr w:type="spellEnd"/>
      <w:r w:rsidRPr="008250E0">
        <w:rPr>
          <w:color w:val="A9B7C6"/>
          <w:shd w:val="clear" w:color="auto" w:fill="232525"/>
          <w:lang w:val="en-US"/>
        </w:rPr>
        <w:t>(</w:t>
      </w:r>
      <w:r w:rsidRPr="008250E0">
        <w:rPr>
          <w:color w:val="6A8759"/>
          <w:shd w:val="clear" w:color="auto" w:fill="232525"/>
          <w:lang w:val="en-US"/>
        </w:rPr>
        <w:t>'events'</w:t>
      </w:r>
      <w:r w:rsidRPr="008250E0">
        <w:rPr>
          <w:color w:val="CC7832"/>
          <w:shd w:val="clear" w:color="auto" w:fill="232525"/>
          <w:lang w:val="en-US"/>
        </w:rPr>
        <w:t xml:space="preserve">, </w:t>
      </w:r>
      <w:r w:rsidRPr="008250E0">
        <w:rPr>
          <w:color w:val="A9B7C6"/>
          <w:shd w:val="clear" w:color="auto" w:fill="232525"/>
          <w:lang w:val="en-US"/>
        </w:rPr>
        <w:t>[</w:t>
      </w:r>
      <w:r w:rsidRPr="008250E0">
        <w:rPr>
          <w:color w:val="6A8759"/>
          <w:shd w:val="clear" w:color="auto" w:fill="232525"/>
          <w:lang w:val="en-US"/>
        </w:rPr>
        <w:t>'title'</w:t>
      </w:r>
      <w:r w:rsidRPr="008250E0">
        <w:rPr>
          <w:color w:val="A9B7C6"/>
          <w:shd w:val="clear" w:color="auto" w:fill="232525"/>
          <w:lang w:val="en-US"/>
        </w:rPr>
        <w:t>=&gt;</w:t>
      </w:r>
      <w:r w:rsidRPr="008250E0">
        <w:rPr>
          <w:color w:val="6A8759"/>
          <w:shd w:val="clear" w:color="auto" w:fill="232525"/>
          <w:lang w:val="en-US"/>
        </w:rPr>
        <w:t>'teste'</w:t>
      </w:r>
      <w:r w:rsidRPr="008250E0">
        <w:rPr>
          <w:color w:val="A9B7C6"/>
          <w:shd w:val="clear" w:color="auto" w:fill="232525"/>
          <w:lang w:val="en-US"/>
        </w:rPr>
        <w:t>])</w:t>
      </w:r>
      <w:r w:rsidRPr="008250E0">
        <w:rPr>
          <w:color w:val="CC7832"/>
          <w:shd w:val="clear" w:color="auto" w:fill="232525"/>
          <w:lang w:val="en-US"/>
        </w:rPr>
        <w:t>;</w:t>
      </w:r>
      <w:r w:rsidRPr="008250E0">
        <w:rPr>
          <w:color w:val="CC7832"/>
          <w:shd w:val="clear" w:color="auto" w:fill="232525"/>
          <w:lang w:val="en-US"/>
        </w:rPr>
        <w:br/>
      </w:r>
      <w:r w:rsidRPr="008250E0">
        <w:rPr>
          <w:color w:val="CC7832"/>
          <w:shd w:val="clear" w:color="auto" w:fill="232525"/>
          <w:lang w:val="en-US"/>
        </w:rPr>
        <w:br/>
      </w:r>
      <w:r w:rsidRPr="008250E0">
        <w:rPr>
          <w:color w:val="A9B7C6"/>
          <w:shd w:val="clear" w:color="auto" w:fill="232525"/>
          <w:lang w:val="en-US"/>
        </w:rPr>
        <w:t>}</w:t>
      </w:r>
    </w:p>
    <w:p w14:paraId="439F62C9" w14:textId="77777777" w:rsidR="009A2E13" w:rsidRDefault="009A2E13" w:rsidP="00596E44">
      <w:pPr>
        <w:pStyle w:val="Ttulo2"/>
        <w:numPr>
          <w:ilvl w:val="0"/>
          <w:numId w:val="0"/>
        </w:numPr>
        <w:ind w:left="578"/>
        <w:rPr>
          <w:lang w:val="en-US"/>
        </w:rPr>
      </w:pPr>
    </w:p>
    <w:p w14:paraId="6C31B15E" w14:textId="77777777" w:rsidR="00E55893" w:rsidRDefault="00E55893" w:rsidP="00E55893">
      <w:pPr>
        <w:pStyle w:val="Ttulo1"/>
        <w:rPr>
          <w:lang w:val="en-US"/>
        </w:rPr>
      </w:pPr>
      <w:bookmarkStart w:id="760" w:name="_Toc17133816"/>
      <w:r>
        <w:rPr>
          <w:lang w:val="en-US"/>
        </w:rPr>
        <w:t>Utilização</w:t>
      </w:r>
      <w:bookmarkEnd w:id="760"/>
    </w:p>
    <w:p w14:paraId="4E25139D" w14:textId="77777777" w:rsidR="00E55893" w:rsidRDefault="00E55893" w:rsidP="00E55893">
      <w:pPr>
        <w:pStyle w:val="Ttulo1"/>
        <w:rPr>
          <w:lang w:val="en-US"/>
        </w:rPr>
      </w:pPr>
      <w:bookmarkStart w:id="761" w:name="_Toc17133817"/>
      <w:r>
        <w:rPr>
          <w:lang w:val="en-US"/>
        </w:rPr>
        <w:t>Considerações finais</w:t>
      </w:r>
      <w:bookmarkEnd w:id="761"/>
    </w:p>
    <w:p w14:paraId="5BE1101D" w14:textId="394F89E8" w:rsidR="007216C5" w:rsidRPr="00596E44" w:rsidRDefault="00E55893">
      <w:pPr>
        <w:pStyle w:val="Ttulo2"/>
        <w:rPr>
          <w:lang w:val="en-US"/>
        </w:rPr>
      </w:pPr>
      <w:bookmarkStart w:id="762" w:name="_Toc17133818"/>
      <w:r>
        <w:rPr>
          <w:lang w:val="en-US"/>
        </w:rPr>
        <w:t>Trabalhos futuros</w:t>
      </w:r>
      <w:bookmarkEnd w:id="762"/>
      <w:r w:rsidR="007216C5" w:rsidRPr="00596E44">
        <w:rPr>
          <w:lang w:val="en-US"/>
        </w:rPr>
        <w:br/>
      </w:r>
    </w:p>
    <w:p w14:paraId="3C069AA2" w14:textId="77777777" w:rsidR="00B265CE" w:rsidRPr="00596E44" w:rsidRDefault="00B265CE" w:rsidP="00B265CE">
      <w:pPr>
        <w:rPr>
          <w:lang w:val="en-US"/>
        </w:rPr>
        <w:sectPr w:rsidR="00B265CE" w:rsidRPr="00596E44" w:rsidSect="007216C5">
          <w:pgSz w:w="11906" w:h="16838"/>
          <w:pgMar w:top="1701" w:right="1134" w:bottom="1134" w:left="1701" w:header="1134" w:footer="567" w:gutter="0"/>
          <w:cols w:space="708"/>
          <w:docGrid w:linePitch="360"/>
        </w:sectPr>
      </w:pPr>
    </w:p>
    <w:p w14:paraId="0B4637A5" w14:textId="0D44452B" w:rsidR="00D339A1" w:rsidRDefault="00B02A13" w:rsidP="00BE5291">
      <w:pPr>
        <w:pStyle w:val="Ttulo1"/>
        <w:numPr>
          <w:ilvl w:val="0"/>
          <w:numId w:val="0"/>
        </w:numPr>
        <w:jc w:val="center"/>
      </w:pPr>
      <w:bookmarkStart w:id="763" w:name="_Toc17133819"/>
      <w:r>
        <w:lastRenderedPageBreak/>
        <w:t>Referências</w:t>
      </w:r>
      <w:bookmarkEnd w:id="763"/>
    </w:p>
    <w:p w14:paraId="1FD163B3" w14:textId="77777777" w:rsidR="00BE5291" w:rsidRPr="00BE5291" w:rsidRDefault="00BE5291" w:rsidP="00BE5291"/>
    <w:p w14:paraId="3EEA8AB1" w14:textId="77777777" w:rsidR="00D534F8" w:rsidRDefault="00D534F8" w:rsidP="000809C2">
      <w:pPr>
        <w:spacing w:line="240" w:lineRule="auto"/>
        <w:ind w:firstLine="0"/>
        <w:jc w:val="left"/>
        <w:rPr>
          <w:noProof/>
        </w:rPr>
      </w:pPr>
      <w:r w:rsidRPr="00596E44">
        <w:rPr>
          <w:noProof/>
          <w:highlight w:val="yellow"/>
        </w:rPr>
        <w:t xml:space="preserve">ABREU, L. </w:t>
      </w:r>
      <w:r w:rsidRPr="00596E44">
        <w:rPr>
          <w:b/>
          <w:noProof/>
          <w:highlight w:val="yellow"/>
        </w:rPr>
        <w:t>TypeScript:</w:t>
      </w:r>
      <w:r w:rsidRPr="00596E44">
        <w:rPr>
          <w:noProof/>
          <w:highlight w:val="yellow"/>
        </w:rPr>
        <w:t xml:space="preserve"> O JavasCript Moderno para Criação de Aplicações. Lisboa: FCA – Editora de Informática. 2017.</w:t>
      </w:r>
    </w:p>
    <w:p w14:paraId="46D778C6" w14:textId="77777777" w:rsidR="00D534F8" w:rsidRDefault="00D534F8" w:rsidP="000809C2">
      <w:pPr>
        <w:spacing w:line="240" w:lineRule="auto"/>
        <w:ind w:firstLine="0"/>
        <w:jc w:val="left"/>
        <w:rPr>
          <w:noProof/>
        </w:rPr>
      </w:pPr>
    </w:p>
    <w:p w14:paraId="534120EA" w14:textId="77777777" w:rsidR="00D339A1" w:rsidRPr="00D339A1" w:rsidRDefault="00D339A1" w:rsidP="000809C2">
      <w:pPr>
        <w:spacing w:line="240" w:lineRule="auto"/>
        <w:ind w:firstLine="0"/>
        <w:jc w:val="left"/>
        <w:rPr>
          <w:noProof/>
        </w:rPr>
      </w:pPr>
      <w:r w:rsidRPr="00596E44">
        <w:rPr>
          <w:noProof/>
          <w:highlight w:val="yellow"/>
        </w:rPr>
        <w:t xml:space="preserve">ALVES, J. R. M. </w:t>
      </w:r>
      <w:r w:rsidRPr="00596E44">
        <w:rPr>
          <w:i/>
          <w:noProof/>
          <w:highlight w:val="yellow"/>
        </w:rPr>
        <w:t>et al.</w:t>
      </w:r>
      <w:r w:rsidRPr="00596E44">
        <w:rPr>
          <w:noProof/>
          <w:highlight w:val="yellow"/>
        </w:rPr>
        <w:t xml:space="preserve"> </w:t>
      </w:r>
      <w:r w:rsidRPr="00596E44">
        <w:rPr>
          <w:b/>
          <w:bCs/>
          <w:noProof/>
          <w:highlight w:val="yellow"/>
        </w:rPr>
        <w:t>Educação a Distância:</w:t>
      </w:r>
      <w:r w:rsidRPr="00596E44">
        <w:rPr>
          <w:noProof/>
          <w:highlight w:val="yellow"/>
        </w:rPr>
        <w:t xml:space="preserve"> o estado da arte. São Paulo: Pearson Education do Brasil, v. 1, 2009.</w:t>
      </w:r>
    </w:p>
    <w:p w14:paraId="04989ACF" w14:textId="77777777" w:rsidR="00D339A1" w:rsidRDefault="00D339A1" w:rsidP="000809C2">
      <w:pPr>
        <w:spacing w:line="240" w:lineRule="auto"/>
        <w:ind w:firstLine="0"/>
        <w:jc w:val="left"/>
        <w:rPr>
          <w:noProof/>
        </w:rPr>
      </w:pPr>
    </w:p>
    <w:p w14:paraId="6D77BCF4" w14:textId="77777777" w:rsidR="00D339A1" w:rsidRPr="00D339A1" w:rsidRDefault="00D339A1" w:rsidP="000809C2">
      <w:pPr>
        <w:spacing w:line="240" w:lineRule="auto"/>
        <w:ind w:firstLine="0"/>
        <w:jc w:val="left"/>
        <w:rPr>
          <w:noProof/>
        </w:rPr>
      </w:pPr>
      <w:r w:rsidRPr="00596E44">
        <w:rPr>
          <w:noProof/>
          <w:highlight w:val="yellow"/>
        </w:rPr>
        <w:t xml:space="preserve">BABBEL. </w:t>
      </w:r>
      <w:r w:rsidRPr="00596E44">
        <w:rPr>
          <w:b/>
          <w:bCs/>
          <w:noProof/>
          <w:highlight w:val="yellow"/>
        </w:rPr>
        <w:t>Preços</w:t>
      </w:r>
      <w:r w:rsidR="00E44BB8" w:rsidRPr="00596E44">
        <w:rPr>
          <w:noProof/>
          <w:highlight w:val="yellow"/>
        </w:rPr>
        <w:t>.</w:t>
      </w:r>
      <w:r w:rsidRPr="00596E44">
        <w:rPr>
          <w:noProof/>
          <w:highlight w:val="yellow"/>
        </w:rPr>
        <w:t xml:space="preserve"> 2018. Disponível em: &lt;https://home.babbel.com/prices&gt;. Acesso em: 23 ago. 2018.</w:t>
      </w:r>
    </w:p>
    <w:p w14:paraId="2598E0F7" w14:textId="77777777" w:rsidR="00D339A1" w:rsidRDefault="00D339A1" w:rsidP="000809C2">
      <w:pPr>
        <w:spacing w:line="240" w:lineRule="auto"/>
        <w:ind w:firstLine="0"/>
        <w:jc w:val="left"/>
        <w:rPr>
          <w:noProof/>
        </w:rPr>
      </w:pPr>
    </w:p>
    <w:p w14:paraId="74FB352D" w14:textId="77777777" w:rsidR="00D339A1" w:rsidRPr="00D339A1" w:rsidRDefault="00D339A1" w:rsidP="000809C2">
      <w:pPr>
        <w:spacing w:line="240" w:lineRule="auto"/>
        <w:ind w:firstLine="0"/>
        <w:jc w:val="left"/>
        <w:rPr>
          <w:noProof/>
        </w:rPr>
      </w:pPr>
      <w:r w:rsidRPr="00596E44">
        <w:rPr>
          <w:noProof/>
          <w:highlight w:val="yellow"/>
        </w:rPr>
        <w:t xml:space="preserve">BACICH, L. </w:t>
      </w:r>
      <w:r w:rsidRPr="00596E44">
        <w:rPr>
          <w:i/>
          <w:noProof/>
          <w:highlight w:val="yellow"/>
        </w:rPr>
        <w:t>et al</w:t>
      </w:r>
      <w:r w:rsidRPr="00596E44">
        <w:rPr>
          <w:noProof/>
          <w:highlight w:val="yellow"/>
        </w:rPr>
        <w:t xml:space="preserve">. </w:t>
      </w:r>
      <w:r w:rsidRPr="00596E44">
        <w:rPr>
          <w:b/>
          <w:bCs/>
          <w:noProof/>
          <w:highlight w:val="yellow"/>
        </w:rPr>
        <w:t>Ensino Híbrido:</w:t>
      </w:r>
      <w:r w:rsidRPr="00596E44">
        <w:rPr>
          <w:noProof/>
          <w:highlight w:val="yellow"/>
        </w:rPr>
        <w:t xml:space="preserve"> Personalização e tecnologia na educação. Porto Alegre: Penso, 2015.</w:t>
      </w:r>
    </w:p>
    <w:p w14:paraId="6433EA32" w14:textId="77777777" w:rsidR="00D339A1" w:rsidRDefault="00D339A1" w:rsidP="000809C2">
      <w:pPr>
        <w:spacing w:line="240" w:lineRule="auto"/>
        <w:ind w:firstLine="0"/>
        <w:jc w:val="left"/>
        <w:rPr>
          <w:noProof/>
        </w:rPr>
      </w:pPr>
    </w:p>
    <w:p w14:paraId="36AC5AE7" w14:textId="77777777" w:rsidR="00D339A1" w:rsidRPr="00D339A1" w:rsidRDefault="00D339A1" w:rsidP="000809C2">
      <w:pPr>
        <w:spacing w:line="240" w:lineRule="auto"/>
        <w:ind w:firstLine="0"/>
        <w:jc w:val="left"/>
        <w:rPr>
          <w:noProof/>
        </w:rPr>
      </w:pPr>
      <w:r w:rsidRPr="00596E44">
        <w:rPr>
          <w:noProof/>
          <w:highlight w:val="yellow"/>
        </w:rPr>
        <w:t xml:space="preserve">BARANAUSKAS, M. C. C.; ROCHA, H. V. D. </w:t>
      </w:r>
      <w:r w:rsidRPr="00596E44">
        <w:rPr>
          <w:b/>
          <w:bCs/>
          <w:noProof/>
          <w:highlight w:val="yellow"/>
        </w:rPr>
        <w:t>Design e Avaliação de Interfaces Humano-Computador</w:t>
      </w:r>
      <w:r w:rsidRPr="00596E44">
        <w:rPr>
          <w:noProof/>
          <w:highlight w:val="yellow"/>
        </w:rPr>
        <w:t>. Campinas: UNIVERSIDADE ESTADUAL DE CAMPINAS, 2003.</w:t>
      </w:r>
      <w:r w:rsidR="005B5EC4" w:rsidRPr="00596E44">
        <w:rPr>
          <w:noProof/>
          <w:highlight w:val="yellow"/>
        </w:rPr>
        <w:t xml:space="preserve"> Disponível em</w:t>
      </w:r>
      <w:r w:rsidR="00D21BE3" w:rsidRPr="00596E44">
        <w:rPr>
          <w:noProof/>
          <w:highlight w:val="yellow"/>
        </w:rPr>
        <w:t>:</w:t>
      </w:r>
      <w:r w:rsidR="005B5EC4" w:rsidRPr="00596E44">
        <w:rPr>
          <w:noProof/>
          <w:highlight w:val="yellow"/>
        </w:rPr>
        <w:t xml:space="preserve"> &lt;https://www.nied.unicamp.br/biblioteca/design-e-avaliacao-de-interfaces-humano-computador/ &gt; Acesso em:</w:t>
      </w:r>
      <w:r w:rsidR="00F85EFB" w:rsidRPr="00596E44">
        <w:rPr>
          <w:noProof/>
          <w:highlight w:val="yellow"/>
        </w:rPr>
        <w:t xml:space="preserve"> 22</w:t>
      </w:r>
      <w:r w:rsidR="00F0748E" w:rsidRPr="00596E44">
        <w:rPr>
          <w:noProof/>
          <w:highlight w:val="yellow"/>
        </w:rPr>
        <w:t xml:space="preserve"> </w:t>
      </w:r>
      <w:r w:rsidR="00F85EFB" w:rsidRPr="00596E44">
        <w:rPr>
          <w:noProof/>
          <w:highlight w:val="yellow"/>
        </w:rPr>
        <w:t>set. 2018.</w:t>
      </w:r>
    </w:p>
    <w:p w14:paraId="7042880D" w14:textId="77777777" w:rsidR="00D339A1" w:rsidRDefault="00D339A1" w:rsidP="000809C2">
      <w:pPr>
        <w:spacing w:line="240" w:lineRule="auto"/>
        <w:ind w:firstLine="0"/>
        <w:jc w:val="left"/>
        <w:rPr>
          <w:noProof/>
        </w:rPr>
      </w:pPr>
    </w:p>
    <w:p w14:paraId="436A48F1" w14:textId="77777777" w:rsidR="00D339A1" w:rsidRPr="00D339A1" w:rsidRDefault="00D339A1" w:rsidP="000809C2">
      <w:pPr>
        <w:spacing w:line="240" w:lineRule="auto"/>
        <w:ind w:firstLine="0"/>
        <w:jc w:val="left"/>
        <w:rPr>
          <w:noProof/>
        </w:rPr>
      </w:pPr>
      <w:r w:rsidRPr="00596E44">
        <w:rPr>
          <w:noProof/>
          <w:highlight w:val="yellow"/>
        </w:rPr>
        <w:t xml:space="preserve">CAELUM. </w:t>
      </w:r>
      <w:r w:rsidRPr="00596E44">
        <w:rPr>
          <w:b/>
          <w:bCs/>
          <w:noProof/>
          <w:highlight w:val="yellow"/>
        </w:rPr>
        <w:t>Desenvolvimento Web com HTML, CSS e JavaScript</w:t>
      </w:r>
      <w:r w:rsidRPr="00596E44">
        <w:rPr>
          <w:noProof/>
          <w:highlight w:val="yellow"/>
        </w:rPr>
        <w:t>. São Paulo: Caelum ensino e inovação, 2018. Disponível em: &lt;https://www.caelum.com.br/download/caelum-html-css-javascript.pdf&gt;. Acesso em: 07 out. 2018.</w:t>
      </w:r>
    </w:p>
    <w:p w14:paraId="5F7D26E2" w14:textId="77777777" w:rsidR="00E0253B" w:rsidRDefault="00E0253B" w:rsidP="000809C2">
      <w:pPr>
        <w:spacing w:line="240" w:lineRule="auto"/>
        <w:ind w:firstLine="0"/>
        <w:jc w:val="left"/>
        <w:rPr>
          <w:noProof/>
        </w:rPr>
      </w:pPr>
    </w:p>
    <w:p w14:paraId="5F498411" w14:textId="77777777" w:rsidR="00D339A1" w:rsidRPr="00D339A1" w:rsidRDefault="00D339A1" w:rsidP="000809C2">
      <w:pPr>
        <w:spacing w:line="240" w:lineRule="auto"/>
        <w:ind w:firstLine="0"/>
        <w:jc w:val="left"/>
        <w:rPr>
          <w:noProof/>
        </w:rPr>
      </w:pPr>
      <w:r w:rsidRPr="00596E44">
        <w:rPr>
          <w:noProof/>
          <w:highlight w:val="yellow"/>
        </w:rPr>
        <w:t xml:space="preserve">CAMPOS, A. L. N. </w:t>
      </w:r>
      <w:r w:rsidRPr="00596E44">
        <w:rPr>
          <w:b/>
          <w:bCs/>
          <w:noProof/>
          <w:highlight w:val="yellow"/>
        </w:rPr>
        <w:t>Modelagem de Processos com BPMN</w:t>
      </w:r>
      <w:r w:rsidRPr="00596E44">
        <w:rPr>
          <w:noProof/>
          <w:highlight w:val="yellow"/>
        </w:rPr>
        <w:t>. 2. ed. Rio de Janeiro: Brasport, 2014.</w:t>
      </w:r>
    </w:p>
    <w:p w14:paraId="225C6375" w14:textId="77777777" w:rsidR="00D339A1" w:rsidRDefault="00D339A1" w:rsidP="000809C2">
      <w:pPr>
        <w:spacing w:line="240" w:lineRule="auto"/>
        <w:ind w:firstLine="0"/>
        <w:jc w:val="left"/>
        <w:rPr>
          <w:noProof/>
        </w:rPr>
      </w:pPr>
    </w:p>
    <w:p w14:paraId="4D604CD4" w14:textId="77777777" w:rsidR="00D339A1" w:rsidRPr="00D339A1" w:rsidRDefault="00D339A1" w:rsidP="000809C2">
      <w:pPr>
        <w:spacing w:line="240" w:lineRule="auto"/>
        <w:ind w:firstLine="0"/>
        <w:jc w:val="left"/>
        <w:rPr>
          <w:noProof/>
        </w:rPr>
      </w:pPr>
      <w:r w:rsidRPr="00596E44">
        <w:rPr>
          <w:noProof/>
          <w:highlight w:val="yellow"/>
        </w:rPr>
        <w:t xml:space="preserve">CARVALHO, V. </w:t>
      </w:r>
      <w:r w:rsidRPr="00596E44">
        <w:rPr>
          <w:b/>
          <w:bCs/>
          <w:noProof/>
          <w:highlight w:val="yellow"/>
        </w:rPr>
        <w:t>MySQL:</w:t>
      </w:r>
      <w:r w:rsidRPr="00596E44">
        <w:rPr>
          <w:noProof/>
          <w:highlight w:val="yellow"/>
        </w:rPr>
        <w:t xml:space="preserve"> Comece com o principal banco de dados open source do mercado. São Paulo: Casa do Código, 2015.</w:t>
      </w:r>
    </w:p>
    <w:p w14:paraId="02704C3E" w14:textId="77777777" w:rsidR="00D339A1" w:rsidRDefault="00D339A1" w:rsidP="000809C2">
      <w:pPr>
        <w:spacing w:line="240" w:lineRule="auto"/>
        <w:ind w:firstLine="0"/>
        <w:jc w:val="left"/>
        <w:rPr>
          <w:noProof/>
        </w:rPr>
      </w:pPr>
    </w:p>
    <w:p w14:paraId="2929973B" w14:textId="77777777" w:rsidR="00D339A1" w:rsidRPr="00596E44" w:rsidRDefault="00D339A1" w:rsidP="000809C2">
      <w:pPr>
        <w:spacing w:line="240" w:lineRule="auto"/>
        <w:ind w:firstLine="0"/>
        <w:jc w:val="left"/>
        <w:rPr>
          <w:noProof/>
        </w:rPr>
      </w:pPr>
      <w:r w:rsidRPr="00596E44">
        <w:rPr>
          <w:noProof/>
          <w:highlight w:val="yellow"/>
        </w:rPr>
        <w:t xml:space="preserve">CCAA. </w:t>
      </w:r>
      <w:r w:rsidRPr="00596E44">
        <w:rPr>
          <w:b/>
          <w:bCs/>
          <w:noProof/>
          <w:highlight w:val="yellow"/>
        </w:rPr>
        <w:t>Espaço CCAA Aluno</w:t>
      </w:r>
      <w:r w:rsidR="00E44BB8" w:rsidRPr="00596E44">
        <w:rPr>
          <w:noProof/>
          <w:highlight w:val="yellow"/>
        </w:rPr>
        <w:t>.</w:t>
      </w:r>
      <w:r w:rsidRPr="00596E44">
        <w:rPr>
          <w:noProof/>
          <w:highlight w:val="yellow"/>
        </w:rPr>
        <w:t xml:space="preserve"> sd. Disponível em: &lt;https://www.ccaa.com.br/espacoccaa/conteudos/&gt;. Acesso em: 23 ago. 2018.</w:t>
      </w:r>
    </w:p>
    <w:p w14:paraId="3B9B6876" w14:textId="77777777" w:rsidR="00C00F6E" w:rsidRPr="00596E44" w:rsidRDefault="00C00F6E" w:rsidP="000809C2">
      <w:pPr>
        <w:spacing w:line="240" w:lineRule="auto"/>
        <w:ind w:firstLine="0"/>
        <w:jc w:val="left"/>
        <w:rPr>
          <w:noProof/>
        </w:rPr>
      </w:pPr>
    </w:p>
    <w:p w14:paraId="54033FEC" w14:textId="77777777" w:rsidR="00C00F6E" w:rsidRPr="00E95C78" w:rsidRDefault="00C00F6E" w:rsidP="000809C2">
      <w:pPr>
        <w:spacing w:line="240" w:lineRule="auto"/>
        <w:ind w:firstLine="0"/>
        <w:jc w:val="left"/>
        <w:rPr>
          <w:noProof/>
          <w:lang w:val="en-US"/>
        </w:rPr>
      </w:pPr>
      <w:r w:rsidRPr="00596E44">
        <w:rPr>
          <w:noProof/>
          <w:highlight w:val="yellow"/>
        </w:rPr>
        <w:t xml:space="preserve">CKEDITOR. </w:t>
      </w:r>
      <w:r w:rsidRPr="00596E44">
        <w:rPr>
          <w:b/>
          <w:noProof/>
          <w:highlight w:val="yellow"/>
        </w:rPr>
        <w:t>CKEditor Ecosystem</w:t>
      </w:r>
      <w:r w:rsidRPr="00596E44">
        <w:rPr>
          <w:noProof/>
          <w:highlight w:val="yellow"/>
        </w:rPr>
        <w:t xml:space="preserve">. 2019. Disponível em: &lt;https://ckeditor.com/&gt;. </w:t>
      </w:r>
      <w:r w:rsidRPr="00596E44">
        <w:rPr>
          <w:noProof/>
          <w:highlight w:val="yellow"/>
          <w:lang w:val="en-US"/>
        </w:rPr>
        <w:t xml:space="preserve">Acesso em: </w:t>
      </w:r>
      <w:r w:rsidR="00CF506D" w:rsidRPr="00596E44">
        <w:rPr>
          <w:noProof/>
          <w:highlight w:val="yellow"/>
          <w:lang w:val="en-US"/>
        </w:rPr>
        <w:t>02 mai. 2019.</w:t>
      </w:r>
    </w:p>
    <w:p w14:paraId="1BB81E66" w14:textId="77777777" w:rsidR="00D339A1" w:rsidRPr="00E95C78" w:rsidRDefault="00D339A1" w:rsidP="000809C2">
      <w:pPr>
        <w:spacing w:line="240" w:lineRule="auto"/>
        <w:ind w:firstLine="0"/>
        <w:jc w:val="left"/>
        <w:rPr>
          <w:noProof/>
          <w:lang w:val="en-US"/>
        </w:rPr>
      </w:pPr>
    </w:p>
    <w:p w14:paraId="0172E47C" w14:textId="77777777" w:rsidR="00D339A1" w:rsidRPr="00596E44" w:rsidRDefault="00D339A1" w:rsidP="000809C2">
      <w:pPr>
        <w:spacing w:line="240" w:lineRule="auto"/>
        <w:ind w:firstLine="0"/>
        <w:jc w:val="left"/>
        <w:rPr>
          <w:noProof/>
          <w:lang w:val="en-US"/>
        </w:rPr>
      </w:pPr>
      <w:r w:rsidRPr="00596E44">
        <w:rPr>
          <w:noProof/>
          <w:highlight w:val="yellow"/>
          <w:lang w:val="en-US"/>
        </w:rPr>
        <w:t xml:space="preserve">CROCKFORD, D. </w:t>
      </w:r>
      <w:r w:rsidRPr="00596E44">
        <w:rPr>
          <w:b/>
          <w:bCs/>
          <w:noProof/>
          <w:highlight w:val="yellow"/>
          <w:lang w:val="en-US"/>
        </w:rPr>
        <w:t>JavaScript:</w:t>
      </w:r>
      <w:r w:rsidRPr="00596E44">
        <w:rPr>
          <w:noProof/>
          <w:highlight w:val="yellow"/>
          <w:lang w:val="en-US"/>
        </w:rPr>
        <w:t xml:space="preserve"> The Good Parts. Sebastopol: O'Reilly, 2008.</w:t>
      </w:r>
      <w:r w:rsidR="000158A8" w:rsidRPr="00596E44">
        <w:rPr>
          <w:noProof/>
          <w:lang w:val="en-US"/>
        </w:rPr>
        <w:t xml:space="preserve"> </w:t>
      </w:r>
    </w:p>
    <w:p w14:paraId="2FB409B8" w14:textId="77777777" w:rsidR="00D339A1" w:rsidRPr="00596E44" w:rsidRDefault="00D339A1" w:rsidP="000809C2">
      <w:pPr>
        <w:spacing w:line="240" w:lineRule="auto"/>
        <w:ind w:firstLine="0"/>
        <w:jc w:val="left"/>
        <w:rPr>
          <w:noProof/>
          <w:lang w:val="en-US"/>
        </w:rPr>
      </w:pPr>
    </w:p>
    <w:p w14:paraId="28E592D1" w14:textId="77777777" w:rsidR="00D339A1" w:rsidRPr="00D339A1" w:rsidRDefault="00D339A1" w:rsidP="000809C2">
      <w:pPr>
        <w:spacing w:line="240" w:lineRule="auto"/>
        <w:ind w:firstLine="0"/>
        <w:jc w:val="left"/>
        <w:rPr>
          <w:noProof/>
        </w:rPr>
      </w:pPr>
      <w:r w:rsidRPr="00596E44">
        <w:rPr>
          <w:noProof/>
          <w:highlight w:val="yellow"/>
        </w:rPr>
        <w:t xml:space="preserve">DIAS, D. D. S.; SILVA, M. F. D. </w:t>
      </w:r>
      <w:r w:rsidRPr="00596E44">
        <w:rPr>
          <w:b/>
          <w:bCs/>
          <w:noProof/>
          <w:highlight w:val="yellow"/>
        </w:rPr>
        <w:t>Como escrever uma monografia:</w:t>
      </w:r>
      <w:r w:rsidRPr="00596E44">
        <w:rPr>
          <w:noProof/>
          <w:highlight w:val="yellow"/>
        </w:rPr>
        <w:t xml:space="preserve"> Manual de elaboração com exemplos e exercícios. Rio de Janeiro: Atlas, 2010.</w:t>
      </w:r>
    </w:p>
    <w:p w14:paraId="0A3E1909" w14:textId="77777777" w:rsidR="00D339A1" w:rsidRDefault="00D339A1" w:rsidP="000809C2">
      <w:pPr>
        <w:spacing w:line="240" w:lineRule="auto"/>
        <w:ind w:firstLine="0"/>
        <w:jc w:val="left"/>
        <w:rPr>
          <w:noProof/>
        </w:rPr>
      </w:pPr>
    </w:p>
    <w:p w14:paraId="0B53137A" w14:textId="77777777" w:rsidR="00D339A1" w:rsidRDefault="00D339A1" w:rsidP="000809C2">
      <w:pPr>
        <w:spacing w:line="240" w:lineRule="auto"/>
        <w:ind w:firstLine="0"/>
        <w:jc w:val="left"/>
        <w:rPr>
          <w:noProof/>
        </w:rPr>
      </w:pPr>
      <w:r w:rsidRPr="00596E44">
        <w:rPr>
          <w:noProof/>
          <w:highlight w:val="yellow"/>
        </w:rPr>
        <w:t xml:space="preserve">DUOLINGO. </w:t>
      </w:r>
      <w:r w:rsidRPr="00596E44">
        <w:rPr>
          <w:b/>
          <w:bCs/>
          <w:noProof/>
          <w:highlight w:val="yellow"/>
        </w:rPr>
        <w:t>Aprenda idiomas de graça. Para sempre</w:t>
      </w:r>
      <w:r w:rsidRPr="00596E44">
        <w:rPr>
          <w:noProof/>
          <w:highlight w:val="yellow"/>
        </w:rPr>
        <w:t>, sd. Disponível em: &lt;https://pt.duolingo.com/&gt;. Acesso em: 23 ago. 2018.</w:t>
      </w:r>
    </w:p>
    <w:p w14:paraId="0D1ED6B3" w14:textId="77777777" w:rsidR="00D339A1" w:rsidRPr="00D339A1" w:rsidRDefault="00D339A1" w:rsidP="000809C2">
      <w:pPr>
        <w:spacing w:line="240" w:lineRule="auto"/>
        <w:ind w:firstLine="0"/>
        <w:jc w:val="left"/>
        <w:rPr>
          <w:noProof/>
        </w:rPr>
      </w:pPr>
    </w:p>
    <w:p w14:paraId="731F42AA" w14:textId="77777777" w:rsidR="00D339A1" w:rsidRPr="00D339A1" w:rsidRDefault="00D339A1" w:rsidP="000809C2">
      <w:pPr>
        <w:spacing w:line="240" w:lineRule="auto"/>
        <w:ind w:firstLine="0"/>
        <w:jc w:val="left"/>
        <w:rPr>
          <w:noProof/>
        </w:rPr>
      </w:pPr>
      <w:r w:rsidRPr="00596E44">
        <w:rPr>
          <w:noProof/>
          <w:highlight w:val="yellow"/>
        </w:rPr>
        <w:t xml:space="preserve">ELMASRI, R.; NAVATHE, S. B. </w:t>
      </w:r>
      <w:r w:rsidRPr="00596E44">
        <w:rPr>
          <w:b/>
          <w:bCs/>
          <w:noProof/>
          <w:highlight w:val="yellow"/>
        </w:rPr>
        <w:t>Sistemas de Banco de Dados</w:t>
      </w:r>
      <w:r w:rsidRPr="00596E44">
        <w:rPr>
          <w:noProof/>
          <w:highlight w:val="yellow"/>
        </w:rPr>
        <w:t>. 6. ed. São Paulo: Pearson Education, 2011.</w:t>
      </w:r>
    </w:p>
    <w:p w14:paraId="114D6DB5" w14:textId="77777777" w:rsidR="00D339A1" w:rsidRDefault="00D339A1" w:rsidP="000809C2">
      <w:pPr>
        <w:spacing w:line="240" w:lineRule="auto"/>
        <w:ind w:firstLine="0"/>
        <w:jc w:val="left"/>
        <w:rPr>
          <w:noProof/>
        </w:rPr>
      </w:pPr>
    </w:p>
    <w:p w14:paraId="627670E0" w14:textId="77777777" w:rsidR="00D339A1" w:rsidRPr="00D339A1" w:rsidRDefault="00D339A1" w:rsidP="000809C2">
      <w:pPr>
        <w:spacing w:line="240" w:lineRule="auto"/>
        <w:ind w:firstLine="0"/>
        <w:jc w:val="left"/>
        <w:rPr>
          <w:noProof/>
        </w:rPr>
      </w:pPr>
      <w:r w:rsidRPr="00596E44">
        <w:rPr>
          <w:noProof/>
          <w:highlight w:val="yellow"/>
        </w:rPr>
        <w:t xml:space="preserve">FERREIRA, A. B. D. H. </w:t>
      </w:r>
      <w:r w:rsidRPr="00596E44">
        <w:rPr>
          <w:b/>
          <w:bCs/>
          <w:noProof/>
          <w:highlight w:val="yellow"/>
        </w:rPr>
        <w:t>Mini Aurélio Século XXI:</w:t>
      </w:r>
      <w:r w:rsidRPr="00596E44">
        <w:rPr>
          <w:noProof/>
          <w:highlight w:val="yellow"/>
        </w:rPr>
        <w:t xml:space="preserve"> O minidicionário da língua portuguesa. 5. ed. Rio de Janeiro: Nova Fronteira S.A, 2001.</w:t>
      </w:r>
    </w:p>
    <w:p w14:paraId="0C27DD67" w14:textId="77777777" w:rsidR="00D339A1" w:rsidRDefault="00D339A1" w:rsidP="000809C2">
      <w:pPr>
        <w:spacing w:line="240" w:lineRule="auto"/>
        <w:ind w:firstLine="0"/>
        <w:jc w:val="left"/>
        <w:rPr>
          <w:noProof/>
        </w:rPr>
      </w:pPr>
    </w:p>
    <w:p w14:paraId="7065709D" w14:textId="14A4C9A1" w:rsidR="00D339A1" w:rsidRDefault="00D339A1" w:rsidP="000809C2">
      <w:pPr>
        <w:spacing w:line="240" w:lineRule="auto"/>
        <w:ind w:firstLine="0"/>
        <w:jc w:val="left"/>
        <w:rPr>
          <w:noProof/>
        </w:rPr>
      </w:pPr>
      <w:r w:rsidRPr="00596E44">
        <w:rPr>
          <w:noProof/>
          <w:highlight w:val="yellow"/>
        </w:rPr>
        <w:lastRenderedPageBreak/>
        <w:t xml:space="preserve">GOOGLE. </w:t>
      </w:r>
      <w:r w:rsidR="00BF38D5" w:rsidRPr="00596E44">
        <w:rPr>
          <w:b/>
          <w:bCs/>
          <w:noProof/>
          <w:highlight w:val="yellow"/>
        </w:rPr>
        <w:t>Angular</w:t>
      </w:r>
      <w:r w:rsidR="001B55B1">
        <w:rPr>
          <w:noProof/>
          <w:highlight w:val="yellow"/>
        </w:rPr>
        <w:t>.</w:t>
      </w:r>
      <w:r w:rsidRPr="00596E44">
        <w:rPr>
          <w:noProof/>
          <w:highlight w:val="yellow"/>
        </w:rPr>
        <w:t xml:space="preserve"> 201</w:t>
      </w:r>
      <w:r w:rsidR="00BF38D5" w:rsidRPr="00596E44">
        <w:rPr>
          <w:noProof/>
          <w:highlight w:val="yellow"/>
        </w:rPr>
        <w:t>9</w:t>
      </w:r>
      <w:r w:rsidR="006C52DB">
        <w:rPr>
          <w:noProof/>
          <w:highlight w:val="yellow"/>
        </w:rPr>
        <w:t>a</w:t>
      </w:r>
      <w:r w:rsidRPr="00596E44">
        <w:rPr>
          <w:noProof/>
          <w:highlight w:val="yellow"/>
        </w:rPr>
        <w:t>. Disponível em: &lt;</w:t>
      </w:r>
      <w:r w:rsidR="00BF38D5" w:rsidRPr="00596E44">
        <w:rPr>
          <w:noProof/>
          <w:highlight w:val="yellow"/>
        </w:rPr>
        <w:t>https://angular.io/</w:t>
      </w:r>
      <w:r w:rsidRPr="00596E44">
        <w:rPr>
          <w:noProof/>
          <w:highlight w:val="yellow"/>
        </w:rPr>
        <w:t xml:space="preserve">&gt;. Acesso em: </w:t>
      </w:r>
      <w:r w:rsidR="00275E78" w:rsidRPr="00596E44">
        <w:rPr>
          <w:noProof/>
          <w:highlight w:val="yellow"/>
        </w:rPr>
        <w:t>08</w:t>
      </w:r>
      <w:r w:rsidRPr="00596E44">
        <w:rPr>
          <w:noProof/>
          <w:highlight w:val="yellow"/>
        </w:rPr>
        <w:t xml:space="preserve"> </w:t>
      </w:r>
      <w:r w:rsidR="00275E78" w:rsidRPr="00596E44">
        <w:rPr>
          <w:noProof/>
          <w:highlight w:val="yellow"/>
        </w:rPr>
        <w:t>fev</w:t>
      </w:r>
      <w:r w:rsidRPr="00596E44">
        <w:rPr>
          <w:noProof/>
          <w:highlight w:val="yellow"/>
        </w:rPr>
        <w:t>. 201</w:t>
      </w:r>
      <w:r w:rsidR="00275E78" w:rsidRPr="00596E44">
        <w:rPr>
          <w:noProof/>
          <w:highlight w:val="yellow"/>
        </w:rPr>
        <w:t>9</w:t>
      </w:r>
      <w:r w:rsidRPr="00596E44">
        <w:rPr>
          <w:noProof/>
          <w:highlight w:val="yellow"/>
        </w:rPr>
        <w:t>.</w:t>
      </w:r>
    </w:p>
    <w:p w14:paraId="7E9E19B6" w14:textId="77777777" w:rsidR="006C52DB" w:rsidRDefault="006C52DB" w:rsidP="000809C2">
      <w:pPr>
        <w:spacing w:line="240" w:lineRule="auto"/>
        <w:ind w:firstLine="0"/>
        <w:jc w:val="left"/>
        <w:rPr>
          <w:noProof/>
        </w:rPr>
      </w:pPr>
    </w:p>
    <w:p w14:paraId="124D63DD" w14:textId="77777777" w:rsidR="006C52DB" w:rsidRDefault="006C52DB" w:rsidP="000809C2">
      <w:pPr>
        <w:spacing w:line="240" w:lineRule="auto"/>
        <w:ind w:firstLine="0"/>
        <w:jc w:val="left"/>
        <w:rPr>
          <w:noProof/>
        </w:rPr>
      </w:pPr>
      <w:r w:rsidRPr="00596E44">
        <w:rPr>
          <w:noProof/>
          <w:highlight w:val="yellow"/>
        </w:rPr>
        <w:t xml:space="preserve">GOOGLE. </w:t>
      </w:r>
      <w:r w:rsidRPr="00596E44">
        <w:rPr>
          <w:b/>
          <w:noProof/>
          <w:highlight w:val="yellow"/>
        </w:rPr>
        <w:t>Introduction</w:t>
      </w:r>
      <w:r w:rsidR="001B55B1">
        <w:rPr>
          <w:noProof/>
          <w:highlight w:val="yellow"/>
        </w:rPr>
        <w:t>.</w:t>
      </w:r>
      <w:r w:rsidRPr="00596E44">
        <w:rPr>
          <w:noProof/>
          <w:highlight w:val="yellow"/>
        </w:rPr>
        <w:t xml:space="preserve"> 2019b. Disponível em: &lt;https://material.io/design/introduction/#principles&gt;. Acesso em: 29 abr. 2019.</w:t>
      </w:r>
    </w:p>
    <w:p w14:paraId="3DFCDBCB" w14:textId="77777777" w:rsidR="00095610" w:rsidRDefault="00095610" w:rsidP="000809C2">
      <w:pPr>
        <w:spacing w:line="240" w:lineRule="auto"/>
        <w:ind w:firstLine="0"/>
        <w:jc w:val="left"/>
        <w:rPr>
          <w:noProof/>
        </w:rPr>
      </w:pPr>
    </w:p>
    <w:p w14:paraId="2888D1AA" w14:textId="77777777" w:rsidR="00095610" w:rsidRPr="00D339A1" w:rsidRDefault="00095610" w:rsidP="000809C2">
      <w:pPr>
        <w:spacing w:line="240" w:lineRule="auto"/>
        <w:ind w:firstLine="0"/>
        <w:jc w:val="left"/>
        <w:rPr>
          <w:noProof/>
        </w:rPr>
      </w:pPr>
      <w:r w:rsidRPr="00596E44">
        <w:rPr>
          <w:noProof/>
          <w:highlight w:val="yellow"/>
        </w:rPr>
        <w:t xml:space="preserve">GUEDES, T. </w:t>
      </w:r>
      <w:r w:rsidRPr="00596E44">
        <w:rPr>
          <w:b/>
          <w:noProof/>
          <w:highlight w:val="yellow"/>
        </w:rPr>
        <w:t xml:space="preserve">Crie aplicações com </w:t>
      </w:r>
      <w:r w:rsidR="00C05B5C" w:rsidRPr="00596E44">
        <w:rPr>
          <w:b/>
          <w:noProof/>
          <w:highlight w:val="yellow"/>
        </w:rPr>
        <w:t>Angular</w:t>
      </w:r>
      <w:r w:rsidRPr="00596E44">
        <w:rPr>
          <w:noProof/>
          <w:highlight w:val="yellow"/>
        </w:rPr>
        <w:t>: o novo Framework do Google. São Paulo: Casa do Código, 2017.</w:t>
      </w:r>
    </w:p>
    <w:p w14:paraId="23E03536" w14:textId="77777777" w:rsidR="00D339A1" w:rsidDel="00C33B5F" w:rsidRDefault="00D339A1" w:rsidP="000809C2">
      <w:pPr>
        <w:spacing w:line="240" w:lineRule="auto"/>
        <w:ind w:firstLine="0"/>
        <w:jc w:val="left"/>
        <w:rPr>
          <w:del w:id="764" w:author="Ryan Lemos" w:date="2019-08-26T09:00:00Z"/>
          <w:noProof/>
        </w:rPr>
      </w:pPr>
    </w:p>
    <w:p w14:paraId="6B6612E9" w14:textId="6FB34610" w:rsidR="001D561A" w:rsidRPr="001D561A" w:rsidDel="00C33B5F" w:rsidRDefault="00D339A1" w:rsidP="001D561A">
      <w:pPr>
        <w:spacing w:line="240" w:lineRule="auto"/>
        <w:ind w:firstLine="0"/>
        <w:jc w:val="left"/>
        <w:rPr>
          <w:del w:id="765" w:author="Ryan Lemos" w:date="2019-08-26T09:00:00Z"/>
          <w:noProof/>
        </w:rPr>
      </w:pPr>
      <w:del w:id="766" w:author="Ryan Lemos" w:date="2019-08-26T09:00:00Z">
        <w:r w:rsidRPr="00596E44" w:rsidDel="00C33B5F">
          <w:rPr>
            <w:noProof/>
            <w:highlight w:val="yellow"/>
          </w:rPr>
          <w:delText xml:space="preserve">HINZ, M. A. M. </w:delText>
        </w:r>
        <w:r w:rsidRPr="00596E44" w:rsidDel="00C33B5F">
          <w:rPr>
            <w:b/>
            <w:noProof/>
            <w:highlight w:val="yellow"/>
          </w:rPr>
          <w:delText>Um estudo descritivo de novos algoritmos de criptografia.</w:delText>
        </w:r>
        <w:r w:rsidRPr="00596E44" w:rsidDel="00C33B5F">
          <w:rPr>
            <w:noProof/>
            <w:highlight w:val="yellow"/>
          </w:rPr>
          <w:delText xml:space="preserve"> 2000. 58f. Monografia (Bacharel em Informática) - Universidade Federal de Pelotas, Pelotas, 2000. </w:delText>
        </w:r>
        <w:r w:rsidR="001D561A" w:rsidRPr="00596E44" w:rsidDel="00C33B5F">
          <w:rPr>
            <w:noProof/>
            <w:highlight w:val="yellow"/>
          </w:rPr>
          <w:delText>Disponível em: &lt;</w:delText>
        </w:r>
        <w:r w:rsidR="00E95C78" w:rsidRPr="00596E44" w:rsidDel="00C33B5F">
          <w:rPr>
            <w:highlight w:val="yellow"/>
          </w:rPr>
          <w:delText xml:space="preserve"> </w:delText>
        </w:r>
        <w:r w:rsidR="00E95C78" w:rsidRPr="00596E44" w:rsidDel="00C33B5F">
          <w:rPr>
            <w:noProof/>
            <w:highlight w:val="yellow"/>
          </w:rPr>
          <w:delText xml:space="preserve">http://www.jabour.com.br/ufjf/apa/Mono-MarcoAntonio.pdf </w:delText>
        </w:r>
        <w:r w:rsidR="001D561A" w:rsidRPr="00596E44" w:rsidDel="00C33B5F">
          <w:rPr>
            <w:noProof/>
            <w:highlight w:val="yellow"/>
          </w:rPr>
          <w:delText>&gt;. Acesso em:</w:delText>
        </w:r>
        <w:r w:rsidR="00E95C78" w:rsidRPr="00596E44" w:rsidDel="00C33B5F">
          <w:rPr>
            <w:noProof/>
            <w:highlight w:val="yellow"/>
          </w:rPr>
          <w:delText xml:space="preserve"> 5 out. 2018.</w:delText>
        </w:r>
      </w:del>
    </w:p>
    <w:p w14:paraId="45F05A9F" w14:textId="77777777" w:rsidR="00D339A1" w:rsidRDefault="00D339A1" w:rsidP="000809C2">
      <w:pPr>
        <w:spacing w:line="240" w:lineRule="auto"/>
        <w:ind w:firstLine="0"/>
        <w:jc w:val="left"/>
        <w:rPr>
          <w:noProof/>
        </w:rPr>
      </w:pPr>
    </w:p>
    <w:p w14:paraId="30D167D8" w14:textId="77777777" w:rsidR="00D339A1" w:rsidRPr="00E95C78" w:rsidRDefault="00D339A1" w:rsidP="000809C2">
      <w:pPr>
        <w:spacing w:line="240" w:lineRule="auto"/>
        <w:ind w:firstLine="0"/>
        <w:jc w:val="left"/>
        <w:rPr>
          <w:noProof/>
          <w:lang w:val="en-US"/>
        </w:rPr>
      </w:pPr>
      <w:r w:rsidRPr="00596E44">
        <w:rPr>
          <w:noProof/>
          <w:highlight w:val="yellow"/>
        </w:rPr>
        <w:t xml:space="preserve">HIRAMA, K. </w:t>
      </w:r>
      <w:r w:rsidRPr="00596E44">
        <w:rPr>
          <w:b/>
          <w:bCs/>
          <w:noProof/>
          <w:highlight w:val="yellow"/>
        </w:rPr>
        <w:t>Engenharia de Software:</w:t>
      </w:r>
      <w:r w:rsidRPr="00596E44">
        <w:rPr>
          <w:noProof/>
          <w:highlight w:val="yellow"/>
        </w:rPr>
        <w:t xml:space="preserve"> Qualidade e Produtividade com Tecnologia. </w:t>
      </w:r>
      <w:r w:rsidRPr="00596E44">
        <w:rPr>
          <w:noProof/>
          <w:highlight w:val="yellow"/>
          <w:lang w:val="en-US"/>
        </w:rPr>
        <w:t>Rio de Janeiro: Elsevier, 2011.</w:t>
      </w:r>
    </w:p>
    <w:p w14:paraId="6C899A64" w14:textId="77777777" w:rsidR="00D339A1" w:rsidRPr="00E95C78" w:rsidRDefault="00D339A1" w:rsidP="000809C2">
      <w:pPr>
        <w:spacing w:line="240" w:lineRule="auto"/>
        <w:ind w:firstLine="0"/>
        <w:jc w:val="left"/>
        <w:rPr>
          <w:noProof/>
          <w:lang w:val="en-US"/>
        </w:rPr>
      </w:pPr>
    </w:p>
    <w:p w14:paraId="75F4CEC2" w14:textId="77777777" w:rsidR="001D561A" w:rsidRPr="001D561A" w:rsidRDefault="00D339A1" w:rsidP="001D561A">
      <w:pPr>
        <w:spacing w:line="240" w:lineRule="auto"/>
        <w:ind w:firstLine="0"/>
        <w:jc w:val="left"/>
        <w:rPr>
          <w:noProof/>
        </w:rPr>
      </w:pPr>
      <w:r w:rsidRPr="00596E44">
        <w:rPr>
          <w:noProof/>
          <w:highlight w:val="yellow"/>
          <w:lang w:val="en-US"/>
        </w:rPr>
        <w:t xml:space="preserve">INSTITUTE OF ELETRICAL AND ELETRONICS ENGINEERS. </w:t>
      </w:r>
      <w:r w:rsidRPr="00596E44">
        <w:rPr>
          <w:b/>
          <w:bCs/>
          <w:noProof/>
          <w:highlight w:val="yellow"/>
          <w:lang w:val="en-US"/>
        </w:rPr>
        <w:t>IEE</w:t>
      </w:r>
      <w:r w:rsidR="00E95C78" w:rsidRPr="00596E44">
        <w:rPr>
          <w:b/>
          <w:bCs/>
          <w:noProof/>
          <w:highlight w:val="yellow"/>
          <w:lang w:val="en-US"/>
        </w:rPr>
        <w:t>E</w:t>
      </w:r>
      <w:r w:rsidRPr="00596E44">
        <w:rPr>
          <w:b/>
          <w:bCs/>
          <w:noProof/>
          <w:highlight w:val="yellow"/>
          <w:lang w:val="en-US"/>
        </w:rPr>
        <w:t xml:space="preserve"> Std 610.12-1990:</w:t>
      </w:r>
      <w:r w:rsidRPr="00596E44">
        <w:rPr>
          <w:noProof/>
          <w:highlight w:val="yellow"/>
          <w:lang w:val="en-US"/>
        </w:rPr>
        <w:t xml:space="preserve"> IEEE Standard Glossary of Software Engineering Terminology. </w:t>
      </w:r>
      <w:r w:rsidRPr="00596E44">
        <w:rPr>
          <w:noProof/>
          <w:highlight w:val="yellow"/>
        </w:rPr>
        <w:t>New York: [s.n.], 1990. 84 p.</w:t>
      </w:r>
      <w:r w:rsidR="001D561A" w:rsidRPr="00596E44">
        <w:rPr>
          <w:noProof/>
          <w:highlight w:val="yellow"/>
        </w:rPr>
        <w:t xml:space="preserve"> Disponível em: &lt;</w:t>
      </w:r>
      <w:r w:rsidR="00E95C78" w:rsidRPr="00596E44">
        <w:rPr>
          <w:highlight w:val="yellow"/>
        </w:rPr>
        <w:t xml:space="preserve"> </w:t>
      </w:r>
      <w:r w:rsidR="009D2A48" w:rsidRPr="00596E44">
        <w:rPr>
          <w:highlight w:val="yellow"/>
        </w:rPr>
        <w:t>http://www.mit.jyu.fi/ope/kurssit/TIES462/Materiaalit/IEEE_SoftwareEngGlossary.pdf</w:t>
      </w:r>
      <w:r w:rsidR="001D561A" w:rsidRPr="00596E44">
        <w:rPr>
          <w:noProof/>
          <w:highlight w:val="yellow"/>
        </w:rPr>
        <w:t>&gt;. Acesso em:</w:t>
      </w:r>
      <w:r w:rsidR="00E95C78" w:rsidRPr="00596E44">
        <w:rPr>
          <w:noProof/>
          <w:highlight w:val="yellow"/>
        </w:rPr>
        <w:t xml:space="preserve"> 9 set. 2018.</w:t>
      </w:r>
    </w:p>
    <w:p w14:paraId="4BACDFFD" w14:textId="77777777" w:rsidR="00D339A1" w:rsidRPr="00596E44" w:rsidRDefault="00D339A1" w:rsidP="000809C2">
      <w:pPr>
        <w:spacing w:line="240" w:lineRule="auto"/>
        <w:ind w:firstLine="0"/>
        <w:jc w:val="left"/>
        <w:rPr>
          <w:noProof/>
        </w:rPr>
      </w:pPr>
    </w:p>
    <w:p w14:paraId="4219BBF6" w14:textId="77777777" w:rsidR="00D339A1" w:rsidRPr="00596E44" w:rsidRDefault="00D339A1" w:rsidP="000809C2">
      <w:pPr>
        <w:spacing w:line="240" w:lineRule="auto"/>
        <w:ind w:firstLine="0"/>
        <w:jc w:val="left"/>
        <w:rPr>
          <w:noProof/>
        </w:rPr>
      </w:pPr>
      <w:r w:rsidRPr="00596E44">
        <w:rPr>
          <w:noProof/>
          <w:highlight w:val="yellow"/>
        </w:rPr>
        <w:t xml:space="preserve">LOCKHART, J. </w:t>
      </w:r>
      <w:r w:rsidRPr="00596E44">
        <w:rPr>
          <w:b/>
          <w:bCs/>
          <w:noProof/>
          <w:highlight w:val="yellow"/>
        </w:rPr>
        <w:t>PHP Moderno</w:t>
      </w:r>
      <w:r w:rsidRPr="00596E44">
        <w:rPr>
          <w:noProof/>
          <w:highlight w:val="yellow"/>
        </w:rPr>
        <w:t>. São Paulo: Novatec, 2015.</w:t>
      </w:r>
      <w:r w:rsidR="007742D4" w:rsidRPr="00596E44">
        <w:rPr>
          <w:noProof/>
        </w:rPr>
        <w:t xml:space="preserve"> </w:t>
      </w:r>
    </w:p>
    <w:p w14:paraId="4571C95E" w14:textId="0A7B0584" w:rsidR="00F97B7F" w:rsidRPr="00596E44" w:rsidRDefault="00F97B7F" w:rsidP="000809C2">
      <w:pPr>
        <w:spacing w:line="240" w:lineRule="auto"/>
        <w:ind w:firstLine="0"/>
        <w:jc w:val="left"/>
        <w:rPr>
          <w:noProof/>
        </w:rPr>
      </w:pPr>
    </w:p>
    <w:p w14:paraId="3947003A" w14:textId="77777777" w:rsidR="00F97B7F" w:rsidRDefault="00F97B7F" w:rsidP="000809C2">
      <w:pPr>
        <w:spacing w:line="240" w:lineRule="auto"/>
        <w:ind w:firstLine="0"/>
        <w:jc w:val="left"/>
        <w:rPr>
          <w:noProof/>
        </w:rPr>
      </w:pPr>
      <w:r w:rsidRPr="00596E44">
        <w:rPr>
          <w:noProof/>
          <w:highlight w:val="yellow"/>
          <w:lang w:val="en-US"/>
        </w:rPr>
        <w:t xml:space="preserve">MASSÉ, M. </w:t>
      </w:r>
      <w:r w:rsidRPr="00596E44">
        <w:rPr>
          <w:b/>
          <w:noProof/>
          <w:highlight w:val="yellow"/>
          <w:lang w:val="en-US"/>
        </w:rPr>
        <w:t xml:space="preserve">REST API: </w:t>
      </w:r>
      <w:r w:rsidRPr="00596E44">
        <w:rPr>
          <w:noProof/>
          <w:highlight w:val="yellow"/>
          <w:lang w:val="en-US"/>
        </w:rPr>
        <w:t xml:space="preserve">Design RuleBook. </w:t>
      </w:r>
      <w:r w:rsidRPr="00596E44">
        <w:rPr>
          <w:noProof/>
          <w:highlight w:val="yellow"/>
        </w:rPr>
        <w:t>Sebastopol: O'Reilly, 2012.</w:t>
      </w:r>
    </w:p>
    <w:p w14:paraId="73E08C2E" w14:textId="77777777" w:rsidR="008051B4" w:rsidRDefault="008051B4" w:rsidP="000809C2">
      <w:pPr>
        <w:spacing w:line="240" w:lineRule="auto"/>
        <w:ind w:firstLine="0"/>
        <w:jc w:val="left"/>
        <w:rPr>
          <w:noProof/>
        </w:rPr>
      </w:pPr>
    </w:p>
    <w:p w14:paraId="086EBC1F" w14:textId="77777777" w:rsidR="008051B4" w:rsidRPr="00596E44" w:rsidRDefault="008051B4" w:rsidP="000809C2">
      <w:pPr>
        <w:spacing w:line="240" w:lineRule="auto"/>
        <w:ind w:firstLine="0"/>
        <w:jc w:val="left"/>
        <w:rPr>
          <w:noProof/>
        </w:rPr>
      </w:pPr>
      <w:r w:rsidRPr="00596E44">
        <w:rPr>
          <w:noProof/>
          <w:highlight w:val="yellow"/>
        </w:rPr>
        <w:t xml:space="preserve">MATERIALIZE. </w:t>
      </w:r>
      <w:r w:rsidRPr="00596E44">
        <w:rPr>
          <w:b/>
          <w:noProof/>
          <w:highlight w:val="yellow"/>
        </w:rPr>
        <w:t>Materialize</w:t>
      </w:r>
      <w:r w:rsidR="001B55B1">
        <w:rPr>
          <w:noProof/>
          <w:highlight w:val="yellow"/>
        </w:rPr>
        <w:t>.</w:t>
      </w:r>
      <w:r w:rsidR="001B55B1" w:rsidRPr="00596E44">
        <w:rPr>
          <w:noProof/>
          <w:highlight w:val="yellow"/>
        </w:rPr>
        <w:t xml:space="preserve"> 2019</w:t>
      </w:r>
      <w:r w:rsidRPr="00596E44">
        <w:rPr>
          <w:noProof/>
          <w:highlight w:val="yellow"/>
        </w:rPr>
        <w:t>. Disponível em: &lt;http://archives.materializecss.com/0.100.2/&gt;. Acesso em: 25 abr. 2019.</w:t>
      </w:r>
    </w:p>
    <w:p w14:paraId="1B33AB09" w14:textId="77777777" w:rsidR="00D339A1" w:rsidRPr="00596E44" w:rsidRDefault="00D339A1" w:rsidP="000809C2">
      <w:pPr>
        <w:spacing w:line="240" w:lineRule="auto"/>
        <w:ind w:firstLine="0"/>
        <w:jc w:val="left"/>
        <w:rPr>
          <w:noProof/>
        </w:rPr>
      </w:pPr>
    </w:p>
    <w:p w14:paraId="28352D78" w14:textId="77777777" w:rsidR="00D339A1" w:rsidRDefault="00D339A1" w:rsidP="000809C2">
      <w:pPr>
        <w:spacing w:line="240" w:lineRule="auto"/>
        <w:ind w:firstLine="0"/>
        <w:jc w:val="left"/>
        <w:rPr>
          <w:noProof/>
        </w:rPr>
      </w:pPr>
      <w:r w:rsidRPr="00596E44">
        <w:rPr>
          <w:noProof/>
          <w:highlight w:val="yellow"/>
        </w:rPr>
        <w:t xml:space="preserve">MCFARLAND, D. S. </w:t>
      </w:r>
      <w:r w:rsidRPr="00596E44">
        <w:rPr>
          <w:b/>
          <w:bCs/>
          <w:noProof/>
          <w:highlight w:val="yellow"/>
        </w:rPr>
        <w:t>CSS3:</w:t>
      </w:r>
      <w:r w:rsidRPr="00596E44">
        <w:rPr>
          <w:noProof/>
          <w:highlight w:val="yellow"/>
        </w:rPr>
        <w:t xml:space="preserve"> the missing manual. 3. ed. Sebastopol: O'Reilly, 2013.</w:t>
      </w:r>
    </w:p>
    <w:p w14:paraId="1B1E2D16" w14:textId="77777777" w:rsidR="00F810C1" w:rsidRDefault="00F810C1" w:rsidP="000809C2">
      <w:pPr>
        <w:spacing w:line="240" w:lineRule="auto"/>
        <w:ind w:firstLine="0"/>
        <w:jc w:val="left"/>
        <w:rPr>
          <w:noProof/>
        </w:rPr>
      </w:pPr>
    </w:p>
    <w:p w14:paraId="6FB46C52" w14:textId="77777777" w:rsidR="00D339A1" w:rsidRPr="00D339A1" w:rsidRDefault="00D339A1" w:rsidP="000809C2">
      <w:pPr>
        <w:spacing w:line="240" w:lineRule="auto"/>
        <w:ind w:firstLine="0"/>
        <w:jc w:val="left"/>
        <w:rPr>
          <w:noProof/>
        </w:rPr>
      </w:pPr>
      <w:r w:rsidRPr="00596E44">
        <w:rPr>
          <w:noProof/>
          <w:highlight w:val="yellow"/>
        </w:rPr>
        <w:t xml:space="preserve">MELO NETO, J. A. D. </w:t>
      </w:r>
      <w:r w:rsidRPr="00596E44">
        <w:rPr>
          <w:i/>
          <w:noProof/>
          <w:highlight w:val="yellow"/>
        </w:rPr>
        <w:t>et al.</w:t>
      </w:r>
      <w:r w:rsidRPr="00596E44">
        <w:rPr>
          <w:noProof/>
          <w:highlight w:val="yellow"/>
        </w:rPr>
        <w:t xml:space="preserve"> </w:t>
      </w:r>
      <w:r w:rsidRPr="00596E44">
        <w:rPr>
          <w:b/>
          <w:bCs/>
          <w:noProof/>
          <w:highlight w:val="yellow"/>
        </w:rPr>
        <w:t>Educação a distância:</w:t>
      </w:r>
      <w:r w:rsidRPr="00596E44">
        <w:rPr>
          <w:noProof/>
          <w:highlight w:val="yellow"/>
        </w:rPr>
        <w:t xml:space="preserve"> o estado da arte. São Paulo: Pearson Education do Brasil, v. 2, 2012.</w:t>
      </w:r>
    </w:p>
    <w:p w14:paraId="77AC82FE" w14:textId="77777777" w:rsidR="00D339A1" w:rsidDel="00C33B5F" w:rsidRDefault="00D339A1" w:rsidP="000809C2">
      <w:pPr>
        <w:spacing w:line="240" w:lineRule="auto"/>
        <w:ind w:firstLine="0"/>
        <w:jc w:val="left"/>
        <w:rPr>
          <w:del w:id="767" w:author="Ryan Lemos" w:date="2019-08-26T09:00:00Z"/>
          <w:noProof/>
        </w:rPr>
      </w:pPr>
    </w:p>
    <w:p w14:paraId="302A3832" w14:textId="6150F827" w:rsidR="00D339A1" w:rsidRPr="00D339A1" w:rsidDel="00C33B5F" w:rsidRDefault="00D339A1" w:rsidP="000809C2">
      <w:pPr>
        <w:spacing w:line="240" w:lineRule="auto"/>
        <w:ind w:firstLine="0"/>
        <w:jc w:val="left"/>
        <w:rPr>
          <w:del w:id="768" w:author="Ryan Lemos" w:date="2019-08-26T09:00:00Z"/>
          <w:noProof/>
        </w:rPr>
      </w:pPr>
      <w:del w:id="769" w:author="Ryan Lemos" w:date="2019-08-26T09:00:00Z">
        <w:r w:rsidRPr="00596E44" w:rsidDel="00C33B5F">
          <w:rPr>
            <w:noProof/>
            <w:highlight w:val="yellow"/>
          </w:rPr>
          <w:delText xml:space="preserve">MORENO, E. D.; PEREIRA, F. D.; CHIARAMONTE, R. B. </w:delText>
        </w:r>
        <w:r w:rsidRPr="00596E44" w:rsidDel="00C33B5F">
          <w:rPr>
            <w:b/>
            <w:bCs/>
            <w:noProof/>
            <w:highlight w:val="yellow"/>
          </w:rPr>
          <w:delText>Criptografia em Hardware e Software</w:delText>
        </w:r>
        <w:r w:rsidRPr="00596E44" w:rsidDel="00C33B5F">
          <w:rPr>
            <w:noProof/>
            <w:highlight w:val="yellow"/>
          </w:rPr>
          <w:delText>. São Paulo: Novatec, 2005.</w:delText>
        </w:r>
      </w:del>
    </w:p>
    <w:p w14:paraId="5EBA9B9F" w14:textId="77777777" w:rsidR="00D339A1" w:rsidRDefault="00D339A1" w:rsidP="000809C2">
      <w:pPr>
        <w:spacing w:line="240" w:lineRule="auto"/>
        <w:ind w:firstLine="0"/>
        <w:jc w:val="left"/>
        <w:rPr>
          <w:noProof/>
        </w:rPr>
      </w:pPr>
    </w:p>
    <w:p w14:paraId="37F10B36" w14:textId="77777777" w:rsidR="00D339A1" w:rsidRPr="00D339A1" w:rsidRDefault="00D339A1" w:rsidP="000809C2">
      <w:pPr>
        <w:spacing w:line="240" w:lineRule="auto"/>
        <w:ind w:firstLine="0"/>
        <w:jc w:val="left"/>
        <w:rPr>
          <w:noProof/>
        </w:rPr>
      </w:pPr>
      <w:r w:rsidRPr="00596E44">
        <w:rPr>
          <w:noProof/>
          <w:highlight w:val="yellow"/>
        </w:rPr>
        <w:t xml:space="preserve">OTWELL, T. </w:t>
      </w:r>
      <w:r w:rsidRPr="00596E44">
        <w:rPr>
          <w:b/>
          <w:noProof/>
          <w:highlight w:val="yellow"/>
        </w:rPr>
        <w:t>Encryption.</w:t>
      </w:r>
      <w:r w:rsidRPr="00596E44">
        <w:rPr>
          <w:noProof/>
          <w:highlight w:val="yellow"/>
        </w:rPr>
        <w:t xml:space="preserve"> 2018. Disponível em: &lt;https://laravel.com/docs/5.7/encryption&gt;. Acesso em: 05 out. 2018.</w:t>
      </w:r>
    </w:p>
    <w:p w14:paraId="3547F866" w14:textId="77777777" w:rsidR="00D339A1" w:rsidDel="00C33B5F" w:rsidRDefault="00D339A1" w:rsidP="000809C2">
      <w:pPr>
        <w:spacing w:line="240" w:lineRule="auto"/>
        <w:ind w:firstLine="0"/>
        <w:jc w:val="left"/>
        <w:rPr>
          <w:del w:id="770" w:author="Ryan Lemos" w:date="2019-08-26T09:00:00Z"/>
          <w:noProof/>
        </w:rPr>
      </w:pPr>
    </w:p>
    <w:p w14:paraId="25113C78" w14:textId="190E7EED" w:rsidR="00D339A1" w:rsidRPr="00D339A1" w:rsidDel="00C33B5F" w:rsidRDefault="00D339A1" w:rsidP="000809C2">
      <w:pPr>
        <w:spacing w:line="240" w:lineRule="auto"/>
        <w:ind w:firstLine="0"/>
        <w:jc w:val="left"/>
        <w:rPr>
          <w:del w:id="771" w:author="Ryan Lemos" w:date="2019-08-26T09:00:00Z"/>
          <w:noProof/>
        </w:rPr>
      </w:pPr>
      <w:del w:id="772" w:author="Ryan Lemos" w:date="2019-08-26T09:00:00Z">
        <w:r w:rsidRPr="00596E44" w:rsidDel="00C33B5F">
          <w:rPr>
            <w:noProof/>
            <w:highlight w:val="yellow"/>
          </w:rPr>
          <w:delText xml:space="preserve">PHP. </w:delText>
        </w:r>
        <w:r w:rsidRPr="00596E44" w:rsidDel="00C33B5F">
          <w:rPr>
            <w:b/>
            <w:noProof/>
            <w:highlight w:val="yellow"/>
          </w:rPr>
          <w:delText>Modelo de Armazenamento Criptografado.</w:delText>
        </w:r>
        <w:r w:rsidRPr="00596E44" w:rsidDel="00C33B5F">
          <w:rPr>
            <w:noProof/>
            <w:highlight w:val="yellow"/>
          </w:rPr>
          <w:delText xml:space="preserve"> 2018a. Disponível em: &lt;https://secure.php.net/manual/pt_BR/security.database.storage.php&gt;. Acesso em: 05 out. 2018.</w:delText>
        </w:r>
      </w:del>
    </w:p>
    <w:p w14:paraId="21499226" w14:textId="77777777" w:rsidR="00D339A1" w:rsidRDefault="00D339A1" w:rsidP="000809C2">
      <w:pPr>
        <w:spacing w:line="240" w:lineRule="auto"/>
        <w:ind w:firstLine="0"/>
        <w:jc w:val="left"/>
        <w:rPr>
          <w:noProof/>
        </w:rPr>
      </w:pPr>
    </w:p>
    <w:p w14:paraId="1E788B62" w14:textId="77777777" w:rsidR="00D339A1" w:rsidRPr="00D339A1" w:rsidRDefault="00D339A1" w:rsidP="000809C2">
      <w:pPr>
        <w:spacing w:line="240" w:lineRule="auto"/>
        <w:ind w:firstLine="0"/>
        <w:jc w:val="left"/>
        <w:rPr>
          <w:noProof/>
        </w:rPr>
      </w:pPr>
      <w:r w:rsidRPr="00596E44">
        <w:rPr>
          <w:noProof/>
          <w:highlight w:val="yellow"/>
        </w:rPr>
        <w:t xml:space="preserve">PHP. </w:t>
      </w:r>
      <w:r w:rsidRPr="00596E44">
        <w:rPr>
          <w:b/>
          <w:noProof/>
          <w:highlight w:val="yellow"/>
        </w:rPr>
        <w:t>O que é o PHP?</w:t>
      </w:r>
      <w:r w:rsidRPr="00596E44">
        <w:rPr>
          <w:noProof/>
          <w:highlight w:val="yellow"/>
        </w:rPr>
        <w:t>, 2018b. Disponível em: &lt;https://secure.php.net/manual/pt_BR/intro-whatis.php&gt;. Acesso em: 30 set. 2018.</w:t>
      </w:r>
    </w:p>
    <w:p w14:paraId="1187DE56" w14:textId="77777777" w:rsidR="00D339A1" w:rsidRDefault="00D339A1" w:rsidP="000809C2">
      <w:pPr>
        <w:spacing w:line="240" w:lineRule="auto"/>
        <w:ind w:firstLine="0"/>
        <w:jc w:val="left"/>
        <w:rPr>
          <w:noProof/>
        </w:rPr>
      </w:pPr>
    </w:p>
    <w:p w14:paraId="24693168" w14:textId="77777777" w:rsidR="00D339A1" w:rsidRPr="00E95C78" w:rsidRDefault="00D339A1" w:rsidP="000809C2">
      <w:pPr>
        <w:spacing w:line="240" w:lineRule="auto"/>
        <w:ind w:firstLine="0"/>
        <w:jc w:val="left"/>
        <w:rPr>
          <w:noProof/>
          <w:lang w:val="en-US"/>
        </w:rPr>
      </w:pPr>
      <w:r w:rsidRPr="00596E44">
        <w:rPr>
          <w:noProof/>
          <w:highlight w:val="yellow"/>
        </w:rPr>
        <w:t xml:space="preserve">PRESSMAN, R. S. </w:t>
      </w:r>
      <w:r w:rsidRPr="00596E44">
        <w:rPr>
          <w:b/>
          <w:bCs/>
          <w:noProof/>
          <w:highlight w:val="yellow"/>
        </w:rPr>
        <w:t>Engenharia de Software:</w:t>
      </w:r>
      <w:r w:rsidRPr="00596E44">
        <w:rPr>
          <w:noProof/>
          <w:highlight w:val="yellow"/>
        </w:rPr>
        <w:t xml:space="preserve"> Uma abordagem Profissional. </w:t>
      </w:r>
      <w:r w:rsidRPr="00596E44">
        <w:rPr>
          <w:noProof/>
          <w:highlight w:val="yellow"/>
          <w:lang w:val="en-US"/>
        </w:rPr>
        <w:t>7. ed. Porto Alegre: Bookman, 2011.</w:t>
      </w:r>
    </w:p>
    <w:p w14:paraId="7299240B" w14:textId="77777777" w:rsidR="00D339A1" w:rsidRPr="00E95C78" w:rsidRDefault="00D339A1" w:rsidP="000809C2">
      <w:pPr>
        <w:spacing w:line="240" w:lineRule="auto"/>
        <w:ind w:firstLine="0"/>
        <w:jc w:val="left"/>
        <w:rPr>
          <w:noProof/>
          <w:lang w:val="en-US"/>
        </w:rPr>
      </w:pPr>
    </w:p>
    <w:p w14:paraId="78089BD9" w14:textId="77777777" w:rsidR="001D561A" w:rsidRPr="00596E44" w:rsidRDefault="00D339A1" w:rsidP="001D561A">
      <w:pPr>
        <w:spacing w:line="240" w:lineRule="auto"/>
        <w:ind w:firstLine="0"/>
        <w:jc w:val="left"/>
        <w:rPr>
          <w:noProof/>
          <w:lang w:val="en-US"/>
        </w:rPr>
      </w:pPr>
      <w:r w:rsidRPr="00596E44">
        <w:rPr>
          <w:noProof/>
          <w:highlight w:val="yellow"/>
          <w:lang w:val="en-US"/>
        </w:rPr>
        <w:t xml:space="preserve">ROBBINS, J. N. </w:t>
      </w:r>
      <w:r w:rsidRPr="00596E44">
        <w:rPr>
          <w:b/>
          <w:bCs/>
          <w:noProof/>
          <w:highlight w:val="yellow"/>
          <w:lang w:val="en-US"/>
        </w:rPr>
        <w:t>HTML5:</w:t>
      </w:r>
      <w:r w:rsidRPr="00596E44">
        <w:rPr>
          <w:noProof/>
          <w:highlight w:val="yellow"/>
          <w:lang w:val="en-US"/>
        </w:rPr>
        <w:t xml:space="preserve"> Pocket Reference. 5. ed. Sebastopol: O'Reilly, 2013.</w:t>
      </w:r>
    </w:p>
    <w:p w14:paraId="7D4FDCB9" w14:textId="77777777" w:rsidR="00D339A1" w:rsidRPr="00E95C78" w:rsidRDefault="00D339A1" w:rsidP="000809C2">
      <w:pPr>
        <w:spacing w:line="240" w:lineRule="auto"/>
        <w:ind w:firstLine="0"/>
        <w:jc w:val="left"/>
        <w:rPr>
          <w:noProof/>
          <w:lang w:val="en-US"/>
        </w:rPr>
      </w:pPr>
    </w:p>
    <w:p w14:paraId="7BD3A003" w14:textId="77777777" w:rsidR="00D339A1" w:rsidRDefault="00D339A1" w:rsidP="000809C2">
      <w:pPr>
        <w:spacing w:line="240" w:lineRule="auto"/>
        <w:ind w:firstLine="0"/>
        <w:jc w:val="left"/>
        <w:rPr>
          <w:noProof/>
        </w:rPr>
      </w:pPr>
      <w:r w:rsidRPr="00596E44">
        <w:rPr>
          <w:noProof/>
          <w:highlight w:val="yellow"/>
          <w:lang w:val="en-US"/>
        </w:rPr>
        <w:t xml:space="preserve">SANDHU, R. S. Role-based Access Control. In: </w:t>
      </w:r>
      <w:r w:rsidRPr="00596E44">
        <w:rPr>
          <w:b/>
          <w:noProof/>
          <w:highlight w:val="yellow"/>
          <w:lang w:val="en-US"/>
        </w:rPr>
        <w:t>Advances in Computers.</w:t>
      </w:r>
      <w:r w:rsidRPr="00596E44">
        <w:rPr>
          <w:noProof/>
          <w:highlight w:val="yellow"/>
          <w:lang w:val="en-US"/>
        </w:rPr>
        <w:t xml:space="preserve"> Fairfax: Academic Press, v. 46, 1998. p. 237-286. </w:t>
      </w:r>
      <w:r w:rsidRPr="00596E44">
        <w:rPr>
          <w:noProof/>
          <w:highlight w:val="yellow"/>
        </w:rPr>
        <w:t>Disponível em: &lt;http://www.profsandhu.com/articles/advcom/adv_comp_rbac.pdf&gt;. Acesso em: 5 out. 2018.</w:t>
      </w:r>
    </w:p>
    <w:p w14:paraId="00AE8835" w14:textId="77777777" w:rsidR="001A0B14" w:rsidRDefault="001A0B14" w:rsidP="000809C2">
      <w:pPr>
        <w:spacing w:line="240" w:lineRule="auto"/>
        <w:ind w:firstLine="0"/>
        <w:jc w:val="left"/>
        <w:rPr>
          <w:noProof/>
        </w:rPr>
      </w:pPr>
    </w:p>
    <w:p w14:paraId="42AC0922" w14:textId="77777777" w:rsidR="00F80769" w:rsidRPr="001A0B14" w:rsidRDefault="001A0B14" w:rsidP="000809C2">
      <w:pPr>
        <w:spacing w:line="240" w:lineRule="auto"/>
        <w:ind w:firstLine="0"/>
        <w:jc w:val="left"/>
        <w:rPr>
          <w:noProof/>
        </w:rPr>
      </w:pPr>
      <w:r w:rsidRPr="00596E44">
        <w:rPr>
          <w:noProof/>
          <w:highlight w:val="yellow"/>
        </w:rPr>
        <w:t xml:space="preserve">SANTOS, L. dos. </w:t>
      </w:r>
      <w:r w:rsidRPr="00596E44">
        <w:rPr>
          <w:b/>
          <w:noProof/>
          <w:highlight w:val="yellow"/>
        </w:rPr>
        <w:t xml:space="preserve">Como escrever boas histórias de usuário (User Stories). </w:t>
      </w:r>
      <w:r w:rsidRPr="00596E44">
        <w:rPr>
          <w:noProof/>
          <w:highlight w:val="yellow"/>
        </w:rPr>
        <w:t>2017. Disponível em: &lt;https://medium.com/vertice/como-escrever-boas-users-stories-hist%C3%B3rias-de-usu%C3%A1rios-b29c75043fac&gt;. Acesso em: 17 fev. 2019.</w:t>
      </w:r>
    </w:p>
    <w:p w14:paraId="5CE739D0" w14:textId="77777777" w:rsidR="00D339A1" w:rsidRPr="00D339A1" w:rsidRDefault="00D339A1" w:rsidP="000809C2">
      <w:pPr>
        <w:spacing w:line="240" w:lineRule="auto"/>
        <w:ind w:firstLine="0"/>
        <w:jc w:val="left"/>
      </w:pPr>
    </w:p>
    <w:p w14:paraId="2DA1CB69" w14:textId="77777777" w:rsidR="00D339A1" w:rsidRPr="00D339A1" w:rsidRDefault="00D339A1" w:rsidP="000809C2">
      <w:pPr>
        <w:spacing w:line="240" w:lineRule="auto"/>
        <w:ind w:firstLine="0"/>
        <w:jc w:val="left"/>
        <w:rPr>
          <w:noProof/>
        </w:rPr>
      </w:pPr>
      <w:r w:rsidRPr="00596E44">
        <w:rPr>
          <w:noProof/>
          <w:highlight w:val="yellow"/>
        </w:rPr>
        <w:t xml:space="preserve">SEVERINO, A. J. </w:t>
      </w:r>
      <w:r w:rsidRPr="00596E44">
        <w:rPr>
          <w:b/>
          <w:bCs/>
          <w:noProof/>
          <w:highlight w:val="yellow"/>
        </w:rPr>
        <w:t>Metodologia de trabalho científico</w:t>
      </w:r>
      <w:r w:rsidRPr="00596E44">
        <w:rPr>
          <w:noProof/>
          <w:highlight w:val="yellow"/>
        </w:rPr>
        <w:t>. 22. ed. São Paulo: Cortez, 2002.</w:t>
      </w:r>
    </w:p>
    <w:p w14:paraId="330555BC" w14:textId="77777777" w:rsidR="00D339A1" w:rsidRDefault="00D339A1" w:rsidP="000809C2">
      <w:pPr>
        <w:spacing w:line="240" w:lineRule="auto"/>
        <w:ind w:firstLine="0"/>
        <w:jc w:val="left"/>
        <w:rPr>
          <w:noProof/>
        </w:rPr>
      </w:pPr>
    </w:p>
    <w:p w14:paraId="6EB6D7EC" w14:textId="77777777" w:rsidR="00D339A1" w:rsidRPr="00E95C78" w:rsidRDefault="00D339A1" w:rsidP="000809C2">
      <w:pPr>
        <w:spacing w:line="240" w:lineRule="auto"/>
        <w:ind w:firstLine="0"/>
        <w:jc w:val="left"/>
        <w:rPr>
          <w:noProof/>
          <w:lang w:val="en-US"/>
        </w:rPr>
      </w:pPr>
      <w:r w:rsidRPr="00596E44">
        <w:rPr>
          <w:noProof/>
          <w:highlight w:val="yellow"/>
        </w:rPr>
        <w:lastRenderedPageBreak/>
        <w:t xml:space="preserve">SILBERCHATZ, A.; KORTH, H. F.; SUDARSHAN, S. </w:t>
      </w:r>
      <w:r w:rsidRPr="00596E44">
        <w:rPr>
          <w:b/>
          <w:bCs/>
          <w:noProof/>
          <w:highlight w:val="yellow"/>
        </w:rPr>
        <w:t>Sistema de Banco de Dados</w:t>
      </w:r>
      <w:r w:rsidRPr="00596E44">
        <w:rPr>
          <w:noProof/>
          <w:highlight w:val="yellow"/>
        </w:rPr>
        <w:t xml:space="preserve">. </w:t>
      </w:r>
      <w:r w:rsidRPr="00596E44">
        <w:rPr>
          <w:noProof/>
          <w:highlight w:val="yellow"/>
          <w:lang w:val="en-US"/>
        </w:rPr>
        <w:t>3. ed. São Paulo: Pearson Education, 1999.</w:t>
      </w:r>
    </w:p>
    <w:p w14:paraId="778675A3" w14:textId="77777777" w:rsidR="00D339A1" w:rsidRPr="00E95C78" w:rsidRDefault="00D339A1" w:rsidP="000809C2">
      <w:pPr>
        <w:spacing w:line="240" w:lineRule="auto"/>
        <w:ind w:firstLine="0"/>
        <w:jc w:val="left"/>
        <w:rPr>
          <w:noProof/>
          <w:lang w:val="en-US"/>
        </w:rPr>
      </w:pPr>
    </w:p>
    <w:p w14:paraId="7C5BE69F" w14:textId="77777777" w:rsidR="001D561A" w:rsidRPr="001D561A" w:rsidRDefault="00D339A1" w:rsidP="001D561A">
      <w:pPr>
        <w:spacing w:line="240" w:lineRule="auto"/>
        <w:ind w:firstLine="0"/>
        <w:jc w:val="left"/>
        <w:rPr>
          <w:noProof/>
        </w:rPr>
      </w:pPr>
      <w:r w:rsidRPr="00596E44">
        <w:rPr>
          <w:noProof/>
          <w:highlight w:val="yellow"/>
          <w:lang w:val="en-US"/>
        </w:rPr>
        <w:t xml:space="preserve">SILVER, B. </w:t>
      </w:r>
      <w:r w:rsidRPr="00596E44">
        <w:rPr>
          <w:b/>
          <w:bCs/>
          <w:noProof/>
          <w:highlight w:val="yellow"/>
          <w:lang w:val="en-US"/>
        </w:rPr>
        <w:t>BPMN Method and Style:</w:t>
      </w:r>
      <w:r w:rsidRPr="00596E44">
        <w:rPr>
          <w:noProof/>
          <w:highlight w:val="yellow"/>
          <w:lang w:val="en-US"/>
        </w:rPr>
        <w:t xml:space="preserve"> with Bpmn Implementer's Guide. </w:t>
      </w:r>
      <w:r w:rsidRPr="00596E44">
        <w:rPr>
          <w:noProof/>
          <w:highlight w:val="yellow"/>
        </w:rPr>
        <w:t>2. ed. Altadena: Cody-Cassidy Press, 2017</w:t>
      </w:r>
      <w:r w:rsidR="00A33B79" w:rsidRPr="00596E44">
        <w:rPr>
          <w:noProof/>
          <w:highlight w:val="yellow"/>
        </w:rPr>
        <w:t>.</w:t>
      </w:r>
    </w:p>
    <w:p w14:paraId="6CAB5E11" w14:textId="77777777" w:rsidR="00D339A1" w:rsidRDefault="00D339A1" w:rsidP="000809C2">
      <w:pPr>
        <w:spacing w:line="240" w:lineRule="auto"/>
        <w:ind w:firstLine="0"/>
        <w:jc w:val="left"/>
        <w:rPr>
          <w:noProof/>
        </w:rPr>
      </w:pPr>
    </w:p>
    <w:p w14:paraId="05449935" w14:textId="77777777" w:rsidR="00D339A1" w:rsidRPr="00D339A1" w:rsidRDefault="00D339A1" w:rsidP="000809C2">
      <w:pPr>
        <w:spacing w:line="240" w:lineRule="auto"/>
        <w:ind w:firstLine="0"/>
        <w:jc w:val="left"/>
        <w:rPr>
          <w:noProof/>
        </w:rPr>
      </w:pPr>
      <w:r w:rsidRPr="00596E44">
        <w:rPr>
          <w:noProof/>
          <w:highlight w:val="yellow"/>
        </w:rPr>
        <w:t xml:space="preserve">SKLAR, D. </w:t>
      </w:r>
      <w:r w:rsidRPr="00596E44">
        <w:rPr>
          <w:b/>
          <w:bCs/>
          <w:noProof/>
          <w:highlight w:val="yellow"/>
        </w:rPr>
        <w:t>Aprendendo PHP:</w:t>
      </w:r>
      <w:r w:rsidRPr="00596E44">
        <w:rPr>
          <w:noProof/>
          <w:highlight w:val="yellow"/>
        </w:rPr>
        <w:t xml:space="preserve"> Introdução amigável à linguagem mais popular da WEB. São Paulo: Novatec, 2016.</w:t>
      </w:r>
      <w:r w:rsidR="006B76CA">
        <w:rPr>
          <w:noProof/>
        </w:rPr>
        <w:t xml:space="preserve"> </w:t>
      </w:r>
    </w:p>
    <w:p w14:paraId="33B63071" w14:textId="77777777" w:rsidR="00D339A1" w:rsidRDefault="00D339A1" w:rsidP="000809C2">
      <w:pPr>
        <w:spacing w:line="240" w:lineRule="auto"/>
        <w:ind w:firstLine="0"/>
        <w:jc w:val="left"/>
        <w:rPr>
          <w:noProof/>
        </w:rPr>
      </w:pPr>
    </w:p>
    <w:p w14:paraId="6F6D1CA4" w14:textId="77777777" w:rsidR="00D339A1" w:rsidRPr="00D339A1" w:rsidRDefault="00D339A1" w:rsidP="000809C2">
      <w:pPr>
        <w:spacing w:line="240" w:lineRule="auto"/>
        <w:ind w:firstLine="0"/>
        <w:jc w:val="left"/>
        <w:rPr>
          <w:noProof/>
        </w:rPr>
      </w:pPr>
      <w:r w:rsidRPr="00596E44">
        <w:rPr>
          <w:noProof/>
          <w:highlight w:val="yellow"/>
        </w:rPr>
        <w:t xml:space="preserve">SOMMERVILLE, I. </w:t>
      </w:r>
      <w:r w:rsidRPr="00596E44">
        <w:rPr>
          <w:b/>
          <w:bCs/>
          <w:noProof/>
          <w:highlight w:val="yellow"/>
        </w:rPr>
        <w:t>Engenharia de Software</w:t>
      </w:r>
      <w:r w:rsidRPr="00596E44">
        <w:rPr>
          <w:noProof/>
          <w:highlight w:val="yellow"/>
        </w:rPr>
        <w:t>. 9. ed. São Paulo: Pearson Prentice Hall, 2011.</w:t>
      </w:r>
    </w:p>
    <w:p w14:paraId="47F0A541" w14:textId="77777777" w:rsidR="00D339A1" w:rsidRDefault="00D339A1" w:rsidP="000809C2">
      <w:pPr>
        <w:spacing w:line="240" w:lineRule="auto"/>
        <w:ind w:firstLine="0"/>
        <w:jc w:val="left"/>
        <w:rPr>
          <w:noProof/>
        </w:rPr>
      </w:pPr>
    </w:p>
    <w:p w14:paraId="76009B2E" w14:textId="77777777" w:rsidR="00D339A1" w:rsidRPr="00D339A1" w:rsidRDefault="00D339A1" w:rsidP="000809C2">
      <w:pPr>
        <w:spacing w:line="240" w:lineRule="auto"/>
        <w:ind w:firstLine="0"/>
        <w:jc w:val="left"/>
        <w:rPr>
          <w:noProof/>
        </w:rPr>
      </w:pPr>
      <w:r w:rsidRPr="00596E44">
        <w:rPr>
          <w:noProof/>
          <w:highlight w:val="yellow"/>
        </w:rPr>
        <w:t xml:space="preserve">STAUFFER, M. </w:t>
      </w:r>
      <w:r w:rsidRPr="00596E44">
        <w:rPr>
          <w:b/>
          <w:bCs/>
          <w:noProof/>
          <w:highlight w:val="yellow"/>
        </w:rPr>
        <w:t>Desenvolvendo com Laravel:</w:t>
      </w:r>
      <w:r w:rsidRPr="00596E44">
        <w:rPr>
          <w:noProof/>
          <w:highlight w:val="yellow"/>
        </w:rPr>
        <w:t xml:space="preserve"> Um Framework para construção de aplicativos PHP modernos. São Paulo: Novatec, 2017.</w:t>
      </w:r>
    </w:p>
    <w:p w14:paraId="104E3B7C" w14:textId="77777777" w:rsidR="00D339A1" w:rsidRDefault="00D339A1" w:rsidP="000809C2">
      <w:pPr>
        <w:spacing w:line="240" w:lineRule="auto"/>
        <w:ind w:firstLine="0"/>
        <w:jc w:val="left"/>
        <w:rPr>
          <w:noProof/>
        </w:rPr>
      </w:pPr>
    </w:p>
    <w:p w14:paraId="244CBC9F" w14:textId="77777777" w:rsidR="00D339A1" w:rsidRPr="00D339A1" w:rsidRDefault="00D339A1" w:rsidP="000809C2">
      <w:pPr>
        <w:spacing w:line="240" w:lineRule="auto"/>
        <w:ind w:firstLine="0"/>
        <w:jc w:val="left"/>
        <w:rPr>
          <w:noProof/>
        </w:rPr>
      </w:pPr>
      <w:r w:rsidRPr="00596E44">
        <w:rPr>
          <w:noProof/>
          <w:highlight w:val="yellow"/>
        </w:rPr>
        <w:t xml:space="preserve">TELES, V. M. </w:t>
      </w:r>
      <w:r w:rsidRPr="00596E44">
        <w:rPr>
          <w:b/>
          <w:bCs/>
          <w:noProof/>
          <w:highlight w:val="yellow"/>
        </w:rPr>
        <w:t>Extreme Programming:</w:t>
      </w:r>
      <w:r w:rsidRPr="00596E44">
        <w:rPr>
          <w:noProof/>
          <w:highlight w:val="yellow"/>
        </w:rPr>
        <w:t xml:space="preserve"> Aprenda como encantar seus usuários desenvolvendo software com agilidade e alta qualidade. 2. ed. São Paulo: Novatec, 2014.</w:t>
      </w:r>
    </w:p>
    <w:p w14:paraId="66C4CF01" w14:textId="77777777" w:rsidR="00D339A1" w:rsidRDefault="00D339A1" w:rsidP="000809C2">
      <w:pPr>
        <w:spacing w:line="240" w:lineRule="auto"/>
        <w:ind w:firstLine="0"/>
        <w:jc w:val="left"/>
        <w:rPr>
          <w:noProof/>
        </w:rPr>
      </w:pPr>
    </w:p>
    <w:p w14:paraId="27464231" w14:textId="77777777" w:rsidR="00D339A1" w:rsidRPr="00D339A1" w:rsidRDefault="00D339A1" w:rsidP="000809C2">
      <w:pPr>
        <w:spacing w:line="240" w:lineRule="auto"/>
        <w:ind w:firstLine="0"/>
        <w:jc w:val="left"/>
        <w:rPr>
          <w:noProof/>
        </w:rPr>
      </w:pPr>
      <w:r w:rsidRPr="00596E44">
        <w:rPr>
          <w:noProof/>
          <w:highlight w:val="yellow"/>
        </w:rPr>
        <w:t xml:space="preserve">WIZARD. </w:t>
      </w:r>
      <w:r w:rsidRPr="00596E44">
        <w:rPr>
          <w:b/>
          <w:bCs/>
          <w:noProof/>
          <w:highlight w:val="yellow"/>
        </w:rPr>
        <w:t>Experiências Wizard</w:t>
      </w:r>
      <w:r w:rsidRPr="00596E44">
        <w:rPr>
          <w:noProof/>
          <w:highlight w:val="yellow"/>
        </w:rPr>
        <w:t>, 2017a. Disponível em: &lt;http://www.wizard.com.br/experiencias-wizard/&gt;. Acesso em: 23 ago. 2018.</w:t>
      </w:r>
    </w:p>
    <w:p w14:paraId="4D6609B2" w14:textId="77777777" w:rsidR="00D339A1" w:rsidRDefault="00D339A1" w:rsidP="000809C2">
      <w:pPr>
        <w:spacing w:line="240" w:lineRule="auto"/>
        <w:ind w:firstLine="0"/>
        <w:jc w:val="left"/>
        <w:rPr>
          <w:noProof/>
        </w:rPr>
      </w:pPr>
    </w:p>
    <w:p w14:paraId="5E8EDED5" w14:textId="77777777" w:rsidR="00D339A1" w:rsidRDefault="00D339A1" w:rsidP="000809C2">
      <w:pPr>
        <w:spacing w:line="240" w:lineRule="auto"/>
        <w:ind w:firstLine="0"/>
        <w:jc w:val="left"/>
        <w:rPr>
          <w:noProof/>
        </w:rPr>
      </w:pPr>
      <w:r w:rsidRPr="00596E44">
        <w:rPr>
          <w:noProof/>
          <w:highlight w:val="yellow"/>
        </w:rPr>
        <w:t xml:space="preserve">WIZARD. </w:t>
      </w:r>
      <w:r w:rsidRPr="00596E44">
        <w:rPr>
          <w:b/>
          <w:bCs/>
          <w:noProof/>
          <w:highlight w:val="yellow"/>
        </w:rPr>
        <w:t>Sobre a Wizard</w:t>
      </w:r>
      <w:r w:rsidRPr="00596E44">
        <w:rPr>
          <w:noProof/>
          <w:highlight w:val="yellow"/>
        </w:rPr>
        <w:t>, 2017b. Disponível em: &lt;http://www.wizard.com.br/sobre-wizard/&gt;. Acesso em: 23 ago. 2018.</w:t>
      </w:r>
    </w:p>
    <w:p w14:paraId="2A07842C" w14:textId="77777777" w:rsidR="00D339A1" w:rsidRPr="00D339A1" w:rsidRDefault="00D339A1" w:rsidP="000809C2">
      <w:pPr>
        <w:spacing w:line="240" w:lineRule="auto"/>
        <w:ind w:firstLine="0"/>
        <w:jc w:val="left"/>
        <w:rPr>
          <w:noProof/>
        </w:rPr>
      </w:pPr>
    </w:p>
    <w:p w14:paraId="7D6649F2" w14:textId="77777777" w:rsidR="00D339A1" w:rsidRDefault="00D339A1" w:rsidP="000809C2">
      <w:pPr>
        <w:spacing w:line="240" w:lineRule="auto"/>
        <w:ind w:firstLine="0"/>
        <w:jc w:val="left"/>
        <w:rPr>
          <w:noProof/>
        </w:rPr>
      </w:pPr>
      <w:r w:rsidRPr="00596E44">
        <w:rPr>
          <w:noProof/>
          <w:highlight w:val="yellow"/>
        </w:rPr>
        <w:t xml:space="preserve">ZAPATER, M.; SUZUKI, R. </w:t>
      </w:r>
      <w:r w:rsidRPr="00596E44">
        <w:rPr>
          <w:b/>
          <w:noProof/>
          <w:highlight w:val="yellow"/>
        </w:rPr>
        <w:t>Segurança da Informação:</w:t>
      </w:r>
      <w:r w:rsidRPr="00596E44">
        <w:rPr>
          <w:noProof/>
          <w:highlight w:val="yellow"/>
        </w:rPr>
        <w:t xml:space="preserve"> Um diferencial determinante na competitividade das corporações. Promon Business &amp; Tecnology Review. Rio de Janeiro, p. 28. 2005. Disponível em: &lt;http://www.teleco.com.br/promon/pbtr/Seguranca_4WEB.pdf&gt;. Acesso em: 12 out. 2018.</w:t>
      </w:r>
    </w:p>
    <w:p w14:paraId="582FD16F" w14:textId="77777777" w:rsidR="00A7499D" w:rsidRPr="00C23846" w:rsidRDefault="00A7499D">
      <w:pPr>
        <w:spacing w:after="160" w:line="259" w:lineRule="auto"/>
        <w:ind w:firstLine="0"/>
        <w:jc w:val="left"/>
        <w:outlineLvl w:val="9"/>
        <w:rPr>
          <w:rFonts w:eastAsia="Times New Roman"/>
          <w:b/>
          <w:caps/>
          <w:szCs w:val="32"/>
        </w:rPr>
      </w:pPr>
      <w:r>
        <w:br w:type="page"/>
      </w:r>
    </w:p>
    <w:p w14:paraId="3D82675E" w14:textId="77777777" w:rsidR="00A7499D" w:rsidRDefault="00A7499D" w:rsidP="00E95C78">
      <w:pPr>
        <w:pStyle w:val="Ttulo1"/>
        <w:numPr>
          <w:ilvl w:val="0"/>
          <w:numId w:val="0"/>
        </w:numPr>
        <w:jc w:val="center"/>
      </w:pPr>
      <w:bookmarkStart w:id="773" w:name="_Toc17133820"/>
      <w:r>
        <w:lastRenderedPageBreak/>
        <w:t>Apendice A</w:t>
      </w:r>
      <w:r w:rsidR="00124E36">
        <w:t xml:space="preserve"> - </w:t>
      </w:r>
      <w:r w:rsidR="00301E74">
        <w:t>carta de pedido</w:t>
      </w:r>
      <w:r w:rsidR="00144DD5">
        <w:t xml:space="preserve"> de</w:t>
      </w:r>
      <w:r w:rsidR="00301E74">
        <w:t xml:space="preserve"> permissão para uso de informações</w:t>
      </w:r>
      <w:r w:rsidR="00144DD5">
        <w:t xml:space="preserve"> da escola</w:t>
      </w:r>
      <w:r w:rsidR="00C07763">
        <w:t xml:space="preserve"> </w:t>
      </w:r>
      <w:r w:rsidR="00C07763" w:rsidRPr="00C07763">
        <w:t>International language center</w:t>
      </w:r>
      <w:bookmarkEnd w:id="773"/>
    </w:p>
    <w:p w14:paraId="4EC44508" w14:textId="77777777" w:rsidR="0085033B" w:rsidRPr="004D672C" w:rsidRDefault="0085033B" w:rsidP="004D672C"/>
    <w:p w14:paraId="5A993379" w14:textId="77777777" w:rsidR="00B01D96" w:rsidRDefault="00CB768F" w:rsidP="005854F3">
      <w:pPr>
        <w:ind w:firstLine="0"/>
        <w:jc w:val="center"/>
        <w:rPr>
          <w:rFonts w:eastAsia="Times New Roman"/>
        </w:rPr>
      </w:pPr>
      <w:r w:rsidRPr="00C23846">
        <w:rPr>
          <w:rFonts w:eastAsia="Times New Roman"/>
          <w:noProof/>
          <w:szCs w:val="24"/>
        </w:rPr>
        <w:drawing>
          <wp:inline distT="0" distB="0" distL="0" distR="0" wp14:anchorId="208895C2" wp14:editId="32E5EC0C">
            <wp:extent cx="5311140" cy="7543800"/>
            <wp:effectExtent l="0" t="0" r="0" b="0"/>
            <wp:docPr id="27"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0"/>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rot="10800000">
                      <a:off x="0" y="0"/>
                      <a:ext cx="5311140" cy="7543800"/>
                    </a:xfrm>
                    <a:prstGeom prst="rect">
                      <a:avLst/>
                    </a:prstGeom>
                    <a:noFill/>
                    <a:ln>
                      <a:noFill/>
                    </a:ln>
                  </pic:spPr>
                </pic:pic>
              </a:graphicData>
            </a:graphic>
          </wp:inline>
        </w:drawing>
      </w:r>
    </w:p>
    <w:p w14:paraId="4258948E" w14:textId="77777777" w:rsidR="000A0BD1" w:rsidRDefault="00CB768F" w:rsidP="000A0BD1">
      <w:pPr>
        <w:ind w:firstLine="0"/>
      </w:pPr>
      <w:r w:rsidRPr="00832539">
        <w:rPr>
          <w:noProof/>
        </w:rPr>
        <w:lastRenderedPageBreak/>
        <w:drawing>
          <wp:inline distT="0" distB="0" distL="0" distR="0" wp14:anchorId="399D6785" wp14:editId="66992704">
            <wp:extent cx="5760720" cy="5966460"/>
            <wp:effectExtent l="0" t="0" r="0" b="0"/>
            <wp:docPr id="28"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760720" cy="5966460"/>
                    </a:xfrm>
                    <a:prstGeom prst="rect">
                      <a:avLst/>
                    </a:prstGeom>
                    <a:noFill/>
                    <a:ln>
                      <a:noFill/>
                    </a:ln>
                  </pic:spPr>
                </pic:pic>
              </a:graphicData>
            </a:graphic>
          </wp:inline>
        </w:drawing>
      </w:r>
    </w:p>
    <w:p w14:paraId="5B47DF21" w14:textId="77777777" w:rsidR="000A0BD1" w:rsidRPr="00C07763" w:rsidRDefault="00CB768F" w:rsidP="005854F3">
      <w:pPr>
        <w:ind w:firstLine="0"/>
      </w:pPr>
      <w:r w:rsidRPr="00832539">
        <w:rPr>
          <w:noProof/>
        </w:rPr>
        <w:lastRenderedPageBreak/>
        <w:drawing>
          <wp:inline distT="0" distB="0" distL="0" distR="0" wp14:anchorId="1C7AAC28" wp14:editId="292B3CFF">
            <wp:extent cx="5760720" cy="7917180"/>
            <wp:effectExtent l="0" t="0" r="0" b="0"/>
            <wp:docPr id="29"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760720" cy="7917180"/>
                    </a:xfrm>
                    <a:prstGeom prst="rect">
                      <a:avLst/>
                    </a:prstGeom>
                    <a:noFill/>
                    <a:ln>
                      <a:noFill/>
                    </a:ln>
                  </pic:spPr>
                </pic:pic>
              </a:graphicData>
            </a:graphic>
          </wp:inline>
        </w:drawing>
      </w:r>
    </w:p>
    <w:sectPr w:rsidR="000A0BD1" w:rsidRPr="00C07763" w:rsidSect="00C1350C">
      <w:pgSz w:w="11906" w:h="16838"/>
      <w:pgMar w:top="1701" w:right="1134" w:bottom="1134" w:left="1701"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597" w:author="Ryan Lemos" w:date="2019-07-28T18:23:00Z" w:initials="RL">
    <w:p w14:paraId="1A90DA8B" w14:textId="38E31B32" w:rsidR="00755FAF" w:rsidRDefault="00755FAF">
      <w:pPr>
        <w:pStyle w:val="Textodecomentrio"/>
      </w:pPr>
      <w:r>
        <w:rPr>
          <w:rStyle w:val="Refdecomentrio"/>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1A90DA8B"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A90DA8B" w16cid:durableId="20E8669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71918AC" w14:textId="77777777" w:rsidR="00B40B44" w:rsidRDefault="00B40B44" w:rsidP="00C24B28">
      <w:pPr>
        <w:spacing w:line="240" w:lineRule="auto"/>
      </w:pPr>
      <w:r>
        <w:separator/>
      </w:r>
    </w:p>
  </w:endnote>
  <w:endnote w:type="continuationSeparator" w:id="0">
    <w:p w14:paraId="327BBA49" w14:textId="77777777" w:rsidR="00B40B44" w:rsidRDefault="00B40B44" w:rsidP="00C24B2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Droid Sans Fallback">
    <w:panose1 w:val="00000000000000000000"/>
    <w:charset w:val="00"/>
    <w:family w:val="roman"/>
    <w:notTrueType/>
    <w:pitch w:val="default"/>
  </w:font>
  <w:font w:name="FreeSans">
    <w:altName w:val="Times New Roman"/>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F6DE34F" w14:textId="77777777" w:rsidR="00B40B44" w:rsidRDefault="00B40B44" w:rsidP="00C24B28">
      <w:pPr>
        <w:spacing w:line="240" w:lineRule="auto"/>
      </w:pPr>
      <w:r>
        <w:separator/>
      </w:r>
    </w:p>
  </w:footnote>
  <w:footnote w:type="continuationSeparator" w:id="0">
    <w:p w14:paraId="787F2625" w14:textId="77777777" w:rsidR="00B40B44" w:rsidRDefault="00B40B44" w:rsidP="00C24B2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BD8F1BA" w14:textId="77777777" w:rsidR="00755FAF" w:rsidRDefault="00755FAF">
    <w:pPr>
      <w:pStyle w:val="Corpodetexto"/>
      <w:spacing w:line="14" w:lineRule="auto"/>
      <w:rPr>
        <w:sz w:val="2"/>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12CB23" w14:textId="77777777" w:rsidR="00755FAF" w:rsidRDefault="00755FAF">
    <w:pPr>
      <w:pStyle w:val="Corpodetexto"/>
      <w:spacing w:line="14" w:lineRule="auto"/>
      <w:rPr>
        <w:sz w:val="2"/>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AE60DCE" w14:textId="77777777" w:rsidR="00755FAF" w:rsidRDefault="00755FAF">
    <w:pPr>
      <w:pStyle w:val="Corpodetexto"/>
      <w:spacing w:line="14" w:lineRule="auto"/>
      <w:rPr>
        <w:sz w:val="2"/>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51DF724" w14:textId="77777777" w:rsidR="00755FAF" w:rsidRDefault="00755FAF">
    <w:pPr>
      <w:pStyle w:val="Corpodetexto"/>
      <w:spacing w:line="14" w:lineRule="auto"/>
      <w:rPr>
        <w:sz w:val="20"/>
      </w:rPr>
    </w:pPr>
    <w:r>
      <w:rPr>
        <w:noProof/>
      </w:rPr>
      <mc:AlternateContent>
        <mc:Choice Requires="wps">
          <w:drawing>
            <wp:anchor distT="0" distB="0" distL="114300" distR="114300" simplePos="0" relativeHeight="251659264" behindDoc="1" locked="0" layoutInCell="1" allowOverlap="1" wp14:anchorId="7DE38AFF" wp14:editId="1D584B21">
              <wp:simplePos x="0" y="0"/>
              <wp:positionH relativeFrom="page">
                <wp:posOffset>3613785</wp:posOffset>
              </wp:positionH>
              <wp:positionV relativeFrom="page">
                <wp:posOffset>1073785</wp:posOffset>
              </wp:positionV>
              <wp:extent cx="692785" cy="194310"/>
              <wp:effectExtent l="3810" t="0" r="0" b="0"/>
              <wp:wrapNone/>
              <wp:docPr id="33" name="Caixa de Texto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2785"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46F971" w14:textId="77777777" w:rsidR="00755FAF" w:rsidRDefault="00755FAF">
                          <w:pPr>
                            <w:spacing w:before="10"/>
                            <w:ind w:left="20"/>
                            <w:rPr>
                              <w:b/>
                            </w:rPr>
                          </w:pPr>
                          <w:r>
                            <w:rPr>
                              <w:b/>
                            </w:rPr>
                            <w:t>RESUMO</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DE38AFF" id="_x0000_t202" coordsize="21600,21600" o:spt="202" path="m,l,21600r21600,l21600,xe">
              <v:stroke joinstyle="miter"/>
              <v:path gradientshapeok="t" o:connecttype="rect"/>
            </v:shapetype>
            <v:shape id="Caixa de Texto 33" o:spid="_x0000_s1026" type="#_x0000_t202" style="position:absolute;margin-left:284.55pt;margin-top:84.55pt;width:54.55pt;height:15.3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" filled="f" stroked="f">
              <v:textbox inset="0,0,0,0">
                <w:txbxContent>
                  <w:p w14:paraId="5F46F971" w14:textId="77777777" w:rsidR="00755FAF" w:rsidRDefault="00755FAF">
                    <w:pPr>
                      <w:spacing w:before="10"/>
                      <w:ind w:left="20"/>
                      <w:rPr>
                        <w:b/>
                      </w:rPr>
                    </w:pPr>
                    <w:r>
                      <w:rPr>
                        <w:b/>
                      </w:rPr>
                      <w:t>RESUMO</w:t>
                    </w:r>
                  </w:p>
                </w:txbxContent>
              </v:textbox>
              <w10:wrap anchorx="page" anchory="page"/>
            </v:shap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AC7E41" w14:textId="77777777" w:rsidR="00755FAF" w:rsidRPr="00C1350C" w:rsidRDefault="00755FAF">
    <w:pPr>
      <w:pStyle w:val="Cabealho"/>
      <w:jc w:val="right"/>
      <w:rPr>
        <w:sz w:val="20"/>
        <w:szCs w:val="20"/>
      </w:rPr>
    </w:pPr>
  </w:p>
  <w:p w14:paraId="4574301F" w14:textId="77777777" w:rsidR="00755FAF" w:rsidRPr="00475C34" w:rsidRDefault="00755FAF" w:rsidP="00475C34">
    <w:pPr>
      <w:pStyle w:val="Cabealho"/>
      <w:ind w:firstLine="0"/>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854511A" w14:textId="77777777" w:rsidR="00755FAF" w:rsidRPr="00C1350C" w:rsidRDefault="00755FAF">
    <w:pPr>
      <w:pStyle w:val="Cabealho"/>
      <w:jc w:val="right"/>
      <w:rPr>
        <w:sz w:val="20"/>
        <w:szCs w:val="20"/>
      </w:rPr>
    </w:pPr>
    <w:r w:rsidRPr="00C1350C">
      <w:rPr>
        <w:sz w:val="20"/>
        <w:szCs w:val="20"/>
      </w:rPr>
      <w:fldChar w:fldCharType="begin"/>
    </w:r>
    <w:r w:rsidRPr="00C1350C">
      <w:rPr>
        <w:sz w:val="20"/>
        <w:szCs w:val="20"/>
      </w:rPr>
      <w:instrText>PAGE   \* MERGEFORMAT</w:instrText>
    </w:r>
    <w:r w:rsidRPr="00C1350C">
      <w:rPr>
        <w:sz w:val="20"/>
        <w:szCs w:val="20"/>
      </w:rPr>
      <w:fldChar w:fldCharType="separate"/>
    </w:r>
    <w:r>
      <w:rPr>
        <w:noProof/>
        <w:sz w:val="20"/>
        <w:szCs w:val="20"/>
      </w:rPr>
      <w:t>53</w:t>
    </w:r>
    <w:r w:rsidRPr="00C1350C">
      <w:rPr>
        <w:sz w:val="20"/>
        <w:szCs w:val="20"/>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7B0E89"/>
    <w:multiLevelType w:val="multilevel"/>
    <w:tmpl w:val="E1F86144"/>
    <w:lvl w:ilvl="0">
      <w:start w:val="1"/>
      <w:numFmt w:val="decimal"/>
      <w:lvlText w:val="%1"/>
      <w:lvlJc w:val="left"/>
      <w:pPr>
        <w:ind w:left="1434" w:hanging="1133"/>
      </w:pPr>
      <w:rPr>
        <w:rFonts w:ascii="Times New Roman" w:eastAsia="Times New Roman" w:hAnsi="Times New Roman" w:cs="Times New Roman" w:hint="default"/>
        <w:spacing w:val="-2"/>
        <w:w w:val="99"/>
        <w:sz w:val="24"/>
        <w:szCs w:val="24"/>
        <w:lang w:val="pt-PT" w:eastAsia="pt-PT" w:bidi="pt-PT"/>
      </w:rPr>
    </w:lvl>
    <w:lvl w:ilvl="1">
      <w:start w:val="1"/>
      <w:numFmt w:val="decimal"/>
      <w:lvlText w:val="%1.%2"/>
      <w:lvlJc w:val="left"/>
      <w:pPr>
        <w:ind w:left="1434" w:hanging="1133"/>
      </w:pPr>
      <w:rPr>
        <w:rFonts w:ascii="Times New Roman" w:eastAsia="Times New Roman" w:hAnsi="Times New Roman" w:cs="Times New Roman" w:hint="default"/>
        <w:spacing w:val="-2"/>
        <w:w w:val="99"/>
        <w:sz w:val="24"/>
        <w:szCs w:val="24"/>
        <w:lang w:val="pt-PT" w:eastAsia="pt-PT" w:bidi="pt-PT"/>
      </w:rPr>
    </w:lvl>
    <w:lvl w:ilvl="2">
      <w:start w:val="1"/>
      <w:numFmt w:val="decimal"/>
      <w:lvlText w:val="%1.%2.%3"/>
      <w:lvlJc w:val="left"/>
      <w:pPr>
        <w:ind w:left="1434" w:hanging="1133"/>
      </w:pPr>
      <w:rPr>
        <w:rFonts w:ascii="Times New Roman" w:eastAsia="Times New Roman" w:hAnsi="Times New Roman" w:cs="Times New Roman" w:hint="default"/>
        <w:spacing w:val="-4"/>
        <w:w w:val="100"/>
        <w:sz w:val="24"/>
        <w:szCs w:val="24"/>
        <w:lang w:val="pt-PT" w:eastAsia="pt-PT" w:bidi="pt-PT"/>
      </w:rPr>
    </w:lvl>
    <w:lvl w:ilvl="3">
      <w:start w:val="1"/>
      <w:numFmt w:val="decimal"/>
      <w:lvlText w:val="%1.%2.%3.%4"/>
      <w:lvlJc w:val="left"/>
      <w:pPr>
        <w:ind w:left="1434" w:hanging="1133"/>
      </w:pPr>
      <w:rPr>
        <w:rFonts w:ascii="Times New Roman" w:eastAsia="Times New Roman" w:hAnsi="Times New Roman" w:cs="Times New Roman" w:hint="default"/>
        <w:spacing w:val="-3"/>
        <w:w w:val="100"/>
        <w:sz w:val="24"/>
        <w:szCs w:val="24"/>
        <w:lang w:val="pt-PT" w:eastAsia="pt-PT" w:bidi="pt-PT"/>
      </w:rPr>
    </w:lvl>
    <w:lvl w:ilvl="4">
      <w:numFmt w:val="bullet"/>
      <w:lvlText w:val="•"/>
      <w:lvlJc w:val="left"/>
      <w:pPr>
        <w:ind w:left="4658" w:hanging="1133"/>
      </w:pPr>
      <w:rPr>
        <w:rFonts w:hint="default"/>
        <w:lang w:val="pt-PT" w:eastAsia="pt-PT" w:bidi="pt-PT"/>
      </w:rPr>
    </w:lvl>
    <w:lvl w:ilvl="5">
      <w:numFmt w:val="bullet"/>
      <w:lvlText w:val="•"/>
      <w:lvlJc w:val="left"/>
      <w:pPr>
        <w:ind w:left="5463" w:hanging="1133"/>
      </w:pPr>
      <w:rPr>
        <w:rFonts w:hint="default"/>
        <w:lang w:val="pt-PT" w:eastAsia="pt-PT" w:bidi="pt-PT"/>
      </w:rPr>
    </w:lvl>
    <w:lvl w:ilvl="6">
      <w:numFmt w:val="bullet"/>
      <w:lvlText w:val="•"/>
      <w:lvlJc w:val="left"/>
      <w:pPr>
        <w:ind w:left="6267" w:hanging="1133"/>
      </w:pPr>
      <w:rPr>
        <w:rFonts w:hint="default"/>
        <w:lang w:val="pt-PT" w:eastAsia="pt-PT" w:bidi="pt-PT"/>
      </w:rPr>
    </w:lvl>
    <w:lvl w:ilvl="7">
      <w:numFmt w:val="bullet"/>
      <w:lvlText w:val="•"/>
      <w:lvlJc w:val="left"/>
      <w:pPr>
        <w:ind w:left="7072" w:hanging="1133"/>
      </w:pPr>
      <w:rPr>
        <w:rFonts w:hint="default"/>
        <w:lang w:val="pt-PT" w:eastAsia="pt-PT" w:bidi="pt-PT"/>
      </w:rPr>
    </w:lvl>
    <w:lvl w:ilvl="8">
      <w:numFmt w:val="bullet"/>
      <w:lvlText w:val="•"/>
      <w:lvlJc w:val="left"/>
      <w:pPr>
        <w:ind w:left="7877" w:hanging="1133"/>
      </w:pPr>
      <w:rPr>
        <w:rFonts w:hint="default"/>
        <w:lang w:val="pt-PT" w:eastAsia="pt-PT" w:bidi="pt-PT"/>
      </w:rPr>
    </w:lvl>
  </w:abstractNum>
  <w:abstractNum w:abstractNumId="1" w15:restartNumberingAfterBreak="0">
    <w:nsid w:val="12027FB9"/>
    <w:multiLevelType w:val="hybridMultilevel"/>
    <w:tmpl w:val="9AA89588"/>
    <w:lvl w:ilvl="0" w:tplc="0416000F">
      <w:start w:val="1"/>
      <w:numFmt w:val="decimal"/>
      <w:lvlText w:val="%1."/>
      <w:lvlJc w:val="left"/>
      <w:pPr>
        <w:ind w:left="2988" w:hanging="360"/>
      </w:pPr>
    </w:lvl>
    <w:lvl w:ilvl="1" w:tplc="04160019" w:tentative="1">
      <w:start w:val="1"/>
      <w:numFmt w:val="lowerLetter"/>
      <w:lvlText w:val="%2."/>
      <w:lvlJc w:val="left"/>
      <w:pPr>
        <w:ind w:left="3708" w:hanging="360"/>
      </w:pPr>
    </w:lvl>
    <w:lvl w:ilvl="2" w:tplc="0416001B" w:tentative="1">
      <w:start w:val="1"/>
      <w:numFmt w:val="lowerRoman"/>
      <w:lvlText w:val="%3."/>
      <w:lvlJc w:val="right"/>
      <w:pPr>
        <w:ind w:left="4428" w:hanging="180"/>
      </w:pPr>
    </w:lvl>
    <w:lvl w:ilvl="3" w:tplc="0416000F" w:tentative="1">
      <w:start w:val="1"/>
      <w:numFmt w:val="decimal"/>
      <w:lvlText w:val="%4."/>
      <w:lvlJc w:val="left"/>
      <w:pPr>
        <w:ind w:left="5148" w:hanging="360"/>
      </w:pPr>
    </w:lvl>
    <w:lvl w:ilvl="4" w:tplc="04160019" w:tentative="1">
      <w:start w:val="1"/>
      <w:numFmt w:val="lowerLetter"/>
      <w:lvlText w:val="%5."/>
      <w:lvlJc w:val="left"/>
      <w:pPr>
        <w:ind w:left="5868" w:hanging="360"/>
      </w:pPr>
    </w:lvl>
    <w:lvl w:ilvl="5" w:tplc="0416001B" w:tentative="1">
      <w:start w:val="1"/>
      <w:numFmt w:val="lowerRoman"/>
      <w:lvlText w:val="%6."/>
      <w:lvlJc w:val="right"/>
      <w:pPr>
        <w:ind w:left="6588" w:hanging="180"/>
      </w:pPr>
    </w:lvl>
    <w:lvl w:ilvl="6" w:tplc="0416000F" w:tentative="1">
      <w:start w:val="1"/>
      <w:numFmt w:val="decimal"/>
      <w:lvlText w:val="%7."/>
      <w:lvlJc w:val="left"/>
      <w:pPr>
        <w:ind w:left="7308" w:hanging="360"/>
      </w:pPr>
    </w:lvl>
    <w:lvl w:ilvl="7" w:tplc="04160019" w:tentative="1">
      <w:start w:val="1"/>
      <w:numFmt w:val="lowerLetter"/>
      <w:lvlText w:val="%8."/>
      <w:lvlJc w:val="left"/>
      <w:pPr>
        <w:ind w:left="8028" w:hanging="360"/>
      </w:pPr>
    </w:lvl>
    <w:lvl w:ilvl="8" w:tplc="0416001B" w:tentative="1">
      <w:start w:val="1"/>
      <w:numFmt w:val="lowerRoman"/>
      <w:lvlText w:val="%9."/>
      <w:lvlJc w:val="right"/>
      <w:pPr>
        <w:ind w:left="8748" w:hanging="180"/>
      </w:pPr>
    </w:lvl>
  </w:abstractNum>
  <w:abstractNum w:abstractNumId="2" w15:restartNumberingAfterBreak="0">
    <w:nsid w:val="145404D2"/>
    <w:multiLevelType w:val="hybridMultilevel"/>
    <w:tmpl w:val="37AAE88A"/>
    <w:lvl w:ilvl="0" w:tplc="0416000F">
      <w:start w:val="1"/>
      <w:numFmt w:val="decimal"/>
      <w:lvlText w:val="%1."/>
      <w:lvlJc w:val="left"/>
      <w:pPr>
        <w:ind w:left="1908" w:hanging="360"/>
      </w:pPr>
    </w:lvl>
    <w:lvl w:ilvl="1" w:tplc="04160019" w:tentative="1">
      <w:start w:val="1"/>
      <w:numFmt w:val="lowerLetter"/>
      <w:lvlText w:val="%2."/>
      <w:lvlJc w:val="left"/>
      <w:pPr>
        <w:ind w:left="2628" w:hanging="360"/>
      </w:pPr>
    </w:lvl>
    <w:lvl w:ilvl="2" w:tplc="0416001B" w:tentative="1">
      <w:start w:val="1"/>
      <w:numFmt w:val="lowerRoman"/>
      <w:lvlText w:val="%3."/>
      <w:lvlJc w:val="right"/>
      <w:pPr>
        <w:ind w:left="3348" w:hanging="180"/>
      </w:pPr>
    </w:lvl>
    <w:lvl w:ilvl="3" w:tplc="0416000F" w:tentative="1">
      <w:start w:val="1"/>
      <w:numFmt w:val="decimal"/>
      <w:lvlText w:val="%4."/>
      <w:lvlJc w:val="left"/>
      <w:pPr>
        <w:ind w:left="4068" w:hanging="360"/>
      </w:pPr>
    </w:lvl>
    <w:lvl w:ilvl="4" w:tplc="04160019" w:tentative="1">
      <w:start w:val="1"/>
      <w:numFmt w:val="lowerLetter"/>
      <w:lvlText w:val="%5."/>
      <w:lvlJc w:val="left"/>
      <w:pPr>
        <w:ind w:left="4788" w:hanging="360"/>
      </w:pPr>
    </w:lvl>
    <w:lvl w:ilvl="5" w:tplc="0416001B" w:tentative="1">
      <w:start w:val="1"/>
      <w:numFmt w:val="lowerRoman"/>
      <w:lvlText w:val="%6."/>
      <w:lvlJc w:val="right"/>
      <w:pPr>
        <w:ind w:left="5508" w:hanging="180"/>
      </w:pPr>
    </w:lvl>
    <w:lvl w:ilvl="6" w:tplc="0416000F" w:tentative="1">
      <w:start w:val="1"/>
      <w:numFmt w:val="decimal"/>
      <w:lvlText w:val="%7."/>
      <w:lvlJc w:val="left"/>
      <w:pPr>
        <w:ind w:left="6228" w:hanging="360"/>
      </w:pPr>
    </w:lvl>
    <w:lvl w:ilvl="7" w:tplc="04160019" w:tentative="1">
      <w:start w:val="1"/>
      <w:numFmt w:val="lowerLetter"/>
      <w:lvlText w:val="%8."/>
      <w:lvlJc w:val="left"/>
      <w:pPr>
        <w:ind w:left="6948" w:hanging="360"/>
      </w:pPr>
    </w:lvl>
    <w:lvl w:ilvl="8" w:tplc="0416001B" w:tentative="1">
      <w:start w:val="1"/>
      <w:numFmt w:val="lowerRoman"/>
      <w:lvlText w:val="%9."/>
      <w:lvlJc w:val="right"/>
      <w:pPr>
        <w:ind w:left="7668" w:hanging="180"/>
      </w:pPr>
    </w:lvl>
  </w:abstractNum>
  <w:abstractNum w:abstractNumId="3" w15:restartNumberingAfterBreak="0">
    <w:nsid w:val="1544126D"/>
    <w:multiLevelType w:val="hybridMultilevel"/>
    <w:tmpl w:val="C3C03088"/>
    <w:lvl w:ilvl="0" w:tplc="04160001">
      <w:start w:val="1"/>
      <w:numFmt w:val="bullet"/>
      <w:lvlText w:val=""/>
      <w:lvlJc w:val="left"/>
      <w:pPr>
        <w:ind w:left="1797" w:hanging="360"/>
      </w:pPr>
      <w:rPr>
        <w:rFonts w:ascii="Symbol" w:hAnsi="Symbol" w:hint="default"/>
      </w:rPr>
    </w:lvl>
    <w:lvl w:ilvl="1" w:tplc="04160003" w:tentative="1">
      <w:start w:val="1"/>
      <w:numFmt w:val="bullet"/>
      <w:lvlText w:val="o"/>
      <w:lvlJc w:val="left"/>
      <w:pPr>
        <w:ind w:left="2517" w:hanging="360"/>
      </w:pPr>
      <w:rPr>
        <w:rFonts w:ascii="Courier New" w:hAnsi="Courier New" w:cs="Courier New" w:hint="default"/>
      </w:rPr>
    </w:lvl>
    <w:lvl w:ilvl="2" w:tplc="04160005" w:tentative="1">
      <w:start w:val="1"/>
      <w:numFmt w:val="bullet"/>
      <w:lvlText w:val=""/>
      <w:lvlJc w:val="left"/>
      <w:pPr>
        <w:ind w:left="3237" w:hanging="360"/>
      </w:pPr>
      <w:rPr>
        <w:rFonts w:ascii="Wingdings" w:hAnsi="Wingdings" w:hint="default"/>
      </w:rPr>
    </w:lvl>
    <w:lvl w:ilvl="3" w:tplc="04160001" w:tentative="1">
      <w:start w:val="1"/>
      <w:numFmt w:val="bullet"/>
      <w:lvlText w:val=""/>
      <w:lvlJc w:val="left"/>
      <w:pPr>
        <w:ind w:left="3957" w:hanging="360"/>
      </w:pPr>
      <w:rPr>
        <w:rFonts w:ascii="Symbol" w:hAnsi="Symbol" w:hint="default"/>
      </w:rPr>
    </w:lvl>
    <w:lvl w:ilvl="4" w:tplc="04160003" w:tentative="1">
      <w:start w:val="1"/>
      <w:numFmt w:val="bullet"/>
      <w:lvlText w:val="o"/>
      <w:lvlJc w:val="left"/>
      <w:pPr>
        <w:ind w:left="4677" w:hanging="360"/>
      </w:pPr>
      <w:rPr>
        <w:rFonts w:ascii="Courier New" w:hAnsi="Courier New" w:cs="Courier New" w:hint="default"/>
      </w:rPr>
    </w:lvl>
    <w:lvl w:ilvl="5" w:tplc="04160005" w:tentative="1">
      <w:start w:val="1"/>
      <w:numFmt w:val="bullet"/>
      <w:lvlText w:val=""/>
      <w:lvlJc w:val="left"/>
      <w:pPr>
        <w:ind w:left="5397" w:hanging="360"/>
      </w:pPr>
      <w:rPr>
        <w:rFonts w:ascii="Wingdings" w:hAnsi="Wingdings" w:hint="default"/>
      </w:rPr>
    </w:lvl>
    <w:lvl w:ilvl="6" w:tplc="04160001" w:tentative="1">
      <w:start w:val="1"/>
      <w:numFmt w:val="bullet"/>
      <w:lvlText w:val=""/>
      <w:lvlJc w:val="left"/>
      <w:pPr>
        <w:ind w:left="6117" w:hanging="360"/>
      </w:pPr>
      <w:rPr>
        <w:rFonts w:ascii="Symbol" w:hAnsi="Symbol" w:hint="default"/>
      </w:rPr>
    </w:lvl>
    <w:lvl w:ilvl="7" w:tplc="04160003" w:tentative="1">
      <w:start w:val="1"/>
      <w:numFmt w:val="bullet"/>
      <w:lvlText w:val="o"/>
      <w:lvlJc w:val="left"/>
      <w:pPr>
        <w:ind w:left="6837" w:hanging="360"/>
      </w:pPr>
      <w:rPr>
        <w:rFonts w:ascii="Courier New" w:hAnsi="Courier New" w:cs="Courier New" w:hint="default"/>
      </w:rPr>
    </w:lvl>
    <w:lvl w:ilvl="8" w:tplc="04160005" w:tentative="1">
      <w:start w:val="1"/>
      <w:numFmt w:val="bullet"/>
      <w:lvlText w:val=""/>
      <w:lvlJc w:val="left"/>
      <w:pPr>
        <w:ind w:left="7557" w:hanging="360"/>
      </w:pPr>
      <w:rPr>
        <w:rFonts w:ascii="Wingdings" w:hAnsi="Wingdings" w:hint="default"/>
      </w:rPr>
    </w:lvl>
  </w:abstractNum>
  <w:abstractNum w:abstractNumId="4" w15:restartNumberingAfterBreak="0">
    <w:nsid w:val="1E2A755C"/>
    <w:multiLevelType w:val="hybridMultilevel"/>
    <w:tmpl w:val="37D40D6A"/>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abstractNum w:abstractNumId="5" w15:restartNumberingAfterBreak="0">
    <w:nsid w:val="21637B42"/>
    <w:multiLevelType w:val="hybridMultilevel"/>
    <w:tmpl w:val="CFC69280"/>
    <w:lvl w:ilvl="0" w:tplc="0416000F">
      <w:start w:val="1"/>
      <w:numFmt w:val="decimal"/>
      <w:lvlText w:val="%1."/>
      <w:lvlJc w:val="left"/>
      <w:pPr>
        <w:ind w:left="2988" w:hanging="360"/>
      </w:pPr>
    </w:lvl>
    <w:lvl w:ilvl="1" w:tplc="04160019" w:tentative="1">
      <w:start w:val="1"/>
      <w:numFmt w:val="lowerLetter"/>
      <w:lvlText w:val="%2."/>
      <w:lvlJc w:val="left"/>
      <w:pPr>
        <w:ind w:left="3708" w:hanging="360"/>
      </w:pPr>
    </w:lvl>
    <w:lvl w:ilvl="2" w:tplc="0416001B" w:tentative="1">
      <w:start w:val="1"/>
      <w:numFmt w:val="lowerRoman"/>
      <w:lvlText w:val="%3."/>
      <w:lvlJc w:val="right"/>
      <w:pPr>
        <w:ind w:left="4428" w:hanging="180"/>
      </w:pPr>
    </w:lvl>
    <w:lvl w:ilvl="3" w:tplc="0416000F" w:tentative="1">
      <w:start w:val="1"/>
      <w:numFmt w:val="decimal"/>
      <w:lvlText w:val="%4."/>
      <w:lvlJc w:val="left"/>
      <w:pPr>
        <w:ind w:left="5148" w:hanging="360"/>
      </w:pPr>
    </w:lvl>
    <w:lvl w:ilvl="4" w:tplc="04160019" w:tentative="1">
      <w:start w:val="1"/>
      <w:numFmt w:val="lowerLetter"/>
      <w:lvlText w:val="%5."/>
      <w:lvlJc w:val="left"/>
      <w:pPr>
        <w:ind w:left="5868" w:hanging="360"/>
      </w:pPr>
    </w:lvl>
    <w:lvl w:ilvl="5" w:tplc="0416001B" w:tentative="1">
      <w:start w:val="1"/>
      <w:numFmt w:val="lowerRoman"/>
      <w:lvlText w:val="%6."/>
      <w:lvlJc w:val="right"/>
      <w:pPr>
        <w:ind w:left="6588" w:hanging="180"/>
      </w:pPr>
    </w:lvl>
    <w:lvl w:ilvl="6" w:tplc="0416000F" w:tentative="1">
      <w:start w:val="1"/>
      <w:numFmt w:val="decimal"/>
      <w:lvlText w:val="%7."/>
      <w:lvlJc w:val="left"/>
      <w:pPr>
        <w:ind w:left="7308" w:hanging="360"/>
      </w:pPr>
    </w:lvl>
    <w:lvl w:ilvl="7" w:tplc="04160019" w:tentative="1">
      <w:start w:val="1"/>
      <w:numFmt w:val="lowerLetter"/>
      <w:lvlText w:val="%8."/>
      <w:lvlJc w:val="left"/>
      <w:pPr>
        <w:ind w:left="8028" w:hanging="360"/>
      </w:pPr>
    </w:lvl>
    <w:lvl w:ilvl="8" w:tplc="0416001B" w:tentative="1">
      <w:start w:val="1"/>
      <w:numFmt w:val="lowerRoman"/>
      <w:lvlText w:val="%9."/>
      <w:lvlJc w:val="right"/>
      <w:pPr>
        <w:ind w:left="8748" w:hanging="180"/>
      </w:pPr>
    </w:lvl>
  </w:abstractNum>
  <w:abstractNum w:abstractNumId="6" w15:restartNumberingAfterBreak="0">
    <w:nsid w:val="22A84C13"/>
    <w:multiLevelType w:val="hybridMultilevel"/>
    <w:tmpl w:val="7E8E7FD4"/>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abstractNum w:abstractNumId="7" w15:restartNumberingAfterBreak="0">
    <w:nsid w:val="241B6A4A"/>
    <w:multiLevelType w:val="multilevel"/>
    <w:tmpl w:val="BE207B04"/>
    <w:lvl w:ilvl="0">
      <w:start w:val="1"/>
      <w:numFmt w:val="decimal"/>
      <w:lvlText w:val="%1"/>
      <w:lvlJc w:val="left"/>
      <w:pPr>
        <w:ind w:left="2275"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pStyle w:val="Titulonivel4"/>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8" w15:restartNumberingAfterBreak="0">
    <w:nsid w:val="35B94B5A"/>
    <w:multiLevelType w:val="hybridMultilevel"/>
    <w:tmpl w:val="25E87A6A"/>
    <w:lvl w:ilvl="0" w:tplc="04160001">
      <w:start w:val="1"/>
      <w:numFmt w:val="bullet"/>
      <w:lvlText w:val=""/>
      <w:lvlJc w:val="left"/>
      <w:pPr>
        <w:ind w:left="1854" w:hanging="360"/>
      </w:pPr>
      <w:rPr>
        <w:rFonts w:ascii="Symbol" w:hAnsi="Symbol" w:hint="default"/>
      </w:rPr>
    </w:lvl>
    <w:lvl w:ilvl="1" w:tplc="04160003" w:tentative="1">
      <w:start w:val="1"/>
      <w:numFmt w:val="bullet"/>
      <w:lvlText w:val="o"/>
      <w:lvlJc w:val="left"/>
      <w:pPr>
        <w:ind w:left="2574" w:hanging="360"/>
      </w:pPr>
      <w:rPr>
        <w:rFonts w:ascii="Courier New" w:hAnsi="Courier New" w:cs="Courier New" w:hint="default"/>
      </w:rPr>
    </w:lvl>
    <w:lvl w:ilvl="2" w:tplc="04160005" w:tentative="1">
      <w:start w:val="1"/>
      <w:numFmt w:val="bullet"/>
      <w:lvlText w:val=""/>
      <w:lvlJc w:val="left"/>
      <w:pPr>
        <w:ind w:left="3294" w:hanging="360"/>
      </w:pPr>
      <w:rPr>
        <w:rFonts w:ascii="Wingdings" w:hAnsi="Wingdings" w:hint="default"/>
      </w:rPr>
    </w:lvl>
    <w:lvl w:ilvl="3" w:tplc="04160001" w:tentative="1">
      <w:start w:val="1"/>
      <w:numFmt w:val="bullet"/>
      <w:lvlText w:val=""/>
      <w:lvlJc w:val="left"/>
      <w:pPr>
        <w:ind w:left="4014" w:hanging="360"/>
      </w:pPr>
      <w:rPr>
        <w:rFonts w:ascii="Symbol" w:hAnsi="Symbol" w:hint="default"/>
      </w:rPr>
    </w:lvl>
    <w:lvl w:ilvl="4" w:tplc="04160003" w:tentative="1">
      <w:start w:val="1"/>
      <w:numFmt w:val="bullet"/>
      <w:lvlText w:val="o"/>
      <w:lvlJc w:val="left"/>
      <w:pPr>
        <w:ind w:left="4734" w:hanging="360"/>
      </w:pPr>
      <w:rPr>
        <w:rFonts w:ascii="Courier New" w:hAnsi="Courier New" w:cs="Courier New" w:hint="default"/>
      </w:rPr>
    </w:lvl>
    <w:lvl w:ilvl="5" w:tplc="04160005" w:tentative="1">
      <w:start w:val="1"/>
      <w:numFmt w:val="bullet"/>
      <w:lvlText w:val=""/>
      <w:lvlJc w:val="left"/>
      <w:pPr>
        <w:ind w:left="5454" w:hanging="360"/>
      </w:pPr>
      <w:rPr>
        <w:rFonts w:ascii="Wingdings" w:hAnsi="Wingdings" w:hint="default"/>
      </w:rPr>
    </w:lvl>
    <w:lvl w:ilvl="6" w:tplc="04160001" w:tentative="1">
      <w:start w:val="1"/>
      <w:numFmt w:val="bullet"/>
      <w:lvlText w:val=""/>
      <w:lvlJc w:val="left"/>
      <w:pPr>
        <w:ind w:left="6174" w:hanging="360"/>
      </w:pPr>
      <w:rPr>
        <w:rFonts w:ascii="Symbol" w:hAnsi="Symbol" w:hint="default"/>
      </w:rPr>
    </w:lvl>
    <w:lvl w:ilvl="7" w:tplc="04160003" w:tentative="1">
      <w:start w:val="1"/>
      <w:numFmt w:val="bullet"/>
      <w:lvlText w:val="o"/>
      <w:lvlJc w:val="left"/>
      <w:pPr>
        <w:ind w:left="6894" w:hanging="360"/>
      </w:pPr>
      <w:rPr>
        <w:rFonts w:ascii="Courier New" w:hAnsi="Courier New" w:cs="Courier New" w:hint="default"/>
      </w:rPr>
    </w:lvl>
    <w:lvl w:ilvl="8" w:tplc="04160005" w:tentative="1">
      <w:start w:val="1"/>
      <w:numFmt w:val="bullet"/>
      <w:lvlText w:val=""/>
      <w:lvlJc w:val="left"/>
      <w:pPr>
        <w:ind w:left="7614" w:hanging="360"/>
      </w:pPr>
      <w:rPr>
        <w:rFonts w:ascii="Wingdings" w:hAnsi="Wingdings" w:hint="default"/>
      </w:rPr>
    </w:lvl>
  </w:abstractNum>
  <w:abstractNum w:abstractNumId="9" w15:restartNumberingAfterBreak="0">
    <w:nsid w:val="3A48131E"/>
    <w:multiLevelType w:val="hybridMultilevel"/>
    <w:tmpl w:val="206A00B6"/>
    <w:lvl w:ilvl="0" w:tplc="0416000F">
      <w:start w:val="1"/>
      <w:numFmt w:val="decimal"/>
      <w:lvlText w:val="%1."/>
      <w:lvlJc w:val="left"/>
      <w:pPr>
        <w:ind w:left="1854" w:hanging="360"/>
      </w:pPr>
    </w:lvl>
    <w:lvl w:ilvl="1" w:tplc="04160019" w:tentative="1">
      <w:start w:val="1"/>
      <w:numFmt w:val="lowerLetter"/>
      <w:lvlText w:val="%2."/>
      <w:lvlJc w:val="left"/>
      <w:pPr>
        <w:ind w:left="2574" w:hanging="360"/>
      </w:pPr>
    </w:lvl>
    <w:lvl w:ilvl="2" w:tplc="0416001B" w:tentative="1">
      <w:start w:val="1"/>
      <w:numFmt w:val="lowerRoman"/>
      <w:lvlText w:val="%3."/>
      <w:lvlJc w:val="right"/>
      <w:pPr>
        <w:ind w:left="3294" w:hanging="180"/>
      </w:pPr>
    </w:lvl>
    <w:lvl w:ilvl="3" w:tplc="0416000F" w:tentative="1">
      <w:start w:val="1"/>
      <w:numFmt w:val="decimal"/>
      <w:lvlText w:val="%4."/>
      <w:lvlJc w:val="left"/>
      <w:pPr>
        <w:ind w:left="4014" w:hanging="360"/>
      </w:pPr>
    </w:lvl>
    <w:lvl w:ilvl="4" w:tplc="04160019" w:tentative="1">
      <w:start w:val="1"/>
      <w:numFmt w:val="lowerLetter"/>
      <w:lvlText w:val="%5."/>
      <w:lvlJc w:val="left"/>
      <w:pPr>
        <w:ind w:left="4734" w:hanging="360"/>
      </w:pPr>
    </w:lvl>
    <w:lvl w:ilvl="5" w:tplc="0416001B" w:tentative="1">
      <w:start w:val="1"/>
      <w:numFmt w:val="lowerRoman"/>
      <w:lvlText w:val="%6."/>
      <w:lvlJc w:val="right"/>
      <w:pPr>
        <w:ind w:left="5454" w:hanging="180"/>
      </w:pPr>
    </w:lvl>
    <w:lvl w:ilvl="6" w:tplc="0416000F" w:tentative="1">
      <w:start w:val="1"/>
      <w:numFmt w:val="decimal"/>
      <w:lvlText w:val="%7."/>
      <w:lvlJc w:val="left"/>
      <w:pPr>
        <w:ind w:left="6174" w:hanging="360"/>
      </w:pPr>
    </w:lvl>
    <w:lvl w:ilvl="7" w:tplc="04160019" w:tentative="1">
      <w:start w:val="1"/>
      <w:numFmt w:val="lowerLetter"/>
      <w:lvlText w:val="%8."/>
      <w:lvlJc w:val="left"/>
      <w:pPr>
        <w:ind w:left="6894" w:hanging="360"/>
      </w:pPr>
    </w:lvl>
    <w:lvl w:ilvl="8" w:tplc="0416001B" w:tentative="1">
      <w:start w:val="1"/>
      <w:numFmt w:val="lowerRoman"/>
      <w:lvlText w:val="%9."/>
      <w:lvlJc w:val="right"/>
      <w:pPr>
        <w:ind w:left="7614" w:hanging="180"/>
      </w:pPr>
    </w:lvl>
  </w:abstractNum>
  <w:abstractNum w:abstractNumId="10" w15:restartNumberingAfterBreak="0">
    <w:nsid w:val="466377C6"/>
    <w:multiLevelType w:val="hybridMultilevel"/>
    <w:tmpl w:val="64AA5E50"/>
    <w:lvl w:ilvl="0" w:tplc="04160001">
      <w:start w:val="1"/>
      <w:numFmt w:val="bullet"/>
      <w:lvlText w:val=""/>
      <w:lvlJc w:val="left"/>
      <w:pPr>
        <w:ind w:left="3207" w:hanging="360"/>
      </w:pPr>
      <w:rPr>
        <w:rFonts w:ascii="Symbol" w:hAnsi="Symbol" w:hint="default"/>
      </w:rPr>
    </w:lvl>
    <w:lvl w:ilvl="1" w:tplc="04160003" w:tentative="1">
      <w:start w:val="1"/>
      <w:numFmt w:val="bullet"/>
      <w:lvlText w:val="o"/>
      <w:lvlJc w:val="left"/>
      <w:pPr>
        <w:ind w:left="3927" w:hanging="360"/>
      </w:pPr>
      <w:rPr>
        <w:rFonts w:ascii="Courier New" w:hAnsi="Courier New" w:cs="Courier New" w:hint="default"/>
      </w:rPr>
    </w:lvl>
    <w:lvl w:ilvl="2" w:tplc="04160005" w:tentative="1">
      <w:start w:val="1"/>
      <w:numFmt w:val="bullet"/>
      <w:lvlText w:val=""/>
      <w:lvlJc w:val="left"/>
      <w:pPr>
        <w:ind w:left="4647" w:hanging="360"/>
      </w:pPr>
      <w:rPr>
        <w:rFonts w:ascii="Wingdings" w:hAnsi="Wingdings" w:hint="default"/>
      </w:rPr>
    </w:lvl>
    <w:lvl w:ilvl="3" w:tplc="04160001" w:tentative="1">
      <w:start w:val="1"/>
      <w:numFmt w:val="bullet"/>
      <w:lvlText w:val=""/>
      <w:lvlJc w:val="left"/>
      <w:pPr>
        <w:ind w:left="5367" w:hanging="360"/>
      </w:pPr>
      <w:rPr>
        <w:rFonts w:ascii="Symbol" w:hAnsi="Symbol" w:hint="default"/>
      </w:rPr>
    </w:lvl>
    <w:lvl w:ilvl="4" w:tplc="04160003" w:tentative="1">
      <w:start w:val="1"/>
      <w:numFmt w:val="bullet"/>
      <w:lvlText w:val="o"/>
      <w:lvlJc w:val="left"/>
      <w:pPr>
        <w:ind w:left="6087" w:hanging="360"/>
      </w:pPr>
      <w:rPr>
        <w:rFonts w:ascii="Courier New" w:hAnsi="Courier New" w:cs="Courier New" w:hint="default"/>
      </w:rPr>
    </w:lvl>
    <w:lvl w:ilvl="5" w:tplc="04160005" w:tentative="1">
      <w:start w:val="1"/>
      <w:numFmt w:val="bullet"/>
      <w:lvlText w:val=""/>
      <w:lvlJc w:val="left"/>
      <w:pPr>
        <w:ind w:left="6807" w:hanging="360"/>
      </w:pPr>
      <w:rPr>
        <w:rFonts w:ascii="Wingdings" w:hAnsi="Wingdings" w:hint="default"/>
      </w:rPr>
    </w:lvl>
    <w:lvl w:ilvl="6" w:tplc="04160001" w:tentative="1">
      <w:start w:val="1"/>
      <w:numFmt w:val="bullet"/>
      <w:lvlText w:val=""/>
      <w:lvlJc w:val="left"/>
      <w:pPr>
        <w:ind w:left="7527" w:hanging="360"/>
      </w:pPr>
      <w:rPr>
        <w:rFonts w:ascii="Symbol" w:hAnsi="Symbol" w:hint="default"/>
      </w:rPr>
    </w:lvl>
    <w:lvl w:ilvl="7" w:tplc="04160003" w:tentative="1">
      <w:start w:val="1"/>
      <w:numFmt w:val="bullet"/>
      <w:lvlText w:val="o"/>
      <w:lvlJc w:val="left"/>
      <w:pPr>
        <w:ind w:left="8247" w:hanging="360"/>
      </w:pPr>
      <w:rPr>
        <w:rFonts w:ascii="Courier New" w:hAnsi="Courier New" w:cs="Courier New" w:hint="default"/>
      </w:rPr>
    </w:lvl>
    <w:lvl w:ilvl="8" w:tplc="04160005" w:tentative="1">
      <w:start w:val="1"/>
      <w:numFmt w:val="bullet"/>
      <w:lvlText w:val=""/>
      <w:lvlJc w:val="left"/>
      <w:pPr>
        <w:ind w:left="8967" w:hanging="360"/>
      </w:pPr>
      <w:rPr>
        <w:rFonts w:ascii="Wingdings" w:hAnsi="Wingdings" w:hint="default"/>
      </w:rPr>
    </w:lvl>
  </w:abstractNum>
  <w:abstractNum w:abstractNumId="11" w15:restartNumberingAfterBreak="0">
    <w:nsid w:val="4801060F"/>
    <w:multiLevelType w:val="hybridMultilevel"/>
    <w:tmpl w:val="38FA2A80"/>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abstractNum w:abstractNumId="12" w15:restartNumberingAfterBreak="0">
    <w:nsid w:val="4DE751E0"/>
    <w:multiLevelType w:val="hybridMultilevel"/>
    <w:tmpl w:val="7B783ACC"/>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abstractNum w:abstractNumId="13" w15:restartNumberingAfterBreak="0">
    <w:nsid w:val="4F110AB1"/>
    <w:multiLevelType w:val="hybridMultilevel"/>
    <w:tmpl w:val="C7B03F2C"/>
    <w:lvl w:ilvl="0" w:tplc="04160001">
      <w:start w:val="1"/>
      <w:numFmt w:val="bullet"/>
      <w:lvlText w:val=""/>
      <w:lvlJc w:val="left"/>
      <w:pPr>
        <w:ind w:left="1854" w:hanging="360"/>
      </w:pPr>
      <w:rPr>
        <w:rFonts w:ascii="Symbol" w:hAnsi="Symbol" w:hint="default"/>
      </w:rPr>
    </w:lvl>
    <w:lvl w:ilvl="1" w:tplc="04160003" w:tentative="1">
      <w:start w:val="1"/>
      <w:numFmt w:val="bullet"/>
      <w:lvlText w:val="o"/>
      <w:lvlJc w:val="left"/>
      <w:pPr>
        <w:ind w:left="2574" w:hanging="360"/>
      </w:pPr>
      <w:rPr>
        <w:rFonts w:ascii="Courier New" w:hAnsi="Courier New" w:cs="Courier New" w:hint="default"/>
      </w:rPr>
    </w:lvl>
    <w:lvl w:ilvl="2" w:tplc="04160005" w:tentative="1">
      <w:start w:val="1"/>
      <w:numFmt w:val="bullet"/>
      <w:lvlText w:val=""/>
      <w:lvlJc w:val="left"/>
      <w:pPr>
        <w:ind w:left="3294" w:hanging="360"/>
      </w:pPr>
      <w:rPr>
        <w:rFonts w:ascii="Wingdings" w:hAnsi="Wingdings" w:hint="default"/>
      </w:rPr>
    </w:lvl>
    <w:lvl w:ilvl="3" w:tplc="04160001" w:tentative="1">
      <w:start w:val="1"/>
      <w:numFmt w:val="bullet"/>
      <w:lvlText w:val=""/>
      <w:lvlJc w:val="left"/>
      <w:pPr>
        <w:ind w:left="4014" w:hanging="360"/>
      </w:pPr>
      <w:rPr>
        <w:rFonts w:ascii="Symbol" w:hAnsi="Symbol" w:hint="default"/>
      </w:rPr>
    </w:lvl>
    <w:lvl w:ilvl="4" w:tplc="04160003" w:tentative="1">
      <w:start w:val="1"/>
      <w:numFmt w:val="bullet"/>
      <w:lvlText w:val="o"/>
      <w:lvlJc w:val="left"/>
      <w:pPr>
        <w:ind w:left="4734" w:hanging="360"/>
      </w:pPr>
      <w:rPr>
        <w:rFonts w:ascii="Courier New" w:hAnsi="Courier New" w:cs="Courier New" w:hint="default"/>
      </w:rPr>
    </w:lvl>
    <w:lvl w:ilvl="5" w:tplc="04160005" w:tentative="1">
      <w:start w:val="1"/>
      <w:numFmt w:val="bullet"/>
      <w:lvlText w:val=""/>
      <w:lvlJc w:val="left"/>
      <w:pPr>
        <w:ind w:left="5454" w:hanging="360"/>
      </w:pPr>
      <w:rPr>
        <w:rFonts w:ascii="Wingdings" w:hAnsi="Wingdings" w:hint="default"/>
      </w:rPr>
    </w:lvl>
    <w:lvl w:ilvl="6" w:tplc="04160001" w:tentative="1">
      <w:start w:val="1"/>
      <w:numFmt w:val="bullet"/>
      <w:lvlText w:val=""/>
      <w:lvlJc w:val="left"/>
      <w:pPr>
        <w:ind w:left="6174" w:hanging="360"/>
      </w:pPr>
      <w:rPr>
        <w:rFonts w:ascii="Symbol" w:hAnsi="Symbol" w:hint="default"/>
      </w:rPr>
    </w:lvl>
    <w:lvl w:ilvl="7" w:tplc="04160003" w:tentative="1">
      <w:start w:val="1"/>
      <w:numFmt w:val="bullet"/>
      <w:lvlText w:val="o"/>
      <w:lvlJc w:val="left"/>
      <w:pPr>
        <w:ind w:left="6894" w:hanging="360"/>
      </w:pPr>
      <w:rPr>
        <w:rFonts w:ascii="Courier New" w:hAnsi="Courier New" w:cs="Courier New" w:hint="default"/>
      </w:rPr>
    </w:lvl>
    <w:lvl w:ilvl="8" w:tplc="04160005" w:tentative="1">
      <w:start w:val="1"/>
      <w:numFmt w:val="bullet"/>
      <w:lvlText w:val=""/>
      <w:lvlJc w:val="left"/>
      <w:pPr>
        <w:ind w:left="7614" w:hanging="360"/>
      </w:pPr>
      <w:rPr>
        <w:rFonts w:ascii="Wingdings" w:hAnsi="Wingdings" w:hint="default"/>
      </w:rPr>
    </w:lvl>
  </w:abstractNum>
  <w:abstractNum w:abstractNumId="14" w15:restartNumberingAfterBreak="0">
    <w:nsid w:val="4F25035C"/>
    <w:multiLevelType w:val="hybridMultilevel"/>
    <w:tmpl w:val="C9C05368"/>
    <w:lvl w:ilvl="0" w:tplc="5B5C5576">
      <w:start w:val="1"/>
      <w:numFmt w:val="decimal"/>
      <w:lvlText w:val="%1"/>
      <w:lvlJc w:val="left"/>
      <w:pPr>
        <w:ind w:left="36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5" w15:restartNumberingAfterBreak="0">
    <w:nsid w:val="55D62EEC"/>
    <w:multiLevelType w:val="hybridMultilevel"/>
    <w:tmpl w:val="17E87134"/>
    <w:lvl w:ilvl="0" w:tplc="D1DC8732">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 w15:restartNumberingAfterBreak="0">
    <w:nsid w:val="603A55F2"/>
    <w:multiLevelType w:val="hybridMultilevel"/>
    <w:tmpl w:val="F2F08790"/>
    <w:lvl w:ilvl="0" w:tplc="04160001">
      <w:start w:val="1"/>
      <w:numFmt w:val="bullet"/>
      <w:lvlText w:val=""/>
      <w:lvlJc w:val="left"/>
      <w:pPr>
        <w:ind w:left="1854" w:hanging="360"/>
      </w:pPr>
      <w:rPr>
        <w:rFonts w:ascii="Symbol" w:hAnsi="Symbol" w:hint="default"/>
      </w:rPr>
    </w:lvl>
    <w:lvl w:ilvl="1" w:tplc="04160003" w:tentative="1">
      <w:start w:val="1"/>
      <w:numFmt w:val="bullet"/>
      <w:lvlText w:val="o"/>
      <w:lvlJc w:val="left"/>
      <w:pPr>
        <w:ind w:left="2574" w:hanging="360"/>
      </w:pPr>
      <w:rPr>
        <w:rFonts w:ascii="Courier New" w:hAnsi="Courier New" w:cs="Courier New" w:hint="default"/>
      </w:rPr>
    </w:lvl>
    <w:lvl w:ilvl="2" w:tplc="04160005" w:tentative="1">
      <w:start w:val="1"/>
      <w:numFmt w:val="bullet"/>
      <w:lvlText w:val=""/>
      <w:lvlJc w:val="left"/>
      <w:pPr>
        <w:ind w:left="3294" w:hanging="360"/>
      </w:pPr>
      <w:rPr>
        <w:rFonts w:ascii="Wingdings" w:hAnsi="Wingdings" w:hint="default"/>
      </w:rPr>
    </w:lvl>
    <w:lvl w:ilvl="3" w:tplc="04160001" w:tentative="1">
      <w:start w:val="1"/>
      <w:numFmt w:val="bullet"/>
      <w:lvlText w:val=""/>
      <w:lvlJc w:val="left"/>
      <w:pPr>
        <w:ind w:left="4014" w:hanging="360"/>
      </w:pPr>
      <w:rPr>
        <w:rFonts w:ascii="Symbol" w:hAnsi="Symbol" w:hint="default"/>
      </w:rPr>
    </w:lvl>
    <w:lvl w:ilvl="4" w:tplc="04160003" w:tentative="1">
      <w:start w:val="1"/>
      <w:numFmt w:val="bullet"/>
      <w:lvlText w:val="o"/>
      <w:lvlJc w:val="left"/>
      <w:pPr>
        <w:ind w:left="4734" w:hanging="360"/>
      </w:pPr>
      <w:rPr>
        <w:rFonts w:ascii="Courier New" w:hAnsi="Courier New" w:cs="Courier New" w:hint="default"/>
      </w:rPr>
    </w:lvl>
    <w:lvl w:ilvl="5" w:tplc="04160005" w:tentative="1">
      <w:start w:val="1"/>
      <w:numFmt w:val="bullet"/>
      <w:lvlText w:val=""/>
      <w:lvlJc w:val="left"/>
      <w:pPr>
        <w:ind w:left="5454" w:hanging="360"/>
      </w:pPr>
      <w:rPr>
        <w:rFonts w:ascii="Wingdings" w:hAnsi="Wingdings" w:hint="default"/>
      </w:rPr>
    </w:lvl>
    <w:lvl w:ilvl="6" w:tplc="04160001" w:tentative="1">
      <w:start w:val="1"/>
      <w:numFmt w:val="bullet"/>
      <w:lvlText w:val=""/>
      <w:lvlJc w:val="left"/>
      <w:pPr>
        <w:ind w:left="6174" w:hanging="360"/>
      </w:pPr>
      <w:rPr>
        <w:rFonts w:ascii="Symbol" w:hAnsi="Symbol" w:hint="default"/>
      </w:rPr>
    </w:lvl>
    <w:lvl w:ilvl="7" w:tplc="04160003" w:tentative="1">
      <w:start w:val="1"/>
      <w:numFmt w:val="bullet"/>
      <w:lvlText w:val="o"/>
      <w:lvlJc w:val="left"/>
      <w:pPr>
        <w:ind w:left="6894" w:hanging="360"/>
      </w:pPr>
      <w:rPr>
        <w:rFonts w:ascii="Courier New" w:hAnsi="Courier New" w:cs="Courier New" w:hint="default"/>
      </w:rPr>
    </w:lvl>
    <w:lvl w:ilvl="8" w:tplc="04160005" w:tentative="1">
      <w:start w:val="1"/>
      <w:numFmt w:val="bullet"/>
      <w:lvlText w:val=""/>
      <w:lvlJc w:val="left"/>
      <w:pPr>
        <w:ind w:left="7614" w:hanging="360"/>
      </w:pPr>
      <w:rPr>
        <w:rFonts w:ascii="Wingdings" w:hAnsi="Wingdings" w:hint="default"/>
      </w:rPr>
    </w:lvl>
  </w:abstractNum>
  <w:abstractNum w:abstractNumId="17" w15:restartNumberingAfterBreak="0">
    <w:nsid w:val="608E676F"/>
    <w:multiLevelType w:val="hybridMultilevel"/>
    <w:tmpl w:val="B2F26480"/>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abstractNum w:abstractNumId="18" w15:restartNumberingAfterBreak="0">
    <w:nsid w:val="661447C4"/>
    <w:multiLevelType w:val="multilevel"/>
    <w:tmpl w:val="0416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228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9" w15:restartNumberingAfterBreak="0">
    <w:nsid w:val="6951230F"/>
    <w:multiLevelType w:val="hybridMultilevel"/>
    <w:tmpl w:val="77FCA1FC"/>
    <w:lvl w:ilvl="0" w:tplc="04160001">
      <w:start w:val="1"/>
      <w:numFmt w:val="bullet"/>
      <w:lvlText w:val=""/>
      <w:lvlJc w:val="left"/>
      <w:pPr>
        <w:ind w:left="2487" w:hanging="360"/>
      </w:pPr>
      <w:rPr>
        <w:rFonts w:ascii="Symbol" w:hAnsi="Symbol" w:hint="default"/>
      </w:rPr>
    </w:lvl>
    <w:lvl w:ilvl="1" w:tplc="04160003" w:tentative="1">
      <w:start w:val="1"/>
      <w:numFmt w:val="bullet"/>
      <w:lvlText w:val="o"/>
      <w:lvlJc w:val="left"/>
      <w:pPr>
        <w:ind w:left="3207" w:hanging="360"/>
      </w:pPr>
      <w:rPr>
        <w:rFonts w:ascii="Courier New" w:hAnsi="Courier New" w:cs="Courier New" w:hint="default"/>
      </w:rPr>
    </w:lvl>
    <w:lvl w:ilvl="2" w:tplc="04160005" w:tentative="1">
      <w:start w:val="1"/>
      <w:numFmt w:val="bullet"/>
      <w:lvlText w:val=""/>
      <w:lvlJc w:val="left"/>
      <w:pPr>
        <w:ind w:left="3927" w:hanging="360"/>
      </w:pPr>
      <w:rPr>
        <w:rFonts w:ascii="Wingdings" w:hAnsi="Wingdings" w:hint="default"/>
      </w:rPr>
    </w:lvl>
    <w:lvl w:ilvl="3" w:tplc="04160001" w:tentative="1">
      <w:start w:val="1"/>
      <w:numFmt w:val="bullet"/>
      <w:lvlText w:val=""/>
      <w:lvlJc w:val="left"/>
      <w:pPr>
        <w:ind w:left="4647" w:hanging="360"/>
      </w:pPr>
      <w:rPr>
        <w:rFonts w:ascii="Symbol" w:hAnsi="Symbol" w:hint="default"/>
      </w:rPr>
    </w:lvl>
    <w:lvl w:ilvl="4" w:tplc="04160003" w:tentative="1">
      <w:start w:val="1"/>
      <w:numFmt w:val="bullet"/>
      <w:lvlText w:val="o"/>
      <w:lvlJc w:val="left"/>
      <w:pPr>
        <w:ind w:left="5367" w:hanging="360"/>
      </w:pPr>
      <w:rPr>
        <w:rFonts w:ascii="Courier New" w:hAnsi="Courier New" w:cs="Courier New" w:hint="default"/>
      </w:rPr>
    </w:lvl>
    <w:lvl w:ilvl="5" w:tplc="04160005" w:tentative="1">
      <w:start w:val="1"/>
      <w:numFmt w:val="bullet"/>
      <w:lvlText w:val=""/>
      <w:lvlJc w:val="left"/>
      <w:pPr>
        <w:ind w:left="6087" w:hanging="360"/>
      </w:pPr>
      <w:rPr>
        <w:rFonts w:ascii="Wingdings" w:hAnsi="Wingdings" w:hint="default"/>
      </w:rPr>
    </w:lvl>
    <w:lvl w:ilvl="6" w:tplc="04160001" w:tentative="1">
      <w:start w:val="1"/>
      <w:numFmt w:val="bullet"/>
      <w:lvlText w:val=""/>
      <w:lvlJc w:val="left"/>
      <w:pPr>
        <w:ind w:left="6807" w:hanging="360"/>
      </w:pPr>
      <w:rPr>
        <w:rFonts w:ascii="Symbol" w:hAnsi="Symbol" w:hint="default"/>
      </w:rPr>
    </w:lvl>
    <w:lvl w:ilvl="7" w:tplc="04160003" w:tentative="1">
      <w:start w:val="1"/>
      <w:numFmt w:val="bullet"/>
      <w:lvlText w:val="o"/>
      <w:lvlJc w:val="left"/>
      <w:pPr>
        <w:ind w:left="7527" w:hanging="360"/>
      </w:pPr>
      <w:rPr>
        <w:rFonts w:ascii="Courier New" w:hAnsi="Courier New" w:cs="Courier New" w:hint="default"/>
      </w:rPr>
    </w:lvl>
    <w:lvl w:ilvl="8" w:tplc="04160005" w:tentative="1">
      <w:start w:val="1"/>
      <w:numFmt w:val="bullet"/>
      <w:lvlText w:val=""/>
      <w:lvlJc w:val="left"/>
      <w:pPr>
        <w:ind w:left="8247" w:hanging="360"/>
      </w:pPr>
      <w:rPr>
        <w:rFonts w:ascii="Wingdings" w:hAnsi="Wingdings" w:hint="default"/>
      </w:rPr>
    </w:lvl>
  </w:abstractNum>
  <w:abstractNum w:abstractNumId="20" w15:restartNumberingAfterBreak="0">
    <w:nsid w:val="6CD87C27"/>
    <w:multiLevelType w:val="hybridMultilevel"/>
    <w:tmpl w:val="8F88BC82"/>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21" w15:restartNumberingAfterBreak="0">
    <w:nsid w:val="76474BFC"/>
    <w:multiLevelType w:val="hybridMultilevel"/>
    <w:tmpl w:val="6944B354"/>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abstractNum w:abstractNumId="22" w15:restartNumberingAfterBreak="0">
    <w:nsid w:val="7C65762D"/>
    <w:multiLevelType w:val="hybridMultilevel"/>
    <w:tmpl w:val="D25A7D6E"/>
    <w:lvl w:ilvl="0" w:tplc="04160001">
      <w:start w:val="1"/>
      <w:numFmt w:val="bullet"/>
      <w:lvlText w:val=""/>
      <w:lvlJc w:val="left"/>
      <w:pPr>
        <w:ind w:left="3196" w:hanging="360"/>
      </w:pPr>
      <w:rPr>
        <w:rFonts w:ascii="Symbol" w:hAnsi="Symbol" w:hint="default"/>
      </w:rPr>
    </w:lvl>
    <w:lvl w:ilvl="1" w:tplc="04160003" w:tentative="1">
      <w:start w:val="1"/>
      <w:numFmt w:val="bullet"/>
      <w:lvlText w:val="o"/>
      <w:lvlJc w:val="left"/>
      <w:pPr>
        <w:ind w:left="3916" w:hanging="360"/>
      </w:pPr>
      <w:rPr>
        <w:rFonts w:ascii="Courier New" w:hAnsi="Courier New" w:cs="Courier New" w:hint="default"/>
      </w:rPr>
    </w:lvl>
    <w:lvl w:ilvl="2" w:tplc="04160005" w:tentative="1">
      <w:start w:val="1"/>
      <w:numFmt w:val="bullet"/>
      <w:lvlText w:val=""/>
      <w:lvlJc w:val="left"/>
      <w:pPr>
        <w:ind w:left="4636" w:hanging="360"/>
      </w:pPr>
      <w:rPr>
        <w:rFonts w:ascii="Wingdings" w:hAnsi="Wingdings" w:hint="default"/>
      </w:rPr>
    </w:lvl>
    <w:lvl w:ilvl="3" w:tplc="04160001" w:tentative="1">
      <w:start w:val="1"/>
      <w:numFmt w:val="bullet"/>
      <w:lvlText w:val=""/>
      <w:lvlJc w:val="left"/>
      <w:pPr>
        <w:ind w:left="5356" w:hanging="360"/>
      </w:pPr>
      <w:rPr>
        <w:rFonts w:ascii="Symbol" w:hAnsi="Symbol" w:hint="default"/>
      </w:rPr>
    </w:lvl>
    <w:lvl w:ilvl="4" w:tplc="04160003" w:tentative="1">
      <w:start w:val="1"/>
      <w:numFmt w:val="bullet"/>
      <w:lvlText w:val="o"/>
      <w:lvlJc w:val="left"/>
      <w:pPr>
        <w:ind w:left="6076" w:hanging="360"/>
      </w:pPr>
      <w:rPr>
        <w:rFonts w:ascii="Courier New" w:hAnsi="Courier New" w:cs="Courier New" w:hint="default"/>
      </w:rPr>
    </w:lvl>
    <w:lvl w:ilvl="5" w:tplc="04160005" w:tentative="1">
      <w:start w:val="1"/>
      <w:numFmt w:val="bullet"/>
      <w:lvlText w:val=""/>
      <w:lvlJc w:val="left"/>
      <w:pPr>
        <w:ind w:left="6796" w:hanging="360"/>
      </w:pPr>
      <w:rPr>
        <w:rFonts w:ascii="Wingdings" w:hAnsi="Wingdings" w:hint="default"/>
      </w:rPr>
    </w:lvl>
    <w:lvl w:ilvl="6" w:tplc="04160001" w:tentative="1">
      <w:start w:val="1"/>
      <w:numFmt w:val="bullet"/>
      <w:lvlText w:val=""/>
      <w:lvlJc w:val="left"/>
      <w:pPr>
        <w:ind w:left="7516" w:hanging="360"/>
      </w:pPr>
      <w:rPr>
        <w:rFonts w:ascii="Symbol" w:hAnsi="Symbol" w:hint="default"/>
      </w:rPr>
    </w:lvl>
    <w:lvl w:ilvl="7" w:tplc="04160003" w:tentative="1">
      <w:start w:val="1"/>
      <w:numFmt w:val="bullet"/>
      <w:lvlText w:val="o"/>
      <w:lvlJc w:val="left"/>
      <w:pPr>
        <w:ind w:left="8236" w:hanging="360"/>
      </w:pPr>
      <w:rPr>
        <w:rFonts w:ascii="Courier New" w:hAnsi="Courier New" w:cs="Courier New" w:hint="default"/>
      </w:rPr>
    </w:lvl>
    <w:lvl w:ilvl="8" w:tplc="04160005" w:tentative="1">
      <w:start w:val="1"/>
      <w:numFmt w:val="bullet"/>
      <w:lvlText w:val=""/>
      <w:lvlJc w:val="left"/>
      <w:pPr>
        <w:ind w:left="8956" w:hanging="360"/>
      </w:pPr>
      <w:rPr>
        <w:rFonts w:ascii="Wingdings" w:hAnsi="Wingdings" w:hint="default"/>
      </w:rPr>
    </w:lvl>
  </w:abstractNum>
  <w:num w:numId="1">
    <w:abstractNumId w:val="20"/>
  </w:num>
  <w:num w:numId="2">
    <w:abstractNumId w:val="14"/>
  </w:num>
  <w:num w:numId="3">
    <w:abstractNumId w:val="15"/>
  </w:num>
  <w:num w:numId="4">
    <w:abstractNumId w:val="18"/>
  </w:num>
  <w:num w:numId="5">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9"/>
  </w:num>
  <w:num w:numId="7">
    <w:abstractNumId w:val="2"/>
  </w:num>
  <w:num w:numId="8">
    <w:abstractNumId w:val="5"/>
  </w:num>
  <w:num w:numId="9">
    <w:abstractNumId w:val="1"/>
  </w:num>
  <w:num w:numId="10">
    <w:abstractNumId w:val="3"/>
  </w:num>
  <w:num w:numId="11">
    <w:abstractNumId w:val="13"/>
  </w:num>
  <w:num w:numId="12">
    <w:abstractNumId w:val="7"/>
  </w:num>
  <w:num w:numId="13">
    <w:abstractNumId w:val="0"/>
  </w:num>
  <w:num w:numId="14">
    <w:abstractNumId w:val="8"/>
  </w:num>
  <w:num w:numId="15">
    <w:abstractNumId w:val="16"/>
  </w:num>
  <w:num w:numId="16">
    <w:abstractNumId w:val="4"/>
  </w:num>
  <w:num w:numId="17">
    <w:abstractNumId w:val="6"/>
  </w:num>
  <w:num w:numId="18">
    <w:abstractNumId w:val="17"/>
  </w:num>
  <w:num w:numId="19">
    <w:abstractNumId w:val="12"/>
  </w:num>
  <w:num w:numId="20">
    <w:abstractNumId w:val="22"/>
  </w:num>
  <w:num w:numId="21">
    <w:abstractNumId w:val="11"/>
  </w:num>
  <w:num w:numId="22">
    <w:abstractNumId w:val="21"/>
  </w:num>
  <w:num w:numId="23">
    <w:abstractNumId w:val="19"/>
  </w:num>
  <w:num w:numId="24">
    <w:abstractNumId w:val="1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Ryan Lemos">
    <w15:presenceInfo w15:providerId="Windows Live" w15:userId="3da0078956b5c6a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revisionView w:markup="0"/>
  <w:trackRevisions/>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8085C"/>
    <w:rsid w:val="00000181"/>
    <w:rsid w:val="00001E04"/>
    <w:rsid w:val="000020A7"/>
    <w:rsid w:val="000032A4"/>
    <w:rsid w:val="00004774"/>
    <w:rsid w:val="0000541D"/>
    <w:rsid w:val="000056AA"/>
    <w:rsid w:val="00005904"/>
    <w:rsid w:val="00007D72"/>
    <w:rsid w:val="00011241"/>
    <w:rsid w:val="000141C1"/>
    <w:rsid w:val="00014B39"/>
    <w:rsid w:val="00014D90"/>
    <w:rsid w:val="000158A8"/>
    <w:rsid w:val="000159B3"/>
    <w:rsid w:val="00017C3F"/>
    <w:rsid w:val="00020A75"/>
    <w:rsid w:val="00020B97"/>
    <w:rsid w:val="00021305"/>
    <w:rsid w:val="000230F3"/>
    <w:rsid w:val="00024DAF"/>
    <w:rsid w:val="0002552A"/>
    <w:rsid w:val="00025794"/>
    <w:rsid w:val="00025BB2"/>
    <w:rsid w:val="00026623"/>
    <w:rsid w:val="000313A3"/>
    <w:rsid w:val="000337A3"/>
    <w:rsid w:val="000342CC"/>
    <w:rsid w:val="000355D3"/>
    <w:rsid w:val="000359CC"/>
    <w:rsid w:val="00035A41"/>
    <w:rsid w:val="00036533"/>
    <w:rsid w:val="00036E5A"/>
    <w:rsid w:val="000409C7"/>
    <w:rsid w:val="00040E68"/>
    <w:rsid w:val="000430BA"/>
    <w:rsid w:val="000436F8"/>
    <w:rsid w:val="00044917"/>
    <w:rsid w:val="000451C9"/>
    <w:rsid w:val="000457D9"/>
    <w:rsid w:val="00045B68"/>
    <w:rsid w:val="00046041"/>
    <w:rsid w:val="000463E6"/>
    <w:rsid w:val="00046CD3"/>
    <w:rsid w:val="00047219"/>
    <w:rsid w:val="00050E1D"/>
    <w:rsid w:val="000520ED"/>
    <w:rsid w:val="00052293"/>
    <w:rsid w:val="00052ECE"/>
    <w:rsid w:val="00053AE7"/>
    <w:rsid w:val="0005542D"/>
    <w:rsid w:val="00057070"/>
    <w:rsid w:val="0006137C"/>
    <w:rsid w:val="00061602"/>
    <w:rsid w:val="00062608"/>
    <w:rsid w:val="00062A3C"/>
    <w:rsid w:val="00063EEB"/>
    <w:rsid w:val="00063EF1"/>
    <w:rsid w:val="00065236"/>
    <w:rsid w:val="00067C3F"/>
    <w:rsid w:val="00070634"/>
    <w:rsid w:val="00071453"/>
    <w:rsid w:val="0007209C"/>
    <w:rsid w:val="00072A1C"/>
    <w:rsid w:val="00072DA1"/>
    <w:rsid w:val="00073800"/>
    <w:rsid w:val="00073CBF"/>
    <w:rsid w:val="00074336"/>
    <w:rsid w:val="00074A94"/>
    <w:rsid w:val="00074D6A"/>
    <w:rsid w:val="0007545C"/>
    <w:rsid w:val="00075558"/>
    <w:rsid w:val="00075AD0"/>
    <w:rsid w:val="0008077F"/>
    <w:rsid w:val="00080998"/>
    <w:rsid w:val="000809C2"/>
    <w:rsid w:val="0008438B"/>
    <w:rsid w:val="000850B1"/>
    <w:rsid w:val="00085AE7"/>
    <w:rsid w:val="00085DD7"/>
    <w:rsid w:val="0008670D"/>
    <w:rsid w:val="00086F67"/>
    <w:rsid w:val="00087318"/>
    <w:rsid w:val="0009041C"/>
    <w:rsid w:val="00091719"/>
    <w:rsid w:val="00091950"/>
    <w:rsid w:val="00092E9D"/>
    <w:rsid w:val="000930CD"/>
    <w:rsid w:val="00093623"/>
    <w:rsid w:val="000955A0"/>
    <w:rsid w:val="00095610"/>
    <w:rsid w:val="00095BB3"/>
    <w:rsid w:val="00097BA3"/>
    <w:rsid w:val="00097F52"/>
    <w:rsid w:val="000A0BD1"/>
    <w:rsid w:val="000A13DB"/>
    <w:rsid w:val="000A1C9C"/>
    <w:rsid w:val="000A1E7E"/>
    <w:rsid w:val="000A2CD0"/>
    <w:rsid w:val="000A4A8B"/>
    <w:rsid w:val="000A5A15"/>
    <w:rsid w:val="000A60C7"/>
    <w:rsid w:val="000A7001"/>
    <w:rsid w:val="000A7452"/>
    <w:rsid w:val="000B139F"/>
    <w:rsid w:val="000B2089"/>
    <w:rsid w:val="000B6E5D"/>
    <w:rsid w:val="000B7175"/>
    <w:rsid w:val="000C00C7"/>
    <w:rsid w:val="000C0764"/>
    <w:rsid w:val="000C0CCF"/>
    <w:rsid w:val="000C31AC"/>
    <w:rsid w:val="000C3F59"/>
    <w:rsid w:val="000C4136"/>
    <w:rsid w:val="000C5598"/>
    <w:rsid w:val="000D05BE"/>
    <w:rsid w:val="000D0CC7"/>
    <w:rsid w:val="000D4682"/>
    <w:rsid w:val="000D507A"/>
    <w:rsid w:val="000D5CF0"/>
    <w:rsid w:val="000D79BC"/>
    <w:rsid w:val="000D7E32"/>
    <w:rsid w:val="000E1A66"/>
    <w:rsid w:val="000E3B98"/>
    <w:rsid w:val="000E5602"/>
    <w:rsid w:val="000E5869"/>
    <w:rsid w:val="000E7110"/>
    <w:rsid w:val="000F0873"/>
    <w:rsid w:val="000F1BC7"/>
    <w:rsid w:val="000F20A4"/>
    <w:rsid w:val="000F46A8"/>
    <w:rsid w:val="000F52B5"/>
    <w:rsid w:val="000F6396"/>
    <w:rsid w:val="000F730F"/>
    <w:rsid w:val="00100BD4"/>
    <w:rsid w:val="00101595"/>
    <w:rsid w:val="00102069"/>
    <w:rsid w:val="00102687"/>
    <w:rsid w:val="0010288C"/>
    <w:rsid w:val="00103507"/>
    <w:rsid w:val="00106037"/>
    <w:rsid w:val="00110294"/>
    <w:rsid w:val="001119F8"/>
    <w:rsid w:val="0011235D"/>
    <w:rsid w:val="00112AD2"/>
    <w:rsid w:val="001139FC"/>
    <w:rsid w:val="00113E53"/>
    <w:rsid w:val="001148D0"/>
    <w:rsid w:val="00116C46"/>
    <w:rsid w:val="00120545"/>
    <w:rsid w:val="0012212C"/>
    <w:rsid w:val="00122CB3"/>
    <w:rsid w:val="00122FB8"/>
    <w:rsid w:val="00124E36"/>
    <w:rsid w:val="001278CB"/>
    <w:rsid w:val="001306D9"/>
    <w:rsid w:val="00130707"/>
    <w:rsid w:val="001308DD"/>
    <w:rsid w:val="00130966"/>
    <w:rsid w:val="00131647"/>
    <w:rsid w:val="00131C27"/>
    <w:rsid w:val="00132085"/>
    <w:rsid w:val="0013224E"/>
    <w:rsid w:val="0013326D"/>
    <w:rsid w:val="00134BC2"/>
    <w:rsid w:val="00134FFC"/>
    <w:rsid w:val="00135E22"/>
    <w:rsid w:val="001429B7"/>
    <w:rsid w:val="001431BD"/>
    <w:rsid w:val="00143E1C"/>
    <w:rsid w:val="00143FD9"/>
    <w:rsid w:val="001440D3"/>
    <w:rsid w:val="00144A5C"/>
    <w:rsid w:val="00144DD5"/>
    <w:rsid w:val="00144FEA"/>
    <w:rsid w:val="00145195"/>
    <w:rsid w:val="00145B59"/>
    <w:rsid w:val="00147A98"/>
    <w:rsid w:val="00150CD5"/>
    <w:rsid w:val="001511E1"/>
    <w:rsid w:val="00151354"/>
    <w:rsid w:val="00151E21"/>
    <w:rsid w:val="00153AEB"/>
    <w:rsid w:val="001578BB"/>
    <w:rsid w:val="00160F00"/>
    <w:rsid w:val="001627EC"/>
    <w:rsid w:val="0016387E"/>
    <w:rsid w:val="00164E03"/>
    <w:rsid w:val="001650FB"/>
    <w:rsid w:val="00165DF0"/>
    <w:rsid w:val="001700C2"/>
    <w:rsid w:val="00171370"/>
    <w:rsid w:val="00171FB0"/>
    <w:rsid w:val="00172135"/>
    <w:rsid w:val="00172F7F"/>
    <w:rsid w:val="0017466D"/>
    <w:rsid w:val="00176D82"/>
    <w:rsid w:val="001770D0"/>
    <w:rsid w:val="00182D61"/>
    <w:rsid w:val="00183145"/>
    <w:rsid w:val="0018329D"/>
    <w:rsid w:val="0018361B"/>
    <w:rsid w:val="001839A6"/>
    <w:rsid w:val="00184B24"/>
    <w:rsid w:val="00186C79"/>
    <w:rsid w:val="00186D52"/>
    <w:rsid w:val="0019114F"/>
    <w:rsid w:val="00195995"/>
    <w:rsid w:val="00195EE3"/>
    <w:rsid w:val="00196CD9"/>
    <w:rsid w:val="001A0B14"/>
    <w:rsid w:val="001A0EC3"/>
    <w:rsid w:val="001A0EE2"/>
    <w:rsid w:val="001A10DD"/>
    <w:rsid w:val="001A28E7"/>
    <w:rsid w:val="001A2AEE"/>
    <w:rsid w:val="001A2D1A"/>
    <w:rsid w:val="001A2DF1"/>
    <w:rsid w:val="001A4AEF"/>
    <w:rsid w:val="001A7133"/>
    <w:rsid w:val="001A795A"/>
    <w:rsid w:val="001A7EB0"/>
    <w:rsid w:val="001B007E"/>
    <w:rsid w:val="001B23F4"/>
    <w:rsid w:val="001B250E"/>
    <w:rsid w:val="001B2DA8"/>
    <w:rsid w:val="001B4094"/>
    <w:rsid w:val="001B451C"/>
    <w:rsid w:val="001B52AE"/>
    <w:rsid w:val="001B55B1"/>
    <w:rsid w:val="001B5BE5"/>
    <w:rsid w:val="001B67AB"/>
    <w:rsid w:val="001B7210"/>
    <w:rsid w:val="001C089A"/>
    <w:rsid w:val="001C1AAA"/>
    <w:rsid w:val="001C2D71"/>
    <w:rsid w:val="001C4320"/>
    <w:rsid w:val="001C74DF"/>
    <w:rsid w:val="001C7EEF"/>
    <w:rsid w:val="001D0075"/>
    <w:rsid w:val="001D261F"/>
    <w:rsid w:val="001D2BA8"/>
    <w:rsid w:val="001D3142"/>
    <w:rsid w:val="001D34B2"/>
    <w:rsid w:val="001D466F"/>
    <w:rsid w:val="001D561A"/>
    <w:rsid w:val="001D7B1C"/>
    <w:rsid w:val="001E1CED"/>
    <w:rsid w:val="001E4B24"/>
    <w:rsid w:val="001E6C37"/>
    <w:rsid w:val="001E6C85"/>
    <w:rsid w:val="001E6EA8"/>
    <w:rsid w:val="001F0260"/>
    <w:rsid w:val="001F0729"/>
    <w:rsid w:val="001F17E4"/>
    <w:rsid w:val="001F2932"/>
    <w:rsid w:val="001F46C4"/>
    <w:rsid w:val="001F5919"/>
    <w:rsid w:val="001F6BA4"/>
    <w:rsid w:val="001F718F"/>
    <w:rsid w:val="001F7F3D"/>
    <w:rsid w:val="00201717"/>
    <w:rsid w:val="00202093"/>
    <w:rsid w:val="00204FAD"/>
    <w:rsid w:val="002056FE"/>
    <w:rsid w:val="002060DD"/>
    <w:rsid w:val="00206523"/>
    <w:rsid w:val="00206A9E"/>
    <w:rsid w:val="002077EE"/>
    <w:rsid w:val="00207D76"/>
    <w:rsid w:val="002106F3"/>
    <w:rsid w:val="00211290"/>
    <w:rsid w:val="00211402"/>
    <w:rsid w:val="00211EBC"/>
    <w:rsid w:val="00211FD4"/>
    <w:rsid w:val="002126A0"/>
    <w:rsid w:val="00212D2E"/>
    <w:rsid w:val="002132EA"/>
    <w:rsid w:val="00214918"/>
    <w:rsid w:val="00215A64"/>
    <w:rsid w:val="00216157"/>
    <w:rsid w:val="00220D4D"/>
    <w:rsid w:val="002211BB"/>
    <w:rsid w:val="00221262"/>
    <w:rsid w:val="00221575"/>
    <w:rsid w:val="00221A30"/>
    <w:rsid w:val="00222092"/>
    <w:rsid w:val="00222251"/>
    <w:rsid w:val="0022253C"/>
    <w:rsid w:val="0022340F"/>
    <w:rsid w:val="002252BA"/>
    <w:rsid w:val="002252F2"/>
    <w:rsid w:val="002253F0"/>
    <w:rsid w:val="00225A5E"/>
    <w:rsid w:val="00226055"/>
    <w:rsid w:val="00227575"/>
    <w:rsid w:val="0023071D"/>
    <w:rsid w:val="00230F23"/>
    <w:rsid w:val="002338C8"/>
    <w:rsid w:val="00237DB9"/>
    <w:rsid w:val="0024032D"/>
    <w:rsid w:val="00240F85"/>
    <w:rsid w:val="002421E0"/>
    <w:rsid w:val="002424A1"/>
    <w:rsid w:val="00243339"/>
    <w:rsid w:val="002474B1"/>
    <w:rsid w:val="00247D7C"/>
    <w:rsid w:val="00251067"/>
    <w:rsid w:val="00252CB2"/>
    <w:rsid w:val="002548EA"/>
    <w:rsid w:val="0025597C"/>
    <w:rsid w:val="00256B38"/>
    <w:rsid w:val="00257543"/>
    <w:rsid w:val="002575E7"/>
    <w:rsid w:val="00260075"/>
    <w:rsid w:val="002600C7"/>
    <w:rsid w:val="0026019F"/>
    <w:rsid w:val="0026109D"/>
    <w:rsid w:val="0026290C"/>
    <w:rsid w:val="002635CF"/>
    <w:rsid w:val="00264368"/>
    <w:rsid w:val="002643AA"/>
    <w:rsid w:val="00264655"/>
    <w:rsid w:val="00265270"/>
    <w:rsid w:val="0026603B"/>
    <w:rsid w:val="002717D4"/>
    <w:rsid w:val="0027197B"/>
    <w:rsid w:val="002720E4"/>
    <w:rsid w:val="00272B8E"/>
    <w:rsid w:val="002739C9"/>
    <w:rsid w:val="00275CEC"/>
    <w:rsid w:val="00275E78"/>
    <w:rsid w:val="00280279"/>
    <w:rsid w:val="00280363"/>
    <w:rsid w:val="002806C9"/>
    <w:rsid w:val="0028153B"/>
    <w:rsid w:val="00281681"/>
    <w:rsid w:val="002828B7"/>
    <w:rsid w:val="00283BB8"/>
    <w:rsid w:val="00283F36"/>
    <w:rsid w:val="00284081"/>
    <w:rsid w:val="0028558C"/>
    <w:rsid w:val="00286499"/>
    <w:rsid w:val="00291051"/>
    <w:rsid w:val="00291EA3"/>
    <w:rsid w:val="00295171"/>
    <w:rsid w:val="002957EA"/>
    <w:rsid w:val="00295B4E"/>
    <w:rsid w:val="00297D9A"/>
    <w:rsid w:val="002A18FF"/>
    <w:rsid w:val="002A1A64"/>
    <w:rsid w:val="002A2766"/>
    <w:rsid w:val="002A2A2B"/>
    <w:rsid w:val="002A3827"/>
    <w:rsid w:val="002A383B"/>
    <w:rsid w:val="002A392B"/>
    <w:rsid w:val="002A3F28"/>
    <w:rsid w:val="002A4486"/>
    <w:rsid w:val="002A4EBD"/>
    <w:rsid w:val="002A51A2"/>
    <w:rsid w:val="002A5319"/>
    <w:rsid w:val="002A5616"/>
    <w:rsid w:val="002B0E14"/>
    <w:rsid w:val="002B4006"/>
    <w:rsid w:val="002B57F3"/>
    <w:rsid w:val="002B5F74"/>
    <w:rsid w:val="002B6DF4"/>
    <w:rsid w:val="002C0249"/>
    <w:rsid w:val="002C0641"/>
    <w:rsid w:val="002C098B"/>
    <w:rsid w:val="002C0E60"/>
    <w:rsid w:val="002C1266"/>
    <w:rsid w:val="002C277D"/>
    <w:rsid w:val="002C2872"/>
    <w:rsid w:val="002C28D4"/>
    <w:rsid w:val="002C3A9E"/>
    <w:rsid w:val="002C512B"/>
    <w:rsid w:val="002C54DD"/>
    <w:rsid w:val="002C7A0B"/>
    <w:rsid w:val="002D05BB"/>
    <w:rsid w:val="002D073A"/>
    <w:rsid w:val="002D1A7B"/>
    <w:rsid w:val="002D1E6C"/>
    <w:rsid w:val="002D33F5"/>
    <w:rsid w:val="002D4EA3"/>
    <w:rsid w:val="002D65A4"/>
    <w:rsid w:val="002D6CD4"/>
    <w:rsid w:val="002E0311"/>
    <w:rsid w:val="002E032D"/>
    <w:rsid w:val="002E194C"/>
    <w:rsid w:val="002E284D"/>
    <w:rsid w:val="002E317D"/>
    <w:rsid w:val="002E39B0"/>
    <w:rsid w:val="002E6C75"/>
    <w:rsid w:val="002E766B"/>
    <w:rsid w:val="002F2A2C"/>
    <w:rsid w:val="002F306B"/>
    <w:rsid w:val="002F405A"/>
    <w:rsid w:val="002F4917"/>
    <w:rsid w:val="002F545B"/>
    <w:rsid w:val="002F6699"/>
    <w:rsid w:val="002F6CCE"/>
    <w:rsid w:val="00300D1E"/>
    <w:rsid w:val="00301625"/>
    <w:rsid w:val="00301E74"/>
    <w:rsid w:val="00302462"/>
    <w:rsid w:val="00302D09"/>
    <w:rsid w:val="0030499A"/>
    <w:rsid w:val="0030556F"/>
    <w:rsid w:val="00306A7E"/>
    <w:rsid w:val="00306B0C"/>
    <w:rsid w:val="00307C49"/>
    <w:rsid w:val="00310107"/>
    <w:rsid w:val="00311DF6"/>
    <w:rsid w:val="003139B0"/>
    <w:rsid w:val="00314D79"/>
    <w:rsid w:val="003167D0"/>
    <w:rsid w:val="00316C86"/>
    <w:rsid w:val="00316E2E"/>
    <w:rsid w:val="00317071"/>
    <w:rsid w:val="00320613"/>
    <w:rsid w:val="00322554"/>
    <w:rsid w:val="00324A16"/>
    <w:rsid w:val="00324B80"/>
    <w:rsid w:val="00325BEA"/>
    <w:rsid w:val="00326003"/>
    <w:rsid w:val="003264B4"/>
    <w:rsid w:val="00332F7F"/>
    <w:rsid w:val="003335C4"/>
    <w:rsid w:val="0033569D"/>
    <w:rsid w:val="0033588C"/>
    <w:rsid w:val="00337B6A"/>
    <w:rsid w:val="0034001E"/>
    <w:rsid w:val="0034071A"/>
    <w:rsid w:val="003407D8"/>
    <w:rsid w:val="00340853"/>
    <w:rsid w:val="00340A4E"/>
    <w:rsid w:val="00340BBA"/>
    <w:rsid w:val="00343B2A"/>
    <w:rsid w:val="00344E19"/>
    <w:rsid w:val="00345B8B"/>
    <w:rsid w:val="003469DC"/>
    <w:rsid w:val="00346EE4"/>
    <w:rsid w:val="0034712B"/>
    <w:rsid w:val="00347720"/>
    <w:rsid w:val="003538E1"/>
    <w:rsid w:val="00353AF5"/>
    <w:rsid w:val="0035488A"/>
    <w:rsid w:val="00357E13"/>
    <w:rsid w:val="00360C90"/>
    <w:rsid w:val="0036117D"/>
    <w:rsid w:val="003614AE"/>
    <w:rsid w:val="00363097"/>
    <w:rsid w:val="00363A00"/>
    <w:rsid w:val="00363E48"/>
    <w:rsid w:val="00365326"/>
    <w:rsid w:val="003669D4"/>
    <w:rsid w:val="00366A95"/>
    <w:rsid w:val="0037027E"/>
    <w:rsid w:val="00374661"/>
    <w:rsid w:val="00375123"/>
    <w:rsid w:val="00376724"/>
    <w:rsid w:val="00376E0B"/>
    <w:rsid w:val="00381CF9"/>
    <w:rsid w:val="003825BD"/>
    <w:rsid w:val="00386EE3"/>
    <w:rsid w:val="003877B1"/>
    <w:rsid w:val="00387895"/>
    <w:rsid w:val="003921C1"/>
    <w:rsid w:val="003921E6"/>
    <w:rsid w:val="00392697"/>
    <w:rsid w:val="00393E6F"/>
    <w:rsid w:val="00394EB9"/>
    <w:rsid w:val="00396095"/>
    <w:rsid w:val="00396EF5"/>
    <w:rsid w:val="003979C5"/>
    <w:rsid w:val="003A1A8F"/>
    <w:rsid w:val="003A1F2B"/>
    <w:rsid w:val="003A3429"/>
    <w:rsid w:val="003A3433"/>
    <w:rsid w:val="003A6C81"/>
    <w:rsid w:val="003A7E2E"/>
    <w:rsid w:val="003B0714"/>
    <w:rsid w:val="003B0CE6"/>
    <w:rsid w:val="003B2B7A"/>
    <w:rsid w:val="003B4045"/>
    <w:rsid w:val="003B49D8"/>
    <w:rsid w:val="003B4E90"/>
    <w:rsid w:val="003B73ED"/>
    <w:rsid w:val="003C0887"/>
    <w:rsid w:val="003C127D"/>
    <w:rsid w:val="003C1F7E"/>
    <w:rsid w:val="003C2E82"/>
    <w:rsid w:val="003C4185"/>
    <w:rsid w:val="003C5158"/>
    <w:rsid w:val="003C5598"/>
    <w:rsid w:val="003C5BA6"/>
    <w:rsid w:val="003C5D1B"/>
    <w:rsid w:val="003C5F5F"/>
    <w:rsid w:val="003C62F3"/>
    <w:rsid w:val="003C6B27"/>
    <w:rsid w:val="003C6E5C"/>
    <w:rsid w:val="003D00BE"/>
    <w:rsid w:val="003D0104"/>
    <w:rsid w:val="003D19A7"/>
    <w:rsid w:val="003D238F"/>
    <w:rsid w:val="003D3580"/>
    <w:rsid w:val="003D4552"/>
    <w:rsid w:val="003E1DF7"/>
    <w:rsid w:val="003E66B2"/>
    <w:rsid w:val="003E72DF"/>
    <w:rsid w:val="003E7331"/>
    <w:rsid w:val="003E75C1"/>
    <w:rsid w:val="003E7CFF"/>
    <w:rsid w:val="003F219C"/>
    <w:rsid w:val="003F2BC4"/>
    <w:rsid w:val="003F4E51"/>
    <w:rsid w:val="003F5130"/>
    <w:rsid w:val="003F55DD"/>
    <w:rsid w:val="003F5CF2"/>
    <w:rsid w:val="003F5F9B"/>
    <w:rsid w:val="003F61BE"/>
    <w:rsid w:val="003F6C84"/>
    <w:rsid w:val="003F7FB3"/>
    <w:rsid w:val="00401011"/>
    <w:rsid w:val="00401941"/>
    <w:rsid w:val="00401F35"/>
    <w:rsid w:val="00402C84"/>
    <w:rsid w:val="0040354F"/>
    <w:rsid w:val="00403EF2"/>
    <w:rsid w:val="00404CC7"/>
    <w:rsid w:val="0040509D"/>
    <w:rsid w:val="00406AB2"/>
    <w:rsid w:val="00410493"/>
    <w:rsid w:val="00410D44"/>
    <w:rsid w:val="00412250"/>
    <w:rsid w:val="00414367"/>
    <w:rsid w:val="0041541A"/>
    <w:rsid w:val="004156AE"/>
    <w:rsid w:val="0041581A"/>
    <w:rsid w:val="00416ACC"/>
    <w:rsid w:val="00416C0B"/>
    <w:rsid w:val="00421CAC"/>
    <w:rsid w:val="00422881"/>
    <w:rsid w:val="004232E3"/>
    <w:rsid w:val="00423A20"/>
    <w:rsid w:val="00423FAB"/>
    <w:rsid w:val="004240B8"/>
    <w:rsid w:val="0042432B"/>
    <w:rsid w:val="00425DC1"/>
    <w:rsid w:val="004263B0"/>
    <w:rsid w:val="00427961"/>
    <w:rsid w:val="0043034B"/>
    <w:rsid w:val="004312B8"/>
    <w:rsid w:val="00431FEF"/>
    <w:rsid w:val="00432BAB"/>
    <w:rsid w:val="00434164"/>
    <w:rsid w:val="0043431A"/>
    <w:rsid w:val="0043531F"/>
    <w:rsid w:val="00435AC9"/>
    <w:rsid w:val="00435F5D"/>
    <w:rsid w:val="00436F61"/>
    <w:rsid w:val="00441AED"/>
    <w:rsid w:val="00441DF9"/>
    <w:rsid w:val="00442024"/>
    <w:rsid w:val="00442213"/>
    <w:rsid w:val="00442719"/>
    <w:rsid w:val="0044384E"/>
    <w:rsid w:val="00443A25"/>
    <w:rsid w:val="00444A79"/>
    <w:rsid w:val="00445C48"/>
    <w:rsid w:val="00446C30"/>
    <w:rsid w:val="00447B2B"/>
    <w:rsid w:val="00451A77"/>
    <w:rsid w:val="0045512D"/>
    <w:rsid w:val="00455492"/>
    <w:rsid w:val="00455B11"/>
    <w:rsid w:val="00455D3B"/>
    <w:rsid w:val="00456A35"/>
    <w:rsid w:val="00457DA9"/>
    <w:rsid w:val="00460226"/>
    <w:rsid w:val="004602BB"/>
    <w:rsid w:val="00461976"/>
    <w:rsid w:val="00462EDE"/>
    <w:rsid w:val="00463757"/>
    <w:rsid w:val="00463FAB"/>
    <w:rsid w:val="004645CB"/>
    <w:rsid w:val="00465E41"/>
    <w:rsid w:val="00466E6F"/>
    <w:rsid w:val="004676CA"/>
    <w:rsid w:val="00467D55"/>
    <w:rsid w:val="004730DD"/>
    <w:rsid w:val="004734AE"/>
    <w:rsid w:val="00474FBF"/>
    <w:rsid w:val="0047545E"/>
    <w:rsid w:val="00475C34"/>
    <w:rsid w:val="00481BF7"/>
    <w:rsid w:val="00481EFC"/>
    <w:rsid w:val="00482064"/>
    <w:rsid w:val="004820D0"/>
    <w:rsid w:val="00482E33"/>
    <w:rsid w:val="00483464"/>
    <w:rsid w:val="00483580"/>
    <w:rsid w:val="00483686"/>
    <w:rsid w:val="00483DF4"/>
    <w:rsid w:val="00484BEC"/>
    <w:rsid w:val="00484F80"/>
    <w:rsid w:val="00485479"/>
    <w:rsid w:val="00485768"/>
    <w:rsid w:val="00486C51"/>
    <w:rsid w:val="00491C21"/>
    <w:rsid w:val="004959D0"/>
    <w:rsid w:val="0049723A"/>
    <w:rsid w:val="004A004A"/>
    <w:rsid w:val="004A00A9"/>
    <w:rsid w:val="004A19A3"/>
    <w:rsid w:val="004A2AEB"/>
    <w:rsid w:val="004A4061"/>
    <w:rsid w:val="004A4EB9"/>
    <w:rsid w:val="004A5655"/>
    <w:rsid w:val="004A674D"/>
    <w:rsid w:val="004B083A"/>
    <w:rsid w:val="004B0924"/>
    <w:rsid w:val="004B105B"/>
    <w:rsid w:val="004B117A"/>
    <w:rsid w:val="004B14A6"/>
    <w:rsid w:val="004B1CC8"/>
    <w:rsid w:val="004B2514"/>
    <w:rsid w:val="004B28B8"/>
    <w:rsid w:val="004B2AB8"/>
    <w:rsid w:val="004B6856"/>
    <w:rsid w:val="004B749E"/>
    <w:rsid w:val="004C0224"/>
    <w:rsid w:val="004C1578"/>
    <w:rsid w:val="004C160B"/>
    <w:rsid w:val="004C2546"/>
    <w:rsid w:val="004C2D5D"/>
    <w:rsid w:val="004C3E78"/>
    <w:rsid w:val="004C52AB"/>
    <w:rsid w:val="004D1124"/>
    <w:rsid w:val="004D1787"/>
    <w:rsid w:val="004D32E9"/>
    <w:rsid w:val="004D3B78"/>
    <w:rsid w:val="004D40BE"/>
    <w:rsid w:val="004D672C"/>
    <w:rsid w:val="004D7A85"/>
    <w:rsid w:val="004D7A94"/>
    <w:rsid w:val="004E03FA"/>
    <w:rsid w:val="004E12B0"/>
    <w:rsid w:val="004E2699"/>
    <w:rsid w:val="004E2974"/>
    <w:rsid w:val="004E2F1A"/>
    <w:rsid w:val="004E5461"/>
    <w:rsid w:val="004E5854"/>
    <w:rsid w:val="004F0639"/>
    <w:rsid w:val="004F46AF"/>
    <w:rsid w:val="004F519B"/>
    <w:rsid w:val="004F54E5"/>
    <w:rsid w:val="004F60D9"/>
    <w:rsid w:val="004F7863"/>
    <w:rsid w:val="00501E82"/>
    <w:rsid w:val="00501F9D"/>
    <w:rsid w:val="00506933"/>
    <w:rsid w:val="00510265"/>
    <w:rsid w:val="0051065B"/>
    <w:rsid w:val="00510EAC"/>
    <w:rsid w:val="00512BE6"/>
    <w:rsid w:val="005161B8"/>
    <w:rsid w:val="005165A5"/>
    <w:rsid w:val="005207B8"/>
    <w:rsid w:val="00520D4A"/>
    <w:rsid w:val="00520E94"/>
    <w:rsid w:val="00520F03"/>
    <w:rsid w:val="005210D9"/>
    <w:rsid w:val="00521931"/>
    <w:rsid w:val="00521B4E"/>
    <w:rsid w:val="00521C9E"/>
    <w:rsid w:val="005241B1"/>
    <w:rsid w:val="00524428"/>
    <w:rsid w:val="00525649"/>
    <w:rsid w:val="005260CB"/>
    <w:rsid w:val="005262D6"/>
    <w:rsid w:val="00530AC3"/>
    <w:rsid w:val="00532A28"/>
    <w:rsid w:val="00534C2D"/>
    <w:rsid w:val="005358E8"/>
    <w:rsid w:val="005370F2"/>
    <w:rsid w:val="00540DE4"/>
    <w:rsid w:val="00542A68"/>
    <w:rsid w:val="00545842"/>
    <w:rsid w:val="005471E1"/>
    <w:rsid w:val="0055033F"/>
    <w:rsid w:val="00550481"/>
    <w:rsid w:val="005504EB"/>
    <w:rsid w:val="005537DE"/>
    <w:rsid w:val="00553B49"/>
    <w:rsid w:val="00554CCC"/>
    <w:rsid w:val="00554E0D"/>
    <w:rsid w:val="005555D4"/>
    <w:rsid w:val="00557B59"/>
    <w:rsid w:val="0056248E"/>
    <w:rsid w:val="00563043"/>
    <w:rsid w:val="005653C4"/>
    <w:rsid w:val="00566BE4"/>
    <w:rsid w:val="00571E6C"/>
    <w:rsid w:val="00574FAB"/>
    <w:rsid w:val="0057534C"/>
    <w:rsid w:val="00576596"/>
    <w:rsid w:val="00576B85"/>
    <w:rsid w:val="005776EC"/>
    <w:rsid w:val="005808CA"/>
    <w:rsid w:val="00580CCE"/>
    <w:rsid w:val="00582C81"/>
    <w:rsid w:val="00582E70"/>
    <w:rsid w:val="005849FB"/>
    <w:rsid w:val="00584E31"/>
    <w:rsid w:val="005854F3"/>
    <w:rsid w:val="005873D5"/>
    <w:rsid w:val="00591448"/>
    <w:rsid w:val="00592C27"/>
    <w:rsid w:val="00595635"/>
    <w:rsid w:val="00596BF9"/>
    <w:rsid w:val="00596E44"/>
    <w:rsid w:val="005A01B5"/>
    <w:rsid w:val="005A0BA5"/>
    <w:rsid w:val="005A26E4"/>
    <w:rsid w:val="005A2D83"/>
    <w:rsid w:val="005A47D2"/>
    <w:rsid w:val="005A55FD"/>
    <w:rsid w:val="005A61AA"/>
    <w:rsid w:val="005A6F0E"/>
    <w:rsid w:val="005A76FB"/>
    <w:rsid w:val="005B013B"/>
    <w:rsid w:val="005B01A9"/>
    <w:rsid w:val="005B19E3"/>
    <w:rsid w:val="005B3026"/>
    <w:rsid w:val="005B5EC4"/>
    <w:rsid w:val="005B6230"/>
    <w:rsid w:val="005B7023"/>
    <w:rsid w:val="005C106A"/>
    <w:rsid w:val="005C1ADD"/>
    <w:rsid w:val="005C1EF3"/>
    <w:rsid w:val="005C2183"/>
    <w:rsid w:val="005C3861"/>
    <w:rsid w:val="005C46E8"/>
    <w:rsid w:val="005C5E9A"/>
    <w:rsid w:val="005C6A6B"/>
    <w:rsid w:val="005D254E"/>
    <w:rsid w:val="005D4313"/>
    <w:rsid w:val="005D48CB"/>
    <w:rsid w:val="005D5225"/>
    <w:rsid w:val="005E32C9"/>
    <w:rsid w:val="005E3464"/>
    <w:rsid w:val="005E4896"/>
    <w:rsid w:val="005E5840"/>
    <w:rsid w:val="005F0194"/>
    <w:rsid w:val="005F0557"/>
    <w:rsid w:val="005F1ECA"/>
    <w:rsid w:val="005F248C"/>
    <w:rsid w:val="005F4BD8"/>
    <w:rsid w:val="005F5B8A"/>
    <w:rsid w:val="005F7938"/>
    <w:rsid w:val="00600233"/>
    <w:rsid w:val="006002C8"/>
    <w:rsid w:val="0060102B"/>
    <w:rsid w:val="00601168"/>
    <w:rsid w:val="0060136A"/>
    <w:rsid w:val="0060171D"/>
    <w:rsid w:val="00601F8B"/>
    <w:rsid w:val="006025A5"/>
    <w:rsid w:val="0060327A"/>
    <w:rsid w:val="006032F9"/>
    <w:rsid w:val="006034C1"/>
    <w:rsid w:val="00610E07"/>
    <w:rsid w:val="00612551"/>
    <w:rsid w:val="0061287F"/>
    <w:rsid w:val="00612C65"/>
    <w:rsid w:val="006130CA"/>
    <w:rsid w:val="0061370F"/>
    <w:rsid w:val="00613F3F"/>
    <w:rsid w:val="00615239"/>
    <w:rsid w:val="00615E27"/>
    <w:rsid w:val="00617CD6"/>
    <w:rsid w:val="00620499"/>
    <w:rsid w:val="00620FFC"/>
    <w:rsid w:val="00621527"/>
    <w:rsid w:val="006224DB"/>
    <w:rsid w:val="0062306C"/>
    <w:rsid w:val="00624323"/>
    <w:rsid w:val="00624FEF"/>
    <w:rsid w:val="00626453"/>
    <w:rsid w:val="006269C7"/>
    <w:rsid w:val="00627B70"/>
    <w:rsid w:val="00633709"/>
    <w:rsid w:val="006339DC"/>
    <w:rsid w:val="00634322"/>
    <w:rsid w:val="00635E2C"/>
    <w:rsid w:val="00636936"/>
    <w:rsid w:val="00637C8E"/>
    <w:rsid w:val="00640D2B"/>
    <w:rsid w:val="006411C6"/>
    <w:rsid w:val="00641546"/>
    <w:rsid w:val="006415C2"/>
    <w:rsid w:val="00642301"/>
    <w:rsid w:val="00642378"/>
    <w:rsid w:val="00642888"/>
    <w:rsid w:val="00643274"/>
    <w:rsid w:val="00643E24"/>
    <w:rsid w:val="00644138"/>
    <w:rsid w:val="00645BD3"/>
    <w:rsid w:val="00646C9D"/>
    <w:rsid w:val="00646DE8"/>
    <w:rsid w:val="00646DF8"/>
    <w:rsid w:val="0064714D"/>
    <w:rsid w:val="006476E9"/>
    <w:rsid w:val="00650228"/>
    <w:rsid w:val="00654EED"/>
    <w:rsid w:val="0065607B"/>
    <w:rsid w:val="00657261"/>
    <w:rsid w:val="00657878"/>
    <w:rsid w:val="00657D9D"/>
    <w:rsid w:val="00657F50"/>
    <w:rsid w:val="00660466"/>
    <w:rsid w:val="00661406"/>
    <w:rsid w:val="006635BB"/>
    <w:rsid w:val="0066460A"/>
    <w:rsid w:val="00664853"/>
    <w:rsid w:val="00664BE5"/>
    <w:rsid w:val="00665D51"/>
    <w:rsid w:val="00667531"/>
    <w:rsid w:val="00674022"/>
    <w:rsid w:val="00675471"/>
    <w:rsid w:val="00676588"/>
    <w:rsid w:val="00681380"/>
    <w:rsid w:val="006814E6"/>
    <w:rsid w:val="006834ED"/>
    <w:rsid w:val="00684D1C"/>
    <w:rsid w:val="00691107"/>
    <w:rsid w:val="0069115F"/>
    <w:rsid w:val="006921D0"/>
    <w:rsid w:val="00693EDB"/>
    <w:rsid w:val="0069440C"/>
    <w:rsid w:val="006948FF"/>
    <w:rsid w:val="00696E51"/>
    <w:rsid w:val="006976EF"/>
    <w:rsid w:val="00697E7F"/>
    <w:rsid w:val="00697EF9"/>
    <w:rsid w:val="006A1A44"/>
    <w:rsid w:val="006A3641"/>
    <w:rsid w:val="006A3C38"/>
    <w:rsid w:val="006A45F2"/>
    <w:rsid w:val="006A6354"/>
    <w:rsid w:val="006A6FBB"/>
    <w:rsid w:val="006A741E"/>
    <w:rsid w:val="006A785C"/>
    <w:rsid w:val="006A7E46"/>
    <w:rsid w:val="006B26F1"/>
    <w:rsid w:val="006B2D58"/>
    <w:rsid w:val="006B35AD"/>
    <w:rsid w:val="006B76CA"/>
    <w:rsid w:val="006C005E"/>
    <w:rsid w:val="006C0ABD"/>
    <w:rsid w:val="006C0D8C"/>
    <w:rsid w:val="006C2A6B"/>
    <w:rsid w:val="006C2EEF"/>
    <w:rsid w:val="006C319D"/>
    <w:rsid w:val="006C31B4"/>
    <w:rsid w:val="006C3EB5"/>
    <w:rsid w:val="006C4152"/>
    <w:rsid w:val="006C52DB"/>
    <w:rsid w:val="006C554E"/>
    <w:rsid w:val="006C7D68"/>
    <w:rsid w:val="006D01FE"/>
    <w:rsid w:val="006D241F"/>
    <w:rsid w:val="006D3D2E"/>
    <w:rsid w:val="006D52EB"/>
    <w:rsid w:val="006D769C"/>
    <w:rsid w:val="006E1083"/>
    <w:rsid w:val="006E2093"/>
    <w:rsid w:val="006E29F0"/>
    <w:rsid w:val="006E5FBE"/>
    <w:rsid w:val="006E61A8"/>
    <w:rsid w:val="006E6B00"/>
    <w:rsid w:val="006E705B"/>
    <w:rsid w:val="006F00C1"/>
    <w:rsid w:val="006F09FC"/>
    <w:rsid w:val="006F1926"/>
    <w:rsid w:val="006F204A"/>
    <w:rsid w:val="006F2907"/>
    <w:rsid w:val="006F2F34"/>
    <w:rsid w:val="006F361B"/>
    <w:rsid w:val="006F3827"/>
    <w:rsid w:val="006F3CF0"/>
    <w:rsid w:val="006F3DF2"/>
    <w:rsid w:val="006F54D5"/>
    <w:rsid w:val="006F5C5F"/>
    <w:rsid w:val="006F6206"/>
    <w:rsid w:val="00700026"/>
    <w:rsid w:val="00700E79"/>
    <w:rsid w:val="0070116F"/>
    <w:rsid w:val="007022BB"/>
    <w:rsid w:val="00702505"/>
    <w:rsid w:val="00702899"/>
    <w:rsid w:val="00702D32"/>
    <w:rsid w:val="00704056"/>
    <w:rsid w:val="00704B75"/>
    <w:rsid w:val="007051CE"/>
    <w:rsid w:val="0070576D"/>
    <w:rsid w:val="00705B26"/>
    <w:rsid w:val="007074D7"/>
    <w:rsid w:val="00707BA6"/>
    <w:rsid w:val="007116CC"/>
    <w:rsid w:val="00713453"/>
    <w:rsid w:val="007140BA"/>
    <w:rsid w:val="00714FDD"/>
    <w:rsid w:val="0071532D"/>
    <w:rsid w:val="00715412"/>
    <w:rsid w:val="007169BE"/>
    <w:rsid w:val="007170D5"/>
    <w:rsid w:val="007171E7"/>
    <w:rsid w:val="00717CFA"/>
    <w:rsid w:val="00720527"/>
    <w:rsid w:val="007211DC"/>
    <w:rsid w:val="007216C5"/>
    <w:rsid w:val="0072253E"/>
    <w:rsid w:val="0072370F"/>
    <w:rsid w:val="00723D29"/>
    <w:rsid w:val="00725243"/>
    <w:rsid w:val="00725491"/>
    <w:rsid w:val="0072691D"/>
    <w:rsid w:val="00727E5E"/>
    <w:rsid w:val="00731834"/>
    <w:rsid w:val="0073216C"/>
    <w:rsid w:val="0073374B"/>
    <w:rsid w:val="00734E81"/>
    <w:rsid w:val="0073538E"/>
    <w:rsid w:val="0073791D"/>
    <w:rsid w:val="00737B65"/>
    <w:rsid w:val="0074122F"/>
    <w:rsid w:val="00741774"/>
    <w:rsid w:val="00741AAF"/>
    <w:rsid w:val="0074225E"/>
    <w:rsid w:val="007423D5"/>
    <w:rsid w:val="00742AD2"/>
    <w:rsid w:val="007438A2"/>
    <w:rsid w:val="0074469D"/>
    <w:rsid w:val="00744F39"/>
    <w:rsid w:val="00746A3B"/>
    <w:rsid w:val="00747341"/>
    <w:rsid w:val="007502A9"/>
    <w:rsid w:val="00752538"/>
    <w:rsid w:val="00752E3D"/>
    <w:rsid w:val="00753186"/>
    <w:rsid w:val="0075437C"/>
    <w:rsid w:val="00754BFB"/>
    <w:rsid w:val="00755810"/>
    <w:rsid w:val="00755BB9"/>
    <w:rsid w:val="00755FAF"/>
    <w:rsid w:val="00757A94"/>
    <w:rsid w:val="00760E3E"/>
    <w:rsid w:val="0076151F"/>
    <w:rsid w:val="0076179B"/>
    <w:rsid w:val="00764323"/>
    <w:rsid w:val="007645F1"/>
    <w:rsid w:val="00765C73"/>
    <w:rsid w:val="00766F96"/>
    <w:rsid w:val="00766FC6"/>
    <w:rsid w:val="00767109"/>
    <w:rsid w:val="0076778F"/>
    <w:rsid w:val="00767F8D"/>
    <w:rsid w:val="007701B4"/>
    <w:rsid w:val="00770ECE"/>
    <w:rsid w:val="007715AD"/>
    <w:rsid w:val="00773355"/>
    <w:rsid w:val="007742D4"/>
    <w:rsid w:val="00774A38"/>
    <w:rsid w:val="00780424"/>
    <w:rsid w:val="007809EE"/>
    <w:rsid w:val="007819E1"/>
    <w:rsid w:val="0078399D"/>
    <w:rsid w:val="00785ACC"/>
    <w:rsid w:val="0078758F"/>
    <w:rsid w:val="00787ACF"/>
    <w:rsid w:val="00790B7E"/>
    <w:rsid w:val="00790E9C"/>
    <w:rsid w:val="0079448E"/>
    <w:rsid w:val="007950B1"/>
    <w:rsid w:val="0079566F"/>
    <w:rsid w:val="007A0577"/>
    <w:rsid w:val="007A0D38"/>
    <w:rsid w:val="007A16FF"/>
    <w:rsid w:val="007A2067"/>
    <w:rsid w:val="007A25D9"/>
    <w:rsid w:val="007A3F1B"/>
    <w:rsid w:val="007A44CD"/>
    <w:rsid w:val="007A5153"/>
    <w:rsid w:val="007A5F3B"/>
    <w:rsid w:val="007B05F6"/>
    <w:rsid w:val="007B145F"/>
    <w:rsid w:val="007B2832"/>
    <w:rsid w:val="007B61FF"/>
    <w:rsid w:val="007B7613"/>
    <w:rsid w:val="007C351E"/>
    <w:rsid w:val="007C7670"/>
    <w:rsid w:val="007D1ACF"/>
    <w:rsid w:val="007D45C3"/>
    <w:rsid w:val="007D58DA"/>
    <w:rsid w:val="007D740F"/>
    <w:rsid w:val="007D7572"/>
    <w:rsid w:val="007D798F"/>
    <w:rsid w:val="007D7C65"/>
    <w:rsid w:val="007E0D3C"/>
    <w:rsid w:val="007E0DFA"/>
    <w:rsid w:val="007E2674"/>
    <w:rsid w:val="007E27A6"/>
    <w:rsid w:val="007E3B43"/>
    <w:rsid w:val="007E3DF1"/>
    <w:rsid w:val="007E4A25"/>
    <w:rsid w:val="007E50BD"/>
    <w:rsid w:val="007E71AA"/>
    <w:rsid w:val="007F5095"/>
    <w:rsid w:val="007F6CC7"/>
    <w:rsid w:val="007F6E7C"/>
    <w:rsid w:val="007F7B5C"/>
    <w:rsid w:val="00800522"/>
    <w:rsid w:val="008009D1"/>
    <w:rsid w:val="008051B4"/>
    <w:rsid w:val="008051DB"/>
    <w:rsid w:val="008057E8"/>
    <w:rsid w:val="008112B2"/>
    <w:rsid w:val="008115A1"/>
    <w:rsid w:val="00811E10"/>
    <w:rsid w:val="00815E1B"/>
    <w:rsid w:val="0082027D"/>
    <w:rsid w:val="00822C40"/>
    <w:rsid w:val="00824FAF"/>
    <w:rsid w:val="008256DD"/>
    <w:rsid w:val="00825ED8"/>
    <w:rsid w:val="00826E27"/>
    <w:rsid w:val="00830B0E"/>
    <w:rsid w:val="00832256"/>
    <w:rsid w:val="008326B1"/>
    <w:rsid w:val="008347CD"/>
    <w:rsid w:val="00835CC6"/>
    <w:rsid w:val="008411F8"/>
    <w:rsid w:val="008415EE"/>
    <w:rsid w:val="008418A2"/>
    <w:rsid w:val="00841C98"/>
    <w:rsid w:val="0084234A"/>
    <w:rsid w:val="008457E7"/>
    <w:rsid w:val="00846BB1"/>
    <w:rsid w:val="00846D02"/>
    <w:rsid w:val="0085033B"/>
    <w:rsid w:val="008507B4"/>
    <w:rsid w:val="00850DB3"/>
    <w:rsid w:val="00850F9F"/>
    <w:rsid w:val="008514BF"/>
    <w:rsid w:val="00852792"/>
    <w:rsid w:val="0085292C"/>
    <w:rsid w:val="00853C68"/>
    <w:rsid w:val="008563F5"/>
    <w:rsid w:val="00857A5A"/>
    <w:rsid w:val="00862146"/>
    <w:rsid w:val="0086249B"/>
    <w:rsid w:val="0086254D"/>
    <w:rsid w:val="00862D53"/>
    <w:rsid w:val="008664A1"/>
    <w:rsid w:val="008704F9"/>
    <w:rsid w:val="008723DF"/>
    <w:rsid w:val="00873082"/>
    <w:rsid w:val="0087494C"/>
    <w:rsid w:val="00876C10"/>
    <w:rsid w:val="00877AAA"/>
    <w:rsid w:val="008823CD"/>
    <w:rsid w:val="00883E88"/>
    <w:rsid w:val="00884219"/>
    <w:rsid w:val="00885747"/>
    <w:rsid w:val="00885945"/>
    <w:rsid w:val="008859BD"/>
    <w:rsid w:val="00887225"/>
    <w:rsid w:val="008901B1"/>
    <w:rsid w:val="008902EC"/>
    <w:rsid w:val="008911A0"/>
    <w:rsid w:val="00893103"/>
    <w:rsid w:val="008932E6"/>
    <w:rsid w:val="00894122"/>
    <w:rsid w:val="008947B5"/>
    <w:rsid w:val="00894804"/>
    <w:rsid w:val="00895818"/>
    <w:rsid w:val="008960DB"/>
    <w:rsid w:val="00896A29"/>
    <w:rsid w:val="008A2428"/>
    <w:rsid w:val="008A2918"/>
    <w:rsid w:val="008A4B7B"/>
    <w:rsid w:val="008A58C6"/>
    <w:rsid w:val="008A59C1"/>
    <w:rsid w:val="008A6C3D"/>
    <w:rsid w:val="008A73C4"/>
    <w:rsid w:val="008A760D"/>
    <w:rsid w:val="008A7FB4"/>
    <w:rsid w:val="008B3673"/>
    <w:rsid w:val="008B3853"/>
    <w:rsid w:val="008B3E82"/>
    <w:rsid w:val="008B441C"/>
    <w:rsid w:val="008B442D"/>
    <w:rsid w:val="008B44C6"/>
    <w:rsid w:val="008C028C"/>
    <w:rsid w:val="008C07A3"/>
    <w:rsid w:val="008C12E1"/>
    <w:rsid w:val="008C1A3E"/>
    <w:rsid w:val="008C38D8"/>
    <w:rsid w:val="008C56FF"/>
    <w:rsid w:val="008C7405"/>
    <w:rsid w:val="008D15A0"/>
    <w:rsid w:val="008D3297"/>
    <w:rsid w:val="008D3D21"/>
    <w:rsid w:val="008D6124"/>
    <w:rsid w:val="008D625B"/>
    <w:rsid w:val="008D6640"/>
    <w:rsid w:val="008D6A16"/>
    <w:rsid w:val="008D6CA4"/>
    <w:rsid w:val="008D74BA"/>
    <w:rsid w:val="008E1C45"/>
    <w:rsid w:val="008E2C5C"/>
    <w:rsid w:val="008E3183"/>
    <w:rsid w:val="008E514D"/>
    <w:rsid w:val="008E57A4"/>
    <w:rsid w:val="008E5DAB"/>
    <w:rsid w:val="008E6A8F"/>
    <w:rsid w:val="008E7C40"/>
    <w:rsid w:val="008F079D"/>
    <w:rsid w:val="008F2379"/>
    <w:rsid w:val="008F3F52"/>
    <w:rsid w:val="008F56A8"/>
    <w:rsid w:val="008F6CAC"/>
    <w:rsid w:val="008F6EE2"/>
    <w:rsid w:val="008F7A2E"/>
    <w:rsid w:val="00903662"/>
    <w:rsid w:val="00903AE7"/>
    <w:rsid w:val="00903EB4"/>
    <w:rsid w:val="009046CF"/>
    <w:rsid w:val="00904D38"/>
    <w:rsid w:val="00905032"/>
    <w:rsid w:val="00907C49"/>
    <w:rsid w:val="009113A0"/>
    <w:rsid w:val="00911C4B"/>
    <w:rsid w:val="0091300F"/>
    <w:rsid w:val="00913811"/>
    <w:rsid w:val="009146C3"/>
    <w:rsid w:val="00915EFE"/>
    <w:rsid w:val="00917BED"/>
    <w:rsid w:val="00920C1E"/>
    <w:rsid w:val="00922B3D"/>
    <w:rsid w:val="009231FC"/>
    <w:rsid w:val="00923480"/>
    <w:rsid w:val="00923516"/>
    <w:rsid w:val="00923AE4"/>
    <w:rsid w:val="00925A2C"/>
    <w:rsid w:val="00932C42"/>
    <w:rsid w:val="00933692"/>
    <w:rsid w:val="00933E2B"/>
    <w:rsid w:val="00934CB9"/>
    <w:rsid w:val="00935E9F"/>
    <w:rsid w:val="00936B36"/>
    <w:rsid w:val="00937221"/>
    <w:rsid w:val="00940125"/>
    <w:rsid w:val="00940609"/>
    <w:rsid w:val="00942445"/>
    <w:rsid w:val="009450A1"/>
    <w:rsid w:val="00950439"/>
    <w:rsid w:val="00950525"/>
    <w:rsid w:val="0095215D"/>
    <w:rsid w:val="00952162"/>
    <w:rsid w:val="00952F49"/>
    <w:rsid w:val="00953BC6"/>
    <w:rsid w:val="00954B61"/>
    <w:rsid w:val="009573AF"/>
    <w:rsid w:val="00957695"/>
    <w:rsid w:val="0096099D"/>
    <w:rsid w:val="00960D56"/>
    <w:rsid w:val="00964252"/>
    <w:rsid w:val="0096488D"/>
    <w:rsid w:val="009648A4"/>
    <w:rsid w:val="00965AB1"/>
    <w:rsid w:val="00967790"/>
    <w:rsid w:val="00967888"/>
    <w:rsid w:val="00967928"/>
    <w:rsid w:val="00967B8A"/>
    <w:rsid w:val="009713E5"/>
    <w:rsid w:val="009714AD"/>
    <w:rsid w:val="009716A9"/>
    <w:rsid w:val="009746E2"/>
    <w:rsid w:val="00974AE8"/>
    <w:rsid w:val="00974F14"/>
    <w:rsid w:val="009757F4"/>
    <w:rsid w:val="009765C6"/>
    <w:rsid w:val="00976962"/>
    <w:rsid w:val="00976B5C"/>
    <w:rsid w:val="0097776E"/>
    <w:rsid w:val="0097794D"/>
    <w:rsid w:val="00980450"/>
    <w:rsid w:val="0098085C"/>
    <w:rsid w:val="00984CA2"/>
    <w:rsid w:val="0098505F"/>
    <w:rsid w:val="00985081"/>
    <w:rsid w:val="009858FE"/>
    <w:rsid w:val="00986511"/>
    <w:rsid w:val="00987BE5"/>
    <w:rsid w:val="00990568"/>
    <w:rsid w:val="0099139F"/>
    <w:rsid w:val="00992190"/>
    <w:rsid w:val="009925CA"/>
    <w:rsid w:val="00992E93"/>
    <w:rsid w:val="00994007"/>
    <w:rsid w:val="009944BA"/>
    <w:rsid w:val="0099567D"/>
    <w:rsid w:val="009969D1"/>
    <w:rsid w:val="00996E8B"/>
    <w:rsid w:val="009A0ACF"/>
    <w:rsid w:val="009A1AEE"/>
    <w:rsid w:val="009A2258"/>
    <w:rsid w:val="009A2621"/>
    <w:rsid w:val="009A2860"/>
    <w:rsid w:val="009A2E13"/>
    <w:rsid w:val="009A43E8"/>
    <w:rsid w:val="009A69CF"/>
    <w:rsid w:val="009A7B93"/>
    <w:rsid w:val="009B1B55"/>
    <w:rsid w:val="009B245F"/>
    <w:rsid w:val="009B3841"/>
    <w:rsid w:val="009B3BE0"/>
    <w:rsid w:val="009B4F8A"/>
    <w:rsid w:val="009B5E45"/>
    <w:rsid w:val="009B6875"/>
    <w:rsid w:val="009B6D0B"/>
    <w:rsid w:val="009B74DD"/>
    <w:rsid w:val="009C1098"/>
    <w:rsid w:val="009C14C4"/>
    <w:rsid w:val="009C1AC1"/>
    <w:rsid w:val="009C206C"/>
    <w:rsid w:val="009C2C9A"/>
    <w:rsid w:val="009C33D3"/>
    <w:rsid w:val="009C3D34"/>
    <w:rsid w:val="009C3DC3"/>
    <w:rsid w:val="009C52F5"/>
    <w:rsid w:val="009C5DEA"/>
    <w:rsid w:val="009C5E46"/>
    <w:rsid w:val="009C658F"/>
    <w:rsid w:val="009C7E85"/>
    <w:rsid w:val="009D2445"/>
    <w:rsid w:val="009D2A48"/>
    <w:rsid w:val="009D33ED"/>
    <w:rsid w:val="009D474E"/>
    <w:rsid w:val="009D68E1"/>
    <w:rsid w:val="009D6BC2"/>
    <w:rsid w:val="009E06D0"/>
    <w:rsid w:val="009E0F65"/>
    <w:rsid w:val="009E252C"/>
    <w:rsid w:val="009E494C"/>
    <w:rsid w:val="009E65CE"/>
    <w:rsid w:val="009E7024"/>
    <w:rsid w:val="009E73F3"/>
    <w:rsid w:val="009F069F"/>
    <w:rsid w:val="009F0B86"/>
    <w:rsid w:val="009F0CD8"/>
    <w:rsid w:val="009F4256"/>
    <w:rsid w:val="009F6736"/>
    <w:rsid w:val="009F6921"/>
    <w:rsid w:val="009F73A5"/>
    <w:rsid w:val="009F7D5B"/>
    <w:rsid w:val="00A001B9"/>
    <w:rsid w:val="00A02AAC"/>
    <w:rsid w:val="00A03BBB"/>
    <w:rsid w:val="00A03CF3"/>
    <w:rsid w:val="00A042BD"/>
    <w:rsid w:val="00A05EF6"/>
    <w:rsid w:val="00A06192"/>
    <w:rsid w:val="00A1160D"/>
    <w:rsid w:val="00A118AA"/>
    <w:rsid w:val="00A131B7"/>
    <w:rsid w:val="00A156CD"/>
    <w:rsid w:val="00A157DE"/>
    <w:rsid w:val="00A1768E"/>
    <w:rsid w:val="00A20FAA"/>
    <w:rsid w:val="00A21335"/>
    <w:rsid w:val="00A22ECA"/>
    <w:rsid w:val="00A23065"/>
    <w:rsid w:val="00A23302"/>
    <w:rsid w:val="00A235D0"/>
    <w:rsid w:val="00A23E32"/>
    <w:rsid w:val="00A23F70"/>
    <w:rsid w:val="00A2452D"/>
    <w:rsid w:val="00A2494E"/>
    <w:rsid w:val="00A25502"/>
    <w:rsid w:val="00A260A0"/>
    <w:rsid w:val="00A2626E"/>
    <w:rsid w:val="00A27E78"/>
    <w:rsid w:val="00A31637"/>
    <w:rsid w:val="00A33634"/>
    <w:rsid w:val="00A33B79"/>
    <w:rsid w:val="00A342E2"/>
    <w:rsid w:val="00A34E17"/>
    <w:rsid w:val="00A36A35"/>
    <w:rsid w:val="00A37067"/>
    <w:rsid w:val="00A37C7B"/>
    <w:rsid w:val="00A4335D"/>
    <w:rsid w:val="00A44226"/>
    <w:rsid w:val="00A46F18"/>
    <w:rsid w:val="00A510A6"/>
    <w:rsid w:val="00A51158"/>
    <w:rsid w:val="00A530BF"/>
    <w:rsid w:val="00A53868"/>
    <w:rsid w:val="00A53FF4"/>
    <w:rsid w:val="00A5492E"/>
    <w:rsid w:val="00A55316"/>
    <w:rsid w:val="00A5665B"/>
    <w:rsid w:val="00A56DD8"/>
    <w:rsid w:val="00A5757F"/>
    <w:rsid w:val="00A606E6"/>
    <w:rsid w:val="00A6213E"/>
    <w:rsid w:val="00A636CB"/>
    <w:rsid w:val="00A65374"/>
    <w:rsid w:val="00A66625"/>
    <w:rsid w:val="00A70DA8"/>
    <w:rsid w:val="00A7257B"/>
    <w:rsid w:val="00A72EBB"/>
    <w:rsid w:val="00A738A2"/>
    <w:rsid w:val="00A74523"/>
    <w:rsid w:val="00A7499D"/>
    <w:rsid w:val="00A74A37"/>
    <w:rsid w:val="00A761BD"/>
    <w:rsid w:val="00A77025"/>
    <w:rsid w:val="00A77CF9"/>
    <w:rsid w:val="00A80249"/>
    <w:rsid w:val="00A80BEA"/>
    <w:rsid w:val="00A8212E"/>
    <w:rsid w:val="00A8219D"/>
    <w:rsid w:val="00A824BE"/>
    <w:rsid w:val="00A82B12"/>
    <w:rsid w:val="00A82D79"/>
    <w:rsid w:val="00A85BC6"/>
    <w:rsid w:val="00A87119"/>
    <w:rsid w:val="00A91B39"/>
    <w:rsid w:val="00A92265"/>
    <w:rsid w:val="00A922DB"/>
    <w:rsid w:val="00A92858"/>
    <w:rsid w:val="00A95801"/>
    <w:rsid w:val="00A96232"/>
    <w:rsid w:val="00A96DFA"/>
    <w:rsid w:val="00AA0DF2"/>
    <w:rsid w:val="00AA1F36"/>
    <w:rsid w:val="00AA377F"/>
    <w:rsid w:val="00AA532A"/>
    <w:rsid w:val="00AB00B5"/>
    <w:rsid w:val="00AB250E"/>
    <w:rsid w:val="00AB2F50"/>
    <w:rsid w:val="00AB35D5"/>
    <w:rsid w:val="00AB385B"/>
    <w:rsid w:val="00AB5E8B"/>
    <w:rsid w:val="00AB636C"/>
    <w:rsid w:val="00AB714C"/>
    <w:rsid w:val="00AC02C6"/>
    <w:rsid w:val="00AC212B"/>
    <w:rsid w:val="00AC435E"/>
    <w:rsid w:val="00AC4EC6"/>
    <w:rsid w:val="00AC793B"/>
    <w:rsid w:val="00AD044C"/>
    <w:rsid w:val="00AD0DC5"/>
    <w:rsid w:val="00AD1020"/>
    <w:rsid w:val="00AD30A5"/>
    <w:rsid w:val="00AD35EF"/>
    <w:rsid w:val="00AD536D"/>
    <w:rsid w:val="00AD538F"/>
    <w:rsid w:val="00AD577E"/>
    <w:rsid w:val="00AD5B6F"/>
    <w:rsid w:val="00AD6592"/>
    <w:rsid w:val="00AD7CAF"/>
    <w:rsid w:val="00AD7FE0"/>
    <w:rsid w:val="00AE0892"/>
    <w:rsid w:val="00AE1385"/>
    <w:rsid w:val="00AE5C1E"/>
    <w:rsid w:val="00AE608D"/>
    <w:rsid w:val="00AE6122"/>
    <w:rsid w:val="00AE622A"/>
    <w:rsid w:val="00AE6B4E"/>
    <w:rsid w:val="00AF05AC"/>
    <w:rsid w:val="00AF0A7A"/>
    <w:rsid w:val="00AF0BDE"/>
    <w:rsid w:val="00AF0EB5"/>
    <w:rsid w:val="00AF22BD"/>
    <w:rsid w:val="00AF41EE"/>
    <w:rsid w:val="00AF4ACB"/>
    <w:rsid w:val="00AF5D2E"/>
    <w:rsid w:val="00AF615B"/>
    <w:rsid w:val="00AF6CBC"/>
    <w:rsid w:val="00B01D96"/>
    <w:rsid w:val="00B02A13"/>
    <w:rsid w:val="00B051BB"/>
    <w:rsid w:val="00B05A6F"/>
    <w:rsid w:val="00B064C1"/>
    <w:rsid w:val="00B10B9F"/>
    <w:rsid w:val="00B1119E"/>
    <w:rsid w:val="00B116AB"/>
    <w:rsid w:val="00B13CD6"/>
    <w:rsid w:val="00B16BAC"/>
    <w:rsid w:val="00B170CF"/>
    <w:rsid w:val="00B17438"/>
    <w:rsid w:val="00B17950"/>
    <w:rsid w:val="00B17DCF"/>
    <w:rsid w:val="00B21300"/>
    <w:rsid w:val="00B224BF"/>
    <w:rsid w:val="00B24BE4"/>
    <w:rsid w:val="00B251F7"/>
    <w:rsid w:val="00B26489"/>
    <w:rsid w:val="00B26539"/>
    <w:rsid w:val="00B265CE"/>
    <w:rsid w:val="00B300A5"/>
    <w:rsid w:val="00B307BB"/>
    <w:rsid w:val="00B311CF"/>
    <w:rsid w:val="00B334A9"/>
    <w:rsid w:val="00B335E4"/>
    <w:rsid w:val="00B36A81"/>
    <w:rsid w:val="00B3767E"/>
    <w:rsid w:val="00B4017F"/>
    <w:rsid w:val="00B40B44"/>
    <w:rsid w:val="00B40F34"/>
    <w:rsid w:val="00B41A8D"/>
    <w:rsid w:val="00B44258"/>
    <w:rsid w:val="00B45F30"/>
    <w:rsid w:val="00B47252"/>
    <w:rsid w:val="00B474C1"/>
    <w:rsid w:val="00B47F12"/>
    <w:rsid w:val="00B5128B"/>
    <w:rsid w:val="00B51C84"/>
    <w:rsid w:val="00B51F59"/>
    <w:rsid w:val="00B5382A"/>
    <w:rsid w:val="00B544BB"/>
    <w:rsid w:val="00B54892"/>
    <w:rsid w:val="00B56BA4"/>
    <w:rsid w:val="00B56F20"/>
    <w:rsid w:val="00B57857"/>
    <w:rsid w:val="00B60693"/>
    <w:rsid w:val="00B60970"/>
    <w:rsid w:val="00B61975"/>
    <w:rsid w:val="00B62B16"/>
    <w:rsid w:val="00B64C35"/>
    <w:rsid w:val="00B64DEC"/>
    <w:rsid w:val="00B6583C"/>
    <w:rsid w:val="00B65AD2"/>
    <w:rsid w:val="00B672E1"/>
    <w:rsid w:val="00B674FC"/>
    <w:rsid w:val="00B7033B"/>
    <w:rsid w:val="00B70593"/>
    <w:rsid w:val="00B70E5E"/>
    <w:rsid w:val="00B721EE"/>
    <w:rsid w:val="00B72861"/>
    <w:rsid w:val="00B73CDF"/>
    <w:rsid w:val="00B7454B"/>
    <w:rsid w:val="00B778F3"/>
    <w:rsid w:val="00B77D37"/>
    <w:rsid w:val="00B80DB4"/>
    <w:rsid w:val="00B82B0A"/>
    <w:rsid w:val="00B82E8A"/>
    <w:rsid w:val="00B86943"/>
    <w:rsid w:val="00B8698D"/>
    <w:rsid w:val="00B86B7E"/>
    <w:rsid w:val="00B90DB4"/>
    <w:rsid w:val="00B9282B"/>
    <w:rsid w:val="00B92B4E"/>
    <w:rsid w:val="00B930B2"/>
    <w:rsid w:val="00B9384C"/>
    <w:rsid w:val="00B9427B"/>
    <w:rsid w:val="00B94962"/>
    <w:rsid w:val="00B95270"/>
    <w:rsid w:val="00B96545"/>
    <w:rsid w:val="00B96AC0"/>
    <w:rsid w:val="00B9702B"/>
    <w:rsid w:val="00B974D2"/>
    <w:rsid w:val="00B97512"/>
    <w:rsid w:val="00B9770A"/>
    <w:rsid w:val="00BA040C"/>
    <w:rsid w:val="00BA0756"/>
    <w:rsid w:val="00BA15BA"/>
    <w:rsid w:val="00BA1D2A"/>
    <w:rsid w:val="00BA3F09"/>
    <w:rsid w:val="00BA662B"/>
    <w:rsid w:val="00BA716E"/>
    <w:rsid w:val="00BA7441"/>
    <w:rsid w:val="00BA7A9D"/>
    <w:rsid w:val="00BB0511"/>
    <w:rsid w:val="00BB0CD7"/>
    <w:rsid w:val="00BB25A9"/>
    <w:rsid w:val="00BB4604"/>
    <w:rsid w:val="00BB47FC"/>
    <w:rsid w:val="00BB59C9"/>
    <w:rsid w:val="00BB7F3D"/>
    <w:rsid w:val="00BC0316"/>
    <w:rsid w:val="00BC0F18"/>
    <w:rsid w:val="00BC228A"/>
    <w:rsid w:val="00BC47FE"/>
    <w:rsid w:val="00BC494F"/>
    <w:rsid w:val="00BC4BB5"/>
    <w:rsid w:val="00BC4D6F"/>
    <w:rsid w:val="00BC5765"/>
    <w:rsid w:val="00BC59B8"/>
    <w:rsid w:val="00BC638E"/>
    <w:rsid w:val="00BC68D8"/>
    <w:rsid w:val="00BC6D8D"/>
    <w:rsid w:val="00BC6DE8"/>
    <w:rsid w:val="00BD0148"/>
    <w:rsid w:val="00BD514F"/>
    <w:rsid w:val="00BD5426"/>
    <w:rsid w:val="00BD54C1"/>
    <w:rsid w:val="00BE09F0"/>
    <w:rsid w:val="00BE0DBB"/>
    <w:rsid w:val="00BE29AD"/>
    <w:rsid w:val="00BE3639"/>
    <w:rsid w:val="00BE398C"/>
    <w:rsid w:val="00BE3C05"/>
    <w:rsid w:val="00BE5291"/>
    <w:rsid w:val="00BE6CD3"/>
    <w:rsid w:val="00BE70D7"/>
    <w:rsid w:val="00BE7E96"/>
    <w:rsid w:val="00BF36BC"/>
    <w:rsid w:val="00BF38D5"/>
    <w:rsid w:val="00BF3A66"/>
    <w:rsid w:val="00BF4602"/>
    <w:rsid w:val="00BF7C2F"/>
    <w:rsid w:val="00BF7E2F"/>
    <w:rsid w:val="00C00F6E"/>
    <w:rsid w:val="00C030C0"/>
    <w:rsid w:val="00C04015"/>
    <w:rsid w:val="00C0541F"/>
    <w:rsid w:val="00C05B5C"/>
    <w:rsid w:val="00C0607B"/>
    <w:rsid w:val="00C0613D"/>
    <w:rsid w:val="00C07763"/>
    <w:rsid w:val="00C10A74"/>
    <w:rsid w:val="00C110EC"/>
    <w:rsid w:val="00C119E4"/>
    <w:rsid w:val="00C1350C"/>
    <w:rsid w:val="00C233A8"/>
    <w:rsid w:val="00C23846"/>
    <w:rsid w:val="00C24435"/>
    <w:rsid w:val="00C24558"/>
    <w:rsid w:val="00C248E8"/>
    <w:rsid w:val="00C24B28"/>
    <w:rsid w:val="00C25861"/>
    <w:rsid w:val="00C33153"/>
    <w:rsid w:val="00C33B5F"/>
    <w:rsid w:val="00C33DBD"/>
    <w:rsid w:val="00C34F84"/>
    <w:rsid w:val="00C3517F"/>
    <w:rsid w:val="00C35986"/>
    <w:rsid w:val="00C35D63"/>
    <w:rsid w:val="00C363B2"/>
    <w:rsid w:val="00C40EEF"/>
    <w:rsid w:val="00C40FBD"/>
    <w:rsid w:val="00C42949"/>
    <w:rsid w:val="00C43632"/>
    <w:rsid w:val="00C43968"/>
    <w:rsid w:val="00C446CF"/>
    <w:rsid w:val="00C512E7"/>
    <w:rsid w:val="00C51836"/>
    <w:rsid w:val="00C51F76"/>
    <w:rsid w:val="00C52DB0"/>
    <w:rsid w:val="00C53AAA"/>
    <w:rsid w:val="00C54049"/>
    <w:rsid w:val="00C541B8"/>
    <w:rsid w:val="00C54DC2"/>
    <w:rsid w:val="00C5629E"/>
    <w:rsid w:val="00C563EC"/>
    <w:rsid w:val="00C57C44"/>
    <w:rsid w:val="00C60EA2"/>
    <w:rsid w:val="00C632A2"/>
    <w:rsid w:val="00C645AF"/>
    <w:rsid w:val="00C65005"/>
    <w:rsid w:val="00C6586F"/>
    <w:rsid w:val="00C6685B"/>
    <w:rsid w:val="00C7050F"/>
    <w:rsid w:val="00C7243E"/>
    <w:rsid w:val="00C73546"/>
    <w:rsid w:val="00C771BE"/>
    <w:rsid w:val="00C7767B"/>
    <w:rsid w:val="00C77717"/>
    <w:rsid w:val="00C778D2"/>
    <w:rsid w:val="00C77FAF"/>
    <w:rsid w:val="00C8050C"/>
    <w:rsid w:val="00C8070A"/>
    <w:rsid w:val="00C826A9"/>
    <w:rsid w:val="00C845ED"/>
    <w:rsid w:val="00C866E1"/>
    <w:rsid w:val="00C87729"/>
    <w:rsid w:val="00C87DBE"/>
    <w:rsid w:val="00C87E30"/>
    <w:rsid w:val="00C912F8"/>
    <w:rsid w:val="00C91611"/>
    <w:rsid w:val="00C91C97"/>
    <w:rsid w:val="00C94DB8"/>
    <w:rsid w:val="00C971B7"/>
    <w:rsid w:val="00CA000B"/>
    <w:rsid w:val="00CA0AB3"/>
    <w:rsid w:val="00CA1279"/>
    <w:rsid w:val="00CA1AE6"/>
    <w:rsid w:val="00CA3A6C"/>
    <w:rsid w:val="00CA4BEB"/>
    <w:rsid w:val="00CA5541"/>
    <w:rsid w:val="00CA78DD"/>
    <w:rsid w:val="00CA7E14"/>
    <w:rsid w:val="00CB211B"/>
    <w:rsid w:val="00CB3C88"/>
    <w:rsid w:val="00CB5D1D"/>
    <w:rsid w:val="00CB768F"/>
    <w:rsid w:val="00CC15AB"/>
    <w:rsid w:val="00CC245E"/>
    <w:rsid w:val="00CC2712"/>
    <w:rsid w:val="00CC35D7"/>
    <w:rsid w:val="00CC3BEF"/>
    <w:rsid w:val="00CC4FDE"/>
    <w:rsid w:val="00CC5360"/>
    <w:rsid w:val="00CC7F0A"/>
    <w:rsid w:val="00CD0490"/>
    <w:rsid w:val="00CD0F11"/>
    <w:rsid w:val="00CD1ADB"/>
    <w:rsid w:val="00CD2E19"/>
    <w:rsid w:val="00CD315E"/>
    <w:rsid w:val="00CD5731"/>
    <w:rsid w:val="00CD5951"/>
    <w:rsid w:val="00CD5BEE"/>
    <w:rsid w:val="00CD610B"/>
    <w:rsid w:val="00CD6215"/>
    <w:rsid w:val="00CD6C49"/>
    <w:rsid w:val="00CD6D38"/>
    <w:rsid w:val="00CE2C77"/>
    <w:rsid w:val="00CE331E"/>
    <w:rsid w:val="00CE42CA"/>
    <w:rsid w:val="00CE5CA1"/>
    <w:rsid w:val="00CE64D8"/>
    <w:rsid w:val="00CE659A"/>
    <w:rsid w:val="00CE6C15"/>
    <w:rsid w:val="00CE73C4"/>
    <w:rsid w:val="00CF0777"/>
    <w:rsid w:val="00CF0839"/>
    <w:rsid w:val="00CF0E53"/>
    <w:rsid w:val="00CF23BF"/>
    <w:rsid w:val="00CF3B43"/>
    <w:rsid w:val="00CF3ED8"/>
    <w:rsid w:val="00CF506D"/>
    <w:rsid w:val="00CF6ED9"/>
    <w:rsid w:val="00CF7A31"/>
    <w:rsid w:val="00D0103C"/>
    <w:rsid w:val="00D01707"/>
    <w:rsid w:val="00D01F6E"/>
    <w:rsid w:val="00D02099"/>
    <w:rsid w:val="00D021B8"/>
    <w:rsid w:val="00D03EDF"/>
    <w:rsid w:val="00D05871"/>
    <w:rsid w:val="00D05E65"/>
    <w:rsid w:val="00D06016"/>
    <w:rsid w:val="00D06477"/>
    <w:rsid w:val="00D069A7"/>
    <w:rsid w:val="00D06B75"/>
    <w:rsid w:val="00D06F2E"/>
    <w:rsid w:val="00D075A8"/>
    <w:rsid w:val="00D104C0"/>
    <w:rsid w:val="00D116A2"/>
    <w:rsid w:val="00D13FC7"/>
    <w:rsid w:val="00D14163"/>
    <w:rsid w:val="00D1619B"/>
    <w:rsid w:val="00D16277"/>
    <w:rsid w:val="00D16ECB"/>
    <w:rsid w:val="00D17B69"/>
    <w:rsid w:val="00D20155"/>
    <w:rsid w:val="00D20B1D"/>
    <w:rsid w:val="00D21BE3"/>
    <w:rsid w:val="00D222B9"/>
    <w:rsid w:val="00D227C1"/>
    <w:rsid w:val="00D24014"/>
    <w:rsid w:val="00D24059"/>
    <w:rsid w:val="00D240FF"/>
    <w:rsid w:val="00D248E7"/>
    <w:rsid w:val="00D26A27"/>
    <w:rsid w:val="00D30431"/>
    <w:rsid w:val="00D30980"/>
    <w:rsid w:val="00D30F88"/>
    <w:rsid w:val="00D32F24"/>
    <w:rsid w:val="00D339A1"/>
    <w:rsid w:val="00D35B5D"/>
    <w:rsid w:val="00D369A7"/>
    <w:rsid w:val="00D36DE6"/>
    <w:rsid w:val="00D43835"/>
    <w:rsid w:val="00D446C0"/>
    <w:rsid w:val="00D45951"/>
    <w:rsid w:val="00D45E2C"/>
    <w:rsid w:val="00D45E80"/>
    <w:rsid w:val="00D46A6E"/>
    <w:rsid w:val="00D50074"/>
    <w:rsid w:val="00D50331"/>
    <w:rsid w:val="00D50799"/>
    <w:rsid w:val="00D50C58"/>
    <w:rsid w:val="00D51047"/>
    <w:rsid w:val="00D52513"/>
    <w:rsid w:val="00D52736"/>
    <w:rsid w:val="00D534F8"/>
    <w:rsid w:val="00D54A70"/>
    <w:rsid w:val="00D56CD0"/>
    <w:rsid w:val="00D6032E"/>
    <w:rsid w:val="00D61CB9"/>
    <w:rsid w:val="00D64B9C"/>
    <w:rsid w:val="00D64FC7"/>
    <w:rsid w:val="00D65636"/>
    <w:rsid w:val="00D66866"/>
    <w:rsid w:val="00D67AD9"/>
    <w:rsid w:val="00D67CBF"/>
    <w:rsid w:val="00D702B4"/>
    <w:rsid w:val="00D719EF"/>
    <w:rsid w:val="00D724F5"/>
    <w:rsid w:val="00D72925"/>
    <w:rsid w:val="00D764A7"/>
    <w:rsid w:val="00D76516"/>
    <w:rsid w:val="00D76B51"/>
    <w:rsid w:val="00D8016C"/>
    <w:rsid w:val="00D82EF8"/>
    <w:rsid w:val="00D83587"/>
    <w:rsid w:val="00D83CD0"/>
    <w:rsid w:val="00D84DFA"/>
    <w:rsid w:val="00D85788"/>
    <w:rsid w:val="00D869E0"/>
    <w:rsid w:val="00D86EB6"/>
    <w:rsid w:val="00D86F49"/>
    <w:rsid w:val="00D871B0"/>
    <w:rsid w:val="00D87793"/>
    <w:rsid w:val="00D93319"/>
    <w:rsid w:val="00D93A80"/>
    <w:rsid w:val="00DA129B"/>
    <w:rsid w:val="00DA1574"/>
    <w:rsid w:val="00DA3DBD"/>
    <w:rsid w:val="00DA49B0"/>
    <w:rsid w:val="00DA645E"/>
    <w:rsid w:val="00DA6DC5"/>
    <w:rsid w:val="00DA77E5"/>
    <w:rsid w:val="00DB29B6"/>
    <w:rsid w:val="00DB3739"/>
    <w:rsid w:val="00DB37F6"/>
    <w:rsid w:val="00DB3B57"/>
    <w:rsid w:val="00DB4F23"/>
    <w:rsid w:val="00DB544E"/>
    <w:rsid w:val="00DB67FE"/>
    <w:rsid w:val="00DB6973"/>
    <w:rsid w:val="00DC28CE"/>
    <w:rsid w:val="00DC2BED"/>
    <w:rsid w:val="00DC2E54"/>
    <w:rsid w:val="00DC4A43"/>
    <w:rsid w:val="00DC6A31"/>
    <w:rsid w:val="00DD0050"/>
    <w:rsid w:val="00DD12F6"/>
    <w:rsid w:val="00DD1900"/>
    <w:rsid w:val="00DD1A6C"/>
    <w:rsid w:val="00DD261E"/>
    <w:rsid w:val="00DD2FB4"/>
    <w:rsid w:val="00DD30FE"/>
    <w:rsid w:val="00DD52A3"/>
    <w:rsid w:val="00DD5964"/>
    <w:rsid w:val="00DD5A71"/>
    <w:rsid w:val="00DD5AE0"/>
    <w:rsid w:val="00DD5C94"/>
    <w:rsid w:val="00DD7879"/>
    <w:rsid w:val="00DE34E8"/>
    <w:rsid w:val="00DE3521"/>
    <w:rsid w:val="00DE4CC2"/>
    <w:rsid w:val="00DE738E"/>
    <w:rsid w:val="00DE7755"/>
    <w:rsid w:val="00DF02AD"/>
    <w:rsid w:val="00DF0D06"/>
    <w:rsid w:val="00DF0F36"/>
    <w:rsid w:val="00DF1581"/>
    <w:rsid w:val="00DF194A"/>
    <w:rsid w:val="00DF2349"/>
    <w:rsid w:val="00DF27D0"/>
    <w:rsid w:val="00DF2DE0"/>
    <w:rsid w:val="00DF2F86"/>
    <w:rsid w:val="00DF2FA5"/>
    <w:rsid w:val="00DF378B"/>
    <w:rsid w:val="00DF48AC"/>
    <w:rsid w:val="00DF64AC"/>
    <w:rsid w:val="00DF726D"/>
    <w:rsid w:val="00DF7624"/>
    <w:rsid w:val="00E00C08"/>
    <w:rsid w:val="00E01691"/>
    <w:rsid w:val="00E018ED"/>
    <w:rsid w:val="00E0253B"/>
    <w:rsid w:val="00E02E54"/>
    <w:rsid w:val="00E03C76"/>
    <w:rsid w:val="00E05053"/>
    <w:rsid w:val="00E05820"/>
    <w:rsid w:val="00E106F1"/>
    <w:rsid w:val="00E16558"/>
    <w:rsid w:val="00E207E4"/>
    <w:rsid w:val="00E213F2"/>
    <w:rsid w:val="00E21A64"/>
    <w:rsid w:val="00E21C1E"/>
    <w:rsid w:val="00E22135"/>
    <w:rsid w:val="00E22850"/>
    <w:rsid w:val="00E22D42"/>
    <w:rsid w:val="00E23FC6"/>
    <w:rsid w:val="00E23FF4"/>
    <w:rsid w:val="00E24F48"/>
    <w:rsid w:val="00E254E1"/>
    <w:rsid w:val="00E25968"/>
    <w:rsid w:val="00E2667C"/>
    <w:rsid w:val="00E3042F"/>
    <w:rsid w:val="00E30C97"/>
    <w:rsid w:val="00E31DBF"/>
    <w:rsid w:val="00E324DB"/>
    <w:rsid w:val="00E3291E"/>
    <w:rsid w:val="00E3333B"/>
    <w:rsid w:val="00E33640"/>
    <w:rsid w:val="00E3420B"/>
    <w:rsid w:val="00E376AE"/>
    <w:rsid w:val="00E428AD"/>
    <w:rsid w:val="00E44BB8"/>
    <w:rsid w:val="00E44F8E"/>
    <w:rsid w:val="00E50EAA"/>
    <w:rsid w:val="00E52242"/>
    <w:rsid w:val="00E524BE"/>
    <w:rsid w:val="00E535D5"/>
    <w:rsid w:val="00E54C0C"/>
    <w:rsid w:val="00E550EC"/>
    <w:rsid w:val="00E55893"/>
    <w:rsid w:val="00E572D4"/>
    <w:rsid w:val="00E57A9E"/>
    <w:rsid w:val="00E6023B"/>
    <w:rsid w:val="00E607A9"/>
    <w:rsid w:val="00E61662"/>
    <w:rsid w:val="00E61AC9"/>
    <w:rsid w:val="00E63AFD"/>
    <w:rsid w:val="00E64F18"/>
    <w:rsid w:val="00E7058B"/>
    <w:rsid w:val="00E71EB8"/>
    <w:rsid w:val="00E74A33"/>
    <w:rsid w:val="00E7509B"/>
    <w:rsid w:val="00E7627A"/>
    <w:rsid w:val="00E80E7B"/>
    <w:rsid w:val="00E8204B"/>
    <w:rsid w:val="00E8296B"/>
    <w:rsid w:val="00E87850"/>
    <w:rsid w:val="00E90C04"/>
    <w:rsid w:val="00E917DC"/>
    <w:rsid w:val="00E9283F"/>
    <w:rsid w:val="00E95466"/>
    <w:rsid w:val="00E95C78"/>
    <w:rsid w:val="00EA2079"/>
    <w:rsid w:val="00EA351A"/>
    <w:rsid w:val="00EA685B"/>
    <w:rsid w:val="00EB0643"/>
    <w:rsid w:val="00EB1513"/>
    <w:rsid w:val="00EB3475"/>
    <w:rsid w:val="00EB56B1"/>
    <w:rsid w:val="00EB64E9"/>
    <w:rsid w:val="00EB7BBD"/>
    <w:rsid w:val="00EC07D0"/>
    <w:rsid w:val="00EC1726"/>
    <w:rsid w:val="00EC1FDE"/>
    <w:rsid w:val="00EC21AC"/>
    <w:rsid w:val="00EC2E3A"/>
    <w:rsid w:val="00EC3457"/>
    <w:rsid w:val="00EC3658"/>
    <w:rsid w:val="00EC36CF"/>
    <w:rsid w:val="00EC584A"/>
    <w:rsid w:val="00EC6E78"/>
    <w:rsid w:val="00ED0FA2"/>
    <w:rsid w:val="00ED291E"/>
    <w:rsid w:val="00ED3C34"/>
    <w:rsid w:val="00ED455B"/>
    <w:rsid w:val="00ED5549"/>
    <w:rsid w:val="00ED5BCD"/>
    <w:rsid w:val="00ED5F25"/>
    <w:rsid w:val="00ED6555"/>
    <w:rsid w:val="00EE101B"/>
    <w:rsid w:val="00EE3DE9"/>
    <w:rsid w:val="00EE494C"/>
    <w:rsid w:val="00EE588E"/>
    <w:rsid w:val="00EE5F10"/>
    <w:rsid w:val="00EE7F49"/>
    <w:rsid w:val="00EF10D1"/>
    <w:rsid w:val="00EF2D6C"/>
    <w:rsid w:val="00EF489E"/>
    <w:rsid w:val="00EF57AB"/>
    <w:rsid w:val="00F03DA2"/>
    <w:rsid w:val="00F04115"/>
    <w:rsid w:val="00F045C8"/>
    <w:rsid w:val="00F058F6"/>
    <w:rsid w:val="00F05FB2"/>
    <w:rsid w:val="00F06680"/>
    <w:rsid w:val="00F0748E"/>
    <w:rsid w:val="00F07D9C"/>
    <w:rsid w:val="00F07FA1"/>
    <w:rsid w:val="00F11786"/>
    <w:rsid w:val="00F1197C"/>
    <w:rsid w:val="00F15014"/>
    <w:rsid w:val="00F17B3F"/>
    <w:rsid w:val="00F21104"/>
    <w:rsid w:val="00F270DB"/>
    <w:rsid w:val="00F302F5"/>
    <w:rsid w:val="00F3090E"/>
    <w:rsid w:val="00F31B22"/>
    <w:rsid w:val="00F31C32"/>
    <w:rsid w:val="00F32BEC"/>
    <w:rsid w:val="00F33407"/>
    <w:rsid w:val="00F33727"/>
    <w:rsid w:val="00F3562D"/>
    <w:rsid w:val="00F35642"/>
    <w:rsid w:val="00F35D6F"/>
    <w:rsid w:val="00F36371"/>
    <w:rsid w:val="00F3755B"/>
    <w:rsid w:val="00F37B46"/>
    <w:rsid w:val="00F420BA"/>
    <w:rsid w:val="00F42676"/>
    <w:rsid w:val="00F42679"/>
    <w:rsid w:val="00F42D4C"/>
    <w:rsid w:val="00F434C7"/>
    <w:rsid w:val="00F44134"/>
    <w:rsid w:val="00F508F6"/>
    <w:rsid w:val="00F53E05"/>
    <w:rsid w:val="00F54BE2"/>
    <w:rsid w:val="00F5507E"/>
    <w:rsid w:val="00F55461"/>
    <w:rsid w:val="00F567E6"/>
    <w:rsid w:val="00F57F17"/>
    <w:rsid w:val="00F6035F"/>
    <w:rsid w:val="00F61F56"/>
    <w:rsid w:val="00F62E89"/>
    <w:rsid w:val="00F63CAE"/>
    <w:rsid w:val="00F65C08"/>
    <w:rsid w:val="00F66F27"/>
    <w:rsid w:val="00F7016B"/>
    <w:rsid w:val="00F70347"/>
    <w:rsid w:val="00F71701"/>
    <w:rsid w:val="00F71835"/>
    <w:rsid w:val="00F72E97"/>
    <w:rsid w:val="00F73317"/>
    <w:rsid w:val="00F74ABC"/>
    <w:rsid w:val="00F74C23"/>
    <w:rsid w:val="00F75119"/>
    <w:rsid w:val="00F76F29"/>
    <w:rsid w:val="00F77CCE"/>
    <w:rsid w:val="00F80769"/>
    <w:rsid w:val="00F810C1"/>
    <w:rsid w:val="00F8198B"/>
    <w:rsid w:val="00F82D45"/>
    <w:rsid w:val="00F85EFB"/>
    <w:rsid w:val="00F86B80"/>
    <w:rsid w:val="00F90045"/>
    <w:rsid w:val="00F9209E"/>
    <w:rsid w:val="00F93875"/>
    <w:rsid w:val="00F95A47"/>
    <w:rsid w:val="00F96272"/>
    <w:rsid w:val="00F97159"/>
    <w:rsid w:val="00F976DF"/>
    <w:rsid w:val="00F97B10"/>
    <w:rsid w:val="00F97B7F"/>
    <w:rsid w:val="00FA02E4"/>
    <w:rsid w:val="00FA1DBE"/>
    <w:rsid w:val="00FA394F"/>
    <w:rsid w:val="00FA6455"/>
    <w:rsid w:val="00FB122B"/>
    <w:rsid w:val="00FB13A8"/>
    <w:rsid w:val="00FB17FA"/>
    <w:rsid w:val="00FB26B1"/>
    <w:rsid w:val="00FB2EC2"/>
    <w:rsid w:val="00FB50D2"/>
    <w:rsid w:val="00FB5BB1"/>
    <w:rsid w:val="00FB6446"/>
    <w:rsid w:val="00FB6641"/>
    <w:rsid w:val="00FB6F67"/>
    <w:rsid w:val="00FB7BB6"/>
    <w:rsid w:val="00FC0021"/>
    <w:rsid w:val="00FC5A32"/>
    <w:rsid w:val="00FD0859"/>
    <w:rsid w:val="00FD0909"/>
    <w:rsid w:val="00FD3AFB"/>
    <w:rsid w:val="00FD44EA"/>
    <w:rsid w:val="00FD5D46"/>
    <w:rsid w:val="00FD61C1"/>
    <w:rsid w:val="00FE067C"/>
    <w:rsid w:val="00FE0B9B"/>
    <w:rsid w:val="00FE2BA3"/>
    <w:rsid w:val="00FE399F"/>
    <w:rsid w:val="00FE4DC9"/>
    <w:rsid w:val="00FE711F"/>
    <w:rsid w:val="00FE7A81"/>
    <w:rsid w:val="00FE7C8E"/>
    <w:rsid w:val="00FF143F"/>
    <w:rsid w:val="00FF3822"/>
    <w:rsid w:val="00FF5C36"/>
    <w:rsid w:val="00FF67D5"/>
    <w:rsid w:val="00FF6C8E"/>
    <w:rsid w:val="00FF70F9"/>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EE6C6A2"/>
  <w15:docId w15:val="{62BE82C2-CF4F-4BEC-A8D1-A83DE85519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Times New Roman"/>
        <w:lang w:val="pt-BR" w:eastAsia="pt-B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iPriority="0" w:unhideWhenUsed="1" w:qFormat="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F0557"/>
    <w:pPr>
      <w:spacing w:line="360" w:lineRule="auto"/>
      <w:ind w:firstLine="1134"/>
      <w:jc w:val="both"/>
      <w:outlineLvl w:val="0"/>
    </w:pPr>
    <w:rPr>
      <w:rFonts w:ascii="Times New Roman" w:hAnsi="Times New Roman"/>
      <w:sz w:val="24"/>
      <w:szCs w:val="22"/>
      <w:lang w:eastAsia="en-US"/>
    </w:rPr>
  </w:style>
  <w:style w:type="paragraph" w:styleId="Ttulo1">
    <w:name w:val="heading 1"/>
    <w:basedOn w:val="Normal"/>
    <w:next w:val="Normal"/>
    <w:link w:val="Ttulo1Char"/>
    <w:uiPriority w:val="9"/>
    <w:qFormat/>
    <w:rsid w:val="00F36371"/>
    <w:pPr>
      <w:keepNext/>
      <w:keepLines/>
      <w:numPr>
        <w:numId w:val="4"/>
      </w:numPr>
      <w:ind w:left="0" w:firstLine="0"/>
      <w:jc w:val="left"/>
    </w:pPr>
    <w:rPr>
      <w:rFonts w:eastAsia="Times New Roman"/>
      <w:b/>
      <w:caps/>
      <w:szCs w:val="32"/>
    </w:rPr>
  </w:style>
  <w:style w:type="paragraph" w:styleId="Ttulo2">
    <w:name w:val="heading 2"/>
    <w:basedOn w:val="Normal"/>
    <w:next w:val="Normal"/>
    <w:link w:val="Ttulo2Char"/>
    <w:uiPriority w:val="9"/>
    <w:unhideWhenUsed/>
    <w:qFormat/>
    <w:rsid w:val="00020A75"/>
    <w:pPr>
      <w:keepNext/>
      <w:keepLines/>
      <w:numPr>
        <w:ilvl w:val="1"/>
        <w:numId w:val="4"/>
      </w:numPr>
      <w:ind w:left="578" w:hanging="578"/>
      <w:jc w:val="left"/>
      <w:outlineLvl w:val="1"/>
    </w:pPr>
    <w:rPr>
      <w:rFonts w:eastAsia="Times New Roman"/>
      <w:caps/>
      <w:szCs w:val="26"/>
    </w:rPr>
  </w:style>
  <w:style w:type="paragraph" w:styleId="Ttulo3">
    <w:name w:val="heading 3"/>
    <w:basedOn w:val="Normal"/>
    <w:next w:val="Normal"/>
    <w:link w:val="Ttulo3Char"/>
    <w:uiPriority w:val="9"/>
    <w:unhideWhenUsed/>
    <w:qFormat/>
    <w:rsid w:val="00D21BE3"/>
    <w:pPr>
      <w:keepNext/>
      <w:keepLines/>
      <w:numPr>
        <w:ilvl w:val="2"/>
        <w:numId w:val="4"/>
      </w:numPr>
      <w:ind w:left="720"/>
      <w:jc w:val="left"/>
      <w:outlineLvl w:val="2"/>
    </w:pPr>
    <w:rPr>
      <w:rFonts w:eastAsia="Times New Roman"/>
      <w:b/>
      <w:szCs w:val="24"/>
    </w:rPr>
  </w:style>
  <w:style w:type="paragraph" w:styleId="Ttulo4">
    <w:name w:val="heading 4"/>
    <w:basedOn w:val="Normal"/>
    <w:next w:val="Normal"/>
    <w:link w:val="Ttulo4Char"/>
    <w:uiPriority w:val="9"/>
    <w:unhideWhenUsed/>
    <w:qFormat/>
    <w:rsid w:val="00F36371"/>
    <w:pPr>
      <w:keepNext/>
      <w:keepLines/>
      <w:numPr>
        <w:ilvl w:val="3"/>
        <w:numId w:val="4"/>
      </w:numPr>
      <w:ind w:left="862" w:hanging="862"/>
      <w:outlineLvl w:val="3"/>
    </w:pPr>
    <w:rPr>
      <w:iCs/>
    </w:rPr>
  </w:style>
  <w:style w:type="paragraph" w:styleId="Ttulo5">
    <w:name w:val="heading 5"/>
    <w:basedOn w:val="Normal"/>
    <w:next w:val="Normal"/>
    <w:link w:val="Ttulo5Char"/>
    <w:uiPriority w:val="9"/>
    <w:unhideWhenUsed/>
    <w:qFormat/>
    <w:rsid w:val="00211402"/>
    <w:pPr>
      <w:keepNext/>
      <w:keepLines/>
      <w:numPr>
        <w:ilvl w:val="4"/>
        <w:numId w:val="4"/>
      </w:numPr>
      <w:spacing w:before="30" w:after="30"/>
      <w:ind w:left="1077" w:hanging="1077"/>
      <w:jc w:val="left"/>
      <w:outlineLvl w:val="4"/>
    </w:pPr>
    <w:rPr>
      <w:rFonts w:eastAsia="Times New Roman"/>
      <w:b/>
      <w:i/>
      <w:u w:val="single"/>
    </w:rPr>
  </w:style>
  <w:style w:type="paragraph" w:styleId="Ttulo6">
    <w:name w:val="heading 6"/>
    <w:basedOn w:val="Normal"/>
    <w:next w:val="Normal"/>
    <w:link w:val="Ttulo6Char"/>
    <w:uiPriority w:val="9"/>
    <w:semiHidden/>
    <w:unhideWhenUsed/>
    <w:qFormat/>
    <w:rsid w:val="00DF0F36"/>
    <w:pPr>
      <w:keepNext/>
      <w:keepLines/>
      <w:numPr>
        <w:ilvl w:val="5"/>
        <w:numId w:val="4"/>
      </w:numPr>
      <w:spacing w:before="40"/>
      <w:outlineLvl w:val="5"/>
    </w:pPr>
    <w:rPr>
      <w:rFonts w:ascii="Calibri Light" w:eastAsia="Times New Roman" w:hAnsi="Calibri Light"/>
      <w:color w:val="1F3763"/>
    </w:rPr>
  </w:style>
  <w:style w:type="paragraph" w:styleId="Ttulo7">
    <w:name w:val="heading 7"/>
    <w:basedOn w:val="Normal"/>
    <w:next w:val="Normal"/>
    <w:link w:val="Ttulo7Char"/>
    <w:uiPriority w:val="9"/>
    <w:semiHidden/>
    <w:unhideWhenUsed/>
    <w:qFormat/>
    <w:rsid w:val="00DF0F36"/>
    <w:pPr>
      <w:keepNext/>
      <w:keepLines/>
      <w:numPr>
        <w:ilvl w:val="6"/>
        <w:numId w:val="4"/>
      </w:numPr>
      <w:spacing w:before="40"/>
      <w:outlineLvl w:val="6"/>
    </w:pPr>
    <w:rPr>
      <w:rFonts w:ascii="Calibri Light" w:eastAsia="Times New Roman" w:hAnsi="Calibri Light"/>
      <w:i/>
      <w:iCs/>
      <w:color w:val="1F3763"/>
    </w:rPr>
  </w:style>
  <w:style w:type="paragraph" w:styleId="Ttulo8">
    <w:name w:val="heading 8"/>
    <w:basedOn w:val="Normal"/>
    <w:next w:val="Normal"/>
    <w:link w:val="Ttulo8Char"/>
    <w:uiPriority w:val="9"/>
    <w:semiHidden/>
    <w:unhideWhenUsed/>
    <w:qFormat/>
    <w:rsid w:val="00DF0F36"/>
    <w:pPr>
      <w:keepNext/>
      <w:keepLines/>
      <w:numPr>
        <w:ilvl w:val="7"/>
        <w:numId w:val="4"/>
      </w:numPr>
      <w:spacing w:before="40"/>
      <w:outlineLvl w:val="7"/>
    </w:pPr>
    <w:rPr>
      <w:rFonts w:ascii="Calibri Light" w:eastAsia="Times New Roman" w:hAnsi="Calibri Light"/>
      <w:color w:val="272727"/>
      <w:sz w:val="21"/>
      <w:szCs w:val="21"/>
    </w:rPr>
  </w:style>
  <w:style w:type="paragraph" w:styleId="Ttulo9">
    <w:name w:val="heading 9"/>
    <w:basedOn w:val="Normal"/>
    <w:next w:val="Normal"/>
    <w:link w:val="Ttulo9Char"/>
    <w:uiPriority w:val="9"/>
    <w:semiHidden/>
    <w:unhideWhenUsed/>
    <w:qFormat/>
    <w:rsid w:val="00DF0F36"/>
    <w:pPr>
      <w:keepNext/>
      <w:keepLines/>
      <w:numPr>
        <w:ilvl w:val="8"/>
        <w:numId w:val="4"/>
      </w:numPr>
      <w:spacing w:before="40"/>
      <w:outlineLvl w:val="8"/>
    </w:pPr>
    <w:rPr>
      <w:rFonts w:ascii="Calibri Light" w:eastAsia="Times New Roman" w:hAnsi="Calibri Light"/>
      <w:i/>
      <w:iCs/>
      <w:color w:val="272727"/>
      <w:sz w:val="21"/>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link w:val="Ttulo1"/>
    <w:uiPriority w:val="9"/>
    <w:rsid w:val="00F36371"/>
    <w:rPr>
      <w:rFonts w:ascii="Times New Roman" w:eastAsia="Times New Roman" w:hAnsi="Times New Roman" w:cs="Times New Roman"/>
      <w:b/>
      <w:caps/>
      <w:sz w:val="24"/>
      <w:szCs w:val="32"/>
    </w:rPr>
  </w:style>
  <w:style w:type="character" w:customStyle="1" w:styleId="Ttulo2Char">
    <w:name w:val="Título 2 Char"/>
    <w:link w:val="Ttulo2"/>
    <w:uiPriority w:val="9"/>
    <w:rsid w:val="00020A75"/>
    <w:rPr>
      <w:rFonts w:ascii="Times New Roman" w:eastAsia="Times New Roman" w:hAnsi="Times New Roman" w:cs="Times New Roman"/>
      <w:caps/>
      <w:sz w:val="24"/>
      <w:szCs w:val="26"/>
    </w:rPr>
  </w:style>
  <w:style w:type="character" w:customStyle="1" w:styleId="Ttulo3Char">
    <w:name w:val="Título 3 Char"/>
    <w:link w:val="Ttulo3"/>
    <w:uiPriority w:val="9"/>
    <w:rsid w:val="00D21BE3"/>
    <w:rPr>
      <w:rFonts w:ascii="Times New Roman" w:eastAsia="Times New Roman" w:hAnsi="Times New Roman"/>
      <w:b/>
      <w:sz w:val="24"/>
      <w:szCs w:val="24"/>
      <w:lang w:eastAsia="en-US"/>
    </w:rPr>
  </w:style>
  <w:style w:type="character" w:customStyle="1" w:styleId="Ttulo4Char">
    <w:name w:val="Título 4 Char"/>
    <w:link w:val="Ttulo4"/>
    <w:uiPriority w:val="9"/>
    <w:rsid w:val="00F36371"/>
    <w:rPr>
      <w:rFonts w:ascii="Times New Roman" w:hAnsi="Times New Roman"/>
      <w:iCs/>
      <w:sz w:val="24"/>
    </w:rPr>
  </w:style>
  <w:style w:type="character" w:customStyle="1" w:styleId="Ttulo5Char">
    <w:name w:val="Título 5 Char"/>
    <w:link w:val="Ttulo5"/>
    <w:uiPriority w:val="9"/>
    <w:rsid w:val="00211402"/>
    <w:rPr>
      <w:rFonts w:ascii="Times New Roman" w:eastAsia="Times New Roman" w:hAnsi="Times New Roman" w:cs="Times New Roman"/>
      <w:b/>
      <w:i/>
      <w:sz w:val="24"/>
      <w:u w:val="single"/>
    </w:rPr>
  </w:style>
  <w:style w:type="character" w:customStyle="1" w:styleId="Ttulo6Char">
    <w:name w:val="Título 6 Char"/>
    <w:link w:val="Ttulo6"/>
    <w:uiPriority w:val="9"/>
    <w:semiHidden/>
    <w:rsid w:val="00DF0F36"/>
    <w:rPr>
      <w:rFonts w:ascii="Calibri Light" w:eastAsia="Times New Roman" w:hAnsi="Calibri Light" w:cs="Times New Roman"/>
      <w:color w:val="1F3763"/>
      <w:sz w:val="24"/>
    </w:rPr>
  </w:style>
  <w:style w:type="character" w:customStyle="1" w:styleId="Ttulo7Char">
    <w:name w:val="Título 7 Char"/>
    <w:link w:val="Ttulo7"/>
    <w:uiPriority w:val="9"/>
    <w:semiHidden/>
    <w:rsid w:val="00DF0F36"/>
    <w:rPr>
      <w:rFonts w:ascii="Calibri Light" w:eastAsia="Times New Roman" w:hAnsi="Calibri Light" w:cs="Times New Roman"/>
      <w:i/>
      <w:iCs/>
      <w:color w:val="1F3763"/>
      <w:sz w:val="24"/>
    </w:rPr>
  </w:style>
  <w:style w:type="character" w:customStyle="1" w:styleId="Ttulo8Char">
    <w:name w:val="Título 8 Char"/>
    <w:link w:val="Ttulo8"/>
    <w:uiPriority w:val="9"/>
    <w:semiHidden/>
    <w:rsid w:val="00DF0F36"/>
    <w:rPr>
      <w:rFonts w:ascii="Calibri Light" w:eastAsia="Times New Roman" w:hAnsi="Calibri Light" w:cs="Times New Roman"/>
      <w:color w:val="272727"/>
      <w:sz w:val="21"/>
      <w:szCs w:val="21"/>
    </w:rPr>
  </w:style>
  <w:style w:type="character" w:customStyle="1" w:styleId="Ttulo9Char">
    <w:name w:val="Título 9 Char"/>
    <w:link w:val="Ttulo9"/>
    <w:uiPriority w:val="9"/>
    <w:semiHidden/>
    <w:rsid w:val="00DF0F36"/>
    <w:rPr>
      <w:rFonts w:ascii="Calibri Light" w:eastAsia="Times New Roman" w:hAnsi="Calibri Light" w:cs="Times New Roman"/>
      <w:i/>
      <w:iCs/>
      <w:color w:val="272727"/>
      <w:sz w:val="21"/>
      <w:szCs w:val="21"/>
    </w:rPr>
  </w:style>
  <w:style w:type="paragraph" w:styleId="Textodebalo">
    <w:name w:val="Balloon Text"/>
    <w:basedOn w:val="Normal"/>
    <w:link w:val="TextodebaloChar"/>
    <w:uiPriority w:val="99"/>
    <w:semiHidden/>
    <w:unhideWhenUsed/>
    <w:rsid w:val="003877B1"/>
    <w:pPr>
      <w:spacing w:line="240" w:lineRule="auto"/>
    </w:pPr>
    <w:rPr>
      <w:rFonts w:ascii="Tahoma" w:hAnsi="Tahoma" w:cs="Tahoma"/>
      <w:sz w:val="16"/>
      <w:szCs w:val="16"/>
    </w:rPr>
  </w:style>
  <w:style w:type="character" w:customStyle="1" w:styleId="TextodebaloChar">
    <w:name w:val="Texto de balão Char"/>
    <w:link w:val="Textodebalo"/>
    <w:uiPriority w:val="99"/>
    <w:semiHidden/>
    <w:rsid w:val="003877B1"/>
    <w:rPr>
      <w:rFonts w:ascii="Tahoma" w:hAnsi="Tahoma" w:cs="Tahoma"/>
      <w:sz w:val="16"/>
      <w:szCs w:val="16"/>
    </w:rPr>
  </w:style>
  <w:style w:type="paragraph" w:styleId="PargrafodaLista">
    <w:name w:val="List Paragraph"/>
    <w:basedOn w:val="Normal"/>
    <w:uiPriority w:val="34"/>
    <w:qFormat/>
    <w:rsid w:val="003877B1"/>
    <w:pPr>
      <w:ind w:left="720"/>
      <w:contextualSpacing/>
    </w:pPr>
  </w:style>
  <w:style w:type="character" w:styleId="Refdecomentrio">
    <w:name w:val="annotation reference"/>
    <w:uiPriority w:val="99"/>
    <w:semiHidden/>
    <w:unhideWhenUsed/>
    <w:rsid w:val="00AB00B5"/>
    <w:rPr>
      <w:sz w:val="16"/>
      <w:szCs w:val="16"/>
    </w:rPr>
  </w:style>
  <w:style w:type="paragraph" w:styleId="Textodecomentrio">
    <w:name w:val="annotation text"/>
    <w:basedOn w:val="Normal"/>
    <w:link w:val="TextodecomentrioChar"/>
    <w:uiPriority w:val="99"/>
    <w:semiHidden/>
    <w:unhideWhenUsed/>
    <w:rsid w:val="00AB00B5"/>
    <w:pPr>
      <w:spacing w:line="240" w:lineRule="auto"/>
    </w:pPr>
    <w:rPr>
      <w:sz w:val="20"/>
      <w:szCs w:val="20"/>
    </w:rPr>
  </w:style>
  <w:style w:type="character" w:customStyle="1" w:styleId="TextodecomentrioChar">
    <w:name w:val="Texto de comentário Char"/>
    <w:link w:val="Textodecomentrio"/>
    <w:uiPriority w:val="99"/>
    <w:semiHidden/>
    <w:rsid w:val="00AB00B5"/>
    <w:rPr>
      <w:rFonts w:ascii="Times New Roman" w:hAnsi="Times New Roman"/>
      <w:sz w:val="20"/>
      <w:szCs w:val="20"/>
    </w:rPr>
  </w:style>
  <w:style w:type="paragraph" w:styleId="Assuntodocomentrio">
    <w:name w:val="annotation subject"/>
    <w:basedOn w:val="Textodecomentrio"/>
    <w:next w:val="Textodecomentrio"/>
    <w:link w:val="AssuntodocomentrioChar"/>
    <w:uiPriority w:val="99"/>
    <w:semiHidden/>
    <w:unhideWhenUsed/>
    <w:rsid w:val="00AB00B5"/>
    <w:rPr>
      <w:b/>
      <w:bCs/>
    </w:rPr>
  </w:style>
  <w:style w:type="character" w:customStyle="1" w:styleId="AssuntodocomentrioChar">
    <w:name w:val="Assunto do comentário Char"/>
    <w:link w:val="Assuntodocomentrio"/>
    <w:uiPriority w:val="99"/>
    <w:semiHidden/>
    <w:rsid w:val="00AB00B5"/>
    <w:rPr>
      <w:rFonts w:ascii="Times New Roman" w:hAnsi="Times New Roman"/>
      <w:b/>
      <w:bCs/>
      <w:sz w:val="20"/>
      <w:szCs w:val="20"/>
    </w:rPr>
  </w:style>
  <w:style w:type="character" w:styleId="Hyperlink">
    <w:name w:val="Hyperlink"/>
    <w:uiPriority w:val="99"/>
    <w:unhideWhenUsed/>
    <w:rsid w:val="0034712B"/>
    <w:rPr>
      <w:color w:val="0563C1"/>
      <w:u w:val="single"/>
    </w:rPr>
  </w:style>
  <w:style w:type="paragraph" w:styleId="Bibliografia">
    <w:name w:val="Bibliography"/>
    <w:basedOn w:val="Normal"/>
    <w:next w:val="Normal"/>
    <w:uiPriority w:val="37"/>
    <w:unhideWhenUsed/>
    <w:qFormat/>
    <w:rsid w:val="00DF378B"/>
    <w:pPr>
      <w:spacing w:before="228" w:after="284" w:line="240" w:lineRule="auto"/>
      <w:ind w:firstLine="0"/>
      <w:jc w:val="left"/>
    </w:pPr>
  </w:style>
  <w:style w:type="paragraph" w:styleId="Legenda">
    <w:name w:val="caption"/>
    <w:basedOn w:val="Normal"/>
    <w:next w:val="Normal"/>
    <w:uiPriority w:val="35"/>
    <w:unhideWhenUsed/>
    <w:qFormat/>
    <w:rsid w:val="00393E6F"/>
    <w:pPr>
      <w:ind w:firstLine="0"/>
      <w:jc w:val="center"/>
    </w:pPr>
    <w:rPr>
      <w:b/>
      <w:iCs/>
      <w:szCs w:val="18"/>
    </w:rPr>
  </w:style>
  <w:style w:type="paragraph" w:customStyle="1" w:styleId="CitaoLonga">
    <w:name w:val="Citação Longa"/>
    <w:basedOn w:val="Normal"/>
    <w:qFormat/>
    <w:rsid w:val="00DB3739"/>
    <w:pPr>
      <w:spacing w:line="240" w:lineRule="auto"/>
      <w:ind w:left="2268" w:firstLine="0"/>
    </w:pPr>
    <w:rPr>
      <w:sz w:val="20"/>
      <w:szCs w:val="20"/>
    </w:rPr>
  </w:style>
  <w:style w:type="paragraph" w:customStyle="1" w:styleId="Fontes">
    <w:name w:val="Fontes"/>
    <w:basedOn w:val="Legenda"/>
    <w:qFormat/>
    <w:rsid w:val="00393E6F"/>
    <w:rPr>
      <w:sz w:val="20"/>
      <w:szCs w:val="20"/>
    </w:rPr>
  </w:style>
  <w:style w:type="paragraph" w:styleId="Cabealho">
    <w:name w:val="header"/>
    <w:basedOn w:val="Normal"/>
    <w:link w:val="CabealhoChar"/>
    <w:uiPriority w:val="99"/>
    <w:unhideWhenUsed/>
    <w:rsid w:val="00C24B28"/>
    <w:pPr>
      <w:tabs>
        <w:tab w:val="center" w:pos="4252"/>
        <w:tab w:val="right" w:pos="8504"/>
      </w:tabs>
      <w:spacing w:line="240" w:lineRule="auto"/>
    </w:pPr>
  </w:style>
  <w:style w:type="character" w:customStyle="1" w:styleId="CabealhoChar">
    <w:name w:val="Cabeçalho Char"/>
    <w:link w:val="Cabealho"/>
    <w:uiPriority w:val="99"/>
    <w:rsid w:val="00C24B28"/>
    <w:rPr>
      <w:rFonts w:ascii="Times New Roman" w:hAnsi="Times New Roman"/>
      <w:sz w:val="24"/>
    </w:rPr>
  </w:style>
  <w:style w:type="paragraph" w:styleId="Rodap">
    <w:name w:val="footer"/>
    <w:basedOn w:val="Normal"/>
    <w:link w:val="RodapChar"/>
    <w:uiPriority w:val="99"/>
    <w:unhideWhenUsed/>
    <w:rsid w:val="00C24B28"/>
    <w:pPr>
      <w:tabs>
        <w:tab w:val="center" w:pos="4252"/>
        <w:tab w:val="right" w:pos="8504"/>
      </w:tabs>
      <w:spacing w:line="240" w:lineRule="auto"/>
    </w:pPr>
  </w:style>
  <w:style w:type="character" w:customStyle="1" w:styleId="RodapChar">
    <w:name w:val="Rodapé Char"/>
    <w:link w:val="Rodap"/>
    <w:uiPriority w:val="99"/>
    <w:rsid w:val="00C24B28"/>
    <w:rPr>
      <w:rFonts w:ascii="Times New Roman" w:hAnsi="Times New Roman"/>
      <w:sz w:val="24"/>
    </w:rPr>
  </w:style>
  <w:style w:type="paragraph" w:styleId="Ttulodendicedeautoridades">
    <w:name w:val="toa heading"/>
    <w:basedOn w:val="Ttulo"/>
    <w:qFormat/>
    <w:rsid w:val="0005542D"/>
    <w:pPr>
      <w:keepNext/>
      <w:spacing w:before="240" w:after="120" w:line="360" w:lineRule="auto"/>
      <w:ind w:firstLine="0"/>
      <w:contextualSpacing w:val="0"/>
      <w:jc w:val="center"/>
      <w:outlineLvl w:val="9"/>
    </w:pPr>
    <w:rPr>
      <w:rFonts w:ascii="Times New Roman" w:eastAsia="Droid Sans Fallback" w:hAnsi="Times New Roman" w:cs="FreeSans"/>
      <w:b/>
      <w:bCs/>
      <w:caps/>
      <w:color w:val="00000A"/>
      <w:spacing w:val="0"/>
      <w:kern w:val="0"/>
      <w:sz w:val="28"/>
      <w:szCs w:val="28"/>
    </w:rPr>
  </w:style>
  <w:style w:type="paragraph" w:styleId="Ttulo">
    <w:name w:val="Title"/>
    <w:basedOn w:val="Normal"/>
    <w:next w:val="Normal"/>
    <w:link w:val="TtuloChar"/>
    <w:uiPriority w:val="10"/>
    <w:qFormat/>
    <w:rsid w:val="009A43E8"/>
    <w:pPr>
      <w:spacing w:line="240" w:lineRule="auto"/>
      <w:contextualSpacing/>
    </w:pPr>
    <w:rPr>
      <w:rFonts w:ascii="Calibri Light" w:eastAsia="Times New Roman" w:hAnsi="Calibri Light"/>
      <w:spacing w:val="-10"/>
      <w:kern w:val="28"/>
      <w:sz w:val="56"/>
      <w:szCs w:val="56"/>
    </w:rPr>
  </w:style>
  <w:style w:type="character" w:customStyle="1" w:styleId="TtuloChar">
    <w:name w:val="Título Char"/>
    <w:link w:val="Ttulo"/>
    <w:uiPriority w:val="10"/>
    <w:rsid w:val="009A43E8"/>
    <w:rPr>
      <w:rFonts w:ascii="Calibri Light" w:eastAsia="Times New Roman" w:hAnsi="Calibri Light" w:cs="Times New Roman"/>
      <w:spacing w:val="-10"/>
      <w:kern w:val="28"/>
      <w:sz w:val="56"/>
      <w:szCs w:val="56"/>
    </w:rPr>
  </w:style>
  <w:style w:type="paragraph" w:customStyle="1" w:styleId="Titulonivel4">
    <w:name w:val="Titulo nivel4"/>
    <w:basedOn w:val="Ttulo4"/>
    <w:qFormat/>
    <w:rsid w:val="005873D5"/>
    <w:pPr>
      <w:numPr>
        <w:numId w:val="12"/>
      </w:numPr>
    </w:pPr>
    <w:rPr>
      <w:rFonts w:eastAsia="Times New Roman"/>
      <w:color w:val="000000"/>
    </w:rPr>
  </w:style>
  <w:style w:type="table" w:styleId="Tabelacomgrade">
    <w:name w:val="Table Grid"/>
    <w:basedOn w:val="Tabelanormal"/>
    <w:uiPriority w:val="39"/>
    <w:rsid w:val="004B105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bealhodoSumrio">
    <w:name w:val="TOC Heading"/>
    <w:basedOn w:val="Ttulo1"/>
    <w:next w:val="Normal"/>
    <w:uiPriority w:val="39"/>
    <w:unhideWhenUsed/>
    <w:qFormat/>
    <w:rsid w:val="002C7A0B"/>
    <w:pPr>
      <w:numPr>
        <w:numId w:val="0"/>
      </w:numPr>
      <w:spacing w:before="240" w:line="259" w:lineRule="auto"/>
      <w:outlineLvl w:val="9"/>
    </w:pPr>
    <w:rPr>
      <w:rFonts w:ascii="Calibri Light" w:hAnsi="Calibri Light"/>
      <w:b w:val="0"/>
      <w:caps w:val="0"/>
      <w:color w:val="2F5496"/>
      <w:sz w:val="32"/>
      <w:lang w:eastAsia="pt-BR"/>
    </w:rPr>
  </w:style>
  <w:style w:type="paragraph" w:styleId="Sumrio1">
    <w:name w:val="toc 1"/>
    <w:basedOn w:val="Normal"/>
    <w:next w:val="Normal"/>
    <w:autoRedefine/>
    <w:uiPriority w:val="39"/>
    <w:unhideWhenUsed/>
    <w:rsid w:val="003C5BA6"/>
    <w:pPr>
      <w:ind w:firstLine="0"/>
      <w:outlineLvl w:val="9"/>
    </w:pPr>
    <w:rPr>
      <w:b/>
      <w:bCs/>
      <w:caps/>
      <w:szCs w:val="20"/>
    </w:rPr>
  </w:style>
  <w:style w:type="paragraph" w:styleId="Sumrio2">
    <w:name w:val="toc 2"/>
    <w:basedOn w:val="Normal"/>
    <w:next w:val="Normal"/>
    <w:autoRedefine/>
    <w:uiPriority w:val="39"/>
    <w:unhideWhenUsed/>
    <w:rsid w:val="003C5BA6"/>
    <w:pPr>
      <w:ind w:firstLine="0"/>
      <w:outlineLvl w:val="9"/>
    </w:pPr>
    <w:rPr>
      <w:caps/>
      <w:szCs w:val="20"/>
    </w:rPr>
  </w:style>
  <w:style w:type="paragraph" w:styleId="Sumrio3">
    <w:name w:val="toc 3"/>
    <w:basedOn w:val="Normal"/>
    <w:next w:val="Normal"/>
    <w:autoRedefine/>
    <w:uiPriority w:val="39"/>
    <w:unhideWhenUsed/>
    <w:rsid w:val="008C7405"/>
    <w:pPr>
      <w:tabs>
        <w:tab w:val="left" w:pos="879"/>
        <w:tab w:val="left" w:pos="1200"/>
        <w:tab w:val="right" w:leader="dot" w:pos="9061"/>
      </w:tabs>
      <w:ind w:firstLine="0"/>
      <w:jc w:val="left"/>
      <w:outlineLvl w:val="9"/>
    </w:pPr>
    <w:rPr>
      <w:b/>
      <w:iCs/>
      <w:szCs w:val="20"/>
    </w:rPr>
  </w:style>
  <w:style w:type="paragraph" w:styleId="Sumrio4">
    <w:name w:val="toc 4"/>
    <w:basedOn w:val="Normal"/>
    <w:next w:val="Normal"/>
    <w:autoRedefine/>
    <w:uiPriority w:val="39"/>
    <w:unhideWhenUsed/>
    <w:rsid w:val="003C5BA6"/>
    <w:pPr>
      <w:ind w:firstLine="0"/>
      <w:outlineLvl w:val="9"/>
    </w:pPr>
    <w:rPr>
      <w:szCs w:val="18"/>
    </w:rPr>
  </w:style>
  <w:style w:type="paragraph" w:styleId="Sumrio5">
    <w:name w:val="toc 5"/>
    <w:basedOn w:val="Normal"/>
    <w:next w:val="Normal"/>
    <w:autoRedefine/>
    <w:uiPriority w:val="39"/>
    <w:unhideWhenUsed/>
    <w:rsid w:val="003C5BA6"/>
    <w:pPr>
      <w:ind w:firstLine="0"/>
      <w:jc w:val="left"/>
      <w:outlineLvl w:val="9"/>
    </w:pPr>
    <w:rPr>
      <w:szCs w:val="18"/>
    </w:rPr>
  </w:style>
  <w:style w:type="paragraph" w:styleId="Sumrio6">
    <w:name w:val="toc 6"/>
    <w:basedOn w:val="Normal"/>
    <w:next w:val="Normal"/>
    <w:autoRedefine/>
    <w:uiPriority w:val="39"/>
    <w:unhideWhenUsed/>
    <w:rsid w:val="006C2A6B"/>
    <w:pPr>
      <w:ind w:left="1200"/>
      <w:jc w:val="left"/>
    </w:pPr>
    <w:rPr>
      <w:rFonts w:ascii="Calibri" w:hAnsi="Calibri"/>
      <w:sz w:val="18"/>
      <w:szCs w:val="18"/>
    </w:rPr>
  </w:style>
  <w:style w:type="paragraph" w:styleId="Sumrio7">
    <w:name w:val="toc 7"/>
    <w:basedOn w:val="Normal"/>
    <w:next w:val="Normal"/>
    <w:autoRedefine/>
    <w:uiPriority w:val="39"/>
    <w:unhideWhenUsed/>
    <w:rsid w:val="006C2A6B"/>
    <w:pPr>
      <w:ind w:left="1440"/>
      <w:jc w:val="left"/>
    </w:pPr>
    <w:rPr>
      <w:rFonts w:ascii="Calibri" w:hAnsi="Calibri"/>
      <w:sz w:val="18"/>
      <w:szCs w:val="18"/>
    </w:rPr>
  </w:style>
  <w:style w:type="paragraph" w:styleId="Sumrio8">
    <w:name w:val="toc 8"/>
    <w:basedOn w:val="Normal"/>
    <w:next w:val="Normal"/>
    <w:autoRedefine/>
    <w:uiPriority w:val="39"/>
    <w:unhideWhenUsed/>
    <w:rsid w:val="006C2A6B"/>
    <w:pPr>
      <w:ind w:left="1680"/>
      <w:jc w:val="left"/>
    </w:pPr>
    <w:rPr>
      <w:rFonts w:ascii="Calibri" w:hAnsi="Calibri"/>
      <w:sz w:val="18"/>
      <w:szCs w:val="18"/>
    </w:rPr>
  </w:style>
  <w:style w:type="paragraph" w:styleId="Sumrio9">
    <w:name w:val="toc 9"/>
    <w:basedOn w:val="Normal"/>
    <w:next w:val="Normal"/>
    <w:autoRedefine/>
    <w:uiPriority w:val="39"/>
    <w:unhideWhenUsed/>
    <w:rsid w:val="006C2A6B"/>
    <w:pPr>
      <w:ind w:left="1920"/>
      <w:jc w:val="left"/>
    </w:pPr>
    <w:rPr>
      <w:rFonts w:ascii="Calibri" w:hAnsi="Calibri"/>
      <w:sz w:val="18"/>
      <w:szCs w:val="18"/>
    </w:rPr>
  </w:style>
  <w:style w:type="character" w:customStyle="1" w:styleId="MenoPendente1">
    <w:name w:val="Menção Pendente1"/>
    <w:uiPriority w:val="99"/>
    <w:semiHidden/>
    <w:unhideWhenUsed/>
    <w:rsid w:val="006C2A6B"/>
    <w:rPr>
      <w:color w:val="605E5C"/>
      <w:shd w:val="clear" w:color="auto" w:fill="E1DFDD"/>
    </w:rPr>
  </w:style>
  <w:style w:type="character" w:styleId="nfase">
    <w:name w:val="Emphasis"/>
    <w:uiPriority w:val="20"/>
    <w:qFormat/>
    <w:rsid w:val="003538E1"/>
    <w:rPr>
      <w:i/>
      <w:iCs/>
    </w:rPr>
  </w:style>
  <w:style w:type="character" w:styleId="MenoPendente">
    <w:name w:val="Unresolved Mention"/>
    <w:uiPriority w:val="99"/>
    <w:semiHidden/>
    <w:unhideWhenUsed/>
    <w:rsid w:val="005B5EC4"/>
    <w:rPr>
      <w:color w:val="605E5C"/>
      <w:shd w:val="clear" w:color="auto" w:fill="E1DFDD"/>
    </w:rPr>
  </w:style>
  <w:style w:type="paragraph" w:styleId="Corpodetexto">
    <w:name w:val="Body Text"/>
    <w:basedOn w:val="Normal"/>
    <w:link w:val="CorpodetextoChar"/>
    <w:uiPriority w:val="1"/>
    <w:qFormat/>
    <w:rsid w:val="00172F7F"/>
    <w:pPr>
      <w:widowControl w:val="0"/>
      <w:autoSpaceDE w:val="0"/>
      <w:autoSpaceDN w:val="0"/>
      <w:spacing w:line="240" w:lineRule="auto"/>
      <w:ind w:firstLine="0"/>
      <w:jc w:val="left"/>
      <w:outlineLvl w:val="9"/>
    </w:pPr>
    <w:rPr>
      <w:rFonts w:eastAsia="Times New Roman"/>
      <w:szCs w:val="24"/>
      <w:lang w:val="pt-PT" w:eastAsia="pt-PT" w:bidi="pt-PT"/>
    </w:rPr>
  </w:style>
  <w:style w:type="character" w:customStyle="1" w:styleId="CorpodetextoChar">
    <w:name w:val="Corpo de texto Char"/>
    <w:basedOn w:val="Fontepargpadro"/>
    <w:link w:val="Corpodetexto"/>
    <w:uiPriority w:val="1"/>
    <w:rsid w:val="00172F7F"/>
    <w:rPr>
      <w:rFonts w:ascii="Times New Roman" w:eastAsia="Times New Roman" w:hAnsi="Times New Roman"/>
      <w:sz w:val="24"/>
      <w:szCs w:val="24"/>
      <w:lang w:val="pt-PT" w:eastAsia="pt-PT" w:bidi="pt-PT"/>
    </w:rPr>
  </w:style>
  <w:style w:type="paragraph" w:styleId="Pr-formataoHTML">
    <w:name w:val="HTML Preformatted"/>
    <w:basedOn w:val="Normal"/>
    <w:link w:val="Pr-formataoHTMLChar"/>
    <w:uiPriority w:val="99"/>
    <w:semiHidden/>
    <w:unhideWhenUsed/>
    <w:rsid w:val="00436F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outlineLvl w:val="9"/>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436F61"/>
    <w:rPr>
      <w:rFonts w:ascii="Courier New" w:eastAsia="Times New Roman" w:hAnsi="Courier New" w:cs="Courier New"/>
    </w:rPr>
  </w:style>
  <w:style w:type="paragraph" w:styleId="Reviso">
    <w:name w:val="Revision"/>
    <w:hidden/>
    <w:uiPriority w:val="99"/>
    <w:semiHidden/>
    <w:rsid w:val="00021305"/>
    <w:rPr>
      <w:rFonts w:ascii="Times New Roman" w:hAnsi="Times New Roman"/>
      <w:sz w:val="24"/>
      <w:szCs w:val="22"/>
      <w:lang w:eastAsia="en-US"/>
    </w:rPr>
  </w:style>
  <w:style w:type="paragraph" w:customStyle="1" w:styleId="estrias">
    <w:name w:val="estórias"/>
    <w:basedOn w:val="Normal"/>
    <w:link w:val="estriasChar"/>
    <w:qFormat/>
    <w:rsid w:val="00300D1E"/>
    <w:pPr>
      <w:pBdr>
        <w:top w:val="single" w:sz="4" w:space="5" w:color="auto"/>
        <w:left w:val="single" w:sz="4" w:space="4" w:color="auto"/>
        <w:bottom w:val="single" w:sz="4" w:space="2" w:color="auto"/>
        <w:right w:val="single" w:sz="4" w:space="4" w:color="auto"/>
      </w:pBdr>
      <w:shd w:val="clear" w:color="auto" w:fill="FFF3AB"/>
      <w:spacing w:line="240" w:lineRule="auto"/>
      <w:ind w:left="2835" w:right="2835" w:firstLine="0"/>
      <w:mirrorIndents/>
    </w:pPr>
    <w:rPr>
      <w:sz w:val="20"/>
    </w:rPr>
  </w:style>
  <w:style w:type="character" w:customStyle="1" w:styleId="estriasChar">
    <w:name w:val="estórias Char"/>
    <w:basedOn w:val="Fontepargpadro"/>
    <w:link w:val="estrias"/>
    <w:rsid w:val="00300D1E"/>
    <w:rPr>
      <w:rFonts w:ascii="Times New Roman" w:hAnsi="Times New Roman"/>
      <w:szCs w:val="22"/>
      <w:shd w:val="clear" w:color="auto" w:fill="FFF3AB"/>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9039">
      <w:bodyDiv w:val="1"/>
      <w:marLeft w:val="0"/>
      <w:marRight w:val="0"/>
      <w:marTop w:val="0"/>
      <w:marBottom w:val="0"/>
      <w:divBdr>
        <w:top w:val="none" w:sz="0" w:space="0" w:color="auto"/>
        <w:left w:val="none" w:sz="0" w:space="0" w:color="auto"/>
        <w:bottom w:val="none" w:sz="0" w:space="0" w:color="auto"/>
        <w:right w:val="none" w:sz="0" w:space="0" w:color="auto"/>
      </w:divBdr>
    </w:div>
    <w:div w:id="2174520">
      <w:bodyDiv w:val="1"/>
      <w:marLeft w:val="0"/>
      <w:marRight w:val="0"/>
      <w:marTop w:val="0"/>
      <w:marBottom w:val="0"/>
      <w:divBdr>
        <w:top w:val="none" w:sz="0" w:space="0" w:color="auto"/>
        <w:left w:val="none" w:sz="0" w:space="0" w:color="auto"/>
        <w:bottom w:val="none" w:sz="0" w:space="0" w:color="auto"/>
        <w:right w:val="none" w:sz="0" w:space="0" w:color="auto"/>
      </w:divBdr>
    </w:div>
    <w:div w:id="2587974">
      <w:bodyDiv w:val="1"/>
      <w:marLeft w:val="0"/>
      <w:marRight w:val="0"/>
      <w:marTop w:val="0"/>
      <w:marBottom w:val="0"/>
      <w:divBdr>
        <w:top w:val="none" w:sz="0" w:space="0" w:color="auto"/>
        <w:left w:val="none" w:sz="0" w:space="0" w:color="auto"/>
        <w:bottom w:val="none" w:sz="0" w:space="0" w:color="auto"/>
        <w:right w:val="none" w:sz="0" w:space="0" w:color="auto"/>
      </w:divBdr>
    </w:div>
    <w:div w:id="2704812">
      <w:bodyDiv w:val="1"/>
      <w:marLeft w:val="0"/>
      <w:marRight w:val="0"/>
      <w:marTop w:val="0"/>
      <w:marBottom w:val="0"/>
      <w:divBdr>
        <w:top w:val="none" w:sz="0" w:space="0" w:color="auto"/>
        <w:left w:val="none" w:sz="0" w:space="0" w:color="auto"/>
        <w:bottom w:val="none" w:sz="0" w:space="0" w:color="auto"/>
        <w:right w:val="none" w:sz="0" w:space="0" w:color="auto"/>
      </w:divBdr>
    </w:div>
    <w:div w:id="4137617">
      <w:bodyDiv w:val="1"/>
      <w:marLeft w:val="0"/>
      <w:marRight w:val="0"/>
      <w:marTop w:val="0"/>
      <w:marBottom w:val="0"/>
      <w:divBdr>
        <w:top w:val="none" w:sz="0" w:space="0" w:color="auto"/>
        <w:left w:val="none" w:sz="0" w:space="0" w:color="auto"/>
        <w:bottom w:val="none" w:sz="0" w:space="0" w:color="auto"/>
        <w:right w:val="none" w:sz="0" w:space="0" w:color="auto"/>
      </w:divBdr>
    </w:div>
    <w:div w:id="5986140">
      <w:bodyDiv w:val="1"/>
      <w:marLeft w:val="0"/>
      <w:marRight w:val="0"/>
      <w:marTop w:val="0"/>
      <w:marBottom w:val="0"/>
      <w:divBdr>
        <w:top w:val="none" w:sz="0" w:space="0" w:color="auto"/>
        <w:left w:val="none" w:sz="0" w:space="0" w:color="auto"/>
        <w:bottom w:val="none" w:sz="0" w:space="0" w:color="auto"/>
        <w:right w:val="none" w:sz="0" w:space="0" w:color="auto"/>
      </w:divBdr>
    </w:div>
    <w:div w:id="8530490">
      <w:bodyDiv w:val="1"/>
      <w:marLeft w:val="0"/>
      <w:marRight w:val="0"/>
      <w:marTop w:val="0"/>
      <w:marBottom w:val="0"/>
      <w:divBdr>
        <w:top w:val="none" w:sz="0" w:space="0" w:color="auto"/>
        <w:left w:val="none" w:sz="0" w:space="0" w:color="auto"/>
        <w:bottom w:val="none" w:sz="0" w:space="0" w:color="auto"/>
        <w:right w:val="none" w:sz="0" w:space="0" w:color="auto"/>
      </w:divBdr>
    </w:div>
    <w:div w:id="8877952">
      <w:bodyDiv w:val="1"/>
      <w:marLeft w:val="0"/>
      <w:marRight w:val="0"/>
      <w:marTop w:val="0"/>
      <w:marBottom w:val="0"/>
      <w:divBdr>
        <w:top w:val="none" w:sz="0" w:space="0" w:color="auto"/>
        <w:left w:val="none" w:sz="0" w:space="0" w:color="auto"/>
        <w:bottom w:val="none" w:sz="0" w:space="0" w:color="auto"/>
        <w:right w:val="none" w:sz="0" w:space="0" w:color="auto"/>
      </w:divBdr>
    </w:div>
    <w:div w:id="9455618">
      <w:bodyDiv w:val="1"/>
      <w:marLeft w:val="0"/>
      <w:marRight w:val="0"/>
      <w:marTop w:val="0"/>
      <w:marBottom w:val="0"/>
      <w:divBdr>
        <w:top w:val="none" w:sz="0" w:space="0" w:color="auto"/>
        <w:left w:val="none" w:sz="0" w:space="0" w:color="auto"/>
        <w:bottom w:val="none" w:sz="0" w:space="0" w:color="auto"/>
        <w:right w:val="none" w:sz="0" w:space="0" w:color="auto"/>
      </w:divBdr>
    </w:div>
    <w:div w:id="10840123">
      <w:bodyDiv w:val="1"/>
      <w:marLeft w:val="0"/>
      <w:marRight w:val="0"/>
      <w:marTop w:val="0"/>
      <w:marBottom w:val="0"/>
      <w:divBdr>
        <w:top w:val="none" w:sz="0" w:space="0" w:color="auto"/>
        <w:left w:val="none" w:sz="0" w:space="0" w:color="auto"/>
        <w:bottom w:val="none" w:sz="0" w:space="0" w:color="auto"/>
        <w:right w:val="none" w:sz="0" w:space="0" w:color="auto"/>
      </w:divBdr>
    </w:div>
    <w:div w:id="10840608">
      <w:bodyDiv w:val="1"/>
      <w:marLeft w:val="0"/>
      <w:marRight w:val="0"/>
      <w:marTop w:val="0"/>
      <w:marBottom w:val="0"/>
      <w:divBdr>
        <w:top w:val="none" w:sz="0" w:space="0" w:color="auto"/>
        <w:left w:val="none" w:sz="0" w:space="0" w:color="auto"/>
        <w:bottom w:val="none" w:sz="0" w:space="0" w:color="auto"/>
        <w:right w:val="none" w:sz="0" w:space="0" w:color="auto"/>
      </w:divBdr>
    </w:div>
    <w:div w:id="11996954">
      <w:bodyDiv w:val="1"/>
      <w:marLeft w:val="0"/>
      <w:marRight w:val="0"/>
      <w:marTop w:val="0"/>
      <w:marBottom w:val="0"/>
      <w:divBdr>
        <w:top w:val="none" w:sz="0" w:space="0" w:color="auto"/>
        <w:left w:val="none" w:sz="0" w:space="0" w:color="auto"/>
        <w:bottom w:val="none" w:sz="0" w:space="0" w:color="auto"/>
        <w:right w:val="none" w:sz="0" w:space="0" w:color="auto"/>
      </w:divBdr>
    </w:div>
    <w:div w:id="13308711">
      <w:bodyDiv w:val="1"/>
      <w:marLeft w:val="0"/>
      <w:marRight w:val="0"/>
      <w:marTop w:val="0"/>
      <w:marBottom w:val="0"/>
      <w:divBdr>
        <w:top w:val="none" w:sz="0" w:space="0" w:color="auto"/>
        <w:left w:val="none" w:sz="0" w:space="0" w:color="auto"/>
        <w:bottom w:val="none" w:sz="0" w:space="0" w:color="auto"/>
        <w:right w:val="none" w:sz="0" w:space="0" w:color="auto"/>
      </w:divBdr>
    </w:div>
    <w:div w:id="13314466">
      <w:bodyDiv w:val="1"/>
      <w:marLeft w:val="0"/>
      <w:marRight w:val="0"/>
      <w:marTop w:val="0"/>
      <w:marBottom w:val="0"/>
      <w:divBdr>
        <w:top w:val="none" w:sz="0" w:space="0" w:color="auto"/>
        <w:left w:val="none" w:sz="0" w:space="0" w:color="auto"/>
        <w:bottom w:val="none" w:sz="0" w:space="0" w:color="auto"/>
        <w:right w:val="none" w:sz="0" w:space="0" w:color="auto"/>
      </w:divBdr>
    </w:div>
    <w:div w:id="17631030">
      <w:bodyDiv w:val="1"/>
      <w:marLeft w:val="0"/>
      <w:marRight w:val="0"/>
      <w:marTop w:val="0"/>
      <w:marBottom w:val="0"/>
      <w:divBdr>
        <w:top w:val="none" w:sz="0" w:space="0" w:color="auto"/>
        <w:left w:val="none" w:sz="0" w:space="0" w:color="auto"/>
        <w:bottom w:val="none" w:sz="0" w:space="0" w:color="auto"/>
        <w:right w:val="none" w:sz="0" w:space="0" w:color="auto"/>
      </w:divBdr>
    </w:div>
    <w:div w:id="18167680">
      <w:bodyDiv w:val="1"/>
      <w:marLeft w:val="0"/>
      <w:marRight w:val="0"/>
      <w:marTop w:val="0"/>
      <w:marBottom w:val="0"/>
      <w:divBdr>
        <w:top w:val="none" w:sz="0" w:space="0" w:color="auto"/>
        <w:left w:val="none" w:sz="0" w:space="0" w:color="auto"/>
        <w:bottom w:val="none" w:sz="0" w:space="0" w:color="auto"/>
        <w:right w:val="none" w:sz="0" w:space="0" w:color="auto"/>
      </w:divBdr>
    </w:div>
    <w:div w:id="19747666">
      <w:bodyDiv w:val="1"/>
      <w:marLeft w:val="0"/>
      <w:marRight w:val="0"/>
      <w:marTop w:val="0"/>
      <w:marBottom w:val="0"/>
      <w:divBdr>
        <w:top w:val="none" w:sz="0" w:space="0" w:color="auto"/>
        <w:left w:val="none" w:sz="0" w:space="0" w:color="auto"/>
        <w:bottom w:val="none" w:sz="0" w:space="0" w:color="auto"/>
        <w:right w:val="none" w:sz="0" w:space="0" w:color="auto"/>
      </w:divBdr>
    </w:div>
    <w:div w:id="20667966">
      <w:bodyDiv w:val="1"/>
      <w:marLeft w:val="0"/>
      <w:marRight w:val="0"/>
      <w:marTop w:val="0"/>
      <w:marBottom w:val="0"/>
      <w:divBdr>
        <w:top w:val="none" w:sz="0" w:space="0" w:color="auto"/>
        <w:left w:val="none" w:sz="0" w:space="0" w:color="auto"/>
        <w:bottom w:val="none" w:sz="0" w:space="0" w:color="auto"/>
        <w:right w:val="none" w:sz="0" w:space="0" w:color="auto"/>
      </w:divBdr>
    </w:div>
    <w:div w:id="20935193">
      <w:bodyDiv w:val="1"/>
      <w:marLeft w:val="0"/>
      <w:marRight w:val="0"/>
      <w:marTop w:val="0"/>
      <w:marBottom w:val="0"/>
      <w:divBdr>
        <w:top w:val="none" w:sz="0" w:space="0" w:color="auto"/>
        <w:left w:val="none" w:sz="0" w:space="0" w:color="auto"/>
        <w:bottom w:val="none" w:sz="0" w:space="0" w:color="auto"/>
        <w:right w:val="none" w:sz="0" w:space="0" w:color="auto"/>
      </w:divBdr>
    </w:div>
    <w:div w:id="22480041">
      <w:bodyDiv w:val="1"/>
      <w:marLeft w:val="0"/>
      <w:marRight w:val="0"/>
      <w:marTop w:val="0"/>
      <w:marBottom w:val="0"/>
      <w:divBdr>
        <w:top w:val="none" w:sz="0" w:space="0" w:color="auto"/>
        <w:left w:val="none" w:sz="0" w:space="0" w:color="auto"/>
        <w:bottom w:val="none" w:sz="0" w:space="0" w:color="auto"/>
        <w:right w:val="none" w:sz="0" w:space="0" w:color="auto"/>
      </w:divBdr>
    </w:div>
    <w:div w:id="23025441">
      <w:bodyDiv w:val="1"/>
      <w:marLeft w:val="0"/>
      <w:marRight w:val="0"/>
      <w:marTop w:val="0"/>
      <w:marBottom w:val="0"/>
      <w:divBdr>
        <w:top w:val="none" w:sz="0" w:space="0" w:color="auto"/>
        <w:left w:val="none" w:sz="0" w:space="0" w:color="auto"/>
        <w:bottom w:val="none" w:sz="0" w:space="0" w:color="auto"/>
        <w:right w:val="none" w:sz="0" w:space="0" w:color="auto"/>
      </w:divBdr>
    </w:div>
    <w:div w:id="25910265">
      <w:bodyDiv w:val="1"/>
      <w:marLeft w:val="0"/>
      <w:marRight w:val="0"/>
      <w:marTop w:val="0"/>
      <w:marBottom w:val="0"/>
      <w:divBdr>
        <w:top w:val="none" w:sz="0" w:space="0" w:color="auto"/>
        <w:left w:val="none" w:sz="0" w:space="0" w:color="auto"/>
        <w:bottom w:val="none" w:sz="0" w:space="0" w:color="auto"/>
        <w:right w:val="none" w:sz="0" w:space="0" w:color="auto"/>
      </w:divBdr>
    </w:div>
    <w:div w:id="26412711">
      <w:bodyDiv w:val="1"/>
      <w:marLeft w:val="0"/>
      <w:marRight w:val="0"/>
      <w:marTop w:val="0"/>
      <w:marBottom w:val="0"/>
      <w:divBdr>
        <w:top w:val="none" w:sz="0" w:space="0" w:color="auto"/>
        <w:left w:val="none" w:sz="0" w:space="0" w:color="auto"/>
        <w:bottom w:val="none" w:sz="0" w:space="0" w:color="auto"/>
        <w:right w:val="none" w:sz="0" w:space="0" w:color="auto"/>
      </w:divBdr>
    </w:div>
    <w:div w:id="27613201">
      <w:bodyDiv w:val="1"/>
      <w:marLeft w:val="0"/>
      <w:marRight w:val="0"/>
      <w:marTop w:val="0"/>
      <w:marBottom w:val="0"/>
      <w:divBdr>
        <w:top w:val="none" w:sz="0" w:space="0" w:color="auto"/>
        <w:left w:val="none" w:sz="0" w:space="0" w:color="auto"/>
        <w:bottom w:val="none" w:sz="0" w:space="0" w:color="auto"/>
        <w:right w:val="none" w:sz="0" w:space="0" w:color="auto"/>
      </w:divBdr>
    </w:div>
    <w:div w:id="28726839">
      <w:bodyDiv w:val="1"/>
      <w:marLeft w:val="0"/>
      <w:marRight w:val="0"/>
      <w:marTop w:val="0"/>
      <w:marBottom w:val="0"/>
      <w:divBdr>
        <w:top w:val="none" w:sz="0" w:space="0" w:color="auto"/>
        <w:left w:val="none" w:sz="0" w:space="0" w:color="auto"/>
        <w:bottom w:val="none" w:sz="0" w:space="0" w:color="auto"/>
        <w:right w:val="none" w:sz="0" w:space="0" w:color="auto"/>
      </w:divBdr>
    </w:div>
    <w:div w:id="28844888">
      <w:bodyDiv w:val="1"/>
      <w:marLeft w:val="0"/>
      <w:marRight w:val="0"/>
      <w:marTop w:val="0"/>
      <w:marBottom w:val="0"/>
      <w:divBdr>
        <w:top w:val="none" w:sz="0" w:space="0" w:color="auto"/>
        <w:left w:val="none" w:sz="0" w:space="0" w:color="auto"/>
        <w:bottom w:val="none" w:sz="0" w:space="0" w:color="auto"/>
        <w:right w:val="none" w:sz="0" w:space="0" w:color="auto"/>
      </w:divBdr>
    </w:div>
    <w:div w:id="29495387">
      <w:bodyDiv w:val="1"/>
      <w:marLeft w:val="0"/>
      <w:marRight w:val="0"/>
      <w:marTop w:val="0"/>
      <w:marBottom w:val="0"/>
      <w:divBdr>
        <w:top w:val="none" w:sz="0" w:space="0" w:color="auto"/>
        <w:left w:val="none" w:sz="0" w:space="0" w:color="auto"/>
        <w:bottom w:val="none" w:sz="0" w:space="0" w:color="auto"/>
        <w:right w:val="none" w:sz="0" w:space="0" w:color="auto"/>
      </w:divBdr>
    </w:div>
    <w:div w:id="30149496">
      <w:bodyDiv w:val="1"/>
      <w:marLeft w:val="0"/>
      <w:marRight w:val="0"/>
      <w:marTop w:val="0"/>
      <w:marBottom w:val="0"/>
      <w:divBdr>
        <w:top w:val="none" w:sz="0" w:space="0" w:color="auto"/>
        <w:left w:val="none" w:sz="0" w:space="0" w:color="auto"/>
        <w:bottom w:val="none" w:sz="0" w:space="0" w:color="auto"/>
        <w:right w:val="none" w:sz="0" w:space="0" w:color="auto"/>
      </w:divBdr>
    </w:div>
    <w:div w:id="33628327">
      <w:bodyDiv w:val="1"/>
      <w:marLeft w:val="0"/>
      <w:marRight w:val="0"/>
      <w:marTop w:val="0"/>
      <w:marBottom w:val="0"/>
      <w:divBdr>
        <w:top w:val="none" w:sz="0" w:space="0" w:color="auto"/>
        <w:left w:val="none" w:sz="0" w:space="0" w:color="auto"/>
        <w:bottom w:val="none" w:sz="0" w:space="0" w:color="auto"/>
        <w:right w:val="none" w:sz="0" w:space="0" w:color="auto"/>
      </w:divBdr>
    </w:div>
    <w:div w:id="33970980">
      <w:bodyDiv w:val="1"/>
      <w:marLeft w:val="0"/>
      <w:marRight w:val="0"/>
      <w:marTop w:val="0"/>
      <w:marBottom w:val="0"/>
      <w:divBdr>
        <w:top w:val="none" w:sz="0" w:space="0" w:color="auto"/>
        <w:left w:val="none" w:sz="0" w:space="0" w:color="auto"/>
        <w:bottom w:val="none" w:sz="0" w:space="0" w:color="auto"/>
        <w:right w:val="none" w:sz="0" w:space="0" w:color="auto"/>
      </w:divBdr>
    </w:div>
    <w:div w:id="34088226">
      <w:bodyDiv w:val="1"/>
      <w:marLeft w:val="0"/>
      <w:marRight w:val="0"/>
      <w:marTop w:val="0"/>
      <w:marBottom w:val="0"/>
      <w:divBdr>
        <w:top w:val="none" w:sz="0" w:space="0" w:color="auto"/>
        <w:left w:val="none" w:sz="0" w:space="0" w:color="auto"/>
        <w:bottom w:val="none" w:sz="0" w:space="0" w:color="auto"/>
        <w:right w:val="none" w:sz="0" w:space="0" w:color="auto"/>
      </w:divBdr>
    </w:div>
    <w:div w:id="34165809">
      <w:bodyDiv w:val="1"/>
      <w:marLeft w:val="0"/>
      <w:marRight w:val="0"/>
      <w:marTop w:val="0"/>
      <w:marBottom w:val="0"/>
      <w:divBdr>
        <w:top w:val="none" w:sz="0" w:space="0" w:color="auto"/>
        <w:left w:val="none" w:sz="0" w:space="0" w:color="auto"/>
        <w:bottom w:val="none" w:sz="0" w:space="0" w:color="auto"/>
        <w:right w:val="none" w:sz="0" w:space="0" w:color="auto"/>
      </w:divBdr>
    </w:div>
    <w:div w:id="34625279">
      <w:bodyDiv w:val="1"/>
      <w:marLeft w:val="0"/>
      <w:marRight w:val="0"/>
      <w:marTop w:val="0"/>
      <w:marBottom w:val="0"/>
      <w:divBdr>
        <w:top w:val="none" w:sz="0" w:space="0" w:color="auto"/>
        <w:left w:val="none" w:sz="0" w:space="0" w:color="auto"/>
        <w:bottom w:val="none" w:sz="0" w:space="0" w:color="auto"/>
        <w:right w:val="none" w:sz="0" w:space="0" w:color="auto"/>
      </w:divBdr>
    </w:div>
    <w:div w:id="34932201">
      <w:bodyDiv w:val="1"/>
      <w:marLeft w:val="0"/>
      <w:marRight w:val="0"/>
      <w:marTop w:val="0"/>
      <w:marBottom w:val="0"/>
      <w:divBdr>
        <w:top w:val="none" w:sz="0" w:space="0" w:color="auto"/>
        <w:left w:val="none" w:sz="0" w:space="0" w:color="auto"/>
        <w:bottom w:val="none" w:sz="0" w:space="0" w:color="auto"/>
        <w:right w:val="none" w:sz="0" w:space="0" w:color="auto"/>
      </w:divBdr>
    </w:div>
    <w:div w:id="35275008">
      <w:bodyDiv w:val="1"/>
      <w:marLeft w:val="0"/>
      <w:marRight w:val="0"/>
      <w:marTop w:val="0"/>
      <w:marBottom w:val="0"/>
      <w:divBdr>
        <w:top w:val="none" w:sz="0" w:space="0" w:color="auto"/>
        <w:left w:val="none" w:sz="0" w:space="0" w:color="auto"/>
        <w:bottom w:val="none" w:sz="0" w:space="0" w:color="auto"/>
        <w:right w:val="none" w:sz="0" w:space="0" w:color="auto"/>
      </w:divBdr>
    </w:div>
    <w:div w:id="38165794">
      <w:bodyDiv w:val="1"/>
      <w:marLeft w:val="0"/>
      <w:marRight w:val="0"/>
      <w:marTop w:val="0"/>
      <w:marBottom w:val="0"/>
      <w:divBdr>
        <w:top w:val="none" w:sz="0" w:space="0" w:color="auto"/>
        <w:left w:val="none" w:sz="0" w:space="0" w:color="auto"/>
        <w:bottom w:val="none" w:sz="0" w:space="0" w:color="auto"/>
        <w:right w:val="none" w:sz="0" w:space="0" w:color="auto"/>
      </w:divBdr>
    </w:div>
    <w:div w:id="39524690">
      <w:bodyDiv w:val="1"/>
      <w:marLeft w:val="0"/>
      <w:marRight w:val="0"/>
      <w:marTop w:val="0"/>
      <w:marBottom w:val="0"/>
      <w:divBdr>
        <w:top w:val="none" w:sz="0" w:space="0" w:color="auto"/>
        <w:left w:val="none" w:sz="0" w:space="0" w:color="auto"/>
        <w:bottom w:val="none" w:sz="0" w:space="0" w:color="auto"/>
        <w:right w:val="none" w:sz="0" w:space="0" w:color="auto"/>
      </w:divBdr>
    </w:div>
    <w:div w:id="41057768">
      <w:bodyDiv w:val="1"/>
      <w:marLeft w:val="0"/>
      <w:marRight w:val="0"/>
      <w:marTop w:val="0"/>
      <w:marBottom w:val="0"/>
      <w:divBdr>
        <w:top w:val="none" w:sz="0" w:space="0" w:color="auto"/>
        <w:left w:val="none" w:sz="0" w:space="0" w:color="auto"/>
        <w:bottom w:val="none" w:sz="0" w:space="0" w:color="auto"/>
        <w:right w:val="none" w:sz="0" w:space="0" w:color="auto"/>
      </w:divBdr>
    </w:div>
    <w:div w:id="43219989">
      <w:bodyDiv w:val="1"/>
      <w:marLeft w:val="0"/>
      <w:marRight w:val="0"/>
      <w:marTop w:val="0"/>
      <w:marBottom w:val="0"/>
      <w:divBdr>
        <w:top w:val="none" w:sz="0" w:space="0" w:color="auto"/>
        <w:left w:val="none" w:sz="0" w:space="0" w:color="auto"/>
        <w:bottom w:val="none" w:sz="0" w:space="0" w:color="auto"/>
        <w:right w:val="none" w:sz="0" w:space="0" w:color="auto"/>
      </w:divBdr>
    </w:div>
    <w:div w:id="43414165">
      <w:bodyDiv w:val="1"/>
      <w:marLeft w:val="0"/>
      <w:marRight w:val="0"/>
      <w:marTop w:val="0"/>
      <w:marBottom w:val="0"/>
      <w:divBdr>
        <w:top w:val="none" w:sz="0" w:space="0" w:color="auto"/>
        <w:left w:val="none" w:sz="0" w:space="0" w:color="auto"/>
        <w:bottom w:val="none" w:sz="0" w:space="0" w:color="auto"/>
        <w:right w:val="none" w:sz="0" w:space="0" w:color="auto"/>
      </w:divBdr>
    </w:div>
    <w:div w:id="43528585">
      <w:bodyDiv w:val="1"/>
      <w:marLeft w:val="0"/>
      <w:marRight w:val="0"/>
      <w:marTop w:val="0"/>
      <w:marBottom w:val="0"/>
      <w:divBdr>
        <w:top w:val="none" w:sz="0" w:space="0" w:color="auto"/>
        <w:left w:val="none" w:sz="0" w:space="0" w:color="auto"/>
        <w:bottom w:val="none" w:sz="0" w:space="0" w:color="auto"/>
        <w:right w:val="none" w:sz="0" w:space="0" w:color="auto"/>
      </w:divBdr>
    </w:div>
    <w:div w:id="43796700">
      <w:bodyDiv w:val="1"/>
      <w:marLeft w:val="0"/>
      <w:marRight w:val="0"/>
      <w:marTop w:val="0"/>
      <w:marBottom w:val="0"/>
      <w:divBdr>
        <w:top w:val="none" w:sz="0" w:space="0" w:color="auto"/>
        <w:left w:val="none" w:sz="0" w:space="0" w:color="auto"/>
        <w:bottom w:val="none" w:sz="0" w:space="0" w:color="auto"/>
        <w:right w:val="none" w:sz="0" w:space="0" w:color="auto"/>
      </w:divBdr>
    </w:div>
    <w:div w:id="44566185">
      <w:bodyDiv w:val="1"/>
      <w:marLeft w:val="0"/>
      <w:marRight w:val="0"/>
      <w:marTop w:val="0"/>
      <w:marBottom w:val="0"/>
      <w:divBdr>
        <w:top w:val="none" w:sz="0" w:space="0" w:color="auto"/>
        <w:left w:val="none" w:sz="0" w:space="0" w:color="auto"/>
        <w:bottom w:val="none" w:sz="0" w:space="0" w:color="auto"/>
        <w:right w:val="none" w:sz="0" w:space="0" w:color="auto"/>
      </w:divBdr>
    </w:div>
    <w:div w:id="44647541">
      <w:bodyDiv w:val="1"/>
      <w:marLeft w:val="0"/>
      <w:marRight w:val="0"/>
      <w:marTop w:val="0"/>
      <w:marBottom w:val="0"/>
      <w:divBdr>
        <w:top w:val="none" w:sz="0" w:space="0" w:color="auto"/>
        <w:left w:val="none" w:sz="0" w:space="0" w:color="auto"/>
        <w:bottom w:val="none" w:sz="0" w:space="0" w:color="auto"/>
        <w:right w:val="none" w:sz="0" w:space="0" w:color="auto"/>
      </w:divBdr>
    </w:div>
    <w:div w:id="45104361">
      <w:bodyDiv w:val="1"/>
      <w:marLeft w:val="0"/>
      <w:marRight w:val="0"/>
      <w:marTop w:val="0"/>
      <w:marBottom w:val="0"/>
      <w:divBdr>
        <w:top w:val="none" w:sz="0" w:space="0" w:color="auto"/>
        <w:left w:val="none" w:sz="0" w:space="0" w:color="auto"/>
        <w:bottom w:val="none" w:sz="0" w:space="0" w:color="auto"/>
        <w:right w:val="none" w:sz="0" w:space="0" w:color="auto"/>
      </w:divBdr>
    </w:div>
    <w:div w:id="47729064">
      <w:bodyDiv w:val="1"/>
      <w:marLeft w:val="0"/>
      <w:marRight w:val="0"/>
      <w:marTop w:val="0"/>
      <w:marBottom w:val="0"/>
      <w:divBdr>
        <w:top w:val="none" w:sz="0" w:space="0" w:color="auto"/>
        <w:left w:val="none" w:sz="0" w:space="0" w:color="auto"/>
        <w:bottom w:val="none" w:sz="0" w:space="0" w:color="auto"/>
        <w:right w:val="none" w:sz="0" w:space="0" w:color="auto"/>
      </w:divBdr>
    </w:div>
    <w:div w:id="51271965">
      <w:bodyDiv w:val="1"/>
      <w:marLeft w:val="0"/>
      <w:marRight w:val="0"/>
      <w:marTop w:val="0"/>
      <w:marBottom w:val="0"/>
      <w:divBdr>
        <w:top w:val="none" w:sz="0" w:space="0" w:color="auto"/>
        <w:left w:val="none" w:sz="0" w:space="0" w:color="auto"/>
        <w:bottom w:val="none" w:sz="0" w:space="0" w:color="auto"/>
        <w:right w:val="none" w:sz="0" w:space="0" w:color="auto"/>
      </w:divBdr>
    </w:div>
    <w:div w:id="51587546">
      <w:bodyDiv w:val="1"/>
      <w:marLeft w:val="0"/>
      <w:marRight w:val="0"/>
      <w:marTop w:val="0"/>
      <w:marBottom w:val="0"/>
      <w:divBdr>
        <w:top w:val="none" w:sz="0" w:space="0" w:color="auto"/>
        <w:left w:val="none" w:sz="0" w:space="0" w:color="auto"/>
        <w:bottom w:val="none" w:sz="0" w:space="0" w:color="auto"/>
        <w:right w:val="none" w:sz="0" w:space="0" w:color="auto"/>
      </w:divBdr>
    </w:div>
    <w:div w:id="51933541">
      <w:bodyDiv w:val="1"/>
      <w:marLeft w:val="0"/>
      <w:marRight w:val="0"/>
      <w:marTop w:val="0"/>
      <w:marBottom w:val="0"/>
      <w:divBdr>
        <w:top w:val="none" w:sz="0" w:space="0" w:color="auto"/>
        <w:left w:val="none" w:sz="0" w:space="0" w:color="auto"/>
        <w:bottom w:val="none" w:sz="0" w:space="0" w:color="auto"/>
        <w:right w:val="none" w:sz="0" w:space="0" w:color="auto"/>
      </w:divBdr>
    </w:div>
    <w:div w:id="52509926">
      <w:bodyDiv w:val="1"/>
      <w:marLeft w:val="0"/>
      <w:marRight w:val="0"/>
      <w:marTop w:val="0"/>
      <w:marBottom w:val="0"/>
      <w:divBdr>
        <w:top w:val="none" w:sz="0" w:space="0" w:color="auto"/>
        <w:left w:val="none" w:sz="0" w:space="0" w:color="auto"/>
        <w:bottom w:val="none" w:sz="0" w:space="0" w:color="auto"/>
        <w:right w:val="none" w:sz="0" w:space="0" w:color="auto"/>
      </w:divBdr>
    </w:div>
    <w:div w:id="54552894">
      <w:bodyDiv w:val="1"/>
      <w:marLeft w:val="0"/>
      <w:marRight w:val="0"/>
      <w:marTop w:val="0"/>
      <w:marBottom w:val="0"/>
      <w:divBdr>
        <w:top w:val="none" w:sz="0" w:space="0" w:color="auto"/>
        <w:left w:val="none" w:sz="0" w:space="0" w:color="auto"/>
        <w:bottom w:val="none" w:sz="0" w:space="0" w:color="auto"/>
        <w:right w:val="none" w:sz="0" w:space="0" w:color="auto"/>
      </w:divBdr>
    </w:div>
    <w:div w:id="54789032">
      <w:bodyDiv w:val="1"/>
      <w:marLeft w:val="0"/>
      <w:marRight w:val="0"/>
      <w:marTop w:val="0"/>
      <w:marBottom w:val="0"/>
      <w:divBdr>
        <w:top w:val="none" w:sz="0" w:space="0" w:color="auto"/>
        <w:left w:val="none" w:sz="0" w:space="0" w:color="auto"/>
        <w:bottom w:val="none" w:sz="0" w:space="0" w:color="auto"/>
        <w:right w:val="none" w:sz="0" w:space="0" w:color="auto"/>
      </w:divBdr>
    </w:div>
    <w:div w:id="55516689">
      <w:bodyDiv w:val="1"/>
      <w:marLeft w:val="0"/>
      <w:marRight w:val="0"/>
      <w:marTop w:val="0"/>
      <w:marBottom w:val="0"/>
      <w:divBdr>
        <w:top w:val="none" w:sz="0" w:space="0" w:color="auto"/>
        <w:left w:val="none" w:sz="0" w:space="0" w:color="auto"/>
        <w:bottom w:val="none" w:sz="0" w:space="0" w:color="auto"/>
        <w:right w:val="none" w:sz="0" w:space="0" w:color="auto"/>
      </w:divBdr>
    </w:div>
    <w:div w:id="56246436">
      <w:bodyDiv w:val="1"/>
      <w:marLeft w:val="0"/>
      <w:marRight w:val="0"/>
      <w:marTop w:val="0"/>
      <w:marBottom w:val="0"/>
      <w:divBdr>
        <w:top w:val="none" w:sz="0" w:space="0" w:color="auto"/>
        <w:left w:val="none" w:sz="0" w:space="0" w:color="auto"/>
        <w:bottom w:val="none" w:sz="0" w:space="0" w:color="auto"/>
        <w:right w:val="none" w:sz="0" w:space="0" w:color="auto"/>
      </w:divBdr>
    </w:div>
    <w:div w:id="57481729">
      <w:bodyDiv w:val="1"/>
      <w:marLeft w:val="0"/>
      <w:marRight w:val="0"/>
      <w:marTop w:val="0"/>
      <w:marBottom w:val="0"/>
      <w:divBdr>
        <w:top w:val="none" w:sz="0" w:space="0" w:color="auto"/>
        <w:left w:val="none" w:sz="0" w:space="0" w:color="auto"/>
        <w:bottom w:val="none" w:sz="0" w:space="0" w:color="auto"/>
        <w:right w:val="none" w:sz="0" w:space="0" w:color="auto"/>
      </w:divBdr>
    </w:div>
    <w:div w:id="57939967">
      <w:bodyDiv w:val="1"/>
      <w:marLeft w:val="0"/>
      <w:marRight w:val="0"/>
      <w:marTop w:val="0"/>
      <w:marBottom w:val="0"/>
      <w:divBdr>
        <w:top w:val="none" w:sz="0" w:space="0" w:color="auto"/>
        <w:left w:val="none" w:sz="0" w:space="0" w:color="auto"/>
        <w:bottom w:val="none" w:sz="0" w:space="0" w:color="auto"/>
        <w:right w:val="none" w:sz="0" w:space="0" w:color="auto"/>
      </w:divBdr>
    </w:div>
    <w:div w:id="58747139">
      <w:bodyDiv w:val="1"/>
      <w:marLeft w:val="0"/>
      <w:marRight w:val="0"/>
      <w:marTop w:val="0"/>
      <w:marBottom w:val="0"/>
      <w:divBdr>
        <w:top w:val="none" w:sz="0" w:space="0" w:color="auto"/>
        <w:left w:val="none" w:sz="0" w:space="0" w:color="auto"/>
        <w:bottom w:val="none" w:sz="0" w:space="0" w:color="auto"/>
        <w:right w:val="none" w:sz="0" w:space="0" w:color="auto"/>
      </w:divBdr>
    </w:div>
    <w:div w:id="58990719">
      <w:bodyDiv w:val="1"/>
      <w:marLeft w:val="0"/>
      <w:marRight w:val="0"/>
      <w:marTop w:val="0"/>
      <w:marBottom w:val="0"/>
      <w:divBdr>
        <w:top w:val="none" w:sz="0" w:space="0" w:color="auto"/>
        <w:left w:val="none" w:sz="0" w:space="0" w:color="auto"/>
        <w:bottom w:val="none" w:sz="0" w:space="0" w:color="auto"/>
        <w:right w:val="none" w:sz="0" w:space="0" w:color="auto"/>
      </w:divBdr>
    </w:div>
    <w:div w:id="60376779">
      <w:bodyDiv w:val="1"/>
      <w:marLeft w:val="0"/>
      <w:marRight w:val="0"/>
      <w:marTop w:val="0"/>
      <w:marBottom w:val="0"/>
      <w:divBdr>
        <w:top w:val="none" w:sz="0" w:space="0" w:color="auto"/>
        <w:left w:val="none" w:sz="0" w:space="0" w:color="auto"/>
        <w:bottom w:val="none" w:sz="0" w:space="0" w:color="auto"/>
        <w:right w:val="none" w:sz="0" w:space="0" w:color="auto"/>
      </w:divBdr>
    </w:div>
    <w:div w:id="63112178">
      <w:bodyDiv w:val="1"/>
      <w:marLeft w:val="0"/>
      <w:marRight w:val="0"/>
      <w:marTop w:val="0"/>
      <w:marBottom w:val="0"/>
      <w:divBdr>
        <w:top w:val="none" w:sz="0" w:space="0" w:color="auto"/>
        <w:left w:val="none" w:sz="0" w:space="0" w:color="auto"/>
        <w:bottom w:val="none" w:sz="0" w:space="0" w:color="auto"/>
        <w:right w:val="none" w:sz="0" w:space="0" w:color="auto"/>
      </w:divBdr>
    </w:div>
    <w:div w:id="66192821">
      <w:bodyDiv w:val="1"/>
      <w:marLeft w:val="0"/>
      <w:marRight w:val="0"/>
      <w:marTop w:val="0"/>
      <w:marBottom w:val="0"/>
      <w:divBdr>
        <w:top w:val="none" w:sz="0" w:space="0" w:color="auto"/>
        <w:left w:val="none" w:sz="0" w:space="0" w:color="auto"/>
        <w:bottom w:val="none" w:sz="0" w:space="0" w:color="auto"/>
        <w:right w:val="none" w:sz="0" w:space="0" w:color="auto"/>
      </w:divBdr>
    </w:div>
    <w:div w:id="66390217">
      <w:bodyDiv w:val="1"/>
      <w:marLeft w:val="0"/>
      <w:marRight w:val="0"/>
      <w:marTop w:val="0"/>
      <w:marBottom w:val="0"/>
      <w:divBdr>
        <w:top w:val="none" w:sz="0" w:space="0" w:color="auto"/>
        <w:left w:val="none" w:sz="0" w:space="0" w:color="auto"/>
        <w:bottom w:val="none" w:sz="0" w:space="0" w:color="auto"/>
        <w:right w:val="none" w:sz="0" w:space="0" w:color="auto"/>
      </w:divBdr>
    </w:div>
    <w:div w:id="66805388">
      <w:bodyDiv w:val="1"/>
      <w:marLeft w:val="0"/>
      <w:marRight w:val="0"/>
      <w:marTop w:val="0"/>
      <w:marBottom w:val="0"/>
      <w:divBdr>
        <w:top w:val="none" w:sz="0" w:space="0" w:color="auto"/>
        <w:left w:val="none" w:sz="0" w:space="0" w:color="auto"/>
        <w:bottom w:val="none" w:sz="0" w:space="0" w:color="auto"/>
        <w:right w:val="none" w:sz="0" w:space="0" w:color="auto"/>
      </w:divBdr>
    </w:div>
    <w:div w:id="67000356">
      <w:bodyDiv w:val="1"/>
      <w:marLeft w:val="0"/>
      <w:marRight w:val="0"/>
      <w:marTop w:val="0"/>
      <w:marBottom w:val="0"/>
      <w:divBdr>
        <w:top w:val="none" w:sz="0" w:space="0" w:color="auto"/>
        <w:left w:val="none" w:sz="0" w:space="0" w:color="auto"/>
        <w:bottom w:val="none" w:sz="0" w:space="0" w:color="auto"/>
        <w:right w:val="none" w:sz="0" w:space="0" w:color="auto"/>
      </w:divBdr>
    </w:div>
    <w:div w:id="67924002">
      <w:bodyDiv w:val="1"/>
      <w:marLeft w:val="0"/>
      <w:marRight w:val="0"/>
      <w:marTop w:val="0"/>
      <w:marBottom w:val="0"/>
      <w:divBdr>
        <w:top w:val="none" w:sz="0" w:space="0" w:color="auto"/>
        <w:left w:val="none" w:sz="0" w:space="0" w:color="auto"/>
        <w:bottom w:val="none" w:sz="0" w:space="0" w:color="auto"/>
        <w:right w:val="none" w:sz="0" w:space="0" w:color="auto"/>
      </w:divBdr>
    </w:div>
    <w:div w:id="67967889">
      <w:bodyDiv w:val="1"/>
      <w:marLeft w:val="0"/>
      <w:marRight w:val="0"/>
      <w:marTop w:val="0"/>
      <w:marBottom w:val="0"/>
      <w:divBdr>
        <w:top w:val="none" w:sz="0" w:space="0" w:color="auto"/>
        <w:left w:val="none" w:sz="0" w:space="0" w:color="auto"/>
        <w:bottom w:val="none" w:sz="0" w:space="0" w:color="auto"/>
        <w:right w:val="none" w:sz="0" w:space="0" w:color="auto"/>
      </w:divBdr>
    </w:div>
    <w:div w:id="69084635">
      <w:bodyDiv w:val="1"/>
      <w:marLeft w:val="0"/>
      <w:marRight w:val="0"/>
      <w:marTop w:val="0"/>
      <w:marBottom w:val="0"/>
      <w:divBdr>
        <w:top w:val="none" w:sz="0" w:space="0" w:color="auto"/>
        <w:left w:val="none" w:sz="0" w:space="0" w:color="auto"/>
        <w:bottom w:val="none" w:sz="0" w:space="0" w:color="auto"/>
        <w:right w:val="none" w:sz="0" w:space="0" w:color="auto"/>
      </w:divBdr>
    </w:div>
    <w:div w:id="70736413">
      <w:bodyDiv w:val="1"/>
      <w:marLeft w:val="0"/>
      <w:marRight w:val="0"/>
      <w:marTop w:val="0"/>
      <w:marBottom w:val="0"/>
      <w:divBdr>
        <w:top w:val="none" w:sz="0" w:space="0" w:color="auto"/>
        <w:left w:val="none" w:sz="0" w:space="0" w:color="auto"/>
        <w:bottom w:val="none" w:sz="0" w:space="0" w:color="auto"/>
        <w:right w:val="none" w:sz="0" w:space="0" w:color="auto"/>
      </w:divBdr>
    </w:div>
    <w:div w:id="73015056">
      <w:bodyDiv w:val="1"/>
      <w:marLeft w:val="0"/>
      <w:marRight w:val="0"/>
      <w:marTop w:val="0"/>
      <w:marBottom w:val="0"/>
      <w:divBdr>
        <w:top w:val="none" w:sz="0" w:space="0" w:color="auto"/>
        <w:left w:val="none" w:sz="0" w:space="0" w:color="auto"/>
        <w:bottom w:val="none" w:sz="0" w:space="0" w:color="auto"/>
        <w:right w:val="none" w:sz="0" w:space="0" w:color="auto"/>
      </w:divBdr>
    </w:div>
    <w:div w:id="74907925">
      <w:bodyDiv w:val="1"/>
      <w:marLeft w:val="0"/>
      <w:marRight w:val="0"/>
      <w:marTop w:val="0"/>
      <w:marBottom w:val="0"/>
      <w:divBdr>
        <w:top w:val="none" w:sz="0" w:space="0" w:color="auto"/>
        <w:left w:val="none" w:sz="0" w:space="0" w:color="auto"/>
        <w:bottom w:val="none" w:sz="0" w:space="0" w:color="auto"/>
        <w:right w:val="none" w:sz="0" w:space="0" w:color="auto"/>
      </w:divBdr>
    </w:div>
    <w:div w:id="75370545">
      <w:bodyDiv w:val="1"/>
      <w:marLeft w:val="0"/>
      <w:marRight w:val="0"/>
      <w:marTop w:val="0"/>
      <w:marBottom w:val="0"/>
      <w:divBdr>
        <w:top w:val="none" w:sz="0" w:space="0" w:color="auto"/>
        <w:left w:val="none" w:sz="0" w:space="0" w:color="auto"/>
        <w:bottom w:val="none" w:sz="0" w:space="0" w:color="auto"/>
        <w:right w:val="none" w:sz="0" w:space="0" w:color="auto"/>
      </w:divBdr>
    </w:div>
    <w:div w:id="75515346">
      <w:bodyDiv w:val="1"/>
      <w:marLeft w:val="0"/>
      <w:marRight w:val="0"/>
      <w:marTop w:val="0"/>
      <w:marBottom w:val="0"/>
      <w:divBdr>
        <w:top w:val="none" w:sz="0" w:space="0" w:color="auto"/>
        <w:left w:val="none" w:sz="0" w:space="0" w:color="auto"/>
        <w:bottom w:val="none" w:sz="0" w:space="0" w:color="auto"/>
        <w:right w:val="none" w:sz="0" w:space="0" w:color="auto"/>
      </w:divBdr>
    </w:div>
    <w:div w:id="75591686">
      <w:bodyDiv w:val="1"/>
      <w:marLeft w:val="0"/>
      <w:marRight w:val="0"/>
      <w:marTop w:val="0"/>
      <w:marBottom w:val="0"/>
      <w:divBdr>
        <w:top w:val="none" w:sz="0" w:space="0" w:color="auto"/>
        <w:left w:val="none" w:sz="0" w:space="0" w:color="auto"/>
        <w:bottom w:val="none" w:sz="0" w:space="0" w:color="auto"/>
        <w:right w:val="none" w:sz="0" w:space="0" w:color="auto"/>
      </w:divBdr>
    </w:div>
    <w:div w:id="76362549">
      <w:bodyDiv w:val="1"/>
      <w:marLeft w:val="0"/>
      <w:marRight w:val="0"/>
      <w:marTop w:val="0"/>
      <w:marBottom w:val="0"/>
      <w:divBdr>
        <w:top w:val="none" w:sz="0" w:space="0" w:color="auto"/>
        <w:left w:val="none" w:sz="0" w:space="0" w:color="auto"/>
        <w:bottom w:val="none" w:sz="0" w:space="0" w:color="auto"/>
        <w:right w:val="none" w:sz="0" w:space="0" w:color="auto"/>
      </w:divBdr>
    </w:div>
    <w:div w:id="76559480">
      <w:bodyDiv w:val="1"/>
      <w:marLeft w:val="0"/>
      <w:marRight w:val="0"/>
      <w:marTop w:val="0"/>
      <w:marBottom w:val="0"/>
      <w:divBdr>
        <w:top w:val="none" w:sz="0" w:space="0" w:color="auto"/>
        <w:left w:val="none" w:sz="0" w:space="0" w:color="auto"/>
        <w:bottom w:val="none" w:sz="0" w:space="0" w:color="auto"/>
        <w:right w:val="none" w:sz="0" w:space="0" w:color="auto"/>
      </w:divBdr>
    </w:div>
    <w:div w:id="77332491">
      <w:bodyDiv w:val="1"/>
      <w:marLeft w:val="0"/>
      <w:marRight w:val="0"/>
      <w:marTop w:val="0"/>
      <w:marBottom w:val="0"/>
      <w:divBdr>
        <w:top w:val="none" w:sz="0" w:space="0" w:color="auto"/>
        <w:left w:val="none" w:sz="0" w:space="0" w:color="auto"/>
        <w:bottom w:val="none" w:sz="0" w:space="0" w:color="auto"/>
        <w:right w:val="none" w:sz="0" w:space="0" w:color="auto"/>
      </w:divBdr>
    </w:div>
    <w:div w:id="78213811">
      <w:bodyDiv w:val="1"/>
      <w:marLeft w:val="0"/>
      <w:marRight w:val="0"/>
      <w:marTop w:val="0"/>
      <w:marBottom w:val="0"/>
      <w:divBdr>
        <w:top w:val="none" w:sz="0" w:space="0" w:color="auto"/>
        <w:left w:val="none" w:sz="0" w:space="0" w:color="auto"/>
        <w:bottom w:val="none" w:sz="0" w:space="0" w:color="auto"/>
        <w:right w:val="none" w:sz="0" w:space="0" w:color="auto"/>
      </w:divBdr>
    </w:div>
    <w:div w:id="78524964">
      <w:bodyDiv w:val="1"/>
      <w:marLeft w:val="0"/>
      <w:marRight w:val="0"/>
      <w:marTop w:val="0"/>
      <w:marBottom w:val="0"/>
      <w:divBdr>
        <w:top w:val="none" w:sz="0" w:space="0" w:color="auto"/>
        <w:left w:val="none" w:sz="0" w:space="0" w:color="auto"/>
        <w:bottom w:val="none" w:sz="0" w:space="0" w:color="auto"/>
        <w:right w:val="none" w:sz="0" w:space="0" w:color="auto"/>
      </w:divBdr>
    </w:div>
    <w:div w:id="81680587">
      <w:bodyDiv w:val="1"/>
      <w:marLeft w:val="0"/>
      <w:marRight w:val="0"/>
      <w:marTop w:val="0"/>
      <w:marBottom w:val="0"/>
      <w:divBdr>
        <w:top w:val="none" w:sz="0" w:space="0" w:color="auto"/>
        <w:left w:val="none" w:sz="0" w:space="0" w:color="auto"/>
        <w:bottom w:val="none" w:sz="0" w:space="0" w:color="auto"/>
        <w:right w:val="none" w:sz="0" w:space="0" w:color="auto"/>
      </w:divBdr>
    </w:div>
    <w:div w:id="82336102">
      <w:bodyDiv w:val="1"/>
      <w:marLeft w:val="0"/>
      <w:marRight w:val="0"/>
      <w:marTop w:val="0"/>
      <w:marBottom w:val="0"/>
      <w:divBdr>
        <w:top w:val="none" w:sz="0" w:space="0" w:color="auto"/>
        <w:left w:val="none" w:sz="0" w:space="0" w:color="auto"/>
        <w:bottom w:val="none" w:sz="0" w:space="0" w:color="auto"/>
        <w:right w:val="none" w:sz="0" w:space="0" w:color="auto"/>
      </w:divBdr>
    </w:div>
    <w:div w:id="82383354">
      <w:bodyDiv w:val="1"/>
      <w:marLeft w:val="0"/>
      <w:marRight w:val="0"/>
      <w:marTop w:val="0"/>
      <w:marBottom w:val="0"/>
      <w:divBdr>
        <w:top w:val="none" w:sz="0" w:space="0" w:color="auto"/>
        <w:left w:val="none" w:sz="0" w:space="0" w:color="auto"/>
        <w:bottom w:val="none" w:sz="0" w:space="0" w:color="auto"/>
        <w:right w:val="none" w:sz="0" w:space="0" w:color="auto"/>
      </w:divBdr>
    </w:div>
    <w:div w:id="83763977">
      <w:bodyDiv w:val="1"/>
      <w:marLeft w:val="0"/>
      <w:marRight w:val="0"/>
      <w:marTop w:val="0"/>
      <w:marBottom w:val="0"/>
      <w:divBdr>
        <w:top w:val="none" w:sz="0" w:space="0" w:color="auto"/>
        <w:left w:val="none" w:sz="0" w:space="0" w:color="auto"/>
        <w:bottom w:val="none" w:sz="0" w:space="0" w:color="auto"/>
        <w:right w:val="none" w:sz="0" w:space="0" w:color="auto"/>
      </w:divBdr>
    </w:div>
    <w:div w:id="84231349">
      <w:bodyDiv w:val="1"/>
      <w:marLeft w:val="0"/>
      <w:marRight w:val="0"/>
      <w:marTop w:val="0"/>
      <w:marBottom w:val="0"/>
      <w:divBdr>
        <w:top w:val="none" w:sz="0" w:space="0" w:color="auto"/>
        <w:left w:val="none" w:sz="0" w:space="0" w:color="auto"/>
        <w:bottom w:val="none" w:sz="0" w:space="0" w:color="auto"/>
        <w:right w:val="none" w:sz="0" w:space="0" w:color="auto"/>
      </w:divBdr>
    </w:div>
    <w:div w:id="84496317">
      <w:bodyDiv w:val="1"/>
      <w:marLeft w:val="0"/>
      <w:marRight w:val="0"/>
      <w:marTop w:val="0"/>
      <w:marBottom w:val="0"/>
      <w:divBdr>
        <w:top w:val="none" w:sz="0" w:space="0" w:color="auto"/>
        <w:left w:val="none" w:sz="0" w:space="0" w:color="auto"/>
        <w:bottom w:val="none" w:sz="0" w:space="0" w:color="auto"/>
        <w:right w:val="none" w:sz="0" w:space="0" w:color="auto"/>
      </w:divBdr>
    </w:div>
    <w:div w:id="85423343">
      <w:bodyDiv w:val="1"/>
      <w:marLeft w:val="0"/>
      <w:marRight w:val="0"/>
      <w:marTop w:val="0"/>
      <w:marBottom w:val="0"/>
      <w:divBdr>
        <w:top w:val="none" w:sz="0" w:space="0" w:color="auto"/>
        <w:left w:val="none" w:sz="0" w:space="0" w:color="auto"/>
        <w:bottom w:val="none" w:sz="0" w:space="0" w:color="auto"/>
        <w:right w:val="none" w:sz="0" w:space="0" w:color="auto"/>
      </w:divBdr>
    </w:div>
    <w:div w:id="86118129">
      <w:bodyDiv w:val="1"/>
      <w:marLeft w:val="0"/>
      <w:marRight w:val="0"/>
      <w:marTop w:val="0"/>
      <w:marBottom w:val="0"/>
      <w:divBdr>
        <w:top w:val="none" w:sz="0" w:space="0" w:color="auto"/>
        <w:left w:val="none" w:sz="0" w:space="0" w:color="auto"/>
        <w:bottom w:val="none" w:sz="0" w:space="0" w:color="auto"/>
        <w:right w:val="none" w:sz="0" w:space="0" w:color="auto"/>
      </w:divBdr>
    </w:div>
    <w:div w:id="88278001">
      <w:bodyDiv w:val="1"/>
      <w:marLeft w:val="0"/>
      <w:marRight w:val="0"/>
      <w:marTop w:val="0"/>
      <w:marBottom w:val="0"/>
      <w:divBdr>
        <w:top w:val="none" w:sz="0" w:space="0" w:color="auto"/>
        <w:left w:val="none" w:sz="0" w:space="0" w:color="auto"/>
        <w:bottom w:val="none" w:sz="0" w:space="0" w:color="auto"/>
        <w:right w:val="none" w:sz="0" w:space="0" w:color="auto"/>
      </w:divBdr>
    </w:div>
    <w:div w:id="90321059">
      <w:bodyDiv w:val="1"/>
      <w:marLeft w:val="0"/>
      <w:marRight w:val="0"/>
      <w:marTop w:val="0"/>
      <w:marBottom w:val="0"/>
      <w:divBdr>
        <w:top w:val="none" w:sz="0" w:space="0" w:color="auto"/>
        <w:left w:val="none" w:sz="0" w:space="0" w:color="auto"/>
        <w:bottom w:val="none" w:sz="0" w:space="0" w:color="auto"/>
        <w:right w:val="none" w:sz="0" w:space="0" w:color="auto"/>
      </w:divBdr>
    </w:div>
    <w:div w:id="90589851">
      <w:bodyDiv w:val="1"/>
      <w:marLeft w:val="0"/>
      <w:marRight w:val="0"/>
      <w:marTop w:val="0"/>
      <w:marBottom w:val="0"/>
      <w:divBdr>
        <w:top w:val="none" w:sz="0" w:space="0" w:color="auto"/>
        <w:left w:val="none" w:sz="0" w:space="0" w:color="auto"/>
        <w:bottom w:val="none" w:sz="0" w:space="0" w:color="auto"/>
        <w:right w:val="none" w:sz="0" w:space="0" w:color="auto"/>
      </w:divBdr>
    </w:div>
    <w:div w:id="91435303">
      <w:bodyDiv w:val="1"/>
      <w:marLeft w:val="0"/>
      <w:marRight w:val="0"/>
      <w:marTop w:val="0"/>
      <w:marBottom w:val="0"/>
      <w:divBdr>
        <w:top w:val="none" w:sz="0" w:space="0" w:color="auto"/>
        <w:left w:val="none" w:sz="0" w:space="0" w:color="auto"/>
        <w:bottom w:val="none" w:sz="0" w:space="0" w:color="auto"/>
        <w:right w:val="none" w:sz="0" w:space="0" w:color="auto"/>
      </w:divBdr>
    </w:div>
    <w:div w:id="92940334">
      <w:bodyDiv w:val="1"/>
      <w:marLeft w:val="0"/>
      <w:marRight w:val="0"/>
      <w:marTop w:val="0"/>
      <w:marBottom w:val="0"/>
      <w:divBdr>
        <w:top w:val="none" w:sz="0" w:space="0" w:color="auto"/>
        <w:left w:val="none" w:sz="0" w:space="0" w:color="auto"/>
        <w:bottom w:val="none" w:sz="0" w:space="0" w:color="auto"/>
        <w:right w:val="none" w:sz="0" w:space="0" w:color="auto"/>
      </w:divBdr>
    </w:div>
    <w:div w:id="93211009">
      <w:bodyDiv w:val="1"/>
      <w:marLeft w:val="0"/>
      <w:marRight w:val="0"/>
      <w:marTop w:val="0"/>
      <w:marBottom w:val="0"/>
      <w:divBdr>
        <w:top w:val="none" w:sz="0" w:space="0" w:color="auto"/>
        <w:left w:val="none" w:sz="0" w:space="0" w:color="auto"/>
        <w:bottom w:val="none" w:sz="0" w:space="0" w:color="auto"/>
        <w:right w:val="none" w:sz="0" w:space="0" w:color="auto"/>
      </w:divBdr>
    </w:div>
    <w:div w:id="94906552">
      <w:bodyDiv w:val="1"/>
      <w:marLeft w:val="0"/>
      <w:marRight w:val="0"/>
      <w:marTop w:val="0"/>
      <w:marBottom w:val="0"/>
      <w:divBdr>
        <w:top w:val="none" w:sz="0" w:space="0" w:color="auto"/>
        <w:left w:val="none" w:sz="0" w:space="0" w:color="auto"/>
        <w:bottom w:val="none" w:sz="0" w:space="0" w:color="auto"/>
        <w:right w:val="none" w:sz="0" w:space="0" w:color="auto"/>
      </w:divBdr>
    </w:div>
    <w:div w:id="95172737">
      <w:bodyDiv w:val="1"/>
      <w:marLeft w:val="0"/>
      <w:marRight w:val="0"/>
      <w:marTop w:val="0"/>
      <w:marBottom w:val="0"/>
      <w:divBdr>
        <w:top w:val="none" w:sz="0" w:space="0" w:color="auto"/>
        <w:left w:val="none" w:sz="0" w:space="0" w:color="auto"/>
        <w:bottom w:val="none" w:sz="0" w:space="0" w:color="auto"/>
        <w:right w:val="none" w:sz="0" w:space="0" w:color="auto"/>
      </w:divBdr>
    </w:div>
    <w:div w:id="96606992">
      <w:bodyDiv w:val="1"/>
      <w:marLeft w:val="0"/>
      <w:marRight w:val="0"/>
      <w:marTop w:val="0"/>
      <w:marBottom w:val="0"/>
      <w:divBdr>
        <w:top w:val="none" w:sz="0" w:space="0" w:color="auto"/>
        <w:left w:val="none" w:sz="0" w:space="0" w:color="auto"/>
        <w:bottom w:val="none" w:sz="0" w:space="0" w:color="auto"/>
        <w:right w:val="none" w:sz="0" w:space="0" w:color="auto"/>
      </w:divBdr>
    </w:div>
    <w:div w:id="96952195">
      <w:bodyDiv w:val="1"/>
      <w:marLeft w:val="0"/>
      <w:marRight w:val="0"/>
      <w:marTop w:val="0"/>
      <w:marBottom w:val="0"/>
      <w:divBdr>
        <w:top w:val="none" w:sz="0" w:space="0" w:color="auto"/>
        <w:left w:val="none" w:sz="0" w:space="0" w:color="auto"/>
        <w:bottom w:val="none" w:sz="0" w:space="0" w:color="auto"/>
        <w:right w:val="none" w:sz="0" w:space="0" w:color="auto"/>
      </w:divBdr>
    </w:div>
    <w:div w:id="97259432">
      <w:bodyDiv w:val="1"/>
      <w:marLeft w:val="0"/>
      <w:marRight w:val="0"/>
      <w:marTop w:val="0"/>
      <w:marBottom w:val="0"/>
      <w:divBdr>
        <w:top w:val="none" w:sz="0" w:space="0" w:color="auto"/>
        <w:left w:val="none" w:sz="0" w:space="0" w:color="auto"/>
        <w:bottom w:val="none" w:sz="0" w:space="0" w:color="auto"/>
        <w:right w:val="none" w:sz="0" w:space="0" w:color="auto"/>
      </w:divBdr>
    </w:div>
    <w:div w:id="98450769">
      <w:bodyDiv w:val="1"/>
      <w:marLeft w:val="0"/>
      <w:marRight w:val="0"/>
      <w:marTop w:val="0"/>
      <w:marBottom w:val="0"/>
      <w:divBdr>
        <w:top w:val="none" w:sz="0" w:space="0" w:color="auto"/>
        <w:left w:val="none" w:sz="0" w:space="0" w:color="auto"/>
        <w:bottom w:val="none" w:sz="0" w:space="0" w:color="auto"/>
        <w:right w:val="none" w:sz="0" w:space="0" w:color="auto"/>
      </w:divBdr>
    </w:div>
    <w:div w:id="100538494">
      <w:bodyDiv w:val="1"/>
      <w:marLeft w:val="0"/>
      <w:marRight w:val="0"/>
      <w:marTop w:val="0"/>
      <w:marBottom w:val="0"/>
      <w:divBdr>
        <w:top w:val="none" w:sz="0" w:space="0" w:color="auto"/>
        <w:left w:val="none" w:sz="0" w:space="0" w:color="auto"/>
        <w:bottom w:val="none" w:sz="0" w:space="0" w:color="auto"/>
        <w:right w:val="none" w:sz="0" w:space="0" w:color="auto"/>
      </w:divBdr>
    </w:div>
    <w:div w:id="101536912">
      <w:bodyDiv w:val="1"/>
      <w:marLeft w:val="0"/>
      <w:marRight w:val="0"/>
      <w:marTop w:val="0"/>
      <w:marBottom w:val="0"/>
      <w:divBdr>
        <w:top w:val="none" w:sz="0" w:space="0" w:color="auto"/>
        <w:left w:val="none" w:sz="0" w:space="0" w:color="auto"/>
        <w:bottom w:val="none" w:sz="0" w:space="0" w:color="auto"/>
        <w:right w:val="none" w:sz="0" w:space="0" w:color="auto"/>
      </w:divBdr>
    </w:div>
    <w:div w:id="104349260">
      <w:bodyDiv w:val="1"/>
      <w:marLeft w:val="0"/>
      <w:marRight w:val="0"/>
      <w:marTop w:val="0"/>
      <w:marBottom w:val="0"/>
      <w:divBdr>
        <w:top w:val="none" w:sz="0" w:space="0" w:color="auto"/>
        <w:left w:val="none" w:sz="0" w:space="0" w:color="auto"/>
        <w:bottom w:val="none" w:sz="0" w:space="0" w:color="auto"/>
        <w:right w:val="none" w:sz="0" w:space="0" w:color="auto"/>
      </w:divBdr>
    </w:div>
    <w:div w:id="104886452">
      <w:bodyDiv w:val="1"/>
      <w:marLeft w:val="0"/>
      <w:marRight w:val="0"/>
      <w:marTop w:val="0"/>
      <w:marBottom w:val="0"/>
      <w:divBdr>
        <w:top w:val="none" w:sz="0" w:space="0" w:color="auto"/>
        <w:left w:val="none" w:sz="0" w:space="0" w:color="auto"/>
        <w:bottom w:val="none" w:sz="0" w:space="0" w:color="auto"/>
        <w:right w:val="none" w:sz="0" w:space="0" w:color="auto"/>
      </w:divBdr>
    </w:div>
    <w:div w:id="107235852">
      <w:bodyDiv w:val="1"/>
      <w:marLeft w:val="0"/>
      <w:marRight w:val="0"/>
      <w:marTop w:val="0"/>
      <w:marBottom w:val="0"/>
      <w:divBdr>
        <w:top w:val="none" w:sz="0" w:space="0" w:color="auto"/>
        <w:left w:val="none" w:sz="0" w:space="0" w:color="auto"/>
        <w:bottom w:val="none" w:sz="0" w:space="0" w:color="auto"/>
        <w:right w:val="none" w:sz="0" w:space="0" w:color="auto"/>
      </w:divBdr>
    </w:div>
    <w:div w:id="109669474">
      <w:bodyDiv w:val="1"/>
      <w:marLeft w:val="0"/>
      <w:marRight w:val="0"/>
      <w:marTop w:val="0"/>
      <w:marBottom w:val="0"/>
      <w:divBdr>
        <w:top w:val="none" w:sz="0" w:space="0" w:color="auto"/>
        <w:left w:val="none" w:sz="0" w:space="0" w:color="auto"/>
        <w:bottom w:val="none" w:sz="0" w:space="0" w:color="auto"/>
        <w:right w:val="none" w:sz="0" w:space="0" w:color="auto"/>
      </w:divBdr>
    </w:div>
    <w:div w:id="110326337">
      <w:bodyDiv w:val="1"/>
      <w:marLeft w:val="0"/>
      <w:marRight w:val="0"/>
      <w:marTop w:val="0"/>
      <w:marBottom w:val="0"/>
      <w:divBdr>
        <w:top w:val="none" w:sz="0" w:space="0" w:color="auto"/>
        <w:left w:val="none" w:sz="0" w:space="0" w:color="auto"/>
        <w:bottom w:val="none" w:sz="0" w:space="0" w:color="auto"/>
        <w:right w:val="none" w:sz="0" w:space="0" w:color="auto"/>
      </w:divBdr>
    </w:div>
    <w:div w:id="111485577">
      <w:bodyDiv w:val="1"/>
      <w:marLeft w:val="0"/>
      <w:marRight w:val="0"/>
      <w:marTop w:val="0"/>
      <w:marBottom w:val="0"/>
      <w:divBdr>
        <w:top w:val="none" w:sz="0" w:space="0" w:color="auto"/>
        <w:left w:val="none" w:sz="0" w:space="0" w:color="auto"/>
        <w:bottom w:val="none" w:sz="0" w:space="0" w:color="auto"/>
        <w:right w:val="none" w:sz="0" w:space="0" w:color="auto"/>
      </w:divBdr>
    </w:div>
    <w:div w:id="111751470">
      <w:bodyDiv w:val="1"/>
      <w:marLeft w:val="0"/>
      <w:marRight w:val="0"/>
      <w:marTop w:val="0"/>
      <w:marBottom w:val="0"/>
      <w:divBdr>
        <w:top w:val="none" w:sz="0" w:space="0" w:color="auto"/>
        <w:left w:val="none" w:sz="0" w:space="0" w:color="auto"/>
        <w:bottom w:val="none" w:sz="0" w:space="0" w:color="auto"/>
        <w:right w:val="none" w:sz="0" w:space="0" w:color="auto"/>
      </w:divBdr>
    </w:div>
    <w:div w:id="112870249">
      <w:bodyDiv w:val="1"/>
      <w:marLeft w:val="0"/>
      <w:marRight w:val="0"/>
      <w:marTop w:val="0"/>
      <w:marBottom w:val="0"/>
      <w:divBdr>
        <w:top w:val="none" w:sz="0" w:space="0" w:color="auto"/>
        <w:left w:val="none" w:sz="0" w:space="0" w:color="auto"/>
        <w:bottom w:val="none" w:sz="0" w:space="0" w:color="auto"/>
        <w:right w:val="none" w:sz="0" w:space="0" w:color="auto"/>
      </w:divBdr>
    </w:div>
    <w:div w:id="113981644">
      <w:bodyDiv w:val="1"/>
      <w:marLeft w:val="0"/>
      <w:marRight w:val="0"/>
      <w:marTop w:val="0"/>
      <w:marBottom w:val="0"/>
      <w:divBdr>
        <w:top w:val="none" w:sz="0" w:space="0" w:color="auto"/>
        <w:left w:val="none" w:sz="0" w:space="0" w:color="auto"/>
        <w:bottom w:val="none" w:sz="0" w:space="0" w:color="auto"/>
        <w:right w:val="none" w:sz="0" w:space="0" w:color="auto"/>
      </w:divBdr>
    </w:div>
    <w:div w:id="114182456">
      <w:bodyDiv w:val="1"/>
      <w:marLeft w:val="0"/>
      <w:marRight w:val="0"/>
      <w:marTop w:val="0"/>
      <w:marBottom w:val="0"/>
      <w:divBdr>
        <w:top w:val="none" w:sz="0" w:space="0" w:color="auto"/>
        <w:left w:val="none" w:sz="0" w:space="0" w:color="auto"/>
        <w:bottom w:val="none" w:sz="0" w:space="0" w:color="auto"/>
        <w:right w:val="none" w:sz="0" w:space="0" w:color="auto"/>
      </w:divBdr>
    </w:div>
    <w:div w:id="114301254">
      <w:bodyDiv w:val="1"/>
      <w:marLeft w:val="0"/>
      <w:marRight w:val="0"/>
      <w:marTop w:val="0"/>
      <w:marBottom w:val="0"/>
      <w:divBdr>
        <w:top w:val="none" w:sz="0" w:space="0" w:color="auto"/>
        <w:left w:val="none" w:sz="0" w:space="0" w:color="auto"/>
        <w:bottom w:val="none" w:sz="0" w:space="0" w:color="auto"/>
        <w:right w:val="none" w:sz="0" w:space="0" w:color="auto"/>
      </w:divBdr>
    </w:div>
    <w:div w:id="116030893">
      <w:bodyDiv w:val="1"/>
      <w:marLeft w:val="0"/>
      <w:marRight w:val="0"/>
      <w:marTop w:val="0"/>
      <w:marBottom w:val="0"/>
      <w:divBdr>
        <w:top w:val="none" w:sz="0" w:space="0" w:color="auto"/>
        <w:left w:val="none" w:sz="0" w:space="0" w:color="auto"/>
        <w:bottom w:val="none" w:sz="0" w:space="0" w:color="auto"/>
        <w:right w:val="none" w:sz="0" w:space="0" w:color="auto"/>
      </w:divBdr>
    </w:div>
    <w:div w:id="117918400">
      <w:bodyDiv w:val="1"/>
      <w:marLeft w:val="0"/>
      <w:marRight w:val="0"/>
      <w:marTop w:val="0"/>
      <w:marBottom w:val="0"/>
      <w:divBdr>
        <w:top w:val="none" w:sz="0" w:space="0" w:color="auto"/>
        <w:left w:val="none" w:sz="0" w:space="0" w:color="auto"/>
        <w:bottom w:val="none" w:sz="0" w:space="0" w:color="auto"/>
        <w:right w:val="none" w:sz="0" w:space="0" w:color="auto"/>
      </w:divBdr>
    </w:div>
    <w:div w:id="120274460">
      <w:bodyDiv w:val="1"/>
      <w:marLeft w:val="0"/>
      <w:marRight w:val="0"/>
      <w:marTop w:val="0"/>
      <w:marBottom w:val="0"/>
      <w:divBdr>
        <w:top w:val="none" w:sz="0" w:space="0" w:color="auto"/>
        <w:left w:val="none" w:sz="0" w:space="0" w:color="auto"/>
        <w:bottom w:val="none" w:sz="0" w:space="0" w:color="auto"/>
        <w:right w:val="none" w:sz="0" w:space="0" w:color="auto"/>
      </w:divBdr>
    </w:div>
    <w:div w:id="120347877">
      <w:bodyDiv w:val="1"/>
      <w:marLeft w:val="0"/>
      <w:marRight w:val="0"/>
      <w:marTop w:val="0"/>
      <w:marBottom w:val="0"/>
      <w:divBdr>
        <w:top w:val="none" w:sz="0" w:space="0" w:color="auto"/>
        <w:left w:val="none" w:sz="0" w:space="0" w:color="auto"/>
        <w:bottom w:val="none" w:sz="0" w:space="0" w:color="auto"/>
        <w:right w:val="none" w:sz="0" w:space="0" w:color="auto"/>
      </w:divBdr>
    </w:div>
    <w:div w:id="120540650">
      <w:bodyDiv w:val="1"/>
      <w:marLeft w:val="0"/>
      <w:marRight w:val="0"/>
      <w:marTop w:val="0"/>
      <w:marBottom w:val="0"/>
      <w:divBdr>
        <w:top w:val="none" w:sz="0" w:space="0" w:color="auto"/>
        <w:left w:val="none" w:sz="0" w:space="0" w:color="auto"/>
        <w:bottom w:val="none" w:sz="0" w:space="0" w:color="auto"/>
        <w:right w:val="none" w:sz="0" w:space="0" w:color="auto"/>
      </w:divBdr>
    </w:div>
    <w:div w:id="121965473">
      <w:bodyDiv w:val="1"/>
      <w:marLeft w:val="0"/>
      <w:marRight w:val="0"/>
      <w:marTop w:val="0"/>
      <w:marBottom w:val="0"/>
      <w:divBdr>
        <w:top w:val="none" w:sz="0" w:space="0" w:color="auto"/>
        <w:left w:val="none" w:sz="0" w:space="0" w:color="auto"/>
        <w:bottom w:val="none" w:sz="0" w:space="0" w:color="auto"/>
        <w:right w:val="none" w:sz="0" w:space="0" w:color="auto"/>
      </w:divBdr>
    </w:div>
    <w:div w:id="123893498">
      <w:bodyDiv w:val="1"/>
      <w:marLeft w:val="0"/>
      <w:marRight w:val="0"/>
      <w:marTop w:val="0"/>
      <w:marBottom w:val="0"/>
      <w:divBdr>
        <w:top w:val="none" w:sz="0" w:space="0" w:color="auto"/>
        <w:left w:val="none" w:sz="0" w:space="0" w:color="auto"/>
        <w:bottom w:val="none" w:sz="0" w:space="0" w:color="auto"/>
        <w:right w:val="none" w:sz="0" w:space="0" w:color="auto"/>
      </w:divBdr>
    </w:div>
    <w:div w:id="125707729">
      <w:bodyDiv w:val="1"/>
      <w:marLeft w:val="0"/>
      <w:marRight w:val="0"/>
      <w:marTop w:val="0"/>
      <w:marBottom w:val="0"/>
      <w:divBdr>
        <w:top w:val="none" w:sz="0" w:space="0" w:color="auto"/>
        <w:left w:val="none" w:sz="0" w:space="0" w:color="auto"/>
        <w:bottom w:val="none" w:sz="0" w:space="0" w:color="auto"/>
        <w:right w:val="none" w:sz="0" w:space="0" w:color="auto"/>
      </w:divBdr>
    </w:div>
    <w:div w:id="125899569">
      <w:bodyDiv w:val="1"/>
      <w:marLeft w:val="0"/>
      <w:marRight w:val="0"/>
      <w:marTop w:val="0"/>
      <w:marBottom w:val="0"/>
      <w:divBdr>
        <w:top w:val="none" w:sz="0" w:space="0" w:color="auto"/>
        <w:left w:val="none" w:sz="0" w:space="0" w:color="auto"/>
        <w:bottom w:val="none" w:sz="0" w:space="0" w:color="auto"/>
        <w:right w:val="none" w:sz="0" w:space="0" w:color="auto"/>
      </w:divBdr>
    </w:div>
    <w:div w:id="129636373">
      <w:bodyDiv w:val="1"/>
      <w:marLeft w:val="0"/>
      <w:marRight w:val="0"/>
      <w:marTop w:val="0"/>
      <w:marBottom w:val="0"/>
      <w:divBdr>
        <w:top w:val="none" w:sz="0" w:space="0" w:color="auto"/>
        <w:left w:val="none" w:sz="0" w:space="0" w:color="auto"/>
        <w:bottom w:val="none" w:sz="0" w:space="0" w:color="auto"/>
        <w:right w:val="none" w:sz="0" w:space="0" w:color="auto"/>
      </w:divBdr>
    </w:div>
    <w:div w:id="129828240">
      <w:bodyDiv w:val="1"/>
      <w:marLeft w:val="0"/>
      <w:marRight w:val="0"/>
      <w:marTop w:val="0"/>
      <w:marBottom w:val="0"/>
      <w:divBdr>
        <w:top w:val="none" w:sz="0" w:space="0" w:color="auto"/>
        <w:left w:val="none" w:sz="0" w:space="0" w:color="auto"/>
        <w:bottom w:val="none" w:sz="0" w:space="0" w:color="auto"/>
        <w:right w:val="none" w:sz="0" w:space="0" w:color="auto"/>
      </w:divBdr>
    </w:div>
    <w:div w:id="130292276">
      <w:bodyDiv w:val="1"/>
      <w:marLeft w:val="0"/>
      <w:marRight w:val="0"/>
      <w:marTop w:val="0"/>
      <w:marBottom w:val="0"/>
      <w:divBdr>
        <w:top w:val="none" w:sz="0" w:space="0" w:color="auto"/>
        <w:left w:val="none" w:sz="0" w:space="0" w:color="auto"/>
        <w:bottom w:val="none" w:sz="0" w:space="0" w:color="auto"/>
        <w:right w:val="none" w:sz="0" w:space="0" w:color="auto"/>
      </w:divBdr>
    </w:div>
    <w:div w:id="132063342">
      <w:bodyDiv w:val="1"/>
      <w:marLeft w:val="0"/>
      <w:marRight w:val="0"/>
      <w:marTop w:val="0"/>
      <w:marBottom w:val="0"/>
      <w:divBdr>
        <w:top w:val="none" w:sz="0" w:space="0" w:color="auto"/>
        <w:left w:val="none" w:sz="0" w:space="0" w:color="auto"/>
        <w:bottom w:val="none" w:sz="0" w:space="0" w:color="auto"/>
        <w:right w:val="none" w:sz="0" w:space="0" w:color="auto"/>
      </w:divBdr>
    </w:div>
    <w:div w:id="136580897">
      <w:bodyDiv w:val="1"/>
      <w:marLeft w:val="0"/>
      <w:marRight w:val="0"/>
      <w:marTop w:val="0"/>
      <w:marBottom w:val="0"/>
      <w:divBdr>
        <w:top w:val="none" w:sz="0" w:space="0" w:color="auto"/>
        <w:left w:val="none" w:sz="0" w:space="0" w:color="auto"/>
        <w:bottom w:val="none" w:sz="0" w:space="0" w:color="auto"/>
        <w:right w:val="none" w:sz="0" w:space="0" w:color="auto"/>
      </w:divBdr>
    </w:div>
    <w:div w:id="137311348">
      <w:bodyDiv w:val="1"/>
      <w:marLeft w:val="0"/>
      <w:marRight w:val="0"/>
      <w:marTop w:val="0"/>
      <w:marBottom w:val="0"/>
      <w:divBdr>
        <w:top w:val="none" w:sz="0" w:space="0" w:color="auto"/>
        <w:left w:val="none" w:sz="0" w:space="0" w:color="auto"/>
        <w:bottom w:val="none" w:sz="0" w:space="0" w:color="auto"/>
        <w:right w:val="none" w:sz="0" w:space="0" w:color="auto"/>
      </w:divBdr>
    </w:div>
    <w:div w:id="138614903">
      <w:bodyDiv w:val="1"/>
      <w:marLeft w:val="0"/>
      <w:marRight w:val="0"/>
      <w:marTop w:val="0"/>
      <w:marBottom w:val="0"/>
      <w:divBdr>
        <w:top w:val="none" w:sz="0" w:space="0" w:color="auto"/>
        <w:left w:val="none" w:sz="0" w:space="0" w:color="auto"/>
        <w:bottom w:val="none" w:sz="0" w:space="0" w:color="auto"/>
        <w:right w:val="none" w:sz="0" w:space="0" w:color="auto"/>
      </w:divBdr>
    </w:div>
    <w:div w:id="139537988">
      <w:bodyDiv w:val="1"/>
      <w:marLeft w:val="0"/>
      <w:marRight w:val="0"/>
      <w:marTop w:val="0"/>
      <w:marBottom w:val="0"/>
      <w:divBdr>
        <w:top w:val="none" w:sz="0" w:space="0" w:color="auto"/>
        <w:left w:val="none" w:sz="0" w:space="0" w:color="auto"/>
        <w:bottom w:val="none" w:sz="0" w:space="0" w:color="auto"/>
        <w:right w:val="none" w:sz="0" w:space="0" w:color="auto"/>
      </w:divBdr>
    </w:div>
    <w:div w:id="140006472">
      <w:bodyDiv w:val="1"/>
      <w:marLeft w:val="0"/>
      <w:marRight w:val="0"/>
      <w:marTop w:val="0"/>
      <w:marBottom w:val="0"/>
      <w:divBdr>
        <w:top w:val="none" w:sz="0" w:space="0" w:color="auto"/>
        <w:left w:val="none" w:sz="0" w:space="0" w:color="auto"/>
        <w:bottom w:val="none" w:sz="0" w:space="0" w:color="auto"/>
        <w:right w:val="none" w:sz="0" w:space="0" w:color="auto"/>
      </w:divBdr>
    </w:div>
    <w:div w:id="143207916">
      <w:bodyDiv w:val="1"/>
      <w:marLeft w:val="0"/>
      <w:marRight w:val="0"/>
      <w:marTop w:val="0"/>
      <w:marBottom w:val="0"/>
      <w:divBdr>
        <w:top w:val="none" w:sz="0" w:space="0" w:color="auto"/>
        <w:left w:val="none" w:sz="0" w:space="0" w:color="auto"/>
        <w:bottom w:val="none" w:sz="0" w:space="0" w:color="auto"/>
        <w:right w:val="none" w:sz="0" w:space="0" w:color="auto"/>
      </w:divBdr>
    </w:div>
    <w:div w:id="143788928">
      <w:bodyDiv w:val="1"/>
      <w:marLeft w:val="0"/>
      <w:marRight w:val="0"/>
      <w:marTop w:val="0"/>
      <w:marBottom w:val="0"/>
      <w:divBdr>
        <w:top w:val="none" w:sz="0" w:space="0" w:color="auto"/>
        <w:left w:val="none" w:sz="0" w:space="0" w:color="auto"/>
        <w:bottom w:val="none" w:sz="0" w:space="0" w:color="auto"/>
        <w:right w:val="none" w:sz="0" w:space="0" w:color="auto"/>
      </w:divBdr>
    </w:div>
    <w:div w:id="144443431">
      <w:bodyDiv w:val="1"/>
      <w:marLeft w:val="0"/>
      <w:marRight w:val="0"/>
      <w:marTop w:val="0"/>
      <w:marBottom w:val="0"/>
      <w:divBdr>
        <w:top w:val="none" w:sz="0" w:space="0" w:color="auto"/>
        <w:left w:val="none" w:sz="0" w:space="0" w:color="auto"/>
        <w:bottom w:val="none" w:sz="0" w:space="0" w:color="auto"/>
        <w:right w:val="none" w:sz="0" w:space="0" w:color="auto"/>
      </w:divBdr>
    </w:div>
    <w:div w:id="144513305">
      <w:bodyDiv w:val="1"/>
      <w:marLeft w:val="0"/>
      <w:marRight w:val="0"/>
      <w:marTop w:val="0"/>
      <w:marBottom w:val="0"/>
      <w:divBdr>
        <w:top w:val="none" w:sz="0" w:space="0" w:color="auto"/>
        <w:left w:val="none" w:sz="0" w:space="0" w:color="auto"/>
        <w:bottom w:val="none" w:sz="0" w:space="0" w:color="auto"/>
        <w:right w:val="none" w:sz="0" w:space="0" w:color="auto"/>
      </w:divBdr>
    </w:div>
    <w:div w:id="145437971">
      <w:bodyDiv w:val="1"/>
      <w:marLeft w:val="0"/>
      <w:marRight w:val="0"/>
      <w:marTop w:val="0"/>
      <w:marBottom w:val="0"/>
      <w:divBdr>
        <w:top w:val="none" w:sz="0" w:space="0" w:color="auto"/>
        <w:left w:val="none" w:sz="0" w:space="0" w:color="auto"/>
        <w:bottom w:val="none" w:sz="0" w:space="0" w:color="auto"/>
        <w:right w:val="none" w:sz="0" w:space="0" w:color="auto"/>
      </w:divBdr>
    </w:div>
    <w:div w:id="147526093">
      <w:bodyDiv w:val="1"/>
      <w:marLeft w:val="0"/>
      <w:marRight w:val="0"/>
      <w:marTop w:val="0"/>
      <w:marBottom w:val="0"/>
      <w:divBdr>
        <w:top w:val="none" w:sz="0" w:space="0" w:color="auto"/>
        <w:left w:val="none" w:sz="0" w:space="0" w:color="auto"/>
        <w:bottom w:val="none" w:sz="0" w:space="0" w:color="auto"/>
        <w:right w:val="none" w:sz="0" w:space="0" w:color="auto"/>
      </w:divBdr>
    </w:div>
    <w:div w:id="147595804">
      <w:bodyDiv w:val="1"/>
      <w:marLeft w:val="0"/>
      <w:marRight w:val="0"/>
      <w:marTop w:val="0"/>
      <w:marBottom w:val="0"/>
      <w:divBdr>
        <w:top w:val="none" w:sz="0" w:space="0" w:color="auto"/>
        <w:left w:val="none" w:sz="0" w:space="0" w:color="auto"/>
        <w:bottom w:val="none" w:sz="0" w:space="0" w:color="auto"/>
        <w:right w:val="none" w:sz="0" w:space="0" w:color="auto"/>
      </w:divBdr>
    </w:div>
    <w:div w:id="150827203">
      <w:bodyDiv w:val="1"/>
      <w:marLeft w:val="0"/>
      <w:marRight w:val="0"/>
      <w:marTop w:val="0"/>
      <w:marBottom w:val="0"/>
      <w:divBdr>
        <w:top w:val="none" w:sz="0" w:space="0" w:color="auto"/>
        <w:left w:val="none" w:sz="0" w:space="0" w:color="auto"/>
        <w:bottom w:val="none" w:sz="0" w:space="0" w:color="auto"/>
        <w:right w:val="none" w:sz="0" w:space="0" w:color="auto"/>
      </w:divBdr>
    </w:div>
    <w:div w:id="154878496">
      <w:bodyDiv w:val="1"/>
      <w:marLeft w:val="0"/>
      <w:marRight w:val="0"/>
      <w:marTop w:val="0"/>
      <w:marBottom w:val="0"/>
      <w:divBdr>
        <w:top w:val="none" w:sz="0" w:space="0" w:color="auto"/>
        <w:left w:val="none" w:sz="0" w:space="0" w:color="auto"/>
        <w:bottom w:val="none" w:sz="0" w:space="0" w:color="auto"/>
        <w:right w:val="none" w:sz="0" w:space="0" w:color="auto"/>
      </w:divBdr>
    </w:div>
    <w:div w:id="155541184">
      <w:bodyDiv w:val="1"/>
      <w:marLeft w:val="0"/>
      <w:marRight w:val="0"/>
      <w:marTop w:val="0"/>
      <w:marBottom w:val="0"/>
      <w:divBdr>
        <w:top w:val="none" w:sz="0" w:space="0" w:color="auto"/>
        <w:left w:val="none" w:sz="0" w:space="0" w:color="auto"/>
        <w:bottom w:val="none" w:sz="0" w:space="0" w:color="auto"/>
        <w:right w:val="none" w:sz="0" w:space="0" w:color="auto"/>
      </w:divBdr>
    </w:div>
    <w:div w:id="156269094">
      <w:bodyDiv w:val="1"/>
      <w:marLeft w:val="0"/>
      <w:marRight w:val="0"/>
      <w:marTop w:val="0"/>
      <w:marBottom w:val="0"/>
      <w:divBdr>
        <w:top w:val="none" w:sz="0" w:space="0" w:color="auto"/>
        <w:left w:val="none" w:sz="0" w:space="0" w:color="auto"/>
        <w:bottom w:val="none" w:sz="0" w:space="0" w:color="auto"/>
        <w:right w:val="none" w:sz="0" w:space="0" w:color="auto"/>
      </w:divBdr>
    </w:div>
    <w:div w:id="156850526">
      <w:bodyDiv w:val="1"/>
      <w:marLeft w:val="0"/>
      <w:marRight w:val="0"/>
      <w:marTop w:val="0"/>
      <w:marBottom w:val="0"/>
      <w:divBdr>
        <w:top w:val="none" w:sz="0" w:space="0" w:color="auto"/>
        <w:left w:val="none" w:sz="0" w:space="0" w:color="auto"/>
        <w:bottom w:val="none" w:sz="0" w:space="0" w:color="auto"/>
        <w:right w:val="none" w:sz="0" w:space="0" w:color="auto"/>
      </w:divBdr>
    </w:div>
    <w:div w:id="157766353">
      <w:bodyDiv w:val="1"/>
      <w:marLeft w:val="0"/>
      <w:marRight w:val="0"/>
      <w:marTop w:val="0"/>
      <w:marBottom w:val="0"/>
      <w:divBdr>
        <w:top w:val="none" w:sz="0" w:space="0" w:color="auto"/>
        <w:left w:val="none" w:sz="0" w:space="0" w:color="auto"/>
        <w:bottom w:val="none" w:sz="0" w:space="0" w:color="auto"/>
        <w:right w:val="none" w:sz="0" w:space="0" w:color="auto"/>
      </w:divBdr>
    </w:div>
    <w:div w:id="157886439">
      <w:bodyDiv w:val="1"/>
      <w:marLeft w:val="0"/>
      <w:marRight w:val="0"/>
      <w:marTop w:val="0"/>
      <w:marBottom w:val="0"/>
      <w:divBdr>
        <w:top w:val="none" w:sz="0" w:space="0" w:color="auto"/>
        <w:left w:val="none" w:sz="0" w:space="0" w:color="auto"/>
        <w:bottom w:val="none" w:sz="0" w:space="0" w:color="auto"/>
        <w:right w:val="none" w:sz="0" w:space="0" w:color="auto"/>
      </w:divBdr>
    </w:div>
    <w:div w:id="158738856">
      <w:bodyDiv w:val="1"/>
      <w:marLeft w:val="0"/>
      <w:marRight w:val="0"/>
      <w:marTop w:val="0"/>
      <w:marBottom w:val="0"/>
      <w:divBdr>
        <w:top w:val="none" w:sz="0" w:space="0" w:color="auto"/>
        <w:left w:val="none" w:sz="0" w:space="0" w:color="auto"/>
        <w:bottom w:val="none" w:sz="0" w:space="0" w:color="auto"/>
        <w:right w:val="none" w:sz="0" w:space="0" w:color="auto"/>
      </w:divBdr>
    </w:div>
    <w:div w:id="158884706">
      <w:bodyDiv w:val="1"/>
      <w:marLeft w:val="0"/>
      <w:marRight w:val="0"/>
      <w:marTop w:val="0"/>
      <w:marBottom w:val="0"/>
      <w:divBdr>
        <w:top w:val="none" w:sz="0" w:space="0" w:color="auto"/>
        <w:left w:val="none" w:sz="0" w:space="0" w:color="auto"/>
        <w:bottom w:val="none" w:sz="0" w:space="0" w:color="auto"/>
        <w:right w:val="none" w:sz="0" w:space="0" w:color="auto"/>
      </w:divBdr>
    </w:div>
    <w:div w:id="162202438">
      <w:bodyDiv w:val="1"/>
      <w:marLeft w:val="0"/>
      <w:marRight w:val="0"/>
      <w:marTop w:val="0"/>
      <w:marBottom w:val="0"/>
      <w:divBdr>
        <w:top w:val="none" w:sz="0" w:space="0" w:color="auto"/>
        <w:left w:val="none" w:sz="0" w:space="0" w:color="auto"/>
        <w:bottom w:val="none" w:sz="0" w:space="0" w:color="auto"/>
        <w:right w:val="none" w:sz="0" w:space="0" w:color="auto"/>
      </w:divBdr>
    </w:div>
    <w:div w:id="162815248">
      <w:bodyDiv w:val="1"/>
      <w:marLeft w:val="0"/>
      <w:marRight w:val="0"/>
      <w:marTop w:val="0"/>
      <w:marBottom w:val="0"/>
      <w:divBdr>
        <w:top w:val="none" w:sz="0" w:space="0" w:color="auto"/>
        <w:left w:val="none" w:sz="0" w:space="0" w:color="auto"/>
        <w:bottom w:val="none" w:sz="0" w:space="0" w:color="auto"/>
        <w:right w:val="none" w:sz="0" w:space="0" w:color="auto"/>
      </w:divBdr>
    </w:div>
    <w:div w:id="162864877">
      <w:bodyDiv w:val="1"/>
      <w:marLeft w:val="0"/>
      <w:marRight w:val="0"/>
      <w:marTop w:val="0"/>
      <w:marBottom w:val="0"/>
      <w:divBdr>
        <w:top w:val="none" w:sz="0" w:space="0" w:color="auto"/>
        <w:left w:val="none" w:sz="0" w:space="0" w:color="auto"/>
        <w:bottom w:val="none" w:sz="0" w:space="0" w:color="auto"/>
        <w:right w:val="none" w:sz="0" w:space="0" w:color="auto"/>
      </w:divBdr>
    </w:div>
    <w:div w:id="163013791">
      <w:bodyDiv w:val="1"/>
      <w:marLeft w:val="0"/>
      <w:marRight w:val="0"/>
      <w:marTop w:val="0"/>
      <w:marBottom w:val="0"/>
      <w:divBdr>
        <w:top w:val="none" w:sz="0" w:space="0" w:color="auto"/>
        <w:left w:val="none" w:sz="0" w:space="0" w:color="auto"/>
        <w:bottom w:val="none" w:sz="0" w:space="0" w:color="auto"/>
        <w:right w:val="none" w:sz="0" w:space="0" w:color="auto"/>
      </w:divBdr>
    </w:div>
    <w:div w:id="163907126">
      <w:bodyDiv w:val="1"/>
      <w:marLeft w:val="0"/>
      <w:marRight w:val="0"/>
      <w:marTop w:val="0"/>
      <w:marBottom w:val="0"/>
      <w:divBdr>
        <w:top w:val="none" w:sz="0" w:space="0" w:color="auto"/>
        <w:left w:val="none" w:sz="0" w:space="0" w:color="auto"/>
        <w:bottom w:val="none" w:sz="0" w:space="0" w:color="auto"/>
        <w:right w:val="none" w:sz="0" w:space="0" w:color="auto"/>
      </w:divBdr>
    </w:div>
    <w:div w:id="163975294">
      <w:bodyDiv w:val="1"/>
      <w:marLeft w:val="0"/>
      <w:marRight w:val="0"/>
      <w:marTop w:val="0"/>
      <w:marBottom w:val="0"/>
      <w:divBdr>
        <w:top w:val="none" w:sz="0" w:space="0" w:color="auto"/>
        <w:left w:val="none" w:sz="0" w:space="0" w:color="auto"/>
        <w:bottom w:val="none" w:sz="0" w:space="0" w:color="auto"/>
        <w:right w:val="none" w:sz="0" w:space="0" w:color="auto"/>
      </w:divBdr>
    </w:div>
    <w:div w:id="165022289">
      <w:bodyDiv w:val="1"/>
      <w:marLeft w:val="0"/>
      <w:marRight w:val="0"/>
      <w:marTop w:val="0"/>
      <w:marBottom w:val="0"/>
      <w:divBdr>
        <w:top w:val="none" w:sz="0" w:space="0" w:color="auto"/>
        <w:left w:val="none" w:sz="0" w:space="0" w:color="auto"/>
        <w:bottom w:val="none" w:sz="0" w:space="0" w:color="auto"/>
        <w:right w:val="none" w:sz="0" w:space="0" w:color="auto"/>
      </w:divBdr>
    </w:div>
    <w:div w:id="165167924">
      <w:bodyDiv w:val="1"/>
      <w:marLeft w:val="0"/>
      <w:marRight w:val="0"/>
      <w:marTop w:val="0"/>
      <w:marBottom w:val="0"/>
      <w:divBdr>
        <w:top w:val="none" w:sz="0" w:space="0" w:color="auto"/>
        <w:left w:val="none" w:sz="0" w:space="0" w:color="auto"/>
        <w:bottom w:val="none" w:sz="0" w:space="0" w:color="auto"/>
        <w:right w:val="none" w:sz="0" w:space="0" w:color="auto"/>
      </w:divBdr>
    </w:div>
    <w:div w:id="167451393">
      <w:bodyDiv w:val="1"/>
      <w:marLeft w:val="0"/>
      <w:marRight w:val="0"/>
      <w:marTop w:val="0"/>
      <w:marBottom w:val="0"/>
      <w:divBdr>
        <w:top w:val="none" w:sz="0" w:space="0" w:color="auto"/>
        <w:left w:val="none" w:sz="0" w:space="0" w:color="auto"/>
        <w:bottom w:val="none" w:sz="0" w:space="0" w:color="auto"/>
        <w:right w:val="none" w:sz="0" w:space="0" w:color="auto"/>
      </w:divBdr>
    </w:div>
    <w:div w:id="167789034">
      <w:bodyDiv w:val="1"/>
      <w:marLeft w:val="0"/>
      <w:marRight w:val="0"/>
      <w:marTop w:val="0"/>
      <w:marBottom w:val="0"/>
      <w:divBdr>
        <w:top w:val="none" w:sz="0" w:space="0" w:color="auto"/>
        <w:left w:val="none" w:sz="0" w:space="0" w:color="auto"/>
        <w:bottom w:val="none" w:sz="0" w:space="0" w:color="auto"/>
        <w:right w:val="none" w:sz="0" w:space="0" w:color="auto"/>
      </w:divBdr>
    </w:div>
    <w:div w:id="167796172">
      <w:bodyDiv w:val="1"/>
      <w:marLeft w:val="0"/>
      <w:marRight w:val="0"/>
      <w:marTop w:val="0"/>
      <w:marBottom w:val="0"/>
      <w:divBdr>
        <w:top w:val="none" w:sz="0" w:space="0" w:color="auto"/>
        <w:left w:val="none" w:sz="0" w:space="0" w:color="auto"/>
        <w:bottom w:val="none" w:sz="0" w:space="0" w:color="auto"/>
        <w:right w:val="none" w:sz="0" w:space="0" w:color="auto"/>
      </w:divBdr>
    </w:div>
    <w:div w:id="169295509">
      <w:bodyDiv w:val="1"/>
      <w:marLeft w:val="0"/>
      <w:marRight w:val="0"/>
      <w:marTop w:val="0"/>
      <w:marBottom w:val="0"/>
      <w:divBdr>
        <w:top w:val="none" w:sz="0" w:space="0" w:color="auto"/>
        <w:left w:val="none" w:sz="0" w:space="0" w:color="auto"/>
        <w:bottom w:val="none" w:sz="0" w:space="0" w:color="auto"/>
        <w:right w:val="none" w:sz="0" w:space="0" w:color="auto"/>
      </w:divBdr>
    </w:div>
    <w:div w:id="169411335">
      <w:bodyDiv w:val="1"/>
      <w:marLeft w:val="0"/>
      <w:marRight w:val="0"/>
      <w:marTop w:val="0"/>
      <w:marBottom w:val="0"/>
      <w:divBdr>
        <w:top w:val="none" w:sz="0" w:space="0" w:color="auto"/>
        <w:left w:val="none" w:sz="0" w:space="0" w:color="auto"/>
        <w:bottom w:val="none" w:sz="0" w:space="0" w:color="auto"/>
        <w:right w:val="none" w:sz="0" w:space="0" w:color="auto"/>
      </w:divBdr>
    </w:div>
    <w:div w:id="171191059">
      <w:bodyDiv w:val="1"/>
      <w:marLeft w:val="0"/>
      <w:marRight w:val="0"/>
      <w:marTop w:val="0"/>
      <w:marBottom w:val="0"/>
      <w:divBdr>
        <w:top w:val="none" w:sz="0" w:space="0" w:color="auto"/>
        <w:left w:val="none" w:sz="0" w:space="0" w:color="auto"/>
        <w:bottom w:val="none" w:sz="0" w:space="0" w:color="auto"/>
        <w:right w:val="none" w:sz="0" w:space="0" w:color="auto"/>
      </w:divBdr>
    </w:div>
    <w:div w:id="172033658">
      <w:bodyDiv w:val="1"/>
      <w:marLeft w:val="0"/>
      <w:marRight w:val="0"/>
      <w:marTop w:val="0"/>
      <w:marBottom w:val="0"/>
      <w:divBdr>
        <w:top w:val="none" w:sz="0" w:space="0" w:color="auto"/>
        <w:left w:val="none" w:sz="0" w:space="0" w:color="auto"/>
        <w:bottom w:val="none" w:sz="0" w:space="0" w:color="auto"/>
        <w:right w:val="none" w:sz="0" w:space="0" w:color="auto"/>
      </w:divBdr>
    </w:div>
    <w:div w:id="172383571">
      <w:bodyDiv w:val="1"/>
      <w:marLeft w:val="0"/>
      <w:marRight w:val="0"/>
      <w:marTop w:val="0"/>
      <w:marBottom w:val="0"/>
      <w:divBdr>
        <w:top w:val="none" w:sz="0" w:space="0" w:color="auto"/>
        <w:left w:val="none" w:sz="0" w:space="0" w:color="auto"/>
        <w:bottom w:val="none" w:sz="0" w:space="0" w:color="auto"/>
        <w:right w:val="none" w:sz="0" w:space="0" w:color="auto"/>
      </w:divBdr>
    </w:div>
    <w:div w:id="173082955">
      <w:bodyDiv w:val="1"/>
      <w:marLeft w:val="0"/>
      <w:marRight w:val="0"/>
      <w:marTop w:val="0"/>
      <w:marBottom w:val="0"/>
      <w:divBdr>
        <w:top w:val="none" w:sz="0" w:space="0" w:color="auto"/>
        <w:left w:val="none" w:sz="0" w:space="0" w:color="auto"/>
        <w:bottom w:val="none" w:sz="0" w:space="0" w:color="auto"/>
        <w:right w:val="none" w:sz="0" w:space="0" w:color="auto"/>
      </w:divBdr>
    </w:div>
    <w:div w:id="174006721">
      <w:bodyDiv w:val="1"/>
      <w:marLeft w:val="0"/>
      <w:marRight w:val="0"/>
      <w:marTop w:val="0"/>
      <w:marBottom w:val="0"/>
      <w:divBdr>
        <w:top w:val="none" w:sz="0" w:space="0" w:color="auto"/>
        <w:left w:val="none" w:sz="0" w:space="0" w:color="auto"/>
        <w:bottom w:val="none" w:sz="0" w:space="0" w:color="auto"/>
        <w:right w:val="none" w:sz="0" w:space="0" w:color="auto"/>
      </w:divBdr>
    </w:div>
    <w:div w:id="175121445">
      <w:bodyDiv w:val="1"/>
      <w:marLeft w:val="0"/>
      <w:marRight w:val="0"/>
      <w:marTop w:val="0"/>
      <w:marBottom w:val="0"/>
      <w:divBdr>
        <w:top w:val="none" w:sz="0" w:space="0" w:color="auto"/>
        <w:left w:val="none" w:sz="0" w:space="0" w:color="auto"/>
        <w:bottom w:val="none" w:sz="0" w:space="0" w:color="auto"/>
        <w:right w:val="none" w:sz="0" w:space="0" w:color="auto"/>
      </w:divBdr>
    </w:div>
    <w:div w:id="175123462">
      <w:bodyDiv w:val="1"/>
      <w:marLeft w:val="0"/>
      <w:marRight w:val="0"/>
      <w:marTop w:val="0"/>
      <w:marBottom w:val="0"/>
      <w:divBdr>
        <w:top w:val="none" w:sz="0" w:space="0" w:color="auto"/>
        <w:left w:val="none" w:sz="0" w:space="0" w:color="auto"/>
        <w:bottom w:val="none" w:sz="0" w:space="0" w:color="auto"/>
        <w:right w:val="none" w:sz="0" w:space="0" w:color="auto"/>
      </w:divBdr>
    </w:div>
    <w:div w:id="175464074">
      <w:bodyDiv w:val="1"/>
      <w:marLeft w:val="0"/>
      <w:marRight w:val="0"/>
      <w:marTop w:val="0"/>
      <w:marBottom w:val="0"/>
      <w:divBdr>
        <w:top w:val="none" w:sz="0" w:space="0" w:color="auto"/>
        <w:left w:val="none" w:sz="0" w:space="0" w:color="auto"/>
        <w:bottom w:val="none" w:sz="0" w:space="0" w:color="auto"/>
        <w:right w:val="none" w:sz="0" w:space="0" w:color="auto"/>
      </w:divBdr>
    </w:div>
    <w:div w:id="177695476">
      <w:bodyDiv w:val="1"/>
      <w:marLeft w:val="0"/>
      <w:marRight w:val="0"/>
      <w:marTop w:val="0"/>
      <w:marBottom w:val="0"/>
      <w:divBdr>
        <w:top w:val="none" w:sz="0" w:space="0" w:color="auto"/>
        <w:left w:val="none" w:sz="0" w:space="0" w:color="auto"/>
        <w:bottom w:val="none" w:sz="0" w:space="0" w:color="auto"/>
        <w:right w:val="none" w:sz="0" w:space="0" w:color="auto"/>
      </w:divBdr>
    </w:div>
    <w:div w:id="178550972">
      <w:bodyDiv w:val="1"/>
      <w:marLeft w:val="0"/>
      <w:marRight w:val="0"/>
      <w:marTop w:val="0"/>
      <w:marBottom w:val="0"/>
      <w:divBdr>
        <w:top w:val="none" w:sz="0" w:space="0" w:color="auto"/>
        <w:left w:val="none" w:sz="0" w:space="0" w:color="auto"/>
        <w:bottom w:val="none" w:sz="0" w:space="0" w:color="auto"/>
        <w:right w:val="none" w:sz="0" w:space="0" w:color="auto"/>
      </w:divBdr>
    </w:div>
    <w:div w:id="178666526">
      <w:bodyDiv w:val="1"/>
      <w:marLeft w:val="0"/>
      <w:marRight w:val="0"/>
      <w:marTop w:val="0"/>
      <w:marBottom w:val="0"/>
      <w:divBdr>
        <w:top w:val="none" w:sz="0" w:space="0" w:color="auto"/>
        <w:left w:val="none" w:sz="0" w:space="0" w:color="auto"/>
        <w:bottom w:val="none" w:sz="0" w:space="0" w:color="auto"/>
        <w:right w:val="none" w:sz="0" w:space="0" w:color="auto"/>
      </w:divBdr>
    </w:div>
    <w:div w:id="182864158">
      <w:bodyDiv w:val="1"/>
      <w:marLeft w:val="0"/>
      <w:marRight w:val="0"/>
      <w:marTop w:val="0"/>
      <w:marBottom w:val="0"/>
      <w:divBdr>
        <w:top w:val="none" w:sz="0" w:space="0" w:color="auto"/>
        <w:left w:val="none" w:sz="0" w:space="0" w:color="auto"/>
        <w:bottom w:val="none" w:sz="0" w:space="0" w:color="auto"/>
        <w:right w:val="none" w:sz="0" w:space="0" w:color="auto"/>
      </w:divBdr>
    </w:div>
    <w:div w:id="184292498">
      <w:bodyDiv w:val="1"/>
      <w:marLeft w:val="0"/>
      <w:marRight w:val="0"/>
      <w:marTop w:val="0"/>
      <w:marBottom w:val="0"/>
      <w:divBdr>
        <w:top w:val="none" w:sz="0" w:space="0" w:color="auto"/>
        <w:left w:val="none" w:sz="0" w:space="0" w:color="auto"/>
        <w:bottom w:val="none" w:sz="0" w:space="0" w:color="auto"/>
        <w:right w:val="none" w:sz="0" w:space="0" w:color="auto"/>
      </w:divBdr>
    </w:div>
    <w:div w:id="184445901">
      <w:bodyDiv w:val="1"/>
      <w:marLeft w:val="0"/>
      <w:marRight w:val="0"/>
      <w:marTop w:val="0"/>
      <w:marBottom w:val="0"/>
      <w:divBdr>
        <w:top w:val="none" w:sz="0" w:space="0" w:color="auto"/>
        <w:left w:val="none" w:sz="0" w:space="0" w:color="auto"/>
        <w:bottom w:val="none" w:sz="0" w:space="0" w:color="auto"/>
        <w:right w:val="none" w:sz="0" w:space="0" w:color="auto"/>
      </w:divBdr>
    </w:div>
    <w:div w:id="185676216">
      <w:bodyDiv w:val="1"/>
      <w:marLeft w:val="0"/>
      <w:marRight w:val="0"/>
      <w:marTop w:val="0"/>
      <w:marBottom w:val="0"/>
      <w:divBdr>
        <w:top w:val="none" w:sz="0" w:space="0" w:color="auto"/>
        <w:left w:val="none" w:sz="0" w:space="0" w:color="auto"/>
        <w:bottom w:val="none" w:sz="0" w:space="0" w:color="auto"/>
        <w:right w:val="none" w:sz="0" w:space="0" w:color="auto"/>
      </w:divBdr>
    </w:div>
    <w:div w:id="187450351">
      <w:bodyDiv w:val="1"/>
      <w:marLeft w:val="0"/>
      <w:marRight w:val="0"/>
      <w:marTop w:val="0"/>
      <w:marBottom w:val="0"/>
      <w:divBdr>
        <w:top w:val="none" w:sz="0" w:space="0" w:color="auto"/>
        <w:left w:val="none" w:sz="0" w:space="0" w:color="auto"/>
        <w:bottom w:val="none" w:sz="0" w:space="0" w:color="auto"/>
        <w:right w:val="none" w:sz="0" w:space="0" w:color="auto"/>
      </w:divBdr>
    </w:div>
    <w:div w:id="188954423">
      <w:bodyDiv w:val="1"/>
      <w:marLeft w:val="0"/>
      <w:marRight w:val="0"/>
      <w:marTop w:val="0"/>
      <w:marBottom w:val="0"/>
      <w:divBdr>
        <w:top w:val="none" w:sz="0" w:space="0" w:color="auto"/>
        <w:left w:val="none" w:sz="0" w:space="0" w:color="auto"/>
        <w:bottom w:val="none" w:sz="0" w:space="0" w:color="auto"/>
        <w:right w:val="none" w:sz="0" w:space="0" w:color="auto"/>
      </w:divBdr>
    </w:div>
    <w:div w:id="191304572">
      <w:bodyDiv w:val="1"/>
      <w:marLeft w:val="0"/>
      <w:marRight w:val="0"/>
      <w:marTop w:val="0"/>
      <w:marBottom w:val="0"/>
      <w:divBdr>
        <w:top w:val="none" w:sz="0" w:space="0" w:color="auto"/>
        <w:left w:val="none" w:sz="0" w:space="0" w:color="auto"/>
        <w:bottom w:val="none" w:sz="0" w:space="0" w:color="auto"/>
        <w:right w:val="none" w:sz="0" w:space="0" w:color="auto"/>
      </w:divBdr>
    </w:div>
    <w:div w:id="191380110">
      <w:bodyDiv w:val="1"/>
      <w:marLeft w:val="0"/>
      <w:marRight w:val="0"/>
      <w:marTop w:val="0"/>
      <w:marBottom w:val="0"/>
      <w:divBdr>
        <w:top w:val="none" w:sz="0" w:space="0" w:color="auto"/>
        <w:left w:val="none" w:sz="0" w:space="0" w:color="auto"/>
        <w:bottom w:val="none" w:sz="0" w:space="0" w:color="auto"/>
        <w:right w:val="none" w:sz="0" w:space="0" w:color="auto"/>
      </w:divBdr>
    </w:div>
    <w:div w:id="194538553">
      <w:bodyDiv w:val="1"/>
      <w:marLeft w:val="0"/>
      <w:marRight w:val="0"/>
      <w:marTop w:val="0"/>
      <w:marBottom w:val="0"/>
      <w:divBdr>
        <w:top w:val="none" w:sz="0" w:space="0" w:color="auto"/>
        <w:left w:val="none" w:sz="0" w:space="0" w:color="auto"/>
        <w:bottom w:val="none" w:sz="0" w:space="0" w:color="auto"/>
        <w:right w:val="none" w:sz="0" w:space="0" w:color="auto"/>
      </w:divBdr>
    </w:div>
    <w:div w:id="194657657">
      <w:bodyDiv w:val="1"/>
      <w:marLeft w:val="0"/>
      <w:marRight w:val="0"/>
      <w:marTop w:val="0"/>
      <w:marBottom w:val="0"/>
      <w:divBdr>
        <w:top w:val="none" w:sz="0" w:space="0" w:color="auto"/>
        <w:left w:val="none" w:sz="0" w:space="0" w:color="auto"/>
        <w:bottom w:val="none" w:sz="0" w:space="0" w:color="auto"/>
        <w:right w:val="none" w:sz="0" w:space="0" w:color="auto"/>
      </w:divBdr>
    </w:div>
    <w:div w:id="195627841">
      <w:bodyDiv w:val="1"/>
      <w:marLeft w:val="0"/>
      <w:marRight w:val="0"/>
      <w:marTop w:val="0"/>
      <w:marBottom w:val="0"/>
      <w:divBdr>
        <w:top w:val="none" w:sz="0" w:space="0" w:color="auto"/>
        <w:left w:val="none" w:sz="0" w:space="0" w:color="auto"/>
        <w:bottom w:val="none" w:sz="0" w:space="0" w:color="auto"/>
        <w:right w:val="none" w:sz="0" w:space="0" w:color="auto"/>
      </w:divBdr>
    </w:div>
    <w:div w:id="195699885">
      <w:bodyDiv w:val="1"/>
      <w:marLeft w:val="0"/>
      <w:marRight w:val="0"/>
      <w:marTop w:val="0"/>
      <w:marBottom w:val="0"/>
      <w:divBdr>
        <w:top w:val="none" w:sz="0" w:space="0" w:color="auto"/>
        <w:left w:val="none" w:sz="0" w:space="0" w:color="auto"/>
        <w:bottom w:val="none" w:sz="0" w:space="0" w:color="auto"/>
        <w:right w:val="none" w:sz="0" w:space="0" w:color="auto"/>
      </w:divBdr>
    </w:div>
    <w:div w:id="196044838">
      <w:bodyDiv w:val="1"/>
      <w:marLeft w:val="0"/>
      <w:marRight w:val="0"/>
      <w:marTop w:val="0"/>
      <w:marBottom w:val="0"/>
      <w:divBdr>
        <w:top w:val="none" w:sz="0" w:space="0" w:color="auto"/>
        <w:left w:val="none" w:sz="0" w:space="0" w:color="auto"/>
        <w:bottom w:val="none" w:sz="0" w:space="0" w:color="auto"/>
        <w:right w:val="none" w:sz="0" w:space="0" w:color="auto"/>
      </w:divBdr>
    </w:div>
    <w:div w:id="196049163">
      <w:bodyDiv w:val="1"/>
      <w:marLeft w:val="0"/>
      <w:marRight w:val="0"/>
      <w:marTop w:val="0"/>
      <w:marBottom w:val="0"/>
      <w:divBdr>
        <w:top w:val="none" w:sz="0" w:space="0" w:color="auto"/>
        <w:left w:val="none" w:sz="0" w:space="0" w:color="auto"/>
        <w:bottom w:val="none" w:sz="0" w:space="0" w:color="auto"/>
        <w:right w:val="none" w:sz="0" w:space="0" w:color="auto"/>
      </w:divBdr>
    </w:div>
    <w:div w:id="197007770">
      <w:bodyDiv w:val="1"/>
      <w:marLeft w:val="0"/>
      <w:marRight w:val="0"/>
      <w:marTop w:val="0"/>
      <w:marBottom w:val="0"/>
      <w:divBdr>
        <w:top w:val="none" w:sz="0" w:space="0" w:color="auto"/>
        <w:left w:val="none" w:sz="0" w:space="0" w:color="auto"/>
        <w:bottom w:val="none" w:sz="0" w:space="0" w:color="auto"/>
        <w:right w:val="none" w:sz="0" w:space="0" w:color="auto"/>
      </w:divBdr>
    </w:div>
    <w:div w:id="198009867">
      <w:bodyDiv w:val="1"/>
      <w:marLeft w:val="0"/>
      <w:marRight w:val="0"/>
      <w:marTop w:val="0"/>
      <w:marBottom w:val="0"/>
      <w:divBdr>
        <w:top w:val="none" w:sz="0" w:space="0" w:color="auto"/>
        <w:left w:val="none" w:sz="0" w:space="0" w:color="auto"/>
        <w:bottom w:val="none" w:sz="0" w:space="0" w:color="auto"/>
        <w:right w:val="none" w:sz="0" w:space="0" w:color="auto"/>
      </w:divBdr>
    </w:div>
    <w:div w:id="198906641">
      <w:bodyDiv w:val="1"/>
      <w:marLeft w:val="0"/>
      <w:marRight w:val="0"/>
      <w:marTop w:val="0"/>
      <w:marBottom w:val="0"/>
      <w:divBdr>
        <w:top w:val="none" w:sz="0" w:space="0" w:color="auto"/>
        <w:left w:val="none" w:sz="0" w:space="0" w:color="auto"/>
        <w:bottom w:val="none" w:sz="0" w:space="0" w:color="auto"/>
        <w:right w:val="none" w:sz="0" w:space="0" w:color="auto"/>
      </w:divBdr>
    </w:div>
    <w:div w:id="199367826">
      <w:bodyDiv w:val="1"/>
      <w:marLeft w:val="0"/>
      <w:marRight w:val="0"/>
      <w:marTop w:val="0"/>
      <w:marBottom w:val="0"/>
      <w:divBdr>
        <w:top w:val="none" w:sz="0" w:space="0" w:color="auto"/>
        <w:left w:val="none" w:sz="0" w:space="0" w:color="auto"/>
        <w:bottom w:val="none" w:sz="0" w:space="0" w:color="auto"/>
        <w:right w:val="none" w:sz="0" w:space="0" w:color="auto"/>
      </w:divBdr>
    </w:div>
    <w:div w:id="202405852">
      <w:bodyDiv w:val="1"/>
      <w:marLeft w:val="0"/>
      <w:marRight w:val="0"/>
      <w:marTop w:val="0"/>
      <w:marBottom w:val="0"/>
      <w:divBdr>
        <w:top w:val="none" w:sz="0" w:space="0" w:color="auto"/>
        <w:left w:val="none" w:sz="0" w:space="0" w:color="auto"/>
        <w:bottom w:val="none" w:sz="0" w:space="0" w:color="auto"/>
        <w:right w:val="none" w:sz="0" w:space="0" w:color="auto"/>
      </w:divBdr>
    </w:div>
    <w:div w:id="202600022">
      <w:bodyDiv w:val="1"/>
      <w:marLeft w:val="0"/>
      <w:marRight w:val="0"/>
      <w:marTop w:val="0"/>
      <w:marBottom w:val="0"/>
      <w:divBdr>
        <w:top w:val="none" w:sz="0" w:space="0" w:color="auto"/>
        <w:left w:val="none" w:sz="0" w:space="0" w:color="auto"/>
        <w:bottom w:val="none" w:sz="0" w:space="0" w:color="auto"/>
        <w:right w:val="none" w:sz="0" w:space="0" w:color="auto"/>
      </w:divBdr>
    </w:div>
    <w:div w:id="205529507">
      <w:bodyDiv w:val="1"/>
      <w:marLeft w:val="0"/>
      <w:marRight w:val="0"/>
      <w:marTop w:val="0"/>
      <w:marBottom w:val="0"/>
      <w:divBdr>
        <w:top w:val="none" w:sz="0" w:space="0" w:color="auto"/>
        <w:left w:val="none" w:sz="0" w:space="0" w:color="auto"/>
        <w:bottom w:val="none" w:sz="0" w:space="0" w:color="auto"/>
        <w:right w:val="none" w:sz="0" w:space="0" w:color="auto"/>
      </w:divBdr>
    </w:div>
    <w:div w:id="205603473">
      <w:bodyDiv w:val="1"/>
      <w:marLeft w:val="0"/>
      <w:marRight w:val="0"/>
      <w:marTop w:val="0"/>
      <w:marBottom w:val="0"/>
      <w:divBdr>
        <w:top w:val="none" w:sz="0" w:space="0" w:color="auto"/>
        <w:left w:val="none" w:sz="0" w:space="0" w:color="auto"/>
        <w:bottom w:val="none" w:sz="0" w:space="0" w:color="auto"/>
        <w:right w:val="none" w:sz="0" w:space="0" w:color="auto"/>
      </w:divBdr>
    </w:div>
    <w:div w:id="205994539">
      <w:bodyDiv w:val="1"/>
      <w:marLeft w:val="0"/>
      <w:marRight w:val="0"/>
      <w:marTop w:val="0"/>
      <w:marBottom w:val="0"/>
      <w:divBdr>
        <w:top w:val="none" w:sz="0" w:space="0" w:color="auto"/>
        <w:left w:val="none" w:sz="0" w:space="0" w:color="auto"/>
        <w:bottom w:val="none" w:sz="0" w:space="0" w:color="auto"/>
        <w:right w:val="none" w:sz="0" w:space="0" w:color="auto"/>
      </w:divBdr>
    </w:div>
    <w:div w:id="206187337">
      <w:bodyDiv w:val="1"/>
      <w:marLeft w:val="0"/>
      <w:marRight w:val="0"/>
      <w:marTop w:val="0"/>
      <w:marBottom w:val="0"/>
      <w:divBdr>
        <w:top w:val="none" w:sz="0" w:space="0" w:color="auto"/>
        <w:left w:val="none" w:sz="0" w:space="0" w:color="auto"/>
        <w:bottom w:val="none" w:sz="0" w:space="0" w:color="auto"/>
        <w:right w:val="none" w:sz="0" w:space="0" w:color="auto"/>
      </w:divBdr>
    </w:div>
    <w:div w:id="206257535">
      <w:bodyDiv w:val="1"/>
      <w:marLeft w:val="0"/>
      <w:marRight w:val="0"/>
      <w:marTop w:val="0"/>
      <w:marBottom w:val="0"/>
      <w:divBdr>
        <w:top w:val="none" w:sz="0" w:space="0" w:color="auto"/>
        <w:left w:val="none" w:sz="0" w:space="0" w:color="auto"/>
        <w:bottom w:val="none" w:sz="0" w:space="0" w:color="auto"/>
        <w:right w:val="none" w:sz="0" w:space="0" w:color="auto"/>
      </w:divBdr>
    </w:div>
    <w:div w:id="207880355">
      <w:bodyDiv w:val="1"/>
      <w:marLeft w:val="0"/>
      <w:marRight w:val="0"/>
      <w:marTop w:val="0"/>
      <w:marBottom w:val="0"/>
      <w:divBdr>
        <w:top w:val="none" w:sz="0" w:space="0" w:color="auto"/>
        <w:left w:val="none" w:sz="0" w:space="0" w:color="auto"/>
        <w:bottom w:val="none" w:sz="0" w:space="0" w:color="auto"/>
        <w:right w:val="none" w:sz="0" w:space="0" w:color="auto"/>
      </w:divBdr>
    </w:div>
    <w:div w:id="209416147">
      <w:bodyDiv w:val="1"/>
      <w:marLeft w:val="0"/>
      <w:marRight w:val="0"/>
      <w:marTop w:val="0"/>
      <w:marBottom w:val="0"/>
      <w:divBdr>
        <w:top w:val="none" w:sz="0" w:space="0" w:color="auto"/>
        <w:left w:val="none" w:sz="0" w:space="0" w:color="auto"/>
        <w:bottom w:val="none" w:sz="0" w:space="0" w:color="auto"/>
        <w:right w:val="none" w:sz="0" w:space="0" w:color="auto"/>
      </w:divBdr>
    </w:div>
    <w:div w:id="209996824">
      <w:bodyDiv w:val="1"/>
      <w:marLeft w:val="0"/>
      <w:marRight w:val="0"/>
      <w:marTop w:val="0"/>
      <w:marBottom w:val="0"/>
      <w:divBdr>
        <w:top w:val="none" w:sz="0" w:space="0" w:color="auto"/>
        <w:left w:val="none" w:sz="0" w:space="0" w:color="auto"/>
        <w:bottom w:val="none" w:sz="0" w:space="0" w:color="auto"/>
        <w:right w:val="none" w:sz="0" w:space="0" w:color="auto"/>
      </w:divBdr>
    </w:div>
    <w:div w:id="212236107">
      <w:bodyDiv w:val="1"/>
      <w:marLeft w:val="0"/>
      <w:marRight w:val="0"/>
      <w:marTop w:val="0"/>
      <w:marBottom w:val="0"/>
      <w:divBdr>
        <w:top w:val="none" w:sz="0" w:space="0" w:color="auto"/>
        <w:left w:val="none" w:sz="0" w:space="0" w:color="auto"/>
        <w:bottom w:val="none" w:sz="0" w:space="0" w:color="auto"/>
        <w:right w:val="none" w:sz="0" w:space="0" w:color="auto"/>
      </w:divBdr>
    </w:div>
    <w:div w:id="214049496">
      <w:bodyDiv w:val="1"/>
      <w:marLeft w:val="0"/>
      <w:marRight w:val="0"/>
      <w:marTop w:val="0"/>
      <w:marBottom w:val="0"/>
      <w:divBdr>
        <w:top w:val="none" w:sz="0" w:space="0" w:color="auto"/>
        <w:left w:val="none" w:sz="0" w:space="0" w:color="auto"/>
        <w:bottom w:val="none" w:sz="0" w:space="0" w:color="auto"/>
        <w:right w:val="none" w:sz="0" w:space="0" w:color="auto"/>
      </w:divBdr>
    </w:div>
    <w:div w:id="214388349">
      <w:bodyDiv w:val="1"/>
      <w:marLeft w:val="0"/>
      <w:marRight w:val="0"/>
      <w:marTop w:val="0"/>
      <w:marBottom w:val="0"/>
      <w:divBdr>
        <w:top w:val="none" w:sz="0" w:space="0" w:color="auto"/>
        <w:left w:val="none" w:sz="0" w:space="0" w:color="auto"/>
        <w:bottom w:val="none" w:sz="0" w:space="0" w:color="auto"/>
        <w:right w:val="none" w:sz="0" w:space="0" w:color="auto"/>
      </w:divBdr>
    </w:div>
    <w:div w:id="216473771">
      <w:bodyDiv w:val="1"/>
      <w:marLeft w:val="0"/>
      <w:marRight w:val="0"/>
      <w:marTop w:val="0"/>
      <w:marBottom w:val="0"/>
      <w:divBdr>
        <w:top w:val="none" w:sz="0" w:space="0" w:color="auto"/>
        <w:left w:val="none" w:sz="0" w:space="0" w:color="auto"/>
        <w:bottom w:val="none" w:sz="0" w:space="0" w:color="auto"/>
        <w:right w:val="none" w:sz="0" w:space="0" w:color="auto"/>
      </w:divBdr>
    </w:div>
    <w:div w:id="217208324">
      <w:bodyDiv w:val="1"/>
      <w:marLeft w:val="0"/>
      <w:marRight w:val="0"/>
      <w:marTop w:val="0"/>
      <w:marBottom w:val="0"/>
      <w:divBdr>
        <w:top w:val="none" w:sz="0" w:space="0" w:color="auto"/>
        <w:left w:val="none" w:sz="0" w:space="0" w:color="auto"/>
        <w:bottom w:val="none" w:sz="0" w:space="0" w:color="auto"/>
        <w:right w:val="none" w:sz="0" w:space="0" w:color="auto"/>
      </w:divBdr>
    </w:div>
    <w:div w:id="217254440">
      <w:bodyDiv w:val="1"/>
      <w:marLeft w:val="0"/>
      <w:marRight w:val="0"/>
      <w:marTop w:val="0"/>
      <w:marBottom w:val="0"/>
      <w:divBdr>
        <w:top w:val="none" w:sz="0" w:space="0" w:color="auto"/>
        <w:left w:val="none" w:sz="0" w:space="0" w:color="auto"/>
        <w:bottom w:val="none" w:sz="0" w:space="0" w:color="auto"/>
        <w:right w:val="none" w:sz="0" w:space="0" w:color="auto"/>
      </w:divBdr>
    </w:div>
    <w:div w:id="217521244">
      <w:bodyDiv w:val="1"/>
      <w:marLeft w:val="0"/>
      <w:marRight w:val="0"/>
      <w:marTop w:val="0"/>
      <w:marBottom w:val="0"/>
      <w:divBdr>
        <w:top w:val="none" w:sz="0" w:space="0" w:color="auto"/>
        <w:left w:val="none" w:sz="0" w:space="0" w:color="auto"/>
        <w:bottom w:val="none" w:sz="0" w:space="0" w:color="auto"/>
        <w:right w:val="none" w:sz="0" w:space="0" w:color="auto"/>
      </w:divBdr>
    </w:div>
    <w:div w:id="217786443">
      <w:bodyDiv w:val="1"/>
      <w:marLeft w:val="0"/>
      <w:marRight w:val="0"/>
      <w:marTop w:val="0"/>
      <w:marBottom w:val="0"/>
      <w:divBdr>
        <w:top w:val="none" w:sz="0" w:space="0" w:color="auto"/>
        <w:left w:val="none" w:sz="0" w:space="0" w:color="auto"/>
        <w:bottom w:val="none" w:sz="0" w:space="0" w:color="auto"/>
        <w:right w:val="none" w:sz="0" w:space="0" w:color="auto"/>
      </w:divBdr>
    </w:div>
    <w:div w:id="219248096">
      <w:bodyDiv w:val="1"/>
      <w:marLeft w:val="0"/>
      <w:marRight w:val="0"/>
      <w:marTop w:val="0"/>
      <w:marBottom w:val="0"/>
      <w:divBdr>
        <w:top w:val="none" w:sz="0" w:space="0" w:color="auto"/>
        <w:left w:val="none" w:sz="0" w:space="0" w:color="auto"/>
        <w:bottom w:val="none" w:sz="0" w:space="0" w:color="auto"/>
        <w:right w:val="none" w:sz="0" w:space="0" w:color="auto"/>
      </w:divBdr>
    </w:div>
    <w:div w:id="219484513">
      <w:bodyDiv w:val="1"/>
      <w:marLeft w:val="0"/>
      <w:marRight w:val="0"/>
      <w:marTop w:val="0"/>
      <w:marBottom w:val="0"/>
      <w:divBdr>
        <w:top w:val="none" w:sz="0" w:space="0" w:color="auto"/>
        <w:left w:val="none" w:sz="0" w:space="0" w:color="auto"/>
        <w:bottom w:val="none" w:sz="0" w:space="0" w:color="auto"/>
        <w:right w:val="none" w:sz="0" w:space="0" w:color="auto"/>
      </w:divBdr>
    </w:div>
    <w:div w:id="219750999">
      <w:bodyDiv w:val="1"/>
      <w:marLeft w:val="0"/>
      <w:marRight w:val="0"/>
      <w:marTop w:val="0"/>
      <w:marBottom w:val="0"/>
      <w:divBdr>
        <w:top w:val="none" w:sz="0" w:space="0" w:color="auto"/>
        <w:left w:val="none" w:sz="0" w:space="0" w:color="auto"/>
        <w:bottom w:val="none" w:sz="0" w:space="0" w:color="auto"/>
        <w:right w:val="none" w:sz="0" w:space="0" w:color="auto"/>
      </w:divBdr>
    </w:div>
    <w:div w:id="220137488">
      <w:bodyDiv w:val="1"/>
      <w:marLeft w:val="0"/>
      <w:marRight w:val="0"/>
      <w:marTop w:val="0"/>
      <w:marBottom w:val="0"/>
      <w:divBdr>
        <w:top w:val="none" w:sz="0" w:space="0" w:color="auto"/>
        <w:left w:val="none" w:sz="0" w:space="0" w:color="auto"/>
        <w:bottom w:val="none" w:sz="0" w:space="0" w:color="auto"/>
        <w:right w:val="none" w:sz="0" w:space="0" w:color="auto"/>
      </w:divBdr>
    </w:div>
    <w:div w:id="225654693">
      <w:bodyDiv w:val="1"/>
      <w:marLeft w:val="0"/>
      <w:marRight w:val="0"/>
      <w:marTop w:val="0"/>
      <w:marBottom w:val="0"/>
      <w:divBdr>
        <w:top w:val="none" w:sz="0" w:space="0" w:color="auto"/>
        <w:left w:val="none" w:sz="0" w:space="0" w:color="auto"/>
        <w:bottom w:val="none" w:sz="0" w:space="0" w:color="auto"/>
        <w:right w:val="none" w:sz="0" w:space="0" w:color="auto"/>
      </w:divBdr>
    </w:div>
    <w:div w:id="225723975">
      <w:bodyDiv w:val="1"/>
      <w:marLeft w:val="0"/>
      <w:marRight w:val="0"/>
      <w:marTop w:val="0"/>
      <w:marBottom w:val="0"/>
      <w:divBdr>
        <w:top w:val="none" w:sz="0" w:space="0" w:color="auto"/>
        <w:left w:val="none" w:sz="0" w:space="0" w:color="auto"/>
        <w:bottom w:val="none" w:sz="0" w:space="0" w:color="auto"/>
        <w:right w:val="none" w:sz="0" w:space="0" w:color="auto"/>
      </w:divBdr>
    </w:div>
    <w:div w:id="226957057">
      <w:bodyDiv w:val="1"/>
      <w:marLeft w:val="0"/>
      <w:marRight w:val="0"/>
      <w:marTop w:val="0"/>
      <w:marBottom w:val="0"/>
      <w:divBdr>
        <w:top w:val="none" w:sz="0" w:space="0" w:color="auto"/>
        <w:left w:val="none" w:sz="0" w:space="0" w:color="auto"/>
        <w:bottom w:val="none" w:sz="0" w:space="0" w:color="auto"/>
        <w:right w:val="none" w:sz="0" w:space="0" w:color="auto"/>
      </w:divBdr>
    </w:div>
    <w:div w:id="227765782">
      <w:bodyDiv w:val="1"/>
      <w:marLeft w:val="0"/>
      <w:marRight w:val="0"/>
      <w:marTop w:val="0"/>
      <w:marBottom w:val="0"/>
      <w:divBdr>
        <w:top w:val="none" w:sz="0" w:space="0" w:color="auto"/>
        <w:left w:val="none" w:sz="0" w:space="0" w:color="auto"/>
        <w:bottom w:val="none" w:sz="0" w:space="0" w:color="auto"/>
        <w:right w:val="none" w:sz="0" w:space="0" w:color="auto"/>
      </w:divBdr>
    </w:div>
    <w:div w:id="228155259">
      <w:bodyDiv w:val="1"/>
      <w:marLeft w:val="0"/>
      <w:marRight w:val="0"/>
      <w:marTop w:val="0"/>
      <w:marBottom w:val="0"/>
      <w:divBdr>
        <w:top w:val="none" w:sz="0" w:space="0" w:color="auto"/>
        <w:left w:val="none" w:sz="0" w:space="0" w:color="auto"/>
        <w:bottom w:val="none" w:sz="0" w:space="0" w:color="auto"/>
        <w:right w:val="none" w:sz="0" w:space="0" w:color="auto"/>
      </w:divBdr>
    </w:div>
    <w:div w:id="228346827">
      <w:bodyDiv w:val="1"/>
      <w:marLeft w:val="0"/>
      <w:marRight w:val="0"/>
      <w:marTop w:val="0"/>
      <w:marBottom w:val="0"/>
      <w:divBdr>
        <w:top w:val="none" w:sz="0" w:space="0" w:color="auto"/>
        <w:left w:val="none" w:sz="0" w:space="0" w:color="auto"/>
        <w:bottom w:val="none" w:sz="0" w:space="0" w:color="auto"/>
        <w:right w:val="none" w:sz="0" w:space="0" w:color="auto"/>
      </w:divBdr>
    </w:div>
    <w:div w:id="229468670">
      <w:bodyDiv w:val="1"/>
      <w:marLeft w:val="0"/>
      <w:marRight w:val="0"/>
      <w:marTop w:val="0"/>
      <w:marBottom w:val="0"/>
      <w:divBdr>
        <w:top w:val="none" w:sz="0" w:space="0" w:color="auto"/>
        <w:left w:val="none" w:sz="0" w:space="0" w:color="auto"/>
        <w:bottom w:val="none" w:sz="0" w:space="0" w:color="auto"/>
        <w:right w:val="none" w:sz="0" w:space="0" w:color="auto"/>
      </w:divBdr>
    </w:div>
    <w:div w:id="229661104">
      <w:bodyDiv w:val="1"/>
      <w:marLeft w:val="0"/>
      <w:marRight w:val="0"/>
      <w:marTop w:val="0"/>
      <w:marBottom w:val="0"/>
      <w:divBdr>
        <w:top w:val="none" w:sz="0" w:space="0" w:color="auto"/>
        <w:left w:val="none" w:sz="0" w:space="0" w:color="auto"/>
        <w:bottom w:val="none" w:sz="0" w:space="0" w:color="auto"/>
        <w:right w:val="none" w:sz="0" w:space="0" w:color="auto"/>
      </w:divBdr>
    </w:div>
    <w:div w:id="230623845">
      <w:bodyDiv w:val="1"/>
      <w:marLeft w:val="0"/>
      <w:marRight w:val="0"/>
      <w:marTop w:val="0"/>
      <w:marBottom w:val="0"/>
      <w:divBdr>
        <w:top w:val="none" w:sz="0" w:space="0" w:color="auto"/>
        <w:left w:val="none" w:sz="0" w:space="0" w:color="auto"/>
        <w:bottom w:val="none" w:sz="0" w:space="0" w:color="auto"/>
        <w:right w:val="none" w:sz="0" w:space="0" w:color="auto"/>
      </w:divBdr>
    </w:div>
    <w:div w:id="230703277">
      <w:bodyDiv w:val="1"/>
      <w:marLeft w:val="0"/>
      <w:marRight w:val="0"/>
      <w:marTop w:val="0"/>
      <w:marBottom w:val="0"/>
      <w:divBdr>
        <w:top w:val="none" w:sz="0" w:space="0" w:color="auto"/>
        <w:left w:val="none" w:sz="0" w:space="0" w:color="auto"/>
        <w:bottom w:val="none" w:sz="0" w:space="0" w:color="auto"/>
        <w:right w:val="none" w:sz="0" w:space="0" w:color="auto"/>
      </w:divBdr>
    </w:div>
    <w:div w:id="231896415">
      <w:bodyDiv w:val="1"/>
      <w:marLeft w:val="0"/>
      <w:marRight w:val="0"/>
      <w:marTop w:val="0"/>
      <w:marBottom w:val="0"/>
      <w:divBdr>
        <w:top w:val="none" w:sz="0" w:space="0" w:color="auto"/>
        <w:left w:val="none" w:sz="0" w:space="0" w:color="auto"/>
        <w:bottom w:val="none" w:sz="0" w:space="0" w:color="auto"/>
        <w:right w:val="none" w:sz="0" w:space="0" w:color="auto"/>
      </w:divBdr>
    </w:div>
    <w:div w:id="232082224">
      <w:bodyDiv w:val="1"/>
      <w:marLeft w:val="0"/>
      <w:marRight w:val="0"/>
      <w:marTop w:val="0"/>
      <w:marBottom w:val="0"/>
      <w:divBdr>
        <w:top w:val="none" w:sz="0" w:space="0" w:color="auto"/>
        <w:left w:val="none" w:sz="0" w:space="0" w:color="auto"/>
        <w:bottom w:val="none" w:sz="0" w:space="0" w:color="auto"/>
        <w:right w:val="none" w:sz="0" w:space="0" w:color="auto"/>
      </w:divBdr>
    </w:div>
    <w:div w:id="232812894">
      <w:bodyDiv w:val="1"/>
      <w:marLeft w:val="0"/>
      <w:marRight w:val="0"/>
      <w:marTop w:val="0"/>
      <w:marBottom w:val="0"/>
      <w:divBdr>
        <w:top w:val="none" w:sz="0" w:space="0" w:color="auto"/>
        <w:left w:val="none" w:sz="0" w:space="0" w:color="auto"/>
        <w:bottom w:val="none" w:sz="0" w:space="0" w:color="auto"/>
        <w:right w:val="none" w:sz="0" w:space="0" w:color="auto"/>
      </w:divBdr>
    </w:div>
    <w:div w:id="233126906">
      <w:bodyDiv w:val="1"/>
      <w:marLeft w:val="0"/>
      <w:marRight w:val="0"/>
      <w:marTop w:val="0"/>
      <w:marBottom w:val="0"/>
      <w:divBdr>
        <w:top w:val="none" w:sz="0" w:space="0" w:color="auto"/>
        <w:left w:val="none" w:sz="0" w:space="0" w:color="auto"/>
        <w:bottom w:val="none" w:sz="0" w:space="0" w:color="auto"/>
        <w:right w:val="none" w:sz="0" w:space="0" w:color="auto"/>
      </w:divBdr>
    </w:div>
    <w:div w:id="233324084">
      <w:bodyDiv w:val="1"/>
      <w:marLeft w:val="0"/>
      <w:marRight w:val="0"/>
      <w:marTop w:val="0"/>
      <w:marBottom w:val="0"/>
      <w:divBdr>
        <w:top w:val="none" w:sz="0" w:space="0" w:color="auto"/>
        <w:left w:val="none" w:sz="0" w:space="0" w:color="auto"/>
        <w:bottom w:val="none" w:sz="0" w:space="0" w:color="auto"/>
        <w:right w:val="none" w:sz="0" w:space="0" w:color="auto"/>
      </w:divBdr>
    </w:div>
    <w:div w:id="234438196">
      <w:bodyDiv w:val="1"/>
      <w:marLeft w:val="0"/>
      <w:marRight w:val="0"/>
      <w:marTop w:val="0"/>
      <w:marBottom w:val="0"/>
      <w:divBdr>
        <w:top w:val="none" w:sz="0" w:space="0" w:color="auto"/>
        <w:left w:val="none" w:sz="0" w:space="0" w:color="auto"/>
        <w:bottom w:val="none" w:sz="0" w:space="0" w:color="auto"/>
        <w:right w:val="none" w:sz="0" w:space="0" w:color="auto"/>
      </w:divBdr>
    </w:div>
    <w:div w:id="234510352">
      <w:bodyDiv w:val="1"/>
      <w:marLeft w:val="0"/>
      <w:marRight w:val="0"/>
      <w:marTop w:val="0"/>
      <w:marBottom w:val="0"/>
      <w:divBdr>
        <w:top w:val="none" w:sz="0" w:space="0" w:color="auto"/>
        <w:left w:val="none" w:sz="0" w:space="0" w:color="auto"/>
        <w:bottom w:val="none" w:sz="0" w:space="0" w:color="auto"/>
        <w:right w:val="none" w:sz="0" w:space="0" w:color="auto"/>
      </w:divBdr>
    </w:div>
    <w:div w:id="235475653">
      <w:bodyDiv w:val="1"/>
      <w:marLeft w:val="0"/>
      <w:marRight w:val="0"/>
      <w:marTop w:val="0"/>
      <w:marBottom w:val="0"/>
      <w:divBdr>
        <w:top w:val="none" w:sz="0" w:space="0" w:color="auto"/>
        <w:left w:val="none" w:sz="0" w:space="0" w:color="auto"/>
        <w:bottom w:val="none" w:sz="0" w:space="0" w:color="auto"/>
        <w:right w:val="none" w:sz="0" w:space="0" w:color="auto"/>
      </w:divBdr>
    </w:div>
    <w:div w:id="235751801">
      <w:bodyDiv w:val="1"/>
      <w:marLeft w:val="0"/>
      <w:marRight w:val="0"/>
      <w:marTop w:val="0"/>
      <w:marBottom w:val="0"/>
      <w:divBdr>
        <w:top w:val="none" w:sz="0" w:space="0" w:color="auto"/>
        <w:left w:val="none" w:sz="0" w:space="0" w:color="auto"/>
        <w:bottom w:val="none" w:sz="0" w:space="0" w:color="auto"/>
        <w:right w:val="none" w:sz="0" w:space="0" w:color="auto"/>
      </w:divBdr>
    </w:div>
    <w:div w:id="236596504">
      <w:bodyDiv w:val="1"/>
      <w:marLeft w:val="0"/>
      <w:marRight w:val="0"/>
      <w:marTop w:val="0"/>
      <w:marBottom w:val="0"/>
      <w:divBdr>
        <w:top w:val="none" w:sz="0" w:space="0" w:color="auto"/>
        <w:left w:val="none" w:sz="0" w:space="0" w:color="auto"/>
        <w:bottom w:val="none" w:sz="0" w:space="0" w:color="auto"/>
        <w:right w:val="none" w:sz="0" w:space="0" w:color="auto"/>
      </w:divBdr>
    </w:div>
    <w:div w:id="239294067">
      <w:bodyDiv w:val="1"/>
      <w:marLeft w:val="0"/>
      <w:marRight w:val="0"/>
      <w:marTop w:val="0"/>
      <w:marBottom w:val="0"/>
      <w:divBdr>
        <w:top w:val="none" w:sz="0" w:space="0" w:color="auto"/>
        <w:left w:val="none" w:sz="0" w:space="0" w:color="auto"/>
        <w:bottom w:val="none" w:sz="0" w:space="0" w:color="auto"/>
        <w:right w:val="none" w:sz="0" w:space="0" w:color="auto"/>
      </w:divBdr>
    </w:div>
    <w:div w:id="240648556">
      <w:bodyDiv w:val="1"/>
      <w:marLeft w:val="0"/>
      <w:marRight w:val="0"/>
      <w:marTop w:val="0"/>
      <w:marBottom w:val="0"/>
      <w:divBdr>
        <w:top w:val="none" w:sz="0" w:space="0" w:color="auto"/>
        <w:left w:val="none" w:sz="0" w:space="0" w:color="auto"/>
        <w:bottom w:val="none" w:sz="0" w:space="0" w:color="auto"/>
        <w:right w:val="none" w:sz="0" w:space="0" w:color="auto"/>
      </w:divBdr>
    </w:div>
    <w:div w:id="240723542">
      <w:bodyDiv w:val="1"/>
      <w:marLeft w:val="0"/>
      <w:marRight w:val="0"/>
      <w:marTop w:val="0"/>
      <w:marBottom w:val="0"/>
      <w:divBdr>
        <w:top w:val="none" w:sz="0" w:space="0" w:color="auto"/>
        <w:left w:val="none" w:sz="0" w:space="0" w:color="auto"/>
        <w:bottom w:val="none" w:sz="0" w:space="0" w:color="auto"/>
        <w:right w:val="none" w:sz="0" w:space="0" w:color="auto"/>
      </w:divBdr>
    </w:div>
    <w:div w:id="241794899">
      <w:bodyDiv w:val="1"/>
      <w:marLeft w:val="0"/>
      <w:marRight w:val="0"/>
      <w:marTop w:val="0"/>
      <w:marBottom w:val="0"/>
      <w:divBdr>
        <w:top w:val="none" w:sz="0" w:space="0" w:color="auto"/>
        <w:left w:val="none" w:sz="0" w:space="0" w:color="auto"/>
        <w:bottom w:val="none" w:sz="0" w:space="0" w:color="auto"/>
        <w:right w:val="none" w:sz="0" w:space="0" w:color="auto"/>
      </w:divBdr>
    </w:div>
    <w:div w:id="242572831">
      <w:bodyDiv w:val="1"/>
      <w:marLeft w:val="0"/>
      <w:marRight w:val="0"/>
      <w:marTop w:val="0"/>
      <w:marBottom w:val="0"/>
      <w:divBdr>
        <w:top w:val="none" w:sz="0" w:space="0" w:color="auto"/>
        <w:left w:val="none" w:sz="0" w:space="0" w:color="auto"/>
        <w:bottom w:val="none" w:sz="0" w:space="0" w:color="auto"/>
        <w:right w:val="none" w:sz="0" w:space="0" w:color="auto"/>
      </w:divBdr>
    </w:div>
    <w:div w:id="242689963">
      <w:bodyDiv w:val="1"/>
      <w:marLeft w:val="0"/>
      <w:marRight w:val="0"/>
      <w:marTop w:val="0"/>
      <w:marBottom w:val="0"/>
      <w:divBdr>
        <w:top w:val="none" w:sz="0" w:space="0" w:color="auto"/>
        <w:left w:val="none" w:sz="0" w:space="0" w:color="auto"/>
        <w:bottom w:val="none" w:sz="0" w:space="0" w:color="auto"/>
        <w:right w:val="none" w:sz="0" w:space="0" w:color="auto"/>
      </w:divBdr>
    </w:div>
    <w:div w:id="244649138">
      <w:bodyDiv w:val="1"/>
      <w:marLeft w:val="0"/>
      <w:marRight w:val="0"/>
      <w:marTop w:val="0"/>
      <w:marBottom w:val="0"/>
      <w:divBdr>
        <w:top w:val="none" w:sz="0" w:space="0" w:color="auto"/>
        <w:left w:val="none" w:sz="0" w:space="0" w:color="auto"/>
        <w:bottom w:val="none" w:sz="0" w:space="0" w:color="auto"/>
        <w:right w:val="none" w:sz="0" w:space="0" w:color="auto"/>
      </w:divBdr>
    </w:div>
    <w:div w:id="245503905">
      <w:bodyDiv w:val="1"/>
      <w:marLeft w:val="0"/>
      <w:marRight w:val="0"/>
      <w:marTop w:val="0"/>
      <w:marBottom w:val="0"/>
      <w:divBdr>
        <w:top w:val="none" w:sz="0" w:space="0" w:color="auto"/>
        <w:left w:val="none" w:sz="0" w:space="0" w:color="auto"/>
        <w:bottom w:val="none" w:sz="0" w:space="0" w:color="auto"/>
        <w:right w:val="none" w:sz="0" w:space="0" w:color="auto"/>
      </w:divBdr>
    </w:div>
    <w:div w:id="246500895">
      <w:bodyDiv w:val="1"/>
      <w:marLeft w:val="0"/>
      <w:marRight w:val="0"/>
      <w:marTop w:val="0"/>
      <w:marBottom w:val="0"/>
      <w:divBdr>
        <w:top w:val="none" w:sz="0" w:space="0" w:color="auto"/>
        <w:left w:val="none" w:sz="0" w:space="0" w:color="auto"/>
        <w:bottom w:val="none" w:sz="0" w:space="0" w:color="auto"/>
        <w:right w:val="none" w:sz="0" w:space="0" w:color="auto"/>
      </w:divBdr>
    </w:div>
    <w:div w:id="250310322">
      <w:bodyDiv w:val="1"/>
      <w:marLeft w:val="0"/>
      <w:marRight w:val="0"/>
      <w:marTop w:val="0"/>
      <w:marBottom w:val="0"/>
      <w:divBdr>
        <w:top w:val="none" w:sz="0" w:space="0" w:color="auto"/>
        <w:left w:val="none" w:sz="0" w:space="0" w:color="auto"/>
        <w:bottom w:val="none" w:sz="0" w:space="0" w:color="auto"/>
        <w:right w:val="none" w:sz="0" w:space="0" w:color="auto"/>
      </w:divBdr>
    </w:div>
    <w:div w:id="250358839">
      <w:bodyDiv w:val="1"/>
      <w:marLeft w:val="0"/>
      <w:marRight w:val="0"/>
      <w:marTop w:val="0"/>
      <w:marBottom w:val="0"/>
      <w:divBdr>
        <w:top w:val="none" w:sz="0" w:space="0" w:color="auto"/>
        <w:left w:val="none" w:sz="0" w:space="0" w:color="auto"/>
        <w:bottom w:val="none" w:sz="0" w:space="0" w:color="auto"/>
        <w:right w:val="none" w:sz="0" w:space="0" w:color="auto"/>
      </w:divBdr>
    </w:div>
    <w:div w:id="250969198">
      <w:bodyDiv w:val="1"/>
      <w:marLeft w:val="0"/>
      <w:marRight w:val="0"/>
      <w:marTop w:val="0"/>
      <w:marBottom w:val="0"/>
      <w:divBdr>
        <w:top w:val="none" w:sz="0" w:space="0" w:color="auto"/>
        <w:left w:val="none" w:sz="0" w:space="0" w:color="auto"/>
        <w:bottom w:val="none" w:sz="0" w:space="0" w:color="auto"/>
        <w:right w:val="none" w:sz="0" w:space="0" w:color="auto"/>
      </w:divBdr>
    </w:div>
    <w:div w:id="253054498">
      <w:bodyDiv w:val="1"/>
      <w:marLeft w:val="0"/>
      <w:marRight w:val="0"/>
      <w:marTop w:val="0"/>
      <w:marBottom w:val="0"/>
      <w:divBdr>
        <w:top w:val="none" w:sz="0" w:space="0" w:color="auto"/>
        <w:left w:val="none" w:sz="0" w:space="0" w:color="auto"/>
        <w:bottom w:val="none" w:sz="0" w:space="0" w:color="auto"/>
        <w:right w:val="none" w:sz="0" w:space="0" w:color="auto"/>
      </w:divBdr>
    </w:div>
    <w:div w:id="253520472">
      <w:bodyDiv w:val="1"/>
      <w:marLeft w:val="0"/>
      <w:marRight w:val="0"/>
      <w:marTop w:val="0"/>
      <w:marBottom w:val="0"/>
      <w:divBdr>
        <w:top w:val="none" w:sz="0" w:space="0" w:color="auto"/>
        <w:left w:val="none" w:sz="0" w:space="0" w:color="auto"/>
        <w:bottom w:val="none" w:sz="0" w:space="0" w:color="auto"/>
        <w:right w:val="none" w:sz="0" w:space="0" w:color="auto"/>
      </w:divBdr>
    </w:div>
    <w:div w:id="253590683">
      <w:bodyDiv w:val="1"/>
      <w:marLeft w:val="0"/>
      <w:marRight w:val="0"/>
      <w:marTop w:val="0"/>
      <w:marBottom w:val="0"/>
      <w:divBdr>
        <w:top w:val="none" w:sz="0" w:space="0" w:color="auto"/>
        <w:left w:val="none" w:sz="0" w:space="0" w:color="auto"/>
        <w:bottom w:val="none" w:sz="0" w:space="0" w:color="auto"/>
        <w:right w:val="none" w:sz="0" w:space="0" w:color="auto"/>
      </w:divBdr>
    </w:div>
    <w:div w:id="253824340">
      <w:bodyDiv w:val="1"/>
      <w:marLeft w:val="0"/>
      <w:marRight w:val="0"/>
      <w:marTop w:val="0"/>
      <w:marBottom w:val="0"/>
      <w:divBdr>
        <w:top w:val="none" w:sz="0" w:space="0" w:color="auto"/>
        <w:left w:val="none" w:sz="0" w:space="0" w:color="auto"/>
        <w:bottom w:val="none" w:sz="0" w:space="0" w:color="auto"/>
        <w:right w:val="none" w:sz="0" w:space="0" w:color="auto"/>
      </w:divBdr>
    </w:div>
    <w:div w:id="254947323">
      <w:bodyDiv w:val="1"/>
      <w:marLeft w:val="0"/>
      <w:marRight w:val="0"/>
      <w:marTop w:val="0"/>
      <w:marBottom w:val="0"/>
      <w:divBdr>
        <w:top w:val="none" w:sz="0" w:space="0" w:color="auto"/>
        <w:left w:val="none" w:sz="0" w:space="0" w:color="auto"/>
        <w:bottom w:val="none" w:sz="0" w:space="0" w:color="auto"/>
        <w:right w:val="none" w:sz="0" w:space="0" w:color="auto"/>
      </w:divBdr>
    </w:div>
    <w:div w:id="255679321">
      <w:bodyDiv w:val="1"/>
      <w:marLeft w:val="0"/>
      <w:marRight w:val="0"/>
      <w:marTop w:val="0"/>
      <w:marBottom w:val="0"/>
      <w:divBdr>
        <w:top w:val="none" w:sz="0" w:space="0" w:color="auto"/>
        <w:left w:val="none" w:sz="0" w:space="0" w:color="auto"/>
        <w:bottom w:val="none" w:sz="0" w:space="0" w:color="auto"/>
        <w:right w:val="none" w:sz="0" w:space="0" w:color="auto"/>
      </w:divBdr>
    </w:div>
    <w:div w:id="255751787">
      <w:bodyDiv w:val="1"/>
      <w:marLeft w:val="0"/>
      <w:marRight w:val="0"/>
      <w:marTop w:val="0"/>
      <w:marBottom w:val="0"/>
      <w:divBdr>
        <w:top w:val="none" w:sz="0" w:space="0" w:color="auto"/>
        <w:left w:val="none" w:sz="0" w:space="0" w:color="auto"/>
        <w:bottom w:val="none" w:sz="0" w:space="0" w:color="auto"/>
        <w:right w:val="none" w:sz="0" w:space="0" w:color="auto"/>
      </w:divBdr>
    </w:div>
    <w:div w:id="258566382">
      <w:bodyDiv w:val="1"/>
      <w:marLeft w:val="0"/>
      <w:marRight w:val="0"/>
      <w:marTop w:val="0"/>
      <w:marBottom w:val="0"/>
      <w:divBdr>
        <w:top w:val="none" w:sz="0" w:space="0" w:color="auto"/>
        <w:left w:val="none" w:sz="0" w:space="0" w:color="auto"/>
        <w:bottom w:val="none" w:sz="0" w:space="0" w:color="auto"/>
        <w:right w:val="none" w:sz="0" w:space="0" w:color="auto"/>
      </w:divBdr>
    </w:div>
    <w:div w:id="259874905">
      <w:bodyDiv w:val="1"/>
      <w:marLeft w:val="0"/>
      <w:marRight w:val="0"/>
      <w:marTop w:val="0"/>
      <w:marBottom w:val="0"/>
      <w:divBdr>
        <w:top w:val="none" w:sz="0" w:space="0" w:color="auto"/>
        <w:left w:val="none" w:sz="0" w:space="0" w:color="auto"/>
        <w:bottom w:val="none" w:sz="0" w:space="0" w:color="auto"/>
        <w:right w:val="none" w:sz="0" w:space="0" w:color="auto"/>
      </w:divBdr>
    </w:div>
    <w:div w:id="260069215">
      <w:bodyDiv w:val="1"/>
      <w:marLeft w:val="0"/>
      <w:marRight w:val="0"/>
      <w:marTop w:val="0"/>
      <w:marBottom w:val="0"/>
      <w:divBdr>
        <w:top w:val="none" w:sz="0" w:space="0" w:color="auto"/>
        <w:left w:val="none" w:sz="0" w:space="0" w:color="auto"/>
        <w:bottom w:val="none" w:sz="0" w:space="0" w:color="auto"/>
        <w:right w:val="none" w:sz="0" w:space="0" w:color="auto"/>
      </w:divBdr>
    </w:div>
    <w:div w:id="260334685">
      <w:bodyDiv w:val="1"/>
      <w:marLeft w:val="0"/>
      <w:marRight w:val="0"/>
      <w:marTop w:val="0"/>
      <w:marBottom w:val="0"/>
      <w:divBdr>
        <w:top w:val="none" w:sz="0" w:space="0" w:color="auto"/>
        <w:left w:val="none" w:sz="0" w:space="0" w:color="auto"/>
        <w:bottom w:val="none" w:sz="0" w:space="0" w:color="auto"/>
        <w:right w:val="none" w:sz="0" w:space="0" w:color="auto"/>
      </w:divBdr>
    </w:div>
    <w:div w:id="261186595">
      <w:bodyDiv w:val="1"/>
      <w:marLeft w:val="0"/>
      <w:marRight w:val="0"/>
      <w:marTop w:val="0"/>
      <w:marBottom w:val="0"/>
      <w:divBdr>
        <w:top w:val="none" w:sz="0" w:space="0" w:color="auto"/>
        <w:left w:val="none" w:sz="0" w:space="0" w:color="auto"/>
        <w:bottom w:val="none" w:sz="0" w:space="0" w:color="auto"/>
        <w:right w:val="none" w:sz="0" w:space="0" w:color="auto"/>
      </w:divBdr>
    </w:div>
    <w:div w:id="262035208">
      <w:bodyDiv w:val="1"/>
      <w:marLeft w:val="0"/>
      <w:marRight w:val="0"/>
      <w:marTop w:val="0"/>
      <w:marBottom w:val="0"/>
      <w:divBdr>
        <w:top w:val="none" w:sz="0" w:space="0" w:color="auto"/>
        <w:left w:val="none" w:sz="0" w:space="0" w:color="auto"/>
        <w:bottom w:val="none" w:sz="0" w:space="0" w:color="auto"/>
        <w:right w:val="none" w:sz="0" w:space="0" w:color="auto"/>
      </w:divBdr>
    </w:div>
    <w:div w:id="262230741">
      <w:bodyDiv w:val="1"/>
      <w:marLeft w:val="0"/>
      <w:marRight w:val="0"/>
      <w:marTop w:val="0"/>
      <w:marBottom w:val="0"/>
      <w:divBdr>
        <w:top w:val="none" w:sz="0" w:space="0" w:color="auto"/>
        <w:left w:val="none" w:sz="0" w:space="0" w:color="auto"/>
        <w:bottom w:val="none" w:sz="0" w:space="0" w:color="auto"/>
        <w:right w:val="none" w:sz="0" w:space="0" w:color="auto"/>
      </w:divBdr>
    </w:div>
    <w:div w:id="262619001">
      <w:bodyDiv w:val="1"/>
      <w:marLeft w:val="0"/>
      <w:marRight w:val="0"/>
      <w:marTop w:val="0"/>
      <w:marBottom w:val="0"/>
      <w:divBdr>
        <w:top w:val="none" w:sz="0" w:space="0" w:color="auto"/>
        <w:left w:val="none" w:sz="0" w:space="0" w:color="auto"/>
        <w:bottom w:val="none" w:sz="0" w:space="0" w:color="auto"/>
        <w:right w:val="none" w:sz="0" w:space="0" w:color="auto"/>
      </w:divBdr>
    </w:div>
    <w:div w:id="263418795">
      <w:bodyDiv w:val="1"/>
      <w:marLeft w:val="0"/>
      <w:marRight w:val="0"/>
      <w:marTop w:val="0"/>
      <w:marBottom w:val="0"/>
      <w:divBdr>
        <w:top w:val="none" w:sz="0" w:space="0" w:color="auto"/>
        <w:left w:val="none" w:sz="0" w:space="0" w:color="auto"/>
        <w:bottom w:val="none" w:sz="0" w:space="0" w:color="auto"/>
        <w:right w:val="none" w:sz="0" w:space="0" w:color="auto"/>
      </w:divBdr>
    </w:div>
    <w:div w:id="264852535">
      <w:bodyDiv w:val="1"/>
      <w:marLeft w:val="0"/>
      <w:marRight w:val="0"/>
      <w:marTop w:val="0"/>
      <w:marBottom w:val="0"/>
      <w:divBdr>
        <w:top w:val="none" w:sz="0" w:space="0" w:color="auto"/>
        <w:left w:val="none" w:sz="0" w:space="0" w:color="auto"/>
        <w:bottom w:val="none" w:sz="0" w:space="0" w:color="auto"/>
        <w:right w:val="none" w:sz="0" w:space="0" w:color="auto"/>
      </w:divBdr>
    </w:div>
    <w:div w:id="265045768">
      <w:bodyDiv w:val="1"/>
      <w:marLeft w:val="0"/>
      <w:marRight w:val="0"/>
      <w:marTop w:val="0"/>
      <w:marBottom w:val="0"/>
      <w:divBdr>
        <w:top w:val="none" w:sz="0" w:space="0" w:color="auto"/>
        <w:left w:val="none" w:sz="0" w:space="0" w:color="auto"/>
        <w:bottom w:val="none" w:sz="0" w:space="0" w:color="auto"/>
        <w:right w:val="none" w:sz="0" w:space="0" w:color="auto"/>
      </w:divBdr>
    </w:div>
    <w:div w:id="265234598">
      <w:bodyDiv w:val="1"/>
      <w:marLeft w:val="0"/>
      <w:marRight w:val="0"/>
      <w:marTop w:val="0"/>
      <w:marBottom w:val="0"/>
      <w:divBdr>
        <w:top w:val="none" w:sz="0" w:space="0" w:color="auto"/>
        <w:left w:val="none" w:sz="0" w:space="0" w:color="auto"/>
        <w:bottom w:val="none" w:sz="0" w:space="0" w:color="auto"/>
        <w:right w:val="none" w:sz="0" w:space="0" w:color="auto"/>
      </w:divBdr>
    </w:div>
    <w:div w:id="265889992">
      <w:bodyDiv w:val="1"/>
      <w:marLeft w:val="0"/>
      <w:marRight w:val="0"/>
      <w:marTop w:val="0"/>
      <w:marBottom w:val="0"/>
      <w:divBdr>
        <w:top w:val="none" w:sz="0" w:space="0" w:color="auto"/>
        <w:left w:val="none" w:sz="0" w:space="0" w:color="auto"/>
        <w:bottom w:val="none" w:sz="0" w:space="0" w:color="auto"/>
        <w:right w:val="none" w:sz="0" w:space="0" w:color="auto"/>
      </w:divBdr>
    </w:div>
    <w:div w:id="266012674">
      <w:bodyDiv w:val="1"/>
      <w:marLeft w:val="0"/>
      <w:marRight w:val="0"/>
      <w:marTop w:val="0"/>
      <w:marBottom w:val="0"/>
      <w:divBdr>
        <w:top w:val="none" w:sz="0" w:space="0" w:color="auto"/>
        <w:left w:val="none" w:sz="0" w:space="0" w:color="auto"/>
        <w:bottom w:val="none" w:sz="0" w:space="0" w:color="auto"/>
        <w:right w:val="none" w:sz="0" w:space="0" w:color="auto"/>
      </w:divBdr>
    </w:div>
    <w:div w:id="266550546">
      <w:bodyDiv w:val="1"/>
      <w:marLeft w:val="0"/>
      <w:marRight w:val="0"/>
      <w:marTop w:val="0"/>
      <w:marBottom w:val="0"/>
      <w:divBdr>
        <w:top w:val="none" w:sz="0" w:space="0" w:color="auto"/>
        <w:left w:val="none" w:sz="0" w:space="0" w:color="auto"/>
        <w:bottom w:val="none" w:sz="0" w:space="0" w:color="auto"/>
        <w:right w:val="none" w:sz="0" w:space="0" w:color="auto"/>
      </w:divBdr>
    </w:div>
    <w:div w:id="267396429">
      <w:bodyDiv w:val="1"/>
      <w:marLeft w:val="0"/>
      <w:marRight w:val="0"/>
      <w:marTop w:val="0"/>
      <w:marBottom w:val="0"/>
      <w:divBdr>
        <w:top w:val="none" w:sz="0" w:space="0" w:color="auto"/>
        <w:left w:val="none" w:sz="0" w:space="0" w:color="auto"/>
        <w:bottom w:val="none" w:sz="0" w:space="0" w:color="auto"/>
        <w:right w:val="none" w:sz="0" w:space="0" w:color="auto"/>
      </w:divBdr>
    </w:div>
    <w:div w:id="268436560">
      <w:bodyDiv w:val="1"/>
      <w:marLeft w:val="0"/>
      <w:marRight w:val="0"/>
      <w:marTop w:val="0"/>
      <w:marBottom w:val="0"/>
      <w:divBdr>
        <w:top w:val="none" w:sz="0" w:space="0" w:color="auto"/>
        <w:left w:val="none" w:sz="0" w:space="0" w:color="auto"/>
        <w:bottom w:val="none" w:sz="0" w:space="0" w:color="auto"/>
        <w:right w:val="none" w:sz="0" w:space="0" w:color="auto"/>
      </w:divBdr>
    </w:div>
    <w:div w:id="268850733">
      <w:bodyDiv w:val="1"/>
      <w:marLeft w:val="0"/>
      <w:marRight w:val="0"/>
      <w:marTop w:val="0"/>
      <w:marBottom w:val="0"/>
      <w:divBdr>
        <w:top w:val="none" w:sz="0" w:space="0" w:color="auto"/>
        <w:left w:val="none" w:sz="0" w:space="0" w:color="auto"/>
        <w:bottom w:val="none" w:sz="0" w:space="0" w:color="auto"/>
        <w:right w:val="none" w:sz="0" w:space="0" w:color="auto"/>
      </w:divBdr>
    </w:div>
    <w:div w:id="268855983">
      <w:bodyDiv w:val="1"/>
      <w:marLeft w:val="0"/>
      <w:marRight w:val="0"/>
      <w:marTop w:val="0"/>
      <w:marBottom w:val="0"/>
      <w:divBdr>
        <w:top w:val="none" w:sz="0" w:space="0" w:color="auto"/>
        <w:left w:val="none" w:sz="0" w:space="0" w:color="auto"/>
        <w:bottom w:val="none" w:sz="0" w:space="0" w:color="auto"/>
        <w:right w:val="none" w:sz="0" w:space="0" w:color="auto"/>
      </w:divBdr>
    </w:div>
    <w:div w:id="269047398">
      <w:bodyDiv w:val="1"/>
      <w:marLeft w:val="0"/>
      <w:marRight w:val="0"/>
      <w:marTop w:val="0"/>
      <w:marBottom w:val="0"/>
      <w:divBdr>
        <w:top w:val="none" w:sz="0" w:space="0" w:color="auto"/>
        <w:left w:val="none" w:sz="0" w:space="0" w:color="auto"/>
        <w:bottom w:val="none" w:sz="0" w:space="0" w:color="auto"/>
        <w:right w:val="none" w:sz="0" w:space="0" w:color="auto"/>
      </w:divBdr>
    </w:div>
    <w:div w:id="269778061">
      <w:bodyDiv w:val="1"/>
      <w:marLeft w:val="0"/>
      <w:marRight w:val="0"/>
      <w:marTop w:val="0"/>
      <w:marBottom w:val="0"/>
      <w:divBdr>
        <w:top w:val="none" w:sz="0" w:space="0" w:color="auto"/>
        <w:left w:val="none" w:sz="0" w:space="0" w:color="auto"/>
        <w:bottom w:val="none" w:sz="0" w:space="0" w:color="auto"/>
        <w:right w:val="none" w:sz="0" w:space="0" w:color="auto"/>
      </w:divBdr>
    </w:div>
    <w:div w:id="270554208">
      <w:bodyDiv w:val="1"/>
      <w:marLeft w:val="0"/>
      <w:marRight w:val="0"/>
      <w:marTop w:val="0"/>
      <w:marBottom w:val="0"/>
      <w:divBdr>
        <w:top w:val="none" w:sz="0" w:space="0" w:color="auto"/>
        <w:left w:val="none" w:sz="0" w:space="0" w:color="auto"/>
        <w:bottom w:val="none" w:sz="0" w:space="0" w:color="auto"/>
        <w:right w:val="none" w:sz="0" w:space="0" w:color="auto"/>
      </w:divBdr>
    </w:div>
    <w:div w:id="271130340">
      <w:bodyDiv w:val="1"/>
      <w:marLeft w:val="0"/>
      <w:marRight w:val="0"/>
      <w:marTop w:val="0"/>
      <w:marBottom w:val="0"/>
      <w:divBdr>
        <w:top w:val="none" w:sz="0" w:space="0" w:color="auto"/>
        <w:left w:val="none" w:sz="0" w:space="0" w:color="auto"/>
        <w:bottom w:val="none" w:sz="0" w:space="0" w:color="auto"/>
        <w:right w:val="none" w:sz="0" w:space="0" w:color="auto"/>
      </w:divBdr>
    </w:div>
    <w:div w:id="271866120">
      <w:bodyDiv w:val="1"/>
      <w:marLeft w:val="0"/>
      <w:marRight w:val="0"/>
      <w:marTop w:val="0"/>
      <w:marBottom w:val="0"/>
      <w:divBdr>
        <w:top w:val="none" w:sz="0" w:space="0" w:color="auto"/>
        <w:left w:val="none" w:sz="0" w:space="0" w:color="auto"/>
        <w:bottom w:val="none" w:sz="0" w:space="0" w:color="auto"/>
        <w:right w:val="none" w:sz="0" w:space="0" w:color="auto"/>
      </w:divBdr>
    </w:div>
    <w:div w:id="272714271">
      <w:bodyDiv w:val="1"/>
      <w:marLeft w:val="0"/>
      <w:marRight w:val="0"/>
      <w:marTop w:val="0"/>
      <w:marBottom w:val="0"/>
      <w:divBdr>
        <w:top w:val="none" w:sz="0" w:space="0" w:color="auto"/>
        <w:left w:val="none" w:sz="0" w:space="0" w:color="auto"/>
        <w:bottom w:val="none" w:sz="0" w:space="0" w:color="auto"/>
        <w:right w:val="none" w:sz="0" w:space="0" w:color="auto"/>
      </w:divBdr>
    </w:div>
    <w:div w:id="273175315">
      <w:bodyDiv w:val="1"/>
      <w:marLeft w:val="0"/>
      <w:marRight w:val="0"/>
      <w:marTop w:val="0"/>
      <w:marBottom w:val="0"/>
      <w:divBdr>
        <w:top w:val="none" w:sz="0" w:space="0" w:color="auto"/>
        <w:left w:val="none" w:sz="0" w:space="0" w:color="auto"/>
        <w:bottom w:val="none" w:sz="0" w:space="0" w:color="auto"/>
        <w:right w:val="none" w:sz="0" w:space="0" w:color="auto"/>
      </w:divBdr>
    </w:div>
    <w:div w:id="273829240">
      <w:bodyDiv w:val="1"/>
      <w:marLeft w:val="0"/>
      <w:marRight w:val="0"/>
      <w:marTop w:val="0"/>
      <w:marBottom w:val="0"/>
      <w:divBdr>
        <w:top w:val="none" w:sz="0" w:space="0" w:color="auto"/>
        <w:left w:val="none" w:sz="0" w:space="0" w:color="auto"/>
        <w:bottom w:val="none" w:sz="0" w:space="0" w:color="auto"/>
        <w:right w:val="none" w:sz="0" w:space="0" w:color="auto"/>
      </w:divBdr>
    </w:div>
    <w:div w:id="274215863">
      <w:bodyDiv w:val="1"/>
      <w:marLeft w:val="0"/>
      <w:marRight w:val="0"/>
      <w:marTop w:val="0"/>
      <w:marBottom w:val="0"/>
      <w:divBdr>
        <w:top w:val="none" w:sz="0" w:space="0" w:color="auto"/>
        <w:left w:val="none" w:sz="0" w:space="0" w:color="auto"/>
        <w:bottom w:val="none" w:sz="0" w:space="0" w:color="auto"/>
        <w:right w:val="none" w:sz="0" w:space="0" w:color="auto"/>
      </w:divBdr>
    </w:div>
    <w:div w:id="275869882">
      <w:bodyDiv w:val="1"/>
      <w:marLeft w:val="0"/>
      <w:marRight w:val="0"/>
      <w:marTop w:val="0"/>
      <w:marBottom w:val="0"/>
      <w:divBdr>
        <w:top w:val="none" w:sz="0" w:space="0" w:color="auto"/>
        <w:left w:val="none" w:sz="0" w:space="0" w:color="auto"/>
        <w:bottom w:val="none" w:sz="0" w:space="0" w:color="auto"/>
        <w:right w:val="none" w:sz="0" w:space="0" w:color="auto"/>
      </w:divBdr>
    </w:div>
    <w:div w:id="276374204">
      <w:bodyDiv w:val="1"/>
      <w:marLeft w:val="0"/>
      <w:marRight w:val="0"/>
      <w:marTop w:val="0"/>
      <w:marBottom w:val="0"/>
      <w:divBdr>
        <w:top w:val="none" w:sz="0" w:space="0" w:color="auto"/>
        <w:left w:val="none" w:sz="0" w:space="0" w:color="auto"/>
        <w:bottom w:val="none" w:sz="0" w:space="0" w:color="auto"/>
        <w:right w:val="none" w:sz="0" w:space="0" w:color="auto"/>
      </w:divBdr>
    </w:div>
    <w:div w:id="280570727">
      <w:bodyDiv w:val="1"/>
      <w:marLeft w:val="0"/>
      <w:marRight w:val="0"/>
      <w:marTop w:val="0"/>
      <w:marBottom w:val="0"/>
      <w:divBdr>
        <w:top w:val="none" w:sz="0" w:space="0" w:color="auto"/>
        <w:left w:val="none" w:sz="0" w:space="0" w:color="auto"/>
        <w:bottom w:val="none" w:sz="0" w:space="0" w:color="auto"/>
        <w:right w:val="none" w:sz="0" w:space="0" w:color="auto"/>
      </w:divBdr>
    </w:div>
    <w:div w:id="280576990">
      <w:bodyDiv w:val="1"/>
      <w:marLeft w:val="0"/>
      <w:marRight w:val="0"/>
      <w:marTop w:val="0"/>
      <w:marBottom w:val="0"/>
      <w:divBdr>
        <w:top w:val="none" w:sz="0" w:space="0" w:color="auto"/>
        <w:left w:val="none" w:sz="0" w:space="0" w:color="auto"/>
        <w:bottom w:val="none" w:sz="0" w:space="0" w:color="auto"/>
        <w:right w:val="none" w:sz="0" w:space="0" w:color="auto"/>
      </w:divBdr>
    </w:div>
    <w:div w:id="280652701">
      <w:bodyDiv w:val="1"/>
      <w:marLeft w:val="0"/>
      <w:marRight w:val="0"/>
      <w:marTop w:val="0"/>
      <w:marBottom w:val="0"/>
      <w:divBdr>
        <w:top w:val="none" w:sz="0" w:space="0" w:color="auto"/>
        <w:left w:val="none" w:sz="0" w:space="0" w:color="auto"/>
        <w:bottom w:val="none" w:sz="0" w:space="0" w:color="auto"/>
        <w:right w:val="none" w:sz="0" w:space="0" w:color="auto"/>
      </w:divBdr>
    </w:div>
    <w:div w:id="280845435">
      <w:bodyDiv w:val="1"/>
      <w:marLeft w:val="0"/>
      <w:marRight w:val="0"/>
      <w:marTop w:val="0"/>
      <w:marBottom w:val="0"/>
      <w:divBdr>
        <w:top w:val="none" w:sz="0" w:space="0" w:color="auto"/>
        <w:left w:val="none" w:sz="0" w:space="0" w:color="auto"/>
        <w:bottom w:val="none" w:sz="0" w:space="0" w:color="auto"/>
        <w:right w:val="none" w:sz="0" w:space="0" w:color="auto"/>
      </w:divBdr>
    </w:div>
    <w:div w:id="281348156">
      <w:bodyDiv w:val="1"/>
      <w:marLeft w:val="0"/>
      <w:marRight w:val="0"/>
      <w:marTop w:val="0"/>
      <w:marBottom w:val="0"/>
      <w:divBdr>
        <w:top w:val="none" w:sz="0" w:space="0" w:color="auto"/>
        <w:left w:val="none" w:sz="0" w:space="0" w:color="auto"/>
        <w:bottom w:val="none" w:sz="0" w:space="0" w:color="auto"/>
        <w:right w:val="none" w:sz="0" w:space="0" w:color="auto"/>
      </w:divBdr>
    </w:div>
    <w:div w:id="284317392">
      <w:bodyDiv w:val="1"/>
      <w:marLeft w:val="0"/>
      <w:marRight w:val="0"/>
      <w:marTop w:val="0"/>
      <w:marBottom w:val="0"/>
      <w:divBdr>
        <w:top w:val="none" w:sz="0" w:space="0" w:color="auto"/>
        <w:left w:val="none" w:sz="0" w:space="0" w:color="auto"/>
        <w:bottom w:val="none" w:sz="0" w:space="0" w:color="auto"/>
        <w:right w:val="none" w:sz="0" w:space="0" w:color="auto"/>
      </w:divBdr>
    </w:div>
    <w:div w:id="285432647">
      <w:bodyDiv w:val="1"/>
      <w:marLeft w:val="0"/>
      <w:marRight w:val="0"/>
      <w:marTop w:val="0"/>
      <w:marBottom w:val="0"/>
      <w:divBdr>
        <w:top w:val="none" w:sz="0" w:space="0" w:color="auto"/>
        <w:left w:val="none" w:sz="0" w:space="0" w:color="auto"/>
        <w:bottom w:val="none" w:sz="0" w:space="0" w:color="auto"/>
        <w:right w:val="none" w:sz="0" w:space="0" w:color="auto"/>
      </w:divBdr>
    </w:div>
    <w:div w:id="286472655">
      <w:bodyDiv w:val="1"/>
      <w:marLeft w:val="0"/>
      <w:marRight w:val="0"/>
      <w:marTop w:val="0"/>
      <w:marBottom w:val="0"/>
      <w:divBdr>
        <w:top w:val="none" w:sz="0" w:space="0" w:color="auto"/>
        <w:left w:val="none" w:sz="0" w:space="0" w:color="auto"/>
        <w:bottom w:val="none" w:sz="0" w:space="0" w:color="auto"/>
        <w:right w:val="none" w:sz="0" w:space="0" w:color="auto"/>
      </w:divBdr>
    </w:div>
    <w:div w:id="287012241">
      <w:bodyDiv w:val="1"/>
      <w:marLeft w:val="0"/>
      <w:marRight w:val="0"/>
      <w:marTop w:val="0"/>
      <w:marBottom w:val="0"/>
      <w:divBdr>
        <w:top w:val="none" w:sz="0" w:space="0" w:color="auto"/>
        <w:left w:val="none" w:sz="0" w:space="0" w:color="auto"/>
        <w:bottom w:val="none" w:sz="0" w:space="0" w:color="auto"/>
        <w:right w:val="none" w:sz="0" w:space="0" w:color="auto"/>
      </w:divBdr>
    </w:div>
    <w:div w:id="287905753">
      <w:bodyDiv w:val="1"/>
      <w:marLeft w:val="0"/>
      <w:marRight w:val="0"/>
      <w:marTop w:val="0"/>
      <w:marBottom w:val="0"/>
      <w:divBdr>
        <w:top w:val="none" w:sz="0" w:space="0" w:color="auto"/>
        <w:left w:val="none" w:sz="0" w:space="0" w:color="auto"/>
        <w:bottom w:val="none" w:sz="0" w:space="0" w:color="auto"/>
        <w:right w:val="none" w:sz="0" w:space="0" w:color="auto"/>
      </w:divBdr>
    </w:div>
    <w:div w:id="287975126">
      <w:bodyDiv w:val="1"/>
      <w:marLeft w:val="0"/>
      <w:marRight w:val="0"/>
      <w:marTop w:val="0"/>
      <w:marBottom w:val="0"/>
      <w:divBdr>
        <w:top w:val="none" w:sz="0" w:space="0" w:color="auto"/>
        <w:left w:val="none" w:sz="0" w:space="0" w:color="auto"/>
        <w:bottom w:val="none" w:sz="0" w:space="0" w:color="auto"/>
        <w:right w:val="none" w:sz="0" w:space="0" w:color="auto"/>
      </w:divBdr>
    </w:div>
    <w:div w:id="288365298">
      <w:bodyDiv w:val="1"/>
      <w:marLeft w:val="0"/>
      <w:marRight w:val="0"/>
      <w:marTop w:val="0"/>
      <w:marBottom w:val="0"/>
      <w:divBdr>
        <w:top w:val="none" w:sz="0" w:space="0" w:color="auto"/>
        <w:left w:val="none" w:sz="0" w:space="0" w:color="auto"/>
        <w:bottom w:val="none" w:sz="0" w:space="0" w:color="auto"/>
        <w:right w:val="none" w:sz="0" w:space="0" w:color="auto"/>
      </w:divBdr>
    </w:div>
    <w:div w:id="289483884">
      <w:bodyDiv w:val="1"/>
      <w:marLeft w:val="0"/>
      <w:marRight w:val="0"/>
      <w:marTop w:val="0"/>
      <w:marBottom w:val="0"/>
      <w:divBdr>
        <w:top w:val="none" w:sz="0" w:space="0" w:color="auto"/>
        <w:left w:val="none" w:sz="0" w:space="0" w:color="auto"/>
        <w:bottom w:val="none" w:sz="0" w:space="0" w:color="auto"/>
        <w:right w:val="none" w:sz="0" w:space="0" w:color="auto"/>
      </w:divBdr>
    </w:div>
    <w:div w:id="289556525">
      <w:bodyDiv w:val="1"/>
      <w:marLeft w:val="0"/>
      <w:marRight w:val="0"/>
      <w:marTop w:val="0"/>
      <w:marBottom w:val="0"/>
      <w:divBdr>
        <w:top w:val="none" w:sz="0" w:space="0" w:color="auto"/>
        <w:left w:val="none" w:sz="0" w:space="0" w:color="auto"/>
        <w:bottom w:val="none" w:sz="0" w:space="0" w:color="auto"/>
        <w:right w:val="none" w:sz="0" w:space="0" w:color="auto"/>
      </w:divBdr>
    </w:div>
    <w:div w:id="290405859">
      <w:bodyDiv w:val="1"/>
      <w:marLeft w:val="0"/>
      <w:marRight w:val="0"/>
      <w:marTop w:val="0"/>
      <w:marBottom w:val="0"/>
      <w:divBdr>
        <w:top w:val="none" w:sz="0" w:space="0" w:color="auto"/>
        <w:left w:val="none" w:sz="0" w:space="0" w:color="auto"/>
        <w:bottom w:val="none" w:sz="0" w:space="0" w:color="auto"/>
        <w:right w:val="none" w:sz="0" w:space="0" w:color="auto"/>
      </w:divBdr>
    </w:div>
    <w:div w:id="290525326">
      <w:bodyDiv w:val="1"/>
      <w:marLeft w:val="0"/>
      <w:marRight w:val="0"/>
      <w:marTop w:val="0"/>
      <w:marBottom w:val="0"/>
      <w:divBdr>
        <w:top w:val="none" w:sz="0" w:space="0" w:color="auto"/>
        <w:left w:val="none" w:sz="0" w:space="0" w:color="auto"/>
        <w:bottom w:val="none" w:sz="0" w:space="0" w:color="auto"/>
        <w:right w:val="none" w:sz="0" w:space="0" w:color="auto"/>
      </w:divBdr>
    </w:div>
    <w:div w:id="290945289">
      <w:bodyDiv w:val="1"/>
      <w:marLeft w:val="0"/>
      <w:marRight w:val="0"/>
      <w:marTop w:val="0"/>
      <w:marBottom w:val="0"/>
      <w:divBdr>
        <w:top w:val="none" w:sz="0" w:space="0" w:color="auto"/>
        <w:left w:val="none" w:sz="0" w:space="0" w:color="auto"/>
        <w:bottom w:val="none" w:sz="0" w:space="0" w:color="auto"/>
        <w:right w:val="none" w:sz="0" w:space="0" w:color="auto"/>
      </w:divBdr>
    </w:div>
    <w:div w:id="291518201">
      <w:bodyDiv w:val="1"/>
      <w:marLeft w:val="0"/>
      <w:marRight w:val="0"/>
      <w:marTop w:val="0"/>
      <w:marBottom w:val="0"/>
      <w:divBdr>
        <w:top w:val="none" w:sz="0" w:space="0" w:color="auto"/>
        <w:left w:val="none" w:sz="0" w:space="0" w:color="auto"/>
        <w:bottom w:val="none" w:sz="0" w:space="0" w:color="auto"/>
        <w:right w:val="none" w:sz="0" w:space="0" w:color="auto"/>
      </w:divBdr>
    </w:div>
    <w:div w:id="292248396">
      <w:bodyDiv w:val="1"/>
      <w:marLeft w:val="0"/>
      <w:marRight w:val="0"/>
      <w:marTop w:val="0"/>
      <w:marBottom w:val="0"/>
      <w:divBdr>
        <w:top w:val="none" w:sz="0" w:space="0" w:color="auto"/>
        <w:left w:val="none" w:sz="0" w:space="0" w:color="auto"/>
        <w:bottom w:val="none" w:sz="0" w:space="0" w:color="auto"/>
        <w:right w:val="none" w:sz="0" w:space="0" w:color="auto"/>
      </w:divBdr>
    </w:div>
    <w:div w:id="293487668">
      <w:bodyDiv w:val="1"/>
      <w:marLeft w:val="0"/>
      <w:marRight w:val="0"/>
      <w:marTop w:val="0"/>
      <w:marBottom w:val="0"/>
      <w:divBdr>
        <w:top w:val="none" w:sz="0" w:space="0" w:color="auto"/>
        <w:left w:val="none" w:sz="0" w:space="0" w:color="auto"/>
        <w:bottom w:val="none" w:sz="0" w:space="0" w:color="auto"/>
        <w:right w:val="none" w:sz="0" w:space="0" w:color="auto"/>
      </w:divBdr>
    </w:div>
    <w:div w:id="294214808">
      <w:bodyDiv w:val="1"/>
      <w:marLeft w:val="0"/>
      <w:marRight w:val="0"/>
      <w:marTop w:val="0"/>
      <w:marBottom w:val="0"/>
      <w:divBdr>
        <w:top w:val="none" w:sz="0" w:space="0" w:color="auto"/>
        <w:left w:val="none" w:sz="0" w:space="0" w:color="auto"/>
        <w:bottom w:val="none" w:sz="0" w:space="0" w:color="auto"/>
        <w:right w:val="none" w:sz="0" w:space="0" w:color="auto"/>
      </w:divBdr>
    </w:div>
    <w:div w:id="294678302">
      <w:bodyDiv w:val="1"/>
      <w:marLeft w:val="0"/>
      <w:marRight w:val="0"/>
      <w:marTop w:val="0"/>
      <w:marBottom w:val="0"/>
      <w:divBdr>
        <w:top w:val="none" w:sz="0" w:space="0" w:color="auto"/>
        <w:left w:val="none" w:sz="0" w:space="0" w:color="auto"/>
        <w:bottom w:val="none" w:sz="0" w:space="0" w:color="auto"/>
        <w:right w:val="none" w:sz="0" w:space="0" w:color="auto"/>
      </w:divBdr>
    </w:div>
    <w:div w:id="295836244">
      <w:bodyDiv w:val="1"/>
      <w:marLeft w:val="0"/>
      <w:marRight w:val="0"/>
      <w:marTop w:val="0"/>
      <w:marBottom w:val="0"/>
      <w:divBdr>
        <w:top w:val="none" w:sz="0" w:space="0" w:color="auto"/>
        <w:left w:val="none" w:sz="0" w:space="0" w:color="auto"/>
        <w:bottom w:val="none" w:sz="0" w:space="0" w:color="auto"/>
        <w:right w:val="none" w:sz="0" w:space="0" w:color="auto"/>
      </w:divBdr>
    </w:div>
    <w:div w:id="296687209">
      <w:bodyDiv w:val="1"/>
      <w:marLeft w:val="0"/>
      <w:marRight w:val="0"/>
      <w:marTop w:val="0"/>
      <w:marBottom w:val="0"/>
      <w:divBdr>
        <w:top w:val="none" w:sz="0" w:space="0" w:color="auto"/>
        <w:left w:val="none" w:sz="0" w:space="0" w:color="auto"/>
        <w:bottom w:val="none" w:sz="0" w:space="0" w:color="auto"/>
        <w:right w:val="none" w:sz="0" w:space="0" w:color="auto"/>
      </w:divBdr>
    </w:div>
    <w:div w:id="296842569">
      <w:bodyDiv w:val="1"/>
      <w:marLeft w:val="0"/>
      <w:marRight w:val="0"/>
      <w:marTop w:val="0"/>
      <w:marBottom w:val="0"/>
      <w:divBdr>
        <w:top w:val="none" w:sz="0" w:space="0" w:color="auto"/>
        <w:left w:val="none" w:sz="0" w:space="0" w:color="auto"/>
        <w:bottom w:val="none" w:sz="0" w:space="0" w:color="auto"/>
        <w:right w:val="none" w:sz="0" w:space="0" w:color="auto"/>
      </w:divBdr>
    </w:div>
    <w:div w:id="297221149">
      <w:bodyDiv w:val="1"/>
      <w:marLeft w:val="0"/>
      <w:marRight w:val="0"/>
      <w:marTop w:val="0"/>
      <w:marBottom w:val="0"/>
      <w:divBdr>
        <w:top w:val="none" w:sz="0" w:space="0" w:color="auto"/>
        <w:left w:val="none" w:sz="0" w:space="0" w:color="auto"/>
        <w:bottom w:val="none" w:sz="0" w:space="0" w:color="auto"/>
        <w:right w:val="none" w:sz="0" w:space="0" w:color="auto"/>
      </w:divBdr>
    </w:div>
    <w:div w:id="300352744">
      <w:bodyDiv w:val="1"/>
      <w:marLeft w:val="0"/>
      <w:marRight w:val="0"/>
      <w:marTop w:val="0"/>
      <w:marBottom w:val="0"/>
      <w:divBdr>
        <w:top w:val="none" w:sz="0" w:space="0" w:color="auto"/>
        <w:left w:val="none" w:sz="0" w:space="0" w:color="auto"/>
        <w:bottom w:val="none" w:sz="0" w:space="0" w:color="auto"/>
        <w:right w:val="none" w:sz="0" w:space="0" w:color="auto"/>
      </w:divBdr>
    </w:div>
    <w:div w:id="301736820">
      <w:bodyDiv w:val="1"/>
      <w:marLeft w:val="0"/>
      <w:marRight w:val="0"/>
      <w:marTop w:val="0"/>
      <w:marBottom w:val="0"/>
      <w:divBdr>
        <w:top w:val="none" w:sz="0" w:space="0" w:color="auto"/>
        <w:left w:val="none" w:sz="0" w:space="0" w:color="auto"/>
        <w:bottom w:val="none" w:sz="0" w:space="0" w:color="auto"/>
        <w:right w:val="none" w:sz="0" w:space="0" w:color="auto"/>
      </w:divBdr>
    </w:div>
    <w:div w:id="302201632">
      <w:bodyDiv w:val="1"/>
      <w:marLeft w:val="0"/>
      <w:marRight w:val="0"/>
      <w:marTop w:val="0"/>
      <w:marBottom w:val="0"/>
      <w:divBdr>
        <w:top w:val="none" w:sz="0" w:space="0" w:color="auto"/>
        <w:left w:val="none" w:sz="0" w:space="0" w:color="auto"/>
        <w:bottom w:val="none" w:sz="0" w:space="0" w:color="auto"/>
        <w:right w:val="none" w:sz="0" w:space="0" w:color="auto"/>
      </w:divBdr>
    </w:div>
    <w:div w:id="302589983">
      <w:bodyDiv w:val="1"/>
      <w:marLeft w:val="0"/>
      <w:marRight w:val="0"/>
      <w:marTop w:val="0"/>
      <w:marBottom w:val="0"/>
      <w:divBdr>
        <w:top w:val="none" w:sz="0" w:space="0" w:color="auto"/>
        <w:left w:val="none" w:sz="0" w:space="0" w:color="auto"/>
        <w:bottom w:val="none" w:sz="0" w:space="0" w:color="auto"/>
        <w:right w:val="none" w:sz="0" w:space="0" w:color="auto"/>
      </w:divBdr>
    </w:div>
    <w:div w:id="302779839">
      <w:bodyDiv w:val="1"/>
      <w:marLeft w:val="0"/>
      <w:marRight w:val="0"/>
      <w:marTop w:val="0"/>
      <w:marBottom w:val="0"/>
      <w:divBdr>
        <w:top w:val="none" w:sz="0" w:space="0" w:color="auto"/>
        <w:left w:val="none" w:sz="0" w:space="0" w:color="auto"/>
        <w:bottom w:val="none" w:sz="0" w:space="0" w:color="auto"/>
        <w:right w:val="none" w:sz="0" w:space="0" w:color="auto"/>
      </w:divBdr>
    </w:div>
    <w:div w:id="302781044">
      <w:bodyDiv w:val="1"/>
      <w:marLeft w:val="0"/>
      <w:marRight w:val="0"/>
      <w:marTop w:val="0"/>
      <w:marBottom w:val="0"/>
      <w:divBdr>
        <w:top w:val="none" w:sz="0" w:space="0" w:color="auto"/>
        <w:left w:val="none" w:sz="0" w:space="0" w:color="auto"/>
        <w:bottom w:val="none" w:sz="0" w:space="0" w:color="auto"/>
        <w:right w:val="none" w:sz="0" w:space="0" w:color="auto"/>
      </w:divBdr>
    </w:div>
    <w:div w:id="302976505">
      <w:bodyDiv w:val="1"/>
      <w:marLeft w:val="0"/>
      <w:marRight w:val="0"/>
      <w:marTop w:val="0"/>
      <w:marBottom w:val="0"/>
      <w:divBdr>
        <w:top w:val="none" w:sz="0" w:space="0" w:color="auto"/>
        <w:left w:val="none" w:sz="0" w:space="0" w:color="auto"/>
        <w:bottom w:val="none" w:sz="0" w:space="0" w:color="auto"/>
        <w:right w:val="none" w:sz="0" w:space="0" w:color="auto"/>
      </w:divBdr>
    </w:div>
    <w:div w:id="304480773">
      <w:bodyDiv w:val="1"/>
      <w:marLeft w:val="0"/>
      <w:marRight w:val="0"/>
      <w:marTop w:val="0"/>
      <w:marBottom w:val="0"/>
      <w:divBdr>
        <w:top w:val="none" w:sz="0" w:space="0" w:color="auto"/>
        <w:left w:val="none" w:sz="0" w:space="0" w:color="auto"/>
        <w:bottom w:val="none" w:sz="0" w:space="0" w:color="auto"/>
        <w:right w:val="none" w:sz="0" w:space="0" w:color="auto"/>
      </w:divBdr>
    </w:div>
    <w:div w:id="304552356">
      <w:bodyDiv w:val="1"/>
      <w:marLeft w:val="0"/>
      <w:marRight w:val="0"/>
      <w:marTop w:val="0"/>
      <w:marBottom w:val="0"/>
      <w:divBdr>
        <w:top w:val="none" w:sz="0" w:space="0" w:color="auto"/>
        <w:left w:val="none" w:sz="0" w:space="0" w:color="auto"/>
        <w:bottom w:val="none" w:sz="0" w:space="0" w:color="auto"/>
        <w:right w:val="none" w:sz="0" w:space="0" w:color="auto"/>
      </w:divBdr>
    </w:div>
    <w:div w:id="305817225">
      <w:bodyDiv w:val="1"/>
      <w:marLeft w:val="0"/>
      <w:marRight w:val="0"/>
      <w:marTop w:val="0"/>
      <w:marBottom w:val="0"/>
      <w:divBdr>
        <w:top w:val="none" w:sz="0" w:space="0" w:color="auto"/>
        <w:left w:val="none" w:sz="0" w:space="0" w:color="auto"/>
        <w:bottom w:val="none" w:sz="0" w:space="0" w:color="auto"/>
        <w:right w:val="none" w:sz="0" w:space="0" w:color="auto"/>
      </w:divBdr>
    </w:div>
    <w:div w:id="307636618">
      <w:bodyDiv w:val="1"/>
      <w:marLeft w:val="0"/>
      <w:marRight w:val="0"/>
      <w:marTop w:val="0"/>
      <w:marBottom w:val="0"/>
      <w:divBdr>
        <w:top w:val="none" w:sz="0" w:space="0" w:color="auto"/>
        <w:left w:val="none" w:sz="0" w:space="0" w:color="auto"/>
        <w:bottom w:val="none" w:sz="0" w:space="0" w:color="auto"/>
        <w:right w:val="none" w:sz="0" w:space="0" w:color="auto"/>
      </w:divBdr>
    </w:div>
    <w:div w:id="308360204">
      <w:bodyDiv w:val="1"/>
      <w:marLeft w:val="0"/>
      <w:marRight w:val="0"/>
      <w:marTop w:val="0"/>
      <w:marBottom w:val="0"/>
      <w:divBdr>
        <w:top w:val="none" w:sz="0" w:space="0" w:color="auto"/>
        <w:left w:val="none" w:sz="0" w:space="0" w:color="auto"/>
        <w:bottom w:val="none" w:sz="0" w:space="0" w:color="auto"/>
        <w:right w:val="none" w:sz="0" w:space="0" w:color="auto"/>
      </w:divBdr>
    </w:div>
    <w:div w:id="309094060">
      <w:bodyDiv w:val="1"/>
      <w:marLeft w:val="0"/>
      <w:marRight w:val="0"/>
      <w:marTop w:val="0"/>
      <w:marBottom w:val="0"/>
      <w:divBdr>
        <w:top w:val="none" w:sz="0" w:space="0" w:color="auto"/>
        <w:left w:val="none" w:sz="0" w:space="0" w:color="auto"/>
        <w:bottom w:val="none" w:sz="0" w:space="0" w:color="auto"/>
        <w:right w:val="none" w:sz="0" w:space="0" w:color="auto"/>
      </w:divBdr>
    </w:div>
    <w:div w:id="309989917">
      <w:bodyDiv w:val="1"/>
      <w:marLeft w:val="0"/>
      <w:marRight w:val="0"/>
      <w:marTop w:val="0"/>
      <w:marBottom w:val="0"/>
      <w:divBdr>
        <w:top w:val="none" w:sz="0" w:space="0" w:color="auto"/>
        <w:left w:val="none" w:sz="0" w:space="0" w:color="auto"/>
        <w:bottom w:val="none" w:sz="0" w:space="0" w:color="auto"/>
        <w:right w:val="none" w:sz="0" w:space="0" w:color="auto"/>
      </w:divBdr>
    </w:div>
    <w:div w:id="310793138">
      <w:bodyDiv w:val="1"/>
      <w:marLeft w:val="0"/>
      <w:marRight w:val="0"/>
      <w:marTop w:val="0"/>
      <w:marBottom w:val="0"/>
      <w:divBdr>
        <w:top w:val="none" w:sz="0" w:space="0" w:color="auto"/>
        <w:left w:val="none" w:sz="0" w:space="0" w:color="auto"/>
        <w:bottom w:val="none" w:sz="0" w:space="0" w:color="auto"/>
        <w:right w:val="none" w:sz="0" w:space="0" w:color="auto"/>
      </w:divBdr>
    </w:div>
    <w:div w:id="310868533">
      <w:bodyDiv w:val="1"/>
      <w:marLeft w:val="0"/>
      <w:marRight w:val="0"/>
      <w:marTop w:val="0"/>
      <w:marBottom w:val="0"/>
      <w:divBdr>
        <w:top w:val="none" w:sz="0" w:space="0" w:color="auto"/>
        <w:left w:val="none" w:sz="0" w:space="0" w:color="auto"/>
        <w:bottom w:val="none" w:sz="0" w:space="0" w:color="auto"/>
        <w:right w:val="none" w:sz="0" w:space="0" w:color="auto"/>
      </w:divBdr>
    </w:div>
    <w:div w:id="311445315">
      <w:bodyDiv w:val="1"/>
      <w:marLeft w:val="0"/>
      <w:marRight w:val="0"/>
      <w:marTop w:val="0"/>
      <w:marBottom w:val="0"/>
      <w:divBdr>
        <w:top w:val="none" w:sz="0" w:space="0" w:color="auto"/>
        <w:left w:val="none" w:sz="0" w:space="0" w:color="auto"/>
        <w:bottom w:val="none" w:sz="0" w:space="0" w:color="auto"/>
        <w:right w:val="none" w:sz="0" w:space="0" w:color="auto"/>
      </w:divBdr>
    </w:div>
    <w:div w:id="312636592">
      <w:bodyDiv w:val="1"/>
      <w:marLeft w:val="0"/>
      <w:marRight w:val="0"/>
      <w:marTop w:val="0"/>
      <w:marBottom w:val="0"/>
      <w:divBdr>
        <w:top w:val="none" w:sz="0" w:space="0" w:color="auto"/>
        <w:left w:val="none" w:sz="0" w:space="0" w:color="auto"/>
        <w:bottom w:val="none" w:sz="0" w:space="0" w:color="auto"/>
        <w:right w:val="none" w:sz="0" w:space="0" w:color="auto"/>
      </w:divBdr>
    </w:div>
    <w:div w:id="315108378">
      <w:bodyDiv w:val="1"/>
      <w:marLeft w:val="0"/>
      <w:marRight w:val="0"/>
      <w:marTop w:val="0"/>
      <w:marBottom w:val="0"/>
      <w:divBdr>
        <w:top w:val="none" w:sz="0" w:space="0" w:color="auto"/>
        <w:left w:val="none" w:sz="0" w:space="0" w:color="auto"/>
        <w:bottom w:val="none" w:sz="0" w:space="0" w:color="auto"/>
        <w:right w:val="none" w:sz="0" w:space="0" w:color="auto"/>
      </w:divBdr>
    </w:div>
    <w:div w:id="315845402">
      <w:bodyDiv w:val="1"/>
      <w:marLeft w:val="0"/>
      <w:marRight w:val="0"/>
      <w:marTop w:val="0"/>
      <w:marBottom w:val="0"/>
      <w:divBdr>
        <w:top w:val="none" w:sz="0" w:space="0" w:color="auto"/>
        <w:left w:val="none" w:sz="0" w:space="0" w:color="auto"/>
        <w:bottom w:val="none" w:sz="0" w:space="0" w:color="auto"/>
        <w:right w:val="none" w:sz="0" w:space="0" w:color="auto"/>
      </w:divBdr>
    </w:div>
    <w:div w:id="316031816">
      <w:bodyDiv w:val="1"/>
      <w:marLeft w:val="0"/>
      <w:marRight w:val="0"/>
      <w:marTop w:val="0"/>
      <w:marBottom w:val="0"/>
      <w:divBdr>
        <w:top w:val="none" w:sz="0" w:space="0" w:color="auto"/>
        <w:left w:val="none" w:sz="0" w:space="0" w:color="auto"/>
        <w:bottom w:val="none" w:sz="0" w:space="0" w:color="auto"/>
        <w:right w:val="none" w:sz="0" w:space="0" w:color="auto"/>
      </w:divBdr>
    </w:div>
    <w:div w:id="316613047">
      <w:bodyDiv w:val="1"/>
      <w:marLeft w:val="0"/>
      <w:marRight w:val="0"/>
      <w:marTop w:val="0"/>
      <w:marBottom w:val="0"/>
      <w:divBdr>
        <w:top w:val="none" w:sz="0" w:space="0" w:color="auto"/>
        <w:left w:val="none" w:sz="0" w:space="0" w:color="auto"/>
        <w:bottom w:val="none" w:sz="0" w:space="0" w:color="auto"/>
        <w:right w:val="none" w:sz="0" w:space="0" w:color="auto"/>
      </w:divBdr>
    </w:div>
    <w:div w:id="317265376">
      <w:bodyDiv w:val="1"/>
      <w:marLeft w:val="0"/>
      <w:marRight w:val="0"/>
      <w:marTop w:val="0"/>
      <w:marBottom w:val="0"/>
      <w:divBdr>
        <w:top w:val="none" w:sz="0" w:space="0" w:color="auto"/>
        <w:left w:val="none" w:sz="0" w:space="0" w:color="auto"/>
        <w:bottom w:val="none" w:sz="0" w:space="0" w:color="auto"/>
        <w:right w:val="none" w:sz="0" w:space="0" w:color="auto"/>
      </w:divBdr>
    </w:div>
    <w:div w:id="317924502">
      <w:bodyDiv w:val="1"/>
      <w:marLeft w:val="0"/>
      <w:marRight w:val="0"/>
      <w:marTop w:val="0"/>
      <w:marBottom w:val="0"/>
      <w:divBdr>
        <w:top w:val="none" w:sz="0" w:space="0" w:color="auto"/>
        <w:left w:val="none" w:sz="0" w:space="0" w:color="auto"/>
        <w:bottom w:val="none" w:sz="0" w:space="0" w:color="auto"/>
        <w:right w:val="none" w:sz="0" w:space="0" w:color="auto"/>
      </w:divBdr>
    </w:div>
    <w:div w:id="318190186">
      <w:bodyDiv w:val="1"/>
      <w:marLeft w:val="0"/>
      <w:marRight w:val="0"/>
      <w:marTop w:val="0"/>
      <w:marBottom w:val="0"/>
      <w:divBdr>
        <w:top w:val="none" w:sz="0" w:space="0" w:color="auto"/>
        <w:left w:val="none" w:sz="0" w:space="0" w:color="auto"/>
        <w:bottom w:val="none" w:sz="0" w:space="0" w:color="auto"/>
        <w:right w:val="none" w:sz="0" w:space="0" w:color="auto"/>
      </w:divBdr>
    </w:div>
    <w:div w:id="318506151">
      <w:bodyDiv w:val="1"/>
      <w:marLeft w:val="0"/>
      <w:marRight w:val="0"/>
      <w:marTop w:val="0"/>
      <w:marBottom w:val="0"/>
      <w:divBdr>
        <w:top w:val="none" w:sz="0" w:space="0" w:color="auto"/>
        <w:left w:val="none" w:sz="0" w:space="0" w:color="auto"/>
        <w:bottom w:val="none" w:sz="0" w:space="0" w:color="auto"/>
        <w:right w:val="none" w:sz="0" w:space="0" w:color="auto"/>
      </w:divBdr>
    </w:div>
    <w:div w:id="319579914">
      <w:bodyDiv w:val="1"/>
      <w:marLeft w:val="0"/>
      <w:marRight w:val="0"/>
      <w:marTop w:val="0"/>
      <w:marBottom w:val="0"/>
      <w:divBdr>
        <w:top w:val="none" w:sz="0" w:space="0" w:color="auto"/>
        <w:left w:val="none" w:sz="0" w:space="0" w:color="auto"/>
        <w:bottom w:val="none" w:sz="0" w:space="0" w:color="auto"/>
        <w:right w:val="none" w:sz="0" w:space="0" w:color="auto"/>
      </w:divBdr>
    </w:div>
    <w:div w:id="320352844">
      <w:bodyDiv w:val="1"/>
      <w:marLeft w:val="0"/>
      <w:marRight w:val="0"/>
      <w:marTop w:val="0"/>
      <w:marBottom w:val="0"/>
      <w:divBdr>
        <w:top w:val="none" w:sz="0" w:space="0" w:color="auto"/>
        <w:left w:val="none" w:sz="0" w:space="0" w:color="auto"/>
        <w:bottom w:val="none" w:sz="0" w:space="0" w:color="auto"/>
        <w:right w:val="none" w:sz="0" w:space="0" w:color="auto"/>
      </w:divBdr>
    </w:div>
    <w:div w:id="322008664">
      <w:bodyDiv w:val="1"/>
      <w:marLeft w:val="0"/>
      <w:marRight w:val="0"/>
      <w:marTop w:val="0"/>
      <w:marBottom w:val="0"/>
      <w:divBdr>
        <w:top w:val="none" w:sz="0" w:space="0" w:color="auto"/>
        <w:left w:val="none" w:sz="0" w:space="0" w:color="auto"/>
        <w:bottom w:val="none" w:sz="0" w:space="0" w:color="auto"/>
        <w:right w:val="none" w:sz="0" w:space="0" w:color="auto"/>
      </w:divBdr>
    </w:div>
    <w:div w:id="322391737">
      <w:bodyDiv w:val="1"/>
      <w:marLeft w:val="0"/>
      <w:marRight w:val="0"/>
      <w:marTop w:val="0"/>
      <w:marBottom w:val="0"/>
      <w:divBdr>
        <w:top w:val="none" w:sz="0" w:space="0" w:color="auto"/>
        <w:left w:val="none" w:sz="0" w:space="0" w:color="auto"/>
        <w:bottom w:val="none" w:sz="0" w:space="0" w:color="auto"/>
        <w:right w:val="none" w:sz="0" w:space="0" w:color="auto"/>
      </w:divBdr>
    </w:div>
    <w:div w:id="323439105">
      <w:bodyDiv w:val="1"/>
      <w:marLeft w:val="0"/>
      <w:marRight w:val="0"/>
      <w:marTop w:val="0"/>
      <w:marBottom w:val="0"/>
      <w:divBdr>
        <w:top w:val="none" w:sz="0" w:space="0" w:color="auto"/>
        <w:left w:val="none" w:sz="0" w:space="0" w:color="auto"/>
        <w:bottom w:val="none" w:sz="0" w:space="0" w:color="auto"/>
        <w:right w:val="none" w:sz="0" w:space="0" w:color="auto"/>
      </w:divBdr>
    </w:div>
    <w:div w:id="323974604">
      <w:bodyDiv w:val="1"/>
      <w:marLeft w:val="0"/>
      <w:marRight w:val="0"/>
      <w:marTop w:val="0"/>
      <w:marBottom w:val="0"/>
      <w:divBdr>
        <w:top w:val="none" w:sz="0" w:space="0" w:color="auto"/>
        <w:left w:val="none" w:sz="0" w:space="0" w:color="auto"/>
        <w:bottom w:val="none" w:sz="0" w:space="0" w:color="auto"/>
        <w:right w:val="none" w:sz="0" w:space="0" w:color="auto"/>
      </w:divBdr>
    </w:div>
    <w:div w:id="324407076">
      <w:bodyDiv w:val="1"/>
      <w:marLeft w:val="0"/>
      <w:marRight w:val="0"/>
      <w:marTop w:val="0"/>
      <w:marBottom w:val="0"/>
      <w:divBdr>
        <w:top w:val="none" w:sz="0" w:space="0" w:color="auto"/>
        <w:left w:val="none" w:sz="0" w:space="0" w:color="auto"/>
        <w:bottom w:val="none" w:sz="0" w:space="0" w:color="auto"/>
        <w:right w:val="none" w:sz="0" w:space="0" w:color="auto"/>
      </w:divBdr>
    </w:div>
    <w:div w:id="324627577">
      <w:bodyDiv w:val="1"/>
      <w:marLeft w:val="0"/>
      <w:marRight w:val="0"/>
      <w:marTop w:val="0"/>
      <w:marBottom w:val="0"/>
      <w:divBdr>
        <w:top w:val="none" w:sz="0" w:space="0" w:color="auto"/>
        <w:left w:val="none" w:sz="0" w:space="0" w:color="auto"/>
        <w:bottom w:val="none" w:sz="0" w:space="0" w:color="auto"/>
        <w:right w:val="none" w:sz="0" w:space="0" w:color="auto"/>
      </w:divBdr>
    </w:div>
    <w:div w:id="324748390">
      <w:bodyDiv w:val="1"/>
      <w:marLeft w:val="0"/>
      <w:marRight w:val="0"/>
      <w:marTop w:val="0"/>
      <w:marBottom w:val="0"/>
      <w:divBdr>
        <w:top w:val="none" w:sz="0" w:space="0" w:color="auto"/>
        <w:left w:val="none" w:sz="0" w:space="0" w:color="auto"/>
        <w:bottom w:val="none" w:sz="0" w:space="0" w:color="auto"/>
        <w:right w:val="none" w:sz="0" w:space="0" w:color="auto"/>
      </w:divBdr>
    </w:div>
    <w:div w:id="325129207">
      <w:bodyDiv w:val="1"/>
      <w:marLeft w:val="0"/>
      <w:marRight w:val="0"/>
      <w:marTop w:val="0"/>
      <w:marBottom w:val="0"/>
      <w:divBdr>
        <w:top w:val="none" w:sz="0" w:space="0" w:color="auto"/>
        <w:left w:val="none" w:sz="0" w:space="0" w:color="auto"/>
        <w:bottom w:val="none" w:sz="0" w:space="0" w:color="auto"/>
        <w:right w:val="none" w:sz="0" w:space="0" w:color="auto"/>
      </w:divBdr>
    </w:div>
    <w:div w:id="325399199">
      <w:bodyDiv w:val="1"/>
      <w:marLeft w:val="0"/>
      <w:marRight w:val="0"/>
      <w:marTop w:val="0"/>
      <w:marBottom w:val="0"/>
      <w:divBdr>
        <w:top w:val="none" w:sz="0" w:space="0" w:color="auto"/>
        <w:left w:val="none" w:sz="0" w:space="0" w:color="auto"/>
        <w:bottom w:val="none" w:sz="0" w:space="0" w:color="auto"/>
        <w:right w:val="none" w:sz="0" w:space="0" w:color="auto"/>
      </w:divBdr>
    </w:div>
    <w:div w:id="325860767">
      <w:bodyDiv w:val="1"/>
      <w:marLeft w:val="0"/>
      <w:marRight w:val="0"/>
      <w:marTop w:val="0"/>
      <w:marBottom w:val="0"/>
      <w:divBdr>
        <w:top w:val="none" w:sz="0" w:space="0" w:color="auto"/>
        <w:left w:val="none" w:sz="0" w:space="0" w:color="auto"/>
        <w:bottom w:val="none" w:sz="0" w:space="0" w:color="auto"/>
        <w:right w:val="none" w:sz="0" w:space="0" w:color="auto"/>
      </w:divBdr>
    </w:div>
    <w:div w:id="325861951">
      <w:bodyDiv w:val="1"/>
      <w:marLeft w:val="0"/>
      <w:marRight w:val="0"/>
      <w:marTop w:val="0"/>
      <w:marBottom w:val="0"/>
      <w:divBdr>
        <w:top w:val="none" w:sz="0" w:space="0" w:color="auto"/>
        <w:left w:val="none" w:sz="0" w:space="0" w:color="auto"/>
        <w:bottom w:val="none" w:sz="0" w:space="0" w:color="auto"/>
        <w:right w:val="none" w:sz="0" w:space="0" w:color="auto"/>
      </w:divBdr>
    </w:div>
    <w:div w:id="326323269">
      <w:bodyDiv w:val="1"/>
      <w:marLeft w:val="0"/>
      <w:marRight w:val="0"/>
      <w:marTop w:val="0"/>
      <w:marBottom w:val="0"/>
      <w:divBdr>
        <w:top w:val="none" w:sz="0" w:space="0" w:color="auto"/>
        <w:left w:val="none" w:sz="0" w:space="0" w:color="auto"/>
        <w:bottom w:val="none" w:sz="0" w:space="0" w:color="auto"/>
        <w:right w:val="none" w:sz="0" w:space="0" w:color="auto"/>
      </w:divBdr>
    </w:div>
    <w:div w:id="326598348">
      <w:bodyDiv w:val="1"/>
      <w:marLeft w:val="0"/>
      <w:marRight w:val="0"/>
      <w:marTop w:val="0"/>
      <w:marBottom w:val="0"/>
      <w:divBdr>
        <w:top w:val="none" w:sz="0" w:space="0" w:color="auto"/>
        <w:left w:val="none" w:sz="0" w:space="0" w:color="auto"/>
        <w:bottom w:val="none" w:sz="0" w:space="0" w:color="auto"/>
        <w:right w:val="none" w:sz="0" w:space="0" w:color="auto"/>
      </w:divBdr>
    </w:div>
    <w:div w:id="326860077">
      <w:bodyDiv w:val="1"/>
      <w:marLeft w:val="0"/>
      <w:marRight w:val="0"/>
      <w:marTop w:val="0"/>
      <w:marBottom w:val="0"/>
      <w:divBdr>
        <w:top w:val="none" w:sz="0" w:space="0" w:color="auto"/>
        <w:left w:val="none" w:sz="0" w:space="0" w:color="auto"/>
        <w:bottom w:val="none" w:sz="0" w:space="0" w:color="auto"/>
        <w:right w:val="none" w:sz="0" w:space="0" w:color="auto"/>
      </w:divBdr>
    </w:div>
    <w:div w:id="326901296">
      <w:bodyDiv w:val="1"/>
      <w:marLeft w:val="0"/>
      <w:marRight w:val="0"/>
      <w:marTop w:val="0"/>
      <w:marBottom w:val="0"/>
      <w:divBdr>
        <w:top w:val="none" w:sz="0" w:space="0" w:color="auto"/>
        <w:left w:val="none" w:sz="0" w:space="0" w:color="auto"/>
        <w:bottom w:val="none" w:sz="0" w:space="0" w:color="auto"/>
        <w:right w:val="none" w:sz="0" w:space="0" w:color="auto"/>
      </w:divBdr>
    </w:div>
    <w:div w:id="327487195">
      <w:bodyDiv w:val="1"/>
      <w:marLeft w:val="0"/>
      <w:marRight w:val="0"/>
      <w:marTop w:val="0"/>
      <w:marBottom w:val="0"/>
      <w:divBdr>
        <w:top w:val="none" w:sz="0" w:space="0" w:color="auto"/>
        <w:left w:val="none" w:sz="0" w:space="0" w:color="auto"/>
        <w:bottom w:val="none" w:sz="0" w:space="0" w:color="auto"/>
        <w:right w:val="none" w:sz="0" w:space="0" w:color="auto"/>
      </w:divBdr>
    </w:div>
    <w:div w:id="327758835">
      <w:bodyDiv w:val="1"/>
      <w:marLeft w:val="0"/>
      <w:marRight w:val="0"/>
      <w:marTop w:val="0"/>
      <w:marBottom w:val="0"/>
      <w:divBdr>
        <w:top w:val="none" w:sz="0" w:space="0" w:color="auto"/>
        <w:left w:val="none" w:sz="0" w:space="0" w:color="auto"/>
        <w:bottom w:val="none" w:sz="0" w:space="0" w:color="auto"/>
        <w:right w:val="none" w:sz="0" w:space="0" w:color="auto"/>
      </w:divBdr>
    </w:div>
    <w:div w:id="328994131">
      <w:bodyDiv w:val="1"/>
      <w:marLeft w:val="0"/>
      <w:marRight w:val="0"/>
      <w:marTop w:val="0"/>
      <w:marBottom w:val="0"/>
      <w:divBdr>
        <w:top w:val="none" w:sz="0" w:space="0" w:color="auto"/>
        <w:left w:val="none" w:sz="0" w:space="0" w:color="auto"/>
        <w:bottom w:val="none" w:sz="0" w:space="0" w:color="auto"/>
        <w:right w:val="none" w:sz="0" w:space="0" w:color="auto"/>
      </w:divBdr>
    </w:div>
    <w:div w:id="329063917">
      <w:bodyDiv w:val="1"/>
      <w:marLeft w:val="0"/>
      <w:marRight w:val="0"/>
      <w:marTop w:val="0"/>
      <w:marBottom w:val="0"/>
      <w:divBdr>
        <w:top w:val="none" w:sz="0" w:space="0" w:color="auto"/>
        <w:left w:val="none" w:sz="0" w:space="0" w:color="auto"/>
        <w:bottom w:val="none" w:sz="0" w:space="0" w:color="auto"/>
        <w:right w:val="none" w:sz="0" w:space="0" w:color="auto"/>
      </w:divBdr>
    </w:div>
    <w:div w:id="330302206">
      <w:bodyDiv w:val="1"/>
      <w:marLeft w:val="0"/>
      <w:marRight w:val="0"/>
      <w:marTop w:val="0"/>
      <w:marBottom w:val="0"/>
      <w:divBdr>
        <w:top w:val="none" w:sz="0" w:space="0" w:color="auto"/>
        <w:left w:val="none" w:sz="0" w:space="0" w:color="auto"/>
        <w:bottom w:val="none" w:sz="0" w:space="0" w:color="auto"/>
        <w:right w:val="none" w:sz="0" w:space="0" w:color="auto"/>
      </w:divBdr>
    </w:div>
    <w:div w:id="330570967">
      <w:bodyDiv w:val="1"/>
      <w:marLeft w:val="0"/>
      <w:marRight w:val="0"/>
      <w:marTop w:val="0"/>
      <w:marBottom w:val="0"/>
      <w:divBdr>
        <w:top w:val="none" w:sz="0" w:space="0" w:color="auto"/>
        <w:left w:val="none" w:sz="0" w:space="0" w:color="auto"/>
        <w:bottom w:val="none" w:sz="0" w:space="0" w:color="auto"/>
        <w:right w:val="none" w:sz="0" w:space="0" w:color="auto"/>
      </w:divBdr>
    </w:div>
    <w:div w:id="330641085">
      <w:bodyDiv w:val="1"/>
      <w:marLeft w:val="0"/>
      <w:marRight w:val="0"/>
      <w:marTop w:val="0"/>
      <w:marBottom w:val="0"/>
      <w:divBdr>
        <w:top w:val="none" w:sz="0" w:space="0" w:color="auto"/>
        <w:left w:val="none" w:sz="0" w:space="0" w:color="auto"/>
        <w:bottom w:val="none" w:sz="0" w:space="0" w:color="auto"/>
        <w:right w:val="none" w:sz="0" w:space="0" w:color="auto"/>
      </w:divBdr>
    </w:div>
    <w:div w:id="336349064">
      <w:bodyDiv w:val="1"/>
      <w:marLeft w:val="0"/>
      <w:marRight w:val="0"/>
      <w:marTop w:val="0"/>
      <w:marBottom w:val="0"/>
      <w:divBdr>
        <w:top w:val="none" w:sz="0" w:space="0" w:color="auto"/>
        <w:left w:val="none" w:sz="0" w:space="0" w:color="auto"/>
        <w:bottom w:val="none" w:sz="0" w:space="0" w:color="auto"/>
        <w:right w:val="none" w:sz="0" w:space="0" w:color="auto"/>
      </w:divBdr>
    </w:div>
    <w:div w:id="337272542">
      <w:bodyDiv w:val="1"/>
      <w:marLeft w:val="0"/>
      <w:marRight w:val="0"/>
      <w:marTop w:val="0"/>
      <w:marBottom w:val="0"/>
      <w:divBdr>
        <w:top w:val="none" w:sz="0" w:space="0" w:color="auto"/>
        <w:left w:val="none" w:sz="0" w:space="0" w:color="auto"/>
        <w:bottom w:val="none" w:sz="0" w:space="0" w:color="auto"/>
        <w:right w:val="none" w:sz="0" w:space="0" w:color="auto"/>
      </w:divBdr>
    </w:div>
    <w:div w:id="338898177">
      <w:bodyDiv w:val="1"/>
      <w:marLeft w:val="0"/>
      <w:marRight w:val="0"/>
      <w:marTop w:val="0"/>
      <w:marBottom w:val="0"/>
      <w:divBdr>
        <w:top w:val="none" w:sz="0" w:space="0" w:color="auto"/>
        <w:left w:val="none" w:sz="0" w:space="0" w:color="auto"/>
        <w:bottom w:val="none" w:sz="0" w:space="0" w:color="auto"/>
        <w:right w:val="none" w:sz="0" w:space="0" w:color="auto"/>
      </w:divBdr>
    </w:div>
    <w:div w:id="339236261">
      <w:bodyDiv w:val="1"/>
      <w:marLeft w:val="0"/>
      <w:marRight w:val="0"/>
      <w:marTop w:val="0"/>
      <w:marBottom w:val="0"/>
      <w:divBdr>
        <w:top w:val="none" w:sz="0" w:space="0" w:color="auto"/>
        <w:left w:val="none" w:sz="0" w:space="0" w:color="auto"/>
        <w:bottom w:val="none" w:sz="0" w:space="0" w:color="auto"/>
        <w:right w:val="none" w:sz="0" w:space="0" w:color="auto"/>
      </w:divBdr>
    </w:div>
    <w:div w:id="339310291">
      <w:bodyDiv w:val="1"/>
      <w:marLeft w:val="0"/>
      <w:marRight w:val="0"/>
      <w:marTop w:val="0"/>
      <w:marBottom w:val="0"/>
      <w:divBdr>
        <w:top w:val="none" w:sz="0" w:space="0" w:color="auto"/>
        <w:left w:val="none" w:sz="0" w:space="0" w:color="auto"/>
        <w:bottom w:val="none" w:sz="0" w:space="0" w:color="auto"/>
        <w:right w:val="none" w:sz="0" w:space="0" w:color="auto"/>
      </w:divBdr>
    </w:div>
    <w:div w:id="339428584">
      <w:bodyDiv w:val="1"/>
      <w:marLeft w:val="0"/>
      <w:marRight w:val="0"/>
      <w:marTop w:val="0"/>
      <w:marBottom w:val="0"/>
      <w:divBdr>
        <w:top w:val="none" w:sz="0" w:space="0" w:color="auto"/>
        <w:left w:val="none" w:sz="0" w:space="0" w:color="auto"/>
        <w:bottom w:val="none" w:sz="0" w:space="0" w:color="auto"/>
        <w:right w:val="none" w:sz="0" w:space="0" w:color="auto"/>
      </w:divBdr>
    </w:div>
    <w:div w:id="342316914">
      <w:bodyDiv w:val="1"/>
      <w:marLeft w:val="0"/>
      <w:marRight w:val="0"/>
      <w:marTop w:val="0"/>
      <w:marBottom w:val="0"/>
      <w:divBdr>
        <w:top w:val="none" w:sz="0" w:space="0" w:color="auto"/>
        <w:left w:val="none" w:sz="0" w:space="0" w:color="auto"/>
        <w:bottom w:val="none" w:sz="0" w:space="0" w:color="auto"/>
        <w:right w:val="none" w:sz="0" w:space="0" w:color="auto"/>
      </w:divBdr>
    </w:div>
    <w:div w:id="342558017">
      <w:bodyDiv w:val="1"/>
      <w:marLeft w:val="0"/>
      <w:marRight w:val="0"/>
      <w:marTop w:val="0"/>
      <w:marBottom w:val="0"/>
      <w:divBdr>
        <w:top w:val="none" w:sz="0" w:space="0" w:color="auto"/>
        <w:left w:val="none" w:sz="0" w:space="0" w:color="auto"/>
        <w:bottom w:val="none" w:sz="0" w:space="0" w:color="auto"/>
        <w:right w:val="none" w:sz="0" w:space="0" w:color="auto"/>
      </w:divBdr>
    </w:div>
    <w:div w:id="342821374">
      <w:bodyDiv w:val="1"/>
      <w:marLeft w:val="0"/>
      <w:marRight w:val="0"/>
      <w:marTop w:val="0"/>
      <w:marBottom w:val="0"/>
      <w:divBdr>
        <w:top w:val="none" w:sz="0" w:space="0" w:color="auto"/>
        <w:left w:val="none" w:sz="0" w:space="0" w:color="auto"/>
        <w:bottom w:val="none" w:sz="0" w:space="0" w:color="auto"/>
        <w:right w:val="none" w:sz="0" w:space="0" w:color="auto"/>
      </w:divBdr>
    </w:div>
    <w:div w:id="342829746">
      <w:bodyDiv w:val="1"/>
      <w:marLeft w:val="0"/>
      <w:marRight w:val="0"/>
      <w:marTop w:val="0"/>
      <w:marBottom w:val="0"/>
      <w:divBdr>
        <w:top w:val="none" w:sz="0" w:space="0" w:color="auto"/>
        <w:left w:val="none" w:sz="0" w:space="0" w:color="auto"/>
        <w:bottom w:val="none" w:sz="0" w:space="0" w:color="auto"/>
        <w:right w:val="none" w:sz="0" w:space="0" w:color="auto"/>
      </w:divBdr>
    </w:div>
    <w:div w:id="343166916">
      <w:bodyDiv w:val="1"/>
      <w:marLeft w:val="0"/>
      <w:marRight w:val="0"/>
      <w:marTop w:val="0"/>
      <w:marBottom w:val="0"/>
      <w:divBdr>
        <w:top w:val="none" w:sz="0" w:space="0" w:color="auto"/>
        <w:left w:val="none" w:sz="0" w:space="0" w:color="auto"/>
        <w:bottom w:val="none" w:sz="0" w:space="0" w:color="auto"/>
        <w:right w:val="none" w:sz="0" w:space="0" w:color="auto"/>
      </w:divBdr>
    </w:div>
    <w:div w:id="343437420">
      <w:bodyDiv w:val="1"/>
      <w:marLeft w:val="0"/>
      <w:marRight w:val="0"/>
      <w:marTop w:val="0"/>
      <w:marBottom w:val="0"/>
      <w:divBdr>
        <w:top w:val="none" w:sz="0" w:space="0" w:color="auto"/>
        <w:left w:val="none" w:sz="0" w:space="0" w:color="auto"/>
        <w:bottom w:val="none" w:sz="0" w:space="0" w:color="auto"/>
        <w:right w:val="none" w:sz="0" w:space="0" w:color="auto"/>
      </w:divBdr>
    </w:div>
    <w:div w:id="344330080">
      <w:bodyDiv w:val="1"/>
      <w:marLeft w:val="0"/>
      <w:marRight w:val="0"/>
      <w:marTop w:val="0"/>
      <w:marBottom w:val="0"/>
      <w:divBdr>
        <w:top w:val="none" w:sz="0" w:space="0" w:color="auto"/>
        <w:left w:val="none" w:sz="0" w:space="0" w:color="auto"/>
        <w:bottom w:val="none" w:sz="0" w:space="0" w:color="auto"/>
        <w:right w:val="none" w:sz="0" w:space="0" w:color="auto"/>
      </w:divBdr>
    </w:div>
    <w:div w:id="345135595">
      <w:bodyDiv w:val="1"/>
      <w:marLeft w:val="0"/>
      <w:marRight w:val="0"/>
      <w:marTop w:val="0"/>
      <w:marBottom w:val="0"/>
      <w:divBdr>
        <w:top w:val="none" w:sz="0" w:space="0" w:color="auto"/>
        <w:left w:val="none" w:sz="0" w:space="0" w:color="auto"/>
        <w:bottom w:val="none" w:sz="0" w:space="0" w:color="auto"/>
        <w:right w:val="none" w:sz="0" w:space="0" w:color="auto"/>
      </w:divBdr>
    </w:div>
    <w:div w:id="345399661">
      <w:bodyDiv w:val="1"/>
      <w:marLeft w:val="0"/>
      <w:marRight w:val="0"/>
      <w:marTop w:val="0"/>
      <w:marBottom w:val="0"/>
      <w:divBdr>
        <w:top w:val="none" w:sz="0" w:space="0" w:color="auto"/>
        <w:left w:val="none" w:sz="0" w:space="0" w:color="auto"/>
        <w:bottom w:val="none" w:sz="0" w:space="0" w:color="auto"/>
        <w:right w:val="none" w:sz="0" w:space="0" w:color="auto"/>
      </w:divBdr>
    </w:div>
    <w:div w:id="345524760">
      <w:bodyDiv w:val="1"/>
      <w:marLeft w:val="0"/>
      <w:marRight w:val="0"/>
      <w:marTop w:val="0"/>
      <w:marBottom w:val="0"/>
      <w:divBdr>
        <w:top w:val="none" w:sz="0" w:space="0" w:color="auto"/>
        <w:left w:val="none" w:sz="0" w:space="0" w:color="auto"/>
        <w:bottom w:val="none" w:sz="0" w:space="0" w:color="auto"/>
        <w:right w:val="none" w:sz="0" w:space="0" w:color="auto"/>
      </w:divBdr>
    </w:div>
    <w:div w:id="346294647">
      <w:bodyDiv w:val="1"/>
      <w:marLeft w:val="0"/>
      <w:marRight w:val="0"/>
      <w:marTop w:val="0"/>
      <w:marBottom w:val="0"/>
      <w:divBdr>
        <w:top w:val="none" w:sz="0" w:space="0" w:color="auto"/>
        <w:left w:val="none" w:sz="0" w:space="0" w:color="auto"/>
        <w:bottom w:val="none" w:sz="0" w:space="0" w:color="auto"/>
        <w:right w:val="none" w:sz="0" w:space="0" w:color="auto"/>
      </w:divBdr>
    </w:div>
    <w:div w:id="346490273">
      <w:bodyDiv w:val="1"/>
      <w:marLeft w:val="0"/>
      <w:marRight w:val="0"/>
      <w:marTop w:val="0"/>
      <w:marBottom w:val="0"/>
      <w:divBdr>
        <w:top w:val="none" w:sz="0" w:space="0" w:color="auto"/>
        <w:left w:val="none" w:sz="0" w:space="0" w:color="auto"/>
        <w:bottom w:val="none" w:sz="0" w:space="0" w:color="auto"/>
        <w:right w:val="none" w:sz="0" w:space="0" w:color="auto"/>
      </w:divBdr>
    </w:div>
    <w:div w:id="346710786">
      <w:bodyDiv w:val="1"/>
      <w:marLeft w:val="0"/>
      <w:marRight w:val="0"/>
      <w:marTop w:val="0"/>
      <w:marBottom w:val="0"/>
      <w:divBdr>
        <w:top w:val="none" w:sz="0" w:space="0" w:color="auto"/>
        <w:left w:val="none" w:sz="0" w:space="0" w:color="auto"/>
        <w:bottom w:val="none" w:sz="0" w:space="0" w:color="auto"/>
        <w:right w:val="none" w:sz="0" w:space="0" w:color="auto"/>
      </w:divBdr>
    </w:div>
    <w:div w:id="347371848">
      <w:bodyDiv w:val="1"/>
      <w:marLeft w:val="0"/>
      <w:marRight w:val="0"/>
      <w:marTop w:val="0"/>
      <w:marBottom w:val="0"/>
      <w:divBdr>
        <w:top w:val="none" w:sz="0" w:space="0" w:color="auto"/>
        <w:left w:val="none" w:sz="0" w:space="0" w:color="auto"/>
        <w:bottom w:val="none" w:sz="0" w:space="0" w:color="auto"/>
        <w:right w:val="none" w:sz="0" w:space="0" w:color="auto"/>
      </w:divBdr>
    </w:div>
    <w:div w:id="347411726">
      <w:bodyDiv w:val="1"/>
      <w:marLeft w:val="0"/>
      <w:marRight w:val="0"/>
      <w:marTop w:val="0"/>
      <w:marBottom w:val="0"/>
      <w:divBdr>
        <w:top w:val="none" w:sz="0" w:space="0" w:color="auto"/>
        <w:left w:val="none" w:sz="0" w:space="0" w:color="auto"/>
        <w:bottom w:val="none" w:sz="0" w:space="0" w:color="auto"/>
        <w:right w:val="none" w:sz="0" w:space="0" w:color="auto"/>
      </w:divBdr>
    </w:div>
    <w:div w:id="348020827">
      <w:bodyDiv w:val="1"/>
      <w:marLeft w:val="0"/>
      <w:marRight w:val="0"/>
      <w:marTop w:val="0"/>
      <w:marBottom w:val="0"/>
      <w:divBdr>
        <w:top w:val="none" w:sz="0" w:space="0" w:color="auto"/>
        <w:left w:val="none" w:sz="0" w:space="0" w:color="auto"/>
        <w:bottom w:val="none" w:sz="0" w:space="0" w:color="auto"/>
        <w:right w:val="none" w:sz="0" w:space="0" w:color="auto"/>
      </w:divBdr>
    </w:div>
    <w:div w:id="348141828">
      <w:bodyDiv w:val="1"/>
      <w:marLeft w:val="0"/>
      <w:marRight w:val="0"/>
      <w:marTop w:val="0"/>
      <w:marBottom w:val="0"/>
      <w:divBdr>
        <w:top w:val="none" w:sz="0" w:space="0" w:color="auto"/>
        <w:left w:val="none" w:sz="0" w:space="0" w:color="auto"/>
        <w:bottom w:val="none" w:sz="0" w:space="0" w:color="auto"/>
        <w:right w:val="none" w:sz="0" w:space="0" w:color="auto"/>
      </w:divBdr>
    </w:div>
    <w:div w:id="348944941">
      <w:bodyDiv w:val="1"/>
      <w:marLeft w:val="0"/>
      <w:marRight w:val="0"/>
      <w:marTop w:val="0"/>
      <w:marBottom w:val="0"/>
      <w:divBdr>
        <w:top w:val="none" w:sz="0" w:space="0" w:color="auto"/>
        <w:left w:val="none" w:sz="0" w:space="0" w:color="auto"/>
        <w:bottom w:val="none" w:sz="0" w:space="0" w:color="auto"/>
        <w:right w:val="none" w:sz="0" w:space="0" w:color="auto"/>
      </w:divBdr>
    </w:div>
    <w:div w:id="349189188">
      <w:bodyDiv w:val="1"/>
      <w:marLeft w:val="0"/>
      <w:marRight w:val="0"/>
      <w:marTop w:val="0"/>
      <w:marBottom w:val="0"/>
      <w:divBdr>
        <w:top w:val="none" w:sz="0" w:space="0" w:color="auto"/>
        <w:left w:val="none" w:sz="0" w:space="0" w:color="auto"/>
        <w:bottom w:val="none" w:sz="0" w:space="0" w:color="auto"/>
        <w:right w:val="none" w:sz="0" w:space="0" w:color="auto"/>
      </w:divBdr>
    </w:div>
    <w:div w:id="351299641">
      <w:bodyDiv w:val="1"/>
      <w:marLeft w:val="0"/>
      <w:marRight w:val="0"/>
      <w:marTop w:val="0"/>
      <w:marBottom w:val="0"/>
      <w:divBdr>
        <w:top w:val="none" w:sz="0" w:space="0" w:color="auto"/>
        <w:left w:val="none" w:sz="0" w:space="0" w:color="auto"/>
        <w:bottom w:val="none" w:sz="0" w:space="0" w:color="auto"/>
        <w:right w:val="none" w:sz="0" w:space="0" w:color="auto"/>
      </w:divBdr>
    </w:div>
    <w:div w:id="352463190">
      <w:bodyDiv w:val="1"/>
      <w:marLeft w:val="0"/>
      <w:marRight w:val="0"/>
      <w:marTop w:val="0"/>
      <w:marBottom w:val="0"/>
      <w:divBdr>
        <w:top w:val="none" w:sz="0" w:space="0" w:color="auto"/>
        <w:left w:val="none" w:sz="0" w:space="0" w:color="auto"/>
        <w:bottom w:val="none" w:sz="0" w:space="0" w:color="auto"/>
        <w:right w:val="none" w:sz="0" w:space="0" w:color="auto"/>
      </w:divBdr>
    </w:div>
    <w:div w:id="353311740">
      <w:bodyDiv w:val="1"/>
      <w:marLeft w:val="0"/>
      <w:marRight w:val="0"/>
      <w:marTop w:val="0"/>
      <w:marBottom w:val="0"/>
      <w:divBdr>
        <w:top w:val="none" w:sz="0" w:space="0" w:color="auto"/>
        <w:left w:val="none" w:sz="0" w:space="0" w:color="auto"/>
        <w:bottom w:val="none" w:sz="0" w:space="0" w:color="auto"/>
        <w:right w:val="none" w:sz="0" w:space="0" w:color="auto"/>
      </w:divBdr>
    </w:div>
    <w:div w:id="353920580">
      <w:bodyDiv w:val="1"/>
      <w:marLeft w:val="0"/>
      <w:marRight w:val="0"/>
      <w:marTop w:val="0"/>
      <w:marBottom w:val="0"/>
      <w:divBdr>
        <w:top w:val="none" w:sz="0" w:space="0" w:color="auto"/>
        <w:left w:val="none" w:sz="0" w:space="0" w:color="auto"/>
        <w:bottom w:val="none" w:sz="0" w:space="0" w:color="auto"/>
        <w:right w:val="none" w:sz="0" w:space="0" w:color="auto"/>
      </w:divBdr>
    </w:div>
    <w:div w:id="354231671">
      <w:bodyDiv w:val="1"/>
      <w:marLeft w:val="0"/>
      <w:marRight w:val="0"/>
      <w:marTop w:val="0"/>
      <w:marBottom w:val="0"/>
      <w:divBdr>
        <w:top w:val="none" w:sz="0" w:space="0" w:color="auto"/>
        <w:left w:val="none" w:sz="0" w:space="0" w:color="auto"/>
        <w:bottom w:val="none" w:sz="0" w:space="0" w:color="auto"/>
        <w:right w:val="none" w:sz="0" w:space="0" w:color="auto"/>
      </w:divBdr>
    </w:div>
    <w:div w:id="354506726">
      <w:bodyDiv w:val="1"/>
      <w:marLeft w:val="0"/>
      <w:marRight w:val="0"/>
      <w:marTop w:val="0"/>
      <w:marBottom w:val="0"/>
      <w:divBdr>
        <w:top w:val="none" w:sz="0" w:space="0" w:color="auto"/>
        <w:left w:val="none" w:sz="0" w:space="0" w:color="auto"/>
        <w:bottom w:val="none" w:sz="0" w:space="0" w:color="auto"/>
        <w:right w:val="none" w:sz="0" w:space="0" w:color="auto"/>
      </w:divBdr>
    </w:div>
    <w:div w:id="354888756">
      <w:bodyDiv w:val="1"/>
      <w:marLeft w:val="0"/>
      <w:marRight w:val="0"/>
      <w:marTop w:val="0"/>
      <w:marBottom w:val="0"/>
      <w:divBdr>
        <w:top w:val="none" w:sz="0" w:space="0" w:color="auto"/>
        <w:left w:val="none" w:sz="0" w:space="0" w:color="auto"/>
        <w:bottom w:val="none" w:sz="0" w:space="0" w:color="auto"/>
        <w:right w:val="none" w:sz="0" w:space="0" w:color="auto"/>
      </w:divBdr>
    </w:div>
    <w:div w:id="355083176">
      <w:bodyDiv w:val="1"/>
      <w:marLeft w:val="0"/>
      <w:marRight w:val="0"/>
      <w:marTop w:val="0"/>
      <w:marBottom w:val="0"/>
      <w:divBdr>
        <w:top w:val="none" w:sz="0" w:space="0" w:color="auto"/>
        <w:left w:val="none" w:sz="0" w:space="0" w:color="auto"/>
        <w:bottom w:val="none" w:sz="0" w:space="0" w:color="auto"/>
        <w:right w:val="none" w:sz="0" w:space="0" w:color="auto"/>
      </w:divBdr>
    </w:div>
    <w:div w:id="360206593">
      <w:bodyDiv w:val="1"/>
      <w:marLeft w:val="0"/>
      <w:marRight w:val="0"/>
      <w:marTop w:val="0"/>
      <w:marBottom w:val="0"/>
      <w:divBdr>
        <w:top w:val="none" w:sz="0" w:space="0" w:color="auto"/>
        <w:left w:val="none" w:sz="0" w:space="0" w:color="auto"/>
        <w:bottom w:val="none" w:sz="0" w:space="0" w:color="auto"/>
        <w:right w:val="none" w:sz="0" w:space="0" w:color="auto"/>
      </w:divBdr>
    </w:div>
    <w:div w:id="360279594">
      <w:bodyDiv w:val="1"/>
      <w:marLeft w:val="0"/>
      <w:marRight w:val="0"/>
      <w:marTop w:val="0"/>
      <w:marBottom w:val="0"/>
      <w:divBdr>
        <w:top w:val="none" w:sz="0" w:space="0" w:color="auto"/>
        <w:left w:val="none" w:sz="0" w:space="0" w:color="auto"/>
        <w:bottom w:val="none" w:sz="0" w:space="0" w:color="auto"/>
        <w:right w:val="none" w:sz="0" w:space="0" w:color="auto"/>
      </w:divBdr>
    </w:div>
    <w:div w:id="361126300">
      <w:bodyDiv w:val="1"/>
      <w:marLeft w:val="0"/>
      <w:marRight w:val="0"/>
      <w:marTop w:val="0"/>
      <w:marBottom w:val="0"/>
      <w:divBdr>
        <w:top w:val="none" w:sz="0" w:space="0" w:color="auto"/>
        <w:left w:val="none" w:sz="0" w:space="0" w:color="auto"/>
        <w:bottom w:val="none" w:sz="0" w:space="0" w:color="auto"/>
        <w:right w:val="none" w:sz="0" w:space="0" w:color="auto"/>
      </w:divBdr>
    </w:div>
    <w:div w:id="361635961">
      <w:bodyDiv w:val="1"/>
      <w:marLeft w:val="0"/>
      <w:marRight w:val="0"/>
      <w:marTop w:val="0"/>
      <w:marBottom w:val="0"/>
      <w:divBdr>
        <w:top w:val="none" w:sz="0" w:space="0" w:color="auto"/>
        <w:left w:val="none" w:sz="0" w:space="0" w:color="auto"/>
        <w:bottom w:val="none" w:sz="0" w:space="0" w:color="auto"/>
        <w:right w:val="none" w:sz="0" w:space="0" w:color="auto"/>
      </w:divBdr>
    </w:div>
    <w:div w:id="362561303">
      <w:bodyDiv w:val="1"/>
      <w:marLeft w:val="0"/>
      <w:marRight w:val="0"/>
      <w:marTop w:val="0"/>
      <w:marBottom w:val="0"/>
      <w:divBdr>
        <w:top w:val="none" w:sz="0" w:space="0" w:color="auto"/>
        <w:left w:val="none" w:sz="0" w:space="0" w:color="auto"/>
        <w:bottom w:val="none" w:sz="0" w:space="0" w:color="auto"/>
        <w:right w:val="none" w:sz="0" w:space="0" w:color="auto"/>
      </w:divBdr>
    </w:div>
    <w:div w:id="364331068">
      <w:bodyDiv w:val="1"/>
      <w:marLeft w:val="0"/>
      <w:marRight w:val="0"/>
      <w:marTop w:val="0"/>
      <w:marBottom w:val="0"/>
      <w:divBdr>
        <w:top w:val="none" w:sz="0" w:space="0" w:color="auto"/>
        <w:left w:val="none" w:sz="0" w:space="0" w:color="auto"/>
        <w:bottom w:val="none" w:sz="0" w:space="0" w:color="auto"/>
        <w:right w:val="none" w:sz="0" w:space="0" w:color="auto"/>
      </w:divBdr>
    </w:div>
    <w:div w:id="367994623">
      <w:bodyDiv w:val="1"/>
      <w:marLeft w:val="0"/>
      <w:marRight w:val="0"/>
      <w:marTop w:val="0"/>
      <w:marBottom w:val="0"/>
      <w:divBdr>
        <w:top w:val="none" w:sz="0" w:space="0" w:color="auto"/>
        <w:left w:val="none" w:sz="0" w:space="0" w:color="auto"/>
        <w:bottom w:val="none" w:sz="0" w:space="0" w:color="auto"/>
        <w:right w:val="none" w:sz="0" w:space="0" w:color="auto"/>
      </w:divBdr>
    </w:div>
    <w:div w:id="368381280">
      <w:bodyDiv w:val="1"/>
      <w:marLeft w:val="0"/>
      <w:marRight w:val="0"/>
      <w:marTop w:val="0"/>
      <w:marBottom w:val="0"/>
      <w:divBdr>
        <w:top w:val="none" w:sz="0" w:space="0" w:color="auto"/>
        <w:left w:val="none" w:sz="0" w:space="0" w:color="auto"/>
        <w:bottom w:val="none" w:sz="0" w:space="0" w:color="auto"/>
        <w:right w:val="none" w:sz="0" w:space="0" w:color="auto"/>
      </w:divBdr>
    </w:div>
    <w:div w:id="368721373">
      <w:bodyDiv w:val="1"/>
      <w:marLeft w:val="0"/>
      <w:marRight w:val="0"/>
      <w:marTop w:val="0"/>
      <w:marBottom w:val="0"/>
      <w:divBdr>
        <w:top w:val="none" w:sz="0" w:space="0" w:color="auto"/>
        <w:left w:val="none" w:sz="0" w:space="0" w:color="auto"/>
        <w:bottom w:val="none" w:sz="0" w:space="0" w:color="auto"/>
        <w:right w:val="none" w:sz="0" w:space="0" w:color="auto"/>
      </w:divBdr>
    </w:div>
    <w:div w:id="368840405">
      <w:bodyDiv w:val="1"/>
      <w:marLeft w:val="0"/>
      <w:marRight w:val="0"/>
      <w:marTop w:val="0"/>
      <w:marBottom w:val="0"/>
      <w:divBdr>
        <w:top w:val="none" w:sz="0" w:space="0" w:color="auto"/>
        <w:left w:val="none" w:sz="0" w:space="0" w:color="auto"/>
        <w:bottom w:val="none" w:sz="0" w:space="0" w:color="auto"/>
        <w:right w:val="none" w:sz="0" w:space="0" w:color="auto"/>
      </w:divBdr>
    </w:div>
    <w:div w:id="368845954">
      <w:bodyDiv w:val="1"/>
      <w:marLeft w:val="0"/>
      <w:marRight w:val="0"/>
      <w:marTop w:val="0"/>
      <w:marBottom w:val="0"/>
      <w:divBdr>
        <w:top w:val="none" w:sz="0" w:space="0" w:color="auto"/>
        <w:left w:val="none" w:sz="0" w:space="0" w:color="auto"/>
        <w:bottom w:val="none" w:sz="0" w:space="0" w:color="auto"/>
        <w:right w:val="none" w:sz="0" w:space="0" w:color="auto"/>
      </w:divBdr>
    </w:div>
    <w:div w:id="368919618">
      <w:bodyDiv w:val="1"/>
      <w:marLeft w:val="0"/>
      <w:marRight w:val="0"/>
      <w:marTop w:val="0"/>
      <w:marBottom w:val="0"/>
      <w:divBdr>
        <w:top w:val="none" w:sz="0" w:space="0" w:color="auto"/>
        <w:left w:val="none" w:sz="0" w:space="0" w:color="auto"/>
        <w:bottom w:val="none" w:sz="0" w:space="0" w:color="auto"/>
        <w:right w:val="none" w:sz="0" w:space="0" w:color="auto"/>
      </w:divBdr>
    </w:div>
    <w:div w:id="370150823">
      <w:bodyDiv w:val="1"/>
      <w:marLeft w:val="0"/>
      <w:marRight w:val="0"/>
      <w:marTop w:val="0"/>
      <w:marBottom w:val="0"/>
      <w:divBdr>
        <w:top w:val="none" w:sz="0" w:space="0" w:color="auto"/>
        <w:left w:val="none" w:sz="0" w:space="0" w:color="auto"/>
        <w:bottom w:val="none" w:sz="0" w:space="0" w:color="auto"/>
        <w:right w:val="none" w:sz="0" w:space="0" w:color="auto"/>
      </w:divBdr>
    </w:div>
    <w:div w:id="371148041">
      <w:bodyDiv w:val="1"/>
      <w:marLeft w:val="0"/>
      <w:marRight w:val="0"/>
      <w:marTop w:val="0"/>
      <w:marBottom w:val="0"/>
      <w:divBdr>
        <w:top w:val="none" w:sz="0" w:space="0" w:color="auto"/>
        <w:left w:val="none" w:sz="0" w:space="0" w:color="auto"/>
        <w:bottom w:val="none" w:sz="0" w:space="0" w:color="auto"/>
        <w:right w:val="none" w:sz="0" w:space="0" w:color="auto"/>
      </w:divBdr>
    </w:div>
    <w:div w:id="371733662">
      <w:bodyDiv w:val="1"/>
      <w:marLeft w:val="0"/>
      <w:marRight w:val="0"/>
      <w:marTop w:val="0"/>
      <w:marBottom w:val="0"/>
      <w:divBdr>
        <w:top w:val="none" w:sz="0" w:space="0" w:color="auto"/>
        <w:left w:val="none" w:sz="0" w:space="0" w:color="auto"/>
        <w:bottom w:val="none" w:sz="0" w:space="0" w:color="auto"/>
        <w:right w:val="none" w:sz="0" w:space="0" w:color="auto"/>
      </w:divBdr>
    </w:div>
    <w:div w:id="372005984">
      <w:bodyDiv w:val="1"/>
      <w:marLeft w:val="0"/>
      <w:marRight w:val="0"/>
      <w:marTop w:val="0"/>
      <w:marBottom w:val="0"/>
      <w:divBdr>
        <w:top w:val="none" w:sz="0" w:space="0" w:color="auto"/>
        <w:left w:val="none" w:sz="0" w:space="0" w:color="auto"/>
        <w:bottom w:val="none" w:sz="0" w:space="0" w:color="auto"/>
        <w:right w:val="none" w:sz="0" w:space="0" w:color="auto"/>
      </w:divBdr>
    </w:div>
    <w:div w:id="373042271">
      <w:bodyDiv w:val="1"/>
      <w:marLeft w:val="0"/>
      <w:marRight w:val="0"/>
      <w:marTop w:val="0"/>
      <w:marBottom w:val="0"/>
      <w:divBdr>
        <w:top w:val="none" w:sz="0" w:space="0" w:color="auto"/>
        <w:left w:val="none" w:sz="0" w:space="0" w:color="auto"/>
        <w:bottom w:val="none" w:sz="0" w:space="0" w:color="auto"/>
        <w:right w:val="none" w:sz="0" w:space="0" w:color="auto"/>
      </w:divBdr>
    </w:div>
    <w:div w:id="373117369">
      <w:bodyDiv w:val="1"/>
      <w:marLeft w:val="0"/>
      <w:marRight w:val="0"/>
      <w:marTop w:val="0"/>
      <w:marBottom w:val="0"/>
      <w:divBdr>
        <w:top w:val="none" w:sz="0" w:space="0" w:color="auto"/>
        <w:left w:val="none" w:sz="0" w:space="0" w:color="auto"/>
        <w:bottom w:val="none" w:sz="0" w:space="0" w:color="auto"/>
        <w:right w:val="none" w:sz="0" w:space="0" w:color="auto"/>
      </w:divBdr>
    </w:div>
    <w:div w:id="373507082">
      <w:bodyDiv w:val="1"/>
      <w:marLeft w:val="0"/>
      <w:marRight w:val="0"/>
      <w:marTop w:val="0"/>
      <w:marBottom w:val="0"/>
      <w:divBdr>
        <w:top w:val="none" w:sz="0" w:space="0" w:color="auto"/>
        <w:left w:val="none" w:sz="0" w:space="0" w:color="auto"/>
        <w:bottom w:val="none" w:sz="0" w:space="0" w:color="auto"/>
        <w:right w:val="none" w:sz="0" w:space="0" w:color="auto"/>
      </w:divBdr>
    </w:div>
    <w:div w:id="373627445">
      <w:bodyDiv w:val="1"/>
      <w:marLeft w:val="0"/>
      <w:marRight w:val="0"/>
      <w:marTop w:val="0"/>
      <w:marBottom w:val="0"/>
      <w:divBdr>
        <w:top w:val="none" w:sz="0" w:space="0" w:color="auto"/>
        <w:left w:val="none" w:sz="0" w:space="0" w:color="auto"/>
        <w:bottom w:val="none" w:sz="0" w:space="0" w:color="auto"/>
        <w:right w:val="none" w:sz="0" w:space="0" w:color="auto"/>
      </w:divBdr>
    </w:div>
    <w:div w:id="374626129">
      <w:bodyDiv w:val="1"/>
      <w:marLeft w:val="0"/>
      <w:marRight w:val="0"/>
      <w:marTop w:val="0"/>
      <w:marBottom w:val="0"/>
      <w:divBdr>
        <w:top w:val="none" w:sz="0" w:space="0" w:color="auto"/>
        <w:left w:val="none" w:sz="0" w:space="0" w:color="auto"/>
        <w:bottom w:val="none" w:sz="0" w:space="0" w:color="auto"/>
        <w:right w:val="none" w:sz="0" w:space="0" w:color="auto"/>
      </w:divBdr>
    </w:div>
    <w:div w:id="375659739">
      <w:bodyDiv w:val="1"/>
      <w:marLeft w:val="0"/>
      <w:marRight w:val="0"/>
      <w:marTop w:val="0"/>
      <w:marBottom w:val="0"/>
      <w:divBdr>
        <w:top w:val="none" w:sz="0" w:space="0" w:color="auto"/>
        <w:left w:val="none" w:sz="0" w:space="0" w:color="auto"/>
        <w:bottom w:val="none" w:sz="0" w:space="0" w:color="auto"/>
        <w:right w:val="none" w:sz="0" w:space="0" w:color="auto"/>
      </w:divBdr>
    </w:div>
    <w:div w:id="378018894">
      <w:bodyDiv w:val="1"/>
      <w:marLeft w:val="0"/>
      <w:marRight w:val="0"/>
      <w:marTop w:val="0"/>
      <w:marBottom w:val="0"/>
      <w:divBdr>
        <w:top w:val="none" w:sz="0" w:space="0" w:color="auto"/>
        <w:left w:val="none" w:sz="0" w:space="0" w:color="auto"/>
        <w:bottom w:val="none" w:sz="0" w:space="0" w:color="auto"/>
        <w:right w:val="none" w:sz="0" w:space="0" w:color="auto"/>
      </w:divBdr>
    </w:div>
    <w:div w:id="380708825">
      <w:bodyDiv w:val="1"/>
      <w:marLeft w:val="0"/>
      <w:marRight w:val="0"/>
      <w:marTop w:val="0"/>
      <w:marBottom w:val="0"/>
      <w:divBdr>
        <w:top w:val="none" w:sz="0" w:space="0" w:color="auto"/>
        <w:left w:val="none" w:sz="0" w:space="0" w:color="auto"/>
        <w:bottom w:val="none" w:sz="0" w:space="0" w:color="auto"/>
        <w:right w:val="none" w:sz="0" w:space="0" w:color="auto"/>
      </w:divBdr>
    </w:div>
    <w:div w:id="384640207">
      <w:bodyDiv w:val="1"/>
      <w:marLeft w:val="0"/>
      <w:marRight w:val="0"/>
      <w:marTop w:val="0"/>
      <w:marBottom w:val="0"/>
      <w:divBdr>
        <w:top w:val="none" w:sz="0" w:space="0" w:color="auto"/>
        <w:left w:val="none" w:sz="0" w:space="0" w:color="auto"/>
        <w:bottom w:val="none" w:sz="0" w:space="0" w:color="auto"/>
        <w:right w:val="none" w:sz="0" w:space="0" w:color="auto"/>
      </w:divBdr>
    </w:div>
    <w:div w:id="389810377">
      <w:bodyDiv w:val="1"/>
      <w:marLeft w:val="0"/>
      <w:marRight w:val="0"/>
      <w:marTop w:val="0"/>
      <w:marBottom w:val="0"/>
      <w:divBdr>
        <w:top w:val="none" w:sz="0" w:space="0" w:color="auto"/>
        <w:left w:val="none" w:sz="0" w:space="0" w:color="auto"/>
        <w:bottom w:val="none" w:sz="0" w:space="0" w:color="auto"/>
        <w:right w:val="none" w:sz="0" w:space="0" w:color="auto"/>
      </w:divBdr>
    </w:div>
    <w:div w:id="391316328">
      <w:bodyDiv w:val="1"/>
      <w:marLeft w:val="0"/>
      <w:marRight w:val="0"/>
      <w:marTop w:val="0"/>
      <w:marBottom w:val="0"/>
      <w:divBdr>
        <w:top w:val="none" w:sz="0" w:space="0" w:color="auto"/>
        <w:left w:val="none" w:sz="0" w:space="0" w:color="auto"/>
        <w:bottom w:val="none" w:sz="0" w:space="0" w:color="auto"/>
        <w:right w:val="none" w:sz="0" w:space="0" w:color="auto"/>
      </w:divBdr>
    </w:div>
    <w:div w:id="393356737">
      <w:bodyDiv w:val="1"/>
      <w:marLeft w:val="0"/>
      <w:marRight w:val="0"/>
      <w:marTop w:val="0"/>
      <w:marBottom w:val="0"/>
      <w:divBdr>
        <w:top w:val="none" w:sz="0" w:space="0" w:color="auto"/>
        <w:left w:val="none" w:sz="0" w:space="0" w:color="auto"/>
        <w:bottom w:val="none" w:sz="0" w:space="0" w:color="auto"/>
        <w:right w:val="none" w:sz="0" w:space="0" w:color="auto"/>
      </w:divBdr>
    </w:div>
    <w:div w:id="394203685">
      <w:bodyDiv w:val="1"/>
      <w:marLeft w:val="0"/>
      <w:marRight w:val="0"/>
      <w:marTop w:val="0"/>
      <w:marBottom w:val="0"/>
      <w:divBdr>
        <w:top w:val="none" w:sz="0" w:space="0" w:color="auto"/>
        <w:left w:val="none" w:sz="0" w:space="0" w:color="auto"/>
        <w:bottom w:val="none" w:sz="0" w:space="0" w:color="auto"/>
        <w:right w:val="none" w:sz="0" w:space="0" w:color="auto"/>
      </w:divBdr>
    </w:div>
    <w:div w:id="394864184">
      <w:bodyDiv w:val="1"/>
      <w:marLeft w:val="0"/>
      <w:marRight w:val="0"/>
      <w:marTop w:val="0"/>
      <w:marBottom w:val="0"/>
      <w:divBdr>
        <w:top w:val="none" w:sz="0" w:space="0" w:color="auto"/>
        <w:left w:val="none" w:sz="0" w:space="0" w:color="auto"/>
        <w:bottom w:val="none" w:sz="0" w:space="0" w:color="auto"/>
        <w:right w:val="none" w:sz="0" w:space="0" w:color="auto"/>
      </w:divBdr>
    </w:div>
    <w:div w:id="395395514">
      <w:bodyDiv w:val="1"/>
      <w:marLeft w:val="0"/>
      <w:marRight w:val="0"/>
      <w:marTop w:val="0"/>
      <w:marBottom w:val="0"/>
      <w:divBdr>
        <w:top w:val="none" w:sz="0" w:space="0" w:color="auto"/>
        <w:left w:val="none" w:sz="0" w:space="0" w:color="auto"/>
        <w:bottom w:val="none" w:sz="0" w:space="0" w:color="auto"/>
        <w:right w:val="none" w:sz="0" w:space="0" w:color="auto"/>
      </w:divBdr>
    </w:div>
    <w:div w:id="395666669">
      <w:bodyDiv w:val="1"/>
      <w:marLeft w:val="0"/>
      <w:marRight w:val="0"/>
      <w:marTop w:val="0"/>
      <w:marBottom w:val="0"/>
      <w:divBdr>
        <w:top w:val="none" w:sz="0" w:space="0" w:color="auto"/>
        <w:left w:val="none" w:sz="0" w:space="0" w:color="auto"/>
        <w:bottom w:val="none" w:sz="0" w:space="0" w:color="auto"/>
        <w:right w:val="none" w:sz="0" w:space="0" w:color="auto"/>
      </w:divBdr>
    </w:div>
    <w:div w:id="395786772">
      <w:bodyDiv w:val="1"/>
      <w:marLeft w:val="0"/>
      <w:marRight w:val="0"/>
      <w:marTop w:val="0"/>
      <w:marBottom w:val="0"/>
      <w:divBdr>
        <w:top w:val="none" w:sz="0" w:space="0" w:color="auto"/>
        <w:left w:val="none" w:sz="0" w:space="0" w:color="auto"/>
        <w:bottom w:val="none" w:sz="0" w:space="0" w:color="auto"/>
        <w:right w:val="none" w:sz="0" w:space="0" w:color="auto"/>
      </w:divBdr>
    </w:div>
    <w:div w:id="395979173">
      <w:bodyDiv w:val="1"/>
      <w:marLeft w:val="0"/>
      <w:marRight w:val="0"/>
      <w:marTop w:val="0"/>
      <w:marBottom w:val="0"/>
      <w:divBdr>
        <w:top w:val="none" w:sz="0" w:space="0" w:color="auto"/>
        <w:left w:val="none" w:sz="0" w:space="0" w:color="auto"/>
        <w:bottom w:val="none" w:sz="0" w:space="0" w:color="auto"/>
        <w:right w:val="none" w:sz="0" w:space="0" w:color="auto"/>
      </w:divBdr>
    </w:div>
    <w:div w:id="399788680">
      <w:bodyDiv w:val="1"/>
      <w:marLeft w:val="0"/>
      <w:marRight w:val="0"/>
      <w:marTop w:val="0"/>
      <w:marBottom w:val="0"/>
      <w:divBdr>
        <w:top w:val="none" w:sz="0" w:space="0" w:color="auto"/>
        <w:left w:val="none" w:sz="0" w:space="0" w:color="auto"/>
        <w:bottom w:val="none" w:sz="0" w:space="0" w:color="auto"/>
        <w:right w:val="none" w:sz="0" w:space="0" w:color="auto"/>
      </w:divBdr>
    </w:div>
    <w:div w:id="399980781">
      <w:bodyDiv w:val="1"/>
      <w:marLeft w:val="0"/>
      <w:marRight w:val="0"/>
      <w:marTop w:val="0"/>
      <w:marBottom w:val="0"/>
      <w:divBdr>
        <w:top w:val="none" w:sz="0" w:space="0" w:color="auto"/>
        <w:left w:val="none" w:sz="0" w:space="0" w:color="auto"/>
        <w:bottom w:val="none" w:sz="0" w:space="0" w:color="auto"/>
        <w:right w:val="none" w:sz="0" w:space="0" w:color="auto"/>
      </w:divBdr>
    </w:div>
    <w:div w:id="400299589">
      <w:bodyDiv w:val="1"/>
      <w:marLeft w:val="0"/>
      <w:marRight w:val="0"/>
      <w:marTop w:val="0"/>
      <w:marBottom w:val="0"/>
      <w:divBdr>
        <w:top w:val="none" w:sz="0" w:space="0" w:color="auto"/>
        <w:left w:val="none" w:sz="0" w:space="0" w:color="auto"/>
        <w:bottom w:val="none" w:sz="0" w:space="0" w:color="auto"/>
        <w:right w:val="none" w:sz="0" w:space="0" w:color="auto"/>
      </w:divBdr>
    </w:div>
    <w:div w:id="402917268">
      <w:bodyDiv w:val="1"/>
      <w:marLeft w:val="0"/>
      <w:marRight w:val="0"/>
      <w:marTop w:val="0"/>
      <w:marBottom w:val="0"/>
      <w:divBdr>
        <w:top w:val="none" w:sz="0" w:space="0" w:color="auto"/>
        <w:left w:val="none" w:sz="0" w:space="0" w:color="auto"/>
        <w:bottom w:val="none" w:sz="0" w:space="0" w:color="auto"/>
        <w:right w:val="none" w:sz="0" w:space="0" w:color="auto"/>
      </w:divBdr>
    </w:div>
    <w:div w:id="403793649">
      <w:bodyDiv w:val="1"/>
      <w:marLeft w:val="0"/>
      <w:marRight w:val="0"/>
      <w:marTop w:val="0"/>
      <w:marBottom w:val="0"/>
      <w:divBdr>
        <w:top w:val="none" w:sz="0" w:space="0" w:color="auto"/>
        <w:left w:val="none" w:sz="0" w:space="0" w:color="auto"/>
        <w:bottom w:val="none" w:sz="0" w:space="0" w:color="auto"/>
        <w:right w:val="none" w:sz="0" w:space="0" w:color="auto"/>
      </w:divBdr>
    </w:div>
    <w:div w:id="404493850">
      <w:bodyDiv w:val="1"/>
      <w:marLeft w:val="0"/>
      <w:marRight w:val="0"/>
      <w:marTop w:val="0"/>
      <w:marBottom w:val="0"/>
      <w:divBdr>
        <w:top w:val="none" w:sz="0" w:space="0" w:color="auto"/>
        <w:left w:val="none" w:sz="0" w:space="0" w:color="auto"/>
        <w:bottom w:val="none" w:sz="0" w:space="0" w:color="auto"/>
        <w:right w:val="none" w:sz="0" w:space="0" w:color="auto"/>
      </w:divBdr>
    </w:div>
    <w:div w:id="405762477">
      <w:bodyDiv w:val="1"/>
      <w:marLeft w:val="0"/>
      <w:marRight w:val="0"/>
      <w:marTop w:val="0"/>
      <w:marBottom w:val="0"/>
      <w:divBdr>
        <w:top w:val="none" w:sz="0" w:space="0" w:color="auto"/>
        <w:left w:val="none" w:sz="0" w:space="0" w:color="auto"/>
        <w:bottom w:val="none" w:sz="0" w:space="0" w:color="auto"/>
        <w:right w:val="none" w:sz="0" w:space="0" w:color="auto"/>
      </w:divBdr>
    </w:div>
    <w:div w:id="406146017">
      <w:bodyDiv w:val="1"/>
      <w:marLeft w:val="0"/>
      <w:marRight w:val="0"/>
      <w:marTop w:val="0"/>
      <w:marBottom w:val="0"/>
      <w:divBdr>
        <w:top w:val="none" w:sz="0" w:space="0" w:color="auto"/>
        <w:left w:val="none" w:sz="0" w:space="0" w:color="auto"/>
        <w:bottom w:val="none" w:sz="0" w:space="0" w:color="auto"/>
        <w:right w:val="none" w:sz="0" w:space="0" w:color="auto"/>
      </w:divBdr>
    </w:div>
    <w:div w:id="406614117">
      <w:bodyDiv w:val="1"/>
      <w:marLeft w:val="0"/>
      <w:marRight w:val="0"/>
      <w:marTop w:val="0"/>
      <w:marBottom w:val="0"/>
      <w:divBdr>
        <w:top w:val="none" w:sz="0" w:space="0" w:color="auto"/>
        <w:left w:val="none" w:sz="0" w:space="0" w:color="auto"/>
        <w:bottom w:val="none" w:sz="0" w:space="0" w:color="auto"/>
        <w:right w:val="none" w:sz="0" w:space="0" w:color="auto"/>
      </w:divBdr>
    </w:div>
    <w:div w:id="407266455">
      <w:bodyDiv w:val="1"/>
      <w:marLeft w:val="0"/>
      <w:marRight w:val="0"/>
      <w:marTop w:val="0"/>
      <w:marBottom w:val="0"/>
      <w:divBdr>
        <w:top w:val="none" w:sz="0" w:space="0" w:color="auto"/>
        <w:left w:val="none" w:sz="0" w:space="0" w:color="auto"/>
        <w:bottom w:val="none" w:sz="0" w:space="0" w:color="auto"/>
        <w:right w:val="none" w:sz="0" w:space="0" w:color="auto"/>
      </w:divBdr>
    </w:div>
    <w:div w:id="408387430">
      <w:bodyDiv w:val="1"/>
      <w:marLeft w:val="0"/>
      <w:marRight w:val="0"/>
      <w:marTop w:val="0"/>
      <w:marBottom w:val="0"/>
      <w:divBdr>
        <w:top w:val="none" w:sz="0" w:space="0" w:color="auto"/>
        <w:left w:val="none" w:sz="0" w:space="0" w:color="auto"/>
        <w:bottom w:val="none" w:sz="0" w:space="0" w:color="auto"/>
        <w:right w:val="none" w:sz="0" w:space="0" w:color="auto"/>
      </w:divBdr>
    </w:div>
    <w:div w:id="409542507">
      <w:bodyDiv w:val="1"/>
      <w:marLeft w:val="0"/>
      <w:marRight w:val="0"/>
      <w:marTop w:val="0"/>
      <w:marBottom w:val="0"/>
      <w:divBdr>
        <w:top w:val="none" w:sz="0" w:space="0" w:color="auto"/>
        <w:left w:val="none" w:sz="0" w:space="0" w:color="auto"/>
        <w:bottom w:val="none" w:sz="0" w:space="0" w:color="auto"/>
        <w:right w:val="none" w:sz="0" w:space="0" w:color="auto"/>
      </w:divBdr>
    </w:div>
    <w:div w:id="409892974">
      <w:bodyDiv w:val="1"/>
      <w:marLeft w:val="0"/>
      <w:marRight w:val="0"/>
      <w:marTop w:val="0"/>
      <w:marBottom w:val="0"/>
      <w:divBdr>
        <w:top w:val="none" w:sz="0" w:space="0" w:color="auto"/>
        <w:left w:val="none" w:sz="0" w:space="0" w:color="auto"/>
        <w:bottom w:val="none" w:sz="0" w:space="0" w:color="auto"/>
        <w:right w:val="none" w:sz="0" w:space="0" w:color="auto"/>
      </w:divBdr>
    </w:div>
    <w:div w:id="410546681">
      <w:bodyDiv w:val="1"/>
      <w:marLeft w:val="0"/>
      <w:marRight w:val="0"/>
      <w:marTop w:val="0"/>
      <w:marBottom w:val="0"/>
      <w:divBdr>
        <w:top w:val="none" w:sz="0" w:space="0" w:color="auto"/>
        <w:left w:val="none" w:sz="0" w:space="0" w:color="auto"/>
        <w:bottom w:val="none" w:sz="0" w:space="0" w:color="auto"/>
        <w:right w:val="none" w:sz="0" w:space="0" w:color="auto"/>
      </w:divBdr>
    </w:div>
    <w:div w:id="412166274">
      <w:bodyDiv w:val="1"/>
      <w:marLeft w:val="0"/>
      <w:marRight w:val="0"/>
      <w:marTop w:val="0"/>
      <w:marBottom w:val="0"/>
      <w:divBdr>
        <w:top w:val="none" w:sz="0" w:space="0" w:color="auto"/>
        <w:left w:val="none" w:sz="0" w:space="0" w:color="auto"/>
        <w:bottom w:val="none" w:sz="0" w:space="0" w:color="auto"/>
        <w:right w:val="none" w:sz="0" w:space="0" w:color="auto"/>
      </w:divBdr>
    </w:div>
    <w:div w:id="412703394">
      <w:bodyDiv w:val="1"/>
      <w:marLeft w:val="0"/>
      <w:marRight w:val="0"/>
      <w:marTop w:val="0"/>
      <w:marBottom w:val="0"/>
      <w:divBdr>
        <w:top w:val="none" w:sz="0" w:space="0" w:color="auto"/>
        <w:left w:val="none" w:sz="0" w:space="0" w:color="auto"/>
        <w:bottom w:val="none" w:sz="0" w:space="0" w:color="auto"/>
        <w:right w:val="none" w:sz="0" w:space="0" w:color="auto"/>
      </w:divBdr>
    </w:div>
    <w:div w:id="412892009">
      <w:bodyDiv w:val="1"/>
      <w:marLeft w:val="0"/>
      <w:marRight w:val="0"/>
      <w:marTop w:val="0"/>
      <w:marBottom w:val="0"/>
      <w:divBdr>
        <w:top w:val="none" w:sz="0" w:space="0" w:color="auto"/>
        <w:left w:val="none" w:sz="0" w:space="0" w:color="auto"/>
        <w:bottom w:val="none" w:sz="0" w:space="0" w:color="auto"/>
        <w:right w:val="none" w:sz="0" w:space="0" w:color="auto"/>
      </w:divBdr>
    </w:div>
    <w:div w:id="414789765">
      <w:bodyDiv w:val="1"/>
      <w:marLeft w:val="0"/>
      <w:marRight w:val="0"/>
      <w:marTop w:val="0"/>
      <w:marBottom w:val="0"/>
      <w:divBdr>
        <w:top w:val="none" w:sz="0" w:space="0" w:color="auto"/>
        <w:left w:val="none" w:sz="0" w:space="0" w:color="auto"/>
        <w:bottom w:val="none" w:sz="0" w:space="0" w:color="auto"/>
        <w:right w:val="none" w:sz="0" w:space="0" w:color="auto"/>
      </w:divBdr>
    </w:div>
    <w:div w:id="415857033">
      <w:bodyDiv w:val="1"/>
      <w:marLeft w:val="0"/>
      <w:marRight w:val="0"/>
      <w:marTop w:val="0"/>
      <w:marBottom w:val="0"/>
      <w:divBdr>
        <w:top w:val="none" w:sz="0" w:space="0" w:color="auto"/>
        <w:left w:val="none" w:sz="0" w:space="0" w:color="auto"/>
        <w:bottom w:val="none" w:sz="0" w:space="0" w:color="auto"/>
        <w:right w:val="none" w:sz="0" w:space="0" w:color="auto"/>
      </w:divBdr>
    </w:div>
    <w:div w:id="416093315">
      <w:bodyDiv w:val="1"/>
      <w:marLeft w:val="0"/>
      <w:marRight w:val="0"/>
      <w:marTop w:val="0"/>
      <w:marBottom w:val="0"/>
      <w:divBdr>
        <w:top w:val="none" w:sz="0" w:space="0" w:color="auto"/>
        <w:left w:val="none" w:sz="0" w:space="0" w:color="auto"/>
        <w:bottom w:val="none" w:sz="0" w:space="0" w:color="auto"/>
        <w:right w:val="none" w:sz="0" w:space="0" w:color="auto"/>
      </w:divBdr>
    </w:div>
    <w:div w:id="416291293">
      <w:bodyDiv w:val="1"/>
      <w:marLeft w:val="0"/>
      <w:marRight w:val="0"/>
      <w:marTop w:val="0"/>
      <w:marBottom w:val="0"/>
      <w:divBdr>
        <w:top w:val="none" w:sz="0" w:space="0" w:color="auto"/>
        <w:left w:val="none" w:sz="0" w:space="0" w:color="auto"/>
        <w:bottom w:val="none" w:sz="0" w:space="0" w:color="auto"/>
        <w:right w:val="none" w:sz="0" w:space="0" w:color="auto"/>
      </w:divBdr>
    </w:div>
    <w:div w:id="416488287">
      <w:bodyDiv w:val="1"/>
      <w:marLeft w:val="0"/>
      <w:marRight w:val="0"/>
      <w:marTop w:val="0"/>
      <w:marBottom w:val="0"/>
      <w:divBdr>
        <w:top w:val="none" w:sz="0" w:space="0" w:color="auto"/>
        <w:left w:val="none" w:sz="0" w:space="0" w:color="auto"/>
        <w:bottom w:val="none" w:sz="0" w:space="0" w:color="auto"/>
        <w:right w:val="none" w:sz="0" w:space="0" w:color="auto"/>
      </w:divBdr>
    </w:div>
    <w:div w:id="422186707">
      <w:bodyDiv w:val="1"/>
      <w:marLeft w:val="0"/>
      <w:marRight w:val="0"/>
      <w:marTop w:val="0"/>
      <w:marBottom w:val="0"/>
      <w:divBdr>
        <w:top w:val="none" w:sz="0" w:space="0" w:color="auto"/>
        <w:left w:val="none" w:sz="0" w:space="0" w:color="auto"/>
        <w:bottom w:val="none" w:sz="0" w:space="0" w:color="auto"/>
        <w:right w:val="none" w:sz="0" w:space="0" w:color="auto"/>
      </w:divBdr>
    </w:div>
    <w:div w:id="422529738">
      <w:bodyDiv w:val="1"/>
      <w:marLeft w:val="0"/>
      <w:marRight w:val="0"/>
      <w:marTop w:val="0"/>
      <w:marBottom w:val="0"/>
      <w:divBdr>
        <w:top w:val="none" w:sz="0" w:space="0" w:color="auto"/>
        <w:left w:val="none" w:sz="0" w:space="0" w:color="auto"/>
        <w:bottom w:val="none" w:sz="0" w:space="0" w:color="auto"/>
        <w:right w:val="none" w:sz="0" w:space="0" w:color="auto"/>
      </w:divBdr>
    </w:div>
    <w:div w:id="423115904">
      <w:bodyDiv w:val="1"/>
      <w:marLeft w:val="0"/>
      <w:marRight w:val="0"/>
      <w:marTop w:val="0"/>
      <w:marBottom w:val="0"/>
      <w:divBdr>
        <w:top w:val="none" w:sz="0" w:space="0" w:color="auto"/>
        <w:left w:val="none" w:sz="0" w:space="0" w:color="auto"/>
        <w:bottom w:val="none" w:sz="0" w:space="0" w:color="auto"/>
        <w:right w:val="none" w:sz="0" w:space="0" w:color="auto"/>
      </w:divBdr>
    </w:div>
    <w:div w:id="423307365">
      <w:bodyDiv w:val="1"/>
      <w:marLeft w:val="0"/>
      <w:marRight w:val="0"/>
      <w:marTop w:val="0"/>
      <w:marBottom w:val="0"/>
      <w:divBdr>
        <w:top w:val="none" w:sz="0" w:space="0" w:color="auto"/>
        <w:left w:val="none" w:sz="0" w:space="0" w:color="auto"/>
        <w:bottom w:val="none" w:sz="0" w:space="0" w:color="auto"/>
        <w:right w:val="none" w:sz="0" w:space="0" w:color="auto"/>
      </w:divBdr>
    </w:div>
    <w:div w:id="424038520">
      <w:bodyDiv w:val="1"/>
      <w:marLeft w:val="0"/>
      <w:marRight w:val="0"/>
      <w:marTop w:val="0"/>
      <w:marBottom w:val="0"/>
      <w:divBdr>
        <w:top w:val="none" w:sz="0" w:space="0" w:color="auto"/>
        <w:left w:val="none" w:sz="0" w:space="0" w:color="auto"/>
        <w:bottom w:val="none" w:sz="0" w:space="0" w:color="auto"/>
        <w:right w:val="none" w:sz="0" w:space="0" w:color="auto"/>
      </w:divBdr>
    </w:div>
    <w:div w:id="425730616">
      <w:bodyDiv w:val="1"/>
      <w:marLeft w:val="0"/>
      <w:marRight w:val="0"/>
      <w:marTop w:val="0"/>
      <w:marBottom w:val="0"/>
      <w:divBdr>
        <w:top w:val="none" w:sz="0" w:space="0" w:color="auto"/>
        <w:left w:val="none" w:sz="0" w:space="0" w:color="auto"/>
        <w:bottom w:val="none" w:sz="0" w:space="0" w:color="auto"/>
        <w:right w:val="none" w:sz="0" w:space="0" w:color="auto"/>
      </w:divBdr>
    </w:div>
    <w:div w:id="426120099">
      <w:bodyDiv w:val="1"/>
      <w:marLeft w:val="0"/>
      <w:marRight w:val="0"/>
      <w:marTop w:val="0"/>
      <w:marBottom w:val="0"/>
      <w:divBdr>
        <w:top w:val="none" w:sz="0" w:space="0" w:color="auto"/>
        <w:left w:val="none" w:sz="0" w:space="0" w:color="auto"/>
        <w:bottom w:val="none" w:sz="0" w:space="0" w:color="auto"/>
        <w:right w:val="none" w:sz="0" w:space="0" w:color="auto"/>
      </w:divBdr>
    </w:div>
    <w:div w:id="426729338">
      <w:bodyDiv w:val="1"/>
      <w:marLeft w:val="0"/>
      <w:marRight w:val="0"/>
      <w:marTop w:val="0"/>
      <w:marBottom w:val="0"/>
      <w:divBdr>
        <w:top w:val="none" w:sz="0" w:space="0" w:color="auto"/>
        <w:left w:val="none" w:sz="0" w:space="0" w:color="auto"/>
        <w:bottom w:val="none" w:sz="0" w:space="0" w:color="auto"/>
        <w:right w:val="none" w:sz="0" w:space="0" w:color="auto"/>
      </w:divBdr>
    </w:div>
    <w:div w:id="428084787">
      <w:bodyDiv w:val="1"/>
      <w:marLeft w:val="0"/>
      <w:marRight w:val="0"/>
      <w:marTop w:val="0"/>
      <w:marBottom w:val="0"/>
      <w:divBdr>
        <w:top w:val="none" w:sz="0" w:space="0" w:color="auto"/>
        <w:left w:val="none" w:sz="0" w:space="0" w:color="auto"/>
        <w:bottom w:val="none" w:sz="0" w:space="0" w:color="auto"/>
        <w:right w:val="none" w:sz="0" w:space="0" w:color="auto"/>
      </w:divBdr>
    </w:div>
    <w:div w:id="428813435">
      <w:bodyDiv w:val="1"/>
      <w:marLeft w:val="0"/>
      <w:marRight w:val="0"/>
      <w:marTop w:val="0"/>
      <w:marBottom w:val="0"/>
      <w:divBdr>
        <w:top w:val="none" w:sz="0" w:space="0" w:color="auto"/>
        <w:left w:val="none" w:sz="0" w:space="0" w:color="auto"/>
        <w:bottom w:val="none" w:sz="0" w:space="0" w:color="auto"/>
        <w:right w:val="none" w:sz="0" w:space="0" w:color="auto"/>
      </w:divBdr>
    </w:div>
    <w:div w:id="429551901">
      <w:bodyDiv w:val="1"/>
      <w:marLeft w:val="0"/>
      <w:marRight w:val="0"/>
      <w:marTop w:val="0"/>
      <w:marBottom w:val="0"/>
      <w:divBdr>
        <w:top w:val="none" w:sz="0" w:space="0" w:color="auto"/>
        <w:left w:val="none" w:sz="0" w:space="0" w:color="auto"/>
        <w:bottom w:val="none" w:sz="0" w:space="0" w:color="auto"/>
        <w:right w:val="none" w:sz="0" w:space="0" w:color="auto"/>
      </w:divBdr>
    </w:div>
    <w:div w:id="430930925">
      <w:bodyDiv w:val="1"/>
      <w:marLeft w:val="0"/>
      <w:marRight w:val="0"/>
      <w:marTop w:val="0"/>
      <w:marBottom w:val="0"/>
      <w:divBdr>
        <w:top w:val="none" w:sz="0" w:space="0" w:color="auto"/>
        <w:left w:val="none" w:sz="0" w:space="0" w:color="auto"/>
        <w:bottom w:val="none" w:sz="0" w:space="0" w:color="auto"/>
        <w:right w:val="none" w:sz="0" w:space="0" w:color="auto"/>
      </w:divBdr>
    </w:div>
    <w:div w:id="431512034">
      <w:bodyDiv w:val="1"/>
      <w:marLeft w:val="0"/>
      <w:marRight w:val="0"/>
      <w:marTop w:val="0"/>
      <w:marBottom w:val="0"/>
      <w:divBdr>
        <w:top w:val="none" w:sz="0" w:space="0" w:color="auto"/>
        <w:left w:val="none" w:sz="0" w:space="0" w:color="auto"/>
        <w:bottom w:val="none" w:sz="0" w:space="0" w:color="auto"/>
        <w:right w:val="none" w:sz="0" w:space="0" w:color="auto"/>
      </w:divBdr>
    </w:div>
    <w:div w:id="434713737">
      <w:bodyDiv w:val="1"/>
      <w:marLeft w:val="0"/>
      <w:marRight w:val="0"/>
      <w:marTop w:val="0"/>
      <w:marBottom w:val="0"/>
      <w:divBdr>
        <w:top w:val="none" w:sz="0" w:space="0" w:color="auto"/>
        <w:left w:val="none" w:sz="0" w:space="0" w:color="auto"/>
        <w:bottom w:val="none" w:sz="0" w:space="0" w:color="auto"/>
        <w:right w:val="none" w:sz="0" w:space="0" w:color="auto"/>
      </w:divBdr>
    </w:div>
    <w:div w:id="434794018">
      <w:bodyDiv w:val="1"/>
      <w:marLeft w:val="0"/>
      <w:marRight w:val="0"/>
      <w:marTop w:val="0"/>
      <w:marBottom w:val="0"/>
      <w:divBdr>
        <w:top w:val="none" w:sz="0" w:space="0" w:color="auto"/>
        <w:left w:val="none" w:sz="0" w:space="0" w:color="auto"/>
        <w:bottom w:val="none" w:sz="0" w:space="0" w:color="auto"/>
        <w:right w:val="none" w:sz="0" w:space="0" w:color="auto"/>
      </w:divBdr>
    </w:div>
    <w:div w:id="434834446">
      <w:bodyDiv w:val="1"/>
      <w:marLeft w:val="0"/>
      <w:marRight w:val="0"/>
      <w:marTop w:val="0"/>
      <w:marBottom w:val="0"/>
      <w:divBdr>
        <w:top w:val="none" w:sz="0" w:space="0" w:color="auto"/>
        <w:left w:val="none" w:sz="0" w:space="0" w:color="auto"/>
        <w:bottom w:val="none" w:sz="0" w:space="0" w:color="auto"/>
        <w:right w:val="none" w:sz="0" w:space="0" w:color="auto"/>
      </w:divBdr>
    </w:div>
    <w:div w:id="436368937">
      <w:bodyDiv w:val="1"/>
      <w:marLeft w:val="0"/>
      <w:marRight w:val="0"/>
      <w:marTop w:val="0"/>
      <w:marBottom w:val="0"/>
      <w:divBdr>
        <w:top w:val="none" w:sz="0" w:space="0" w:color="auto"/>
        <w:left w:val="none" w:sz="0" w:space="0" w:color="auto"/>
        <w:bottom w:val="none" w:sz="0" w:space="0" w:color="auto"/>
        <w:right w:val="none" w:sz="0" w:space="0" w:color="auto"/>
      </w:divBdr>
    </w:div>
    <w:div w:id="440414704">
      <w:bodyDiv w:val="1"/>
      <w:marLeft w:val="0"/>
      <w:marRight w:val="0"/>
      <w:marTop w:val="0"/>
      <w:marBottom w:val="0"/>
      <w:divBdr>
        <w:top w:val="none" w:sz="0" w:space="0" w:color="auto"/>
        <w:left w:val="none" w:sz="0" w:space="0" w:color="auto"/>
        <w:bottom w:val="none" w:sz="0" w:space="0" w:color="auto"/>
        <w:right w:val="none" w:sz="0" w:space="0" w:color="auto"/>
      </w:divBdr>
    </w:div>
    <w:div w:id="440419629">
      <w:bodyDiv w:val="1"/>
      <w:marLeft w:val="0"/>
      <w:marRight w:val="0"/>
      <w:marTop w:val="0"/>
      <w:marBottom w:val="0"/>
      <w:divBdr>
        <w:top w:val="none" w:sz="0" w:space="0" w:color="auto"/>
        <w:left w:val="none" w:sz="0" w:space="0" w:color="auto"/>
        <w:bottom w:val="none" w:sz="0" w:space="0" w:color="auto"/>
        <w:right w:val="none" w:sz="0" w:space="0" w:color="auto"/>
      </w:divBdr>
    </w:div>
    <w:div w:id="440926266">
      <w:bodyDiv w:val="1"/>
      <w:marLeft w:val="0"/>
      <w:marRight w:val="0"/>
      <w:marTop w:val="0"/>
      <w:marBottom w:val="0"/>
      <w:divBdr>
        <w:top w:val="none" w:sz="0" w:space="0" w:color="auto"/>
        <w:left w:val="none" w:sz="0" w:space="0" w:color="auto"/>
        <w:bottom w:val="none" w:sz="0" w:space="0" w:color="auto"/>
        <w:right w:val="none" w:sz="0" w:space="0" w:color="auto"/>
      </w:divBdr>
    </w:div>
    <w:div w:id="440954326">
      <w:bodyDiv w:val="1"/>
      <w:marLeft w:val="0"/>
      <w:marRight w:val="0"/>
      <w:marTop w:val="0"/>
      <w:marBottom w:val="0"/>
      <w:divBdr>
        <w:top w:val="none" w:sz="0" w:space="0" w:color="auto"/>
        <w:left w:val="none" w:sz="0" w:space="0" w:color="auto"/>
        <w:bottom w:val="none" w:sz="0" w:space="0" w:color="auto"/>
        <w:right w:val="none" w:sz="0" w:space="0" w:color="auto"/>
      </w:divBdr>
    </w:div>
    <w:div w:id="442385168">
      <w:bodyDiv w:val="1"/>
      <w:marLeft w:val="0"/>
      <w:marRight w:val="0"/>
      <w:marTop w:val="0"/>
      <w:marBottom w:val="0"/>
      <w:divBdr>
        <w:top w:val="none" w:sz="0" w:space="0" w:color="auto"/>
        <w:left w:val="none" w:sz="0" w:space="0" w:color="auto"/>
        <w:bottom w:val="none" w:sz="0" w:space="0" w:color="auto"/>
        <w:right w:val="none" w:sz="0" w:space="0" w:color="auto"/>
      </w:divBdr>
    </w:div>
    <w:div w:id="442530439">
      <w:bodyDiv w:val="1"/>
      <w:marLeft w:val="0"/>
      <w:marRight w:val="0"/>
      <w:marTop w:val="0"/>
      <w:marBottom w:val="0"/>
      <w:divBdr>
        <w:top w:val="none" w:sz="0" w:space="0" w:color="auto"/>
        <w:left w:val="none" w:sz="0" w:space="0" w:color="auto"/>
        <w:bottom w:val="none" w:sz="0" w:space="0" w:color="auto"/>
        <w:right w:val="none" w:sz="0" w:space="0" w:color="auto"/>
      </w:divBdr>
    </w:div>
    <w:div w:id="443426947">
      <w:bodyDiv w:val="1"/>
      <w:marLeft w:val="0"/>
      <w:marRight w:val="0"/>
      <w:marTop w:val="0"/>
      <w:marBottom w:val="0"/>
      <w:divBdr>
        <w:top w:val="none" w:sz="0" w:space="0" w:color="auto"/>
        <w:left w:val="none" w:sz="0" w:space="0" w:color="auto"/>
        <w:bottom w:val="none" w:sz="0" w:space="0" w:color="auto"/>
        <w:right w:val="none" w:sz="0" w:space="0" w:color="auto"/>
      </w:divBdr>
    </w:div>
    <w:div w:id="444348945">
      <w:bodyDiv w:val="1"/>
      <w:marLeft w:val="0"/>
      <w:marRight w:val="0"/>
      <w:marTop w:val="0"/>
      <w:marBottom w:val="0"/>
      <w:divBdr>
        <w:top w:val="none" w:sz="0" w:space="0" w:color="auto"/>
        <w:left w:val="none" w:sz="0" w:space="0" w:color="auto"/>
        <w:bottom w:val="none" w:sz="0" w:space="0" w:color="auto"/>
        <w:right w:val="none" w:sz="0" w:space="0" w:color="auto"/>
      </w:divBdr>
    </w:div>
    <w:div w:id="445202359">
      <w:bodyDiv w:val="1"/>
      <w:marLeft w:val="0"/>
      <w:marRight w:val="0"/>
      <w:marTop w:val="0"/>
      <w:marBottom w:val="0"/>
      <w:divBdr>
        <w:top w:val="none" w:sz="0" w:space="0" w:color="auto"/>
        <w:left w:val="none" w:sz="0" w:space="0" w:color="auto"/>
        <w:bottom w:val="none" w:sz="0" w:space="0" w:color="auto"/>
        <w:right w:val="none" w:sz="0" w:space="0" w:color="auto"/>
      </w:divBdr>
    </w:div>
    <w:div w:id="445779774">
      <w:bodyDiv w:val="1"/>
      <w:marLeft w:val="0"/>
      <w:marRight w:val="0"/>
      <w:marTop w:val="0"/>
      <w:marBottom w:val="0"/>
      <w:divBdr>
        <w:top w:val="none" w:sz="0" w:space="0" w:color="auto"/>
        <w:left w:val="none" w:sz="0" w:space="0" w:color="auto"/>
        <w:bottom w:val="none" w:sz="0" w:space="0" w:color="auto"/>
        <w:right w:val="none" w:sz="0" w:space="0" w:color="auto"/>
      </w:divBdr>
    </w:div>
    <w:div w:id="446124762">
      <w:bodyDiv w:val="1"/>
      <w:marLeft w:val="0"/>
      <w:marRight w:val="0"/>
      <w:marTop w:val="0"/>
      <w:marBottom w:val="0"/>
      <w:divBdr>
        <w:top w:val="none" w:sz="0" w:space="0" w:color="auto"/>
        <w:left w:val="none" w:sz="0" w:space="0" w:color="auto"/>
        <w:bottom w:val="none" w:sz="0" w:space="0" w:color="auto"/>
        <w:right w:val="none" w:sz="0" w:space="0" w:color="auto"/>
      </w:divBdr>
    </w:div>
    <w:div w:id="446896389">
      <w:bodyDiv w:val="1"/>
      <w:marLeft w:val="0"/>
      <w:marRight w:val="0"/>
      <w:marTop w:val="0"/>
      <w:marBottom w:val="0"/>
      <w:divBdr>
        <w:top w:val="none" w:sz="0" w:space="0" w:color="auto"/>
        <w:left w:val="none" w:sz="0" w:space="0" w:color="auto"/>
        <w:bottom w:val="none" w:sz="0" w:space="0" w:color="auto"/>
        <w:right w:val="none" w:sz="0" w:space="0" w:color="auto"/>
      </w:divBdr>
    </w:div>
    <w:div w:id="446973331">
      <w:bodyDiv w:val="1"/>
      <w:marLeft w:val="0"/>
      <w:marRight w:val="0"/>
      <w:marTop w:val="0"/>
      <w:marBottom w:val="0"/>
      <w:divBdr>
        <w:top w:val="none" w:sz="0" w:space="0" w:color="auto"/>
        <w:left w:val="none" w:sz="0" w:space="0" w:color="auto"/>
        <w:bottom w:val="none" w:sz="0" w:space="0" w:color="auto"/>
        <w:right w:val="none" w:sz="0" w:space="0" w:color="auto"/>
      </w:divBdr>
    </w:div>
    <w:div w:id="447621559">
      <w:bodyDiv w:val="1"/>
      <w:marLeft w:val="0"/>
      <w:marRight w:val="0"/>
      <w:marTop w:val="0"/>
      <w:marBottom w:val="0"/>
      <w:divBdr>
        <w:top w:val="none" w:sz="0" w:space="0" w:color="auto"/>
        <w:left w:val="none" w:sz="0" w:space="0" w:color="auto"/>
        <w:bottom w:val="none" w:sz="0" w:space="0" w:color="auto"/>
        <w:right w:val="none" w:sz="0" w:space="0" w:color="auto"/>
      </w:divBdr>
    </w:div>
    <w:div w:id="447819638">
      <w:bodyDiv w:val="1"/>
      <w:marLeft w:val="0"/>
      <w:marRight w:val="0"/>
      <w:marTop w:val="0"/>
      <w:marBottom w:val="0"/>
      <w:divBdr>
        <w:top w:val="none" w:sz="0" w:space="0" w:color="auto"/>
        <w:left w:val="none" w:sz="0" w:space="0" w:color="auto"/>
        <w:bottom w:val="none" w:sz="0" w:space="0" w:color="auto"/>
        <w:right w:val="none" w:sz="0" w:space="0" w:color="auto"/>
      </w:divBdr>
    </w:div>
    <w:div w:id="451901762">
      <w:bodyDiv w:val="1"/>
      <w:marLeft w:val="0"/>
      <w:marRight w:val="0"/>
      <w:marTop w:val="0"/>
      <w:marBottom w:val="0"/>
      <w:divBdr>
        <w:top w:val="none" w:sz="0" w:space="0" w:color="auto"/>
        <w:left w:val="none" w:sz="0" w:space="0" w:color="auto"/>
        <w:bottom w:val="none" w:sz="0" w:space="0" w:color="auto"/>
        <w:right w:val="none" w:sz="0" w:space="0" w:color="auto"/>
      </w:divBdr>
    </w:div>
    <w:div w:id="452291672">
      <w:bodyDiv w:val="1"/>
      <w:marLeft w:val="0"/>
      <w:marRight w:val="0"/>
      <w:marTop w:val="0"/>
      <w:marBottom w:val="0"/>
      <w:divBdr>
        <w:top w:val="none" w:sz="0" w:space="0" w:color="auto"/>
        <w:left w:val="none" w:sz="0" w:space="0" w:color="auto"/>
        <w:bottom w:val="none" w:sz="0" w:space="0" w:color="auto"/>
        <w:right w:val="none" w:sz="0" w:space="0" w:color="auto"/>
      </w:divBdr>
    </w:div>
    <w:div w:id="453523467">
      <w:bodyDiv w:val="1"/>
      <w:marLeft w:val="0"/>
      <w:marRight w:val="0"/>
      <w:marTop w:val="0"/>
      <w:marBottom w:val="0"/>
      <w:divBdr>
        <w:top w:val="none" w:sz="0" w:space="0" w:color="auto"/>
        <w:left w:val="none" w:sz="0" w:space="0" w:color="auto"/>
        <w:bottom w:val="none" w:sz="0" w:space="0" w:color="auto"/>
        <w:right w:val="none" w:sz="0" w:space="0" w:color="auto"/>
      </w:divBdr>
    </w:div>
    <w:div w:id="453718425">
      <w:bodyDiv w:val="1"/>
      <w:marLeft w:val="0"/>
      <w:marRight w:val="0"/>
      <w:marTop w:val="0"/>
      <w:marBottom w:val="0"/>
      <w:divBdr>
        <w:top w:val="none" w:sz="0" w:space="0" w:color="auto"/>
        <w:left w:val="none" w:sz="0" w:space="0" w:color="auto"/>
        <w:bottom w:val="none" w:sz="0" w:space="0" w:color="auto"/>
        <w:right w:val="none" w:sz="0" w:space="0" w:color="auto"/>
      </w:divBdr>
    </w:div>
    <w:div w:id="454567749">
      <w:bodyDiv w:val="1"/>
      <w:marLeft w:val="0"/>
      <w:marRight w:val="0"/>
      <w:marTop w:val="0"/>
      <w:marBottom w:val="0"/>
      <w:divBdr>
        <w:top w:val="none" w:sz="0" w:space="0" w:color="auto"/>
        <w:left w:val="none" w:sz="0" w:space="0" w:color="auto"/>
        <w:bottom w:val="none" w:sz="0" w:space="0" w:color="auto"/>
        <w:right w:val="none" w:sz="0" w:space="0" w:color="auto"/>
      </w:divBdr>
    </w:div>
    <w:div w:id="459567299">
      <w:bodyDiv w:val="1"/>
      <w:marLeft w:val="0"/>
      <w:marRight w:val="0"/>
      <w:marTop w:val="0"/>
      <w:marBottom w:val="0"/>
      <w:divBdr>
        <w:top w:val="none" w:sz="0" w:space="0" w:color="auto"/>
        <w:left w:val="none" w:sz="0" w:space="0" w:color="auto"/>
        <w:bottom w:val="none" w:sz="0" w:space="0" w:color="auto"/>
        <w:right w:val="none" w:sz="0" w:space="0" w:color="auto"/>
      </w:divBdr>
    </w:div>
    <w:div w:id="460416420">
      <w:bodyDiv w:val="1"/>
      <w:marLeft w:val="0"/>
      <w:marRight w:val="0"/>
      <w:marTop w:val="0"/>
      <w:marBottom w:val="0"/>
      <w:divBdr>
        <w:top w:val="none" w:sz="0" w:space="0" w:color="auto"/>
        <w:left w:val="none" w:sz="0" w:space="0" w:color="auto"/>
        <w:bottom w:val="none" w:sz="0" w:space="0" w:color="auto"/>
        <w:right w:val="none" w:sz="0" w:space="0" w:color="auto"/>
      </w:divBdr>
    </w:div>
    <w:div w:id="460728603">
      <w:bodyDiv w:val="1"/>
      <w:marLeft w:val="0"/>
      <w:marRight w:val="0"/>
      <w:marTop w:val="0"/>
      <w:marBottom w:val="0"/>
      <w:divBdr>
        <w:top w:val="none" w:sz="0" w:space="0" w:color="auto"/>
        <w:left w:val="none" w:sz="0" w:space="0" w:color="auto"/>
        <w:bottom w:val="none" w:sz="0" w:space="0" w:color="auto"/>
        <w:right w:val="none" w:sz="0" w:space="0" w:color="auto"/>
      </w:divBdr>
    </w:div>
    <w:div w:id="461266964">
      <w:bodyDiv w:val="1"/>
      <w:marLeft w:val="0"/>
      <w:marRight w:val="0"/>
      <w:marTop w:val="0"/>
      <w:marBottom w:val="0"/>
      <w:divBdr>
        <w:top w:val="none" w:sz="0" w:space="0" w:color="auto"/>
        <w:left w:val="none" w:sz="0" w:space="0" w:color="auto"/>
        <w:bottom w:val="none" w:sz="0" w:space="0" w:color="auto"/>
        <w:right w:val="none" w:sz="0" w:space="0" w:color="auto"/>
      </w:divBdr>
    </w:div>
    <w:div w:id="462885696">
      <w:bodyDiv w:val="1"/>
      <w:marLeft w:val="0"/>
      <w:marRight w:val="0"/>
      <w:marTop w:val="0"/>
      <w:marBottom w:val="0"/>
      <w:divBdr>
        <w:top w:val="none" w:sz="0" w:space="0" w:color="auto"/>
        <w:left w:val="none" w:sz="0" w:space="0" w:color="auto"/>
        <w:bottom w:val="none" w:sz="0" w:space="0" w:color="auto"/>
        <w:right w:val="none" w:sz="0" w:space="0" w:color="auto"/>
      </w:divBdr>
    </w:div>
    <w:div w:id="463695856">
      <w:bodyDiv w:val="1"/>
      <w:marLeft w:val="0"/>
      <w:marRight w:val="0"/>
      <w:marTop w:val="0"/>
      <w:marBottom w:val="0"/>
      <w:divBdr>
        <w:top w:val="none" w:sz="0" w:space="0" w:color="auto"/>
        <w:left w:val="none" w:sz="0" w:space="0" w:color="auto"/>
        <w:bottom w:val="none" w:sz="0" w:space="0" w:color="auto"/>
        <w:right w:val="none" w:sz="0" w:space="0" w:color="auto"/>
      </w:divBdr>
    </w:div>
    <w:div w:id="463930544">
      <w:bodyDiv w:val="1"/>
      <w:marLeft w:val="0"/>
      <w:marRight w:val="0"/>
      <w:marTop w:val="0"/>
      <w:marBottom w:val="0"/>
      <w:divBdr>
        <w:top w:val="none" w:sz="0" w:space="0" w:color="auto"/>
        <w:left w:val="none" w:sz="0" w:space="0" w:color="auto"/>
        <w:bottom w:val="none" w:sz="0" w:space="0" w:color="auto"/>
        <w:right w:val="none" w:sz="0" w:space="0" w:color="auto"/>
      </w:divBdr>
    </w:div>
    <w:div w:id="464392497">
      <w:bodyDiv w:val="1"/>
      <w:marLeft w:val="0"/>
      <w:marRight w:val="0"/>
      <w:marTop w:val="0"/>
      <w:marBottom w:val="0"/>
      <w:divBdr>
        <w:top w:val="none" w:sz="0" w:space="0" w:color="auto"/>
        <w:left w:val="none" w:sz="0" w:space="0" w:color="auto"/>
        <w:bottom w:val="none" w:sz="0" w:space="0" w:color="auto"/>
        <w:right w:val="none" w:sz="0" w:space="0" w:color="auto"/>
      </w:divBdr>
    </w:div>
    <w:div w:id="467170662">
      <w:bodyDiv w:val="1"/>
      <w:marLeft w:val="0"/>
      <w:marRight w:val="0"/>
      <w:marTop w:val="0"/>
      <w:marBottom w:val="0"/>
      <w:divBdr>
        <w:top w:val="none" w:sz="0" w:space="0" w:color="auto"/>
        <w:left w:val="none" w:sz="0" w:space="0" w:color="auto"/>
        <w:bottom w:val="none" w:sz="0" w:space="0" w:color="auto"/>
        <w:right w:val="none" w:sz="0" w:space="0" w:color="auto"/>
      </w:divBdr>
    </w:div>
    <w:div w:id="467864832">
      <w:bodyDiv w:val="1"/>
      <w:marLeft w:val="0"/>
      <w:marRight w:val="0"/>
      <w:marTop w:val="0"/>
      <w:marBottom w:val="0"/>
      <w:divBdr>
        <w:top w:val="none" w:sz="0" w:space="0" w:color="auto"/>
        <w:left w:val="none" w:sz="0" w:space="0" w:color="auto"/>
        <w:bottom w:val="none" w:sz="0" w:space="0" w:color="auto"/>
        <w:right w:val="none" w:sz="0" w:space="0" w:color="auto"/>
      </w:divBdr>
    </w:div>
    <w:div w:id="467937121">
      <w:bodyDiv w:val="1"/>
      <w:marLeft w:val="0"/>
      <w:marRight w:val="0"/>
      <w:marTop w:val="0"/>
      <w:marBottom w:val="0"/>
      <w:divBdr>
        <w:top w:val="none" w:sz="0" w:space="0" w:color="auto"/>
        <w:left w:val="none" w:sz="0" w:space="0" w:color="auto"/>
        <w:bottom w:val="none" w:sz="0" w:space="0" w:color="auto"/>
        <w:right w:val="none" w:sz="0" w:space="0" w:color="auto"/>
      </w:divBdr>
    </w:div>
    <w:div w:id="468208784">
      <w:bodyDiv w:val="1"/>
      <w:marLeft w:val="0"/>
      <w:marRight w:val="0"/>
      <w:marTop w:val="0"/>
      <w:marBottom w:val="0"/>
      <w:divBdr>
        <w:top w:val="none" w:sz="0" w:space="0" w:color="auto"/>
        <w:left w:val="none" w:sz="0" w:space="0" w:color="auto"/>
        <w:bottom w:val="none" w:sz="0" w:space="0" w:color="auto"/>
        <w:right w:val="none" w:sz="0" w:space="0" w:color="auto"/>
      </w:divBdr>
    </w:div>
    <w:div w:id="468328763">
      <w:bodyDiv w:val="1"/>
      <w:marLeft w:val="0"/>
      <w:marRight w:val="0"/>
      <w:marTop w:val="0"/>
      <w:marBottom w:val="0"/>
      <w:divBdr>
        <w:top w:val="none" w:sz="0" w:space="0" w:color="auto"/>
        <w:left w:val="none" w:sz="0" w:space="0" w:color="auto"/>
        <w:bottom w:val="none" w:sz="0" w:space="0" w:color="auto"/>
        <w:right w:val="none" w:sz="0" w:space="0" w:color="auto"/>
      </w:divBdr>
    </w:div>
    <w:div w:id="468867991">
      <w:bodyDiv w:val="1"/>
      <w:marLeft w:val="0"/>
      <w:marRight w:val="0"/>
      <w:marTop w:val="0"/>
      <w:marBottom w:val="0"/>
      <w:divBdr>
        <w:top w:val="none" w:sz="0" w:space="0" w:color="auto"/>
        <w:left w:val="none" w:sz="0" w:space="0" w:color="auto"/>
        <w:bottom w:val="none" w:sz="0" w:space="0" w:color="auto"/>
        <w:right w:val="none" w:sz="0" w:space="0" w:color="auto"/>
      </w:divBdr>
    </w:div>
    <w:div w:id="469058928">
      <w:bodyDiv w:val="1"/>
      <w:marLeft w:val="0"/>
      <w:marRight w:val="0"/>
      <w:marTop w:val="0"/>
      <w:marBottom w:val="0"/>
      <w:divBdr>
        <w:top w:val="none" w:sz="0" w:space="0" w:color="auto"/>
        <w:left w:val="none" w:sz="0" w:space="0" w:color="auto"/>
        <w:bottom w:val="none" w:sz="0" w:space="0" w:color="auto"/>
        <w:right w:val="none" w:sz="0" w:space="0" w:color="auto"/>
      </w:divBdr>
    </w:div>
    <w:div w:id="469131579">
      <w:bodyDiv w:val="1"/>
      <w:marLeft w:val="0"/>
      <w:marRight w:val="0"/>
      <w:marTop w:val="0"/>
      <w:marBottom w:val="0"/>
      <w:divBdr>
        <w:top w:val="none" w:sz="0" w:space="0" w:color="auto"/>
        <w:left w:val="none" w:sz="0" w:space="0" w:color="auto"/>
        <w:bottom w:val="none" w:sz="0" w:space="0" w:color="auto"/>
        <w:right w:val="none" w:sz="0" w:space="0" w:color="auto"/>
      </w:divBdr>
    </w:div>
    <w:div w:id="469640568">
      <w:bodyDiv w:val="1"/>
      <w:marLeft w:val="0"/>
      <w:marRight w:val="0"/>
      <w:marTop w:val="0"/>
      <w:marBottom w:val="0"/>
      <w:divBdr>
        <w:top w:val="none" w:sz="0" w:space="0" w:color="auto"/>
        <w:left w:val="none" w:sz="0" w:space="0" w:color="auto"/>
        <w:bottom w:val="none" w:sz="0" w:space="0" w:color="auto"/>
        <w:right w:val="none" w:sz="0" w:space="0" w:color="auto"/>
      </w:divBdr>
    </w:div>
    <w:div w:id="470102162">
      <w:bodyDiv w:val="1"/>
      <w:marLeft w:val="0"/>
      <w:marRight w:val="0"/>
      <w:marTop w:val="0"/>
      <w:marBottom w:val="0"/>
      <w:divBdr>
        <w:top w:val="none" w:sz="0" w:space="0" w:color="auto"/>
        <w:left w:val="none" w:sz="0" w:space="0" w:color="auto"/>
        <w:bottom w:val="none" w:sz="0" w:space="0" w:color="auto"/>
        <w:right w:val="none" w:sz="0" w:space="0" w:color="auto"/>
      </w:divBdr>
    </w:div>
    <w:div w:id="471486299">
      <w:bodyDiv w:val="1"/>
      <w:marLeft w:val="0"/>
      <w:marRight w:val="0"/>
      <w:marTop w:val="0"/>
      <w:marBottom w:val="0"/>
      <w:divBdr>
        <w:top w:val="none" w:sz="0" w:space="0" w:color="auto"/>
        <w:left w:val="none" w:sz="0" w:space="0" w:color="auto"/>
        <w:bottom w:val="none" w:sz="0" w:space="0" w:color="auto"/>
        <w:right w:val="none" w:sz="0" w:space="0" w:color="auto"/>
      </w:divBdr>
    </w:div>
    <w:div w:id="471870786">
      <w:bodyDiv w:val="1"/>
      <w:marLeft w:val="0"/>
      <w:marRight w:val="0"/>
      <w:marTop w:val="0"/>
      <w:marBottom w:val="0"/>
      <w:divBdr>
        <w:top w:val="none" w:sz="0" w:space="0" w:color="auto"/>
        <w:left w:val="none" w:sz="0" w:space="0" w:color="auto"/>
        <w:bottom w:val="none" w:sz="0" w:space="0" w:color="auto"/>
        <w:right w:val="none" w:sz="0" w:space="0" w:color="auto"/>
      </w:divBdr>
    </w:div>
    <w:div w:id="473569920">
      <w:bodyDiv w:val="1"/>
      <w:marLeft w:val="0"/>
      <w:marRight w:val="0"/>
      <w:marTop w:val="0"/>
      <w:marBottom w:val="0"/>
      <w:divBdr>
        <w:top w:val="none" w:sz="0" w:space="0" w:color="auto"/>
        <w:left w:val="none" w:sz="0" w:space="0" w:color="auto"/>
        <w:bottom w:val="none" w:sz="0" w:space="0" w:color="auto"/>
        <w:right w:val="none" w:sz="0" w:space="0" w:color="auto"/>
      </w:divBdr>
    </w:div>
    <w:div w:id="474956189">
      <w:bodyDiv w:val="1"/>
      <w:marLeft w:val="0"/>
      <w:marRight w:val="0"/>
      <w:marTop w:val="0"/>
      <w:marBottom w:val="0"/>
      <w:divBdr>
        <w:top w:val="none" w:sz="0" w:space="0" w:color="auto"/>
        <w:left w:val="none" w:sz="0" w:space="0" w:color="auto"/>
        <w:bottom w:val="none" w:sz="0" w:space="0" w:color="auto"/>
        <w:right w:val="none" w:sz="0" w:space="0" w:color="auto"/>
      </w:divBdr>
    </w:div>
    <w:div w:id="478421587">
      <w:bodyDiv w:val="1"/>
      <w:marLeft w:val="0"/>
      <w:marRight w:val="0"/>
      <w:marTop w:val="0"/>
      <w:marBottom w:val="0"/>
      <w:divBdr>
        <w:top w:val="none" w:sz="0" w:space="0" w:color="auto"/>
        <w:left w:val="none" w:sz="0" w:space="0" w:color="auto"/>
        <w:bottom w:val="none" w:sz="0" w:space="0" w:color="auto"/>
        <w:right w:val="none" w:sz="0" w:space="0" w:color="auto"/>
      </w:divBdr>
    </w:div>
    <w:div w:id="478570692">
      <w:bodyDiv w:val="1"/>
      <w:marLeft w:val="0"/>
      <w:marRight w:val="0"/>
      <w:marTop w:val="0"/>
      <w:marBottom w:val="0"/>
      <w:divBdr>
        <w:top w:val="none" w:sz="0" w:space="0" w:color="auto"/>
        <w:left w:val="none" w:sz="0" w:space="0" w:color="auto"/>
        <w:bottom w:val="none" w:sz="0" w:space="0" w:color="auto"/>
        <w:right w:val="none" w:sz="0" w:space="0" w:color="auto"/>
      </w:divBdr>
    </w:div>
    <w:div w:id="479082431">
      <w:bodyDiv w:val="1"/>
      <w:marLeft w:val="0"/>
      <w:marRight w:val="0"/>
      <w:marTop w:val="0"/>
      <w:marBottom w:val="0"/>
      <w:divBdr>
        <w:top w:val="none" w:sz="0" w:space="0" w:color="auto"/>
        <w:left w:val="none" w:sz="0" w:space="0" w:color="auto"/>
        <w:bottom w:val="none" w:sz="0" w:space="0" w:color="auto"/>
        <w:right w:val="none" w:sz="0" w:space="0" w:color="auto"/>
      </w:divBdr>
    </w:div>
    <w:div w:id="480081250">
      <w:bodyDiv w:val="1"/>
      <w:marLeft w:val="0"/>
      <w:marRight w:val="0"/>
      <w:marTop w:val="0"/>
      <w:marBottom w:val="0"/>
      <w:divBdr>
        <w:top w:val="none" w:sz="0" w:space="0" w:color="auto"/>
        <w:left w:val="none" w:sz="0" w:space="0" w:color="auto"/>
        <w:bottom w:val="none" w:sz="0" w:space="0" w:color="auto"/>
        <w:right w:val="none" w:sz="0" w:space="0" w:color="auto"/>
      </w:divBdr>
    </w:div>
    <w:div w:id="481238781">
      <w:bodyDiv w:val="1"/>
      <w:marLeft w:val="0"/>
      <w:marRight w:val="0"/>
      <w:marTop w:val="0"/>
      <w:marBottom w:val="0"/>
      <w:divBdr>
        <w:top w:val="none" w:sz="0" w:space="0" w:color="auto"/>
        <w:left w:val="none" w:sz="0" w:space="0" w:color="auto"/>
        <w:bottom w:val="none" w:sz="0" w:space="0" w:color="auto"/>
        <w:right w:val="none" w:sz="0" w:space="0" w:color="auto"/>
      </w:divBdr>
    </w:div>
    <w:div w:id="481583371">
      <w:bodyDiv w:val="1"/>
      <w:marLeft w:val="0"/>
      <w:marRight w:val="0"/>
      <w:marTop w:val="0"/>
      <w:marBottom w:val="0"/>
      <w:divBdr>
        <w:top w:val="none" w:sz="0" w:space="0" w:color="auto"/>
        <w:left w:val="none" w:sz="0" w:space="0" w:color="auto"/>
        <w:bottom w:val="none" w:sz="0" w:space="0" w:color="auto"/>
        <w:right w:val="none" w:sz="0" w:space="0" w:color="auto"/>
      </w:divBdr>
    </w:div>
    <w:div w:id="482430651">
      <w:bodyDiv w:val="1"/>
      <w:marLeft w:val="0"/>
      <w:marRight w:val="0"/>
      <w:marTop w:val="0"/>
      <w:marBottom w:val="0"/>
      <w:divBdr>
        <w:top w:val="none" w:sz="0" w:space="0" w:color="auto"/>
        <w:left w:val="none" w:sz="0" w:space="0" w:color="auto"/>
        <w:bottom w:val="none" w:sz="0" w:space="0" w:color="auto"/>
        <w:right w:val="none" w:sz="0" w:space="0" w:color="auto"/>
      </w:divBdr>
    </w:div>
    <w:div w:id="484510653">
      <w:bodyDiv w:val="1"/>
      <w:marLeft w:val="0"/>
      <w:marRight w:val="0"/>
      <w:marTop w:val="0"/>
      <w:marBottom w:val="0"/>
      <w:divBdr>
        <w:top w:val="none" w:sz="0" w:space="0" w:color="auto"/>
        <w:left w:val="none" w:sz="0" w:space="0" w:color="auto"/>
        <w:bottom w:val="none" w:sz="0" w:space="0" w:color="auto"/>
        <w:right w:val="none" w:sz="0" w:space="0" w:color="auto"/>
      </w:divBdr>
    </w:div>
    <w:div w:id="485971105">
      <w:bodyDiv w:val="1"/>
      <w:marLeft w:val="0"/>
      <w:marRight w:val="0"/>
      <w:marTop w:val="0"/>
      <w:marBottom w:val="0"/>
      <w:divBdr>
        <w:top w:val="none" w:sz="0" w:space="0" w:color="auto"/>
        <w:left w:val="none" w:sz="0" w:space="0" w:color="auto"/>
        <w:bottom w:val="none" w:sz="0" w:space="0" w:color="auto"/>
        <w:right w:val="none" w:sz="0" w:space="0" w:color="auto"/>
      </w:divBdr>
    </w:div>
    <w:div w:id="486288032">
      <w:bodyDiv w:val="1"/>
      <w:marLeft w:val="0"/>
      <w:marRight w:val="0"/>
      <w:marTop w:val="0"/>
      <w:marBottom w:val="0"/>
      <w:divBdr>
        <w:top w:val="none" w:sz="0" w:space="0" w:color="auto"/>
        <w:left w:val="none" w:sz="0" w:space="0" w:color="auto"/>
        <w:bottom w:val="none" w:sz="0" w:space="0" w:color="auto"/>
        <w:right w:val="none" w:sz="0" w:space="0" w:color="auto"/>
      </w:divBdr>
    </w:div>
    <w:div w:id="487090761">
      <w:bodyDiv w:val="1"/>
      <w:marLeft w:val="0"/>
      <w:marRight w:val="0"/>
      <w:marTop w:val="0"/>
      <w:marBottom w:val="0"/>
      <w:divBdr>
        <w:top w:val="none" w:sz="0" w:space="0" w:color="auto"/>
        <w:left w:val="none" w:sz="0" w:space="0" w:color="auto"/>
        <w:bottom w:val="none" w:sz="0" w:space="0" w:color="auto"/>
        <w:right w:val="none" w:sz="0" w:space="0" w:color="auto"/>
      </w:divBdr>
    </w:div>
    <w:div w:id="488131689">
      <w:bodyDiv w:val="1"/>
      <w:marLeft w:val="0"/>
      <w:marRight w:val="0"/>
      <w:marTop w:val="0"/>
      <w:marBottom w:val="0"/>
      <w:divBdr>
        <w:top w:val="none" w:sz="0" w:space="0" w:color="auto"/>
        <w:left w:val="none" w:sz="0" w:space="0" w:color="auto"/>
        <w:bottom w:val="none" w:sz="0" w:space="0" w:color="auto"/>
        <w:right w:val="none" w:sz="0" w:space="0" w:color="auto"/>
      </w:divBdr>
    </w:div>
    <w:div w:id="488789045">
      <w:bodyDiv w:val="1"/>
      <w:marLeft w:val="0"/>
      <w:marRight w:val="0"/>
      <w:marTop w:val="0"/>
      <w:marBottom w:val="0"/>
      <w:divBdr>
        <w:top w:val="none" w:sz="0" w:space="0" w:color="auto"/>
        <w:left w:val="none" w:sz="0" w:space="0" w:color="auto"/>
        <w:bottom w:val="none" w:sz="0" w:space="0" w:color="auto"/>
        <w:right w:val="none" w:sz="0" w:space="0" w:color="auto"/>
      </w:divBdr>
    </w:div>
    <w:div w:id="489178486">
      <w:bodyDiv w:val="1"/>
      <w:marLeft w:val="0"/>
      <w:marRight w:val="0"/>
      <w:marTop w:val="0"/>
      <w:marBottom w:val="0"/>
      <w:divBdr>
        <w:top w:val="none" w:sz="0" w:space="0" w:color="auto"/>
        <w:left w:val="none" w:sz="0" w:space="0" w:color="auto"/>
        <w:bottom w:val="none" w:sz="0" w:space="0" w:color="auto"/>
        <w:right w:val="none" w:sz="0" w:space="0" w:color="auto"/>
      </w:divBdr>
    </w:div>
    <w:div w:id="490485095">
      <w:bodyDiv w:val="1"/>
      <w:marLeft w:val="0"/>
      <w:marRight w:val="0"/>
      <w:marTop w:val="0"/>
      <w:marBottom w:val="0"/>
      <w:divBdr>
        <w:top w:val="none" w:sz="0" w:space="0" w:color="auto"/>
        <w:left w:val="none" w:sz="0" w:space="0" w:color="auto"/>
        <w:bottom w:val="none" w:sz="0" w:space="0" w:color="auto"/>
        <w:right w:val="none" w:sz="0" w:space="0" w:color="auto"/>
      </w:divBdr>
    </w:div>
    <w:div w:id="490944812">
      <w:bodyDiv w:val="1"/>
      <w:marLeft w:val="0"/>
      <w:marRight w:val="0"/>
      <w:marTop w:val="0"/>
      <w:marBottom w:val="0"/>
      <w:divBdr>
        <w:top w:val="none" w:sz="0" w:space="0" w:color="auto"/>
        <w:left w:val="none" w:sz="0" w:space="0" w:color="auto"/>
        <w:bottom w:val="none" w:sz="0" w:space="0" w:color="auto"/>
        <w:right w:val="none" w:sz="0" w:space="0" w:color="auto"/>
      </w:divBdr>
    </w:div>
    <w:div w:id="491143645">
      <w:bodyDiv w:val="1"/>
      <w:marLeft w:val="0"/>
      <w:marRight w:val="0"/>
      <w:marTop w:val="0"/>
      <w:marBottom w:val="0"/>
      <w:divBdr>
        <w:top w:val="none" w:sz="0" w:space="0" w:color="auto"/>
        <w:left w:val="none" w:sz="0" w:space="0" w:color="auto"/>
        <w:bottom w:val="none" w:sz="0" w:space="0" w:color="auto"/>
        <w:right w:val="none" w:sz="0" w:space="0" w:color="auto"/>
      </w:divBdr>
    </w:div>
    <w:div w:id="491218710">
      <w:bodyDiv w:val="1"/>
      <w:marLeft w:val="0"/>
      <w:marRight w:val="0"/>
      <w:marTop w:val="0"/>
      <w:marBottom w:val="0"/>
      <w:divBdr>
        <w:top w:val="none" w:sz="0" w:space="0" w:color="auto"/>
        <w:left w:val="none" w:sz="0" w:space="0" w:color="auto"/>
        <w:bottom w:val="none" w:sz="0" w:space="0" w:color="auto"/>
        <w:right w:val="none" w:sz="0" w:space="0" w:color="auto"/>
      </w:divBdr>
    </w:div>
    <w:div w:id="491406990">
      <w:bodyDiv w:val="1"/>
      <w:marLeft w:val="0"/>
      <w:marRight w:val="0"/>
      <w:marTop w:val="0"/>
      <w:marBottom w:val="0"/>
      <w:divBdr>
        <w:top w:val="none" w:sz="0" w:space="0" w:color="auto"/>
        <w:left w:val="none" w:sz="0" w:space="0" w:color="auto"/>
        <w:bottom w:val="none" w:sz="0" w:space="0" w:color="auto"/>
        <w:right w:val="none" w:sz="0" w:space="0" w:color="auto"/>
      </w:divBdr>
    </w:div>
    <w:div w:id="491723887">
      <w:bodyDiv w:val="1"/>
      <w:marLeft w:val="0"/>
      <w:marRight w:val="0"/>
      <w:marTop w:val="0"/>
      <w:marBottom w:val="0"/>
      <w:divBdr>
        <w:top w:val="none" w:sz="0" w:space="0" w:color="auto"/>
        <w:left w:val="none" w:sz="0" w:space="0" w:color="auto"/>
        <w:bottom w:val="none" w:sz="0" w:space="0" w:color="auto"/>
        <w:right w:val="none" w:sz="0" w:space="0" w:color="auto"/>
      </w:divBdr>
    </w:div>
    <w:div w:id="492307080">
      <w:bodyDiv w:val="1"/>
      <w:marLeft w:val="0"/>
      <w:marRight w:val="0"/>
      <w:marTop w:val="0"/>
      <w:marBottom w:val="0"/>
      <w:divBdr>
        <w:top w:val="none" w:sz="0" w:space="0" w:color="auto"/>
        <w:left w:val="none" w:sz="0" w:space="0" w:color="auto"/>
        <w:bottom w:val="none" w:sz="0" w:space="0" w:color="auto"/>
        <w:right w:val="none" w:sz="0" w:space="0" w:color="auto"/>
      </w:divBdr>
    </w:div>
    <w:div w:id="492571602">
      <w:bodyDiv w:val="1"/>
      <w:marLeft w:val="0"/>
      <w:marRight w:val="0"/>
      <w:marTop w:val="0"/>
      <w:marBottom w:val="0"/>
      <w:divBdr>
        <w:top w:val="none" w:sz="0" w:space="0" w:color="auto"/>
        <w:left w:val="none" w:sz="0" w:space="0" w:color="auto"/>
        <w:bottom w:val="none" w:sz="0" w:space="0" w:color="auto"/>
        <w:right w:val="none" w:sz="0" w:space="0" w:color="auto"/>
      </w:divBdr>
    </w:div>
    <w:div w:id="492643306">
      <w:bodyDiv w:val="1"/>
      <w:marLeft w:val="0"/>
      <w:marRight w:val="0"/>
      <w:marTop w:val="0"/>
      <w:marBottom w:val="0"/>
      <w:divBdr>
        <w:top w:val="none" w:sz="0" w:space="0" w:color="auto"/>
        <w:left w:val="none" w:sz="0" w:space="0" w:color="auto"/>
        <w:bottom w:val="none" w:sz="0" w:space="0" w:color="auto"/>
        <w:right w:val="none" w:sz="0" w:space="0" w:color="auto"/>
      </w:divBdr>
    </w:div>
    <w:div w:id="492914542">
      <w:bodyDiv w:val="1"/>
      <w:marLeft w:val="0"/>
      <w:marRight w:val="0"/>
      <w:marTop w:val="0"/>
      <w:marBottom w:val="0"/>
      <w:divBdr>
        <w:top w:val="none" w:sz="0" w:space="0" w:color="auto"/>
        <w:left w:val="none" w:sz="0" w:space="0" w:color="auto"/>
        <w:bottom w:val="none" w:sz="0" w:space="0" w:color="auto"/>
        <w:right w:val="none" w:sz="0" w:space="0" w:color="auto"/>
      </w:divBdr>
    </w:div>
    <w:div w:id="493108240">
      <w:bodyDiv w:val="1"/>
      <w:marLeft w:val="0"/>
      <w:marRight w:val="0"/>
      <w:marTop w:val="0"/>
      <w:marBottom w:val="0"/>
      <w:divBdr>
        <w:top w:val="none" w:sz="0" w:space="0" w:color="auto"/>
        <w:left w:val="none" w:sz="0" w:space="0" w:color="auto"/>
        <w:bottom w:val="none" w:sz="0" w:space="0" w:color="auto"/>
        <w:right w:val="none" w:sz="0" w:space="0" w:color="auto"/>
      </w:divBdr>
    </w:div>
    <w:div w:id="493227496">
      <w:bodyDiv w:val="1"/>
      <w:marLeft w:val="0"/>
      <w:marRight w:val="0"/>
      <w:marTop w:val="0"/>
      <w:marBottom w:val="0"/>
      <w:divBdr>
        <w:top w:val="none" w:sz="0" w:space="0" w:color="auto"/>
        <w:left w:val="none" w:sz="0" w:space="0" w:color="auto"/>
        <w:bottom w:val="none" w:sz="0" w:space="0" w:color="auto"/>
        <w:right w:val="none" w:sz="0" w:space="0" w:color="auto"/>
      </w:divBdr>
    </w:div>
    <w:div w:id="493377591">
      <w:bodyDiv w:val="1"/>
      <w:marLeft w:val="0"/>
      <w:marRight w:val="0"/>
      <w:marTop w:val="0"/>
      <w:marBottom w:val="0"/>
      <w:divBdr>
        <w:top w:val="none" w:sz="0" w:space="0" w:color="auto"/>
        <w:left w:val="none" w:sz="0" w:space="0" w:color="auto"/>
        <w:bottom w:val="none" w:sz="0" w:space="0" w:color="auto"/>
        <w:right w:val="none" w:sz="0" w:space="0" w:color="auto"/>
      </w:divBdr>
    </w:div>
    <w:div w:id="496000199">
      <w:bodyDiv w:val="1"/>
      <w:marLeft w:val="0"/>
      <w:marRight w:val="0"/>
      <w:marTop w:val="0"/>
      <w:marBottom w:val="0"/>
      <w:divBdr>
        <w:top w:val="none" w:sz="0" w:space="0" w:color="auto"/>
        <w:left w:val="none" w:sz="0" w:space="0" w:color="auto"/>
        <w:bottom w:val="none" w:sz="0" w:space="0" w:color="auto"/>
        <w:right w:val="none" w:sz="0" w:space="0" w:color="auto"/>
      </w:divBdr>
    </w:div>
    <w:div w:id="496575701">
      <w:bodyDiv w:val="1"/>
      <w:marLeft w:val="0"/>
      <w:marRight w:val="0"/>
      <w:marTop w:val="0"/>
      <w:marBottom w:val="0"/>
      <w:divBdr>
        <w:top w:val="none" w:sz="0" w:space="0" w:color="auto"/>
        <w:left w:val="none" w:sz="0" w:space="0" w:color="auto"/>
        <w:bottom w:val="none" w:sz="0" w:space="0" w:color="auto"/>
        <w:right w:val="none" w:sz="0" w:space="0" w:color="auto"/>
      </w:divBdr>
    </w:div>
    <w:div w:id="500896981">
      <w:bodyDiv w:val="1"/>
      <w:marLeft w:val="0"/>
      <w:marRight w:val="0"/>
      <w:marTop w:val="0"/>
      <w:marBottom w:val="0"/>
      <w:divBdr>
        <w:top w:val="none" w:sz="0" w:space="0" w:color="auto"/>
        <w:left w:val="none" w:sz="0" w:space="0" w:color="auto"/>
        <w:bottom w:val="none" w:sz="0" w:space="0" w:color="auto"/>
        <w:right w:val="none" w:sz="0" w:space="0" w:color="auto"/>
      </w:divBdr>
    </w:div>
    <w:div w:id="502086187">
      <w:bodyDiv w:val="1"/>
      <w:marLeft w:val="0"/>
      <w:marRight w:val="0"/>
      <w:marTop w:val="0"/>
      <w:marBottom w:val="0"/>
      <w:divBdr>
        <w:top w:val="none" w:sz="0" w:space="0" w:color="auto"/>
        <w:left w:val="none" w:sz="0" w:space="0" w:color="auto"/>
        <w:bottom w:val="none" w:sz="0" w:space="0" w:color="auto"/>
        <w:right w:val="none" w:sz="0" w:space="0" w:color="auto"/>
      </w:divBdr>
    </w:div>
    <w:div w:id="503058396">
      <w:bodyDiv w:val="1"/>
      <w:marLeft w:val="0"/>
      <w:marRight w:val="0"/>
      <w:marTop w:val="0"/>
      <w:marBottom w:val="0"/>
      <w:divBdr>
        <w:top w:val="none" w:sz="0" w:space="0" w:color="auto"/>
        <w:left w:val="none" w:sz="0" w:space="0" w:color="auto"/>
        <w:bottom w:val="none" w:sz="0" w:space="0" w:color="auto"/>
        <w:right w:val="none" w:sz="0" w:space="0" w:color="auto"/>
      </w:divBdr>
    </w:div>
    <w:div w:id="503276784">
      <w:bodyDiv w:val="1"/>
      <w:marLeft w:val="0"/>
      <w:marRight w:val="0"/>
      <w:marTop w:val="0"/>
      <w:marBottom w:val="0"/>
      <w:divBdr>
        <w:top w:val="none" w:sz="0" w:space="0" w:color="auto"/>
        <w:left w:val="none" w:sz="0" w:space="0" w:color="auto"/>
        <w:bottom w:val="none" w:sz="0" w:space="0" w:color="auto"/>
        <w:right w:val="none" w:sz="0" w:space="0" w:color="auto"/>
      </w:divBdr>
    </w:div>
    <w:div w:id="503395191">
      <w:bodyDiv w:val="1"/>
      <w:marLeft w:val="0"/>
      <w:marRight w:val="0"/>
      <w:marTop w:val="0"/>
      <w:marBottom w:val="0"/>
      <w:divBdr>
        <w:top w:val="none" w:sz="0" w:space="0" w:color="auto"/>
        <w:left w:val="none" w:sz="0" w:space="0" w:color="auto"/>
        <w:bottom w:val="none" w:sz="0" w:space="0" w:color="auto"/>
        <w:right w:val="none" w:sz="0" w:space="0" w:color="auto"/>
      </w:divBdr>
    </w:div>
    <w:div w:id="505289224">
      <w:bodyDiv w:val="1"/>
      <w:marLeft w:val="0"/>
      <w:marRight w:val="0"/>
      <w:marTop w:val="0"/>
      <w:marBottom w:val="0"/>
      <w:divBdr>
        <w:top w:val="none" w:sz="0" w:space="0" w:color="auto"/>
        <w:left w:val="none" w:sz="0" w:space="0" w:color="auto"/>
        <w:bottom w:val="none" w:sz="0" w:space="0" w:color="auto"/>
        <w:right w:val="none" w:sz="0" w:space="0" w:color="auto"/>
      </w:divBdr>
    </w:div>
    <w:div w:id="507211861">
      <w:bodyDiv w:val="1"/>
      <w:marLeft w:val="0"/>
      <w:marRight w:val="0"/>
      <w:marTop w:val="0"/>
      <w:marBottom w:val="0"/>
      <w:divBdr>
        <w:top w:val="none" w:sz="0" w:space="0" w:color="auto"/>
        <w:left w:val="none" w:sz="0" w:space="0" w:color="auto"/>
        <w:bottom w:val="none" w:sz="0" w:space="0" w:color="auto"/>
        <w:right w:val="none" w:sz="0" w:space="0" w:color="auto"/>
      </w:divBdr>
    </w:div>
    <w:div w:id="508184197">
      <w:bodyDiv w:val="1"/>
      <w:marLeft w:val="0"/>
      <w:marRight w:val="0"/>
      <w:marTop w:val="0"/>
      <w:marBottom w:val="0"/>
      <w:divBdr>
        <w:top w:val="none" w:sz="0" w:space="0" w:color="auto"/>
        <w:left w:val="none" w:sz="0" w:space="0" w:color="auto"/>
        <w:bottom w:val="none" w:sz="0" w:space="0" w:color="auto"/>
        <w:right w:val="none" w:sz="0" w:space="0" w:color="auto"/>
      </w:divBdr>
    </w:div>
    <w:div w:id="509293649">
      <w:bodyDiv w:val="1"/>
      <w:marLeft w:val="0"/>
      <w:marRight w:val="0"/>
      <w:marTop w:val="0"/>
      <w:marBottom w:val="0"/>
      <w:divBdr>
        <w:top w:val="none" w:sz="0" w:space="0" w:color="auto"/>
        <w:left w:val="none" w:sz="0" w:space="0" w:color="auto"/>
        <w:bottom w:val="none" w:sz="0" w:space="0" w:color="auto"/>
        <w:right w:val="none" w:sz="0" w:space="0" w:color="auto"/>
      </w:divBdr>
    </w:div>
    <w:div w:id="509418088">
      <w:bodyDiv w:val="1"/>
      <w:marLeft w:val="0"/>
      <w:marRight w:val="0"/>
      <w:marTop w:val="0"/>
      <w:marBottom w:val="0"/>
      <w:divBdr>
        <w:top w:val="none" w:sz="0" w:space="0" w:color="auto"/>
        <w:left w:val="none" w:sz="0" w:space="0" w:color="auto"/>
        <w:bottom w:val="none" w:sz="0" w:space="0" w:color="auto"/>
        <w:right w:val="none" w:sz="0" w:space="0" w:color="auto"/>
      </w:divBdr>
    </w:div>
    <w:div w:id="513108203">
      <w:bodyDiv w:val="1"/>
      <w:marLeft w:val="0"/>
      <w:marRight w:val="0"/>
      <w:marTop w:val="0"/>
      <w:marBottom w:val="0"/>
      <w:divBdr>
        <w:top w:val="none" w:sz="0" w:space="0" w:color="auto"/>
        <w:left w:val="none" w:sz="0" w:space="0" w:color="auto"/>
        <w:bottom w:val="none" w:sz="0" w:space="0" w:color="auto"/>
        <w:right w:val="none" w:sz="0" w:space="0" w:color="auto"/>
      </w:divBdr>
    </w:div>
    <w:div w:id="515459934">
      <w:bodyDiv w:val="1"/>
      <w:marLeft w:val="0"/>
      <w:marRight w:val="0"/>
      <w:marTop w:val="0"/>
      <w:marBottom w:val="0"/>
      <w:divBdr>
        <w:top w:val="none" w:sz="0" w:space="0" w:color="auto"/>
        <w:left w:val="none" w:sz="0" w:space="0" w:color="auto"/>
        <w:bottom w:val="none" w:sz="0" w:space="0" w:color="auto"/>
        <w:right w:val="none" w:sz="0" w:space="0" w:color="auto"/>
      </w:divBdr>
    </w:div>
    <w:div w:id="516962278">
      <w:bodyDiv w:val="1"/>
      <w:marLeft w:val="0"/>
      <w:marRight w:val="0"/>
      <w:marTop w:val="0"/>
      <w:marBottom w:val="0"/>
      <w:divBdr>
        <w:top w:val="none" w:sz="0" w:space="0" w:color="auto"/>
        <w:left w:val="none" w:sz="0" w:space="0" w:color="auto"/>
        <w:bottom w:val="none" w:sz="0" w:space="0" w:color="auto"/>
        <w:right w:val="none" w:sz="0" w:space="0" w:color="auto"/>
      </w:divBdr>
    </w:div>
    <w:div w:id="516965920">
      <w:bodyDiv w:val="1"/>
      <w:marLeft w:val="0"/>
      <w:marRight w:val="0"/>
      <w:marTop w:val="0"/>
      <w:marBottom w:val="0"/>
      <w:divBdr>
        <w:top w:val="none" w:sz="0" w:space="0" w:color="auto"/>
        <w:left w:val="none" w:sz="0" w:space="0" w:color="auto"/>
        <w:bottom w:val="none" w:sz="0" w:space="0" w:color="auto"/>
        <w:right w:val="none" w:sz="0" w:space="0" w:color="auto"/>
      </w:divBdr>
    </w:div>
    <w:div w:id="518274883">
      <w:bodyDiv w:val="1"/>
      <w:marLeft w:val="0"/>
      <w:marRight w:val="0"/>
      <w:marTop w:val="0"/>
      <w:marBottom w:val="0"/>
      <w:divBdr>
        <w:top w:val="none" w:sz="0" w:space="0" w:color="auto"/>
        <w:left w:val="none" w:sz="0" w:space="0" w:color="auto"/>
        <w:bottom w:val="none" w:sz="0" w:space="0" w:color="auto"/>
        <w:right w:val="none" w:sz="0" w:space="0" w:color="auto"/>
      </w:divBdr>
    </w:div>
    <w:div w:id="519395627">
      <w:bodyDiv w:val="1"/>
      <w:marLeft w:val="0"/>
      <w:marRight w:val="0"/>
      <w:marTop w:val="0"/>
      <w:marBottom w:val="0"/>
      <w:divBdr>
        <w:top w:val="none" w:sz="0" w:space="0" w:color="auto"/>
        <w:left w:val="none" w:sz="0" w:space="0" w:color="auto"/>
        <w:bottom w:val="none" w:sz="0" w:space="0" w:color="auto"/>
        <w:right w:val="none" w:sz="0" w:space="0" w:color="auto"/>
      </w:divBdr>
    </w:div>
    <w:div w:id="519667057">
      <w:bodyDiv w:val="1"/>
      <w:marLeft w:val="0"/>
      <w:marRight w:val="0"/>
      <w:marTop w:val="0"/>
      <w:marBottom w:val="0"/>
      <w:divBdr>
        <w:top w:val="none" w:sz="0" w:space="0" w:color="auto"/>
        <w:left w:val="none" w:sz="0" w:space="0" w:color="auto"/>
        <w:bottom w:val="none" w:sz="0" w:space="0" w:color="auto"/>
        <w:right w:val="none" w:sz="0" w:space="0" w:color="auto"/>
      </w:divBdr>
    </w:div>
    <w:div w:id="519779198">
      <w:bodyDiv w:val="1"/>
      <w:marLeft w:val="0"/>
      <w:marRight w:val="0"/>
      <w:marTop w:val="0"/>
      <w:marBottom w:val="0"/>
      <w:divBdr>
        <w:top w:val="none" w:sz="0" w:space="0" w:color="auto"/>
        <w:left w:val="none" w:sz="0" w:space="0" w:color="auto"/>
        <w:bottom w:val="none" w:sz="0" w:space="0" w:color="auto"/>
        <w:right w:val="none" w:sz="0" w:space="0" w:color="auto"/>
      </w:divBdr>
    </w:div>
    <w:div w:id="520437088">
      <w:bodyDiv w:val="1"/>
      <w:marLeft w:val="0"/>
      <w:marRight w:val="0"/>
      <w:marTop w:val="0"/>
      <w:marBottom w:val="0"/>
      <w:divBdr>
        <w:top w:val="none" w:sz="0" w:space="0" w:color="auto"/>
        <w:left w:val="none" w:sz="0" w:space="0" w:color="auto"/>
        <w:bottom w:val="none" w:sz="0" w:space="0" w:color="auto"/>
        <w:right w:val="none" w:sz="0" w:space="0" w:color="auto"/>
      </w:divBdr>
    </w:div>
    <w:div w:id="521631458">
      <w:bodyDiv w:val="1"/>
      <w:marLeft w:val="0"/>
      <w:marRight w:val="0"/>
      <w:marTop w:val="0"/>
      <w:marBottom w:val="0"/>
      <w:divBdr>
        <w:top w:val="none" w:sz="0" w:space="0" w:color="auto"/>
        <w:left w:val="none" w:sz="0" w:space="0" w:color="auto"/>
        <w:bottom w:val="none" w:sz="0" w:space="0" w:color="auto"/>
        <w:right w:val="none" w:sz="0" w:space="0" w:color="auto"/>
      </w:divBdr>
    </w:div>
    <w:div w:id="521632614">
      <w:bodyDiv w:val="1"/>
      <w:marLeft w:val="0"/>
      <w:marRight w:val="0"/>
      <w:marTop w:val="0"/>
      <w:marBottom w:val="0"/>
      <w:divBdr>
        <w:top w:val="none" w:sz="0" w:space="0" w:color="auto"/>
        <w:left w:val="none" w:sz="0" w:space="0" w:color="auto"/>
        <w:bottom w:val="none" w:sz="0" w:space="0" w:color="auto"/>
        <w:right w:val="none" w:sz="0" w:space="0" w:color="auto"/>
      </w:divBdr>
    </w:div>
    <w:div w:id="523254836">
      <w:bodyDiv w:val="1"/>
      <w:marLeft w:val="0"/>
      <w:marRight w:val="0"/>
      <w:marTop w:val="0"/>
      <w:marBottom w:val="0"/>
      <w:divBdr>
        <w:top w:val="none" w:sz="0" w:space="0" w:color="auto"/>
        <w:left w:val="none" w:sz="0" w:space="0" w:color="auto"/>
        <w:bottom w:val="none" w:sz="0" w:space="0" w:color="auto"/>
        <w:right w:val="none" w:sz="0" w:space="0" w:color="auto"/>
      </w:divBdr>
    </w:div>
    <w:div w:id="523514572">
      <w:bodyDiv w:val="1"/>
      <w:marLeft w:val="0"/>
      <w:marRight w:val="0"/>
      <w:marTop w:val="0"/>
      <w:marBottom w:val="0"/>
      <w:divBdr>
        <w:top w:val="none" w:sz="0" w:space="0" w:color="auto"/>
        <w:left w:val="none" w:sz="0" w:space="0" w:color="auto"/>
        <w:bottom w:val="none" w:sz="0" w:space="0" w:color="auto"/>
        <w:right w:val="none" w:sz="0" w:space="0" w:color="auto"/>
      </w:divBdr>
    </w:div>
    <w:div w:id="523901320">
      <w:bodyDiv w:val="1"/>
      <w:marLeft w:val="0"/>
      <w:marRight w:val="0"/>
      <w:marTop w:val="0"/>
      <w:marBottom w:val="0"/>
      <w:divBdr>
        <w:top w:val="none" w:sz="0" w:space="0" w:color="auto"/>
        <w:left w:val="none" w:sz="0" w:space="0" w:color="auto"/>
        <w:bottom w:val="none" w:sz="0" w:space="0" w:color="auto"/>
        <w:right w:val="none" w:sz="0" w:space="0" w:color="auto"/>
      </w:divBdr>
    </w:div>
    <w:div w:id="524484795">
      <w:bodyDiv w:val="1"/>
      <w:marLeft w:val="0"/>
      <w:marRight w:val="0"/>
      <w:marTop w:val="0"/>
      <w:marBottom w:val="0"/>
      <w:divBdr>
        <w:top w:val="none" w:sz="0" w:space="0" w:color="auto"/>
        <w:left w:val="none" w:sz="0" w:space="0" w:color="auto"/>
        <w:bottom w:val="none" w:sz="0" w:space="0" w:color="auto"/>
        <w:right w:val="none" w:sz="0" w:space="0" w:color="auto"/>
      </w:divBdr>
    </w:div>
    <w:div w:id="525414304">
      <w:bodyDiv w:val="1"/>
      <w:marLeft w:val="0"/>
      <w:marRight w:val="0"/>
      <w:marTop w:val="0"/>
      <w:marBottom w:val="0"/>
      <w:divBdr>
        <w:top w:val="none" w:sz="0" w:space="0" w:color="auto"/>
        <w:left w:val="none" w:sz="0" w:space="0" w:color="auto"/>
        <w:bottom w:val="none" w:sz="0" w:space="0" w:color="auto"/>
        <w:right w:val="none" w:sz="0" w:space="0" w:color="auto"/>
      </w:divBdr>
    </w:div>
    <w:div w:id="527179468">
      <w:bodyDiv w:val="1"/>
      <w:marLeft w:val="0"/>
      <w:marRight w:val="0"/>
      <w:marTop w:val="0"/>
      <w:marBottom w:val="0"/>
      <w:divBdr>
        <w:top w:val="none" w:sz="0" w:space="0" w:color="auto"/>
        <w:left w:val="none" w:sz="0" w:space="0" w:color="auto"/>
        <w:bottom w:val="none" w:sz="0" w:space="0" w:color="auto"/>
        <w:right w:val="none" w:sz="0" w:space="0" w:color="auto"/>
      </w:divBdr>
    </w:div>
    <w:div w:id="528572327">
      <w:bodyDiv w:val="1"/>
      <w:marLeft w:val="0"/>
      <w:marRight w:val="0"/>
      <w:marTop w:val="0"/>
      <w:marBottom w:val="0"/>
      <w:divBdr>
        <w:top w:val="none" w:sz="0" w:space="0" w:color="auto"/>
        <w:left w:val="none" w:sz="0" w:space="0" w:color="auto"/>
        <w:bottom w:val="none" w:sz="0" w:space="0" w:color="auto"/>
        <w:right w:val="none" w:sz="0" w:space="0" w:color="auto"/>
      </w:divBdr>
    </w:div>
    <w:div w:id="530188092">
      <w:bodyDiv w:val="1"/>
      <w:marLeft w:val="0"/>
      <w:marRight w:val="0"/>
      <w:marTop w:val="0"/>
      <w:marBottom w:val="0"/>
      <w:divBdr>
        <w:top w:val="none" w:sz="0" w:space="0" w:color="auto"/>
        <w:left w:val="none" w:sz="0" w:space="0" w:color="auto"/>
        <w:bottom w:val="none" w:sz="0" w:space="0" w:color="auto"/>
        <w:right w:val="none" w:sz="0" w:space="0" w:color="auto"/>
      </w:divBdr>
    </w:div>
    <w:div w:id="530458871">
      <w:bodyDiv w:val="1"/>
      <w:marLeft w:val="0"/>
      <w:marRight w:val="0"/>
      <w:marTop w:val="0"/>
      <w:marBottom w:val="0"/>
      <w:divBdr>
        <w:top w:val="none" w:sz="0" w:space="0" w:color="auto"/>
        <w:left w:val="none" w:sz="0" w:space="0" w:color="auto"/>
        <w:bottom w:val="none" w:sz="0" w:space="0" w:color="auto"/>
        <w:right w:val="none" w:sz="0" w:space="0" w:color="auto"/>
      </w:divBdr>
    </w:div>
    <w:div w:id="530843402">
      <w:bodyDiv w:val="1"/>
      <w:marLeft w:val="0"/>
      <w:marRight w:val="0"/>
      <w:marTop w:val="0"/>
      <w:marBottom w:val="0"/>
      <w:divBdr>
        <w:top w:val="none" w:sz="0" w:space="0" w:color="auto"/>
        <w:left w:val="none" w:sz="0" w:space="0" w:color="auto"/>
        <w:bottom w:val="none" w:sz="0" w:space="0" w:color="auto"/>
        <w:right w:val="none" w:sz="0" w:space="0" w:color="auto"/>
      </w:divBdr>
    </w:div>
    <w:div w:id="531263870">
      <w:bodyDiv w:val="1"/>
      <w:marLeft w:val="0"/>
      <w:marRight w:val="0"/>
      <w:marTop w:val="0"/>
      <w:marBottom w:val="0"/>
      <w:divBdr>
        <w:top w:val="none" w:sz="0" w:space="0" w:color="auto"/>
        <w:left w:val="none" w:sz="0" w:space="0" w:color="auto"/>
        <w:bottom w:val="none" w:sz="0" w:space="0" w:color="auto"/>
        <w:right w:val="none" w:sz="0" w:space="0" w:color="auto"/>
      </w:divBdr>
    </w:div>
    <w:div w:id="531843031">
      <w:bodyDiv w:val="1"/>
      <w:marLeft w:val="0"/>
      <w:marRight w:val="0"/>
      <w:marTop w:val="0"/>
      <w:marBottom w:val="0"/>
      <w:divBdr>
        <w:top w:val="none" w:sz="0" w:space="0" w:color="auto"/>
        <w:left w:val="none" w:sz="0" w:space="0" w:color="auto"/>
        <w:bottom w:val="none" w:sz="0" w:space="0" w:color="auto"/>
        <w:right w:val="none" w:sz="0" w:space="0" w:color="auto"/>
      </w:divBdr>
    </w:div>
    <w:div w:id="532036359">
      <w:bodyDiv w:val="1"/>
      <w:marLeft w:val="0"/>
      <w:marRight w:val="0"/>
      <w:marTop w:val="0"/>
      <w:marBottom w:val="0"/>
      <w:divBdr>
        <w:top w:val="none" w:sz="0" w:space="0" w:color="auto"/>
        <w:left w:val="none" w:sz="0" w:space="0" w:color="auto"/>
        <w:bottom w:val="none" w:sz="0" w:space="0" w:color="auto"/>
        <w:right w:val="none" w:sz="0" w:space="0" w:color="auto"/>
      </w:divBdr>
    </w:div>
    <w:div w:id="533739629">
      <w:bodyDiv w:val="1"/>
      <w:marLeft w:val="0"/>
      <w:marRight w:val="0"/>
      <w:marTop w:val="0"/>
      <w:marBottom w:val="0"/>
      <w:divBdr>
        <w:top w:val="none" w:sz="0" w:space="0" w:color="auto"/>
        <w:left w:val="none" w:sz="0" w:space="0" w:color="auto"/>
        <w:bottom w:val="none" w:sz="0" w:space="0" w:color="auto"/>
        <w:right w:val="none" w:sz="0" w:space="0" w:color="auto"/>
      </w:divBdr>
    </w:div>
    <w:div w:id="534272496">
      <w:bodyDiv w:val="1"/>
      <w:marLeft w:val="0"/>
      <w:marRight w:val="0"/>
      <w:marTop w:val="0"/>
      <w:marBottom w:val="0"/>
      <w:divBdr>
        <w:top w:val="none" w:sz="0" w:space="0" w:color="auto"/>
        <w:left w:val="none" w:sz="0" w:space="0" w:color="auto"/>
        <w:bottom w:val="none" w:sz="0" w:space="0" w:color="auto"/>
        <w:right w:val="none" w:sz="0" w:space="0" w:color="auto"/>
      </w:divBdr>
    </w:div>
    <w:div w:id="534733006">
      <w:bodyDiv w:val="1"/>
      <w:marLeft w:val="0"/>
      <w:marRight w:val="0"/>
      <w:marTop w:val="0"/>
      <w:marBottom w:val="0"/>
      <w:divBdr>
        <w:top w:val="none" w:sz="0" w:space="0" w:color="auto"/>
        <w:left w:val="none" w:sz="0" w:space="0" w:color="auto"/>
        <w:bottom w:val="none" w:sz="0" w:space="0" w:color="auto"/>
        <w:right w:val="none" w:sz="0" w:space="0" w:color="auto"/>
      </w:divBdr>
    </w:div>
    <w:div w:id="535969188">
      <w:bodyDiv w:val="1"/>
      <w:marLeft w:val="0"/>
      <w:marRight w:val="0"/>
      <w:marTop w:val="0"/>
      <w:marBottom w:val="0"/>
      <w:divBdr>
        <w:top w:val="none" w:sz="0" w:space="0" w:color="auto"/>
        <w:left w:val="none" w:sz="0" w:space="0" w:color="auto"/>
        <w:bottom w:val="none" w:sz="0" w:space="0" w:color="auto"/>
        <w:right w:val="none" w:sz="0" w:space="0" w:color="auto"/>
      </w:divBdr>
    </w:div>
    <w:div w:id="537204081">
      <w:bodyDiv w:val="1"/>
      <w:marLeft w:val="0"/>
      <w:marRight w:val="0"/>
      <w:marTop w:val="0"/>
      <w:marBottom w:val="0"/>
      <w:divBdr>
        <w:top w:val="none" w:sz="0" w:space="0" w:color="auto"/>
        <w:left w:val="none" w:sz="0" w:space="0" w:color="auto"/>
        <w:bottom w:val="none" w:sz="0" w:space="0" w:color="auto"/>
        <w:right w:val="none" w:sz="0" w:space="0" w:color="auto"/>
      </w:divBdr>
    </w:div>
    <w:div w:id="537360081">
      <w:bodyDiv w:val="1"/>
      <w:marLeft w:val="0"/>
      <w:marRight w:val="0"/>
      <w:marTop w:val="0"/>
      <w:marBottom w:val="0"/>
      <w:divBdr>
        <w:top w:val="none" w:sz="0" w:space="0" w:color="auto"/>
        <w:left w:val="none" w:sz="0" w:space="0" w:color="auto"/>
        <w:bottom w:val="none" w:sz="0" w:space="0" w:color="auto"/>
        <w:right w:val="none" w:sz="0" w:space="0" w:color="auto"/>
      </w:divBdr>
    </w:div>
    <w:div w:id="537860653">
      <w:bodyDiv w:val="1"/>
      <w:marLeft w:val="0"/>
      <w:marRight w:val="0"/>
      <w:marTop w:val="0"/>
      <w:marBottom w:val="0"/>
      <w:divBdr>
        <w:top w:val="none" w:sz="0" w:space="0" w:color="auto"/>
        <w:left w:val="none" w:sz="0" w:space="0" w:color="auto"/>
        <w:bottom w:val="none" w:sz="0" w:space="0" w:color="auto"/>
        <w:right w:val="none" w:sz="0" w:space="0" w:color="auto"/>
      </w:divBdr>
    </w:div>
    <w:div w:id="538199754">
      <w:bodyDiv w:val="1"/>
      <w:marLeft w:val="0"/>
      <w:marRight w:val="0"/>
      <w:marTop w:val="0"/>
      <w:marBottom w:val="0"/>
      <w:divBdr>
        <w:top w:val="none" w:sz="0" w:space="0" w:color="auto"/>
        <w:left w:val="none" w:sz="0" w:space="0" w:color="auto"/>
        <w:bottom w:val="none" w:sz="0" w:space="0" w:color="auto"/>
        <w:right w:val="none" w:sz="0" w:space="0" w:color="auto"/>
      </w:divBdr>
    </w:div>
    <w:div w:id="538279609">
      <w:bodyDiv w:val="1"/>
      <w:marLeft w:val="0"/>
      <w:marRight w:val="0"/>
      <w:marTop w:val="0"/>
      <w:marBottom w:val="0"/>
      <w:divBdr>
        <w:top w:val="none" w:sz="0" w:space="0" w:color="auto"/>
        <w:left w:val="none" w:sz="0" w:space="0" w:color="auto"/>
        <w:bottom w:val="none" w:sz="0" w:space="0" w:color="auto"/>
        <w:right w:val="none" w:sz="0" w:space="0" w:color="auto"/>
      </w:divBdr>
    </w:div>
    <w:div w:id="541094296">
      <w:bodyDiv w:val="1"/>
      <w:marLeft w:val="0"/>
      <w:marRight w:val="0"/>
      <w:marTop w:val="0"/>
      <w:marBottom w:val="0"/>
      <w:divBdr>
        <w:top w:val="none" w:sz="0" w:space="0" w:color="auto"/>
        <w:left w:val="none" w:sz="0" w:space="0" w:color="auto"/>
        <w:bottom w:val="none" w:sz="0" w:space="0" w:color="auto"/>
        <w:right w:val="none" w:sz="0" w:space="0" w:color="auto"/>
      </w:divBdr>
    </w:div>
    <w:div w:id="545070868">
      <w:bodyDiv w:val="1"/>
      <w:marLeft w:val="0"/>
      <w:marRight w:val="0"/>
      <w:marTop w:val="0"/>
      <w:marBottom w:val="0"/>
      <w:divBdr>
        <w:top w:val="none" w:sz="0" w:space="0" w:color="auto"/>
        <w:left w:val="none" w:sz="0" w:space="0" w:color="auto"/>
        <w:bottom w:val="none" w:sz="0" w:space="0" w:color="auto"/>
        <w:right w:val="none" w:sz="0" w:space="0" w:color="auto"/>
      </w:divBdr>
    </w:div>
    <w:div w:id="545606959">
      <w:bodyDiv w:val="1"/>
      <w:marLeft w:val="0"/>
      <w:marRight w:val="0"/>
      <w:marTop w:val="0"/>
      <w:marBottom w:val="0"/>
      <w:divBdr>
        <w:top w:val="none" w:sz="0" w:space="0" w:color="auto"/>
        <w:left w:val="none" w:sz="0" w:space="0" w:color="auto"/>
        <w:bottom w:val="none" w:sz="0" w:space="0" w:color="auto"/>
        <w:right w:val="none" w:sz="0" w:space="0" w:color="auto"/>
      </w:divBdr>
    </w:div>
    <w:div w:id="545875613">
      <w:bodyDiv w:val="1"/>
      <w:marLeft w:val="0"/>
      <w:marRight w:val="0"/>
      <w:marTop w:val="0"/>
      <w:marBottom w:val="0"/>
      <w:divBdr>
        <w:top w:val="none" w:sz="0" w:space="0" w:color="auto"/>
        <w:left w:val="none" w:sz="0" w:space="0" w:color="auto"/>
        <w:bottom w:val="none" w:sz="0" w:space="0" w:color="auto"/>
        <w:right w:val="none" w:sz="0" w:space="0" w:color="auto"/>
      </w:divBdr>
    </w:div>
    <w:div w:id="546840707">
      <w:bodyDiv w:val="1"/>
      <w:marLeft w:val="0"/>
      <w:marRight w:val="0"/>
      <w:marTop w:val="0"/>
      <w:marBottom w:val="0"/>
      <w:divBdr>
        <w:top w:val="none" w:sz="0" w:space="0" w:color="auto"/>
        <w:left w:val="none" w:sz="0" w:space="0" w:color="auto"/>
        <w:bottom w:val="none" w:sz="0" w:space="0" w:color="auto"/>
        <w:right w:val="none" w:sz="0" w:space="0" w:color="auto"/>
      </w:divBdr>
    </w:div>
    <w:div w:id="551887225">
      <w:bodyDiv w:val="1"/>
      <w:marLeft w:val="0"/>
      <w:marRight w:val="0"/>
      <w:marTop w:val="0"/>
      <w:marBottom w:val="0"/>
      <w:divBdr>
        <w:top w:val="none" w:sz="0" w:space="0" w:color="auto"/>
        <w:left w:val="none" w:sz="0" w:space="0" w:color="auto"/>
        <w:bottom w:val="none" w:sz="0" w:space="0" w:color="auto"/>
        <w:right w:val="none" w:sz="0" w:space="0" w:color="auto"/>
      </w:divBdr>
    </w:div>
    <w:div w:id="553926412">
      <w:bodyDiv w:val="1"/>
      <w:marLeft w:val="0"/>
      <w:marRight w:val="0"/>
      <w:marTop w:val="0"/>
      <w:marBottom w:val="0"/>
      <w:divBdr>
        <w:top w:val="none" w:sz="0" w:space="0" w:color="auto"/>
        <w:left w:val="none" w:sz="0" w:space="0" w:color="auto"/>
        <w:bottom w:val="none" w:sz="0" w:space="0" w:color="auto"/>
        <w:right w:val="none" w:sz="0" w:space="0" w:color="auto"/>
      </w:divBdr>
    </w:div>
    <w:div w:id="554586747">
      <w:bodyDiv w:val="1"/>
      <w:marLeft w:val="0"/>
      <w:marRight w:val="0"/>
      <w:marTop w:val="0"/>
      <w:marBottom w:val="0"/>
      <w:divBdr>
        <w:top w:val="none" w:sz="0" w:space="0" w:color="auto"/>
        <w:left w:val="none" w:sz="0" w:space="0" w:color="auto"/>
        <w:bottom w:val="none" w:sz="0" w:space="0" w:color="auto"/>
        <w:right w:val="none" w:sz="0" w:space="0" w:color="auto"/>
      </w:divBdr>
    </w:div>
    <w:div w:id="555706969">
      <w:bodyDiv w:val="1"/>
      <w:marLeft w:val="0"/>
      <w:marRight w:val="0"/>
      <w:marTop w:val="0"/>
      <w:marBottom w:val="0"/>
      <w:divBdr>
        <w:top w:val="none" w:sz="0" w:space="0" w:color="auto"/>
        <w:left w:val="none" w:sz="0" w:space="0" w:color="auto"/>
        <w:bottom w:val="none" w:sz="0" w:space="0" w:color="auto"/>
        <w:right w:val="none" w:sz="0" w:space="0" w:color="auto"/>
      </w:divBdr>
    </w:div>
    <w:div w:id="557787646">
      <w:bodyDiv w:val="1"/>
      <w:marLeft w:val="0"/>
      <w:marRight w:val="0"/>
      <w:marTop w:val="0"/>
      <w:marBottom w:val="0"/>
      <w:divBdr>
        <w:top w:val="none" w:sz="0" w:space="0" w:color="auto"/>
        <w:left w:val="none" w:sz="0" w:space="0" w:color="auto"/>
        <w:bottom w:val="none" w:sz="0" w:space="0" w:color="auto"/>
        <w:right w:val="none" w:sz="0" w:space="0" w:color="auto"/>
      </w:divBdr>
    </w:div>
    <w:div w:id="558131298">
      <w:bodyDiv w:val="1"/>
      <w:marLeft w:val="0"/>
      <w:marRight w:val="0"/>
      <w:marTop w:val="0"/>
      <w:marBottom w:val="0"/>
      <w:divBdr>
        <w:top w:val="none" w:sz="0" w:space="0" w:color="auto"/>
        <w:left w:val="none" w:sz="0" w:space="0" w:color="auto"/>
        <w:bottom w:val="none" w:sz="0" w:space="0" w:color="auto"/>
        <w:right w:val="none" w:sz="0" w:space="0" w:color="auto"/>
      </w:divBdr>
    </w:div>
    <w:div w:id="558515679">
      <w:bodyDiv w:val="1"/>
      <w:marLeft w:val="0"/>
      <w:marRight w:val="0"/>
      <w:marTop w:val="0"/>
      <w:marBottom w:val="0"/>
      <w:divBdr>
        <w:top w:val="none" w:sz="0" w:space="0" w:color="auto"/>
        <w:left w:val="none" w:sz="0" w:space="0" w:color="auto"/>
        <w:bottom w:val="none" w:sz="0" w:space="0" w:color="auto"/>
        <w:right w:val="none" w:sz="0" w:space="0" w:color="auto"/>
      </w:divBdr>
    </w:div>
    <w:div w:id="559750162">
      <w:bodyDiv w:val="1"/>
      <w:marLeft w:val="0"/>
      <w:marRight w:val="0"/>
      <w:marTop w:val="0"/>
      <w:marBottom w:val="0"/>
      <w:divBdr>
        <w:top w:val="none" w:sz="0" w:space="0" w:color="auto"/>
        <w:left w:val="none" w:sz="0" w:space="0" w:color="auto"/>
        <w:bottom w:val="none" w:sz="0" w:space="0" w:color="auto"/>
        <w:right w:val="none" w:sz="0" w:space="0" w:color="auto"/>
      </w:divBdr>
    </w:div>
    <w:div w:id="559826061">
      <w:bodyDiv w:val="1"/>
      <w:marLeft w:val="0"/>
      <w:marRight w:val="0"/>
      <w:marTop w:val="0"/>
      <w:marBottom w:val="0"/>
      <w:divBdr>
        <w:top w:val="none" w:sz="0" w:space="0" w:color="auto"/>
        <w:left w:val="none" w:sz="0" w:space="0" w:color="auto"/>
        <w:bottom w:val="none" w:sz="0" w:space="0" w:color="auto"/>
        <w:right w:val="none" w:sz="0" w:space="0" w:color="auto"/>
      </w:divBdr>
    </w:div>
    <w:div w:id="559827534">
      <w:bodyDiv w:val="1"/>
      <w:marLeft w:val="0"/>
      <w:marRight w:val="0"/>
      <w:marTop w:val="0"/>
      <w:marBottom w:val="0"/>
      <w:divBdr>
        <w:top w:val="none" w:sz="0" w:space="0" w:color="auto"/>
        <w:left w:val="none" w:sz="0" w:space="0" w:color="auto"/>
        <w:bottom w:val="none" w:sz="0" w:space="0" w:color="auto"/>
        <w:right w:val="none" w:sz="0" w:space="0" w:color="auto"/>
      </w:divBdr>
    </w:div>
    <w:div w:id="561018199">
      <w:bodyDiv w:val="1"/>
      <w:marLeft w:val="0"/>
      <w:marRight w:val="0"/>
      <w:marTop w:val="0"/>
      <w:marBottom w:val="0"/>
      <w:divBdr>
        <w:top w:val="none" w:sz="0" w:space="0" w:color="auto"/>
        <w:left w:val="none" w:sz="0" w:space="0" w:color="auto"/>
        <w:bottom w:val="none" w:sz="0" w:space="0" w:color="auto"/>
        <w:right w:val="none" w:sz="0" w:space="0" w:color="auto"/>
      </w:divBdr>
    </w:div>
    <w:div w:id="561528728">
      <w:bodyDiv w:val="1"/>
      <w:marLeft w:val="0"/>
      <w:marRight w:val="0"/>
      <w:marTop w:val="0"/>
      <w:marBottom w:val="0"/>
      <w:divBdr>
        <w:top w:val="none" w:sz="0" w:space="0" w:color="auto"/>
        <w:left w:val="none" w:sz="0" w:space="0" w:color="auto"/>
        <w:bottom w:val="none" w:sz="0" w:space="0" w:color="auto"/>
        <w:right w:val="none" w:sz="0" w:space="0" w:color="auto"/>
      </w:divBdr>
    </w:div>
    <w:div w:id="561990667">
      <w:bodyDiv w:val="1"/>
      <w:marLeft w:val="0"/>
      <w:marRight w:val="0"/>
      <w:marTop w:val="0"/>
      <w:marBottom w:val="0"/>
      <w:divBdr>
        <w:top w:val="none" w:sz="0" w:space="0" w:color="auto"/>
        <w:left w:val="none" w:sz="0" w:space="0" w:color="auto"/>
        <w:bottom w:val="none" w:sz="0" w:space="0" w:color="auto"/>
        <w:right w:val="none" w:sz="0" w:space="0" w:color="auto"/>
      </w:divBdr>
    </w:div>
    <w:div w:id="562451995">
      <w:bodyDiv w:val="1"/>
      <w:marLeft w:val="0"/>
      <w:marRight w:val="0"/>
      <w:marTop w:val="0"/>
      <w:marBottom w:val="0"/>
      <w:divBdr>
        <w:top w:val="none" w:sz="0" w:space="0" w:color="auto"/>
        <w:left w:val="none" w:sz="0" w:space="0" w:color="auto"/>
        <w:bottom w:val="none" w:sz="0" w:space="0" w:color="auto"/>
        <w:right w:val="none" w:sz="0" w:space="0" w:color="auto"/>
      </w:divBdr>
    </w:div>
    <w:div w:id="562640819">
      <w:bodyDiv w:val="1"/>
      <w:marLeft w:val="0"/>
      <w:marRight w:val="0"/>
      <w:marTop w:val="0"/>
      <w:marBottom w:val="0"/>
      <w:divBdr>
        <w:top w:val="none" w:sz="0" w:space="0" w:color="auto"/>
        <w:left w:val="none" w:sz="0" w:space="0" w:color="auto"/>
        <w:bottom w:val="none" w:sz="0" w:space="0" w:color="auto"/>
        <w:right w:val="none" w:sz="0" w:space="0" w:color="auto"/>
      </w:divBdr>
    </w:div>
    <w:div w:id="563226505">
      <w:bodyDiv w:val="1"/>
      <w:marLeft w:val="0"/>
      <w:marRight w:val="0"/>
      <w:marTop w:val="0"/>
      <w:marBottom w:val="0"/>
      <w:divBdr>
        <w:top w:val="none" w:sz="0" w:space="0" w:color="auto"/>
        <w:left w:val="none" w:sz="0" w:space="0" w:color="auto"/>
        <w:bottom w:val="none" w:sz="0" w:space="0" w:color="auto"/>
        <w:right w:val="none" w:sz="0" w:space="0" w:color="auto"/>
      </w:divBdr>
    </w:div>
    <w:div w:id="563297799">
      <w:bodyDiv w:val="1"/>
      <w:marLeft w:val="0"/>
      <w:marRight w:val="0"/>
      <w:marTop w:val="0"/>
      <w:marBottom w:val="0"/>
      <w:divBdr>
        <w:top w:val="none" w:sz="0" w:space="0" w:color="auto"/>
        <w:left w:val="none" w:sz="0" w:space="0" w:color="auto"/>
        <w:bottom w:val="none" w:sz="0" w:space="0" w:color="auto"/>
        <w:right w:val="none" w:sz="0" w:space="0" w:color="auto"/>
      </w:divBdr>
    </w:div>
    <w:div w:id="564872772">
      <w:bodyDiv w:val="1"/>
      <w:marLeft w:val="0"/>
      <w:marRight w:val="0"/>
      <w:marTop w:val="0"/>
      <w:marBottom w:val="0"/>
      <w:divBdr>
        <w:top w:val="none" w:sz="0" w:space="0" w:color="auto"/>
        <w:left w:val="none" w:sz="0" w:space="0" w:color="auto"/>
        <w:bottom w:val="none" w:sz="0" w:space="0" w:color="auto"/>
        <w:right w:val="none" w:sz="0" w:space="0" w:color="auto"/>
      </w:divBdr>
    </w:div>
    <w:div w:id="564994813">
      <w:bodyDiv w:val="1"/>
      <w:marLeft w:val="0"/>
      <w:marRight w:val="0"/>
      <w:marTop w:val="0"/>
      <w:marBottom w:val="0"/>
      <w:divBdr>
        <w:top w:val="none" w:sz="0" w:space="0" w:color="auto"/>
        <w:left w:val="none" w:sz="0" w:space="0" w:color="auto"/>
        <w:bottom w:val="none" w:sz="0" w:space="0" w:color="auto"/>
        <w:right w:val="none" w:sz="0" w:space="0" w:color="auto"/>
      </w:divBdr>
    </w:div>
    <w:div w:id="564995363">
      <w:bodyDiv w:val="1"/>
      <w:marLeft w:val="0"/>
      <w:marRight w:val="0"/>
      <w:marTop w:val="0"/>
      <w:marBottom w:val="0"/>
      <w:divBdr>
        <w:top w:val="none" w:sz="0" w:space="0" w:color="auto"/>
        <w:left w:val="none" w:sz="0" w:space="0" w:color="auto"/>
        <w:bottom w:val="none" w:sz="0" w:space="0" w:color="auto"/>
        <w:right w:val="none" w:sz="0" w:space="0" w:color="auto"/>
      </w:divBdr>
    </w:div>
    <w:div w:id="565333882">
      <w:bodyDiv w:val="1"/>
      <w:marLeft w:val="0"/>
      <w:marRight w:val="0"/>
      <w:marTop w:val="0"/>
      <w:marBottom w:val="0"/>
      <w:divBdr>
        <w:top w:val="none" w:sz="0" w:space="0" w:color="auto"/>
        <w:left w:val="none" w:sz="0" w:space="0" w:color="auto"/>
        <w:bottom w:val="none" w:sz="0" w:space="0" w:color="auto"/>
        <w:right w:val="none" w:sz="0" w:space="0" w:color="auto"/>
      </w:divBdr>
    </w:div>
    <w:div w:id="565725972">
      <w:bodyDiv w:val="1"/>
      <w:marLeft w:val="0"/>
      <w:marRight w:val="0"/>
      <w:marTop w:val="0"/>
      <w:marBottom w:val="0"/>
      <w:divBdr>
        <w:top w:val="none" w:sz="0" w:space="0" w:color="auto"/>
        <w:left w:val="none" w:sz="0" w:space="0" w:color="auto"/>
        <w:bottom w:val="none" w:sz="0" w:space="0" w:color="auto"/>
        <w:right w:val="none" w:sz="0" w:space="0" w:color="auto"/>
      </w:divBdr>
    </w:div>
    <w:div w:id="568224513">
      <w:bodyDiv w:val="1"/>
      <w:marLeft w:val="0"/>
      <w:marRight w:val="0"/>
      <w:marTop w:val="0"/>
      <w:marBottom w:val="0"/>
      <w:divBdr>
        <w:top w:val="none" w:sz="0" w:space="0" w:color="auto"/>
        <w:left w:val="none" w:sz="0" w:space="0" w:color="auto"/>
        <w:bottom w:val="none" w:sz="0" w:space="0" w:color="auto"/>
        <w:right w:val="none" w:sz="0" w:space="0" w:color="auto"/>
      </w:divBdr>
    </w:div>
    <w:div w:id="568227477">
      <w:bodyDiv w:val="1"/>
      <w:marLeft w:val="0"/>
      <w:marRight w:val="0"/>
      <w:marTop w:val="0"/>
      <w:marBottom w:val="0"/>
      <w:divBdr>
        <w:top w:val="none" w:sz="0" w:space="0" w:color="auto"/>
        <w:left w:val="none" w:sz="0" w:space="0" w:color="auto"/>
        <w:bottom w:val="none" w:sz="0" w:space="0" w:color="auto"/>
        <w:right w:val="none" w:sz="0" w:space="0" w:color="auto"/>
      </w:divBdr>
    </w:div>
    <w:div w:id="568617413">
      <w:bodyDiv w:val="1"/>
      <w:marLeft w:val="0"/>
      <w:marRight w:val="0"/>
      <w:marTop w:val="0"/>
      <w:marBottom w:val="0"/>
      <w:divBdr>
        <w:top w:val="none" w:sz="0" w:space="0" w:color="auto"/>
        <w:left w:val="none" w:sz="0" w:space="0" w:color="auto"/>
        <w:bottom w:val="none" w:sz="0" w:space="0" w:color="auto"/>
        <w:right w:val="none" w:sz="0" w:space="0" w:color="auto"/>
      </w:divBdr>
    </w:div>
    <w:div w:id="569660138">
      <w:bodyDiv w:val="1"/>
      <w:marLeft w:val="0"/>
      <w:marRight w:val="0"/>
      <w:marTop w:val="0"/>
      <w:marBottom w:val="0"/>
      <w:divBdr>
        <w:top w:val="none" w:sz="0" w:space="0" w:color="auto"/>
        <w:left w:val="none" w:sz="0" w:space="0" w:color="auto"/>
        <w:bottom w:val="none" w:sz="0" w:space="0" w:color="auto"/>
        <w:right w:val="none" w:sz="0" w:space="0" w:color="auto"/>
      </w:divBdr>
    </w:div>
    <w:div w:id="573584675">
      <w:bodyDiv w:val="1"/>
      <w:marLeft w:val="0"/>
      <w:marRight w:val="0"/>
      <w:marTop w:val="0"/>
      <w:marBottom w:val="0"/>
      <w:divBdr>
        <w:top w:val="none" w:sz="0" w:space="0" w:color="auto"/>
        <w:left w:val="none" w:sz="0" w:space="0" w:color="auto"/>
        <w:bottom w:val="none" w:sz="0" w:space="0" w:color="auto"/>
        <w:right w:val="none" w:sz="0" w:space="0" w:color="auto"/>
      </w:divBdr>
    </w:div>
    <w:div w:id="574121453">
      <w:bodyDiv w:val="1"/>
      <w:marLeft w:val="0"/>
      <w:marRight w:val="0"/>
      <w:marTop w:val="0"/>
      <w:marBottom w:val="0"/>
      <w:divBdr>
        <w:top w:val="none" w:sz="0" w:space="0" w:color="auto"/>
        <w:left w:val="none" w:sz="0" w:space="0" w:color="auto"/>
        <w:bottom w:val="none" w:sz="0" w:space="0" w:color="auto"/>
        <w:right w:val="none" w:sz="0" w:space="0" w:color="auto"/>
      </w:divBdr>
    </w:div>
    <w:div w:id="574514974">
      <w:bodyDiv w:val="1"/>
      <w:marLeft w:val="0"/>
      <w:marRight w:val="0"/>
      <w:marTop w:val="0"/>
      <w:marBottom w:val="0"/>
      <w:divBdr>
        <w:top w:val="none" w:sz="0" w:space="0" w:color="auto"/>
        <w:left w:val="none" w:sz="0" w:space="0" w:color="auto"/>
        <w:bottom w:val="none" w:sz="0" w:space="0" w:color="auto"/>
        <w:right w:val="none" w:sz="0" w:space="0" w:color="auto"/>
      </w:divBdr>
    </w:div>
    <w:div w:id="576669793">
      <w:bodyDiv w:val="1"/>
      <w:marLeft w:val="0"/>
      <w:marRight w:val="0"/>
      <w:marTop w:val="0"/>
      <w:marBottom w:val="0"/>
      <w:divBdr>
        <w:top w:val="none" w:sz="0" w:space="0" w:color="auto"/>
        <w:left w:val="none" w:sz="0" w:space="0" w:color="auto"/>
        <w:bottom w:val="none" w:sz="0" w:space="0" w:color="auto"/>
        <w:right w:val="none" w:sz="0" w:space="0" w:color="auto"/>
      </w:divBdr>
    </w:div>
    <w:div w:id="576718805">
      <w:bodyDiv w:val="1"/>
      <w:marLeft w:val="0"/>
      <w:marRight w:val="0"/>
      <w:marTop w:val="0"/>
      <w:marBottom w:val="0"/>
      <w:divBdr>
        <w:top w:val="none" w:sz="0" w:space="0" w:color="auto"/>
        <w:left w:val="none" w:sz="0" w:space="0" w:color="auto"/>
        <w:bottom w:val="none" w:sz="0" w:space="0" w:color="auto"/>
        <w:right w:val="none" w:sz="0" w:space="0" w:color="auto"/>
      </w:divBdr>
    </w:div>
    <w:div w:id="577443316">
      <w:bodyDiv w:val="1"/>
      <w:marLeft w:val="0"/>
      <w:marRight w:val="0"/>
      <w:marTop w:val="0"/>
      <w:marBottom w:val="0"/>
      <w:divBdr>
        <w:top w:val="none" w:sz="0" w:space="0" w:color="auto"/>
        <w:left w:val="none" w:sz="0" w:space="0" w:color="auto"/>
        <w:bottom w:val="none" w:sz="0" w:space="0" w:color="auto"/>
        <w:right w:val="none" w:sz="0" w:space="0" w:color="auto"/>
      </w:divBdr>
    </w:div>
    <w:div w:id="579288520">
      <w:bodyDiv w:val="1"/>
      <w:marLeft w:val="0"/>
      <w:marRight w:val="0"/>
      <w:marTop w:val="0"/>
      <w:marBottom w:val="0"/>
      <w:divBdr>
        <w:top w:val="none" w:sz="0" w:space="0" w:color="auto"/>
        <w:left w:val="none" w:sz="0" w:space="0" w:color="auto"/>
        <w:bottom w:val="none" w:sz="0" w:space="0" w:color="auto"/>
        <w:right w:val="none" w:sz="0" w:space="0" w:color="auto"/>
      </w:divBdr>
    </w:div>
    <w:div w:id="579952512">
      <w:bodyDiv w:val="1"/>
      <w:marLeft w:val="0"/>
      <w:marRight w:val="0"/>
      <w:marTop w:val="0"/>
      <w:marBottom w:val="0"/>
      <w:divBdr>
        <w:top w:val="none" w:sz="0" w:space="0" w:color="auto"/>
        <w:left w:val="none" w:sz="0" w:space="0" w:color="auto"/>
        <w:bottom w:val="none" w:sz="0" w:space="0" w:color="auto"/>
        <w:right w:val="none" w:sz="0" w:space="0" w:color="auto"/>
      </w:divBdr>
    </w:div>
    <w:div w:id="581374301">
      <w:bodyDiv w:val="1"/>
      <w:marLeft w:val="0"/>
      <w:marRight w:val="0"/>
      <w:marTop w:val="0"/>
      <w:marBottom w:val="0"/>
      <w:divBdr>
        <w:top w:val="none" w:sz="0" w:space="0" w:color="auto"/>
        <w:left w:val="none" w:sz="0" w:space="0" w:color="auto"/>
        <w:bottom w:val="none" w:sz="0" w:space="0" w:color="auto"/>
        <w:right w:val="none" w:sz="0" w:space="0" w:color="auto"/>
      </w:divBdr>
    </w:div>
    <w:div w:id="582642250">
      <w:bodyDiv w:val="1"/>
      <w:marLeft w:val="0"/>
      <w:marRight w:val="0"/>
      <w:marTop w:val="0"/>
      <w:marBottom w:val="0"/>
      <w:divBdr>
        <w:top w:val="none" w:sz="0" w:space="0" w:color="auto"/>
        <w:left w:val="none" w:sz="0" w:space="0" w:color="auto"/>
        <w:bottom w:val="none" w:sz="0" w:space="0" w:color="auto"/>
        <w:right w:val="none" w:sz="0" w:space="0" w:color="auto"/>
      </w:divBdr>
    </w:div>
    <w:div w:id="584146843">
      <w:bodyDiv w:val="1"/>
      <w:marLeft w:val="0"/>
      <w:marRight w:val="0"/>
      <w:marTop w:val="0"/>
      <w:marBottom w:val="0"/>
      <w:divBdr>
        <w:top w:val="none" w:sz="0" w:space="0" w:color="auto"/>
        <w:left w:val="none" w:sz="0" w:space="0" w:color="auto"/>
        <w:bottom w:val="none" w:sz="0" w:space="0" w:color="auto"/>
        <w:right w:val="none" w:sz="0" w:space="0" w:color="auto"/>
      </w:divBdr>
    </w:div>
    <w:div w:id="586572255">
      <w:bodyDiv w:val="1"/>
      <w:marLeft w:val="0"/>
      <w:marRight w:val="0"/>
      <w:marTop w:val="0"/>
      <w:marBottom w:val="0"/>
      <w:divBdr>
        <w:top w:val="none" w:sz="0" w:space="0" w:color="auto"/>
        <w:left w:val="none" w:sz="0" w:space="0" w:color="auto"/>
        <w:bottom w:val="none" w:sz="0" w:space="0" w:color="auto"/>
        <w:right w:val="none" w:sz="0" w:space="0" w:color="auto"/>
      </w:divBdr>
    </w:div>
    <w:div w:id="586621464">
      <w:bodyDiv w:val="1"/>
      <w:marLeft w:val="0"/>
      <w:marRight w:val="0"/>
      <w:marTop w:val="0"/>
      <w:marBottom w:val="0"/>
      <w:divBdr>
        <w:top w:val="none" w:sz="0" w:space="0" w:color="auto"/>
        <w:left w:val="none" w:sz="0" w:space="0" w:color="auto"/>
        <w:bottom w:val="none" w:sz="0" w:space="0" w:color="auto"/>
        <w:right w:val="none" w:sz="0" w:space="0" w:color="auto"/>
      </w:divBdr>
    </w:div>
    <w:div w:id="587084074">
      <w:bodyDiv w:val="1"/>
      <w:marLeft w:val="0"/>
      <w:marRight w:val="0"/>
      <w:marTop w:val="0"/>
      <w:marBottom w:val="0"/>
      <w:divBdr>
        <w:top w:val="none" w:sz="0" w:space="0" w:color="auto"/>
        <w:left w:val="none" w:sz="0" w:space="0" w:color="auto"/>
        <w:bottom w:val="none" w:sz="0" w:space="0" w:color="auto"/>
        <w:right w:val="none" w:sz="0" w:space="0" w:color="auto"/>
      </w:divBdr>
    </w:div>
    <w:div w:id="588199226">
      <w:bodyDiv w:val="1"/>
      <w:marLeft w:val="0"/>
      <w:marRight w:val="0"/>
      <w:marTop w:val="0"/>
      <w:marBottom w:val="0"/>
      <w:divBdr>
        <w:top w:val="none" w:sz="0" w:space="0" w:color="auto"/>
        <w:left w:val="none" w:sz="0" w:space="0" w:color="auto"/>
        <w:bottom w:val="none" w:sz="0" w:space="0" w:color="auto"/>
        <w:right w:val="none" w:sz="0" w:space="0" w:color="auto"/>
      </w:divBdr>
    </w:div>
    <w:div w:id="588273587">
      <w:bodyDiv w:val="1"/>
      <w:marLeft w:val="0"/>
      <w:marRight w:val="0"/>
      <w:marTop w:val="0"/>
      <w:marBottom w:val="0"/>
      <w:divBdr>
        <w:top w:val="none" w:sz="0" w:space="0" w:color="auto"/>
        <w:left w:val="none" w:sz="0" w:space="0" w:color="auto"/>
        <w:bottom w:val="none" w:sz="0" w:space="0" w:color="auto"/>
        <w:right w:val="none" w:sz="0" w:space="0" w:color="auto"/>
      </w:divBdr>
    </w:div>
    <w:div w:id="588319982">
      <w:bodyDiv w:val="1"/>
      <w:marLeft w:val="0"/>
      <w:marRight w:val="0"/>
      <w:marTop w:val="0"/>
      <w:marBottom w:val="0"/>
      <w:divBdr>
        <w:top w:val="none" w:sz="0" w:space="0" w:color="auto"/>
        <w:left w:val="none" w:sz="0" w:space="0" w:color="auto"/>
        <w:bottom w:val="none" w:sz="0" w:space="0" w:color="auto"/>
        <w:right w:val="none" w:sz="0" w:space="0" w:color="auto"/>
      </w:divBdr>
    </w:div>
    <w:div w:id="588973914">
      <w:bodyDiv w:val="1"/>
      <w:marLeft w:val="0"/>
      <w:marRight w:val="0"/>
      <w:marTop w:val="0"/>
      <w:marBottom w:val="0"/>
      <w:divBdr>
        <w:top w:val="none" w:sz="0" w:space="0" w:color="auto"/>
        <w:left w:val="none" w:sz="0" w:space="0" w:color="auto"/>
        <w:bottom w:val="none" w:sz="0" w:space="0" w:color="auto"/>
        <w:right w:val="none" w:sz="0" w:space="0" w:color="auto"/>
      </w:divBdr>
    </w:div>
    <w:div w:id="589314859">
      <w:bodyDiv w:val="1"/>
      <w:marLeft w:val="0"/>
      <w:marRight w:val="0"/>
      <w:marTop w:val="0"/>
      <w:marBottom w:val="0"/>
      <w:divBdr>
        <w:top w:val="none" w:sz="0" w:space="0" w:color="auto"/>
        <w:left w:val="none" w:sz="0" w:space="0" w:color="auto"/>
        <w:bottom w:val="none" w:sz="0" w:space="0" w:color="auto"/>
        <w:right w:val="none" w:sz="0" w:space="0" w:color="auto"/>
      </w:divBdr>
    </w:div>
    <w:div w:id="589583180">
      <w:bodyDiv w:val="1"/>
      <w:marLeft w:val="0"/>
      <w:marRight w:val="0"/>
      <w:marTop w:val="0"/>
      <w:marBottom w:val="0"/>
      <w:divBdr>
        <w:top w:val="none" w:sz="0" w:space="0" w:color="auto"/>
        <w:left w:val="none" w:sz="0" w:space="0" w:color="auto"/>
        <w:bottom w:val="none" w:sz="0" w:space="0" w:color="auto"/>
        <w:right w:val="none" w:sz="0" w:space="0" w:color="auto"/>
      </w:divBdr>
    </w:div>
    <w:div w:id="589703393">
      <w:bodyDiv w:val="1"/>
      <w:marLeft w:val="0"/>
      <w:marRight w:val="0"/>
      <w:marTop w:val="0"/>
      <w:marBottom w:val="0"/>
      <w:divBdr>
        <w:top w:val="none" w:sz="0" w:space="0" w:color="auto"/>
        <w:left w:val="none" w:sz="0" w:space="0" w:color="auto"/>
        <w:bottom w:val="none" w:sz="0" w:space="0" w:color="auto"/>
        <w:right w:val="none" w:sz="0" w:space="0" w:color="auto"/>
      </w:divBdr>
    </w:div>
    <w:div w:id="589974988">
      <w:bodyDiv w:val="1"/>
      <w:marLeft w:val="0"/>
      <w:marRight w:val="0"/>
      <w:marTop w:val="0"/>
      <w:marBottom w:val="0"/>
      <w:divBdr>
        <w:top w:val="none" w:sz="0" w:space="0" w:color="auto"/>
        <w:left w:val="none" w:sz="0" w:space="0" w:color="auto"/>
        <w:bottom w:val="none" w:sz="0" w:space="0" w:color="auto"/>
        <w:right w:val="none" w:sz="0" w:space="0" w:color="auto"/>
      </w:divBdr>
    </w:div>
    <w:div w:id="591815288">
      <w:bodyDiv w:val="1"/>
      <w:marLeft w:val="0"/>
      <w:marRight w:val="0"/>
      <w:marTop w:val="0"/>
      <w:marBottom w:val="0"/>
      <w:divBdr>
        <w:top w:val="none" w:sz="0" w:space="0" w:color="auto"/>
        <w:left w:val="none" w:sz="0" w:space="0" w:color="auto"/>
        <w:bottom w:val="none" w:sz="0" w:space="0" w:color="auto"/>
        <w:right w:val="none" w:sz="0" w:space="0" w:color="auto"/>
      </w:divBdr>
    </w:div>
    <w:div w:id="594942414">
      <w:bodyDiv w:val="1"/>
      <w:marLeft w:val="0"/>
      <w:marRight w:val="0"/>
      <w:marTop w:val="0"/>
      <w:marBottom w:val="0"/>
      <w:divBdr>
        <w:top w:val="none" w:sz="0" w:space="0" w:color="auto"/>
        <w:left w:val="none" w:sz="0" w:space="0" w:color="auto"/>
        <w:bottom w:val="none" w:sz="0" w:space="0" w:color="auto"/>
        <w:right w:val="none" w:sz="0" w:space="0" w:color="auto"/>
      </w:divBdr>
    </w:div>
    <w:div w:id="595673417">
      <w:bodyDiv w:val="1"/>
      <w:marLeft w:val="0"/>
      <w:marRight w:val="0"/>
      <w:marTop w:val="0"/>
      <w:marBottom w:val="0"/>
      <w:divBdr>
        <w:top w:val="none" w:sz="0" w:space="0" w:color="auto"/>
        <w:left w:val="none" w:sz="0" w:space="0" w:color="auto"/>
        <w:bottom w:val="none" w:sz="0" w:space="0" w:color="auto"/>
        <w:right w:val="none" w:sz="0" w:space="0" w:color="auto"/>
      </w:divBdr>
    </w:div>
    <w:div w:id="598215573">
      <w:bodyDiv w:val="1"/>
      <w:marLeft w:val="0"/>
      <w:marRight w:val="0"/>
      <w:marTop w:val="0"/>
      <w:marBottom w:val="0"/>
      <w:divBdr>
        <w:top w:val="none" w:sz="0" w:space="0" w:color="auto"/>
        <w:left w:val="none" w:sz="0" w:space="0" w:color="auto"/>
        <w:bottom w:val="none" w:sz="0" w:space="0" w:color="auto"/>
        <w:right w:val="none" w:sz="0" w:space="0" w:color="auto"/>
      </w:divBdr>
    </w:div>
    <w:div w:id="598609566">
      <w:bodyDiv w:val="1"/>
      <w:marLeft w:val="0"/>
      <w:marRight w:val="0"/>
      <w:marTop w:val="0"/>
      <w:marBottom w:val="0"/>
      <w:divBdr>
        <w:top w:val="none" w:sz="0" w:space="0" w:color="auto"/>
        <w:left w:val="none" w:sz="0" w:space="0" w:color="auto"/>
        <w:bottom w:val="none" w:sz="0" w:space="0" w:color="auto"/>
        <w:right w:val="none" w:sz="0" w:space="0" w:color="auto"/>
      </w:divBdr>
    </w:div>
    <w:div w:id="598683294">
      <w:bodyDiv w:val="1"/>
      <w:marLeft w:val="0"/>
      <w:marRight w:val="0"/>
      <w:marTop w:val="0"/>
      <w:marBottom w:val="0"/>
      <w:divBdr>
        <w:top w:val="none" w:sz="0" w:space="0" w:color="auto"/>
        <w:left w:val="none" w:sz="0" w:space="0" w:color="auto"/>
        <w:bottom w:val="none" w:sz="0" w:space="0" w:color="auto"/>
        <w:right w:val="none" w:sz="0" w:space="0" w:color="auto"/>
      </w:divBdr>
    </w:div>
    <w:div w:id="598871525">
      <w:bodyDiv w:val="1"/>
      <w:marLeft w:val="0"/>
      <w:marRight w:val="0"/>
      <w:marTop w:val="0"/>
      <w:marBottom w:val="0"/>
      <w:divBdr>
        <w:top w:val="none" w:sz="0" w:space="0" w:color="auto"/>
        <w:left w:val="none" w:sz="0" w:space="0" w:color="auto"/>
        <w:bottom w:val="none" w:sz="0" w:space="0" w:color="auto"/>
        <w:right w:val="none" w:sz="0" w:space="0" w:color="auto"/>
      </w:divBdr>
    </w:div>
    <w:div w:id="599799885">
      <w:bodyDiv w:val="1"/>
      <w:marLeft w:val="0"/>
      <w:marRight w:val="0"/>
      <w:marTop w:val="0"/>
      <w:marBottom w:val="0"/>
      <w:divBdr>
        <w:top w:val="none" w:sz="0" w:space="0" w:color="auto"/>
        <w:left w:val="none" w:sz="0" w:space="0" w:color="auto"/>
        <w:bottom w:val="none" w:sz="0" w:space="0" w:color="auto"/>
        <w:right w:val="none" w:sz="0" w:space="0" w:color="auto"/>
      </w:divBdr>
    </w:div>
    <w:div w:id="601496959">
      <w:bodyDiv w:val="1"/>
      <w:marLeft w:val="0"/>
      <w:marRight w:val="0"/>
      <w:marTop w:val="0"/>
      <w:marBottom w:val="0"/>
      <w:divBdr>
        <w:top w:val="none" w:sz="0" w:space="0" w:color="auto"/>
        <w:left w:val="none" w:sz="0" w:space="0" w:color="auto"/>
        <w:bottom w:val="none" w:sz="0" w:space="0" w:color="auto"/>
        <w:right w:val="none" w:sz="0" w:space="0" w:color="auto"/>
      </w:divBdr>
    </w:div>
    <w:div w:id="601500340">
      <w:bodyDiv w:val="1"/>
      <w:marLeft w:val="0"/>
      <w:marRight w:val="0"/>
      <w:marTop w:val="0"/>
      <w:marBottom w:val="0"/>
      <w:divBdr>
        <w:top w:val="none" w:sz="0" w:space="0" w:color="auto"/>
        <w:left w:val="none" w:sz="0" w:space="0" w:color="auto"/>
        <w:bottom w:val="none" w:sz="0" w:space="0" w:color="auto"/>
        <w:right w:val="none" w:sz="0" w:space="0" w:color="auto"/>
      </w:divBdr>
    </w:div>
    <w:div w:id="602690945">
      <w:bodyDiv w:val="1"/>
      <w:marLeft w:val="0"/>
      <w:marRight w:val="0"/>
      <w:marTop w:val="0"/>
      <w:marBottom w:val="0"/>
      <w:divBdr>
        <w:top w:val="none" w:sz="0" w:space="0" w:color="auto"/>
        <w:left w:val="none" w:sz="0" w:space="0" w:color="auto"/>
        <w:bottom w:val="none" w:sz="0" w:space="0" w:color="auto"/>
        <w:right w:val="none" w:sz="0" w:space="0" w:color="auto"/>
      </w:divBdr>
    </w:div>
    <w:div w:id="603073968">
      <w:bodyDiv w:val="1"/>
      <w:marLeft w:val="0"/>
      <w:marRight w:val="0"/>
      <w:marTop w:val="0"/>
      <w:marBottom w:val="0"/>
      <w:divBdr>
        <w:top w:val="none" w:sz="0" w:space="0" w:color="auto"/>
        <w:left w:val="none" w:sz="0" w:space="0" w:color="auto"/>
        <w:bottom w:val="none" w:sz="0" w:space="0" w:color="auto"/>
        <w:right w:val="none" w:sz="0" w:space="0" w:color="auto"/>
      </w:divBdr>
    </w:div>
    <w:div w:id="603614841">
      <w:bodyDiv w:val="1"/>
      <w:marLeft w:val="0"/>
      <w:marRight w:val="0"/>
      <w:marTop w:val="0"/>
      <w:marBottom w:val="0"/>
      <w:divBdr>
        <w:top w:val="none" w:sz="0" w:space="0" w:color="auto"/>
        <w:left w:val="none" w:sz="0" w:space="0" w:color="auto"/>
        <w:bottom w:val="none" w:sz="0" w:space="0" w:color="auto"/>
        <w:right w:val="none" w:sz="0" w:space="0" w:color="auto"/>
      </w:divBdr>
    </w:div>
    <w:div w:id="604191019">
      <w:bodyDiv w:val="1"/>
      <w:marLeft w:val="0"/>
      <w:marRight w:val="0"/>
      <w:marTop w:val="0"/>
      <w:marBottom w:val="0"/>
      <w:divBdr>
        <w:top w:val="none" w:sz="0" w:space="0" w:color="auto"/>
        <w:left w:val="none" w:sz="0" w:space="0" w:color="auto"/>
        <w:bottom w:val="none" w:sz="0" w:space="0" w:color="auto"/>
        <w:right w:val="none" w:sz="0" w:space="0" w:color="auto"/>
      </w:divBdr>
    </w:div>
    <w:div w:id="605311828">
      <w:bodyDiv w:val="1"/>
      <w:marLeft w:val="0"/>
      <w:marRight w:val="0"/>
      <w:marTop w:val="0"/>
      <w:marBottom w:val="0"/>
      <w:divBdr>
        <w:top w:val="none" w:sz="0" w:space="0" w:color="auto"/>
        <w:left w:val="none" w:sz="0" w:space="0" w:color="auto"/>
        <w:bottom w:val="none" w:sz="0" w:space="0" w:color="auto"/>
        <w:right w:val="none" w:sz="0" w:space="0" w:color="auto"/>
      </w:divBdr>
    </w:div>
    <w:div w:id="606734160">
      <w:bodyDiv w:val="1"/>
      <w:marLeft w:val="0"/>
      <w:marRight w:val="0"/>
      <w:marTop w:val="0"/>
      <w:marBottom w:val="0"/>
      <w:divBdr>
        <w:top w:val="none" w:sz="0" w:space="0" w:color="auto"/>
        <w:left w:val="none" w:sz="0" w:space="0" w:color="auto"/>
        <w:bottom w:val="none" w:sz="0" w:space="0" w:color="auto"/>
        <w:right w:val="none" w:sz="0" w:space="0" w:color="auto"/>
      </w:divBdr>
    </w:div>
    <w:div w:id="607125902">
      <w:bodyDiv w:val="1"/>
      <w:marLeft w:val="0"/>
      <w:marRight w:val="0"/>
      <w:marTop w:val="0"/>
      <w:marBottom w:val="0"/>
      <w:divBdr>
        <w:top w:val="none" w:sz="0" w:space="0" w:color="auto"/>
        <w:left w:val="none" w:sz="0" w:space="0" w:color="auto"/>
        <w:bottom w:val="none" w:sz="0" w:space="0" w:color="auto"/>
        <w:right w:val="none" w:sz="0" w:space="0" w:color="auto"/>
      </w:divBdr>
    </w:div>
    <w:div w:id="608515187">
      <w:bodyDiv w:val="1"/>
      <w:marLeft w:val="0"/>
      <w:marRight w:val="0"/>
      <w:marTop w:val="0"/>
      <w:marBottom w:val="0"/>
      <w:divBdr>
        <w:top w:val="none" w:sz="0" w:space="0" w:color="auto"/>
        <w:left w:val="none" w:sz="0" w:space="0" w:color="auto"/>
        <w:bottom w:val="none" w:sz="0" w:space="0" w:color="auto"/>
        <w:right w:val="none" w:sz="0" w:space="0" w:color="auto"/>
      </w:divBdr>
    </w:div>
    <w:div w:id="608968538">
      <w:bodyDiv w:val="1"/>
      <w:marLeft w:val="0"/>
      <w:marRight w:val="0"/>
      <w:marTop w:val="0"/>
      <w:marBottom w:val="0"/>
      <w:divBdr>
        <w:top w:val="none" w:sz="0" w:space="0" w:color="auto"/>
        <w:left w:val="none" w:sz="0" w:space="0" w:color="auto"/>
        <w:bottom w:val="none" w:sz="0" w:space="0" w:color="auto"/>
        <w:right w:val="none" w:sz="0" w:space="0" w:color="auto"/>
      </w:divBdr>
    </w:div>
    <w:div w:id="610019765">
      <w:bodyDiv w:val="1"/>
      <w:marLeft w:val="0"/>
      <w:marRight w:val="0"/>
      <w:marTop w:val="0"/>
      <w:marBottom w:val="0"/>
      <w:divBdr>
        <w:top w:val="none" w:sz="0" w:space="0" w:color="auto"/>
        <w:left w:val="none" w:sz="0" w:space="0" w:color="auto"/>
        <w:bottom w:val="none" w:sz="0" w:space="0" w:color="auto"/>
        <w:right w:val="none" w:sz="0" w:space="0" w:color="auto"/>
      </w:divBdr>
    </w:div>
    <w:div w:id="613444502">
      <w:bodyDiv w:val="1"/>
      <w:marLeft w:val="0"/>
      <w:marRight w:val="0"/>
      <w:marTop w:val="0"/>
      <w:marBottom w:val="0"/>
      <w:divBdr>
        <w:top w:val="none" w:sz="0" w:space="0" w:color="auto"/>
        <w:left w:val="none" w:sz="0" w:space="0" w:color="auto"/>
        <w:bottom w:val="none" w:sz="0" w:space="0" w:color="auto"/>
        <w:right w:val="none" w:sz="0" w:space="0" w:color="auto"/>
      </w:divBdr>
    </w:div>
    <w:div w:id="613710328">
      <w:bodyDiv w:val="1"/>
      <w:marLeft w:val="0"/>
      <w:marRight w:val="0"/>
      <w:marTop w:val="0"/>
      <w:marBottom w:val="0"/>
      <w:divBdr>
        <w:top w:val="none" w:sz="0" w:space="0" w:color="auto"/>
        <w:left w:val="none" w:sz="0" w:space="0" w:color="auto"/>
        <w:bottom w:val="none" w:sz="0" w:space="0" w:color="auto"/>
        <w:right w:val="none" w:sz="0" w:space="0" w:color="auto"/>
      </w:divBdr>
    </w:div>
    <w:div w:id="614095643">
      <w:bodyDiv w:val="1"/>
      <w:marLeft w:val="0"/>
      <w:marRight w:val="0"/>
      <w:marTop w:val="0"/>
      <w:marBottom w:val="0"/>
      <w:divBdr>
        <w:top w:val="none" w:sz="0" w:space="0" w:color="auto"/>
        <w:left w:val="none" w:sz="0" w:space="0" w:color="auto"/>
        <w:bottom w:val="none" w:sz="0" w:space="0" w:color="auto"/>
        <w:right w:val="none" w:sz="0" w:space="0" w:color="auto"/>
      </w:divBdr>
    </w:div>
    <w:div w:id="614556887">
      <w:bodyDiv w:val="1"/>
      <w:marLeft w:val="0"/>
      <w:marRight w:val="0"/>
      <w:marTop w:val="0"/>
      <w:marBottom w:val="0"/>
      <w:divBdr>
        <w:top w:val="none" w:sz="0" w:space="0" w:color="auto"/>
        <w:left w:val="none" w:sz="0" w:space="0" w:color="auto"/>
        <w:bottom w:val="none" w:sz="0" w:space="0" w:color="auto"/>
        <w:right w:val="none" w:sz="0" w:space="0" w:color="auto"/>
      </w:divBdr>
    </w:div>
    <w:div w:id="616571329">
      <w:bodyDiv w:val="1"/>
      <w:marLeft w:val="0"/>
      <w:marRight w:val="0"/>
      <w:marTop w:val="0"/>
      <w:marBottom w:val="0"/>
      <w:divBdr>
        <w:top w:val="none" w:sz="0" w:space="0" w:color="auto"/>
        <w:left w:val="none" w:sz="0" w:space="0" w:color="auto"/>
        <w:bottom w:val="none" w:sz="0" w:space="0" w:color="auto"/>
        <w:right w:val="none" w:sz="0" w:space="0" w:color="auto"/>
      </w:divBdr>
    </w:div>
    <w:div w:id="617881663">
      <w:bodyDiv w:val="1"/>
      <w:marLeft w:val="0"/>
      <w:marRight w:val="0"/>
      <w:marTop w:val="0"/>
      <w:marBottom w:val="0"/>
      <w:divBdr>
        <w:top w:val="none" w:sz="0" w:space="0" w:color="auto"/>
        <w:left w:val="none" w:sz="0" w:space="0" w:color="auto"/>
        <w:bottom w:val="none" w:sz="0" w:space="0" w:color="auto"/>
        <w:right w:val="none" w:sz="0" w:space="0" w:color="auto"/>
      </w:divBdr>
    </w:div>
    <w:div w:id="619578832">
      <w:bodyDiv w:val="1"/>
      <w:marLeft w:val="0"/>
      <w:marRight w:val="0"/>
      <w:marTop w:val="0"/>
      <w:marBottom w:val="0"/>
      <w:divBdr>
        <w:top w:val="none" w:sz="0" w:space="0" w:color="auto"/>
        <w:left w:val="none" w:sz="0" w:space="0" w:color="auto"/>
        <w:bottom w:val="none" w:sz="0" w:space="0" w:color="auto"/>
        <w:right w:val="none" w:sz="0" w:space="0" w:color="auto"/>
      </w:divBdr>
    </w:div>
    <w:div w:id="620038335">
      <w:bodyDiv w:val="1"/>
      <w:marLeft w:val="0"/>
      <w:marRight w:val="0"/>
      <w:marTop w:val="0"/>
      <w:marBottom w:val="0"/>
      <w:divBdr>
        <w:top w:val="none" w:sz="0" w:space="0" w:color="auto"/>
        <w:left w:val="none" w:sz="0" w:space="0" w:color="auto"/>
        <w:bottom w:val="none" w:sz="0" w:space="0" w:color="auto"/>
        <w:right w:val="none" w:sz="0" w:space="0" w:color="auto"/>
      </w:divBdr>
    </w:div>
    <w:div w:id="620650245">
      <w:bodyDiv w:val="1"/>
      <w:marLeft w:val="0"/>
      <w:marRight w:val="0"/>
      <w:marTop w:val="0"/>
      <w:marBottom w:val="0"/>
      <w:divBdr>
        <w:top w:val="none" w:sz="0" w:space="0" w:color="auto"/>
        <w:left w:val="none" w:sz="0" w:space="0" w:color="auto"/>
        <w:bottom w:val="none" w:sz="0" w:space="0" w:color="auto"/>
        <w:right w:val="none" w:sz="0" w:space="0" w:color="auto"/>
      </w:divBdr>
    </w:div>
    <w:div w:id="621423762">
      <w:bodyDiv w:val="1"/>
      <w:marLeft w:val="0"/>
      <w:marRight w:val="0"/>
      <w:marTop w:val="0"/>
      <w:marBottom w:val="0"/>
      <w:divBdr>
        <w:top w:val="none" w:sz="0" w:space="0" w:color="auto"/>
        <w:left w:val="none" w:sz="0" w:space="0" w:color="auto"/>
        <w:bottom w:val="none" w:sz="0" w:space="0" w:color="auto"/>
        <w:right w:val="none" w:sz="0" w:space="0" w:color="auto"/>
      </w:divBdr>
    </w:div>
    <w:div w:id="621544097">
      <w:bodyDiv w:val="1"/>
      <w:marLeft w:val="0"/>
      <w:marRight w:val="0"/>
      <w:marTop w:val="0"/>
      <w:marBottom w:val="0"/>
      <w:divBdr>
        <w:top w:val="none" w:sz="0" w:space="0" w:color="auto"/>
        <w:left w:val="none" w:sz="0" w:space="0" w:color="auto"/>
        <w:bottom w:val="none" w:sz="0" w:space="0" w:color="auto"/>
        <w:right w:val="none" w:sz="0" w:space="0" w:color="auto"/>
      </w:divBdr>
    </w:div>
    <w:div w:id="622344770">
      <w:bodyDiv w:val="1"/>
      <w:marLeft w:val="0"/>
      <w:marRight w:val="0"/>
      <w:marTop w:val="0"/>
      <w:marBottom w:val="0"/>
      <w:divBdr>
        <w:top w:val="none" w:sz="0" w:space="0" w:color="auto"/>
        <w:left w:val="none" w:sz="0" w:space="0" w:color="auto"/>
        <w:bottom w:val="none" w:sz="0" w:space="0" w:color="auto"/>
        <w:right w:val="none" w:sz="0" w:space="0" w:color="auto"/>
      </w:divBdr>
    </w:div>
    <w:div w:id="622617987">
      <w:bodyDiv w:val="1"/>
      <w:marLeft w:val="0"/>
      <w:marRight w:val="0"/>
      <w:marTop w:val="0"/>
      <w:marBottom w:val="0"/>
      <w:divBdr>
        <w:top w:val="none" w:sz="0" w:space="0" w:color="auto"/>
        <w:left w:val="none" w:sz="0" w:space="0" w:color="auto"/>
        <w:bottom w:val="none" w:sz="0" w:space="0" w:color="auto"/>
        <w:right w:val="none" w:sz="0" w:space="0" w:color="auto"/>
      </w:divBdr>
    </w:div>
    <w:div w:id="623386112">
      <w:bodyDiv w:val="1"/>
      <w:marLeft w:val="0"/>
      <w:marRight w:val="0"/>
      <w:marTop w:val="0"/>
      <w:marBottom w:val="0"/>
      <w:divBdr>
        <w:top w:val="none" w:sz="0" w:space="0" w:color="auto"/>
        <w:left w:val="none" w:sz="0" w:space="0" w:color="auto"/>
        <w:bottom w:val="none" w:sz="0" w:space="0" w:color="auto"/>
        <w:right w:val="none" w:sz="0" w:space="0" w:color="auto"/>
      </w:divBdr>
    </w:div>
    <w:div w:id="624195385">
      <w:bodyDiv w:val="1"/>
      <w:marLeft w:val="0"/>
      <w:marRight w:val="0"/>
      <w:marTop w:val="0"/>
      <w:marBottom w:val="0"/>
      <w:divBdr>
        <w:top w:val="none" w:sz="0" w:space="0" w:color="auto"/>
        <w:left w:val="none" w:sz="0" w:space="0" w:color="auto"/>
        <w:bottom w:val="none" w:sz="0" w:space="0" w:color="auto"/>
        <w:right w:val="none" w:sz="0" w:space="0" w:color="auto"/>
      </w:divBdr>
    </w:div>
    <w:div w:id="626162666">
      <w:bodyDiv w:val="1"/>
      <w:marLeft w:val="0"/>
      <w:marRight w:val="0"/>
      <w:marTop w:val="0"/>
      <w:marBottom w:val="0"/>
      <w:divBdr>
        <w:top w:val="none" w:sz="0" w:space="0" w:color="auto"/>
        <w:left w:val="none" w:sz="0" w:space="0" w:color="auto"/>
        <w:bottom w:val="none" w:sz="0" w:space="0" w:color="auto"/>
        <w:right w:val="none" w:sz="0" w:space="0" w:color="auto"/>
      </w:divBdr>
    </w:div>
    <w:div w:id="626424634">
      <w:bodyDiv w:val="1"/>
      <w:marLeft w:val="0"/>
      <w:marRight w:val="0"/>
      <w:marTop w:val="0"/>
      <w:marBottom w:val="0"/>
      <w:divBdr>
        <w:top w:val="none" w:sz="0" w:space="0" w:color="auto"/>
        <w:left w:val="none" w:sz="0" w:space="0" w:color="auto"/>
        <w:bottom w:val="none" w:sz="0" w:space="0" w:color="auto"/>
        <w:right w:val="none" w:sz="0" w:space="0" w:color="auto"/>
      </w:divBdr>
    </w:div>
    <w:div w:id="628895987">
      <w:bodyDiv w:val="1"/>
      <w:marLeft w:val="0"/>
      <w:marRight w:val="0"/>
      <w:marTop w:val="0"/>
      <w:marBottom w:val="0"/>
      <w:divBdr>
        <w:top w:val="none" w:sz="0" w:space="0" w:color="auto"/>
        <w:left w:val="none" w:sz="0" w:space="0" w:color="auto"/>
        <w:bottom w:val="none" w:sz="0" w:space="0" w:color="auto"/>
        <w:right w:val="none" w:sz="0" w:space="0" w:color="auto"/>
      </w:divBdr>
    </w:div>
    <w:div w:id="629820848">
      <w:bodyDiv w:val="1"/>
      <w:marLeft w:val="0"/>
      <w:marRight w:val="0"/>
      <w:marTop w:val="0"/>
      <w:marBottom w:val="0"/>
      <w:divBdr>
        <w:top w:val="none" w:sz="0" w:space="0" w:color="auto"/>
        <w:left w:val="none" w:sz="0" w:space="0" w:color="auto"/>
        <w:bottom w:val="none" w:sz="0" w:space="0" w:color="auto"/>
        <w:right w:val="none" w:sz="0" w:space="0" w:color="auto"/>
      </w:divBdr>
    </w:div>
    <w:div w:id="630400062">
      <w:bodyDiv w:val="1"/>
      <w:marLeft w:val="0"/>
      <w:marRight w:val="0"/>
      <w:marTop w:val="0"/>
      <w:marBottom w:val="0"/>
      <w:divBdr>
        <w:top w:val="none" w:sz="0" w:space="0" w:color="auto"/>
        <w:left w:val="none" w:sz="0" w:space="0" w:color="auto"/>
        <w:bottom w:val="none" w:sz="0" w:space="0" w:color="auto"/>
        <w:right w:val="none" w:sz="0" w:space="0" w:color="auto"/>
      </w:divBdr>
    </w:div>
    <w:div w:id="630479441">
      <w:bodyDiv w:val="1"/>
      <w:marLeft w:val="0"/>
      <w:marRight w:val="0"/>
      <w:marTop w:val="0"/>
      <w:marBottom w:val="0"/>
      <w:divBdr>
        <w:top w:val="none" w:sz="0" w:space="0" w:color="auto"/>
        <w:left w:val="none" w:sz="0" w:space="0" w:color="auto"/>
        <w:bottom w:val="none" w:sz="0" w:space="0" w:color="auto"/>
        <w:right w:val="none" w:sz="0" w:space="0" w:color="auto"/>
      </w:divBdr>
    </w:div>
    <w:div w:id="631987449">
      <w:bodyDiv w:val="1"/>
      <w:marLeft w:val="0"/>
      <w:marRight w:val="0"/>
      <w:marTop w:val="0"/>
      <w:marBottom w:val="0"/>
      <w:divBdr>
        <w:top w:val="none" w:sz="0" w:space="0" w:color="auto"/>
        <w:left w:val="none" w:sz="0" w:space="0" w:color="auto"/>
        <w:bottom w:val="none" w:sz="0" w:space="0" w:color="auto"/>
        <w:right w:val="none" w:sz="0" w:space="0" w:color="auto"/>
      </w:divBdr>
    </w:div>
    <w:div w:id="632953105">
      <w:bodyDiv w:val="1"/>
      <w:marLeft w:val="0"/>
      <w:marRight w:val="0"/>
      <w:marTop w:val="0"/>
      <w:marBottom w:val="0"/>
      <w:divBdr>
        <w:top w:val="none" w:sz="0" w:space="0" w:color="auto"/>
        <w:left w:val="none" w:sz="0" w:space="0" w:color="auto"/>
        <w:bottom w:val="none" w:sz="0" w:space="0" w:color="auto"/>
        <w:right w:val="none" w:sz="0" w:space="0" w:color="auto"/>
      </w:divBdr>
    </w:div>
    <w:div w:id="633294797">
      <w:bodyDiv w:val="1"/>
      <w:marLeft w:val="0"/>
      <w:marRight w:val="0"/>
      <w:marTop w:val="0"/>
      <w:marBottom w:val="0"/>
      <w:divBdr>
        <w:top w:val="none" w:sz="0" w:space="0" w:color="auto"/>
        <w:left w:val="none" w:sz="0" w:space="0" w:color="auto"/>
        <w:bottom w:val="none" w:sz="0" w:space="0" w:color="auto"/>
        <w:right w:val="none" w:sz="0" w:space="0" w:color="auto"/>
      </w:divBdr>
    </w:div>
    <w:div w:id="633952750">
      <w:bodyDiv w:val="1"/>
      <w:marLeft w:val="0"/>
      <w:marRight w:val="0"/>
      <w:marTop w:val="0"/>
      <w:marBottom w:val="0"/>
      <w:divBdr>
        <w:top w:val="none" w:sz="0" w:space="0" w:color="auto"/>
        <w:left w:val="none" w:sz="0" w:space="0" w:color="auto"/>
        <w:bottom w:val="none" w:sz="0" w:space="0" w:color="auto"/>
        <w:right w:val="none" w:sz="0" w:space="0" w:color="auto"/>
      </w:divBdr>
    </w:div>
    <w:div w:id="634024465">
      <w:bodyDiv w:val="1"/>
      <w:marLeft w:val="0"/>
      <w:marRight w:val="0"/>
      <w:marTop w:val="0"/>
      <w:marBottom w:val="0"/>
      <w:divBdr>
        <w:top w:val="none" w:sz="0" w:space="0" w:color="auto"/>
        <w:left w:val="none" w:sz="0" w:space="0" w:color="auto"/>
        <w:bottom w:val="none" w:sz="0" w:space="0" w:color="auto"/>
        <w:right w:val="none" w:sz="0" w:space="0" w:color="auto"/>
      </w:divBdr>
    </w:div>
    <w:div w:id="635837908">
      <w:bodyDiv w:val="1"/>
      <w:marLeft w:val="0"/>
      <w:marRight w:val="0"/>
      <w:marTop w:val="0"/>
      <w:marBottom w:val="0"/>
      <w:divBdr>
        <w:top w:val="none" w:sz="0" w:space="0" w:color="auto"/>
        <w:left w:val="none" w:sz="0" w:space="0" w:color="auto"/>
        <w:bottom w:val="none" w:sz="0" w:space="0" w:color="auto"/>
        <w:right w:val="none" w:sz="0" w:space="0" w:color="auto"/>
      </w:divBdr>
    </w:div>
    <w:div w:id="636495293">
      <w:bodyDiv w:val="1"/>
      <w:marLeft w:val="0"/>
      <w:marRight w:val="0"/>
      <w:marTop w:val="0"/>
      <w:marBottom w:val="0"/>
      <w:divBdr>
        <w:top w:val="none" w:sz="0" w:space="0" w:color="auto"/>
        <w:left w:val="none" w:sz="0" w:space="0" w:color="auto"/>
        <w:bottom w:val="none" w:sz="0" w:space="0" w:color="auto"/>
        <w:right w:val="none" w:sz="0" w:space="0" w:color="auto"/>
      </w:divBdr>
    </w:div>
    <w:div w:id="638193193">
      <w:bodyDiv w:val="1"/>
      <w:marLeft w:val="0"/>
      <w:marRight w:val="0"/>
      <w:marTop w:val="0"/>
      <w:marBottom w:val="0"/>
      <w:divBdr>
        <w:top w:val="none" w:sz="0" w:space="0" w:color="auto"/>
        <w:left w:val="none" w:sz="0" w:space="0" w:color="auto"/>
        <w:bottom w:val="none" w:sz="0" w:space="0" w:color="auto"/>
        <w:right w:val="none" w:sz="0" w:space="0" w:color="auto"/>
      </w:divBdr>
    </w:div>
    <w:div w:id="638607502">
      <w:bodyDiv w:val="1"/>
      <w:marLeft w:val="0"/>
      <w:marRight w:val="0"/>
      <w:marTop w:val="0"/>
      <w:marBottom w:val="0"/>
      <w:divBdr>
        <w:top w:val="none" w:sz="0" w:space="0" w:color="auto"/>
        <w:left w:val="none" w:sz="0" w:space="0" w:color="auto"/>
        <w:bottom w:val="none" w:sz="0" w:space="0" w:color="auto"/>
        <w:right w:val="none" w:sz="0" w:space="0" w:color="auto"/>
      </w:divBdr>
    </w:div>
    <w:div w:id="639696906">
      <w:bodyDiv w:val="1"/>
      <w:marLeft w:val="0"/>
      <w:marRight w:val="0"/>
      <w:marTop w:val="0"/>
      <w:marBottom w:val="0"/>
      <w:divBdr>
        <w:top w:val="none" w:sz="0" w:space="0" w:color="auto"/>
        <w:left w:val="none" w:sz="0" w:space="0" w:color="auto"/>
        <w:bottom w:val="none" w:sz="0" w:space="0" w:color="auto"/>
        <w:right w:val="none" w:sz="0" w:space="0" w:color="auto"/>
      </w:divBdr>
    </w:div>
    <w:div w:id="639773050">
      <w:bodyDiv w:val="1"/>
      <w:marLeft w:val="0"/>
      <w:marRight w:val="0"/>
      <w:marTop w:val="0"/>
      <w:marBottom w:val="0"/>
      <w:divBdr>
        <w:top w:val="none" w:sz="0" w:space="0" w:color="auto"/>
        <w:left w:val="none" w:sz="0" w:space="0" w:color="auto"/>
        <w:bottom w:val="none" w:sz="0" w:space="0" w:color="auto"/>
        <w:right w:val="none" w:sz="0" w:space="0" w:color="auto"/>
      </w:divBdr>
    </w:div>
    <w:div w:id="642272356">
      <w:bodyDiv w:val="1"/>
      <w:marLeft w:val="0"/>
      <w:marRight w:val="0"/>
      <w:marTop w:val="0"/>
      <w:marBottom w:val="0"/>
      <w:divBdr>
        <w:top w:val="none" w:sz="0" w:space="0" w:color="auto"/>
        <w:left w:val="none" w:sz="0" w:space="0" w:color="auto"/>
        <w:bottom w:val="none" w:sz="0" w:space="0" w:color="auto"/>
        <w:right w:val="none" w:sz="0" w:space="0" w:color="auto"/>
      </w:divBdr>
    </w:div>
    <w:div w:id="643923848">
      <w:bodyDiv w:val="1"/>
      <w:marLeft w:val="0"/>
      <w:marRight w:val="0"/>
      <w:marTop w:val="0"/>
      <w:marBottom w:val="0"/>
      <w:divBdr>
        <w:top w:val="none" w:sz="0" w:space="0" w:color="auto"/>
        <w:left w:val="none" w:sz="0" w:space="0" w:color="auto"/>
        <w:bottom w:val="none" w:sz="0" w:space="0" w:color="auto"/>
        <w:right w:val="none" w:sz="0" w:space="0" w:color="auto"/>
      </w:divBdr>
    </w:div>
    <w:div w:id="644819193">
      <w:bodyDiv w:val="1"/>
      <w:marLeft w:val="0"/>
      <w:marRight w:val="0"/>
      <w:marTop w:val="0"/>
      <w:marBottom w:val="0"/>
      <w:divBdr>
        <w:top w:val="none" w:sz="0" w:space="0" w:color="auto"/>
        <w:left w:val="none" w:sz="0" w:space="0" w:color="auto"/>
        <w:bottom w:val="none" w:sz="0" w:space="0" w:color="auto"/>
        <w:right w:val="none" w:sz="0" w:space="0" w:color="auto"/>
      </w:divBdr>
    </w:div>
    <w:div w:id="645352501">
      <w:bodyDiv w:val="1"/>
      <w:marLeft w:val="0"/>
      <w:marRight w:val="0"/>
      <w:marTop w:val="0"/>
      <w:marBottom w:val="0"/>
      <w:divBdr>
        <w:top w:val="none" w:sz="0" w:space="0" w:color="auto"/>
        <w:left w:val="none" w:sz="0" w:space="0" w:color="auto"/>
        <w:bottom w:val="none" w:sz="0" w:space="0" w:color="auto"/>
        <w:right w:val="none" w:sz="0" w:space="0" w:color="auto"/>
      </w:divBdr>
    </w:div>
    <w:div w:id="645864414">
      <w:bodyDiv w:val="1"/>
      <w:marLeft w:val="0"/>
      <w:marRight w:val="0"/>
      <w:marTop w:val="0"/>
      <w:marBottom w:val="0"/>
      <w:divBdr>
        <w:top w:val="none" w:sz="0" w:space="0" w:color="auto"/>
        <w:left w:val="none" w:sz="0" w:space="0" w:color="auto"/>
        <w:bottom w:val="none" w:sz="0" w:space="0" w:color="auto"/>
        <w:right w:val="none" w:sz="0" w:space="0" w:color="auto"/>
      </w:divBdr>
    </w:div>
    <w:div w:id="646663121">
      <w:bodyDiv w:val="1"/>
      <w:marLeft w:val="0"/>
      <w:marRight w:val="0"/>
      <w:marTop w:val="0"/>
      <w:marBottom w:val="0"/>
      <w:divBdr>
        <w:top w:val="none" w:sz="0" w:space="0" w:color="auto"/>
        <w:left w:val="none" w:sz="0" w:space="0" w:color="auto"/>
        <w:bottom w:val="none" w:sz="0" w:space="0" w:color="auto"/>
        <w:right w:val="none" w:sz="0" w:space="0" w:color="auto"/>
      </w:divBdr>
    </w:div>
    <w:div w:id="647365497">
      <w:bodyDiv w:val="1"/>
      <w:marLeft w:val="0"/>
      <w:marRight w:val="0"/>
      <w:marTop w:val="0"/>
      <w:marBottom w:val="0"/>
      <w:divBdr>
        <w:top w:val="none" w:sz="0" w:space="0" w:color="auto"/>
        <w:left w:val="none" w:sz="0" w:space="0" w:color="auto"/>
        <w:bottom w:val="none" w:sz="0" w:space="0" w:color="auto"/>
        <w:right w:val="none" w:sz="0" w:space="0" w:color="auto"/>
      </w:divBdr>
    </w:div>
    <w:div w:id="647906313">
      <w:bodyDiv w:val="1"/>
      <w:marLeft w:val="0"/>
      <w:marRight w:val="0"/>
      <w:marTop w:val="0"/>
      <w:marBottom w:val="0"/>
      <w:divBdr>
        <w:top w:val="none" w:sz="0" w:space="0" w:color="auto"/>
        <w:left w:val="none" w:sz="0" w:space="0" w:color="auto"/>
        <w:bottom w:val="none" w:sz="0" w:space="0" w:color="auto"/>
        <w:right w:val="none" w:sz="0" w:space="0" w:color="auto"/>
      </w:divBdr>
    </w:div>
    <w:div w:id="649136246">
      <w:bodyDiv w:val="1"/>
      <w:marLeft w:val="0"/>
      <w:marRight w:val="0"/>
      <w:marTop w:val="0"/>
      <w:marBottom w:val="0"/>
      <w:divBdr>
        <w:top w:val="none" w:sz="0" w:space="0" w:color="auto"/>
        <w:left w:val="none" w:sz="0" w:space="0" w:color="auto"/>
        <w:bottom w:val="none" w:sz="0" w:space="0" w:color="auto"/>
        <w:right w:val="none" w:sz="0" w:space="0" w:color="auto"/>
      </w:divBdr>
    </w:div>
    <w:div w:id="649210932">
      <w:bodyDiv w:val="1"/>
      <w:marLeft w:val="0"/>
      <w:marRight w:val="0"/>
      <w:marTop w:val="0"/>
      <w:marBottom w:val="0"/>
      <w:divBdr>
        <w:top w:val="none" w:sz="0" w:space="0" w:color="auto"/>
        <w:left w:val="none" w:sz="0" w:space="0" w:color="auto"/>
        <w:bottom w:val="none" w:sz="0" w:space="0" w:color="auto"/>
        <w:right w:val="none" w:sz="0" w:space="0" w:color="auto"/>
      </w:divBdr>
    </w:div>
    <w:div w:id="650017339">
      <w:bodyDiv w:val="1"/>
      <w:marLeft w:val="0"/>
      <w:marRight w:val="0"/>
      <w:marTop w:val="0"/>
      <w:marBottom w:val="0"/>
      <w:divBdr>
        <w:top w:val="none" w:sz="0" w:space="0" w:color="auto"/>
        <w:left w:val="none" w:sz="0" w:space="0" w:color="auto"/>
        <w:bottom w:val="none" w:sz="0" w:space="0" w:color="auto"/>
        <w:right w:val="none" w:sz="0" w:space="0" w:color="auto"/>
      </w:divBdr>
    </w:div>
    <w:div w:id="651065496">
      <w:bodyDiv w:val="1"/>
      <w:marLeft w:val="0"/>
      <w:marRight w:val="0"/>
      <w:marTop w:val="0"/>
      <w:marBottom w:val="0"/>
      <w:divBdr>
        <w:top w:val="none" w:sz="0" w:space="0" w:color="auto"/>
        <w:left w:val="none" w:sz="0" w:space="0" w:color="auto"/>
        <w:bottom w:val="none" w:sz="0" w:space="0" w:color="auto"/>
        <w:right w:val="none" w:sz="0" w:space="0" w:color="auto"/>
      </w:divBdr>
    </w:div>
    <w:div w:id="651442736">
      <w:bodyDiv w:val="1"/>
      <w:marLeft w:val="0"/>
      <w:marRight w:val="0"/>
      <w:marTop w:val="0"/>
      <w:marBottom w:val="0"/>
      <w:divBdr>
        <w:top w:val="none" w:sz="0" w:space="0" w:color="auto"/>
        <w:left w:val="none" w:sz="0" w:space="0" w:color="auto"/>
        <w:bottom w:val="none" w:sz="0" w:space="0" w:color="auto"/>
        <w:right w:val="none" w:sz="0" w:space="0" w:color="auto"/>
      </w:divBdr>
    </w:div>
    <w:div w:id="651518973">
      <w:bodyDiv w:val="1"/>
      <w:marLeft w:val="0"/>
      <w:marRight w:val="0"/>
      <w:marTop w:val="0"/>
      <w:marBottom w:val="0"/>
      <w:divBdr>
        <w:top w:val="none" w:sz="0" w:space="0" w:color="auto"/>
        <w:left w:val="none" w:sz="0" w:space="0" w:color="auto"/>
        <w:bottom w:val="none" w:sz="0" w:space="0" w:color="auto"/>
        <w:right w:val="none" w:sz="0" w:space="0" w:color="auto"/>
      </w:divBdr>
    </w:div>
    <w:div w:id="651830083">
      <w:bodyDiv w:val="1"/>
      <w:marLeft w:val="0"/>
      <w:marRight w:val="0"/>
      <w:marTop w:val="0"/>
      <w:marBottom w:val="0"/>
      <w:divBdr>
        <w:top w:val="none" w:sz="0" w:space="0" w:color="auto"/>
        <w:left w:val="none" w:sz="0" w:space="0" w:color="auto"/>
        <w:bottom w:val="none" w:sz="0" w:space="0" w:color="auto"/>
        <w:right w:val="none" w:sz="0" w:space="0" w:color="auto"/>
      </w:divBdr>
    </w:div>
    <w:div w:id="652179038">
      <w:bodyDiv w:val="1"/>
      <w:marLeft w:val="0"/>
      <w:marRight w:val="0"/>
      <w:marTop w:val="0"/>
      <w:marBottom w:val="0"/>
      <w:divBdr>
        <w:top w:val="none" w:sz="0" w:space="0" w:color="auto"/>
        <w:left w:val="none" w:sz="0" w:space="0" w:color="auto"/>
        <w:bottom w:val="none" w:sz="0" w:space="0" w:color="auto"/>
        <w:right w:val="none" w:sz="0" w:space="0" w:color="auto"/>
      </w:divBdr>
    </w:div>
    <w:div w:id="653067166">
      <w:bodyDiv w:val="1"/>
      <w:marLeft w:val="0"/>
      <w:marRight w:val="0"/>
      <w:marTop w:val="0"/>
      <w:marBottom w:val="0"/>
      <w:divBdr>
        <w:top w:val="none" w:sz="0" w:space="0" w:color="auto"/>
        <w:left w:val="none" w:sz="0" w:space="0" w:color="auto"/>
        <w:bottom w:val="none" w:sz="0" w:space="0" w:color="auto"/>
        <w:right w:val="none" w:sz="0" w:space="0" w:color="auto"/>
      </w:divBdr>
    </w:div>
    <w:div w:id="653800455">
      <w:bodyDiv w:val="1"/>
      <w:marLeft w:val="0"/>
      <w:marRight w:val="0"/>
      <w:marTop w:val="0"/>
      <w:marBottom w:val="0"/>
      <w:divBdr>
        <w:top w:val="none" w:sz="0" w:space="0" w:color="auto"/>
        <w:left w:val="none" w:sz="0" w:space="0" w:color="auto"/>
        <w:bottom w:val="none" w:sz="0" w:space="0" w:color="auto"/>
        <w:right w:val="none" w:sz="0" w:space="0" w:color="auto"/>
      </w:divBdr>
    </w:div>
    <w:div w:id="655303904">
      <w:bodyDiv w:val="1"/>
      <w:marLeft w:val="0"/>
      <w:marRight w:val="0"/>
      <w:marTop w:val="0"/>
      <w:marBottom w:val="0"/>
      <w:divBdr>
        <w:top w:val="none" w:sz="0" w:space="0" w:color="auto"/>
        <w:left w:val="none" w:sz="0" w:space="0" w:color="auto"/>
        <w:bottom w:val="none" w:sz="0" w:space="0" w:color="auto"/>
        <w:right w:val="none" w:sz="0" w:space="0" w:color="auto"/>
      </w:divBdr>
    </w:div>
    <w:div w:id="655688354">
      <w:bodyDiv w:val="1"/>
      <w:marLeft w:val="0"/>
      <w:marRight w:val="0"/>
      <w:marTop w:val="0"/>
      <w:marBottom w:val="0"/>
      <w:divBdr>
        <w:top w:val="none" w:sz="0" w:space="0" w:color="auto"/>
        <w:left w:val="none" w:sz="0" w:space="0" w:color="auto"/>
        <w:bottom w:val="none" w:sz="0" w:space="0" w:color="auto"/>
        <w:right w:val="none" w:sz="0" w:space="0" w:color="auto"/>
      </w:divBdr>
    </w:div>
    <w:div w:id="655692246">
      <w:bodyDiv w:val="1"/>
      <w:marLeft w:val="0"/>
      <w:marRight w:val="0"/>
      <w:marTop w:val="0"/>
      <w:marBottom w:val="0"/>
      <w:divBdr>
        <w:top w:val="none" w:sz="0" w:space="0" w:color="auto"/>
        <w:left w:val="none" w:sz="0" w:space="0" w:color="auto"/>
        <w:bottom w:val="none" w:sz="0" w:space="0" w:color="auto"/>
        <w:right w:val="none" w:sz="0" w:space="0" w:color="auto"/>
      </w:divBdr>
    </w:div>
    <w:div w:id="656999307">
      <w:bodyDiv w:val="1"/>
      <w:marLeft w:val="0"/>
      <w:marRight w:val="0"/>
      <w:marTop w:val="0"/>
      <w:marBottom w:val="0"/>
      <w:divBdr>
        <w:top w:val="none" w:sz="0" w:space="0" w:color="auto"/>
        <w:left w:val="none" w:sz="0" w:space="0" w:color="auto"/>
        <w:bottom w:val="none" w:sz="0" w:space="0" w:color="auto"/>
        <w:right w:val="none" w:sz="0" w:space="0" w:color="auto"/>
      </w:divBdr>
    </w:div>
    <w:div w:id="657150900">
      <w:bodyDiv w:val="1"/>
      <w:marLeft w:val="0"/>
      <w:marRight w:val="0"/>
      <w:marTop w:val="0"/>
      <w:marBottom w:val="0"/>
      <w:divBdr>
        <w:top w:val="none" w:sz="0" w:space="0" w:color="auto"/>
        <w:left w:val="none" w:sz="0" w:space="0" w:color="auto"/>
        <w:bottom w:val="none" w:sz="0" w:space="0" w:color="auto"/>
        <w:right w:val="none" w:sz="0" w:space="0" w:color="auto"/>
      </w:divBdr>
    </w:div>
    <w:div w:id="657807310">
      <w:bodyDiv w:val="1"/>
      <w:marLeft w:val="0"/>
      <w:marRight w:val="0"/>
      <w:marTop w:val="0"/>
      <w:marBottom w:val="0"/>
      <w:divBdr>
        <w:top w:val="none" w:sz="0" w:space="0" w:color="auto"/>
        <w:left w:val="none" w:sz="0" w:space="0" w:color="auto"/>
        <w:bottom w:val="none" w:sz="0" w:space="0" w:color="auto"/>
        <w:right w:val="none" w:sz="0" w:space="0" w:color="auto"/>
      </w:divBdr>
    </w:div>
    <w:div w:id="658116291">
      <w:bodyDiv w:val="1"/>
      <w:marLeft w:val="0"/>
      <w:marRight w:val="0"/>
      <w:marTop w:val="0"/>
      <w:marBottom w:val="0"/>
      <w:divBdr>
        <w:top w:val="none" w:sz="0" w:space="0" w:color="auto"/>
        <w:left w:val="none" w:sz="0" w:space="0" w:color="auto"/>
        <w:bottom w:val="none" w:sz="0" w:space="0" w:color="auto"/>
        <w:right w:val="none" w:sz="0" w:space="0" w:color="auto"/>
      </w:divBdr>
    </w:div>
    <w:div w:id="660426420">
      <w:bodyDiv w:val="1"/>
      <w:marLeft w:val="0"/>
      <w:marRight w:val="0"/>
      <w:marTop w:val="0"/>
      <w:marBottom w:val="0"/>
      <w:divBdr>
        <w:top w:val="none" w:sz="0" w:space="0" w:color="auto"/>
        <w:left w:val="none" w:sz="0" w:space="0" w:color="auto"/>
        <w:bottom w:val="none" w:sz="0" w:space="0" w:color="auto"/>
        <w:right w:val="none" w:sz="0" w:space="0" w:color="auto"/>
      </w:divBdr>
    </w:div>
    <w:div w:id="660694637">
      <w:bodyDiv w:val="1"/>
      <w:marLeft w:val="0"/>
      <w:marRight w:val="0"/>
      <w:marTop w:val="0"/>
      <w:marBottom w:val="0"/>
      <w:divBdr>
        <w:top w:val="none" w:sz="0" w:space="0" w:color="auto"/>
        <w:left w:val="none" w:sz="0" w:space="0" w:color="auto"/>
        <w:bottom w:val="none" w:sz="0" w:space="0" w:color="auto"/>
        <w:right w:val="none" w:sz="0" w:space="0" w:color="auto"/>
      </w:divBdr>
    </w:div>
    <w:div w:id="661857681">
      <w:bodyDiv w:val="1"/>
      <w:marLeft w:val="0"/>
      <w:marRight w:val="0"/>
      <w:marTop w:val="0"/>
      <w:marBottom w:val="0"/>
      <w:divBdr>
        <w:top w:val="none" w:sz="0" w:space="0" w:color="auto"/>
        <w:left w:val="none" w:sz="0" w:space="0" w:color="auto"/>
        <w:bottom w:val="none" w:sz="0" w:space="0" w:color="auto"/>
        <w:right w:val="none" w:sz="0" w:space="0" w:color="auto"/>
      </w:divBdr>
    </w:div>
    <w:div w:id="663052125">
      <w:bodyDiv w:val="1"/>
      <w:marLeft w:val="0"/>
      <w:marRight w:val="0"/>
      <w:marTop w:val="0"/>
      <w:marBottom w:val="0"/>
      <w:divBdr>
        <w:top w:val="none" w:sz="0" w:space="0" w:color="auto"/>
        <w:left w:val="none" w:sz="0" w:space="0" w:color="auto"/>
        <w:bottom w:val="none" w:sz="0" w:space="0" w:color="auto"/>
        <w:right w:val="none" w:sz="0" w:space="0" w:color="auto"/>
      </w:divBdr>
    </w:div>
    <w:div w:id="663163476">
      <w:bodyDiv w:val="1"/>
      <w:marLeft w:val="0"/>
      <w:marRight w:val="0"/>
      <w:marTop w:val="0"/>
      <w:marBottom w:val="0"/>
      <w:divBdr>
        <w:top w:val="none" w:sz="0" w:space="0" w:color="auto"/>
        <w:left w:val="none" w:sz="0" w:space="0" w:color="auto"/>
        <w:bottom w:val="none" w:sz="0" w:space="0" w:color="auto"/>
        <w:right w:val="none" w:sz="0" w:space="0" w:color="auto"/>
      </w:divBdr>
    </w:div>
    <w:div w:id="663170187">
      <w:bodyDiv w:val="1"/>
      <w:marLeft w:val="0"/>
      <w:marRight w:val="0"/>
      <w:marTop w:val="0"/>
      <w:marBottom w:val="0"/>
      <w:divBdr>
        <w:top w:val="none" w:sz="0" w:space="0" w:color="auto"/>
        <w:left w:val="none" w:sz="0" w:space="0" w:color="auto"/>
        <w:bottom w:val="none" w:sz="0" w:space="0" w:color="auto"/>
        <w:right w:val="none" w:sz="0" w:space="0" w:color="auto"/>
      </w:divBdr>
    </w:div>
    <w:div w:id="663361257">
      <w:bodyDiv w:val="1"/>
      <w:marLeft w:val="0"/>
      <w:marRight w:val="0"/>
      <w:marTop w:val="0"/>
      <w:marBottom w:val="0"/>
      <w:divBdr>
        <w:top w:val="none" w:sz="0" w:space="0" w:color="auto"/>
        <w:left w:val="none" w:sz="0" w:space="0" w:color="auto"/>
        <w:bottom w:val="none" w:sz="0" w:space="0" w:color="auto"/>
        <w:right w:val="none" w:sz="0" w:space="0" w:color="auto"/>
      </w:divBdr>
    </w:div>
    <w:div w:id="665401852">
      <w:bodyDiv w:val="1"/>
      <w:marLeft w:val="0"/>
      <w:marRight w:val="0"/>
      <w:marTop w:val="0"/>
      <w:marBottom w:val="0"/>
      <w:divBdr>
        <w:top w:val="none" w:sz="0" w:space="0" w:color="auto"/>
        <w:left w:val="none" w:sz="0" w:space="0" w:color="auto"/>
        <w:bottom w:val="none" w:sz="0" w:space="0" w:color="auto"/>
        <w:right w:val="none" w:sz="0" w:space="0" w:color="auto"/>
      </w:divBdr>
    </w:div>
    <w:div w:id="666787125">
      <w:bodyDiv w:val="1"/>
      <w:marLeft w:val="0"/>
      <w:marRight w:val="0"/>
      <w:marTop w:val="0"/>
      <w:marBottom w:val="0"/>
      <w:divBdr>
        <w:top w:val="none" w:sz="0" w:space="0" w:color="auto"/>
        <w:left w:val="none" w:sz="0" w:space="0" w:color="auto"/>
        <w:bottom w:val="none" w:sz="0" w:space="0" w:color="auto"/>
        <w:right w:val="none" w:sz="0" w:space="0" w:color="auto"/>
      </w:divBdr>
    </w:div>
    <w:div w:id="667489240">
      <w:bodyDiv w:val="1"/>
      <w:marLeft w:val="0"/>
      <w:marRight w:val="0"/>
      <w:marTop w:val="0"/>
      <w:marBottom w:val="0"/>
      <w:divBdr>
        <w:top w:val="none" w:sz="0" w:space="0" w:color="auto"/>
        <w:left w:val="none" w:sz="0" w:space="0" w:color="auto"/>
        <w:bottom w:val="none" w:sz="0" w:space="0" w:color="auto"/>
        <w:right w:val="none" w:sz="0" w:space="0" w:color="auto"/>
      </w:divBdr>
    </w:div>
    <w:div w:id="668215565">
      <w:bodyDiv w:val="1"/>
      <w:marLeft w:val="0"/>
      <w:marRight w:val="0"/>
      <w:marTop w:val="0"/>
      <w:marBottom w:val="0"/>
      <w:divBdr>
        <w:top w:val="none" w:sz="0" w:space="0" w:color="auto"/>
        <w:left w:val="none" w:sz="0" w:space="0" w:color="auto"/>
        <w:bottom w:val="none" w:sz="0" w:space="0" w:color="auto"/>
        <w:right w:val="none" w:sz="0" w:space="0" w:color="auto"/>
      </w:divBdr>
    </w:div>
    <w:div w:id="668675503">
      <w:bodyDiv w:val="1"/>
      <w:marLeft w:val="0"/>
      <w:marRight w:val="0"/>
      <w:marTop w:val="0"/>
      <w:marBottom w:val="0"/>
      <w:divBdr>
        <w:top w:val="none" w:sz="0" w:space="0" w:color="auto"/>
        <w:left w:val="none" w:sz="0" w:space="0" w:color="auto"/>
        <w:bottom w:val="none" w:sz="0" w:space="0" w:color="auto"/>
        <w:right w:val="none" w:sz="0" w:space="0" w:color="auto"/>
      </w:divBdr>
    </w:div>
    <w:div w:id="668757825">
      <w:bodyDiv w:val="1"/>
      <w:marLeft w:val="0"/>
      <w:marRight w:val="0"/>
      <w:marTop w:val="0"/>
      <w:marBottom w:val="0"/>
      <w:divBdr>
        <w:top w:val="none" w:sz="0" w:space="0" w:color="auto"/>
        <w:left w:val="none" w:sz="0" w:space="0" w:color="auto"/>
        <w:bottom w:val="none" w:sz="0" w:space="0" w:color="auto"/>
        <w:right w:val="none" w:sz="0" w:space="0" w:color="auto"/>
      </w:divBdr>
    </w:div>
    <w:div w:id="669067320">
      <w:bodyDiv w:val="1"/>
      <w:marLeft w:val="0"/>
      <w:marRight w:val="0"/>
      <w:marTop w:val="0"/>
      <w:marBottom w:val="0"/>
      <w:divBdr>
        <w:top w:val="none" w:sz="0" w:space="0" w:color="auto"/>
        <w:left w:val="none" w:sz="0" w:space="0" w:color="auto"/>
        <w:bottom w:val="none" w:sz="0" w:space="0" w:color="auto"/>
        <w:right w:val="none" w:sz="0" w:space="0" w:color="auto"/>
      </w:divBdr>
    </w:div>
    <w:div w:id="669716701">
      <w:bodyDiv w:val="1"/>
      <w:marLeft w:val="0"/>
      <w:marRight w:val="0"/>
      <w:marTop w:val="0"/>
      <w:marBottom w:val="0"/>
      <w:divBdr>
        <w:top w:val="none" w:sz="0" w:space="0" w:color="auto"/>
        <w:left w:val="none" w:sz="0" w:space="0" w:color="auto"/>
        <w:bottom w:val="none" w:sz="0" w:space="0" w:color="auto"/>
        <w:right w:val="none" w:sz="0" w:space="0" w:color="auto"/>
      </w:divBdr>
    </w:div>
    <w:div w:id="669721761">
      <w:bodyDiv w:val="1"/>
      <w:marLeft w:val="0"/>
      <w:marRight w:val="0"/>
      <w:marTop w:val="0"/>
      <w:marBottom w:val="0"/>
      <w:divBdr>
        <w:top w:val="none" w:sz="0" w:space="0" w:color="auto"/>
        <w:left w:val="none" w:sz="0" w:space="0" w:color="auto"/>
        <w:bottom w:val="none" w:sz="0" w:space="0" w:color="auto"/>
        <w:right w:val="none" w:sz="0" w:space="0" w:color="auto"/>
      </w:divBdr>
    </w:div>
    <w:div w:id="669798868">
      <w:bodyDiv w:val="1"/>
      <w:marLeft w:val="0"/>
      <w:marRight w:val="0"/>
      <w:marTop w:val="0"/>
      <w:marBottom w:val="0"/>
      <w:divBdr>
        <w:top w:val="none" w:sz="0" w:space="0" w:color="auto"/>
        <w:left w:val="none" w:sz="0" w:space="0" w:color="auto"/>
        <w:bottom w:val="none" w:sz="0" w:space="0" w:color="auto"/>
        <w:right w:val="none" w:sz="0" w:space="0" w:color="auto"/>
      </w:divBdr>
    </w:div>
    <w:div w:id="670137484">
      <w:bodyDiv w:val="1"/>
      <w:marLeft w:val="0"/>
      <w:marRight w:val="0"/>
      <w:marTop w:val="0"/>
      <w:marBottom w:val="0"/>
      <w:divBdr>
        <w:top w:val="none" w:sz="0" w:space="0" w:color="auto"/>
        <w:left w:val="none" w:sz="0" w:space="0" w:color="auto"/>
        <w:bottom w:val="none" w:sz="0" w:space="0" w:color="auto"/>
        <w:right w:val="none" w:sz="0" w:space="0" w:color="auto"/>
      </w:divBdr>
    </w:div>
    <w:div w:id="670524388">
      <w:bodyDiv w:val="1"/>
      <w:marLeft w:val="0"/>
      <w:marRight w:val="0"/>
      <w:marTop w:val="0"/>
      <w:marBottom w:val="0"/>
      <w:divBdr>
        <w:top w:val="none" w:sz="0" w:space="0" w:color="auto"/>
        <w:left w:val="none" w:sz="0" w:space="0" w:color="auto"/>
        <w:bottom w:val="none" w:sz="0" w:space="0" w:color="auto"/>
        <w:right w:val="none" w:sz="0" w:space="0" w:color="auto"/>
      </w:divBdr>
    </w:div>
    <w:div w:id="670639545">
      <w:bodyDiv w:val="1"/>
      <w:marLeft w:val="0"/>
      <w:marRight w:val="0"/>
      <w:marTop w:val="0"/>
      <w:marBottom w:val="0"/>
      <w:divBdr>
        <w:top w:val="none" w:sz="0" w:space="0" w:color="auto"/>
        <w:left w:val="none" w:sz="0" w:space="0" w:color="auto"/>
        <w:bottom w:val="none" w:sz="0" w:space="0" w:color="auto"/>
        <w:right w:val="none" w:sz="0" w:space="0" w:color="auto"/>
      </w:divBdr>
    </w:div>
    <w:div w:id="671031489">
      <w:bodyDiv w:val="1"/>
      <w:marLeft w:val="0"/>
      <w:marRight w:val="0"/>
      <w:marTop w:val="0"/>
      <w:marBottom w:val="0"/>
      <w:divBdr>
        <w:top w:val="none" w:sz="0" w:space="0" w:color="auto"/>
        <w:left w:val="none" w:sz="0" w:space="0" w:color="auto"/>
        <w:bottom w:val="none" w:sz="0" w:space="0" w:color="auto"/>
        <w:right w:val="none" w:sz="0" w:space="0" w:color="auto"/>
      </w:divBdr>
    </w:div>
    <w:div w:id="671765049">
      <w:bodyDiv w:val="1"/>
      <w:marLeft w:val="0"/>
      <w:marRight w:val="0"/>
      <w:marTop w:val="0"/>
      <w:marBottom w:val="0"/>
      <w:divBdr>
        <w:top w:val="none" w:sz="0" w:space="0" w:color="auto"/>
        <w:left w:val="none" w:sz="0" w:space="0" w:color="auto"/>
        <w:bottom w:val="none" w:sz="0" w:space="0" w:color="auto"/>
        <w:right w:val="none" w:sz="0" w:space="0" w:color="auto"/>
      </w:divBdr>
    </w:div>
    <w:div w:id="672072212">
      <w:bodyDiv w:val="1"/>
      <w:marLeft w:val="0"/>
      <w:marRight w:val="0"/>
      <w:marTop w:val="0"/>
      <w:marBottom w:val="0"/>
      <w:divBdr>
        <w:top w:val="none" w:sz="0" w:space="0" w:color="auto"/>
        <w:left w:val="none" w:sz="0" w:space="0" w:color="auto"/>
        <w:bottom w:val="none" w:sz="0" w:space="0" w:color="auto"/>
        <w:right w:val="none" w:sz="0" w:space="0" w:color="auto"/>
      </w:divBdr>
    </w:div>
    <w:div w:id="673188498">
      <w:bodyDiv w:val="1"/>
      <w:marLeft w:val="0"/>
      <w:marRight w:val="0"/>
      <w:marTop w:val="0"/>
      <w:marBottom w:val="0"/>
      <w:divBdr>
        <w:top w:val="none" w:sz="0" w:space="0" w:color="auto"/>
        <w:left w:val="none" w:sz="0" w:space="0" w:color="auto"/>
        <w:bottom w:val="none" w:sz="0" w:space="0" w:color="auto"/>
        <w:right w:val="none" w:sz="0" w:space="0" w:color="auto"/>
      </w:divBdr>
    </w:div>
    <w:div w:id="673191579">
      <w:bodyDiv w:val="1"/>
      <w:marLeft w:val="0"/>
      <w:marRight w:val="0"/>
      <w:marTop w:val="0"/>
      <w:marBottom w:val="0"/>
      <w:divBdr>
        <w:top w:val="none" w:sz="0" w:space="0" w:color="auto"/>
        <w:left w:val="none" w:sz="0" w:space="0" w:color="auto"/>
        <w:bottom w:val="none" w:sz="0" w:space="0" w:color="auto"/>
        <w:right w:val="none" w:sz="0" w:space="0" w:color="auto"/>
      </w:divBdr>
    </w:div>
    <w:div w:id="676730885">
      <w:bodyDiv w:val="1"/>
      <w:marLeft w:val="0"/>
      <w:marRight w:val="0"/>
      <w:marTop w:val="0"/>
      <w:marBottom w:val="0"/>
      <w:divBdr>
        <w:top w:val="none" w:sz="0" w:space="0" w:color="auto"/>
        <w:left w:val="none" w:sz="0" w:space="0" w:color="auto"/>
        <w:bottom w:val="none" w:sz="0" w:space="0" w:color="auto"/>
        <w:right w:val="none" w:sz="0" w:space="0" w:color="auto"/>
      </w:divBdr>
    </w:div>
    <w:div w:id="678654977">
      <w:bodyDiv w:val="1"/>
      <w:marLeft w:val="0"/>
      <w:marRight w:val="0"/>
      <w:marTop w:val="0"/>
      <w:marBottom w:val="0"/>
      <w:divBdr>
        <w:top w:val="none" w:sz="0" w:space="0" w:color="auto"/>
        <w:left w:val="none" w:sz="0" w:space="0" w:color="auto"/>
        <w:bottom w:val="none" w:sz="0" w:space="0" w:color="auto"/>
        <w:right w:val="none" w:sz="0" w:space="0" w:color="auto"/>
      </w:divBdr>
    </w:div>
    <w:div w:id="680665460">
      <w:bodyDiv w:val="1"/>
      <w:marLeft w:val="0"/>
      <w:marRight w:val="0"/>
      <w:marTop w:val="0"/>
      <w:marBottom w:val="0"/>
      <w:divBdr>
        <w:top w:val="none" w:sz="0" w:space="0" w:color="auto"/>
        <w:left w:val="none" w:sz="0" w:space="0" w:color="auto"/>
        <w:bottom w:val="none" w:sz="0" w:space="0" w:color="auto"/>
        <w:right w:val="none" w:sz="0" w:space="0" w:color="auto"/>
      </w:divBdr>
    </w:div>
    <w:div w:id="682168683">
      <w:bodyDiv w:val="1"/>
      <w:marLeft w:val="0"/>
      <w:marRight w:val="0"/>
      <w:marTop w:val="0"/>
      <w:marBottom w:val="0"/>
      <w:divBdr>
        <w:top w:val="none" w:sz="0" w:space="0" w:color="auto"/>
        <w:left w:val="none" w:sz="0" w:space="0" w:color="auto"/>
        <w:bottom w:val="none" w:sz="0" w:space="0" w:color="auto"/>
        <w:right w:val="none" w:sz="0" w:space="0" w:color="auto"/>
      </w:divBdr>
    </w:div>
    <w:div w:id="682702783">
      <w:bodyDiv w:val="1"/>
      <w:marLeft w:val="0"/>
      <w:marRight w:val="0"/>
      <w:marTop w:val="0"/>
      <w:marBottom w:val="0"/>
      <w:divBdr>
        <w:top w:val="none" w:sz="0" w:space="0" w:color="auto"/>
        <w:left w:val="none" w:sz="0" w:space="0" w:color="auto"/>
        <w:bottom w:val="none" w:sz="0" w:space="0" w:color="auto"/>
        <w:right w:val="none" w:sz="0" w:space="0" w:color="auto"/>
      </w:divBdr>
    </w:div>
    <w:div w:id="684792751">
      <w:bodyDiv w:val="1"/>
      <w:marLeft w:val="0"/>
      <w:marRight w:val="0"/>
      <w:marTop w:val="0"/>
      <w:marBottom w:val="0"/>
      <w:divBdr>
        <w:top w:val="none" w:sz="0" w:space="0" w:color="auto"/>
        <w:left w:val="none" w:sz="0" w:space="0" w:color="auto"/>
        <w:bottom w:val="none" w:sz="0" w:space="0" w:color="auto"/>
        <w:right w:val="none" w:sz="0" w:space="0" w:color="auto"/>
      </w:divBdr>
    </w:div>
    <w:div w:id="685013693">
      <w:bodyDiv w:val="1"/>
      <w:marLeft w:val="0"/>
      <w:marRight w:val="0"/>
      <w:marTop w:val="0"/>
      <w:marBottom w:val="0"/>
      <w:divBdr>
        <w:top w:val="none" w:sz="0" w:space="0" w:color="auto"/>
        <w:left w:val="none" w:sz="0" w:space="0" w:color="auto"/>
        <w:bottom w:val="none" w:sz="0" w:space="0" w:color="auto"/>
        <w:right w:val="none" w:sz="0" w:space="0" w:color="auto"/>
      </w:divBdr>
    </w:div>
    <w:div w:id="686558757">
      <w:bodyDiv w:val="1"/>
      <w:marLeft w:val="0"/>
      <w:marRight w:val="0"/>
      <w:marTop w:val="0"/>
      <w:marBottom w:val="0"/>
      <w:divBdr>
        <w:top w:val="none" w:sz="0" w:space="0" w:color="auto"/>
        <w:left w:val="none" w:sz="0" w:space="0" w:color="auto"/>
        <w:bottom w:val="none" w:sz="0" w:space="0" w:color="auto"/>
        <w:right w:val="none" w:sz="0" w:space="0" w:color="auto"/>
      </w:divBdr>
    </w:div>
    <w:div w:id="686832770">
      <w:bodyDiv w:val="1"/>
      <w:marLeft w:val="0"/>
      <w:marRight w:val="0"/>
      <w:marTop w:val="0"/>
      <w:marBottom w:val="0"/>
      <w:divBdr>
        <w:top w:val="none" w:sz="0" w:space="0" w:color="auto"/>
        <w:left w:val="none" w:sz="0" w:space="0" w:color="auto"/>
        <w:bottom w:val="none" w:sz="0" w:space="0" w:color="auto"/>
        <w:right w:val="none" w:sz="0" w:space="0" w:color="auto"/>
      </w:divBdr>
    </w:div>
    <w:div w:id="690687432">
      <w:bodyDiv w:val="1"/>
      <w:marLeft w:val="0"/>
      <w:marRight w:val="0"/>
      <w:marTop w:val="0"/>
      <w:marBottom w:val="0"/>
      <w:divBdr>
        <w:top w:val="none" w:sz="0" w:space="0" w:color="auto"/>
        <w:left w:val="none" w:sz="0" w:space="0" w:color="auto"/>
        <w:bottom w:val="none" w:sz="0" w:space="0" w:color="auto"/>
        <w:right w:val="none" w:sz="0" w:space="0" w:color="auto"/>
      </w:divBdr>
    </w:div>
    <w:div w:id="691422769">
      <w:bodyDiv w:val="1"/>
      <w:marLeft w:val="0"/>
      <w:marRight w:val="0"/>
      <w:marTop w:val="0"/>
      <w:marBottom w:val="0"/>
      <w:divBdr>
        <w:top w:val="none" w:sz="0" w:space="0" w:color="auto"/>
        <w:left w:val="none" w:sz="0" w:space="0" w:color="auto"/>
        <w:bottom w:val="none" w:sz="0" w:space="0" w:color="auto"/>
        <w:right w:val="none" w:sz="0" w:space="0" w:color="auto"/>
      </w:divBdr>
    </w:div>
    <w:div w:id="692340391">
      <w:bodyDiv w:val="1"/>
      <w:marLeft w:val="0"/>
      <w:marRight w:val="0"/>
      <w:marTop w:val="0"/>
      <w:marBottom w:val="0"/>
      <w:divBdr>
        <w:top w:val="none" w:sz="0" w:space="0" w:color="auto"/>
        <w:left w:val="none" w:sz="0" w:space="0" w:color="auto"/>
        <w:bottom w:val="none" w:sz="0" w:space="0" w:color="auto"/>
        <w:right w:val="none" w:sz="0" w:space="0" w:color="auto"/>
      </w:divBdr>
    </w:div>
    <w:div w:id="693385524">
      <w:bodyDiv w:val="1"/>
      <w:marLeft w:val="0"/>
      <w:marRight w:val="0"/>
      <w:marTop w:val="0"/>
      <w:marBottom w:val="0"/>
      <w:divBdr>
        <w:top w:val="none" w:sz="0" w:space="0" w:color="auto"/>
        <w:left w:val="none" w:sz="0" w:space="0" w:color="auto"/>
        <w:bottom w:val="none" w:sz="0" w:space="0" w:color="auto"/>
        <w:right w:val="none" w:sz="0" w:space="0" w:color="auto"/>
      </w:divBdr>
    </w:div>
    <w:div w:id="695545003">
      <w:bodyDiv w:val="1"/>
      <w:marLeft w:val="0"/>
      <w:marRight w:val="0"/>
      <w:marTop w:val="0"/>
      <w:marBottom w:val="0"/>
      <w:divBdr>
        <w:top w:val="none" w:sz="0" w:space="0" w:color="auto"/>
        <w:left w:val="none" w:sz="0" w:space="0" w:color="auto"/>
        <w:bottom w:val="none" w:sz="0" w:space="0" w:color="auto"/>
        <w:right w:val="none" w:sz="0" w:space="0" w:color="auto"/>
      </w:divBdr>
    </w:div>
    <w:div w:id="696198415">
      <w:bodyDiv w:val="1"/>
      <w:marLeft w:val="0"/>
      <w:marRight w:val="0"/>
      <w:marTop w:val="0"/>
      <w:marBottom w:val="0"/>
      <w:divBdr>
        <w:top w:val="none" w:sz="0" w:space="0" w:color="auto"/>
        <w:left w:val="none" w:sz="0" w:space="0" w:color="auto"/>
        <w:bottom w:val="none" w:sz="0" w:space="0" w:color="auto"/>
        <w:right w:val="none" w:sz="0" w:space="0" w:color="auto"/>
      </w:divBdr>
    </w:div>
    <w:div w:id="697118997">
      <w:bodyDiv w:val="1"/>
      <w:marLeft w:val="0"/>
      <w:marRight w:val="0"/>
      <w:marTop w:val="0"/>
      <w:marBottom w:val="0"/>
      <w:divBdr>
        <w:top w:val="none" w:sz="0" w:space="0" w:color="auto"/>
        <w:left w:val="none" w:sz="0" w:space="0" w:color="auto"/>
        <w:bottom w:val="none" w:sz="0" w:space="0" w:color="auto"/>
        <w:right w:val="none" w:sz="0" w:space="0" w:color="auto"/>
      </w:divBdr>
    </w:div>
    <w:div w:id="698819250">
      <w:bodyDiv w:val="1"/>
      <w:marLeft w:val="0"/>
      <w:marRight w:val="0"/>
      <w:marTop w:val="0"/>
      <w:marBottom w:val="0"/>
      <w:divBdr>
        <w:top w:val="none" w:sz="0" w:space="0" w:color="auto"/>
        <w:left w:val="none" w:sz="0" w:space="0" w:color="auto"/>
        <w:bottom w:val="none" w:sz="0" w:space="0" w:color="auto"/>
        <w:right w:val="none" w:sz="0" w:space="0" w:color="auto"/>
      </w:divBdr>
    </w:div>
    <w:div w:id="699284756">
      <w:bodyDiv w:val="1"/>
      <w:marLeft w:val="0"/>
      <w:marRight w:val="0"/>
      <w:marTop w:val="0"/>
      <w:marBottom w:val="0"/>
      <w:divBdr>
        <w:top w:val="none" w:sz="0" w:space="0" w:color="auto"/>
        <w:left w:val="none" w:sz="0" w:space="0" w:color="auto"/>
        <w:bottom w:val="none" w:sz="0" w:space="0" w:color="auto"/>
        <w:right w:val="none" w:sz="0" w:space="0" w:color="auto"/>
      </w:divBdr>
    </w:div>
    <w:div w:id="699863476">
      <w:bodyDiv w:val="1"/>
      <w:marLeft w:val="0"/>
      <w:marRight w:val="0"/>
      <w:marTop w:val="0"/>
      <w:marBottom w:val="0"/>
      <w:divBdr>
        <w:top w:val="none" w:sz="0" w:space="0" w:color="auto"/>
        <w:left w:val="none" w:sz="0" w:space="0" w:color="auto"/>
        <w:bottom w:val="none" w:sz="0" w:space="0" w:color="auto"/>
        <w:right w:val="none" w:sz="0" w:space="0" w:color="auto"/>
      </w:divBdr>
    </w:div>
    <w:div w:id="700975001">
      <w:bodyDiv w:val="1"/>
      <w:marLeft w:val="0"/>
      <w:marRight w:val="0"/>
      <w:marTop w:val="0"/>
      <w:marBottom w:val="0"/>
      <w:divBdr>
        <w:top w:val="none" w:sz="0" w:space="0" w:color="auto"/>
        <w:left w:val="none" w:sz="0" w:space="0" w:color="auto"/>
        <w:bottom w:val="none" w:sz="0" w:space="0" w:color="auto"/>
        <w:right w:val="none" w:sz="0" w:space="0" w:color="auto"/>
      </w:divBdr>
    </w:div>
    <w:div w:id="701899640">
      <w:bodyDiv w:val="1"/>
      <w:marLeft w:val="0"/>
      <w:marRight w:val="0"/>
      <w:marTop w:val="0"/>
      <w:marBottom w:val="0"/>
      <w:divBdr>
        <w:top w:val="none" w:sz="0" w:space="0" w:color="auto"/>
        <w:left w:val="none" w:sz="0" w:space="0" w:color="auto"/>
        <w:bottom w:val="none" w:sz="0" w:space="0" w:color="auto"/>
        <w:right w:val="none" w:sz="0" w:space="0" w:color="auto"/>
      </w:divBdr>
    </w:div>
    <w:div w:id="702288745">
      <w:bodyDiv w:val="1"/>
      <w:marLeft w:val="0"/>
      <w:marRight w:val="0"/>
      <w:marTop w:val="0"/>
      <w:marBottom w:val="0"/>
      <w:divBdr>
        <w:top w:val="none" w:sz="0" w:space="0" w:color="auto"/>
        <w:left w:val="none" w:sz="0" w:space="0" w:color="auto"/>
        <w:bottom w:val="none" w:sz="0" w:space="0" w:color="auto"/>
        <w:right w:val="none" w:sz="0" w:space="0" w:color="auto"/>
      </w:divBdr>
    </w:div>
    <w:div w:id="702630749">
      <w:bodyDiv w:val="1"/>
      <w:marLeft w:val="0"/>
      <w:marRight w:val="0"/>
      <w:marTop w:val="0"/>
      <w:marBottom w:val="0"/>
      <w:divBdr>
        <w:top w:val="none" w:sz="0" w:space="0" w:color="auto"/>
        <w:left w:val="none" w:sz="0" w:space="0" w:color="auto"/>
        <w:bottom w:val="none" w:sz="0" w:space="0" w:color="auto"/>
        <w:right w:val="none" w:sz="0" w:space="0" w:color="auto"/>
      </w:divBdr>
    </w:div>
    <w:div w:id="702704475">
      <w:bodyDiv w:val="1"/>
      <w:marLeft w:val="0"/>
      <w:marRight w:val="0"/>
      <w:marTop w:val="0"/>
      <w:marBottom w:val="0"/>
      <w:divBdr>
        <w:top w:val="none" w:sz="0" w:space="0" w:color="auto"/>
        <w:left w:val="none" w:sz="0" w:space="0" w:color="auto"/>
        <w:bottom w:val="none" w:sz="0" w:space="0" w:color="auto"/>
        <w:right w:val="none" w:sz="0" w:space="0" w:color="auto"/>
      </w:divBdr>
    </w:div>
    <w:div w:id="703596986">
      <w:bodyDiv w:val="1"/>
      <w:marLeft w:val="0"/>
      <w:marRight w:val="0"/>
      <w:marTop w:val="0"/>
      <w:marBottom w:val="0"/>
      <w:divBdr>
        <w:top w:val="none" w:sz="0" w:space="0" w:color="auto"/>
        <w:left w:val="none" w:sz="0" w:space="0" w:color="auto"/>
        <w:bottom w:val="none" w:sz="0" w:space="0" w:color="auto"/>
        <w:right w:val="none" w:sz="0" w:space="0" w:color="auto"/>
      </w:divBdr>
    </w:div>
    <w:div w:id="704139634">
      <w:bodyDiv w:val="1"/>
      <w:marLeft w:val="0"/>
      <w:marRight w:val="0"/>
      <w:marTop w:val="0"/>
      <w:marBottom w:val="0"/>
      <w:divBdr>
        <w:top w:val="none" w:sz="0" w:space="0" w:color="auto"/>
        <w:left w:val="none" w:sz="0" w:space="0" w:color="auto"/>
        <w:bottom w:val="none" w:sz="0" w:space="0" w:color="auto"/>
        <w:right w:val="none" w:sz="0" w:space="0" w:color="auto"/>
      </w:divBdr>
    </w:div>
    <w:div w:id="704914089">
      <w:bodyDiv w:val="1"/>
      <w:marLeft w:val="0"/>
      <w:marRight w:val="0"/>
      <w:marTop w:val="0"/>
      <w:marBottom w:val="0"/>
      <w:divBdr>
        <w:top w:val="none" w:sz="0" w:space="0" w:color="auto"/>
        <w:left w:val="none" w:sz="0" w:space="0" w:color="auto"/>
        <w:bottom w:val="none" w:sz="0" w:space="0" w:color="auto"/>
        <w:right w:val="none" w:sz="0" w:space="0" w:color="auto"/>
      </w:divBdr>
    </w:div>
    <w:div w:id="704983862">
      <w:bodyDiv w:val="1"/>
      <w:marLeft w:val="0"/>
      <w:marRight w:val="0"/>
      <w:marTop w:val="0"/>
      <w:marBottom w:val="0"/>
      <w:divBdr>
        <w:top w:val="none" w:sz="0" w:space="0" w:color="auto"/>
        <w:left w:val="none" w:sz="0" w:space="0" w:color="auto"/>
        <w:bottom w:val="none" w:sz="0" w:space="0" w:color="auto"/>
        <w:right w:val="none" w:sz="0" w:space="0" w:color="auto"/>
      </w:divBdr>
    </w:div>
    <w:div w:id="706637049">
      <w:bodyDiv w:val="1"/>
      <w:marLeft w:val="0"/>
      <w:marRight w:val="0"/>
      <w:marTop w:val="0"/>
      <w:marBottom w:val="0"/>
      <w:divBdr>
        <w:top w:val="none" w:sz="0" w:space="0" w:color="auto"/>
        <w:left w:val="none" w:sz="0" w:space="0" w:color="auto"/>
        <w:bottom w:val="none" w:sz="0" w:space="0" w:color="auto"/>
        <w:right w:val="none" w:sz="0" w:space="0" w:color="auto"/>
      </w:divBdr>
    </w:div>
    <w:div w:id="708654098">
      <w:bodyDiv w:val="1"/>
      <w:marLeft w:val="0"/>
      <w:marRight w:val="0"/>
      <w:marTop w:val="0"/>
      <w:marBottom w:val="0"/>
      <w:divBdr>
        <w:top w:val="none" w:sz="0" w:space="0" w:color="auto"/>
        <w:left w:val="none" w:sz="0" w:space="0" w:color="auto"/>
        <w:bottom w:val="none" w:sz="0" w:space="0" w:color="auto"/>
        <w:right w:val="none" w:sz="0" w:space="0" w:color="auto"/>
      </w:divBdr>
    </w:div>
    <w:div w:id="709182500">
      <w:bodyDiv w:val="1"/>
      <w:marLeft w:val="0"/>
      <w:marRight w:val="0"/>
      <w:marTop w:val="0"/>
      <w:marBottom w:val="0"/>
      <w:divBdr>
        <w:top w:val="none" w:sz="0" w:space="0" w:color="auto"/>
        <w:left w:val="none" w:sz="0" w:space="0" w:color="auto"/>
        <w:bottom w:val="none" w:sz="0" w:space="0" w:color="auto"/>
        <w:right w:val="none" w:sz="0" w:space="0" w:color="auto"/>
      </w:divBdr>
    </w:div>
    <w:div w:id="710616710">
      <w:bodyDiv w:val="1"/>
      <w:marLeft w:val="0"/>
      <w:marRight w:val="0"/>
      <w:marTop w:val="0"/>
      <w:marBottom w:val="0"/>
      <w:divBdr>
        <w:top w:val="none" w:sz="0" w:space="0" w:color="auto"/>
        <w:left w:val="none" w:sz="0" w:space="0" w:color="auto"/>
        <w:bottom w:val="none" w:sz="0" w:space="0" w:color="auto"/>
        <w:right w:val="none" w:sz="0" w:space="0" w:color="auto"/>
      </w:divBdr>
    </w:div>
    <w:div w:id="712120051">
      <w:bodyDiv w:val="1"/>
      <w:marLeft w:val="0"/>
      <w:marRight w:val="0"/>
      <w:marTop w:val="0"/>
      <w:marBottom w:val="0"/>
      <w:divBdr>
        <w:top w:val="none" w:sz="0" w:space="0" w:color="auto"/>
        <w:left w:val="none" w:sz="0" w:space="0" w:color="auto"/>
        <w:bottom w:val="none" w:sz="0" w:space="0" w:color="auto"/>
        <w:right w:val="none" w:sz="0" w:space="0" w:color="auto"/>
      </w:divBdr>
    </w:div>
    <w:div w:id="713432683">
      <w:bodyDiv w:val="1"/>
      <w:marLeft w:val="0"/>
      <w:marRight w:val="0"/>
      <w:marTop w:val="0"/>
      <w:marBottom w:val="0"/>
      <w:divBdr>
        <w:top w:val="none" w:sz="0" w:space="0" w:color="auto"/>
        <w:left w:val="none" w:sz="0" w:space="0" w:color="auto"/>
        <w:bottom w:val="none" w:sz="0" w:space="0" w:color="auto"/>
        <w:right w:val="none" w:sz="0" w:space="0" w:color="auto"/>
      </w:divBdr>
    </w:div>
    <w:div w:id="713847262">
      <w:bodyDiv w:val="1"/>
      <w:marLeft w:val="0"/>
      <w:marRight w:val="0"/>
      <w:marTop w:val="0"/>
      <w:marBottom w:val="0"/>
      <w:divBdr>
        <w:top w:val="none" w:sz="0" w:space="0" w:color="auto"/>
        <w:left w:val="none" w:sz="0" w:space="0" w:color="auto"/>
        <w:bottom w:val="none" w:sz="0" w:space="0" w:color="auto"/>
        <w:right w:val="none" w:sz="0" w:space="0" w:color="auto"/>
      </w:divBdr>
    </w:div>
    <w:div w:id="716319199">
      <w:bodyDiv w:val="1"/>
      <w:marLeft w:val="0"/>
      <w:marRight w:val="0"/>
      <w:marTop w:val="0"/>
      <w:marBottom w:val="0"/>
      <w:divBdr>
        <w:top w:val="none" w:sz="0" w:space="0" w:color="auto"/>
        <w:left w:val="none" w:sz="0" w:space="0" w:color="auto"/>
        <w:bottom w:val="none" w:sz="0" w:space="0" w:color="auto"/>
        <w:right w:val="none" w:sz="0" w:space="0" w:color="auto"/>
      </w:divBdr>
    </w:div>
    <w:div w:id="718431062">
      <w:bodyDiv w:val="1"/>
      <w:marLeft w:val="0"/>
      <w:marRight w:val="0"/>
      <w:marTop w:val="0"/>
      <w:marBottom w:val="0"/>
      <w:divBdr>
        <w:top w:val="none" w:sz="0" w:space="0" w:color="auto"/>
        <w:left w:val="none" w:sz="0" w:space="0" w:color="auto"/>
        <w:bottom w:val="none" w:sz="0" w:space="0" w:color="auto"/>
        <w:right w:val="none" w:sz="0" w:space="0" w:color="auto"/>
      </w:divBdr>
    </w:div>
    <w:div w:id="718434270">
      <w:bodyDiv w:val="1"/>
      <w:marLeft w:val="0"/>
      <w:marRight w:val="0"/>
      <w:marTop w:val="0"/>
      <w:marBottom w:val="0"/>
      <w:divBdr>
        <w:top w:val="none" w:sz="0" w:space="0" w:color="auto"/>
        <w:left w:val="none" w:sz="0" w:space="0" w:color="auto"/>
        <w:bottom w:val="none" w:sz="0" w:space="0" w:color="auto"/>
        <w:right w:val="none" w:sz="0" w:space="0" w:color="auto"/>
      </w:divBdr>
    </w:div>
    <w:div w:id="719859485">
      <w:bodyDiv w:val="1"/>
      <w:marLeft w:val="0"/>
      <w:marRight w:val="0"/>
      <w:marTop w:val="0"/>
      <w:marBottom w:val="0"/>
      <w:divBdr>
        <w:top w:val="none" w:sz="0" w:space="0" w:color="auto"/>
        <w:left w:val="none" w:sz="0" w:space="0" w:color="auto"/>
        <w:bottom w:val="none" w:sz="0" w:space="0" w:color="auto"/>
        <w:right w:val="none" w:sz="0" w:space="0" w:color="auto"/>
      </w:divBdr>
    </w:div>
    <w:div w:id="720448551">
      <w:bodyDiv w:val="1"/>
      <w:marLeft w:val="0"/>
      <w:marRight w:val="0"/>
      <w:marTop w:val="0"/>
      <w:marBottom w:val="0"/>
      <w:divBdr>
        <w:top w:val="none" w:sz="0" w:space="0" w:color="auto"/>
        <w:left w:val="none" w:sz="0" w:space="0" w:color="auto"/>
        <w:bottom w:val="none" w:sz="0" w:space="0" w:color="auto"/>
        <w:right w:val="none" w:sz="0" w:space="0" w:color="auto"/>
      </w:divBdr>
    </w:div>
    <w:div w:id="722565040">
      <w:bodyDiv w:val="1"/>
      <w:marLeft w:val="0"/>
      <w:marRight w:val="0"/>
      <w:marTop w:val="0"/>
      <w:marBottom w:val="0"/>
      <w:divBdr>
        <w:top w:val="none" w:sz="0" w:space="0" w:color="auto"/>
        <w:left w:val="none" w:sz="0" w:space="0" w:color="auto"/>
        <w:bottom w:val="none" w:sz="0" w:space="0" w:color="auto"/>
        <w:right w:val="none" w:sz="0" w:space="0" w:color="auto"/>
      </w:divBdr>
    </w:div>
    <w:div w:id="722754345">
      <w:bodyDiv w:val="1"/>
      <w:marLeft w:val="0"/>
      <w:marRight w:val="0"/>
      <w:marTop w:val="0"/>
      <w:marBottom w:val="0"/>
      <w:divBdr>
        <w:top w:val="none" w:sz="0" w:space="0" w:color="auto"/>
        <w:left w:val="none" w:sz="0" w:space="0" w:color="auto"/>
        <w:bottom w:val="none" w:sz="0" w:space="0" w:color="auto"/>
        <w:right w:val="none" w:sz="0" w:space="0" w:color="auto"/>
      </w:divBdr>
    </w:div>
    <w:div w:id="724644252">
      <w:bodyDiv w:val="1"/>
      <w:marLeft w:val="0"/>
      <w:marRight w:val="0"/>
      <w:marTop w:val="0"/>
      <w:marBottom w:val="0"/>
      <w:divBdr>
        <w:top w:val="none" w:sz="0" w:space="0" w:color="auto"/>
        <w:left w:val="none" w:sz="0" w:space="0" w:color="auto"/>
        <w:bottom w:val="none" w:sz="0" w:space="0" w:color="auto"/>
        <w:right w:val="none" w:sz="0" w:space="0" w:color="auto"/>
      </w:divBdr>
    </w:div>
    <w:div w:id="726804911">
      <w:bodyDiv w:val="1"/>
      <w:marLeft w:val="0"/>
      <w:marRight w:val="0"/>
      <w:marTop w:val="0"/>
      <w:marBottom w:val="0"/>
      <w:divBdr>
        <w:top w:val="none" w:sz="0" w:space="0" w:color="auto"/>
        <w:left w:val="none" w:sz="0" w:space="0" w:color="auto"/>
        <w:bottom w:val="none" w:sz="0" w:space="0" w:color="auto"/>
        <w:right w:val="none" w:sz="0" w:space="0" w:color="auto"/>
      </w:divBdr>
    </w:div>
    <w:div w:id="731006831">
      <w:bodyDiv w:val="1"/>
      <w:marLeft w:val="0"/>
      <w:marRight w:val="0"/>
      <w:marTop w:val="0"/>
      <w:marBottom w:val="0"/>
      <w:divBdr>
        <w:top w:val="none" w:sz="0" w:space="0" w:color="auto"/>
        <w:left w:val="none" w:sz="0" w:space="0" w:color="auto"/>
        <w:bottom w:val="none" w:sz="0" w:space="0" w:color="auto"/>
        <w:right w:val="none" w:sz="0" w:space="0" w:color="auto"/>
      </w:divBdr>
    </w:div>
    <w:div w:id="731195435">
      <w:bodyDiv w:val="1"/>
      <w:marLeft w:val="0"/>
      <w:marRight w:val="0"/>
      <w:marTop w:val="0"/>
      <w:marBottom w:val="0"/>
      <w:divBdr>
        <w:top w:val="none" w:sz="0" w:space="0" w:color="auto"/>
        <w:left w:val="none" w:sz="0" w:space="0" w:color="auto"/>
        <w:bottom w:val="none" w:sz="0" w:space="0" w:color="auto"/>
        <w:right w:val="none" w:sz="0" w:space="0" w:color="auto"/>
      </w:divBdr>
    </w:div>
    <w:div w:id="731806018">
      <w:bodyDiv w:val="1"/>
      <w:marLeft w:val="0"/>
      <w:marRight w:val="0"/>
      <w:marTop w:val="0"/>
      <w:marBottom w:val="0"/>
      <w:divBdr>
        <w:top w:val="none" w:sz="0" w:space="0" w:color="auto"/>
        <w:left w:val="none" w:sz="0" w:space="0" w:color="auto"/>
        <w:bottom w:val="none" w:sz="0" w:space="0" w:color="auto"/>
        <w:right w:val="none" w:sz="0" w:space="0" w:color="auto"/>
      </w:divBdr>
    </w:div>
    <w:div w:id="733046217">
      <w:bodyDiv w:val="1"/>
      <w:marLeft w:val="0"/>
      <w:marRight w:val="0"/>
      <w:marTop w:val="0"/>
      <w:marBottom w:val="0"/>
      <w:divBdr>
        <w:top w:val="none" w:sz="0" w:space="0" w:color="auto"/>
        <w:left w:val="none" w:sz="0" w:space="0" w:color="auto"/>
        <w:bottom w:val="none" w:sz="0" w:space="0" w:color="auto"/>
        <w:right w:val="none" w:sz="0" w:space="0" w:color="auto"/>
      </w:divBdr>
    </w:div>
    <w:div w:id="735933555">
      <w:bodyDiv w:val="1"/>
      <w:marLeft w:val="0"/>
      <w:marRight w:val="0"/>
      <w:marTop w:val="0"/>
      <w:marBottom w:val="0"/>
      <w:divBdr>
        <w:top w:val="none" w:sz="0" w:space="0" w:color="auto"/>
        <w:left w:val="none" w:sz="0" w:space="0" w:color="auto"/>
        <w:bottom w:val="none" w:sz="0" w:space="0" w:color="auto"/>
        <w:right w:val="none" w:sz="0" w:space="0" w:color="auto"/>
      </w:divBdr>
    </w:div>
    <w:div w:id="739132202">
      <w:bodyDiv w:val="1"/>
      <w:marLeft w:val="0"/>
      <w:marRight w:val="0"/>
      <w:marTop w:val="0"/>
      <w:marBottom w:val="0"/>
      <w:divBdr>
        <w:top w:val="none" w:sz="0" w:space="0" w:color="auto"/>
        <w:left w:val="none" w:sz="0" w:space="0" w:color="auto"/>
        <w:bottom w:val="none" w:sz="0" w:space="0" w:color="auto"/>
        <w:right w:val="none" w:sz="0" w:space="0" w:color="auto"/>
      </w:divBdr>
    </w:div>
    <w:div w:id="739716806">
      <w:bodyDiv w:val="1"/>
      <w:marLeft w:val="0"/>
      <w:marRight w:val="0"/>
      <w:marTop w:val="0"/>
      <w:marBottom w:val="0"/>
      <w:divBdr>
        <w:top w:val="none" w:sz="0" w:space="0" w:color="auto"/>
        <w:left w:val="none" w:sz="0" w:space="0" w:color="auto"/>
        <w:bottom w:val="none" w:sz="0" w:space="0" w:color="auto"/>
        <w:right w:val="none" w:sz="0" w:space="0" w:color="auto"/>
      </w:divBdr>
    </w:div>
    <w:div w:id="740370227">
      <w:bodyDiv w:val="1"/>
      <w:marLeft w:val="0"/>
      <w:marRight w:val="0"/>
      <w:marTop w:val="0"/>
      <w:marBottom w:val="0"/>
      <w:divBdr>
        <w:top w:val="none" w:sz="0" w:space="0" w:color="auto"/>
        <w:left w:val="none" w:sz="0" w:space="0" w:color="auto"/>
        <w:bottom w:val="none" w:sz="0" w:space="0" w:color="auto"/>
        <w:right w:val="none" w:sz="0" w:space="0" w:color="auto"/>
      </w:divBdr>
    </w:div>
    <w:div w:id="742682445">
      <w:bodyDiv w:val="1"/>
      <w:marLeft w:val="0"/>
      <w:marRight w:val="0"/>
      <w:marTop w:val="0"/>
      <w:marBottom w:val="0"/>
      <w:divBdr>
        <w:top w:val="none" w:sz="0" w:space="0" w:color="auto"/>
        <w:left w:val="none" w:sz="0" w:space="0" w:color="auto"/>
        <w:bottom w:val="none" w:sz="0" w:space="0" w:color="auto"/>
        <w:right w:val="none" w:sz="0" w:space="0" w:color="auto"/>
      </w:divBdr>
    </w:div>
    <w:div w:id="743339161">
      <w:bodyDiv w:val="1"/>
      <w:marLeft w:val="0"/>
      <w:marRight w:val="0"/>
      <w:marTop w:val="0"/>
      <w:marBottom w:val="0"/>
      <w:divBdr>
        <w:top w:val="none" w:sz="0" w:space="0" w:color="auto"/>
        <w:left w:val="none" w:sz="0" w:space="0" w:color="auto"/>
        <w:bottom w:val="none" w:sz="0" w:space="0" w:color="auto"/>
        <w:right w:val="none" w:sz="0" w:space="0" w:color="auto"/>
      </w:divBdr>
    </w:div>
    <w:div w:id="743377749">
      <w:bodyDiv w:val="1"/>
      <w:marLeft w:val="0"/>
      <w:marRight w:val="0"/>
      <w:marTop w:val="0"/>
      <w:marBottom w:val="0"/>
      <w:divBdr>
        <w:top w:val="none" w:sz="0" w:space="0" w:color="auto"/>
        <w:left w:val="none" w:sz="0" w:space="0" w:color="auto"/>
        <w:bottom w:val="none" w:sz="0" w:space="0" w:color="auto"/>
        <w:right w:val="none" w:sz="0" w:space="0" w:color="auto"/>
      </w:divBdr>
    </w:div>
    <w:div w:id="744762420">
      <w:bodyDiv w:val="1"/>
      <w:marLeft w:val="0"/>
      <w:marRight w:val="0"/>
      <w:marTop w:val="0"/>
      <w:marBottom w:val="0"/>
      <w:divBdr>
        <w:top w:val="none" w:sz="0" w:space="0" w:color="auto"/>
        <w:left w:val="none" w:sz="0" w:space="0" w:color="auto"/>
        <w:bottom w:val="none" w:sz="0" w:space="0" w:color="auto"/>
        <w:right w:val="none" w:sz="0" w:space="0" w:color="auto"/>
      </w:divBdr>
    </w:div>
    <w:div w:id="745036432">
      <w:bodyDiv w:val="1"/>
      <w:marLeft w:val="0"/>
      <w:marRight w:val="0"/>
      <w:marTop w:val="0"/>
      <w:marBottom w:val="0"/>
      <w:divBdr>
        <w:top w:val="none" w:sz="0" w:space="0" w:color="auto"/>
        <w:left w:val="none" w:sz="0" w:space="0" w:color="auto"/>
        <w:bottom w:val="none" w:sz="0" w:space="0" w:color="auto"/>
        <w:right w:val="none" w:sz="0" w:space="0" w:color="auto"/>
      </w:divBdr>
    </w:div>
    <w:div w:id="745609317">
      <w:bodyDiv w:val="1"/>
      <w:marLeft w:val="0"/>
      <w:marRight w:val="0"/>
      <w:marTop w:val="0"/>
      <w:marBottom w:val="0"/>
      <w:divBdr>
        <w:top w:val="none" w:sz="0" w:space="0" w:color="auto"/>
        <w:left w:val="none" w:sz="0" w:space="0" w:color="auto"/>
        <w:bottom w:val="none" w:sz="0" w:space="0" w:color="auto"/>
        <w:right w:val="none" w:sz="0" w:space="0" w:color="auto"/>
      </w:divBdr>
    </w:div>
    <w:div w:id="745879480">
      <w:bodyDiv w:val="1"/>
      <w:marLeft w:val="0"/>
      <w:marRight w:val="0"/>
      <w:marTop w:val="0"/>
      <w:marBottom w:val="0"/>
      <w:divBdr>
        <w:top w:val="none" w:sz="0" w:space="0" w:color="auto"/>
        <w:left w:val="none" w:sz="0" w:space="0" w:color="auto"/>
        <w:bottom w:val="none" w:sz="0" w:space="0" w:color="auto"/>
        <w:right w:val="none" w:sz="0" w:space="0" w:color="auto"/>
      </w:divBdr>
    </w:div>
    <w:div w:id="747772820">
      <w:bodyDiv w:val="1"/>
      <w:marLeft w:val="0"/>
      <w:marRight w:val="0"/>
      <w:marTop w:val="0"/>
      <w:marBottom w:val="0"/>
      <w:divBdr>
        <w:top w:val="none" w:sz="0" w:space="0" w:color="auto"/>
        <w:left w:val="none" w:sz="0" w:space="0" w:color="auto"/>
        <w:bottom w:val="none" w:sz="0" w:space="0" w:color="auto"/>
        <w:right w:val="none" w:sz="0" w:space="0" w:color="auto"/>
      </w:divBdr>
    </w:div>
    <w:div w:id="748037061">
      <w:bodyDiv w:val="1"/>
      <w:marLeft w:val="0"/>
      <w:marRight w:val="0"/>
      <w:marTop w:val="0"/>
      <w:marBottom w:val="0"/>
      <w:divBdr>
        <w:top w:val="none" w:sz="0" w:space="0" w:color="auto"/>
        <w:left w:val="none" w:sz="0" w:space="0" w:color="auto"/>
        <w:bottom w:val="none" w:sz="0" w:space="0" w:color="auto"/>
        <w:right w:val="none" w:sz="0" w:space="0" w:color="auto"/>
      </w:divBdr>
    </w:div>
    <w:div w:id="748426805">
      <w:bodyDiv w:val="1"/>
      <w:marLeft w:val="0"/>
      <w:marRight w:val="0"/>
      <w:marTop w:val="0"/>
      <w:marBottom w:val="0"/>
      <w:divBdr>
        <w:top w:val="none" w:sz="0" w:space="0" w:color="auto"/>
        <w:left w:val="none" w:sz="0" w:space="0" w:color="auto"/>
        <w:bottom w:val="none" w:sz="0" w:space="0" w:color="auto"/>
        <w:right w:val="none" w:sz="0" w:space="0" w:color="auto"/>
      </w:divBdr>
    </w:div>
    <w:div w:id="750277790">
      <w:bodyDiv w:val="1"/>
      <w:marLeft w:val="0"/>
      <w:marRight w:val="0"/>
      <w:marTop w:val="0"/>
      <w:marBottom w:val="0"/>
      <w:divBdr>
        <w:top w:val="none" w:sz="0" w:space="0" w:color="auto"/>
        <w:left w:val="none" w:sz="0" w:space="0" w:color="auto"/>
        <w:bottom w:val="none" w:sz="0" w:space="0" w:color="auto"/>
        <w:right w:val="none" w:sz="0" w:space="0" w:color="auto"/>
      </w:divBdr>
    </w:div>
    <w:div w:id="751706656">
      <w:bodyDiv w:val="1"/>
      <w:marLeft w:val="0"/>
      <w:marRight w:val="0"/>
      <w:marTop w:val="0"/>
      <w:marBottom w:val="0"/>
      <w:divBdr>
        <w:top w:val="none" w:sz="0" w:space="0" w:color="auto"/>
        <w:left w:val="none" w:sz="0" w:space="0" w:color="auto"/>
        <w:bottom w:val="none" w:sz="0" w:space="0" w:color="auto"/>
        <w:right w:val="none" w:sz="0" w:space="0" w:color="auto"/>
      </w:divBdr>
    </w:div>
    <w:div w:id="751782733">
      <w:bodyDiv w:val="1"/>
      <w:marLeft w:val="0"/>
      <w:marRight w:val="0"/>
      <w:marTop w:val="0"/>
      <w:marBottom w:val="0"/>
      <w:divBdr>
        <w:top w:val="none" w:sz="0" w:space="0" w:color="auto"/>
        <w:left w:val="none" w:sz="0" w:space="0" w:color="auto"/>
        <w:bottom w:val="none" w:sz="0" w:space="0" w:color="auto"/>
        <w:right w:val="none" w:sz="0" w:space="0" w:color="auto"/>
      </w:divBdr>
    </w:div>
    <w:div w:id="753278147">
      <w:bodyDiv w:val="1"/>
      <w:marLeft w:val="0"/>
      <w:marRight w:val="0"/>
      <w:marTop w:val="0"/>
      <w:marBottom w:val="0"/>
      <w:divBdr>
        <w:top w:val="none" w:sz="0" w:space="0" w:color="auto"/>
        <w:left w:val="none" w:sz="0" w:space="0" w:color="auto"/>
        <w:bottom w:val="none" w:sz="0" w:space="0" w:color="auto"/>
        <w:right w:val="none" w:sz="0" w:space="0" w:color="auto"/>
      </w:divBdr>
    </w:div>
    <w:div w:id="754128071">
      <w:bodyDiv w:val="1"/>
      <w:marLeft w:val="0"/>
      <w:marRight w:val="0"/>
      <w:marTop w:val="0"/>
      <w:marBottom w:val="0"/>
      <w:divBdr>
        <w:top w:val="none" w:sz="0" w:space="0" w:color="auto"/>
        <w:left w:val="none" w:sz="0" w:space="0" w:color="auto"/>
        <w:bottom w:val="none" w:sz="0" w:space="0" w:color="auto"/>
        <w:right w:val="none" w:sz="0" w:space="0" w:color="auto"/>
      </w:divBdr>
    </w:div>
    <w:div w:id="754475350">
      <w:bodyDiv w:val="1"/>
      <w:marLeft w:val="0"/>
      <w:marRight w:val="0"/>
      <w:marTop w:val="0"/>
      <w:marBottom w:val="0"/>
      <w:divBdr>
        <w:top w:val="none" w:sz="0" w:space="0" w:color="auto"/>
        <w:left w:val="none" w:sz="0" w:space="0" w:color="auto"/>
        <w:bottom w:val="none" w:sz="0" w:space="0" w:color="auto"/>
        <w:right w:val="none" w:sz="0" w:space="0" w:color="auto"/>
      </w:divBdr>
    </w:div>
    <w:div w:id="754593155">
      <w:bodyDiv w:val="1"/>
      <w:marLeft w:val="0"/>
      <w:marRight w:val="0"/>
      <w:marTop w:val="0"/>
      <w:marBottom w:val="0"/>
      <w:divBdr>
        <w:top w:val="none" w:sz="0" w:space="0" w:color="auto"/>
        <w:left w:val="none" w:sz="0" w:space="0" w:color="auto"/>
        <w:bottom w:val="none" w:sz="0" w:space="0" w:color="auto"/>
        <w:right w:val="none" w:sz="0" w:space="0" w:color="auto"/>
      </w:divBdr>
    </w:div>
    <w:div w:id="755827305">
      <w:bodyDiv w:val="1"/>
      <w:marLeft w:val="0"/>
      <w:marRight w:val="0"/>
      <w:marTop w:val="0"/>
      <w:marBottom w:val="0"/>
      <w:divBdr>
        <w:top w:val="none" w:sz="0" w:space="0" w:color="auto"/>
        <w:left w:val="none" w:sz="0" w:space="0" w:color="auto"/>
        <w:bottom w:val="none" w:sz="0" w:space="0" w:color="auto"/>
        <w:right w:val="none" w:sz="0" w:space="0" w:color="auto"/>
      </w:divBdr>
    </w:div>
    <w:div w:id="756100800">
      <w:bodyDiv w:val="1"/>
      <w:marLeft w:val="0"/>
      <w:marRight w:val="0"/>
      <w:marTop w:val="0"/>
      <w:marBottom w:val="0"/>
      <w:divBdr>
        <w:top w:val="none" w:sz="0" w:space="0" w:color="auto"/>
        <w:left w:val="none" w:sz="0" w:space="0" w:color="auto"/>
        <w:bottom w:val="none" w:sz="0" w:space="0" w:color="auto"/>
        <w:right w:val="none" w:sz="0" w:space="0" w:color="auto"/>
      </w:divBdr>
    </w:div>
    <w:div w:id="756827768">
      <w:bodyDiv w:val="1"/>
      <w:marLeft w:val="0"/>
      <w:marRight w:val="0"/>
      <w:marTop w:val="0"/>
      <w:marBottom w:val="0"/>
      <w:divBdr>
        <w:top w:val="none" w:sz="0" w:space="0" w:color="auto"/>
        <w:left w:val="none" w:sz="0" w:space="0" w:color="auto"/>
        <w:bottom w:val="none" w:sz="0" w:space="0" w:color="auto"/>
        <w:right w:val="none" w:sz="0" w:space="0" w:color="auto"/>
      </w:divBdr>
    </w:div>
    <w:div w:id="760297137">
      <w:bodyDiv w:val="1"/>
      <w:marLeft w:val="0"/>
      <w:marRight w:val="0"/>
      <w:marTop w:val="0"/>
      <w:marBottom w:val="0"/>
      <w:divBdr>
        <w:top w:val="none" w:sz="0" w:space="0" w:color="auto"/>
        <w:left w:val="none" w:sz="0" w:space="0" w:color="auto"/>
        <w:bottom w:val="none" w:sz="0" w:space="0" w:color="auto"/>
        <w:right w:val="none" w:sz="0" w:space="0" w:color="auto"/>
      </w:divBdr>
    </w:div>
    <w:div w:id="760874762">
      <w:bodyDiv w:val="1"/>
      <w:marLeft w:val="0"/>
      <w:marRight w:val="0"/>
      <w:marTop w:val="0"/>
      <w:marBottom w:val="0"/>
      <w:divBdr>
        <w:top w:val="none" w:sz="0" w:space="0" w:color="auto"/>
        <w:left w:val="none" w:sz="0" w:space="0" w:color="auto"/>
        <w:bottom w:val="none" w:sz="0" w:space="0" w:color="auto"/>
        <w:right w:val="none" w:sz="0" w:space="0" w:color="auto"/>
      </w:divBdr>
    </w:div>
    <w:div w:id="761217279">
      <w:bodyDiv w:val="1"/>
      <w:marLeft w:val="0"/>
      <w:marRight w:val="0"/>
      <w:marTop w:val="0"/>
      <w:marBottom w:val="0"/>
      <w:divBdr>
        <w:top w:val="none" w:sz="0" w:space="0" w:color="auto"/>
        <w:left w:val="none" w:sz="0" w:space="0" w:color="auto"/>
        <w:bottom w:val="none" w:sz="0" w:space="0" w:color="auto"/>
        <w:right w:val="none" w:sz="0" w:space="0" w:color="auto"/>
      </w:divBdr>
    </w:div>
    <w:div w:id="761490899">
      <w:bodyDiv w:val="1"/>
      <w:marLeft w:val="0"/>
      <w:marRight w:val="0"/>
      <w:marTop w:val="0"/>
      <w:marBottom w:val="0"/>
      <w:divBdr>
        <w:top w:val="none" w:sz="0" w:space="0" w:color="auto"/>
        <w:left w:val="none" w:sz="0" w:space="0" w:color="auto"/>
        <w:bottom w:val="none" w:sz="0" w:space="0" w:color="auto"/>
        <w:right w:val="none" w:sz="0" w:space="0" w:color="auto"/>
      </w:divBdr>
    </w:div>
    <w:div w:id="762652510">
      <w:bodyDiv w:val="1"/>
      <w:marLeft w:val="0"/>
      <w:marRight w:val="0"/>
      <w:marTop w:val="0"/>
      <w:marBottom w:val="0"/>
      <w:divBdr>
        <w:top w:val="none" w:sz="0" w:space="0" w:color="auto"/>
        <w:left w:val="none" w:sz="0" w:space="0" w:color="auto"/>
        <w:bottom w:val="none" w:sz="0" w:space="0" w:color="auto"/>
        <w:right w:val="none" w:sz="0" w:space="0" w:color="auto"/>
      </w:divBdr>
    </w:div>
    <w:div w:id="763301696">
      <w:bodyDiv w:val="1"/>
      <w:marLeft w:val="0"/>
      <w:marRight w:val="0"/>
      <w:marTop w:val="0"/>
      <w:marBottom w:val="0"/>
      <w:divBdr>
        <w:top w:val="none" w:sz="0" w:space="0" w:color="auto"/>
        <w:left w:val="none" w:sz="0" w:space="0" w:color="auto"/>
        <w:bottom w:val="none" w:sz="0" w:space="0" w:color="auto"/>
        <w:right w:val="none" w:sz="0" w:space="0" w:color="auto"/>
      </w:divBdr>
    </w:div>
    <w:div w:id="764107958">
      <w:bodyDiv w:val="1"/>
      <w:marLeft w:val="0"/>
      <w:marRight w:val="0"/>
      <w:marTop w:val="0"/>
      <w:marBottom w:val="0"/>
      <w:divBdr>
        <w:top w:val="none" w:sz="0" w:space="0" w:color="auto"/>
        <w:left w:val="none" w:sz="0" w:space="0" w:color="auto"/>
        <w:bottom w:val="none" w:sz="0" w:space="0" w:color="auto"/>
        <w:right w:val="none" w:sz="0" w:space="0" w:color="auto"/>
      </w:divBdr>
    </w:div>
    <w:div w:id="765080660">
      <w:bodyDiv w:val="1"/>
      <w:marLeft w:val="0"/>
      <w:marRight w:val="0"/>
      <w:marTop w:val="0"/>
      <w:marBottom w:val="0"/>
      <w:divBdr>
        <w:top w:val="none" w:sz="0" w:space="0" w:color="auto"/>
        <w:left w:val="none" w:sz="0" w:space="0" w:color="auto"/>
        <w:bottom w:val="none" w:sz="0" w:space="0" w:color="auto"/>
        <w:right w:val="none" w:sz="0" w:space="0" w:color="auto"/>
      </w:divBdr>
    </w:div>
    <w:div w:id="765537577">
      <w:bodyDiv w:val="1"/>
      <w:marLeft w:val="0"/>
      <w:marRight w:val="0"/>
      <w:marTop w:val="0"/>
      <w:marBottom w:val="0"/>
      <w:divBdr>
        <w:top w:val="none" w:sz="0" w:space="0" w:color="auto"/>
        <w:left w:val="none" w:sz="0" w:space="0" w:color="auto"/>
        <w:bottom w:val="none" w:sz="0" w:space="0" w:color="auto"/>
        <w:right w:val="none" w:sz="0" w:space="0" w:color="auto"/>
      </w:divBdr>
    </w:div>
    <w:div w:id="766081669">
      <w:bodyDiv w:val="1"/>
      <w:marLeft w:val="0"/>
      <w:marRight w:val="0"/>
      <w:marTop w:val="0"/>
      <w:marBottom w:val="0"/>
      <w:divBdr>
        <w:top w:val="none" w:sz="0" w:space="0" w:color="auto"/>
        <w:left w:val="none" w:sz="0" w:space="0" w:color="auto"/>
        <w:bottom w:val="none" w:sz="0" w:space="0" w:color="auto"/>
        <w:right w:val="none" w:sz="0" w:space="0" w:color="auto"/>
      </w:divBdr>
    </w:div>
    <w:div w:id="766390104">
      <w:bodyDiv w:val="1"/>
      <w:marLeft w:val="0"/>
      <w:marRight w:val="0"/>
      <w:marTop w:val="0"/>
      <w:marBottom w:val="0"/>
      <w:divBdr>
        <w:top w:val="none" w:sz="0" w:space="0" w:color="auto"/>
        <w:left w:val="none" w:sz="0" w:space="0" w:color="auto"/>
        <w:bottom w:val="none" w:sz="0" w:space="0" w:color="auto"/>
        <w:right w:val="none" w:sz="0" w:space="0" w:color="auto"/>
      </w:divBdr>
    </w:div>
    <w:div w:id="769853080">
      <w:bodyDiv w:val="1"/>
      <w:marLeft w:val="0"/>
      <w:marRight w:val="0"/>
      <w:marTop w:val="0"/>
      <w:marBottom w:val="0"/>
      <w:divBdr>
        <w:top w:val="none" w:sz="0" w:space="0" w:color="auto"/>
        <w:left w:val="none" w:sz="0" w:space="0" w:color="auto"/>
        <w:bottom w:val="none" w:sz="0" w:space="0" w:color="auto"/>
        <w:right w:val="none" w:sz="0" w:space="0" w:color="auto"/>
      </w:divBdr>
    </w:div>
    <w:div w:id="771707363">
      <w:bodyDiv w:val="1"/>
      <w:marLeft w:val="0"/>
      <w:marRight w:val="0"/>
      <w:marTop w:val="0"/>
      <w:marBottom w:val="0"/>
      <w:divBdr>
        <w:top w:val="none" w:sz="0" w:space="0" w:color="auto"/>
        <w:left w:val="none" w:sz="0" w:space="0" w:color="auto"/>
        <w:bottom w:val="none" w:sz="0" w:space="0" w:color="auto"/>
        <w:right w:val="none" w:sz="0" w:space="0" w:color="auto"/>
      </w:divBdr>
    </w:div>
    <w:div w:id="772551654">
      <w:bodyDiv w:val="1"/>
      <w:marLeft w:val="0"/>
      <w:marRight w:val="0"/>
      <w:marTop w:val="0"/>
      <w:marBottom w:val="0"/>
      <w:divBdr>
        <w:top w:val="none" w:sz="0" w:space="0" w:color="auto"/>
        <w:left w:val="none" w:sz="0" w:space="0" w:color="auto"/>
        <w:bottom w:val="none" w:sz="0" w:space="0" w:color="auto"/>
        <w:right w:val="none" w:sz="0" w:space="0" w:color="auto"/>
      </w:divBdr>
    </w:div>
    <w:div w:id="773136780">
      <w:bodyDiv w:val="1"/>
      <w:marLeft w:val="0"/>
      <w:marRight w:val="0"/>
      <w:marTop w:val="0"/>
      <w:marBottom w:val="0"/>
      <w:divBdr>
        <w:top w:val="none" w:sz="0" w:space="0" w:color="auto"/>
        <w:left w:val="none" w:sz="0" w:space="0" w:color="auto"/>
        <w:bottom w:val="none" w:sz="0" w:space="0" w:color="auto"/>
        <w:right w:val="none" w:sz="0" w:space="0" w:color="auto"/>
      </w:divBdr>
    </w:div>
    <w:div w:id="773137431">
      <w:bodyDiv w:val="1"/>
      <w:marLeft w:val="0"/>
      <w:marRight w:val="0"/>
      <w:marTop w:val="0"/>
      <w:marBottom w:val="0"/>
      <w:divBdr>
        <w:top w:val="none" w:sz="0" w:space="0" w:color="auto"/>
        <w:left w:val="none" w:sz="0" w:space="0" w:color="auto"/>
        <w:bottom w:val="none" w:sz="0" w:space="0" w:color="auto"/>
        <w:right w:val="none" w:sz="0" w:space="0" w:color="auto"/>
      </w:divBdr>
    </w:div>
    <w:div w:id="773326307">
      <w:bodyDiv w:val="1"/>
      <w:marLeft w:val="0"/>
      <w:marRight w:val="0"/>
      <w:marTop w:val="0"/>
      <w:marBottom w:val="0"/>
      <w:divBdr>
        <w:top w:val="none" w:sz="0" w:space="0" w:color="auto"/>
        <w:left w:val="none" w:sz="0" w:space="0" w:color="auto"/>
        <w:bottom w:val="none" w:sz="0" w:space="0" w:color="auto"/>
        <w:right w:val="none" w:sz="0" w:space="0" w:color="auto"/>
      </w:divBdr>
    </w:div>
    <w:div w:id="773356507">
      <w:bodyDiv w:val="1"/>
      <w:marLeft w:val="0"/>
      <w:marRight w:val="0"/>
      <w:marTop w:val="0"/>
      <w:marBottom w:val="0"/>
      <w:divBdr>
        <w:top w:val="none" w:sz="0" w:space="0" w:color="auto"/>
        <w:left w:val="none" w:sz="0" w:space="0" w:color="auto"/>
        <w:bottom w:val="none" w:sz="0" w:space="0" w:color="auto"/>
        <w:right w:val="none" w:sz="0" w:space="0" w:color="auto"/>
      </w:divBdr>
    </w:div>
    <w:div w:id="773942318">
      <w:bodyDiv w:val="1"/>
      <w:marLeft w:val="0"/>
      <w:marRight w:val="0"/>
      <w:marTop w:val="0"/>
      <w:marBottom w:val="0"/>
      <w:divBdr>
        <w:top w:val="none" w:sz="0" w:space="0" w:color="auto"/>
        <w:left w:val="none" w:sz="0" w:space="0" w:color="auto"/>
        <w:bottom w:val="none" w:sz="0" w:space="0" w:color="auto"/>
        <w:right w:val="none" w:sz="0" w:space="0" w:color="auto"/>
      </w:divBdr>
    </w:div>
    <w:div w:id="774129943">
      <w:bodyDiv w:val="1"/>
      <w:marLeft w:val="0"/>
      <w:marRight w:val="0"/>
      <w:marTop w:val="0"/>
      <w:marBottom w:val="0"/>
      <w:divBdr>
        <w:top w:val="none" w:sz="0" w:space="0" w:color="auto"/>
        <w:left w:val="none" w:sz="0" w:space="0" w:color="auto"/>
        <w:bottom w:val="none" w:sz="0" w:space="0" w:color="auto"/>
        <w:right w:val="none" w:sz="0" w:space="0" w:color="auto"/>
      </w:divBdr>
    </w:div>
    <w:div w:id="774591093">
      <w:bodyDiv w:val="1"/>
      <w:marLeft w:val="0"/>
      <w:marRight w:val="0"/>
      <w:marTop w:val="0"/>
      <w:marBottom w:val="0"/>
      <w:divBdr>
        <w:top w:val="none" w:sz="0" w:space="0" w:color="auto"/>
        <w:left w:val="none" w:sz="0" w:space="0" w:color="auto"/>
        <w:bottom w:val="none" w:sz="0" w:space="0" w:color="auto"/>
        <w:right w:val="none" w:sz="0" w:space="0" w:color="auto"/>
      </w:divBdr>
    </w:div>
    <w:div w:id="780497751">
      <w:bodyDiv w:val="1"/>
      <w:marLeft w:val="0"/>
      <w:marRight w:val="0"/>
      <w:marTop w:val="0"/>
      <w:marBottom w:val="0"/>
      <w:divBdr>
        <w:top w:val="none" w:sz="0" w:space="0" w:color="auto"/>
        <w:left w:val="none" w:sz="0" w:space="0" w:color="auto"/>
        <w:bottom w:val="none" w:sz="0" w:space="0" w:color="auto"/>
        <w:right w:val="none" w:sz="0" w:space="0" w:color="auto"/>
      </w:divBdr>
    </w:div>
    <w:div w:id="782840580">
      <w:bodyDiv w:val="1"/>
      <w:marLeft w:val="0"/>
      <w:marRight w:val="0"/>
      <w:marTop w:val="0"/>
      <w:marBottom w:val="0"/>
      <w:divBdr>
        <w:top w:val="none" w:sz="0" w:space="0" w:color="auto"/>
        <w:left w:val="none" w:sz="0" w:space="0" w:color="auto"/>
        <w:bottom w:val="none" w:sz="0" w:space="0" w:color="auto"/>
        <w:right w:val="none" w:sz="0" w:space="0" w:color="auto"/>
      </w:divBdr>
    </w:div>
    <w:div w:id="783309722">
      <w:bodyDiv w:val="1"/>
      <w:marLeft w:val="0"/>
      <w:marRight w:val="0"/>
      <w:marTop w:val="0"/>
      <w:marBottom w:val="0"/>
      <w:divBdr>
        <w:top w:val="none" w:sz="0" w:space="0" w:color="auto"/>
        <w:left w:val="none" w:sz="0" w:space="0" w:color="auto"/>
        <w:bottom w:val="none" w:sz="0" w:space="0" w:color="auto"/>
        <w:right w:val="none" w:sz="0" w:space="0" w:color="auto"/>
      </w:divBdr>
    </w:div>
    <w:div w:id="783616197">
      <w:bodyDiv w:val="1"/>
      <w:marLeft w:val="0"/>
      <w:marRight w:val="0"/>
      <w:marTop w:val="0"/>
      <w:marBottom w:val="0"/>
      <w:divBdr>
        <w:top w:val="none" w:sz="0" w:space="0" w:color="auto"/>
        <w:left w:val="none" w:sz="0" w:space="0" w:color="auto"/>
        <w:bottom w:val="none" w:sz="0" w:space="0" w:color="auto"/>
        <w:right w:val="none" w:sz="0" w:space="0" w:color="auto"/>
      </w:divBdr>
    </w:div>
    <w:div w:id="784927516">
      <w:bodyDiv w:val="1"/>
      <w:marLeft w:val="0"/>
      <w:marRight w:val="0"/>
      <w:marTop w:val="0"/>
      <w:marBottom w:val="0"/>
      <w:divBdr>
        <w:top w:val="none" w:sz="0" w:space="0" w:color="auto"/>
        <w:left w:val="none" w:sz="0" w:space="0" w:color="auto"/>
        <w:bottom w:val="none" w:sz="0" w:space="0" w:color="auto"/>
        <w:right w:val="none" w:sz="0" w:space="0" w:color="auto"/>
      </w:divBdr>
    </w:div>
    <w:div w:id="784957137">
      <w:bodyDiv w:val="1"/>
      <w:marLeft w:val="0"/>
      <w:marRight w:val="0"/>
      <w:marTop w:val="0"/>
      <w:marBottom w:val="0"/>
      <w:divBdr>
        <w:top w:val="none" w:sz="0" w:space="0" w:color="auto"/>
        <w:left w:val="none" w:sz="0" w:space="0" w:color="auto"/>
        <w:bottom w:val="none" w:sz="0" w:space="0" w:color="auto"/>
        <w:right w:val="none" w:sz="0" w:space="0" w:color="auto"/>
      </w:divBdr>
    </w:div>
    <w:div w:id="785274287">
      <w:bodyDiv w:val="1"/>
      <w:marLeft w:val="0"/>
      <w:marRight w:val="0"/>
      <w:marTop w:val="0"/>
      <w:marBottom w:val="0"/>
      <w:divBdr>
        <w:top w:val="none" w:sz="0" w:space="0" w:color="auto"/>
        <w:left w:val="none" w:sz="0" w:space="0" w:color="auto"/>
        <w:bottom w:val="none" w:sz="0" w:space="0" w:color="auto"/>
        <w:right w:val="none" w:sz="0" w:space="0" w:color="auto"/>
      </w:divBdr>
    </w:div>
    <w:div w:id="786044846">
      <w:bodyDiv w:val="1"/>
      <w:marLeft w:val="0"/>
      <w:marRight w:val="0"/>
      <w:marTop w:val="0"/>
      <w:marBottom w:val="0"/>
      <w:divBdr>
        <w:top w:val="none" w:sz="0" w:space="0" w:color="auto"/>
        <w:left w:val="none" w:sz="0" w:space="0" w:color="auto"/>
        <w:bottom w:val="none" w:sz="0" w:space="0" w:color="auto"/>
        <w:right w:val="none" w:sz="0" w:space="0" w:color="auto"/>
      </w:divBdr>
    </w:div>
    <w:div w:id="786197273">
      <w:bodyDiv w:val="1"/>
      <w:marLeft w:val="0"/>
      <w:marRight w:val="0"/>
      <w:marTop w:val="0"/>
      <w:marBottom w:val="0"/>
      <w:divBdr>
        <w:top w:val="none" w:sz="0" w:space="0" w:color="auto"/>
        <w:left w:val="none" w:sz="0" w:space="0" w:color="auto"/>
        <w:bottom w:val="none" w:sz="0" w:space="0" w:color="auto"/>
        <w:right w:val="none" w:sz="0" w:space="0" w:color="auto"/>
      </w:divBdr>
    </w:div>
    <w:div w:id="786505440">
      <w:bodyDiv w:val="1"/>
      <w:marLeft w:val="0"/>
      <w:marRight w:val="0"/>
      <w:marTop w:val="0"/>
      <w:marBottom w:val="0"/>
      <w:divBdr>
        <w:top w:val="none" w:sz="0" w:space="0" w:color="auto"/>
        <w:left w:val="none" w:sz="0" w:space="0" w:color="auto"/>
        <w:bottom w:val="none" w:sz="0" w:space="0" w:color="auto"/>
        <w:right w:val="none" w:sz="0" w:space="0" w:color="auto"/>
      </w:divBdr>
    </w:div>
    <w:div w:id="787820407">
      <w:bodyDiv w:val="1"/>
      <w:marLeft w:val="0"/>
      <w:marRight w:val="0"/>
      <w:marTop w:val="0"/>
      <w:marBottom w:val="0"/>
      <w:divBdr>
        <w:top w:val="none" w:sz="0" w:space="0" w:color="auto"/>
        <w:left w:val="none" w:sz="0" w:space="0" w:color="auto"/>
        <w:bottom w:val="none" w:sz="0" w:space="0" w:color="auto"/>
        <w:right w:val="none" w:sz="0" w:space="0" w:color="auto"/>
      </w:divBdr>
    </w:div>
    <w:div w:id="787965819">
      <w:bodyDiv w:val="1"/>
      <w:marLeft w:val="0"/>
      <w:marRight w:val="0"/>
      <w:marTop w:val="0"/>
      <w:marBottom w:val="0"/>
      <w:divBdr>
        <w:top w:val="none" w:sz="0" w:space="0" w:color="auto"/>
        <w:left w:val="none" w:sz="0" w:space="0" w:color="auto"/>
        <w:bottom w:val="none" w:sz="0" w:space="0" w:color="auto"/>
        <w:right w:val="none" w:sz="0" w:space="0" w:color="auto"/>
      </w:divBdr>
    </w:div>
    <w:div w:id="788013319">
      <w:bodyDiv w:val="1"/>
      <w:marLeft w:val="0"/>
      <w:marRight w:val="0"/>
      <w:marTop w:val="0"/>
      <w:marBottom w:val="0"/>
      <w:divBdr>
        <w:top w:val="none" w:sz="0" w:space="0" w:color="auto"/>
        <w:left w:val="none" w:sz="0" w:space="0" w:color="auto"/>
        <w:bottom w:val="none" w:sz="0" w:space="0" w:color="auto"/>
        <w:right w:val="none" w:sz="0" w:space="0" w:color="auto"/>
      </w:divBdr>
    </w:div>
    <w:div w:id="788429135">
      <w:bodyDiv w:val="1"/>
      <w:marLeft w:val="0"/>
      <w:marRight w:val="0"/>
      <w:marTop w:val="0"/>
      <w:marBottom w:val="0"/>
      <w:divBdr>
        <w:top w:val="none" w:sz="0" w:space="0" w:color="auto"/>
        <w:left w:val="none" w:sz="0" w:space="0" w:color="auto"/>
        <w:bottom w:val="none" w:sz="0" w:space="0" w:color="auto"/>
        <w:right w:val="none" w:sz="0" w:space="0" w:color="auto"/>
      </w:divBdr>
    </w:div>
    <w:div w:id="789589915">
      <w:bodyDiv w:val="1"/>
      <w:marLeft w:val="0"/>
      <w:marRight w:val="0"/>
      <w:marTop w:val="0"/>
      <w:marBottom w:val="0"/>
      <w:divBdr>
        <w:top w:val="none" w:sz="0" w:space="0" w:color="auto"/>
        <w:left w:val="none" w:sz="0" w:space="0" w:color="auto"/>
        <w:bottom w:val="none" w:sz="0" w:space="0" w:color="auto"/>
        <w:right w:val="none" w:sz="0" w:space="0" w:color="auto"/>
      </w:divBdr>
    </w:div>
    <w:div w:id="792209228">
      <w:bodyDiv w:val="1"/>
      <w:marLeft w:val="0"/>
      <w:marRight w:val="0"/>
      <w:marTop w:val="0"/>
      <w:marBottom w:val="0"/>
      <w:divBdr>
        <w:top w:val="none" w:sz="0" w:space="0" w:color="auto"/>
        <w:left w:val="none" w:sz="0" w:space="0" w:color="auto"/>
        <w:bottom w:val="none" w:sz="0" w:space="0" w:color="auto"/>
        <w:right w:val="none" w:sz="0" w:space="0" w:color="auto"/>
      </w:divBdr>
    </w:div>
    <w:div w:id="792600083">
      <w:bodyDiv w:val="1"/>
      <w:marLeft w:val="0"/>
      <w:marRight w:val="0"/>
      <w:marTop w:val="0"/>
      <w:marBottom w:val="0"/>
      <w:divBdr>
        <w:top w:val="none" w:sz="0" w:space="0" w:color="auto"/>
        <w:left w:val="none" w:sz="0" w:space="0" w:color="auto"/>
        <w:bottom w:val="none" w:sz="0" w:space="0" w:color="auto"/>
        <w:right w:val="none" w:sz="0" w:space="0" w:color="auto"/>
      </w:divBdr>
    </w:div>
    <w:div w:id="793057580">
      <w:bodyDiv w:val="1"/>
      <w:marLeft w:val="0"/>
      <w:marRight w:val="0"/>
      <w:marTop w:val="0"/>
      <w:marBottom w:val="0"/>
      <w:divBdr>
        <w:top w:val="none" w:sz="0" w:space="0" w:color="auto"/>
        <w:left w:val="none" w:sz="0" w:space="0" w:color="auto"/>
        <w:bottom w:val="none" w:sz="0" w:space="0" w:color="auto"/>
        <w:right w:val="none" w:sz="0" w:space="0" w:color="auto"/>
      </w:divBdr>
    </w:div>
    <w:div w:id="794101041">
      <w:bodyDiv w:val="1"/>
      <w:marLeft w:val="0"/>
      <w:marRight w:val="0"/>
      <w:marTop w:val="0"/>
      <w:marBottom w:val="0"/>
      <w:divBdr>
        <w:top w:val="none" w:sz="0" w:space="0" w:color="auto"/>
        <w:left w:val="none" w:sz="0" w:space="0" w:color="auto"/>
        <w:bottom w:val="none" w:sz="0" w:space="0" w:color="auto"/>
        <w:right w:val="none" w:sz="0" w:space="0" w:color="auto"/>
      </w:divBdr>
    </w:div>
    <w:div w:id="796336045">
      <w:bodyDiv w:val="1"/>
      <w:marLeft w:val="0"/>
      <w:marRight w:val="0"/>
      <w:marTop w:val="0"/>
      <w:marBottom w:val="0"/>
      <w:divBdr>
        <w:top w:val="none" w:sz="0" w:space="0" w:color="auto"/>
        <w:left w:val="none" w:sz="0" w:space="0" w:color="auto"/>
        <w:bottom w:val="none" w:sz="0" w:space="0" w:color="auto"/>
        <w:right w:val="none" w:sz="0" w:space="0" w:color="auto"/>
      </w:divBdr>
    </w:div>
    <w:div w:id="797181579">
      <w:bodyDiv w:val="1"/>
      <w:marLeft w:val="0"/>
      <w:marRight w:val="0"/>
      <w:marTop w:val="0"/>
      <w:marBottom w:val="0"/>
      <w:divBdr>
        <w:top w:val="none" w:sz="0" w:space="0" w:color="auto"/>
        <w:left w:val="none" w:sz="0" w:space="0" w:color="auto"/>
        <w:bottom w:val="none" w:sz="0" w:space="0" w:color="auto"/>
        <w:right w:val="none" w:sz="0" w:space="0" w:color="auto"/>
      </w:divBdr>
    </w:div>
    <w:div w:id="797456930">
      <w:bodyDiv w:val="1"/>
      <w:marLeft w:val="0"/>
      <w:marRight w:val="0"/>
      <w:marTop w:val="0"/>
      <w:marBottom w:val="0"/>
      <w:divBdr>
        <w:top w:val="none" w:sz="0" w:space="0" w:color="auto"/>
        <w:left w:val="none" w:sz="0" w:space="0" w:color="auto"/>
        <w:bottom w:val="none" w:sz="0" w:space="0" w:color="auto"/>
        <w:right w:val="none" w:sz="0" w:space="0" w:color="auto"/>
      </w:divBdr>
    </w:div>
    <w:div w:id="798037642">
      <w:bodyDiv w:val="1"/>
      <w:marLeft w:val="0"/>
      <w:marRight w:val="0"/>
      <w:marTop w:val="0"/>
      <w:marBottom w:val="0"/>
      <w:divBdr>
        <w:top w:val="none" w:sz="0" w:space="0" w:color="auto"/>
        <w:left w:val="none" w:sz="0" w:space="0" w:color="auto"/>
        <w:bottom w:val="none" w:sz="0" w:space="0" w:color="auto"/>
        <w:right w:val="none" w:sz="0" w:space="0" w:color="auto"/>
      </w:divBdr>
    </w:div>
    <w:div w:id="798189214">
      <w:bodyDiv w:val="1"/>
      <w:marLeft w:val="0"/>
      <w:marRight w:val="0"/>
      <w:marTop w:val="0"/>
      <w:marBottom w:val="0"/>
      <w:divBdr>
        <w:top w:val="none" w:sz="0" w:space="0" w:color="auto"/>
        <w:left w:val="none" w:sz="0" w:space="0" w:color="auto"/>
        <w:bottom w:val="none" w:sz="0" w:space="0" w:color="auto"/>
        <w:right w:val="none" w:sz="0" w:space="0" w:color="auto"/>
      </w:divBdr>
    </w:div>
    <w:div w:id="799765387">
      <w:bodyDiv w:val="1"/>
      <w:marLeft w:val="0"/>
      <w:marRight w:val="0"/>
      <w:marTop w:val="0"/>
      <w:marBottom w:val="0"/>
      <w:divBdr>
        <w:top w:val="none" w:sz="0" w:space="0" w:color="auto"/>
        <w:left w:val="none" w:sz="0" w:space="0" w:color="auto"/>
        <w:bottom w:val="none" w:sz="0" w:space="0" w:color="auto"/>
        <w:right w:val="none" w:sz="0" w:space="0" w:color="auto"/>
      </w:divBdr>
    </w:div>
    <w:div w:id="801076405">
      <w:bodyDiv w:val="1"/>
      <w:marLeft w:val="0"/>
      <w:marRight w:val="0"/>
      <w:marTop w:val="0"/>
      <w:marBottom w:val="0"/>
      <w:divBdr>
        <w:top w:val="none" w:sz="0" w:space="0" w:color="auto"/>
        <w:left w:val="none" w:sz="0" w:space="0" w:color="auto"/>
        <w:bottom w:val="none" w:sz="0" w:space="0" w:color="auto"/>
        <w:right w:val="none" w:sz="0" w:space="0" w:color="auto"/>
      </w:divBdr>
    </w:div>
    <w:div w:id="801117133">
      <w:bodyDiv w:val="1"/>
      <w:marLeft w:val="0"/>
      <w:marRight w:val="0"/>
      <w:marTop w:val="0"/>
      <w:marBottom w:val="0"/>
      <w:divBdr>
        <w:top w:val="none" w:sz="0" w:space="0" w:color="auto"/>
        <w:left w:val="none" w:sz="0" w:space="0" w:color="auto"/>
        <w:bottom w:val="none" w:sz="0" w:space="0" w:color="auto"/>
        <w:right w:val="none" w:sz="0" w:space="0" w:color="auto"/>
      </w:divBdr>
    </w:div>
    <w:div w:id="801192676">
      <w:bodyDiv w:val="1"/>
      <w:marLeft w:val="0"/>
      <w:marRight w:val="0"/>
      <w:marTop w:val="0"/>
      <w:marBottom w:val="0"/>
      <w:divBdr>
        <w:top w:val="none" w:sz="0" w:space="0" w:color="auto"/>
        <w:left w:val="none" w:sz="0" w:space="0" w:color="auto"/>
        <w:bottom w:val="none" w:sz="0" w:space="0" w:color="auto"/>
        <w:right w:val="none" w:sz="0" w:space="0" w:color="auto"/>
      </w:divBdr>
    </w:div>
    <w:div w:id="801729110">
      <w:bodyDiv w:val="1"/>
      <w:marLeft w:val="0"/>
      <w:marRight w:val="0"/>
      <w:marTop w:val="0"/>
      <w:marBottom w:val="0"/>
      <w:divBdr>
        <w:top w:val="none" w:sz="0" w:space="0" w:color="auto"/>
        <w:left w:val="none" w:sz="0" w:space="0" w:color="auto"/>
        <w:bottom w:val="none" w:sz="0" w:space="0" w:color="auto"/>
        <w:right w:val="none" w:sz="0" w:space="0" w:color="auto"/>
      </w:divBdr>
    </w:div>
    <w:div w:id="802967118">
      <w:bodyDiv w:val="1"/>
      <w:marLeft w:val="0"/>
      <w:marRight w:val="0"/>
      <w:marTop w:val="0"/>
      <w:marBottom w:val="0"/>
      <w:divBdr>
        <w:top w:val="none" w:sz="0" w:space="0" w:color="auto"/>
        <w:left w:val="none" w:sz="0" w:space="0" w:color="auto"/>
        <w:bottom w:val="none" w:sz="0" w:space="0" w:color="auto"/>
        <w:right w:val="none" w:sz="0" w:space="0" w:color="auto"/>
      </w:divBdr>
    </w:div>
    <w:div w:id="805777835">
      <w:bodyDiv w:val="1"/>
      <w:marLeft w:val="0"/>
      <w:marRight w:val="0"/>
      <w:marTop w:val="0"/>
      <w:marBottom w:val="0"/>
      <w:divBdr>
        <w:top w:val="none" w:sz="0" w:space="0" w:color="auto"/>
        <w:left w:val="none" w:sz="0" w:space="0" w:color="auto"/>
        <w:bottom w:val="none" w:sz="0" w:space="0" w:color="auto"/>
        <w:right w:val="none" w:sz="0" w:space="0" w:color="auto"/>
      </w:divBdr>
    </w:div>
    <w:div w:id="805783936">
      <w:bodyDiv w:val="1"/>
      <w:marLeft w:val="0"/>
      <w:marRight w:val="0"/>
      <w:marTop w:val="0"/>
      <w:marBottom w:val="0"/>
      <w:divBdr>
        <w:top w:val="none" w:sz="0" w:space="0" w:color="auto"/>
        <w:left w:val="none" w:sz="0" w:space="0" w:color="auto"/>
        <w:bottom w:val="none" w:sz="0" w:space="0" w:color="auto"/>
        <w:right w:val="none" w:sz="0" w:space="0" w:color="auto"/>
      </w:divBdr>
    </w:div>
    <w:div w:id="807820186">
      <w:bodyDiv w:val="1"/>
      <w:marLeft w:val="0"/>
      <w:marRight w:val="0"/>
      <w:marTop w:val="0"/>
      <w:marBottom w:val="0"/>
      <w:divBdr>
        <w:top w:val="none" w:sz="0" w:space="0" w:color="auto"/>
        <w:left w:val="none" w:sz="0" w:space="0" w:color="auto"/>
        <w:bottom w:val="none" w:sz="0" w:space="0" w:color="auto"/>
        <w:right w:val="none" w:sz="0" w:space="0" w:color="auto"/>
      </w:divBdr>
    </w:div>
    <w:div w:id="807893212">
      <w:bodyDiv w:val="1"/>
      <w:marLeft w:val="0"/>
      <w:marRight w:val="0"/>
      <w:marTop w:val="0"/>
      <w:marBottom w:val="0"/>
      <w:divBdr>
        <w:top w:val="none" w:sz="0" w:space="0" w:color="auto"/>
        <w:left w:val="none" w:sz="0" w:space="0" w:color="auto"/>
        <w:bottom w:val="none" w:sz="0" w:space="0" w:color="auto"/>
        <w:right w:val="none" w:sz="0" w:space="0" w:color="auto"/>
      </w:divBdr>
    </w:div>
    <w:div w:id="808401009">
      <w:bodyDiv w:val="1"/>
      <w:marLeft w:val="0"/>
      <w:marRight w:val="0"/>
      <w:marTop w:val="0"/>
      <w:marBottom w:val="0"/>
      <w:divBdr>
        <w:top w:val="none" w:sz="0" w:space="0" w:color="auto"/>
        <w:left w:val="none" w:sz="0" w:space="0" w:color="auto"/>
        <w:bottom w:val="none" w:sz="0" w:space="0" w:color="auto"/>
        <w:right w:val="none" w:sz="0" w:space="0" w:color="auto"/>
      </w:divBdr>
    </w:div>
    <w:div w:id="808667736">
      <w:bodyDiv w:val="1"/>
      <w:marLeft w:val="0"/>
      <w:marRight w:val="0"/>
      <w:marTop w:val="0"/>
      <w:marBottom w:val="0"/>
      <w:divBdr>
        <w:top w:val="none" w:sz="0" w:space="0" w:color="auto"/>
        <w:left w:val="none" w:sz="0" w:space="0" w:color="auto"/>
        <w:bottom w:val="none" w:sz="0" w:space="0" w:color="auto"/>
        <w:right w:val="none" w:sz="0" w:space="0" w:color="auto"/>
      </w:divBdr>
    </w:div>
    <w:div w:id="809513188">
      <w:bodyDiv w:val="1"/>
      <w:marLeft w:val="0"/>
      <w:marRight w:val="0"/>
      <w:marTop w:val="0"/>
      <w:marBottom w:val="0"/>
      <w:divBdr>
        <w:top w:val="none" w:sz="0" w:space="0" w:color="auto"/>
        <w:left w:val="none" w:sz="0" w:space="0" w:color="auto"/>
        <w:bottom w:val="none" w:sz="0" w:space="0" w:color="auto"/>
        <w:right w:val="none" w:sz="0" w:space="0" w:color="auto"/>
      </w:divBdr>
    </w:div>
    <w:div w:id="809519004">
      <w:bodyDiv w:val="1"/>
      <w:marLeft w:val="0"/>
      <w:marRight w:val="0"/>
      <w:marTop w:val="0"/>
      <w:marBottom w:val="0"/>
      <w:divBdr>
        <w:top w:val="none" w:sz="0" w:space="0" w:color="auto"/>
        <w:left w:val="none" w:sz="0" w:space="0" w:color="auto"/>
        <w:bottom w:val="none" w:sz="0" w:space="0" w:color="auto"/>
        <w:right w:val="none" w:sz="0" w:space="0" w:color="auto"/>
      </w:divBdr>
    </w:div>
    <w:div w:id="811865609">
      <w:bodyDiv w:val="1"/>
      <w:marLeft w:val="0"/>
      <w:marRight w:val="0"/>
      <w:marTop w:val="0"/>
      <w:marBottom w:val="0"/>
      <w:divBdr>
        <w:top w:val="none" w:sz="0" w:space="0" w:color="auto"/>
        <w:left w:val="none" w:sz="0" w:space="0" w:color="auto"/>
        <w:bottom w:val="none" w:sz="0" w:space="0" w:color="auto"/>
        <w:right w:val="none" w:sz="0" w:space="0" w:color="auto"/>
      </w:divBdr>
    </w:div>
    <w:div w:id="814447602">
      <w:bodyDiv w:val="1"/>
      <w:marLeft w:val="0"/>
      <w:marRight w:val="0"/>
      <w:marTop w:val="0"/>
      <w:marBottom w:val="0"/>
      <w:divBdr>
        <w:top w:val="none" w:sz="0" w:space="0" w:color="auto"/>
        <w:left w:val="none" w:sz="0" w:space="0" w:color="auto"/>
        <w:bottom w:val="none" w:sz="0" w:space="0" w:color="auto"/>
        <w:right w:val="none" w:sz="0" w:space="0" w:color="auto"/>
      </w:divBdr>
    </w:div>
    <w:div w:id="815300359">
      <w:bodyDiv w:val="1"/>
      <w:marLeft w:val="0"/>
      <w:marRight w:val="0"/>
      <w:marTop w:val="0"/>
      <w:marBottom w:val="0"/>
      <w:divBdr>
        <w:top w:val="none" w:sz="0" w:space="0" w:color="auto"/>
        <w:left w:val="none" w:sz="0" w:space="0" w:color="auto"/>
        <w:bottom w:val="none" w:sz="0" w:space="0" w:color="auto"/>
        <w:right w:val="none" w:sz="0" w:space="0" w:color="auto"/>
      </w:divBdr>
    </w:div>
    <w:div w:id="815996382">
      <w:bodyDiv w:val="1"/>
      <w:marLeft w:val="0"/>
      <w:marRight w:val="0"/>
      <w:marTop w:val="0"/>
      <w:marBottom w:val="0"/>
      <w:divBdr>
        <w:top w:val="none" w:sz="0" w:space="0" w:color="auto"/>
        <w:left w:val="none" w:sz="0" w:space="0" w:color="auto"/>
        <w:bottom w:val="none" w:sz="0" w:space="0" w:color="auto"/>
        <w:right w:val="none" w:sz="0" w:space="0" w:color="auto"/>
      </w:divBdr>
    </w:div>
    <w:div w:id="817576215">
      <w:bodyDiv w:val="1"/>
      <w:marLeft w:val="0"/>
      <w:marRight w:val="0"/>
      <w:marTop w:val="0"/>
      <w:marBottom w:val="0"/>
      <w:divBdr>
        <w:top w:val="none" w:sz="0" w:space="0" w:color="auto"/>
        <w:left w:val="none" w:sz="0" w:space="0" w:color="auto"/>
        <w:bottom w:val="none" w:sz="0" w:space="0" w:color="auto"/>
        <w:right w:val="none" w:sz="0" w:space="0" w:color="auto"/>
      </w:divBdr>
    </w:div>
    <w:div w:id="818545329">
      <w:bodyDiv w:val="1"/>
      <w:marLeft w:val="0"/>
      <w:marRight w:val="0"/>
      <w:marTop w:val="0"/>
      <w:marBottom w:val="0"/>
      <w:divBdr>
        <w:top w:val="none" w:sz="0" w:space="0" w:color="auto"/>
        <w:left w:val="none" w:sz="0" w:space="0" w:color="auto"/>
        <w:bottom w:val="none" w:sz="0" w:space="0" w:color="auto"/>
        <w:right w:val="none" w:sz="0" w:space="0" w:color="auto"/>
      </w:divBdr>
    </w:div>
    <w:div w:id="819154540">
      <w:bodyDiv w:val="1"/>
      <w:marLeft w:val="0"/>
      <w:marRight w:val="0"/>
      <w:marTop w:val="0"/>
      <w:marBottom w:val="0"/>
      <w:divBdr>
        <w:top w:val="none" w:sz="0" w:space="0" w:color="auto"/>
        <w:left w:val="none" w:sz="0" w:space="0" w:color="auto"/>
        <w:bottom w:val="none" w:sz="0" w:space="0" w:color="auto"/>
        <w:right w:val="none" w:sz="0" w:space="0" w:color="auto"/>
      </w:divBdr>
    </w:div>
    <w:div w:id="820075879">
      <w:bodyDiv w:val="1"/>
      <w:marLeft w:val="0"/>
      <w:marRight w:val="0"/>
      <w:marTop w:val="0"/>
      <w:marBottom w:val="0"/>
      <w:divBdr>
        <w:top w:val="none" w:sz="0" w:space="0" w:color="auto"/>
        <w:left w:val="none" w:sz="0" w:space="0" w:color="auto"/>
        <w:bottom w:val="none" w:sz="0" w:space="0" w:color="auto"/>
        <w:right w:val="none" w:sz="0" w:space="0" w:color="auto"/>
      </w:divBdr>
    </w:div>
    <w:div w:id="822433360">
      <w:bodyDiv w:val="1"/>
      <w:marLeft w:val="0"/>
      <w:marRight w:val="0"/>
      <w:marTop w:val="0"/>
      <w:marBottom w:val="0"/>
      <w:divBdr>
        <w:top w:val="none" w:sz="0" w:space="0" w:color="auto"/>
        <w:left w:val="none" w:sz="0" w:space="0" w:color="auto"/>
        <w:bottom w:val="none" w:sz="0" w:space="0" w:color="auto"/>
        <w:right w:val="none" w:sz="0" w:space="0" w:color="auto"/>
      </w:divBdr>
    </w:div>
    <w:div w:id="822818582">
      <w:bodyDiv w:val="1"/>
      <w:marLeft w:val="0"/>
      <w:marRight w:val="0"/>
      <w:marTop w:val="0"/>
      <w:marBottom w:val="0"/>
      <w:divBdr>
        <w:top w:val="none" w:sz="0" w:space="0" w:color="auto"/>
        <w:left w:val="none" w:sz="0" w:space="0" w:color="auto"/>
        <w:bottom w:val="none" w:sz="0" w:space="0" w:color="auto"/>
        <w:right w:val="none" w:sz="0" w:space="0" w:color="auto"/>
      </w:divBdr>
    </w:div>
    <w:div w:id="824204780">
      <w:bodyDiv w:val="1"/>
      <w:marLeft w:val="0"/>
      <w:marRight w:val="0"/>
      <w:marTop w:val="0"/>
      <w:marBottom w:val="0"/>
      <w:divBdr>
        <w:top w:val="none" w:sz="0" w:space="0" w:color="auto"/>
        <w:left w:val="none" w:sz="0" w:space="0" w:color="auto"/>
        <w:bottom w:val="none" w:sz="0" w:space="0" w:color="auto"/>
        <w:right w:val="none" w:sz="0" w:space="0" w:color="auto"/>
      </w:divBdr>
    </w:div>
    <w:div w:id="826900416">
      <w:bodyDiv w:val="1"/>
      <w:marLeft w:val="0"/>
      <w:marRight w:val="0"/>
      <w:marTop w:val="0"/>
      <w:marBottom w:val="0"/>
      <w:divBdr>
        <w:top w:val="none" w:sz="0" w:space="0" w:color="auto"/>
        <w:left w:val="none" w:sz="0" w:space="0" w:color="auto"/>
        <w:bottom w:val="none" w:sz="0" w:space="0" w:color="auto"/>
        <w:right w:val="none" w:sz="0" w:space="0" w:color="auto"/>
      </w:divBdr>
    </w:div>
    <w:div w:id="827987205">
      <w:bodyDiv w:val="1"/>
      <w:marLeft w:val="0"/>
      <w:marRight w:val="0"/>
      <w:marTop w:val="0"/>
      <w:marBottom w:val="0"/>
      <w:divBdr>
        <w:top w:val="none" w:sz="0" w:space="0" w:color="auto"/>
        <w:left w:val="none" w:sz="0" w:space="0" w:color="auto"/>
        <w:bottom w:val="none" w:sz="0" w:space="0" w:color="auto"/>
        <w:right w:val="none" w:sz="0" w:space="0" w:color="auto"/>
      </w:divBdr>
    </w:div>
    <w:div w:id="829633651">
      <w:bodyDiv w:val="1"/>
      <w:marLeft w:val="0"/>
      <w:marRight w:val="0"/>
      <w:marTop w:val="0"/>
      <w:marBottom w:val="0"/>
      <w:divBdr>
        <w:top w:val="none" w:sz="0" w:space="0" w:color="auto"/>
        <w:left w:val="none" w:sz="0" w:space="0" w:color="auto"/>
        <w:bottom w:val="none" w:sz="0" w:space="0" w:color="auto"/>
        <w:right w:val="none" w:sz="0" w:space="0" w:color="auto"/>
      </w:divBdr>
    </w:div>
    <w:div w:id="830488841">
      <w:bodyDiv w:val="1"/>
      <w:marLeft w:val="0"/>
      <w:marRight w:val="0"/>
      <w:marTop w:val="0"/>
      <w:marBottom w:val="0"/>
      <w:divBdr>
        <w:top w:val="none" w:sz="0" w:space="0" w:color="auto"/>
        <w:left w:val="none" w:sz="0" w:space="0" w:color="auto"/>
        <w:bottom w:val="none" w:sz="0" w:space="0" w:color="auto"/>
        <w:right w:val="none" w:sz="0" w:space="0" w:color="auto"/>
      </w:divBdr>
    </w:div>
    <w:div w:id="830829650">
      <w:bodyDiv w:val="1"/>
      <w:marLeft w:val="0"/>
      <w:marRight w:val="0"/>
      <w:marTop w:val="0"/>
      <w:marBottom w:val="0"/>
      <w:divBdr>
        <w:top w:val="none" w:sz="0" w:space="0" w:color="auto"/>
        <w:left w:val="none" w:sz="0" w:space="0" w:color="auto"/>
        <w:bottom w:val="none" w:sz="0" w:space="0" w:color="auto"/>
        <w:right w:val="none" w:sz="0" w:space="0" w:color="auto"/>
      </w:divBdr>
    </w:div>
    <w:div w:id="835456937">
      <w:bodyDiv w:val="1"/>
      <w:marLeft w:val="0"/>
      <w:marRight w:val="0"/>
      <w:marTop w:val="0"/>
      <w:marBottom w:val="0"/>
      <w:divBdr>
        <w:top w:val="none" w:sz="0" w:space="0" w:color="auto"/>
        <w:left w:val="none" w:sz="0" w:space="0" w:color="auto"/>
        <w:bottom w:val="none" w:sz="0" w:space="0" w:color="auto"/>
        <w:right w:val="none" w:sz="0" w:space="0" w:color="auto"/>
      </w:divBdr>
    </w:div>
    <w:div w:id="835459392">
      <w:bodyDiv w:val="1"/>
      <w:marLeft w:val="0"/>
      <w:marRight w:val="0"/>
      <w:marTop w:val="0"/>
      <w:marBottom w:val="0"/>
      <w:divBdr>
        <w:top w:val="none" w:sz="0" w:space="0" w:color="auto"/>
        <w:left w:val="none" w:sz="0" w:space="0" w:color="auto"/>
        <w:bottom w:val="none" w:sz="0" w:space="0" w:color="auto"/>
        <w:right w:val="none" w:sz="0" w:space="0" w:color="auto"/>
      </w:divBdr>
    </w:div>
    <w:div w:id="836575827">
      <w:bodyDiv w:val="1"/>
      <w:marLeft w:val="0"/>
      <w:marRight w:val="0"/>
      <w:marTop w:val="0"/>
      <w:marBottom w:val="0"/>
      <w:divBdr>
        <w:top w:val="none" w:sz="0" w:space="0" w:color="auto"/>
        <w:left w:val="none" w:sz="0" w:space="0" w:color="auto"/>
        <w:bottom w:val="none" w:sz="0" w:space="0" w:color="auto"/>
        <w:right w:val="none" w:sz="0" w:space="0" w:color="auto"/>
      </w:divBdr>
    </w:div>
    <w:div w:id="840656425">
      <w:bodyDiv w:val="1"/>
      <w:marLeft w:val="0"/>
      <w:marRight w:val="0"/>
      <w:marTop w:val="0"/>
      <w:marBottom w:val="0"/>
      <w:divBdr>
        <w:top w:val="none" w:sz="0" w:space="0" w:color="auto"/>
        <w:left w:val="none" w:sz="0" w:space="0" w:color="auto"/>
        <w:bottom w:val="none" w:sz="0" w:space="0" w:color="auto"/>
        <w:right w:val="none" w:sz="0" w:space="0" w:color="auto"/>
      </w:divBdr>
    </w:div>
    <w:div w:id="843545938">
      <w:bodyDiv w:val="1"/>
      <w:marLeft w:val="0"/>
      <w:marRight w:val="0"/>
      <w:marTop w:val="0"/>
      <w:marBottom w:val="0"/>
      <w:divBdr>
        <w:top w:val="none" w:sz="0" w:space="0" w:color="auto"/>
        <w:left w:val="none" w:sz="0" w:space="0" w:color="auto"/>
        <w:bottom w:val="none" w:sz="0" w:space="0" w:color="auto"/>
        <w:right w:val="none" w:sz="0" w:space="0" w:color="auto"/>
      </w:divBdr>
    </w:div>
    <w:div w:id="843591610">
      <w:bodyDiv w:val="1"/>
      <w:marLeft w:val="0"/>
      <w:marRight w:val="0"/>
      <w:marTop w:val="0"/>
      <w:marBottom w:val="0"/>
      <w:divBdr>
        <w:top w:val="none" w:sz="0" w:space="0" w:color="auto"/>
        <w:left w:val="none" w:sz="0" w:space="0" w:color="auto"/>
        <w:bottom w:val="none" w:sz="0" w:space="0" w:color="auto"/>
        <w:right w:val="none" w:sz="0" w:space="0" w:color="auto"/>
      </w:divBdr>
    </w:div>
    <w:div w:id="844056585">
      <w:bodyDiv w:val="1"/>
      <w:marLeft w:val="0"/>
      <w:marRight w:val="0"/>
      <w:marTop w:val="0"/>
      <w:marBottom w:val="0"/>
      <w:divBdr>
        <w:top w:val="none" w:sz="0" w:space="0" w:color="auto"/>
        <w:left w:val="none" w:sz="0" w:space="0" w:color="auto"/>
        <w:bottom w:val="none" w:sz="0" w:space="0" w:color="auto"/>
        <w:right w:val="none" w:sz="0" w:space="0" w:color="auto"/>
      </w:divBdr>
    </w:div>
    <w:div w:id="844828286">
      <w:bodyDiv w:val="1"/>
      <w:marLeft w:val="0"/>
      <w:marRight w:val="0"/>
      <w:marTop w:val="0"/>
      <w:marBottom w:val="0"/>
      <w:divBdr>
        <w:top w:val="none" w:sz="0" w:space="0" w:color="auto"/>
        <w:left w:val="none" w:sz="0" w:space="0" w:color="auto"/>
        <w:bottom w:val="none" w:sz="0" w:space="0" w:color="auto"/>
        <w:right w:val="none" w:sz="0" w:space="0" w:color="auto"/>
      </w:divBdr>
    </w:div>
    <w:div w:id="845098141">
      <w:bodyDiv w:val="1"/>
      <w:marLeft w:val="0"/>
      <w:marRight w:val="0"/>
      <w:marTop w:val="0"/>
      <w:marBottom w:val="0"/>
      <w:divBdr>
        <w:top w:val="none" w:sz="0" w:space="0" w:color="auto"/>
        <w:left w:val="none" w:sz="0" w:space="0" w:color="auto"/>
        <w:bottom w:val="none" w:sz="0" w:space="0" w:color="auto"/>
        <w:right w:val="none" w:sz="0" w:space="0" w:color="auto"/>
      </w:divBdr>
    </w:div>
    <w:div w:id="845486258">
      <w:bodyDiv w:val="1"/>
      <w:marLeft w:val="0"/>
      <w:marRight w:val="0"/>
      <w:marTop w:val="0"/>
      <w:marBottom w:val="0"/>
      <w:divBdr>
        <w:top w:val="none" w:sz="0" w:space="0" w:color="auto"/>
        <w:left w:val="none" w:sz="0" w:space="0" w:color="auto"/>
        <w:bottom w:val="none" w:sz="0" w:space="0" w:color="auto"/>
        <w:right w:val="none" w:sz="0" w:space="0" w:color="auto"/>
      </w:divBdr>
    </w:div>
    <w:div w:id="848564263">
      <w:bodyDiv w:val="1"/>
      <w:marLeft w:val="0"/>
      <w:marRight w:val="0"/>
      <w:marTop w:val="0"/>
      <w:marBottom w:val="0"/>
      <w:divBdr>
        <w:top w:val="none" w:sz="0" w:space="0" w:color="auto"/>
        <w:left w:val="none" w:sz="0" w:space="0" w:color="auto"/>
        <w:bottom w:val="none" w:sz="0" w:space="0" w:color="auto"/>
        <w:right w:val="none" w:sz="0" w:space="0" w:color="auto"/>
      </w:divBdr>
    </w:div>
    <w:div w:id="849023917">
      <w:bodyDiv w:val="1"/>
      <w:marLeft w:val="0"/>
      <w:marRight w:val="0"/>
      <w:marTop w:val="0"/>
      <w:marBottom w:val="0"/>
      <w:divBdr>
        <w:top w:val="none" w:sz="0" w:space="0" w:color="auto"/>
        <w:left w:val="none" w:sz="0" w:space="0" w:color="auto"/>
        <w:bottom w:val="none" w:sz="0" w:space="0" w:color="auto"/>
        <w:right w:val="none" w:sz="0" w:space="0" w:color="auto"/>
      </w:divBdr>
    </w:div>
    <w:div w:id="849682438">
      <w:bodyDiv w:val="1"/>
      <w:marLeft w:val="0"/>
      <w:marRight w:val="0"/>
      <w:marTop w:val="0"/>
      <w:marBottom w:val="0"/>
      <w:divBdr>
        <w:top w:val="none" w:sz="0" w:space="0" w:color="auto"/>
        <w:left w:val="none" w:sz="0" w:space="0" w:color="auto"/>
        <w:bottom w:val="none" w:sz="0" w:space="0" w:color="auto"/>
        <w:right w:val="none" w:sz="0" w:space="0" w:color="auto"/>
      </w:divBdr>
    </w:div>
    <w:div w:id="849949169">
      <w:bodyDiv w:val="1"/>
      <w:marLeft w:val="0"/>
      <w:marRight w:val="0"/>
      <w:marTop w:val="0"/>
      <w:marBottom w:val="0"/>
      <w:divBdr>
        <w:top w:val="none" w:sz="0" w:space="0" w:color="auto"/>
        <w:left w:val="none" w:sz="0" w:space="0" w:color="auto"/>
        <w:bottom w:val="none" w:sz="0" w:space="0" w:color="auto"/>
        <w:right w:val="none" w:sz="0" w:space="0" w:color="auto"/>
      </w:divBdr>
    </w:div>
    <w:div w:id="850218459">
      <w:bodyDiv w:val="1"/>
      <w:marLeft w:val="0"/>
      <w:marRight w:val="0"/>
      <w:marTop w:val="0"/>
      <w:marBottom w:val="0"/>
      <w:divBdr>
        <w:top w:val="none" w:sz="0" w:space="0" w:color="auto"/>
        <w:left w:val="none" w:sz="0" w:space="0" w:color="auto"/>
        <w:bottom w:val="none" w:sz="0" w:space="0" w:color="auto"/>
        <w:right w:val="none" w:sz="0" w:space="0" w:color="auto"/>
      </w:divBdr>
    </w:div>
    <w:div w:id="850222031">
      <w:bodyDiv w:val="1"/>
      <w:marLeft w:val="0"/>
      <w:marRight w:val="0"/>
      <w:marTop w:val="0"/>
      <w:marBottom w:val="0"/>
      <w:divBdr>
        <w:top w:val="none" w:sz="0" w:space="0" w:color="auto"/>
        <w:left w:val="none" w:sz="0" w:space="0" w:color="auto"/>
        <w:bottom w:val="none" w:sz="0" w:space="0" w:color="auto"/>
        <w:right w:val="none" w:sz="0" w:space="0" w:color="auto"/>
      </w:divBdr>
    </w:div>
    <w:div w:id="852301367">
      <w:bodyDiv w:val="1"/>
      <w:marLeft w:val="0"/>
      <w:marRight w:val="0"/>
      <w:marTop w:val="0"/>
      <w:marBottom w:val="0"/>
      <w:divBdr>
        <w:top w:val="none" w:sz="0" w:space="0" w:color="auto"/>
        <w:left w:val="none" w:sz="0" w:space="0" w:color="auto"/>
        <w:bottom w:val="none" w:sz="0" w:space="0" w:color="auto"/>
        <w:right w:val="none" w:sz="0" w:space="0" w:color="auto"/>
      </w:divBdr>
    </w:div>
    <w:div w:id="853494812">
      <w:bodyDiv w:val="1"/>
      <w:marLeft w:val="0"/>
      <w:marRight w:val="0"/>
      <w:marTop w:val="0"/>
      <w:marBottom w:val="0"/>
      <w:divBdr>
        <w:top w:val="none" w:sz="0" w:space="0" w:color="auto"/>
        <w:left w:val="none" w:sz="0" w:space="0" w:color="auto"/>
        <w:bottom w:val="none" w:sz="0" w:space="0" w:color="auto"/>
        <w:right w:val="none" w:sz="0" w:space="0" w:color="auto"/>
      </w:divBdr>
    </w:div>
    <w:div w:id="853694256">
      <w:bodyDiv w:val="1"/>
      <w:marLeft w:val="0"/>
      <w:marRight w:val="0"/>
      <w:marTop w:val="0"/>
      <w:marBottom w:val="0"/>
      <w:divBdr>
        <w:top w:val="none" w:sz="0" w:space="0" w:color="auto"/>
        <w:left w:val="none" w:sz="0" w:space="0" w:color="auto"/>
        <w:bottom w:val="none" w:sz="0" w:space="0" w:color="auto"/>
        <w:right w:val="none" w:sz="0" w:space="0" w:color="auto"/>
      </w:divBdr>
    </w:div>
    <w:div w:id="853879235">
      <w:bodyDiv w:val="1"/>
      <w:marLeft w:val="0"/>
      <w:marRight w:val="0"/>
      <w:marTop w:val="0"/>
      <w:marBottom w:val="0"/>
      <w:divBdr>
        <w:top w:val="none" w:sz="0" w:space="0" w:color="auto"/>
        <w:left w:val="none" w:sz="0" w:space="0" w:color="auto"/>
        <w:bottom w:val="none" w:sz="0" w:space="0" w:color="auto"/>
        <w:right w:val="none" w:sz="0" w:space="0" w:color="auto"/>
      </w:divBdr>
    </w:div>
    <w:div w:id="854416622">
      <w:bodyDiv w:val="1"/>
      <w:marLeft w:val="0"/>
      <w:marRight w:val="0"/>
      <w:marTop w:val="0"/>
      <w:marBottom w:val="0"/>
      <w:divBdr>
        <w:top w:val="none" w:sz="0" w:space="0" w:color="auto"/>
        <w:left w:val="none" w:sz="0" w:space="0" w:color="auto"/>
        <w:bottom w:val="none" w:sz="0" w:space="0" w:color="auto"/>
        <w:right w:val="none" w:sz="0" w:space="0" w:color="auto"/>
      </w:divBdr>
    </w:div>
    <w:div w:id="855311854">
      <w:bodyDiv w:val="1"/>
      <w:marLeft w:val="0"/>
      <w:marRight w:val="0"/>
      <w:marTop w:val="0"/>
      <w:marBottom w:val="0"/>
      <w:divBdr>
        <w:top w:val="none" w:sz="0" w:space="0" w:color="auto"/>
        <w:left w:val="none" w:sz="0" w:space="0" w:color="auto"/>
        <w:bottom w:val="none" w:sz="0" w:space="0" w:color="auto"/>
        <w:right w:val="none" w:sz="0" w:space="0" w:color="auto"/>
      </w:divBdr>
    </w:div>
    <w:div w:id="859588274">
      <w:bodyDiv w:val="1"/>
      <w:marLeft w:val="0"/>
      <w:marRight w:val="0"/>
      <w:marTop w:val="0"/>
      <w:marBottom w:val="0"/>
      <w:divBdr>
        <w:top w:val="none" w:sz="0" w:space="0" w:color="auto"/>
        <w:left w:val="none" w:sz="0" w:space="0" w:color="auto"/>
        <w:bottom w:val="none" w:sz="0" w:space="0" w:color="auto"/>
        <w:right w:val="none" w:sz="0" w:space="0" w:color="auto"/>
      </w:divBdr>
    </w:div>
    <w:div w:id="862086144">
      <w:bodyDiv w:val="1"/>
      <w:marLeft w:val="0"/>
      <w:marRight w:val="0"/>
      <w:marTop w:val="0"/>
      <w:marBottom w:val="0"/>
      <w:divBdr>
        <w:top w:val="none" w:sz="0" w:space="0" w:color="auto"/>
        <w:left w:val="none" w:sz="0" w:space="0" w:color="auto"/>
        <w:bottom w:val="none" w:sz="0" w:space="0" w:color="auto"/>
        <w:right w:val="none" w:sz="0" w:space="0" w:color="auto"/>
      </w:divBdr>
    </w:div>
    <w:div w:id="862867946">
      <w:bodyDiv w:val="1"/>
      <w:marLeft w:val="0"/>
      <w:marRight w:val="0"/>
      <w:marTop w:val="0"/>
      <w:marBottom w:val="0"/>
      <w:divBdr>
        <w:top w:val="none" w:sz="0" w:space="0" w:color="auto"/>
        <w:left w:val="none" w:sz="0" w:space="0" w:color="auto"/>
        <w:bottom w:val="none" w:sz="0" w:space="0" w:color="auto"/>
        <w:right w:val="none" w:sz="0" w:space="0" w:color="auto"/>
      </w:divBdr>
    </w:div>
    <w:div w:id="863329495">
      <w:bodyDiv w:val="1"/>
      <w:marLeft w:val="0"/>
      <w:marRight w:val="0"/>
      <w:marTop w:val="0"/>
      <w:marBottom w:val="0"/>
      <w:divBdr>
        <w:top w:val="none" w:sz="0" w:space="0" w:color="auto"/>
        <w:left w:val="none" w:sz="0" w:space="0" w:color="auto"/>
        <w:bottom w:val="none" w:sz="0" w:space="0" w:color="auto"/>
        <w:right w:val="none" w:sz="0" w:space="0" w:color="auto"/>
      </w:divBdr>
    </w:div>
    <w:div w:id="863783435">
      <w:bodyDiv w:val="1"/>
      <w:marLeft w:val="0"/>
      <w:marRight w:val="0"/>
      <w:marTop w:val="0"/>
      <w:marBottom w:val="0"/>
      <w:divBdr>
        <w:top w:val="none" w:sz="0" w:space="0" w:color="auto"/>
        <w:left w:val="none" w:sz="0" w:space="0" w:color="auto"/>
        <w:bottom w:val="none" w:sz="0" w:space="0" w:color="auto"/>
        <w:right w:val="none" w:sz="0" w:space="0" w:color="auto"/>
      </w:divBdr>
    </w:div>
    <w:div w:id="864445722">
      <w:bodyDiv w:val="1"/>
      <w:marLeft w:val="0"/>
      <w:marRight w:val="0"/>
      <w:marTop w:val="0"/>
      <w:marBottom w:val="0"/>
      <w:divBdr>
        <w:top w:val="none" w:sz="0" w:space="0" w:color="auto"/>
        <w:left w:val="none" w:sz="0" w:space="0" w:color="auto"/>
        <w:bottom w:val="none" w:sz="0" w:space="0" w:color="auto"/>
        <w:right w:val="none" w:sz="0" w:space="0" w:color="auto"/>
      </w:divBdr>
    </w:div>
    <w:div w:id="868490581">
      <w:bodyDiv w:val="1"/>
      <w:marLeft w:val="0"/>
      <w:marRight w:val="0"/>
      <w:marTop w:val="0"/>
      <w:marBottom w:val="0"/>
      <w:divBdr>
        <w:top w:val="none" w:sz="0" w:space="0" w:color="auto"/>
        <w:left w:val="none" w:sz="0" w:space="0" w:color="auto"/>
        <w:bottom w:val="none" w:sz="0" w:space="0" w:color="auto"/>
        <w:right w:val="none" w:sz="0" w:space="0" w:color="auto"/>
      </w:divBdr>
    </w:div>
    <w:div w:id="870730229">
      <w:bodyDiv w:val="1"/>
      <w:marLeft w:val="0"/>
      <w:marRight w:val="0"/>
      <w:marTop w:val="0"/>
      <w:marBottom w:val="0"/>
      <w:divBdr>
        <w:top w:val="none" w:sz="0" w:space="0" w:color="auto"/>
        <w:left w:val="none" w:sz="0" w:space="0" w:color="auto"/>
        <w:bottom w:val="none" w:sz="0" w:space="0" w:color="auto"/>
        <w:right w:val="none" w:sz="0" w:space="0" w:color="auto"/>
      </w:divBdr>
    </w:div>
    <w:div w:id="871265424">
      <w:bodyDiv w:val="1"/>
      <w:marLeft w:val="0"/>
      <w:marRight w:val="0"/>
      <w:marTop w:val="0"/>
      <w:marBottom w:val="0"/>
      <w:divBdr>
        <w:top w:val="none" w:sz="0" w:space="0" w:color="auto"/>
        <w:left w:val="none" w:sz="0" w:space="0" w:color="auto"/>
        <w:bottom w:val="none" w:sz="0" w:space="0" w:color="auto"/>
        <w:right w:val="none" w:sz="0" w:space="0" w:color="auto"/>
      </w:divBdr>
    </w:div>
    <w:div w:id="871768600">
      <w:bodyDiv w:val="1"/>
      <w:marLeft w:val="0"/>
      <w:marRight w:val="0"/>
      <w:marTop w:val="0"/>
      <w:marBottom w:val="0"/>
      <w:divBdr>
        <w:top w:val="none" w:sz="0" w:space="0" w:color="auto"/>
        <w:left w:val="none" w:sz="0" w:space="0" w:color="auto"/>
        <w:bottom w:val="none" w:sz="0" w:space="0" w:color="auto"/>
        <w:right w:val="none" w:sz="0" w:space="0" w:color="auto"/>
      </w:divBdr>
    </w:div>
    <w:div w:id="873275428">
      <w:bodyDiv w:val="1"/>
      <w:marLeft w:val="0"/>
      <w:marRight w:val="0"/>
      <w:marTop w:val="0"/>
      <w:marBottom w:val="0"/>
      <w:divBdr>
        <w:top w:val="none" w:sz="0" w:space="0" w:color="auto"/>
        <w:left w:val="none" w:sz="0" w:space="0" w:color="auto"/>
        <w:bottom w:val="none" w:sz="0" w:space="0" w:color="auto"/>
        <w:right w:val="none" w:sz="0" w:space="0" w:color="auto"/>
      </w:divBdr>
    </w:div>
    <w:div w:id="873466212">
      <w:bodyDiv w:val="1"/>
      <w:marLeft w:val="0"/>
      <w:marRight w:val="0"/>
      <w:marTop w:val="0"/>
      <w:marBottom w:val="0"/>
      <w:divBdr>
        <w:top w:val="none" w:sz="0" w:space="0" w:color="auto"/>
        <w:left w:val="none" w:sz="0" w:space="0" w:color="auto"/>
        <w:bottom w:val="none" w:sz="0" w:space="0" w:color="auto"/>
        <w:right w:val="none" w:sz="0" w:space="0" w:color="auto"/>
      </w:divBdr>
    </w:div>
    <w:div w:id="875308934">
      <w:bodyDiv w:val="1"/>
      <w:marLeft w:val="0"/>
      <w:marRight w:val="0"/>
      <w:marTop w:val="0"/>
      <w:marBottom w:val="0"/>
      <w:divBdr>
        <w:top w:val="none" w:sz="0" w:space="0" w:color="auto"/>
        <w:left w:val="none" w:sz="0" w:space="0" w:color="auto"/>
        <w:bottom w:val="none" w:sz="0" w:space="0" w:color="auto"/>
        <w:right w:val="none" w:sz="0" w:space="0" w:color="auto"/>
      </w:divBdr>
    </w:div>
    <w:div w:id="875318246">
      <w:bodyDiv w:val="1"/>
      <w:marLeft w:val="0"/>
      <w:marRight w:val="0"/>
      <w:marTop w:val="0"/>
      <w:marBottom w:val="0"/>
      <w:divBdr>
        <w:top w:val="none" w:sz="0" w:space="0" w:color="auto"/>
        <w:left w:val="none" w:sz="0" w:space="0" w:color="auto"/>
        <w:bottom w:val="none" w:sz="0" w:space="0" w:color="auto"/>
        <w:right w:val="none" w:sz="0" w:space="0" w:color="auto"/>
      </w:divBdr>
    </w:div>
    <w:div w:id="877204022">
      <w:bodyDiv w:val="1"/>
      <w:marLeft w:val="0"/>
      <w:marRight w:val="0"/>
      <w:marTop w:val="0"/>
      <w:marBottom w:val="0"/>
      <w:divBdr>
        <w:top w:val="none" w:sz="0" w:space="0" w:color="auto"/>
        <w:left w:val="none" w:sz="0" w:space="0" w:color="auto"/>
        <w:bottom w:val="none" w:sz="0" w:space="0" w:color="auto"/>
        <w:right w:val="none" w:sz="0" w:space="0" w:color="auto"/>
      </w:divBdr>
    </w:div>
    <w:div w:id="877278537">
      <w:bodyDiv w:val="1"/>
      <w:marLeft w:val="0"/>
      <w:marRight w:val="0"/>
      <w:marTop w:val="0"/>
      <w:marBottom w:val="0"/>
      <w:divBdr>
        <w:top w:val="none" w:sz="0" w:space="0" w:color="auto"/>
        <w:left w:val="none" w:sz="0" w:space="0" w:color="auto"/>
        <w:bottom w:val="none" w:sz="0" w:space="0" w:color="auto"/>
        <w:right w:val="none" w:sz="0" w:space="0" w:color="auto"/>
      </w:divBdr>
    </w:div>
    <w:div w:id="878662063">
      <w:bodyDiv w:val="1"/>
      <w:marLeft w:val="0"/>
      <w:marRight w:val="0"/>
      <w:marTop w:val="0"/>
      <w:marBottom w:val="0"/>
      <w:divBdr>
        <w:top w:val="none" w:sz="0" w:space="0" w:color="auto"/>
        <w:left w:val="none" w:sz="0" w:space="0" w:color="auto"/>
        <w:bottom w:val="none" w:sz="0" w:space="0" w:color="auto"/>
        <w:right w:val="none" w:sz="0" w:space="0" w:color="auto"/>
      </w:divBdr>
    </w:div>
    <w:div w:id="879439549">
      <w:bodyDiv w:val="1"/>
      <w:marLeft w:val="0"/>
      <w:marRight w:val="0"/>
      <w:marTop w:val="0"/>
      <w:marBottom w:val="0"/>
      <w:divBdr>
        <w:top w:val="none" w:sz="0" w:space="0" w:color="auto"/>
        <w:left w:val="none" w:sz="0" w:space="0" w:color="auto"/>
        <w:bottom w:val="none" w:sz="0" w:space="0" w:color="auto"/>
        <w:right w:val="none" w:sz="0" w:space="0" w:color="auto"/>
      </w:divBdr>
    </w:div>
    <w:div w:id="879509295">
      <w:bodyDiv w:val="1"/>
      <w:marLeft w:val="0"/>
      <w:marRight w:val="0"/>
      <w:marTop w:val="0"/>
      <w:marBottom w:val="0"/>
      <w:divBdr>
        <w:top w:val="none" w:sz="0" w:space="0" w:color="auto"/>
        <w:left w:val="none" w:sz="0" w:space="0" w:color="auto"/>
        <w:bottom w:val="none" w:sz="0" w:space="0" w:color="auto"/>
        <w:right w:val="none" w:sz="0" w:space="0" w:color="auto"/>
      </w:divBdr>
    </w:div>
    <w:div w:id="880895564">
      <w:bodyDiv w:val="1"/>
      <w:marLeft w:val="0"/>
      <w:marRight w:val="0"/>
      <w:marTop w:val="0"/>
      <w:marBottom w:val="0"/>
      <w:divBdr>
        <w:top w:val="none" w:sz="0" w:space="0" w:color="auto"/>
        <w:left w:val="none" w:sz="0" w:space="0" w:color="auto"/>
        <w:bottom w:val="none" w:sz="0" w:space="0" w:color="auto"/>
        <w:right w:val="none" w:sz="0" w:space="0" w:color="auto"/>
      </w:divBdr>
    </w:div>
    <w:div w:id="881407148">
      <w:bodyDiv w:val="1"/>
      <w:marLeft w:val="0"/>
      <w:marRight w:val="0"/>
      <w:marTop w:val="0"/>
      <w:marBottom w:val="0"/>
      <w:divBdr>
        <w:top w:val="none" w:sz="0" w:space="0" w:color="auto"/>
        <w:left w:val="none" w:sz="0" w:space="0" w:color="auto"/>
        <w:bottom w:val="none" w:sz="0" w:space="0" w:color="auto"/>
        <w:right w:val="none" w:sz="0" w:space="0" w:color="auto"/>
      </w:divBdr>
    </w:div>
    <w:div w:id="882594951">
      <w:bodyDiv w:val="1"/>
      <w:marLeft w:val="0"/>
      <w:marRight w:val="0"/>
      <w:marTop w:val="0"/>
      <w:marBottom w:val="0"/>
      <w:divBdr>
        <w:top w:val="none" w:sz="0" w:space="0" w:color="auto"/>
        <w:left w:val="none" w:sz="0" w:space="0" w:color="auto"/>
        <w:bottom w:val="none" w:sz="0" w:space="0" w:color="auto"/>
        <w:right w:val="none" w:sz="0" w:space="0" w:color="auto"/>
      </w:divBdr>
    </w:div>
    <w:div w:id="883248857">
      <w:bodyDiv w:val="1"/>
      <w:marLeft w:val="0"/>
      <w:marRight w:val="0"/>
      <w:marTop w:val="0"/>
      <w:marBottom w:val="0"/>
      <w:divBdr>
        <w:top w:val="none" w:sz="0" w:space="0" w:color="auto"/>
        <w:left w:val="none" w:sz="0" w:space="0" w:color="auto"/>
        <w:bottom w:val="none" w:sz="0" w:space="0" w:color="auto"/>
        <w:right w:val="none" w:sz="0" w:space="0" w:color="auto"/>
      </w:divBdr>
    </w:div>
    <w:div w:id="884028398">
      <w:bodyDiv w:val="1"/>
      <w:marLeft w:val="0"/>
      <w:marRight w:val="0"/>
      <w:marTop w:val="0"/>
      <w:marBottom w:val="0"/>
      <w:divBdr>
        <w:top w:val="none" w:sz="0" w:space="0" w:color="auto"/>
        <w:left w:val="none" w:sz="0" w:space="0" w:color="auto"/>
        <w:bottom w:val="none" w:sz="0" w:space="0" w:color="auto"/>
        <w:right w:val="none" w:sz="0" w:space="0" w:color="auto"/>
      </w:divBdr>
    </w:div>
    <w:div w:id="884291296">
      <w:bodyDiv w:val="1"/>
      <w:marLeft w:val="0"/>
      <w:marRight w:val="0"/>
      <w:marTop w:val="0"/>
      <w:marBottom w:val="0"/>
      <w:divBdr>
        <w:top w:val="none" w:sz="0" w:space="0" w:color="auto"/>
        <w:left w:val="none" w:sz="0" w:space="0" w:color="auto"/>
        <w:bottom w:val="none" w:sz="0" w:space="0" w:color="auto"/>
        <w:right w:val="none" w:sz="0" w:space="0" w:color="auto"/>
      </w:divBdr>
    </w:div>
    <w:div w:id="884683076">
      <w:bodyDiv w:val="1"/>
      <w:marLeft w:val="0"/>
      <w:marRight w:val="0"/>
      <w:marTop w:val="0"/>
      <w:marBottom w:val="0"/>
      <w:divBdr>
        <w:top w:val="none" w:sz="0" w:space="0" w:color="auto"/>
        <w:left w:val="none" w:sz="0" w:space="0" w:color="auto"/>
        <w:bottom w:val="none" w:sz="0" w:space="0" w:color="auto"/>
        <w:right w:val="none" w:sz="0" w:space="0" w:color="auto"/>
      </w:divBdr>
    </w:div>
    <w:div w:id="884827745">
      <w:bodyDiv w:val="1"/>
      <w:marLeft w:val="0"/>
      <w:marRight w:val="0"/>
      <w:marTop w:val="0"/>
      <w:marBottom w:val="0"/>
      <w:divBdr>
        <w:top w:val="none" w:sz="0" w:space="0" w:color="auto"/>
        <w:left w:val="none" w:sz="0" w:space="0" w:color="auto"/>
        <w:bottom w:val="none" w:sz="0" w:space="0" w:color="auto"/>
        <w:right w:val="none" w:sz="0" w:space="0" w:color="auto"/>
      </w:divBdr>
    </w:div>
    <w:div w:id="885021156">
      <w:bodyDiv w:val="1"/>
      <w:marLeft w:val="0"/>
      <w:marRight w:val="0"/>
      <w:marTop w:val="0"/>
      <w:marBottom w:val="0"/>
      <w:divBdr>
        <w:top w:val="none" w:sz="0" w:space="0" w:color="auto"/>
        <w:left w:val="none" w:sz="0" w:space="0" w:color="auto"/>
        <w:bottom w:val="none" w:sz="0" w:space="0" w:color="auto"/>
        <w:right w:val="none" w:sz="0" w:space="0" w:color="auto"/>
      </w:divBdr>
    </w:div>
    <w:div w:id="885609187">
      <w:bodyDiv w:val="1"/>
      <w:marLeft w:val="0"/>
      <w:marRight w:val="0"/>
      <w:marTop w:val="0"/>
      <w:marBottom w:val="0"/>
      <w:divBdr>
        <w:top w:val="none" w:sz="0" w:space="0" w:color="auto"/>
        <w:left w:val="none" w:sz="0" w:space="0" w:color="auto"/>
        <w:bottom w:val="none" w:sz="0" w:space="0" w:color="auto"/>
        <w:right w:val="none" w:sz="0" w:space="0" w:color="auto"/>
      </w:divBdr>
    </w:div>
    <w:div w:id="885722882">
      <w:bodyDiv w:val="1"/>
      <w:marLeft w:val="0"/>
      <w:marRight w:val="0"/>
      <w:marTop w:val="0"/>
      <w:marBottom w:val="0"/>
      <w:divBdr>
        <w:top w:val="none" w:sz="0" w:space="0" w:color="auto"/>
        <w:left w:val="none" w:sz="0" w:space="0" w:color="auto"/>
        <w:bottom w:val="none" w:sz="0" w:space="0" w:color="auto"/>
        <w:right w:val="none" w:sz="0" w:space="0" w:color="auto"/>
      </w:divBdr>
    </w:div>
    <w:div w:id="887373448">
      <w:bodyDiv w:val="1"/>
      <w:marLeft w:val="0"/>
      <w:marRight w:val="0"/>
      <w:marTop w:val="0"/>
      <w:marBottom w:val="0"/>
      <w:divBdr>
        <w:top w:val="none" w:sz="0" w:space="0" w:color="auto"/>
        <w:left w:val="none" w:sz="0" w:space="0" w:color="auto"/>
        <w:bottom w:val="none" w:sz="0" w:space="0" w:color="auto"/>
        <w:right w:val="none" w:sz="0" w:space="0" w:color="auto"/>
      </w:divBdr>
    </w:div>
    <w:div w:id="887646208">
      <w:bodyDiv w:val="1"/>
      <w:marLeft w:val="0"/>
      <w:marRight w:val="0"/>
      <w:marTop w:val="0"/>
      <w:marBottom w:val="0"/>
      <w:divBdr>
        <w:top w:val="none" w:sz="0" w:space="0" w:color="auto"/>
        <w:left w:val="none" w:sz="0" w:space="0" w:color="auto"/>
        <w:bottom w:val="none" w:sz="0" w:space="0" w:color="auto"/>
        <w:right w:val="none" w:sz="0" w:space="0" w:color="auto"/>
      </w:divBdr>
    </w:div>
    <w:div w:id="889145572">
      <w:bodyDiv w:val="1"/>
      <w:marLeft w:val="0"/>
      <w:marRight w:val="0"/>
      <w:marTop w:val="0"/>
      <w:marBottom w:val="0"/>
      <w:divBdr>
        <w:top w:val="none" w:sz="0" w:space="0" w:color="auto"/>
        <w:left w:val="none" w:sz="0" w:space="0" w:color="auto"/>
        <w:bottom w:val="none" w:sz="0" w:space="0" w:color="auto"/>
        <w:right w:val="none" w:sz="0" w:space="0" w:color="auto"/>
      </w:divBdr>
    </w:div>
    <w:div w:id="889416050">
      <w:bodyDiv w:val="1"/>
      <w:marLeft w:val="0"/>
      <w:marRight w:val="0"/>
      <w:marTop w:val="0"/>
      <w:marBottom w:val="0"/>
      <w:divBdr>
        <w:top w:val="none" w:sz="0" w:space="0" w:color="auto"/>
        <w:left w:val="none" w:sz="0" w:space="0" w:color="auto"/>
        <w:bottom w:val="none" w:sz="0" w:space="0" w:color="auto"/>
        <w:right w:val="none" w:sz="0" w:space="0" w:color="auto"/>
      </w:divBdr>
    </w:div>
    <w:div w:id="889651997">
      <w:bodyDiv w:val="1"/>
      <w:marLeft w:val="0"/>
      <w:marRight w:val="0"/>
      <w:marTop w:val="0"/>
      <w:marBottom w:val="0"/>
      <w:divBdr>
        <w:top w:val="none" w:sz="0" w:space="0" w:color="auto"/>
        <w:left w:val="none" w:sz="0" w:space="0" w:color="auto"/>
        <w:bottom w:val="none" w:sz="0" w:space="0" w:color="auto"/>
        <w:right w:val="none" w:sz="0" w:space="0" w:color="auto"/>
      </w:divBdr>
    </w:div>
    <w:div w:id="890074421">
      <w:bodyDiv w:val="1"/>
      <w:marLeft w:val="0"/>
      <w:marRight w:val="0"/>
      <w:marTop w:val="0"/>
      <w:marBottom w:val="0"/>
      <w:divBdr>
        <w:top w:val="none" w:sz="0" w:space="0" w:color="auto"/>
        <w:left w:val="none" w:sz="0" w:space="0" w:color="auto"/>
        <w:bottom w:val="none" w:sz="0" w:space="0" w:color="auto"/>
        <w:right w:val="none" w:sz="0" w:space="0" w:color="auto"/>
      </w:divBdr>
    </w:div>
    <w:div w:id="890115226">
      <w:bodyDiv w:val="1"/>
      <w:marLeft w:val="0"/>
      <w:marRight w:val="0"/>
      <w:marTop w:val="0"/>
      <w:marBottom w:val="0"/>
      <w:divBdr>
        <w:top w:val="none" w:sz="0" w:space="0" w:color="auto"/>
        <w:left w:val="none" w:sz="0" w:space="0" w:color="auto"/>
        <w:bottom w:val="none" w:sz="0" w:space="0" w:color="auto"/>
        <w:right w:val="none" w:sz="0" w:space="0" w:color="auto"/>
      </w:divBdr>
    </w:div>
    <w:div w:id="892543416">
      <w:bodyDiv w:val="1"/>
      <w:marLeft w:val="0"/>
      <w:marRight w:val="0"/>
      <w:marTop w:val="0"/>
      <w:marBottom w:val="0"/>
      <w:divBdr>
        <w:top w:val="none" w:sz="0" w:space="0" w:color="auto"/>
        <w:left w:val="none" w:sz="0" w:space="0" w:color="auto"/>
        <w:bottom w:val="none" w:sz="0" w:space="0" w:color="auto"/>
        <w:right w:val="none" w:sz="0" w:space="0" w:color="auto"/>
      </w:divBdr>
    </w:div>
    <w:div w:id="892692857">
      <w:bodyDiv w:val="1"/>
      <w:marLeft w:val="0"/>
      <w:marRight w:val="0"/>
      <w:marTop w:val="0"/>
      <w:marBottom w:val="0"/>
      <w:divBdr>
        <w:top w:val="none" w:sz="0" w:space="0" w:color="auto"/>
        <w:left w:val="none" w:sz="0" w:space="0" w:color="auto"/>
        <w:bottom w:val="none" w:sz="0" w:space="0" w:color="auto"/>
        <w:right w:val="none" w:sz="0" w:space="0" w:color="auto"/>
      </w:divBdr>
    </w:div>
    <w:div w:id="893929501">
      <w:bodyDiv w:val="1"/>
      <w:marLeft w:val="0"/>
      <w:marRight w:val="0"/>
      <w:marTop w:val="0"/>
      <w:marBottom w:val="0"/>
      <w:divBdr>
        <w:top w:val="none" w:sz="0" w:space="0" w:color="auto"/>
        <w:left w:val="none" w:sz="0" w:space="0" w:color="auto"/>
        <w:bottom w:val="none" w:sz="0" w:space="0" w:color="auto"/>
        <w:right w:val="none" w:sz="0" w:space="0" w:color="auto"/>
      </w:divBdr>
    </w:div>
    <w:div w:id="894200382">
      <w:bodyDiv w:val="1"/>
      <w:marLeft w:val="0"/>
      <w:marRight w:val="0"/>
      <w:marTop w:val="0"/>
      <w:marBottom w:val="0"/>
      <w:divBdr>
        <w:top w:val="none" w:sz="0" w:space="0" w:color="auto"/>
        <w:left w:val="none" w:sz="0" w:space="0" w:color="auto"/>
        <w:bottom w:val="none" w:sz="0" w:space="0" w:color="auto"/>
        <w:right w:val="none" w:sz="0" w:space="0" w:color="auto"/>
      </w:divBdr>
    </w:div>
    <w:div w:id="898712226">
      <w:bodyDiv w:val="1"/>
      <w:marLeft w:val="0"/>
      <w:marRight w:val="0"/>
      <w:marTop w:val="0"/>
      <w:marBottom w:val="0"/>
      <w:divBdr>
        <w:top w:val="none" w:sz="0" w:space="0" w:color="auto"/>
        <w:left w:val="none" w:sz="0" w:space="0" w:color="auto"/>
        <w:bottom w:val="none" w:sz="0" w:space="0" w:color="auto"/>
        <w:right w:val="none" w:sz="0" w:space="0" w:color="auto"/>
      </w:divBdr>
    </w:div>
    <w:div w:id="900209102">
      <w:bodyDiv w:val="1"/>
      <w:marLeft w:val="0"/>
      <w:marRight w:val="0"/>
      <w:marTop w:val="0"/>
      <w:marBottom w:val="0"/>
      <w:divBdr>
        <w:top w:val="none" w:sz="0" w:space="0" w:color="auto"/>
        <w:left w:val="none" w:sz="0" w:space="0" w:color="auto"/>
        <w:bottom w:val="none" w:sz="0" w:space="0" w:color="auto"/>
        <w:right w:val="none" w:sz="0" w:space="0" w:color="auto"/>
      </w:divBdr>
    </w:div>
    <w:div w:id="900947126">
      <w:bodyDiv w:val="1"/>
      <w:marLeft w:val="0"/>
      <w:marRight w:val="0"/>
      <w:marTop w:val="0"/>
      <w:marBottom w:val="0"/>
      <w:divBdr>
        <w:top w:val="none" w:sz="0" w:space="0" w:color="auto"/>
        <w:left w:val="none" w:sz="0" w:space="0" w:color="auto"/>
        <w:bottom w:val="none" w:sz="0" w:space="0" w:color="auto"/>
        <w:right w:val="none" w:sz="0" w:space="0" w:color="auto"/>
      </w:divBdr>
    </w:div>
    <w:div w:id="901598001">
      <w:bodyDiv w:val="1"/>
      <w:marLeft w:val="0"/>
      <w:marRight w:val="0"/>
      <w:marTop w:val="0"/>
      <w:marBottom w:val="0"/>
      <w:divBdr>
        <w:top w:val="none" w:sz="0" w:space="0" w:color="auto"/>
        <w:left w:val="none" w:sz="0" w:space="0" w:color="auto"/>
        <w:bottom w:val="none" w:sz="0" w:space="0" w:color="auto"/>
        <w:right w:val="none" w:sz="0" w:space="0" w:color="auto"/>
      </w:divBdr>
    </w:div>
    <w:div w:id="902064666">
      <w:bodyDiv w:val="1"/>
      <w:marLeft w:val="0"/>
      <w:marRight w:val="0"/>
      <w:marTop w:val="0"/>
      <w:marBottom w:val="0"/>
      <w:divBdr>
        <w:top w:val="none" w:sz="0" w:space="0" w:color="auto"/>
        <w:left w:val="none" w:sz="0" w:space="0" w:color="auto"/>
        <w:bottom w:val="none" w:sz="0" w:space="0" w:color="auto"/>
        <w:right w:val="none" w:sz="0" w:space="0" w:color="auto"/>
      </w:divBdr>
    </w:div>
    <w:div w:id="902910002">
      <w:bodyDiv w:val="1"/>
      <w:marLeft w:val="0"/>
      <w:marRight w:val="0"/>
      <w:marTop w:val="0"/>
      <w:marBottom w:val="0"/>
      <w:divBdr>
        <w:top w:val="none" w:sz="0" w:space="0" w:color="auto"/>
        <w:left w:val="none" w:sz="0" w:space="0" w:color="auto"/>
        <w:bottom w:val="none" w:sz="0" w:space="0" w:color="auto"/>
        <w:right w:val="none" w:sz="0" w:space="0" w:color="auto"/>
      </w:divBdr>
    </w:div>
    <w:div w:id="903107656">
      <w:bodyDiv w:val="1"/>
      <w:marLeft w:val="0"/>
      <w:marRight w:val="0"/>
      <w:marTop w:val="0"/>
      <w:marBottom w:val="0"/>
      <w:divBdr>
        <w:top w:val="none" w:sz="0" w:space="0" w:color="auto"/>
        <w:left w:val="none" w:sz="0" w:space="0" w:color="auto"/>
        <w:bottom w:val="none" w:sz="0" w:space="0" w:color="auto"/>
        <w:right w:val="none" w:sz="0" w:space="0" w:color="auto"/>
      </w:divBdr>
    </w:div>
    <w:div w:id="905722274">
      <w:bodyDiv w:val="1"/>
      <w:marLeft w:val="0"/>
      <w:marRight w:val="0"/>
      <w:marTop w:val="0"/>
      <w:marBottom w:val="0"/>
      <w:divBdr>
        <w:top w:val="none" w:sz="0" w:space="0" w:color="auto"/>
        <w:left w:val="none" w:sz="0" w:space="0" w:color="auto"/>
        <w:bottom w:val="none" w:sz="0" w:space="0" w:color="auto"/>
        <w:right w:val="none" w:sz="0" w:space="0" w:color="auto"/>
      </w:divBdr>
    </w:div>
    <w:div w:id="907111825">
      <w:bodyDiv w:val="1"/>
      <w:marLeft w:val="0"/>
      <w:marRight w:val="0"/>
      <w:marTop w:val="0"/>
      <w:marBottom w:val="0"/>
      <w:divBdr>
        <w:top w:val="none" w:sz="0" w:space="0" w:color="auto"/>
        <w:left w:val="none" w:sz="0" w:space="0" w:color="auto"/>
        <w:bottom w:val="none" w:sz="0" w:space="0" w:color="auto"/>
        <w:right w:val="none" w:sz="0" w:space="0" w:color="auto"/>
      </w:divBdr>
    </w:div>
    <w:div w:id="908343593">
      <w:bodyDiv w:val="1"/>
      <w:marLeft w:val="0"/>
      <w:marRight w:val="0"/>
      <w:marTop w:val="0"/>
      <w:marBottom w:val="0"/>
      <w:divBdr>
        <w:top w:val="none" w:sz="0" w:space="0" w:color="auto"/>
        <w:left w:val="none" w:sz="0" w:space="0" w:color="auto"/>
        <w:bottom w:val="none" w:sz="0" w:space="0" w:color="auto"/>
        <w:right w:val="none" w:sz="0" w:space="0" w:color="auto"/>
      </w:divBdr>
    </w:div>
    <w:div w:id="909116112">
      <w:bodyDiv w:val="1"/>
      <w:marLeft w:val="0"/>
      <w:marRight w:val="0"/>
      <w:marTop w:val="0"/>
      <w:marBottom w:val="0"/>
      <w:divBdr>
        <w:top w:val="none" w:sz="0" w:space="0" w:color="auto"/>
        <w:left w:val="none" w:sz="0" w:space="0" w:color="auto"/>
        <w:bottom w:val="none" w:sz="0" w:space="0" w:color="auto"/>
        <w:right w:val="none" w:sz="0" w:space="0" w:color="auto"/>
      </w:divBdr>
    </w:div>
    <w:div w:id="910968613">
      <w:bodyDiv w:val="1"/>
      <w:marLeft w:val="0"/>
      <w:marRight w:val="0"/>
      <w:marTop w:val="0"/>
      <w:marBottom w:val="0"/>
      <w:divBdr>
        <w:top w:val="none" w:sz="0" w:space="0" w:color="auto"/>
        <w:left w:val="none" w:sz="0" w:space="0" w:color="auto"/>
        <w:bottom w:val="none" w:sz="0" w:space="0" w:color="auto"/>
        <w:right w:val="none" w:sz="0" w:space="0" w:color="auto"/>
      </w:divBdr>
    </w:div>
    <w:div w:id="911232192">
      <w:bodyDiv w:val="1"/>
      <w:marLeft w:val="0"/>
      <w:marRight w:val="0"/>
      <w:marTop w:val="0"/>
      <w:marBottom w:val="0"/>
      <w:divBdr>
        <w:top w:val="none" w:sz="0" w:space="0" w:color="auto"/>
        <w:left w:val="none" w:sz="0" w:space="0" w:color="auto"/>
        <w:bottom w:val="none" w:sz="0" w:space="0" w:color="auto"/>
        <w:right w:val="none" w:sz="0" w:space="0" w:color="auto"/>
      </w:divBdr>
    </w:div>
    <w:div w:id="912156235">
      <w:bodyDiv w:val="1"/>
      <w:marLeft w:val="0"/>
      <w:marRight w:val="0"/>
      <w:marTop w:val="0"/>
      <w:marBottom w:val="0"/>
      <w:divBdr>
        <w:top w:val="none" w:sz="0" w:space="0" w:color="auto"/>
        <w:left w:val="none" w:sz="0" w:space="0" w:color="auto"/>
        <w:bottom w:val="none" w:sz="0" w:space="0" w:color="auto"/>
        <w:right w:val="none" w:sz="0" w:space="0" w:color="auto"/>
      </w:divBdr>
    </w:div>
    <w:div w:id="913319877">
      <w:bodyDiv w:val="1"/>
      <w:marLeft w:val="0"/>
      <w:marRight w:val="0"/>
      <w:marTop w:val="0"/>
      <w:marBottom w:val="0"/>
      <w:divBdr>
        <w:top w:val="none" w:sz="0" w:space="0" w:color="auto"/>
        <w:left w:val="none" w:sz="0" w:space="0" w:color="auto"/>
        <w:bottom w:val="none" w:sz="0" w:space="0" w:color="auto"/>
        <w:right w:val="none" w:sz="0" w:space="0" w:color="auto"/>
      </w:divBdr>
    </w:div>
    <w:div w:id="916745965">
      <w:bodyDiv w:val="1"/>
      <w:marLeft w:val="0"/>
      <w:marRight w:val="0"/>
      <w:marTop w:val="0"/>
      <w:marBottom w:val="0"/>
      <w:divBdr>
        <w:top w:val="none" w:sz="0" w:space="0" w:color="auto"/>
        <w:left w:val="none" w:sz="0" w:space="0" w:color="auto"/>
        <w:bottom w:val="none" w:sz="0" w:space="0" w:color="auto"/>
        <w:right w:val="none" w:sz="0" w:space="0" w:color="auto"/>
      </w:divBdr>
    </w:div>
    <w:div w:id="917134591">
      <w:bodyDiv w:val="1"/>
      <w:marLeft w:val="0"/>
      <w:marRight w:val="0"/>
      <w:marTop w:val="0"/>
      <w:marBottom w:val="0"/>
      <w:divBdr>
        <w:top w:val="none" w:sz="0" w:space="0" w:color="auto"/>
        <w:left w:val="none" w:sz="0" w:space="0" w:color="auto"/>
        <w:bottom w:val="none" w:sz="0" w:space="0" w:color="auto"/>
        <w:right w:val="none" w:sz="0" w:space="0" w:color="auto"/>
      </w:divBdr>
    </w:div>
    <w:div w:id="917323453">
      <w:bodyDiv w:val="1"/>
      <w:marLeft w:val="0"/>
      <w:marRight w:val="0"/>
      <w:marTop w:val="0"/>
      <w:marBottom w:val="0"/>
      <w:divBdr>
        <w:top w:val="none" w:sz="0" w:space="0" w:color="auto"/>
        <w:left w:val="none" w:sz="0" w:space="0" w:color="auto"/>
        <w:bottom w:val="none" w:sz="0" w:space="0" w:color="auto"/>
        <w:right w:val="none" w:sz="0" w:space="0" w:color="auto"/>
      </w:divBdr>
    </w:div>
    <w:div w:id="918561533">
      <w:bodyDiv w:val="1"/>
      <w:marLeft w:val="0"/>
      <w:marRight w:val="0"/>
      <w:marTop w:val="0"/>
      <w:marBottom w:val="0"/>
      <w:divBdr>
        <w:top w:val="none" w:sz="0" w:space="0" w:color="auto"/>
        <w:left w:val="none" w:sz="0" w:space="0" w:color="auto"/>
        <w:bottom w:val="none" w:sz="0" w:space="0" w:color="auto"/>
        <w:right w:val="none" w:sz="0" w:space="0" w:color="auto"/>
      </w:divBdr>
    </w:div>
    <w:div w:id="922495262">
      <w:bodyDiv w:val="1"/>
      <w:marLeft w:val="0"/>
      <w:marRight w:val="0"/>
      <w:marTop w:val="0"/>
      <w:marBottom w:val="0"/>
      <w:divBdr>
        <w:top w:val="none" w:sz="0" w:space="0" w:color="auto"/>
        <w:left w:val="none" w:sz="0" w:space="0" w:color="auto"/>
        <w:bottom w:val="none" w:sz="0" w:space="0" w:color="auto"/>
        <w:right w:val="none" w:sz="0" w:space="0" w:color="auto"/>
      </w:divBdr>
    </w:div>
    <w:div w:id="922497787">
      <w:bodyDiv w:val="1"/>
      <w:marLeft w:val="0"/>
      <w:marRight w:val="0"/>
      <w:marTop w:val="0"/>
      <w:marBottom w:val="0"/>
      <w:divBdr>
        <w:top w:val="none" w:sz="0" w:space="0" w:color="auto"/>
        <w:left w:val="none" w:sz="0" w:space="0" w:color="auto"/>
        <w:bottom w:val="none" w:sz="0" w:space="0" w:color="auto"/>
        <w:right w:val="none" w:sz="0" w:space="0" w:color="auto"/>
      </w:divBdr>
    </w:div>
    <w:div w:id="922908341">
      <w:bodyDiv w:val="1"/>
      <w:marLeft w:val="0"/>
      <w:marRight w:val="0"/>
      <w:marTop w:val="0"/>
      <w:marBottom w:val="0"/>
      <w:divBdr>
        <w:top w:val="none" w:sz="0" w:space="0" w:color="auto"/>
        <w:left w:val="none" w:sz="0" w:space="0" w:color="auto"/>
        <w:bottom w:val="none" w:sz="0" w:space="0" w:color="auto"/>
        <w:right w:val="none" w:sz="0" w:space="0" w:color="auto"/>
      </w:divBdr>
    </w:div>
    <w:div w:id="924147127">
      <w:bodyDiv w:val="1"/>
      <w:marLeft w:val="0"/>
      <w:marRight w:val="0"/>
      <w:marTop w:val="0"/>
      <w:marBottom w:val="0"/>
      <w:divBdr>
        <w:top w:val="none" w:sz="0" w:space="0" w:color="auto"/>
        <w:left w:val="none" w:sz="0" w:space="0" w:color="auto"/>
        <w:bottom w:val="none" w:sz="0" w:space="0" w:color="auto"/>
        <w:right w:val="none" w:sz="0" w:space="0" w:color="auto"/>
      </w:divBdr>
    </w:div>
    <w:div w:id="924917650">
      <w:bodyDiv w:val="1"/>
      <w:marLeft w:val="0"/>
      <w:marRight w:val="0"/>
      <w:marTop w:val="0"/>
      <w:marBottom w:val="0"/>
      <w:divBdr>
        <w:top w:val="none" w:sz="0" w:space="0" w:color="auto"/>
        <w:left w:val="none" w:sz="0" w:space="0" w:color="auto"/>
        <w:bottom w:val="none" w:sz="0" w:space="0" w:color="auto"/>
        <w:right w:val="none" w:sz="0" w:space="0" w:color="auto"/>
      </w:divBdr>
    </w:div>
    <w:div w:id="925043011">
      <w:bodyDiv w:val="1"/>
      <w:marLeft w:val="0"/>
      <w:marRight w:val="0"/>
      <w:marTop w:val="0"/>
      <w:marBottom w:val="0"/>
      <w:divBdr>
        <w:top w:val="none" w:sz="0" w:space="0" w:color="auto"/>
        <w:left w:val="none" w:sz="0" w:space="0" w:color="auto"/>
        <w:bottom w:val="none" w:sz="0" w:space="0" w:color="auto"/>
        <w:right w:val="none" w:sz="0" w:space="0" w:color="auto"/>
      </w:divBdr>
    </w:div>
    <w:div w:id="925188952">
      <w:bodyDiv w:val="1"/>
      <w:marLeft w:val="0"/>
      <w:marRight w:val="0"/>
      <w:marTop w:val="0"/>
      <w:marBottom w:val="0"/>
      <w:divBdr>
        <w:top w:val="none" w:sz="0" w:space="0" w:color="auto"/>
        <w:left w:val="none" w:sz="0" w:space="0" w:color="auto"/>
        <w:bottom w:val="none" w:sz="0" w:space="0" w:color="auto"/>
        <w:right w:val="none" w:sz="0" w:space="0" w:color="auto"/>
      </w:divBdr>
    </w:div>
    <w:div w:id="925194266">
      <w:bodyDiv w:val="1"/>
      <w:marLeft w:val="0"/>
      <w:marRight w:val="0"/>
      <w:marTop w:val="0"/>
      <w:marBottom w:val="0"/>
      <w:divBdr>
        <w:top w:val="none" w:sz="0" w:space="0" w:color="auto"/>
        <w:left w:val="none" w:sz="0" w:space="0" w:color="auto"/>
        <w:bottom w:val="none" w:sz="0" w:space="0" w:color="auto"/>
        <w:right w:val="none" w:sz="0" w:space="0" w:color="auto"/>
      </w:divBdr>
    </w:div>
    <w:div w:id="926575648">
      <w:bodyDiv w:val="1"/>
      <w:marLeft w:val="0"/>
      <w:marRight w:val="0"/>
      <w:marTop w:val="0"/>
      <w:marBottom w:val="0"/>
      <w:divBdr>
        <w:top w:val="none" w:sz="0" w:space="0" w:color="auto"/>
        <w:left w:val="none" w:sz="0" w:space="0" w:color="auto"/>
        <w:bottom w:val="none" w:sz="0" w:space="0" w:color="auto"/>
        <w:right w:val="none" w:sz="0" w:space="0" w:color="auto"/>
      </w:divBdr>
    </w:div>
    <w:div w:id="927228768">
      <w:bodyDiv w:val="1"/>
      <w:marLeft w:val="0"/>
      <w:marRight w:val="0"/>
      <w:marTop w:val="0"/>
      <w:marBottom w:val="0"/>
      <w:divBdr>
        <w:top w:val="none" w:sz="0" w:space="0" w:color="auto"/>
        <w:left w:val="none" w:sz="0" w:space="0" w:color="auto"/>
        <w:bottom w:val="none" w:sz="0" w:space="0" w:color="auto"/>
        <w:right w:val="none" w:sz="0" w:space="0" w:color="auto"/>
      </w:divBdr>
    </w:div>
    <w:div w:id="931202900">
      <w:bodyDiv w:val="1"/>
      <w:marLeft w:val="0"/>
      <w:marRight w:val="0"/>
      <w:marTop w:val="0"/>
      <w:marBottom w:val="0"/>
      <w:divBdr>
        <w:top w:val="none" w:sz="0" w:space="0" w:color="auto"/>
        <w:left w:val="none" w:sz="0" w:space="0" w:color="auto"/>
        <w:bottom w:val="none" w:sz="0" w:space="0" w:color="auto"/>
        <w:right w:val="none" w:sz="0" w:space="0" w:color="auto"/>
      </w:divBdr>
    </w:div>
    <w:div w:id="932084426">
      <w:bodyDiv w:val="1"/>
      <w:marLeft w:val="0"/>
      <w:marRight w:val="0"/>
      <w:marTop w:val="0"/>
      <w:marBottom w:val="0"/>
      <w:divBdr>
        <w:top w:val="none" w:sz="0" w:space="0" w:color="auto"/>
        <w:left w:val="none" w:sz="0" w:space="0" w:color="auto"/>
        <w:bottom w:val="none" w:sz="0" w:space="0" w:color="auto"/>
        <w:right w:val="none" w:sz="0" w:space="0" w:color="auto"/>
      </w:divBdr>
    </w:div>
    <w:div w:id="932319992">
      <w:bodyDiv w:val="1"/>
      <w:marLeft w:val="0"/>
      <w:marRight w:val="0"/>
      <w:marTop w:val="0"/>
      <w:marBottom w:val="0"/>
      <w:divBdr>
        <w:top w:val="none" w:sz="0" w:space="0" w:color="auto"/>
        <w:left w:val="none" w:sz="0" w:space="0" w:color="auto"/>
        <w:bottom w:val="none" w:sz="0" w:space="0" w:color="auto"/>
        <w:right w:val="none" w:sz="0" w:space="0" w:color="auto"/>
      </w:divBdr>
    </w:div>
    <w:div w:id="932476330">
      <w:bodyDiv w:val="1"/>
      <w:marLeft w:val="0"/>
      <w:marRight w:val="0"/>
      <w:marTop w:val="0"/>
      <w:marBottom w:val="0"/>
      <w:divBdr>
        <w:top w:val="none" w:sz="0" w:space="0" w:color="auto"/>
        <w:left w:val="none" w:sz="0" w:space="0" w:color="auto"/>
        <w:bottom w:val="none" w:sz="0" w:space="0" w:color="auto"/>
        <w:right w:val="none" w:sz="0" w:space="0" w:color="auto"/>
      </w:divBdr>
    </w:div>
    <w:div w:id="932857906">
      <w:bodyDiv w:val="1"/>
      <w:marLeft w:val="0"/>
      <w:marRight w:val="0"/>
      <w:marTop w:val="0"/>
      <w:marBottom w:val="0"/>
      <w:divBdr>
        <w:top w:val="none" w:sz="0" w:space="0" w:color="auto"/>
        <w:left w:val="none" w:sz="0" w:space="0" w:color="auto"/>
        <w:bottom w:val="none" w:sz="0" w:space="0" w:color="auto"/>
        <w:right w:val="none" w:sz="0" w:space="0" w:color="auto"/>
      </w:divBdr>
    </w:div>
    <w:div w:id="933318910">
      <w:bodyDiv w:val="1"/>
      <w:marLeft w:val="0"/>
      <w:marRight w:val="0"/>
      <w:marTop w:val="0"/>
      <w:marBottom w:val="0"/>
      <w:divBdr>
        <w:top w:val="none" w:sz="0" w:space="0" w:color="auto"/>
        <w:left w:val="none" w:sz="0" w:space="0" w:color="auto"/>
        <w:bottom w:val="none" w:sz="0" w:space="0" w:color="auto"/>
        <w:right w:val="none" w:sz="0" w:space="0" w:color="auto"/>
      </w:divBdr>
    </w:div>
    <w:div w:id="933635491">
      <w:bodyDiv w:val="1"/>
      <w:marLeft w:val="0"/>
      <w:marRight w:val="0"/>
      <w:marTop w:val="0"/>
      <w:marBottom w:val="0"/>
      <w:divBdr>
        <w:top w:val="none" w:sz="0" w:space="0" w:color="auto"/>
        <w:left w:val="none" w:sz="0" w:space="0" w:color="auto"/>
        <w:bottom w:val="none" w:sz="0" w:space="0" w:color="auto"/>
        <w:right w:val="none" w:sz="0" w:space="0" w:color="auto"/>
      </w:divBdr>
    </w:div>
    <w:div w:id="933827417">
      <w:bodyDiv w:val="1"/>
      <w:marLeft w:val="0"/>
      <w:marRight w:val="0"/>
      <w:marTop w:val="0"/>
      <w:marBottom w:val="0"/>
      <w:divBdr>
        <w:top w:val="none" w:sz="0" w:space="0" w:color="auto"/>
        <w:left w:val="none" w:sz="0" w:space="0" w:color="auto"/>
        <w:bottom w:val="none" w:sz="0" w:space="0" w:color="auto"/>
        <w:right w:val="none" w:sz="0" w:space="0" w:color="auto"/>
      </w:divBdr>
    </w:div>
    <w:div w:id="933898724">
      <w:bodyDiv w:val="1"/>
      <w:marLeft w:val="0"/>
      <w:marRight w:val="0"/>
      <w:marTop w:val="0"/>
      <w:marBottom w:val="0"/>
      <w:divBdr>
        <w:top w:val="none" w:sz="0" w:space="0" w:color="auto"/>
        <w:left w:val="none" w:sz="0" w:space="0" w:color="auto"/>
        <w:bottom w:val="none" w:sz="0" w:space="0" w:color="auto"/>
        <w:right w:val="none" w:sz="0" w:space="0" w:color="auto"/>
      </w:divBdr>
    </w:div>
    <w:div w:id="934020448">
      <w:bodyDiv w:val="1"/>
      <w:marLeft w:val="0"/>
      <w:marRight w:val="0"/>
      <w:marTop w:val="0"/>
      <w:marBottom w:val="0"/>
      <w:divBdr>
        <w:top w:val="none" w:sz="0" w:space="0" w:color="auto"/>
        <w:left w:val="none" w:sz="0" w:space="0" w:color="auto"/>
        <w:bottom w:val="none" w:sz="0" w:space="0" w:color="auto"/>
        <w:right w:val="none" w:sz="0" w:space="0" w:color="auto"/>
      </w:divBdr>
    </w:div>
    <w:div w:id="936447411">
      <w:bodyDiv w:val="1"/>
      <w:marLeft w:val="0"/>
      <w:marRight w:val="0"/>
      <w:marTop w:val="0"/>
      <w:marBottom w:val="0"/>
      <w:divBdr>
        <w:top w:val="none" w:sz="0" w:space="0" w:color="auto"/>
        <w:left w:val="none" w:sz="0" w:space="0" w:color="auto"/>
        <w:bottom w:val="none" w:sz="0" w:space="0" w:color="auto"/>
        <w:right w:val="none" w:sz="0" w:space="0" w:color="auto"/>
      </w:divBdr>
    </w:div>
    <w:div w:id="939679568">
      <w:bodyDiv w:val="1"/>
      <w:marLeft w:val="0"/>
      <w:marRight w:val="0"/>
      <w:marTop w:val="0"/>
      <w:marBottom w:val="0"/>
      <w:divBdr>
        <w:top w:val="none" w:sz="0" w:space="0" w:color="auto"/>
        <w:left w:val="none" w:sz="0" w:space="0" w:color="auto"/>
        <w:bottom w:val="none" w:sz="0" w:space="0" w:color="auto"/>
        <w:right w:val="none" w:sz="0" w:space="0" w:color="auto"/>
      </w:divBdr>
    </w:div>
    <w:div w:id="940180961">
      <w:bodyDiv w:val="1"/>
      <w:marLeft w:val="0"/>
      <w:marRight w:val="0"/>
      <w:marTop w:val="0"/>
      <w:marBottom w:val="0"/>
      <w:divBdr>
        <w:top w:val="none" w:sz="0" w:space="0" w:color="auto"/>
        <w:left w:val="none" w:sz="0" w:space="0" w:color="auto"/>
        <w:bottom w:val="none" w:sz="0" w:space="0" w:color="auto"/>
        <w:right w:val="none" w:sz="0" w:space="0" w:color="auto"/>
      </w:divBdr>
    </w:div>
    <w:div w:id="940799066">
      <w:bodyDiv w:val="1"/>
      <w:marLeft w:val="0"/>
      <w:marRight w:val="0"/>
      <w:marTop w:val="0"/>
      <w:marBottom w:val="0"/>
      <w:divBdr>
        <w:top w:val="none" w:sz="0" w:space="0" w:color="auto"/>
        <w:left w:val="none" w:sz="0" w:space="0" w:color="auto"/>
        <w:bottom w:val="none" w:sz="0" w:space="0" w:color="auto"/>
        <w:right w:val="none" w:sz="0" w:space="0" w:color="auto"/>
      </w:divBdr>
    </w:div>
    <w:div w:id="940836170">
      <w:bodyDiv w:val="1"/>
      <w:marLeft w:val="0"/>
      <w:marRight w:val="0"/>
      <w:marTop w:val="0"/>
      <w:marBottom w:val="0"/>
      <w:divBdr>
        <w:top w:val="none" w:sz="0" w:space="0" w:color="auto"/>
        <w:left w:val="none" w:sz="0" w:space="0" w:color="auto"/>
        <w:bottom w:val="none" w:sz="0" w:space="0" w:color="auto"/>
        <w:right w:val="none" w:sz="0" w:space="0" w:color="auto"/>
      </w:divBdr>
    </w:div>
    <w:div w:id="942613442">
      <w:bodyDiv w:val="1"/>
      <w:marLeft w:val="0"/>
      <w:marRight w:val="0"/>
      <w:marTop w:val="0"/>
      <w:marBottom w:val="0"/>
      <w:divBdr>
        <w:top w:val="none" w:sz="0" w:space="0" w:color="auto"/>
        <w:left w:val="none" w:sz="0" w:space="0" w:color="auto"/>
        <w:bottom w:val="none" w:sz="0" w:space="0" w:color="auto"/>
        <w:right w:val="none" w:sz="0" w:space="0" w:color="auto"/>
      </w:divBdr>
    </w:div>
    <w:div w:id="942885736">
      <w:bodyDiv w:val="1"/>
      <w:marLeft w:val="0"/>
      <w:marRight w:val="0"/>
      <w:marTop w:val="0"/>
      <w:marBottom w:val="0"/>
      <w:divBdr>
        <w:top w:val="none" w:sz="0" w:space="0" w:color="auto"/>
        <w:left w:val="none" w:sz="0" w:space="0" w:color="auto"/>
        <w:bottom w:val="none" w:sz="0" w:space="0" w:color="auto"/>
        <w:right w:val="none" w:sz="0" w:space="0" w:color="auto"/>
      </w:divBdr>
    </w:div>
    <w:div w:id="943147940">
      <w:bodyDiv w:val="1"/>
      <w:marLeft w:val="0"/>
      <w:marRight w:val="0"/>
      <w:marTop w:val="0"/>
      <w:marBottom w:val="0"/>
      <w:divBdr>
        <w:top w:val="none" w:sz="0" w:space="0" w:color="auto"/>
        <w:left w:val="none" w:sz="0" w:space="0" w:color="auto"/>
        <w:bottom w:val="none" w:sz="0" w:space="0" w:color="auto"/>
        <w:right w:val="none" w:sz="0" w:space="0" w:color="auto"/>
      </w:divBdr>
    </w:div>
    <w:div w:id="943458891">
      <w:bodyDiv w:val="1"/>
      <w:marLeft w:val="0"/>
      <w:marRight w:val="0"/>
      <w:marTop w:val="0"/>
      <w:marBottom w:val="0"/>
      <w:divBdr>
        <w:top w:val="none" w:sz="0" w:space="0" w:color="auto"/>
        <w:left w:val="none" w:sz="0" w:space="0" w:color="auto"/>
        <w:bottom w:val="none" w:sz="0" w:space="0" w:color="auto"/>
        <w:right w:val="none" w:sz="0" w:space="0" w:color="auto"/>
      </w:divBdr>
    </w:div>
    <w:div w:id="944074011">
      <w:bodyDiv w:val="1"/>
      <w:marLeft w:val="0"/>
      <w:marRight w:val="0"/>
      <w:marTop w:val="0"/>
      <w:marBottom w:val="0"/>
      <w:divBdr>
        <w:top w:val="none" w:sz="0" w:space="0" w:color="auto"/>
        <w:left w:val="none" w:sz="0" w:space="0" w:color="auto"/>
        <w:bottom w:val="none" w:sz="0" w:space="0" w:color="auto"/>
        <w:right w:val="none" w:sz="0" w:space="0" w:color="auto"/>
      </w:divBdr>
    </w:div>
    <w:div w:id="944729053">
      <w:bodyDiv w:val="1"/>
      <w:marLeft w:val="0"/>
      <w:marRight w:val="0"/>
      <w:marTop w:val="0"/>
      <w:marBottom w:val="0"/>
      <w:divBdr>
        <w:top w:val="none" w:sz="0" w:space="0" w:color="auto"/>
        <w:left w:val="none" w:sz="0" w:space="0" w:color="auto"/>
        <w:bottom w:val="none" w:sz="0" w:space="0" w:color="auto"/>
        <w:right w:val="none" w:sz="0" w:space="0" w:color="auto"/>
      </w:divBdr>
    </w:div>
    <w:div w:id="944969236">
      <w:bodyDiv w:val="1"/>
      <w:marLeft w:val="0"/>
      <w:marRight w:val="0"/>
      <w:marTop w:val="0"/>
      <w:marBottom w:val="0"/>
      <w:divBdr>
        <w:top w:val="none" w:sz="0" w:space="0" w:color="auto"/>
        <w:left w:val="none" w:sz="0" w:space="0" w:color="auto"/>
        <w:bottom w:val="none" w:sz="0" w:space="0" w:color="auto"/>
        <w:right w:val="none" w:sz="0" w:space="0" w:color="auto"/>
      </w:divBdr>
    </w:div>
    <w:div w:id="945042776">
      <w:bodyDiv w:val="1"/>
      <w:marLeft w:val="0"/>
      <w:marRight w:val="0"/>
      <w:marTop w:val="0"/>
      <w:marBottom w:val="0"/>
      <w:divBdr>
        <w:top w:val="none" w:sz="0" w:space="0" w:color="auto"/>
        <w:left w:val="none" w:sz="0" w:space="0" w:color="auto"/>
        <w:bottom w:val="none" w:sz="0" w:space="0" w:color="auto"/>
        <w:right w:val="none" w:sz="0" w:space="0" w:color="auto"/>
      </w:divBdr>
    </w:div>
    <w:div w:id="945967767">
      <w:bodyDiv w:val="1"/>
      <w:marLeft w:val="0"/>
      <w:marRight w:val="0"/>
      <w:marTop w:val="0"/>
      <w:marBottom w:val="0"/>
      <w:divBdr>
        <w:top w:val="none" w:sz="0" w:space="0" w:color="auto"/>
        <w:left w:val="none" w:sz="0" w:space="0" w:color="auto"/>
        <w:bottom w:val="none" w:sz="0" w:space="0" w:color="auto"/>
        <w:right w:val="none" w:sz="0" w:space="0" w:color="auto"/>
      </w:divBdr>
    </w:div>
    <w:div w:id="946354407">
      <w:bodyDiv w:val="1"/>
      <w:marLeft w:val="0"/>
      <w:marRight w:val="0"/>
      <w:marTop w:val="0"/>
      <w:marBottom w:val="0"/>
      <w:divBdr>
        <w:top w:val="none" w:sz="0" w:space="0" w:color="auto"/>
        <w:left w:val="none" w:sz="0" w:space="0" w:color="auto"/>
        <w:bottom w:val="none" w:sz="0" w:space="0" w:color="auto"/>
        <w:right w:val="none" w:sz="0" w:space="0" w:color="auto"/>
      </w:divBdr>
    </w:div>
    <w:div w:id="946540841">
      <w:bodyDiv w:val="1"/>
      <w:marLeft w:val="0"/>
      <w:marRight w:val="0"/>
      <w:marTop w:val="0"/>
      <w:marBottom w:val="0"/>
      <w:divBdr>
        <w:top w:val="none" w:sz="0" w:space="0" w:color="auto"/>
        <w:left w:val="none" w:sz="0" w:space="0" w:color="auto"/>
        <w:bottom w:val="none" w:sz="0" w:space="0" w:color="auto"/>
        <w:right w:val="none" w:sz="0" w:space="0" w:color="auto"/>
      </w:divBdr>
    </w:div>
    <w:div w:id="946699860">
      <w:bodyDiv w:val="1"/>
      <w:marLeft w:val="0"/>
      <w:marRight w:val="0"/>
      <w:marTop w:val="0"/>
      <w:marBottom w:val="0"/>
      <w:divBdr>
        <w:top w:val="none" w:sz="0" w:space="0" w:color="auto"/>
        <w:left w:val="none" w:sz="0" w:space="0" w:color="auto"/>
        <w:bottom w:val="none" w:sz="0" w:space="0" w:color="auto"/>
        <w:right w:val="none" w:sz="0" w:space="0" w:color="auto"/>
      </w:divBdr>
    </w:div>
    <w:div w:id="946960348">
      <w:bodyDiv w:val="1"/>
      <w:marLeft w:val="0"/>
      <w:marRight w:val="0"/>
      <w:marTop w:val="0"/>
      <w:marBottom w:val="0"/>
      <w:divBdr>
        <w:top w:val="none" w:sz="0" w:space="0" w:color="auto"/>
        <w:left w:val="none" w:sz="0" w:space="0" w:color="auto"/>
        <w:bottom w:val="none" w:sz="0" w:space="0" w:color="auto"/>
        <w:right w:val="none" w:sz="0" w:space="0" w:color="auto"/>
      </w:divBdr>
    </w:div>
    <w:div w:id="947203158">
      <w:bodyDiv w:val="1"/>
      <w:marLeft w:val="0"/>
      <w:marRight w:val="0"/>
      <w:marTop w:val="0"/>
      <w:marBottom w:val="0"/>
      <w:divBdr>
        <w:top w:val="none" w:sz="0" w:space="0" w:color="auto"/>
        <w:left w:val="none" w:sz="0" w:space="0" w:color="auto"/>
        <w:bottom w:val="none" w:sz="0" w:space="0" w:color="auto"/>
        <w:right w:val="none" w:sz="0" w:space="0" w:color="auto"/>
      </w:divBdr>
    </w:div>
    <w:div w:id="947661312">
      <w:bodyDiv w:val="1"/>
      <w:marLeft w:val="0"/>
      <w:marRight w:val="0"/>
      <w:marTop w:val="0"/>
      <w:marBottom w:val="0"/>
      <w:divBdr>
        <w:top w:val="none" w:sz="0" w:space="0" w:color="auto"/>
        <w:left w:val="none" w:sz="0" w:space="0" w:color="auto"/>
        <w:bottom w:val="none" w:sz="0" w:space="0" w:color="auto"/>
        <w:right w:val="none" w:sz="0" w:space="0" w:color="auto"/>
      </w:divBdr>
    </w:div>
    <w:div w:id="948663527">
      <w:bodyDiv w:val="1"/>
      <w:marLeft w:val="0"/>
      <w:marRight w:val="0"/>
      <w:marTop w:val="0"/>
      <w:marBottom w:val="0"/>
      <w:divBdr>
        <w:top w:val="none" w:sz="0" w:space="0" w:color="auto"/>
        <w:left w:val="none" w:sz="0" w:space="0" w:color="auto"/>
        <w:bottom w:val="none" w:sz="0" w:space="0" w:color="auto"/>
        <w:right w:val="none" w:sz="0" w:space="0" w:color="auto"/>
      </w:divBdr>
    </w:div>
    <w:div w:id="949512666">
      <w:bodyDiv w:val="1"/>
      <w:marLeft w:val="0"/>
      <w:marRight w:val="0"/>
      <w:marTop w:val="0"/>
      <w:marBottom w:val="0"/>
      <w:divBdr>
        <w:top w:val="none" w:sz="0" w:space="0" w:color="auto"/>
        <w:left w:val="none" w:sz="0" w:space="0" w:color="auto"/>
        <w:bottom w:val="none" w:sz="0" w:space="0" w:color="auto"/>
        <w:right w:val="none" w:sz="0" w:space="0" w:color="auto"/>
      </w:divBdr>
    </w:div>
    <w:div w:id="951478139">
      <w:bodyDiv w:val="1"/>
      <w:marLeft w:val="0"/>
      <w:marRight w:val="0"/>
      <w:marTop w:val="0"/>
      <w:marBottom w:val="0"/>
      <w:divBdr>
        <w:top w:val="none" w:sz="0" w:space="0" w:color="auto"/>
        <w:left w:val="none" w:sz="0" w:space="0" w:color="auto"/>
        <w:bottom w:val="none" w:sz="0" w:space="0" w:color="auto"/>
        <w:right w:val="none" w:sz="0" w:space="0" w:color="auto"/>
      </w:divBdr>
    </w:div>
    <w:div w:id="951863924">
      <w:bodyDiv w:val="1"/>
      <w:marLeft w:val="0"/>
      <w:marRight w:val="0"/>
      <w:marTop w:val="0"/>
      <w:marBottom w:val="0"/>
      <w:divBdr>
        <w:top w:val="none" w:sz="0" w:space="0" w:color="auto"/>
        <w:left w:val="none" w:sz="0" w:space="0" w:color="auto"/>
        <w:bottom w:val="none" w:sz="0" w:space="0" w:color="auto"/>
        <w:right w:val="none" w:sz="0" w:space="0" w:color="auto"/>
      </w:divBdr>
    </w:div>
    <w:div w:id="952370530">
      <w:bodyDiv w:val="1"/>
      <w:marLeft w:val="0"/>
      <w:marRight w:val="0"/>
      <w:marTop w:val="0"/>
      <w:marBottom w:val="0"/>
      <w:divBdr>
        <w:top w:val="none" w:sz="0" w:space="0" w:color="auto"/>
        <w:left w:val="none" w:sz="0" w:space="0" w:color="auto"/>
        <w:bottom w:val="none" w:sz="0" w:space="0" w:color="auto"/>
        <w:right w:val="none" w:sz="0" w:space="0" w:color="auto"/>
      </w:divBdr>
    </w:div>
    <w:div w:id="955016978">
      <w:bodyDiv w:val="1"/>
      <w:marLeft w:val="0"/>
      <w:marRight w:val="0"/>
      <w:marTop w:val="0"/>
      <w:marBottom w:val="0"/>
      <w:divBdr>
        <w:top w:val="none" w:sz="0" w:space="0" w:color="auto"/>
        <w:left w:val="none" w:sz="0" w:space="0" w:color="auto"/>
        <w:bottom w:val="none" w:sz="0" w:space="0" w:color="auto"/>
        <w:right w:val="none" w:sz="0" w:space="0" w:color="auto"/>
      </w:divBdr>
    </w:div>
    <w:div w:id="958993335">
      <w:bodyDiv w:val="1"/>
      <w:marLeft w:val="0"/>
      <w:marRight w:val="0"/>
      <w:marTop w:val="0"/>
      <w:marBottom w:val="0"/>
      <w:divBdr>
        <w:top w:val="none" w:sz="0" w:space="0" w:color="auto"/>
        <w:left w:val="none" w:sz="0" w:space="0" w:color="auto"/>
        <w:bottom w:val="none" w:sz="0" w:space="0" w:color="auto"/>
        <w:right w:val="none" w:sz="0" w:space="0" w:color="auto"/>
      </w:divBdr>
    </w:div>
    <w:div w:id="959844563">
      <w:bodyDiv w:val="1"/>
      <w:marLeft w:val="0"/>
      <w:marRight w:val="0"/>
      <w:marTop w:val="0"/>
      <w:marBottom w:val="0"/>
      <w:divBdr>
        <w:top w:val="none" w:sz="0" w:space="0" w:color="auto"/>
        <w:left w:val="none" w:sz="0" w:space="0" w:color="auto"/>
        <w:bottom w:val="none" w:sz="0" w:space="0" w:color="auto"/>
        <w:right w:val="none" w:sz="0" w:space="0" w:color="auto"/>
      </w:divBdr>
    </w:div>
    <w:div w:id="960068414">
      <w:bodyDiv w:val="1"/>
      <w:marLeft w:val="0"/>
      <w:marRight w:val="0"/>
      <w:marTop w:val="0"/>
      <w:marBottom w:val="0"/>
      <w:divBdr>
        <w:top w:val="none" w:sz="0" w:space="0" w:color="auto"/>
        <w:left w:val="none" w:sz="0" w:space="0" w:color="auto"/>
        <w:bottom w:val="none" w:sz="0" w:space="0" w:color="auto"/>
        <w:right w:val="none" w:sz="0" w:space="0" w:color="auto"/>
      </w:divBdr>
    </w:div>
    <w:div w:id="960763521">
      <w:bodyDiv w:val="1"/>
      <w:marLeft w:val="0"/>
      <w:marRight w:val="0"/>
      <w:marTop w:val="0"/>
      <w:marBottom w:val="0"/>
      <w:divBdr>
        <w:top w:val="none" w:sz="0" w:space="0" w:color="auto"/>
        <w:left w:val="none" w:sz="0" w:space="0" w:color="auto"/>
        <w:bottom w:val="none" w:sz="0" w:space="0" w:color="auto"/>
        <w:right w:val="none" w:sz="0" w:space="0" w:color="auto"/>
      </w:divBdr>
    </w:div>
    <w:div w:id="961377819">
      <w:bodyDiv w:val="1"/>
      <w:marLeft w:val="0"/>
      <w:marRight w:val="0"/>
      <w:marTop w:val="0"/>
      <w:marBottom w:val="0"/>
      <w:divBdr>
        <w:top w:val="none" w:sz="0" w:space="0" w:color="auto"/>
        <w:left w:val="none" w:sz="0" w:space="0" w:color="auto"/>
        <w:bottom w:val="none" w:sz="0" w:space="0" w:color="auto"/>
        <w:right w:val="none" w:sz="0" w:space="0" w:color="auto"/>
      </w:divBdr>
    </w:div>
    <w:div w:id="962734622">
      <w:bodyDiv w:val="1"/>
      <w:marLeft w:val="0"/>
      <w:marRight w:val="0"/>
      <w:marTop w:val="0"/>
      <w:marBottom w:val="0"/>
      <w:divBdr>
        <w:top w:val="none" w:sz="0" w:space="0" w:color="auto"/>
        <w:left w:val="none" w:sz="0" w:space="0" w:color="auto"/>
        <w:bottom w:val="none" w:sz="0" w:space="0" w:color="auto"/>
        <w:right w:val="none" w:sz="0" w:space="0" w:color="auto"/>
      </w:divBdr>
    </w:div>
    <w:div w:id="963002623">
      <w:bodyDiv w:val="1"/>
      <w:marLeft w:val="0"/>
      <w:marRight w:val="0"/>
      <w:marTop w:val="0"/>
      <w:marBottom w:val="0"/>
      <w:divBdr>
        <w:top w:val="none" w:sz="0" w:space="0" w:color="auto"/>
        <w:left w:val="none" w:sz="0" w:space="0" w:color="auto"/>
        <w:bottom w:val="none" w:sz="0" w:space="0" w:color="auto"/>
        <w:right w:val="none" w:sz="0" w:space="0" w:color="auto"/>
      </w:divBdr>
    </w:div>
    <w:div w:id="963124545">
      <w:bodyDiv w:val="1"/>
      <w:marLeft w:val="0"/>
      <w:marRight w:val="0"/>
      <w:marTop w:val="0"/>
      <w:marBottom w:val="0"/>
      <w:divBdr>
        <w:top w:val="none" w:sz="0" w:space="0" w:color="auto"/>
        <w:left w:val="none" w:sz="0" w:space="0" w:color="auto"/>
        <w:bottom w:val="none" w:sz="0" w:space="0" w:color="auto"/>
        <w:right w:val="none" w:sz="0" w:space="0" w:color="auto"/>
      </w:divBdr>
    </w:div>
    <w:div w:id="964430063">
      <w:bodyDiv w:val="1"/>
      <w:marLeft w:val="0"/>
      <w:marRight w:val="0"/>
      <w:marTop w:val="0"/>
      <w:marBottom w:val="0"/>
      <w:divBdr>
        <w:top w:val="none" w:sz="0" w:space="0" w:color="auto"/>
        <w:left w:val="none" w:sz="0" w:space="0" w:color="auto"/>
        <w:bottom w:val="none" w:sz="0" w:space="0" w:color="auto"/>
        <w:right w:val="none" w:sz="0" w:space="0" w:color="auto"/>
      </w:divBdr>
    </w:div>
    <w:div w:id="964502118">
      <w:bodyDiv w:val="1"/>
      <w:marLeft w:val="0"/>
      <w:marRight w:val="0"/>
      <w:marTop w:val="0"/>
      <w:marBottom w:val="0"/>
      <w:divBdr>
        <w:top w:val="none" w:sz="0" w:space="0" w:color="auto"/>
        <w:left w:val="none" w:sz="0" w:space="0" w:color="auto"/>
        <w:bottom w:val="none" w:sz="0" w:space="0" w:color="auto"/>
        <w:right w:val="none" w:sz="0" w:space="0" w:color="auto"/>
      </w:divBdr>
    </w:div>
    <w:div w:id="964584589">
      <w:bodyDiv w:val="1"/>
      <w:marLeft w:val="0"/>
      <w:marRight w:val="0"/>
      <w:marTop w:val="0"/>
      <w:marBottom w:val="0"/>
      <w:divBdr>
        <w:top w:val="none" w:sz="0" w:space="0" w:color="auto"/>
        <w:left w:val="none" w:sz="0" w:space="0" w:color="auto"/>
        <w:bottom w:val="none" w:sz="0" w:space="0" w:color="auto"/>
        <w:right w:val="none" w:sz="0" w:space="0" w:color="auto"/>
      </w:divBdr>
    </w:div>
    <w:div w:id="965965176">
      <w:bodyDiv w:val="1"/>
      <w:marLeft w:val="0"/>
      <w:marRight w:val="0"/>
      <w:marTop w:val="0"/>
      <w:marBottom w:val="0"/>
      <w:divBdr>
        <w:top w:val="none" w:sz="0" w:space="0" w:color="auto"/>
        <w:left w:val="none" w:sz="0" w:space="0" w:color="auto"/>
        <w:bottom w:val="none" w:sz="0" w:space="0" w:color="auto"/>
        <w:right w:val="none" w:sz="0" w:space="0" w:color="auto"/>
      </w:divBdr>
    </w:div>
    <w:div w:id="966010738">
      <w:bodyDiv w:val="1"/>
      <w:marLeft w:val="0"/>
      <w:marRight w:val="0"/>
      <w:marTop w:val="0"/>
      <w:marBottom w:val="0"/>
      <w:divBdr>
        <w:top w:val="none" w:sz="0" w:space="0" w:color="auto"/>
        <w:left w:val="none" w:sz="0" w:space="0" w:color="auto"/>
        <w:bottom w:val="none" w:sz="0" w:space="0" w:color="auto"/>
        <w:right w:val="none" w:sz="0" w:space="0" w:color="auto"/>
      </w:divBdr>
    </w:div>
    <w:div w:id="966543565">
      <w:bodyDiv w:val="1"/>
      <w:marLeft w:val="0"/>
      <w:marRight w:val="0"/>
      <w:marTop w:val="0"/>
      <w:marBottom w:val="0"/>
      <w:divBdr>
        <w:top w:val="none" w:sz="0" w:space="0" w:color="auto"/>
        <w:left w:val="none" w:sz="0" w:space="0" w:color="auto"/>
        <w:bottom w:val="none" w:sz="0" w:space="0" w:color="auto"/>
        <w:right w:val="none" w:sz="0" w:space="0" w:color="auto"/>
      </w:divBdr>
    </w:div>
    <w:div w:id="969088808">
      <w:bodyDiv w:val="1"/>
      <w:marLeft w:val="0"/>
      <w:marRight w:val="0"/>
      <w:marTop w:val="0"/>
      <w:marBottom w:val="0"/>
      <w:divBdr>
        <w:top w:val="none" w:sz="0" w:space="0" w:color="auto"/>
        <w:left w:val="none" w:sz="0" w:space="0" w:color="auto"/>
        <w:bottom w:val="none" w:sz="0" w:space="0" w:color="auto"/>
        <w:right w:val="none" w:sz="0" w:space="0" w:color="auto"/>
      </w:divBdr>
    </w:div>
    <w:div w:id="969089558">
      <w:bodyDiv w:val="1"/>
      <w:marLeft w:val="0"/>
      <w:marRight w:val="0"/>
      <w:marTop w:val="0"/>
      <w:marBottom w:val="0"/>
      <w:divBdr>
        <w:top w:val="none" w:sz="0" w:space="0" w:color="auto"/>
        <w:left w:val="none" w:sz="0" w:space="0" w:color="auto"/>
        <w:bottom w:val="none" w:sz="0" w:space="0" w:color="auto"/>
        <w:right w:val="none" w:sz="0" w:space="0" w:color="auto"/>
      </w:divBdr>
    </w:div>
    <w:div w:id="969096539">
      <w:bodyDiv w:val="1"/>
      <w:marLeft w:val="0"/>
      <w:marRight w:val="0"/>
      <w:marTop w:val="0"/>
      <w:marBottom w:val="0"/>
      <w:divBdr>
        <w:top w:val="none" w:sz="0" w:space="0" w:color="auto"/>
        <w:left w:val="none" w:sz="0" w:space="0" w:color="auto"/>
        <w:bottom w:val="none" w:sz="0" w:space="0" w:color="auto"/>
        <w:right w:val="none" w:sz="0" w:space="0" w:color="auto"/>
      </w:divBdr>
    </w:div>
    <w:div w:id="969936794">
      <w:bodyDiv w:val="1"/>
      <w:marLeft w:val="0"/>
      <w:marRight w:val="0"/>
      <w:marTop w:val="0"/>
      <w:marBottom w:val="0"/>
      <w:divBdr>
        <w:top w:val="none" w:sz="0" w:space="0" w:color="auto"/>
        <w:left w:val="none" w:sz="0" w:space="0" w:color="auto"/>
        <w:bottom w:val="none" w:sz="0" w:space="0" w:color="auto"/>
        <w:right w:val="none" w:sz="0" w:space="0" w:color="auto"/>
      </w:divBdr>
    </w:div>
    <w:div w:id="970550682">
      <w:bodyDiv w:val="1"/>
      <w:marLeft w:val="0"/>
      <w:marRight w:val="0"/>
      <w:marTop w:val="0"/>
      <w:marBottom w:val="0"/>
      <w:divBdr>
        <w:top w:val="none" w:sz="0" w:space="0" w:color="auto"/>
        <w:left w:val="none" w:sz="0" w:space="0" w:color="auto"/>
        <w:bottom w:val="none" w:sz="0" w:space="0" w:color="auto"/>
        <w:right w:val="none" w:sz="0" w:space="0" w:color="auto"/>
      </w:divBdr>
    </w:div>
    <w:div w:id="974142996">
      <w:bodyDiv w:val="1"/>
      <w:marLeft w:val="0"/>
      <w:marRight w:val="0"/>
      <w:marTop w:val="0"/>
      <w:marBottom w:val="0"/>
      <w:divBdr>
        <w:top w:val="none" w:sz="0" w:space="0" w:color="auto"/>
        <w:left w:val="none" w:sz="0" w:space="0" w:color="auto"/>
        <w:bottom w:val="none" w:sz="0" w:space="0" w:color="auto"/>
        <w:right w:val="none" w:sz="0" w:space="0" w:color="auto"/>
      </w:divBdr>
    </w:div>
    <w:div w:id="974914309">
      <w:bodyDiv w:val="1"/>
      <w:marLeft w:val="0"/>
      <w:marRight w:val="0"/>
      <w:marTop w:val="0"/>
      <w:marBottom w:val="0"/>
      <w:divBdr>
        <w:top w:val="none" w:sz="0" w:space="0" w:color="auto"/>
        <w:left w:val="none" w:sz="0" w:space="0" w:color="auto"/>
        <w:bottom w:val="none" w:sz="0" w:space="0" w:color="auto"/>
        <w:right w:val="none" w:sz="0" w:space="0" w:color="auto"/>
      </w:divBdr>
    </w:div>
    <w:div w:id="975260068">
      <w:bodyDiv w:val="1"/>
      <w:marLeft w:val="0"/>
      <w:marRight w:val="0"/>
      <w:marTop w:val="0"/>
      <w:marBottom w:val="0"/>
      <w:divBdr>
        <w:top w:val="none" w:sz="0" w:space="0" w:color="auto"/>
        <w:left w:val="none" w:sz="0" w:space="0" w:color="auto"/>
        <w:bottom w:val="none" w:sz="0" w:space="0" w:color="auto"/>
        <w:right w:val="none" w:sz="0" w:space="0" w:color="auto"/>
      </w:divBdr>
    </w:div>
    <w:div w:id="975641386">
      <w:bodyDiv w:val="1"/>
      <w:marLeft w:val="0"/>
      <w:marRight w:val="0"/>
      <w:marTop w:val="0"/>
      <w:marBottom w:val="0"/>
      <w:divBdr>
        <w:top w:val="none" w:sz="0" w:space="0" w:color="auto"/>
        <w:left w:val="none" w:sz="0" w:space="0" w:color="auto"/>
        <w:bottom w:val="none" w:sz="0" w:space="0" w:color="auto"/>
        <w:right w:val="none" w:sz="0" w:space="0" w:color="auto"/>
      </w:divBdr>
    </w:div>
    <w:div w:id="975648957">
      <w:bodyDiv w:val="1"/>
      <w:marLeft w:val="0"/>
      <w:marRight w:val="0"/>
      <w:marTop w:val="0"/>
      <w:marBottom w:val="0"/>
      <w:divBdr>
        <w:top w:val="none" w:sz="0" w:space="0" w:color="auto"/>
        <w:left w:val="none" w:sz="0" w:space="0" w:color="auto"/>
        <w:bottom w:val="none" w:sz="0" w:space="0" w:color="auto"/>
        <w:right w:val="none" w:sz="0" w:space="0" w:color="auto"/>
      </w:divBdr>
    </w:div>
    <w:div w:id="976767212">
      <w:bodyDiv w:val="1"/>
      <w:marLeft w:val="0"/>
      <w:marRight w:val="0"/>
      <w:marTop w:val="0"/>
      <w:marBottom w:val="0"/>
      <w:divBdr>
        <w:top w:val="none" w:sz="0" w:space="0" w:color="auto"/>
        <w:left w:val="none" w:sz="0" w:space="0" w:color="auto"/>
        <w:bottom w:val="none" w:sz="0" w:space="0" w:color="auto"/>
        <w:right w:val="none" w:sz="0" w:space="0" w:color="auto"/>
      </w:divBdr>
    </w:div>
    <w:div w:id="976838095">
      <w:bodyDiv w:val="1"/>
      <w:marLeft w:val="0"/>
      <w:marRight w:val="0"/>
      <w:marTop w:val="0"/>
      <w:marBottom w:val="0"/>
      <w:divBdr>
        <w:top w:val="none" w:sz="0" w:space="0" w:color="auto"/>
        <w:left w:val="none" w:sz="0" w:space="0" w:color="auto"/>
        <w:bottom w:val="none" w:sz="0" w:space="0" w:color="auto"/>
        <w:right w:val="none" w:sz="0" w:space="0" w:color="auto"/>
      </w:divBdr>
    </w:div>
    <w:div w:id="976960060">
      <w:bodyDiv w:val="1"/>
      <w:marLeft w:val="0"/>
      <w:marRight w:val="0"/>
      <w:marTop w:val="0"/>
      <w:marBottom w:val="0"/>
      <w:divBdr>
        <w:top w:val="none" w:sz="0" w:space="0" w:color="auto"/>
        <w:left w:val="none" w:sz="0" w:space="0" w:color="auto"/>
        <w:bottom w:val="none" w:sz="0" w:space="0" w:color="auto"/>
        <w:right w:val="none" w:sz="0" w:space="0" w:color="auto"/>
      </w:divBdr>
    </w:div>
    <w:div w:id="977877552">
      <w:bodyDiv w:val="1"/>
      <w:marLeft w:val="0"/>
      <w:marRight w:val="0"/>
      <w:marTop w:val="0"/>
      <w:marBottom w:val="0"/>
      <w:divBdr>
        <w:top w:val="none" w:sz="0" w:space="0" w:color="auto"/>
        <w:left w:val="none" w:sz="0" w:space="0" w:color="auto"/>
        <w:bottom w:val="none" w:sz="0" w:space="0" w:color="auto"/>
        <w:right w:val="none" w:sz="0" w:space="0" w:color="auto"/>
      </w:divBdr>
    </w:div>
    <w:div w:id="978269305">
      <w:bodyDiv w:val="1"/>
      <w:marLeft w:val="0"/>
      <w:marRight w:val="0"/>
      <w:marTop w:val="0"/>
      <w:marBottom w:val="0"/>
      <w:divBdr>
        <w:top w:val="none" w:sz="0" w:space="0" w:color="auto"/>
        <w:left w:val="none" w:sz="0" w:space="0" w:color="auto"/>
        <w:bottom w:val="none" w:sz="0" w:space="0" w:color="auto"/>
        <w:right w:val="none" w:sz="0" w:space="0" w:color="auto"/>
      </w:divBdr>
    </w:div>
    <w:div w:id="978799537">
      <w:bodyDiv w:val="1"/>
      <w:marLeft w:val="0"/>
      <w:marRight w:val="0"/>
      <w:marTop w:val="0"/>
      <w:marBottom w:val="0"/>
      <w:divBdr>
        <w:top w:val="none" w:sz="0" w:space="0" w:color="auto"/>
        <w:left w:val="none" w:sz="0" w:space="0" w:color="auto"/>
        <w:bottom w:val="none" w:sz="0" w:space="0" w:color="auto"/>
        <w:right w:val="none" w:sz="0" w:space="0" w:color="auto"/>
      </w:divBdr>
    </w:div>
    <w:div w:id="981539802">
      <w:bodyDiv w:val="1"/>
      <w:marLeft w:val="0"/>
      <w:marRight w:val="0"/>
      <w:marTop w:val="0"/>
      <w:marBottom w:val="0"/>
      <w:divBdr>
        <w:top w:val="none" w:sz="0" w:space="0" w:color="auto"/>
        <w:left w:val="none" w:sz="0" w:space="0" w:color="auto"/>
        <w:bottom w:val="none" w:sz="0" w:space="0" w:color="auto"/>
        <w:right w:val="none" w:sz="0" w:space="0" w:color="auto"/>
      </w:divBdr>
    </w:div>
    <w:div w:id="982343640">
      <w:bodyDiv w:val="1"/>
      <w:marLeft w:val="0"/>
      <w:marRight w:val="0"/>
      <w:marTop w:val="0"/>
      <w:marBottom w:val="0"/>
      <w:divBdr>
        <w:top w:val="none" w:sz="0" w:space="0" w:color="auto"/>
        <w:left w:val="none" w:sz="0" w:space="0" w:color="auto"/>
        <w:bottom w:val="none" w:sz="0" w:space="0" w:color="auto"/>
        <w:right w:val="none" w:sz="0" w:space="0" w:color="auto"/>
      </w:divBdr>
    </w:div>
    <w:div w:id="982655928">
      <w:bodyDiv w:val="1"/>
      <w:marLeft w:val="0"/>
      <w:marRight w:val="0"/>
      <w:marTop w:val="0"/>
      <w:marBottom w:val="0"/>
      <w:divBdr>
        <w:top w:val="none" w:sz="0" w:space="0" w:color="auto"/>
        <w:left w:val="none" w:sz="0" w:space="0" w:color="auto"/>
        <w:bottom w:val="none" w:sz="0" w:space="0" w:color="auto"/>
        <w:right w:val="none" w:sz="0" w:space="0" w:color="auto"/>
      </w:divBdr>
    </w:div>
    <w:div w:id="983656620">
      <w:bodyDiv w:val="1"/>
      <w:marLeft w:val="0"/>
      <w:marRight w:val="0"/>
      <w:marTop w:val="0"/>
      <w:marBottom w:val="0"/>
      <w:divBdr>
        <w:top w:val="none" w:sz="0" w:space="0" w:color="auto"/>
        <w:left w:val="none" w:sz="0" w:space="0" w:color="auto"/>
        <w:bottom w:val="none" w:sz="0" w:space="0" w:color="auto"/>
        <w:right w:val="none" w:sz="0" w:space="0" w:color="auto"/>
      </w:divBdr>
    </w:div>
    <w:div w:id="985475204">
      <w:bodyDiv w:val="1"/>
      <w:marLeft w:val="0"/>
      <w:marRight w:val="0"/>
      <w:marTop w:val="0"/>
      <w:marBottom w:val="0"/>
      <w:divBdr>
        <w:top w:val="none" w:sz="0" w:space="0" w:color="auto"/>
        <w:left w:val="none" w:sz="0" w:space="0" w:color="auto"/>
        <w:bottom w:val="none" w:sz="0" w:space="0" w:color="auto"/>
        <w:right w:val="none" w:sz="0" w:space="0" w:color="auto"/>
      </w:divBdr>
    </w:div>
    <w:div w:id="985476898">
      <w:bodyDiv w:val="1"/>
      <w:marLeft w:val="0"/>
      <w:marRight w:val="0"/>
      <w:marTop w:val="0"/>
      <w:marBottom w:val="0"/>
      <w:divBdr>
        <w:top w:val="none" w:sz="0" w:space="0" w:color="auto"/>
        <w:left w:val="none" w:sz="0" w:space="0" w:color="auto"/>
        <w:bottom w:val="none" w:sz="0" w:space="0" w:color="auto"/>
        <w:right w:val="none" w:sz="0" w:space="0" w:color="auto"/>
      </w:divBdr>
    </w:div>
    <w:div w:id="986785159">
      <w:bodyDiv w:val="1"/>
      <w:marLeft w:val="0"/>
      <w:marRight w:val="0"/>
      <w:marTop w:val="0"/>
      <w:marBottom w:val="0"/>
      <w:divBdr>
        <w:top w:val="none" w:sz="0" w:space="0" w:color="auto"/>
        <w:left w:val="none" w:sz="0" w:space="0" w:color="auto"/>
        <w:bottom w:val="none" w:sz="0" w:space="0" w:color="auto"/>
        <w:right w:val="none" w:sz="0" w:space="0" w:color="auto"/>
      </w:divBdr>
    </w:div>
    <w:div w:id="988284168">
      <w:bodyDiv w:val="1"/>
      <w:marLeft w:val="0"/>
      <w:marRight w:val="0"/>
      <w:marTop w:val="0"/>
      <w:marBottom w:val="0"/>
      <w:divBdr>
        <w:top w:val="none" w:sz="0" w:space="0" w:color="auto"/>
        <w:left w:val="none" w:sz="0" w:space="0" w:color="auto"/>
        <w:bottom w:val="none" w:sz="0" w:space="0" w:color="auto"/>
        <w:right w:val="none" w:sz="0" w:space="0" w:color="auto"/>
      </w:divBdr>
    </w:div>
    <w:div w:id="990063442">
      <w:bodyDiv w:val="1"/>
      <w:marLeft w:val="0"/>
      <w:marRight w:val="0"/>
      <w:marTop w:val="0"/>
      <w:marBottom w:val="0"/>
      <w:divBdr>
        <w:top w:val="none" w:sz="0" w:space="0" w:color="auto"/>
        <w:left w:val="none" w:sz="0" w:space="0" w:color="auto"/>
        <w:bottom w:val="none" w:sz="0" w:space="0" w:color="auto"/>
        <w:right w:val="none" w:sz="0" w:space="0" w:color="auto"/>
      </w:divBdr>
    </w:div>
    <w:div w:id="990332271">
      <w:bodyDiv w:val="1"/>
      <w:marLeft w:val="0"/>
      <w:marRight w:val="0"/>
      <w:marTop w:val="0"/>
      <w:marBottom w:val="0"/>
      <w:divBdr>
        <w:top w:val="none" w:sz="0" w:space="0" w:color="auto"/>
        <w:left w:val="none" w:sz="0" w:space="0" w:color="auto"/>
        <w:bottom w:val="none" w:sz="0" w:space="0" w:color="auto"/>
        <w:right w:val="none" w:sz="0" w:space="0" w:color="auto"/>
      </w:divBdr>
    </w:div>
    <w:div w:id="990912008">
      <w:bodyDiv w:val="1"/>
      <w:marLeft w:val="0"/>
      <w:marRight w:val="0"/>
      <w:marTop w:val="0"/>
      <w:marBottom w:val="0"/>
      <w:divBdr>
        <w:top w:val="none" w:sz="0" w:space="0" w:color="auto"/>
        <w:left w:val="none" w:sz="0" w:space="0" w:color="auto"/>
        <w:bottom w:val="none" w:sz="0" w:space="0" w:color="auto"/>
        <w:right w:val="none" w:sz="0" w:space="0" w:color="auto"/>
      </w:divBdr>
    </w:div>
    <w:div w:id="991520752">
      <w:bodyDiv w:val="1"/>
      <w:marLeft w:val="0"/>
      <w:marRight w:val="0"/>
      <w:marTop w:val="0"/>
      <w:marBottom w:val="0"/>
      <w:divBdr>
        <w:top w:val="none" w:sz="0" w:space="0" w:color="auto"/>
        <w:left w:val="none" w:sz="0" w:space="0" w:color="auto"/>
        <w:bottom w:val="none" w:sz="0" w:space="0" w:color="auto"/>
        <w:right w:val="none" w:sz="0" w:space="0" w:color="auto"/>
      </w:divBdr>
    </w:div>
    <w:div w:id="991563891">
      <w:bodyDiv w:val="1"/>
      <w:marLeft w:val="0"/>
      <w:marRight w:val="0"/>
      <w:marTop w:val="0"/>
      <w:marBottom w:val="0"/>
      <w:divBdr>
        <w:top w:val="none" w:sz="0" w:space="0" w:color="auto"/>
        <w:left w:val="none" w:sz="0" w:space="0" w:color="auto"/>
        <w:bottom w:val="none" w:sz="0" w:space="0" w:color="auto"/>
        <w:right w:val="none" w:sz="0" w:space="0" w:color="auto"/>
      </w:divBdr>
    </w:div>
    <w:div w:id="992026153">
      <w:bodyDiv w:val="1"/>
      <w:marLeft w:val="0"/>
      <w:marRight w:val="0"/>
      <w:marTop w:val="0"/>
      <w:marBottom w:val="0"/>
      <w:divBdr>
        <w:top w:val="none" w:sz="0" w:space="0" w:color="auto"/>
        <w:left w:val="none" w:sz="0" w:space="0" w:color="auto"/>
        <w:bottom w:val="none" w:sz="0" w:space="0" w:color="auto"/>
        <w:right w:val="none" w:sz="0" w:space="0" w:color="auto"/>
      </w:divBdr>
    </w:div>
    <w:div w:id="992222946">
      <w:bodyDiv w:val="1"/>
      <w:marLeft w:val="0"/>
      <w:marRight w:val="0"/>
      <w:marTop w:val="0"/>
      <w:marBottom w:val="0"/>
      <w:divBdr>
        <w:top w:val="none" w:sz="0" w:space="0" w:color="auto"/>
        <w:left w:val="none" w:sz="0" w:space="0" w:color="auto"/>
        <w:bottom w:val="none" w:sz="0" w:space="0" w:color="auto"/>
        <w:right w:val="none" w:sz="0" w:space="0" w:color="auto"/>
      </w:divBdr>
    </w:div>
    <w:div w:id="992561323">
      <w:bodyDiv w:val="1"/>
      <w:marLeft w:val="0"/>
      <w:marRight w:val="0"/>
      <w:marTop w:val="0"/>
      <w:marBottom w:val="0"/>
      <w:divBdr>
        <w:top w:val="none" w:sz="0" w:space="0" w:color="auto"/>
        <w:left w:val="none" w:sz="0" w:space="0" w:color="auto"/>
        <w:bottom w:val="none" w:sz="0" w:space="0" w:color="auto"/>
        <w:right w:val="none" w:sz="0" w:space="0" w:color="auto"/>
      </w:divBdr>
    </w:div>
    <w:div w:id="994722524">
      <w:bodyDiv w:val="1"/>
      <w:marLeft w:val="0"/>
      <w:marRight w:val="0"/>
      <w:marTop w:val="0"/>
      <w:marBottom w:val="0"/>
      <w:divBdr>
        <w:top w:val="none" w:sz="0" w:space="0" w:color="auto"/>
        <w:left w:val="none" w:sz="0" w:space="0" w:color="auto"/>
        <w:bottom w:val="none" w:sz="0" w:space="0" w:color="auto"/>
        <w:right w:val="none" w:sz="0" w:space="0" w:color="auto"/>
      </w:divBdr>
    </w:div>
    <w:div w:id="995498604">
      <w:bodyDiv w:val="1"/>
      <w:marLeft w:val="0"/>
      <w:marRight w:val="0"/>
      <w:marTop w:val="0"/>
      <w:marBottom w:val="0"/>
      <w:divBdr>
        <w:top w:val="none" w:sz="0" w:space="0" w:color="auto"/>
        <w:left w:val="none" w:sz="0" w:space="0" w:color="auto"/>
        <w:bottom w:val="none" w:sz="0" w:space="0" w:color="auto"/>
        <w:right w:val="none" w:sz="0" w:space="0" w:color="auto"/>
      </w:divBdr>
    </w:div>
    <w:div w:id="995647992">
      <w:bodyDiv w:val="1"/>
      <w:marLeft w:val="0"/>
      <w:marRight w:val="0"/>
      <w:marTop w:val="0"/>
      <w:marBottom w:val="0"/>
      <w:divBdr>
        <w:top w:val="none" w:sz="0" w:space="0" w:color="auto"/>
        <w:left w:val="none" w:sz="0" w:space="0" w:color="auto"/>
        <w:bottom w:val="none" w:sz="0" w:space="0" w:color="auto"/>
        <w:right w:val="none" w:sz="0" w:space="0" w:color="auto"/>
      </w:divBdr>
    </w:div>
    <w:div w:id="997463971">
      <w:bodyDiv w:val="1"/>
      <w:marLeft w:val="0"/>
      <w:marRight w:val="0"/>
      <w:marTop w:val="0"/>
      <w:marBottom w:val="0"/>
      <w:divBdr>
        <w:top w:val="none" w:sz="0" w:space="0" w:color="auto"/>
        <w:left w:val="none" w:sz="0" w:space="0" w:color="auto"/>
        <w:bottom w:val="none" w:sz="0" w:space="0" w:color="auto"/>
        <w:right w:val="none" w:sz="0" w:space="0" w:color="auto"/>
      </w:divBdr>
    </w:div>
    <w:div w:id="998537415">
      <w:bodyDiv w:val="1"/>
      <w:marLeft w:val="0"/>
      <w:marRight w:val="0"/>
      <w:marTop w:val="0"/>
      <w:marBottom w:val="0"/>
      <w:divBdr>
        <w:top w:val="none" w:sz="0" w:space="0" w:color="auto"/>
        <w:left w:val="none" w:sz="0" w:space="0" w:color="auto"/>
        <w:bottom w:val="none" w:sz="0" w:space="0" w:color="auto"/>
        <w:right w:val="none" w:sz="0" w:space="0" w:color="auto"/>
      </w:divBdr>
    </w:div>
    <w:div w:id="998845664">
      <w:bodyDiv w:val="1"/>
      <w:marLeft w:val="0"/>
      <w:marRight w:val="0"/>
      <w:marTop w:val="0"/>
      <w:marBottom w:val="0"/>
      <w:divBdr>
        <w:top w:val="none" w:sz="0" w:space="0" w:color="auto"/>
        <w:left w:val="none" w:sz="0" w:space="0" w:color="auto"/>
        <w:bottom w:val="none" w:sz="0" w:space="0" w:color="auto"/>
        <w:right w:val="none" w:sz="0" w:space="0" w:color="auto"/>
      </w:divBdr>
    </w:div>
    <w:div w:id="999381873">
      <w:bodyDiv w:val="1"/>
      <w:marLeft w:val="0"/>
      <w:marRight w:val="0"/>
      <w:marTop w:val="0"/>
      <w:marBottom w:val="0"/>
      <w:divBdr>
        <w:top w:val="none" w:sz="0" w:space="0" w:color="auto"/>
        <w:left w:val="none" w:sz="0" w:space="0" w:color="auto"/>
        <w:bottom w:val="none" w:sz="0" w:space="0" w:color="auto"/>
        <w:right w:val="none" w:sz="0" w:space="0" w:color="auto"/>
      </w:divBdr>
    </w:div>
    <w:div w:id="999625898">
      <w:bodyDiv w:val="1"/>
      <w:marLeft w:val="0"/>
      <w:marRight w:val="0"/>
      <w:marTop w:val="0"/>
      <w:marBottom w:val="0"/>
      <w:divBdr>
        <w:top w:val="none" w:sz="0" w:space="0" w:color="auto"/>
        <w:left w:val="none" w:sz="0" w:space="0" w:color="auto"/>
        <w:bottom w:val="none" w:sz="0" w:space="0" w:color="auto"/>
        <w:right w:val="none" w:sz="0" w:space="0" w:color="auto"/>
      </w:divBdr>
    </w:div>
    <w:div w:id="1000812897">
      <w:bodyDiv w:val="1"/>
      <w:marLeft w:val="0"/>
      <w:marRight w:val="0"/>
      <w:marTop w:val="0"/>
      <w:marBottom w:val="0"/>
      <w:divBdr>
        <w:top w:val="none" w:sz="0" w:space="0" w:color="auto"/>
        <w:left w:val="none" w:sz="0" w:space="0" w:color="auto"/>
        <w:bottom w:val="none" w:sz="0" w:space="0" w:color="auto"/>
        <w:right w:val="none" w:sz="0" w:space="0" w:color="auto"/>
      </w:divBdr>
    </w:div>
    <w:div w:id="1000815155">
      <w:bodyDiv w:val="1"/>
      <w:marLeft w:val="0"/>
      <w:marRight w:val="0"/>
      <w:marTop w:val="0"/>
      <w:marBottom w:val="0"/>
      <w:divBdr>
        <w:top w:val="none" w:sz="0" w:space="0" w:color="auto"/>
        <w:left w:val="none" w:sz="0" w:space="0" w:color="auto"/>
        <w:bottom w:val="none" w:sz="0" w:space="0" w:color="auto"/>
        <w:right w:val="none" w:sz="0" w:space="0" w:color="auto"/>
      </w:divBdr>
    </w:div>
    <w:div w:id="1001204884">
      <w:bodyDiv w:val="1"/>
      <w:marLeft w:val="0"/>
      <w:marRight w:val="0"/>
      <w:marTop w:val="0"/>
      <w:marBottom w:val="0"/>
      <w:divBdr>
        <w:top w:val="none" w:sz="0" w:space="0" w:color="auto"/>
        <w:left w:val="none" w:sz="0" w:space="0" w:color="auto"/>
        <w:bottom w:val="none" w:sz="0" w:space="0" w:color="auto"/>
        <w:right w:val="none" w:sz="0" w:space="0" w:color="auto"/>
      </w:divBdr>
    </w:div>
    <w:div w:id="1001540731">
      <w:bodyDiv w:val="1"/>
      <w:marLeft w:val="0"/>
      <w:marRight w:val="0"/>
      <w:marTop w:val="0"/>
      <w:marBottom w:val="0"/>
      <w:divBdr>
        <w:top w:val="none" w:sz="0" w:space="0" w:color="auto"/>
        <w:left w:val="none" w:sz="0" w:space="0" w:color="auto"/>
        <w:bottom w:val="none" w:sz="0" w:space="0" w:color="auto"/>
        <w:right w:val="none" w:sz="0" w:space="0" w:color="auto"/>
      </w:divBdr>
    </w:div>
    <w:div w:id="1003362151">
      <w:bodyDiv w:val="1"/>
      <w:marLeft w:val="0"/>
      <w:marRight w:val="0"/>
      <w:marTop w:val="0"/>
      <w:marBottom w:val="0"/>
      <w:divBdr>
        <w:top w:val="none" w:sz="0" w:space="0" w:color="auto"/>
        <w:left w:val="none" w:sz="0" w:space="0" w:color="auto"/>
        <w:bottom w:val="none" w:sz="0" w:space="0" w:color="auto"/>
        <w:right w:val="none" w:sz="0" w:space="0" w:color="auto"/>
      </w:divBdr>
    </w:div>
    <w:div w:id="1005283571">
      <w:bodyDiv w:val="1"/>
      <w:marLeft w:val="0"/>
      <w:marRight w:val="0"/>
      <w:marTop w:val="0"/>
      <w:marBottom w:val="0"/>
      <w:divBdr>
        <w:top w:val="none" w:sz="0" w:space="0" w:color="auto"/>
        <w:left w:val="none" w:sz="0" w:space="0" w:color="auto"/>
        <w:bottom w:val="none" w:sz="0" w:space="0" w:color="auto"/>
        <w:right w:val="none" w:sz="0" w:space="0" w:color="auto"/>
      </w:divBdr>
    </w:div>
    <w:div w:id="1005323027">
      <w:bodyDiv w:val="1"/>
      <w:marLeft w:val="0"/>
      <w:marRight w:val="0"/>
      <w:marTop w:val="0"/>
      <w:marBottom w:val="0"/>
      <w:divBdr>
        <w:top w:val="none" w:sz="0" w:space="0" w:color="auto"/>
        <w:left w:val="none" w:sz="0" w:space="0" w:color="auto"/>
        <w:bottom w:val="none" w:sz="0" w:space="0" w:color="auto"/>
        <w:right w:val="none" w:sz="0" w:space="0" w:color="auto"/>
      </w:divBdr>
    </w:div>
    <w:div w:id="1006900634">
      <w:bodyDiv w:val="1"/>
      <w:marLeft w:val="0"/>
      <w:marRight w:val="0"/>
      <w:marTop w:val="0"/>
      <w:marBottom w:val="0"/>
      <w:divBdr>
        <w:top w:val="none" w:sz="0" w:space="0" w:color="auto"/>
        <w:left w:val="none" w:sz="0" w:space="0" w:color="auto"/>
        <w:bottom w:val="none" w:sz="0" w:space="0" w:color="auto"/>
        <w:right w:val="none" w:sz="0" w:space="0" w:color="auto"/>
      </w:divBdr>
    </w:div>
    <w:div w:id="1010989626">
      <w:bodyDiv w:val="1"/>
      <w:marLeft w:val="0"/>
      <w:marRight w:val="0"/>
      <w:marTop w:val="0"/>
      <w:marBottom w:val="0"/>
      <w:divBdr>
        <w:top w:val="none" w:sz="0" w:space="0" w:color="auto"/>
        <w:left w:val="none" w:sz="0" w:space="0" w:color="auto"/>
        <w:bottom w:val="none" w:sz="0" w:space="0" w:color="auto"/>
        <w:right w:val="none" w:sz="0" w:space="0" w:color="auto"/>
      </w:divBdr>
    </w:div>
    <w:div w:id="1013068488">
      <w:bodyDiv w:val="1"/>
      <w:marLeft w:val="0"/>
      <w:marRight w:val="0"/>
      <w:marTop w:val="0"/>
      <w:marBottom w:val="0"/>
      <w:divBdr>
        <w:top w:val="none" w:sz="0" w:space="0" w:color="auto"/>
        <w:left w:val="none" w:sz="0" w:space="0" w:color="auto"/>
        <w:bottom w:val="none" w:sz="0" w:space="0" w:color="auto"/>
        <w:right w:val="none" w:sz="0" w:space="0" w:color="auto"/>
      </w:divBdr>
    </w:div>
    <w:div w:id="1013800918">
      <w:bodyDiv w:val="1"/>
      <w:marLeft w:val="0"/>
      <w:marRight w:val="0"/>
      <w:marTop w:val="0"/>
      <w:marBottom w:val="0"/>
      <w:divBdr>
        <w:top w:val="none" w:sz="0" w:space="0" w:color="auto"/>
        <w:left w:val="none" w:sz="0" w:space="0" w:color="auto"/>
        <w:bottom w:val="none" w:sz="0" w:space="0" w:color="auto"/>
        <w:right w:val="none" w:sz="0" w:space="0" w:color="auto"/>
      </w:divBdr>
    </w:div>
    <w:div w:id="1016889297">
      <w:bodyDiv w:val="1"/>
      <w:marLeft w:val="0"/>
      <w:marRight w:val="0"/>
      <w:marTop w:val="0"/>
      <w:marBottom w:val="0"/>
      <w:divBdr>
        <w:top w:val="none" w:sz="0" w:space="0" w:color="auto"/>
        <w:left w:val="none" w:sz="0" w:space="0" w:color="auto"/>
        <w:bottom w:val="none" w:sz="0" w:space="0" w:color="auto"/>
        <w:right w:val="none" w:sz="0" w:space="0" w:color="auto"/>
      </w:divBdr>
    </w:div>
    <w:div w:id="1017196932">
      <w:bodyDiv w:val="1"/>
      <w:marLeft w:val="0"/>
      <w:marRight w:val="0"/>
      <w:marTop w:val="0"/>
      <w:marBottom w:val="0"/>
      <w:divBdr>
        <w:top w:val="none" w:sz="0" w:space="0" w:color="auto"/>
        <w:left w:val="none" w:sz="0" w:space="0" w:color="auto"/>
        <w:bottom w:val="none" w:sz="0" w:space="0" w:color="auto"/>
        <w:right w:val="none" w:sz="0" w:space="0" w:color="auto"/>
      </w:divBdr>
    </w:div>
    <w:div w:id="1020012864">
      <w:bodyDiv w:val="1"/>
      <w:marLeft w:val="0"/>
      <w:marRight w:val="0"/>
      <w:marTop w:val="0"/>
      <w:marBottom w:val="0"/>
      <w:divBdr>
        <w:top w:val="none" w:sz="0" w:space="0" w:color="auto"/>
        <w:left w:val="none" w:sz="0" w:space="0" w:color="auto"/>
        <w:bottom w:val="none" w:sz="0" w:space="0" w:color="auto"/>
        <w:right w:val="none" w:sz="0" w:space="0" w:color="auto"/>
      </w:divBdr>
    </w:div>
    <w:div w:id="1023047231">
      <w:bodyDiv w:val="1"/>
      <w:marLeft w:val="0"/>
      <w:marRight w:val="0"/>
      <w:marTop w:val="0"/>
      <w:marBottom w:val="0"/>
      <w:divBdr>
        <w:top w:val="none" w:sz="0" w:space="0" w:color="auto"/>
        <w:left w:val="none" w:sz="0" w:space="0" w:color="auto"/>
        <w:bottom w:val="none" w:sz="0" w:space="0" w:color="auto"/>
        <w:right w:val="none" w:sz="0" w:space="0" w:color="auto"/>
      </w:divBdr>
    </w:div>
    <w:div w:id="1026325510">
      <w:bodyDiv w:val="1"/>
      <w:marLeft w:val="0"/>
      <w:marRight w:val="0"/>
      <w:marTop w:val="0"/>
      <w:marBottom w:val="0"/>
      <w:divBdr>
        <w:top w:val="none" w:sz="0" w:space="0" w:color="auto"/>
        <w:left w:val="none" w:sz="0" w:space="0" w:color="auto"/>
        <w:bottom w:val="none" w:sz="0" w:space="0" w:color="auto"/>
        <w:right w:val="none" w:sz="0" w:space="0" w:color="auto"/>
      </w:divBdr>
    </w:div>
    <w:div w:id="1027410246">
      <w:bodyDiv w:val="1"/>
      <w:marLeft w:val="0"/>
      <w:marRight w:val="0"/>
      <w:marTop w:val="0"/>
      <w:marBottom w:val="0"/>
      <w:divBdr>
        <w:top w:val="none" w:sz="0" w:space="0" w:color="auto"/>
        <w:left w:val="none" w:sz="0" w:space="0" w:color="auto"/>
        <w:bottom w:val="none" w:sz="0" w:space="0" w:color="auto"/>
        <w:right w:val="none" w:sz="0" w:space="0" w:color="auto"/>
      </w:divBdr>
    </w:div>
    <w:div w:id="1027635487">
      <w:bodyDiv w:val="1"/>
      <w:marLeft w:val="0"/>
      <w:marRight w:val="0"/>
      <w:marTop w:val="0"/>
      <w:marBottom w:val="0"/>
      <w:divBdr>
        <w:top w:val="none" w:sz="0" w:space="0" w:color="auto"/>
        <w:left w:val="none" w:sz="0" w:space="0" w:color="auto"/>
        <w:bottom w:val="none" w:sz="0" w:space="0" w:color="auto"/>
        <w:right w:val="none" w:sz="0" w:space="0" w:color="auto"/>
      </w:divBdr>
    </w:div>
    <w:div w:id="1028070530">
      <w:bodyDiv w:val="1"/>
      <w:marLeft w:val="0"/>
      <w:marRight w:val="0"/>
      <w:marTop w:val="0"/>
      <w:marBottom w:val="0"/>
      <w:divBdr>
        <w:top w:val="none" w:sz="0" w:space="0" w:color="auto"/>
        <w:left w:val="none" w:sz="0" w:space="0" w:color="auto"/>
        <w:bottom w:val="none" w:sz="0" w:space="0" w:color="auto"/>
        <w:right w:val="none" w:sz="0" w:space="0" w:color="auto"/>
      </w:divBdr>
    </w:div>
    <w:div w:id="1028261508">
      <w:bodyDiv w:val="1"/>
      <w:marLeft w:val="0"/>
      <w:marRight w:val="0"/>
      <w:marTop w:val="0"/>
      <w:marBottom w:val="0"/>
      <w:divBdr>
        <w:top w:val="none" w:sz="0" w:space="0" w:color="auto"/>
        <w:left w:val="none" w:sz="0" w:space="0" w:color="auto"/>
        <w:bottom w:val="none" w:sz="0" w:space="0" w:color="auto"/>
        <w:right w:val="none" w:sz="0" w:space="0" w:color="auto"/>
      </w:divBdr>
    </w:div>
    <w:div w:id="1028532495">
      <w:bodyDiv w:val="1"/>
      <w:marLeft w:val="0"/>
      <w:marRight w:val="0"/>
      <w:marTop w:val="0"/>
      <w:marBottom w:val="0"/>
      <w:divBdr>
        <w:top w:val="none" w:sz="0" w:space="0" w:color="auto"/>
        <w:left w:val="none" w:sz="0" w:space="0" w:color="auto"/>
        <w:bottom w:val="none" w:sz="0" w:space="0" w:color="auto"/>
        <w:right w:val="none" w:sz="0" w:space="0" w:color="auto"/>
      </w:divBdr>
    </w:div>
    <w:div w:id="1028682066">
      <w:bodyDiv w:val="1"/>
      <w:marLeft w:val="0"/>
      <w:marRight w:val="0"/>
      <w:marTop w:val="0"/>
      <w:marBottom w:val="0"/>
      <w:divBdr>
        <w:top w:val="none" w:sz="0" w:space="0" w:color="auto"/>
        <w:left w:val="none" w:sz="0" w:space="0" w:color="auto"/>
        <w:bottom w:val="none" w:sz="0" w:space="0" w:color="auto"/>
        <w:right w:val="none" w:sz="0" w:space="0" w:color="auto"/>
      </w:divBdr>
    </w:div>
    <w:div w:id="1029451374">
      <w:bodyDiv w:val="1"/>
      <w:marLeft w:val="0"/>
      <w:marRight w:val="0"/>
      <w:marTop w:val="0"/>
      <w:marBottom w:val="0"/>
      <w:divBdr>
        <w:top w:val="none" w:sz="0" w:space="0" w:color="auto"/>
        <w:left w:val="none" w:sz="0" w:space="0" w:color="auto"/>
        <w:bottom w:val="none" w:sz="0" w:space="0" w:color="auto"/>
        <w:right w:val="none" w:sz="0" w:space="0" w:color="auto"/>
      </w:divBdr>
    </w:div>
    <w:div w:id="1030103210">
      <w:bodyDiv w:val="1"/>
      <w:marLeft w:val="0"/>
      <w:marRight w:val="0"/>
      <w:marTop w:val="0"/>
      <w:marBottom w:val="0"/>
      <w:divBdr>
        <w:top w:val="none" w:sz="0" w:space="0" w:color="auto"/>
        <w:left w:val="none" w:sz="0" w:space="0" w:color="auto"/>
        <w:bottom w:val="none" w:sz="0" w:space="0" w:color="auto"/>
        <w:right w:val="none" w:sz="0" w:space="0" w:color="auto"/>
      </w:divBdr>
    </w:div>
    <w:div w:id="1030642282">
      <w:bodyDiv w:val="1"/>
      <w:marLeft w:val="0"/>
      <w:marRight w:val="0"/>
      <w:marTop w:val="0"/>
      <w:marBottom w:val="0"/>
      <w:divBdr>
        <w:top w:val="none" w:sz="0" w:space="0" w:color="auto"/>
        <w:left w:val="none" w:sz="0" w:space="0" w:color="auto"/>
        <w:bottom w:val="none" w:sz="0" w:space="0" w:color="auto"/>
        <w:right w:val="none" w:sz="0" w:space="0" w:color="auto"/>
      </w:divBdr>
    </w:div>
    <w:div w:id="1031685788">
      <w:bodyDiv w:val="1"/>
      <w:marLeft w:val="0"/>
      <w:marRight w:val="0"/>
      <w:marTop w:val="0"/>
      <w:marBottom w:val="0"/>
      <w:divBdr>
        <w:top w:val="none" w:sz="0" w:space="0" w:color="auto"/>
        <w:left w:val="none" w:sz="0" w:space="0" w:color="auto"/>
        <w:bottom w:val="none" w:sz="0" w:space="0" w:color="auto"/>
        <w:right w:val="none" w:sz="0" w:space="0" w:color="auto"/>
      </w:divBdr>
    </w:div>
    <w:div w:id="1031998310">
      <w:bodyDiv w:val="1"/>
      <w:marLeft w:val="0"/>
      <w:marRight w:val="0"/>
      <w:marTop w:val="0"/>
      <w:marBottom w:val="0"/>
      <w:divBdr>
        <w:top w:val="none" w:sz="0" w:space="0" w:color="auto"/>
        <w:left w:val="none" w:sz="0" w:space="0" w:color="auto"/>
        <w:bottom w:val="none" w:sz="0" w:space="0" w:color="auto"/>
        <w:right w:val="none" w:sz="0" w:space="0" w:color="auto"/>
      </w:divBdr>
    </w:div>
    <w:div w:id="1033313152">
      <w:bodyDiv w:val="1"/>
      <w:marLeft w:val="0"/>
      <w:marRight w:val="0"/>
      <w:marTop w:val="0"/>
      <w:marBottom w:val="0"/>
      <w:divBdr>
        <w:top w:val="none" w:sz="0" w:space="0" w:color="auto"/>
        <w:left w:val="none" w:sz="0" w:space="0" w:color="auto"/>
        <w:bottom w:val="none" w:sz="0" w:space="0" w:color="auto"/>
        <w:right w:val="none" w:sz="0" w:space="0" w:color="auto"/>
      </w:divBdr>
    </w:div>
    <w:div w:id="1033649126">
      <w:bodyDiv w:val="1"/>
      <w:marLeft w:val="0"/>
      <w:marRight w:val="0"/>
      <w:marTop w:val="0"/>
      <w:marBottom w:val="0"/>
      <w:divBdr>
        <w:top w:val="none" w:sz="0" w:space="0" w:color="auto"/>
        <w:left w:val="none" w:sz="0" w:space="0" w:color="auto"/>
        <w:bottom w:val="none" w:sz="0" w:space="0" w:color="auto"/>
        <w:right w:val="none" w:sz="0" w:space="0" w:color="auto"/>
      </w:divBdr>
    </w:div>
    <w:div w:id="1034237581">
      <w:bodyDiv w:val="1"/>
      <w:marLeft w:val="0"/>
      <w:marRight w:val="0"/>
      <w:marTop w:val="0"/>
      <w:marBottom w:val="0"/>
      <w:divBdr>
        <w:top w:val="none" w:sz="0" w:space="0" w:color="auto"/>
        <w:left w:val="none" w:sz="0" w:space="0" w:color="auto"/>
        <w:bottom w:val="none" w:sz="0" w:space="0" w:color="auto"/>
        <w:right w:val="none" w:sz="0" w:space="0" w:color="auto"/>
      </w:divBdr>
    </w:div>
    <w:div w:id="1035694351">
      <w:bodyDiv w:val="1"/>
      <w:marLeft w:val="0"/>
      <w:marRight w:val="0"/>
      <w:marTop w:val="0"/>
      <w:marBottom w:val="0"/>
      <w:divBdr>
        <w:top w:val="none" w:sz="0" w:space="0" w:color="auto"/>
        <w:left w:val="none" w:sz="0" w:space="0" w:color="auto"/>
        <w:bottom w:val="none" w:sz="0" w:space="0" w:color="auto"/>
        <w:right w:val="none" w:sz="0" w:space="0" w:color="auto"/>
      </w:divBdr>
    </w:div>
    <w:div w:id="1035698060">
      <w:bodyDiv w:val="1"/>
      <w:marLeft w:val="0"/>
      <w:marRight w:val="0"/>
      <w:marTop w:val="0"/>
      <w:marBottom w:val="0"/>
      <w:divBdr>
        <w:top w:val="none" w:sz="0" w:space="0" w:color="auto"/>
        <w:left w:val="none" w:sz="0" w:space="0" w:color="auto"/>
        <w:bottom w:val="none" w:sz="0" w:space="0" w:color="auto"/>
        <w:right w:val="none" w:sz="0" w:space="0" w:color="auto"/>
      </w:divBdr>
    </w:div>
    <w:div w:id="1036931430">
      <w:bodyDiv w:val="1"/>
      <w:marLeft w:val="0"/>
      <w:marRight w:val="0"/>
      <w:marTop w:val="0"/>
      <w:marBottom w:val="0"/>
      <w:divBdr>
        <w:top w:val="none" w:sz="0" w:space="0" w:color="auto"/>
        <w:left w:val="none" w:sz="0" w:space="0" w:color="auto"/>
        <w:bottom w:val="none" w:sz="0" w:space="0" w:color="auto"/>
        <w:right w:val="none" w:sz="0" w:space="0" w:color="auto"/>
      </w:divBdr>
    </w:div>
    <w:div w:id="1037896977">
      <w:bodyDiv w:val="1"/>
      <w:marLeft w:val="0"/>
      <w:marRight w:val="0"/>
      <w:marTop w:val="0"/>
      <w:marBottom w:val="0"/>
      <w:divBdr>
        <w:top w:val="none" w:sz="0" w:space="0" w:color="auto"/>
        <w:left w:val="none" w:sz="0" w:space="0" w:color="auto"/>
        <w:bottom w:val="none" w:sz="0" w:space="0" w:color="auto"/>
        <w:right w:val="none" w:sz="0" w:space="0" w:color="auto"/>
      </w:divBdr>
    </w:div>
    <w:div w:id="1043022228">
      <w:bodyDiv w:val="1"/>
      <w:marLeft w:val="0"/>
      <w:marRight w:val="0"/>
      <w:marTop w:val="0"/>
      <w:marBottom w:val="0"/>
      <w:divBdr>
        <w:top w:val="none" w:sz="0" w:space="0" w:color="auto"/>
        <w:left w:val="none" w:sz="0" w:space="0" w:color="auto"/>
        <w:bottom w:val="none" w:sz="0" w:space="0" w:color="auto"/>
        <w:right w:val="none" w:sz="0" w:space="0" w:color="auto"/>
      </w:divBdr>
    </w:div>
    <w:div w:id="1043552993">
      <w:bodyDiv w:val="1"/>
      <w:marLeft w:val="0"/>
      <w:marRight w:val="0"/>
      <w:marTop w:val="0"/>
      <w:marBottom w:val="0"/>
      <w:divBdr>
        <w:top w:val="none" w:sz="0" w:space="0" w:color="auto"/>
        <w:left w:val="none" w:sz="0" w:space="0" w:color="auto"/>
        <w:bottom w:val="none" w:sz="0" w:space="0" w:color="auto"/>
        <w:right w:val="none" w:sz="0" w:space="0" w:color="auto"/>
      </w:divBdr>
    </w:div>
    <w:div w:id="1043745979">
      <w:bodyDiv w:val="1"/>
      <w:marLeft w:val="0"/>
      <w:marRight w:val="0"/>
      <w:marTop w:val="0"/>
      <w:marBottom w:val="0"/>
      <w:divBdr>
        <w:top w:val="none" w:sz="0" w:space="0" w:color="auto"/>
        <w:left w:val="none" w:sz="0" w:space="0" w:color="auto"/>
        <w:bottom w:val="none" w:sz="0" w:space="0" w:color="auto"/>
        <w:right w:val="none" w:sz="0" w:space="0" w:color="auto"/>
      </w:divBdr>
    </w:div>
    <w:div w:id="1044795168">
      <w:bodyDiv w:val="1"/>
      <w:marLeft w:val="0"/>
      <w:marRight w:val="0"/>
      <w:marTop w:val="0"/>
      <w:marBottom w:val="0"/>
      <w:divBdr>
        <w:top w:val="none" w:sz="0" w:space="0" w:color="auto"/>
        <w:left w:val="none" w:sz="0" w:space="0" w:color="auto"/>
        <w:bottom w:val="none" w:sz="0" w:space="0" w:color="auto"/>
        <w:right w:val="none" w:sz="0" w:space="0" w:color="auto"/>
      </w:divBdr>
    </w:div>
    <w:div w:id="1045715014">
      <w:bodyDiv w:val="1"/>
      <w:marLeft w:val="0"/>
      <w:marRight w:val="0"/>
      <w:marTop w:val="0"/>
      <w:marBottom w:val="0"/>
      <w:divBdr>
        <w:top w:val="none" w:sz="0" w:space="0" w:color="auto"/>
        <w:left w:val="none" w:sz="0" w:space="0" w:color="auto"/>
        <w:bottom w:val="none" w:sz="0" w:space="0" w:color="auto"/>
        <w:right w:val="none" w:sz="0" w:space="0" w:color="auto"/>
      </w:divBdr>
    </w:div>
    <w:div w:id="1046686786">
      <w:bodyDiv w:val="1"/>
      <w:marLeft w:val="0"/>
      <w:marRight w:val="0"/>
      <w:marTop w:val="0"/>
      <w:marBottom w:val="0"/>
      <w:divBdr>
        <w:top w:val="none" w:sz="0" w:space="0" w:color="auto"/>
        <w:left w:val="none" w:sz="0" w:space="0" w:color="auto"/>
        <w:bottom w:val="none" w:sz="0" w:space="0" w:color="auto"/>
        <w:right w:val="none" w:sz="0" w:space="0" w:color="auto"/>
      </w:divBdr>
    </w:div>
    <w:div w:id="1047218114">
      <w:bodyDiv w:val="1"/>
      <w:marLeft w:val="0"/>
      <w:marRight w:val="0"/>
      <w:marTop w:val="0"/>
      <w:marBottom w:val="0"/>
      <w:divBdr>
        <w:top w:val="none" w:sz="0" w:space="0" w:color="auto"/>
        <w:left w:val="none" w:sz="0" w:space="0" w:color="auto"/>
        <w:bottom w:val="none" w:sz="0" w:space="0" w:color="auto"/>
        <w:right w:val="none" w:sz="0" w:space="0" w:color="auto"/>
      </w:divBdr>
    </w:div>
    <w:div w:id="1050152653">
      <w:bodyDiv w:val="1"/>
      <w:marLeft w:val="0"/>
      <w:marRight w:val="0"/>
      <w:marTop w:val="0"/>
      <w:marBottom w:val="0"/>
      <w:divBdr>
        <w:top w:val="none" w:sz="0" w:space="0" w:color="auto"/>
        <w:left w:val="none" w:sz="0" w:space="0" w:color="auto"/>
        <w:bottom w:val="none" w:sz="0" w:space="0" w:color="auto"/>
        <w:right w:val="none" w:sz="0" w:space="0" w:color="auto"/>
      </w:divBdr>
    </w:div>
    <w:div w:id="1054889046">
      <w:bodyDiv w:val="1"/>
      <w:marLeft w:val="0"/>
      <w:marRight w:val="0"/>
      <w:marTop w:val="0"/>
      <w:marBottom w:val="0"/>
      <w:divBdr>
        <w:top w:val="none" w:sz="0" w:space="0" w:color="auto"/>
        <w:left w:val="none" w:sz="0" w:space="0" w:color="auto"/>
        <w:bottom w:val="none" w:sz="0" w:space="0" w:color="auto"/>
        <w:right w:val="none" w:sz="0" w:space="0" w:color="auto"/>
      </w:divBdr>
    </w:div>
    <w:div w:id="1055204146">
      <w:bodyDiv w:val="1"/>
      <w:marLeft w:val="0"/>
      <w:marRight w:val="0"/>
      <w:marTop w:val="0"/>
      <w:marBottom w:val="0"/>
      <w:divBdr>
        <w:top w:val="none" w:sz="0" w:space="0" w:color="auto"/>
        <w:left w:val="none" w:sz="0" w:space="0" w:color="auto"/>
        <w:bottom w:val="none" w:sz="0" w:space="0" w:color="auto"/>
        <w:right w:val="none" w:sz="0" w:space="0" w:color="auto"/>
      </w:divBdr>
    </w:div>
    <w:div w:id="1056583592">
      <w:bodyDiv w:val="1"/>
      <w:marLeft w:val="0"/>
      <w:marRight w:val="0"/>
      <w:marTop w:val="0"/>
      <w:marBottom w:val="0"/>
      <w:divBdr>
        <w:top w:val="none" w:sz="0" w:space="0" w:color="auto"/>
        <w:left w:val="none" w:sz="0" w:space="0" w:color="auto"/>
        <w:bottom w:val="none" w:sz="0" w:space="0" w:color="auto"/>
        <w:right w:val="none" w:sz="0" w:space="0" w:color="auto"/>
      </w:divBdr>
    </w:div>
    <w:div w:id="1057313049">
      <w:bodyDiv w:val="1"/>
      <w:marLeft w:val="0"/>
      <w:marRight w:val="0"/>
      <w:marTop w:val="0"/>
      <w:marBottom w:val="0"/>
      <w:divBdr>
        <w:top w:val="none" w:sz="0" w:space="0" w:color="auto"/>
        <w:left w:val="none" w:sz="0" w:space="0" w:color="auto"/>
        <w:bottom w:val="none" w:sz="0" w:space="0" w:color="auto"/>
        <w:right w:val="none" w:sz="0" w:space="0" w:color="auto"/>
      </w:divBdr>
    </w:div>
    <w:div w:id="1058284444">
      <w:bodyDiv w:val="1"/>
      <w:marLeft w:val="0"/>
      <w:marRight w:val="0"/>
      <w:marTop w:val="0"/>
      <w:marBottom w:val="0"/>
      <w:divBdr>
        <w:top w:val="none" w:sz="0" w:space="0" w:color="auto"/>
        <w:left w:val="none" w:sz="0" w:space="0" w:color="auto"/>
        <w:bottom w:val="none" w:sz="0" w:space="0" w:color="auto"/>
        <w:right w:val="none" w:sz="0" w:space="0" w:color="auto"/>
      </w:divBdr>
    </w:div>
    <w:div w:id="1059472270">
      <w:bodyDiv w:val="1"/>
      <w:marLeft w:val="0"/>
      <w:marRight w:val="0"/>
      <w:marTop w:val="0"/>
      <w:marBottom w:val="0"/>
      <w:divBdr>
        <w:top w:val="none" w:sz="0" w:space="0" w:color="auto"/>
        <w:left w:val="none" w:sz="0" w:space="0" w:color="auto"/>
        <w:bottom w:val="none" w:sz="0" w:space="0" w:color="auto"/>
        <w:right w:val="none" w:sz="0" w:space="0" w:color="auto"/>
      </w:divBdr>
    </w:div>
    <w:div w:id="1060441173">
      <w:bodyDiv w:val="1"/>
      <w:marLeft w:val="0"/>
      <w:marRight w:val="0"/>
      <w:marTop w:val="0"/>
      <w:marBottom w:val="0"/>
      <w:divBdr>
        <w:top w:val="none" w:sz="0" w:space="0" w:color="auto"/>
        <w:left w:val="none" w:sz="0" w:space="0" w:color="auto"/>
        <w:bottom w:val="none" w:sz="0" w:space="0" w:color="auto"/>
        <w:right w:val="none" w:sz="0" w:space="0" w:color="auto"/>
      </w:divBdr>
    </w:div>
    <w:div w:id="1061443475">
      <w:bodyDiv w:val="1"/>
      <w:marLeft w:val="0"/>
      <w:marRight w:val="0"/>
      <w:marTop w:val="0"/>
      <w:marBottom w:val="0"/>
      <w:divBdr>
        <w:top w:val="none" w:sz="0" w:space="0" w:color="auto"/>
        <w:left w:val="none" w:sz="0" w:space="0" w:color="auto"/>
        <w:bottom w:val="none" w:sz="0" w:space="0" w:color="auto"/>
        <w:right w:val="none" w:sz="0" w:space="0" w:color="auto"/>
      </w:divBdr>
    </w:div>
    <w:div w:id="1062218397">
      <w:bodyDiv w:val="1"/>
      <w:marLeft w:val="0"/>
      <w:marRight w:val="0"/>
      <w:marTop w:val="0"/>
      <w:marBottom w:val="0"/>
      <w:divBdr>
        <w:top w:val="none" w:sz="0" w:space="0" w:color="auto"/>
        <w:left w:val="none" w:sz="0" w:space="0" w:color="auto"/>
        <w:bottom w:val="none" w:sz="0" w:space="0" w:color="auto"/>
        <w:right w:val="none" w:sz="0" w:space="0" w:color="auto"/>
      </w:divBdr>
    </w:div>
    <w:div w:id="1062676675">
      <w:bodyDiv w:val="1"/>
      <w:marLeft w:val="0"/>
      <w:marRight w:val="0"/>
      <w:marTop w:val="0"/>
      <w:marBottom w:val="0"/>
      <w:divBdr>
        <w:top w:val="none" w:sz="0" w:space="0" w:color="auto"/>
        <w:left w:val="none" w:sz="0" w:space="0" w:color="auto"/>
        <w:bottom w:val="none" w:sz="0" w:space="0" w:color="auto"/>
        <w:right w:val="none" w:sz="0" w:space="0" w:color="auto"/>
      </w:divBdr>
    </w:div>
    <w:div w:id="1063337637">
      <w:bodyDiv w:val="1"/>
      <w:marLeft w:val="0"/>
      <w:marRight w:val="0"/>
      <w:marTop w:val="0"/>
      <w:marBottom w:val="0"/>
      <w:divBdr>
        <w:top w:val="none" w:sz="0" w:space="0" w:color="auto"/>
        <w:left w:val="none" w:sz="0" w:space="0" w:color="auto"/>
        <w:bottom w:val="none" w:sz="0" w:space="0" w:color="auto"/>
        <w:right w:val="none" w:sz="0" w:space="0" w:color="auto"/>
      </w:divBdr>
    </w:div>
    <w:div w:id="1063915300">
      <w:bodyDiv w:val="1"/>
      <w:marLeft w:val="0"/>
      <w:marRight w:val="0"/>
      <w:marTop w:val="0"/>
      <w:marBottom w:val="0"/>
      <w:divBdr>
        <w:top w:val="none" w:sz="0" w:space="0" w:color="auto"/>
        <w:left w:val="none" w:sz="0" w:space="0" w:color="auto"/>
        <w:bottom w:val="none" w:sz="0" w:space="0" w:color="auto"/>
        <w:right w:val="none" w:sz="0" w:space="0" w:color="auto"/>
      </w:divBdr>
    </w:div>
    <w:div w:id="1065833761">
      <w:bodyDiv w:val="1"/>
      <w:marLeft w:val="0"/>
      <w:marRight w:val="0"/>
      <w:marTop w:val="0"/>
      <w:marBottom w:val="0"/>
      <w:divBdr>
        <w:top w:val="none" w:sz="0" w:space="0" w:color="auto"/>
        <w:left w:val="none" w:sz="0" w:space="0" w:color="auto"/>
        <w:bottom w:val="none" w:sz="0" w:space="0" w:color="auto"/>
        <w:right w:val="none" w:sz="0" w:space="0" w:color="auto"/>
      </w:divBdr>
    </w:div>
    <w:div w:id="1066998300">
      <w:bodyDiv w:val="1"/>
      <w:marLeft w:val="0"/>
      <w:marRight w:val="0"/>
      <w:marTop w:val="0"/>
      <w:marBottom w:val="0"/>
      <w:divBdr>
        <w:top w:val="none" w:sz="0" w:space="0" w:color="auto"/>
        <w:left w:val="none" w:sz="0" w:space="0" w:color="auto"/>
        <w:bottom w:val="none" w:sz="0" w:space="0" w:color="auto"/>
        <w:right w:val="none" w:sz="0" w:space="0" w:color="auto"/>
      </w:divBdr>
    </w:div>
    <w:div w:id="1068723193">
      <w:bodyDiv w:val="1"/>
      <w:marLeft w:val="0"/>
      <w:marRight w:val="0"/>
      <w:marTop w:val="0"/>
      <w:marBottom w:val="0"/>
      <w:divBdr>
        <w:top w:val="none" w:sz="0" w:space="0" w:color="auto"/>
        <w:left w:val="none" w:sz="0" w:space="0" w:color="auto"/>
        <w:bottom w:val="none" w:sz="0" w:space="0" w:color="auto"/>
        <w:right w:val="none" w:sz="0" w:space="0" w:color="auto"/>
      </w:divBdr>
    </w:div>
    <w:div w:id="1069376919">
      <w:bodyDiv w:val="1"/>
      <w:marLeft w:val="0"/>
      <w:marRight w:val="0"/>
      <w:marTop w:val="0"/>
      <w:marBottom w:val="0"/>
      <w:divBdr>
        <w:top w:val="none" w:sz="0" w:space="0" w:color="auto"/>
        <w:left w:val="none" w:sz="0" w:space="0" w:color="auto"/>
        <w:bottom w:val="none" w:sz="0" w:space="0" w:color="auto"/>
        <w:right w:val="none" w:sz="0" w:space="0" w:color="auto"/>
      </w:divBdr>
    </w:div>
    <w:div w:id="1069881328">
      <w:bodyDiv w:val="1"/>
      <w:marLeft w:val="0"/>
      <w:marRight w:val="0"/>
      <w:marTop w:val="0"/>
      <w:marBottom w:val="0"/>
      <w:divBdr>
        <w:top w:val="none" w:sz="0" w:space="0" w:color="auto"/>
        <w:left w:val="none" w:sz="0" w:space="0" w:color="auto"/>
        <w:bottom w:val="none" w:sz="0" w:space="0" w:color="auto"/>
        <w:right w:val="none" w:sz="0" w:space="0" w:color="auto"/>
      </w:divBdr>
    </w:div>
    <w:div w:id="1070806955">
      <w:bodyDiv w:val="1"/>
      <w:marLeft w:val="0"/>
      <w:marRight w:val="0"/>
      <w:marTop w:val="0"/>
      <w:marBottom w:val="0"/>
      <w:divBdr>
        <w:top w:val="none" w:sz="0" w:space="0" w:color="auto"/>
        <w:left w:val="none" w:sz="0" w:space="0" w:color="auto"/>
        <w:bottom w:val="none" w:sz="0" w:space="0" w:color="auto"/>
        <w:right w:val="none" w:sz="0" w:space="0" w:color="auto"/>
      </w:divBdr>
    </w:div>
    <w:div w:id="1071660144">
      <w:bodyDiv w:val="1"/>
      <w:marLeft w:val="0"/>
      <w:marRight w:val="0"/>
      <w:marTop w:val="0"/>
      <w:marBottom w:val="0"/>
      <w:divBdr>
        <w:top w:val="none" w:sz="0" w:space="0" w:color="auto"/>
        <w:left w:val="none" w:sz="0" w:space="0" w:color="auto"/>
        <w:bottom w:val="none" w:sz="0" w:space="0" w:color="auto"/>
        <w:right w:val="none" w:sz="0" w:space="0" w:color="auto"/>
      </w:divBdr>
    </w:div>
    <w:div w:id="1072973222">
      <w:bodyDiv w:val="1"/>
      <w:marLeft w:val="0"/>
      <w:marRight w:val="0"/>
      <w:marTop w:val="0"/>
      <w:marBottom w:val="0"/>
      <w:divBdr>
        <w:top w:val="none" w:sz="0" w:space="0" w:color="auto"/>
        <w:left w:val="none" w:sz="0" w:space="0" w:color="auto"/>
        <w:bottom w:val="none" w:sz="0" w:space="0" w:color="auto"/>
        <w:right w:val="none" w:sz="0" w:space="0" w:color="auto"/>
      </w:divBdr>
    </w:div>
    <w:div w:id="1073118351">
      <w:bodyDiv w:val="1"/>
      <w:marLeft w:val="0"/>
      <w:marRight w:val="0"/>
      <w:marTop w:val="0"/>
      <w:marBottom w:val="0"/>
      <w:divBdr>
        <w:top w:val="none" w:sz="0" w:space="0" w:color="auto"/>
        <w:left w:val="none" w:sz="0" w:space="0" w:color="auto"/>
        <w:bottom w:val="none" w:sz="0" w:space="0" w:color="auto"/>
        <w:right w:val="none" w:sz="0" w:space="0" w:color="auto"/>
      </w:divBdr>
    </w:div>
    <w:div w:id="1073821839">
      <w:bodyDiv w:val="1"/>
      <w:marLeft w:val="0"/>
      <w:marRight w:val="0"/>
      <w:marTop w:val="0"/>
      <w:marBottom w:val="0"/>
      <w:divBdr>
        <w:top w:val="none" w:sz="0" w:space="0" w:color="auto"/>
        <w:left w:val="none" w:sz="0" w:space="0" w:color="auto"/>
        <w:bottom w:val="none" w:sz="0" w:space="0" w:color="auto"/>
        <w:right w:val="none" w:sz="0" w:space="0" w:color="auto"/>
      </w:divBdr>
    </w:div>
    <w:div w:id="1073970714">
      <w:bodyDiv w:val="1"/>
      <w:marLeft w:val="0"/>
      <w:marRight w:val="0"/>
      <w:marTop w:val="0"/>
      <w:marBottom w:val="0"/>
      <w:divBdr>
        <w:top w:val="none" w:sz="0" w:space="0" w:color="auto"/>
        <w:left w:val="none" w:sz="0" w:space="0" w:color="auto"/>
        <w:bottom w:val="none" w:sz="0" w:space="0" w:color="auto"/>
        <w:right w:val="none" w:sz="0" w:space="0" w:color="auto"/>
      </w:divBdr>
    </w:div>
    <w:div w:id="1074160134">
      <w:bodyDiv w:val="1"/>
      <w:marLeft w:val="0"/>
      <w:marRight w:val="0"/>
      <w:marTop w:val="0"/>
      <w:marBottom w:val="0"/>
      <w:divBdr>
        <w:top w:val="none" w:sz="0" w:space="0" w:color="auto"/>
        <w:left w:val="none" w:sz="0" w:space="0" w:color="auto"/>
        <w:bottom w:val="none" w:sz="0" w:space="0" w:color="auto"/>
        <w:right w:val="none" w:sz="0" w:space="0" w:color="auto"/>
      </w:divBdr>
    </w:div>
    <w:div w:id="1075787183">
      <w:bodyDiv w:val="1"/>
      <w:marLeft w:val="0"/>
      <w:marRight w:val="0"/>
      <w:marTop w:val="0"/>
      <w:marBottom w:val="0"/>
      <w:divBdr>
        <w:top w:val="none" w:sz="0" w:space="0" w:color="auto"/>
        <w:left w:val="none" w:sz="0" w:space="0" w:color="auto"/>
        <w:bottom w:val="none" w:sz="0" w:space="0" w:color="auto"/>
        <w:right w:val="none" w:sz="0" w:space="0" w:color="auto"/>
      </w:divBdr>
    </w:div>
    <w:div w:id="1076131060">
      <w:bodyDiv w:val="1"/>
      <w:marLeft w:val="0"/>
      <w:marRight w:val="0"/>
      <w:marTop w:val="0"/>
      <w:marBottom w:val="0"/>
      <w:divBdr>
        <w:top w:val="none" w:sz="0" w:space="0" w:color="auto"/>
        <w:left w:val="none" w:sz="0" w:space="0" w:color="auto"/>
        <w:bottom w:val="none" w:sz="0" w:space="0" w:color="auto"/>
        <w:right w:val="none" w:sz="0" w:space="0" w:color="auto"/>
      </w:divBdr>
    </w:div>
    <w:div w:id="1076132263">
      <w:bodyDiv w:val="1"/>
      <w:marLeft w:val="0"/>
      <w:marRight w:val="0"/>
      <w:marTop w:val="0"/>
      <w:marBottom w:val="0"/>
      <w:divBdr>
        <w:top w:val="none" w:sz="0" w:space="0" w:color="auto"/>
        <w:left w:val="none" w:sz="0" w:space="0" w:color="auto"/>
        <w:bottom w:val="none" w:sz="0" w:space="0" w:color="auto"/>
        <w:right w:val="none" w:sz="0" w:space="0" w:color="auto"/>
      </w:divBdr>
    </w:div>
    <w:div w:id="1076240777">
      <w:bodyDiv w:val="1"/>
      <w:marLeft w:val="0"/>
      <w:marRight w:val="0"/>
      <w:marTop w:val="0"/>
      <w:marBottom w:val="0"/>
      <w:divBdr>
        <w:top w:val="none" w:sz="0" w:space="0" w:color="auto"/>
        <w:left w:val="none" w:sz="0" w:space="0" w:color="auto"/>
        <w:bottom w:val="none" w:sz="0" w:space="0" w:color="auto"/>
        <w:right w:val="none" w:sz="0" w:space="0" w:color="auto"/>
      </w:divBdr>
    </w:div>
    <w:div w:id="1076897103">
      <w:bodyDiv w:val="1"/>
      <w:marLeft w:val="0"/>
      <w:marRight w:val="0"/>
      <w:marTop w:val="0"/>
      <w:marBottom w:val="0"/>
      <w:divBdr>
        <w:top w:val="none" w:sz="0" w:space="0" w:color="auto"/>
        <w:left w:val="none" w:sz="0" w:space="0" w:color="auto"/>
        <w:bottom w:val="none" w:sz="0" w:space="0" w:color="auto"/>
        <w:right w:val="none" w:sz="0" w:space="0" w:color="auto"/>
      </w:divBdr>
    </w:div>
    <w:div w:id="1078016219">
      <w:bodyDiv w:val="1"/>
      <w:marLeft w:val="0"/>
      <w:marRight w:val="0"/>
      <w:marTop w:val="0"/>
      <w:marBottom w:val="0"/>
      <w:divBdr>
        <w:top w:val="none" w:sz="0" w:space="0" w:color="auto"/>
        <w:left w:val="none" w:sz="0" w:space="0" w:color="auto"/>
        <w:bottom w:val="none" w:sz="0" w:space="0" w:color="auto"/>
        <w:right w:val="none" w:sz="0" w:space="0" w:color="auto"/>
      </w:divBdr>
    </w:div>
    <w:div w:id="1078139964">
      <w:bodyDiv w:val="1"/>
      <w:marLeft w:val="0"/>
      <w:marRight w:val="0"/>
      <w:marTop w:val="0"/>
      <w:marBottom w:val="0"/>
      <w:divBdr>
        <w:top w:val="none" w:sz="0" w:space="0" w:color="auto"/>
        <w:left w:val="none" w:sz="0" w:space="0" w:color="auto"/>
        <w:bottom w:val="none" w:sz="0" w:space="0" w:color="auto"/>
        <w:right w:val="none" w:sz="0" w:space="0" w:color="auto"/>
      </w:divBdr>
    </w:div>
    <w:div w:id="1081289829">
      <w:bodyDiv w:val="1"/>
      <w:marLeft w:val="0"/>
      <w:marRight w:val="0"/>
      <w:marTop w:val="0"/>
      <w:marBottom w:val="0"/>
      <w:divBdr>
        <w:top w:val="none" w:sz="0" w:space="0" w:color="auto"/>
        <w:left w:val="none" w:sz="0" w:space="0" w:color="auto"/>
        <w:bottom w:val="none" w:sz="0" w:space="0" w:color="auto"/>
        <w:right w:val="none" w:sz="0" w:space="0" w:color="auto"/>
      </w:divBdr>
    </w:div>
    <w:div w:id="1081491628">
      <w:bodyDiv w:val="1"/>
      <w:marLeft w:val="0"/>
      <w:marRight w:val="0"/>
      <w:marTop w:val="0"/>
      <w:marBottom w:val="0"/>
      <w:divBdr>
        <w:top w:val="none" w:sz="0" w:space="0" w:color="auto"/>
        <w:left w:val="none" w:sz="0" w:space="0" w:color="auto"/>
        <w:bottom w:val="none" w:sz="0" w:space="0" w:color="auto"/>
        <w:right w:val="none" w:sz="0" w:space="0" w:color="auto"/>
      </w:divBdr>
    </w:div>
    <w:div w:id="1081567334">
      <w:bodyDiv w:val="1"/>
      <w:marLeft w:val="0"/>
      <w:marRight w:val="0"/>
      <w:marTop w:val="0"/>
      <w:marBottom w:val="0"/>
      <w:divBdr>
        <w:top w:val="none" w:sz="0" w:space="0" w:color="auto"/>
        <w:left w:val="none" w:sz="0" w:space="0" w:color="auto"/>
        <w:bottom w:val="none" w:sz="0" w:space="0" w:color="auto"/>
        <w:right w:val="none" w:sz="0" w:space="0" w:color="auto"/>
      </w:divBdr>
    </w:div>
    <w:div w:id="1082604475">
      <w:bodyDiv w:val="1"/>
      <w:marLeft w:val="0"/>
      <w:marRight w:val="0"/>
      <w:marTop w:val="0"/>
      <w:marBottom w:val="0"/>
      <w:divBdr>
        <w:top w:val="none" w:sz="0" w:space="0" w:color="auto"/>
        <w:left w:val="none" w:sz="0" w:space="0" w:color="auto"/>
        <w:bottom w:val="none" w:sz="0" w:space="0" w:color="auto"/>
        <w:right w:val="none" w:sz="0" w:space="0" w:color="auto"/>
      </w:divBdr>
    </w:div>
    <w:div w:id="1083458031">
      <w:bodyDiv w:val="1"/>
      <w:marLeft w:val="0"/>
      <w:marRight w:val="0"/>
      <w:marTop w:val="0"/>
      <w:marBottom w:val="0"/>
      <w:divBdr>
        <w:top w:val="none" w:sz="0" w:space="0" w:color="auto"/>
        <w:left w:val="none" w:sz="0" w:space="0" w:color="auto"/>
        <w:bottom w:val="none" w:sz="0" w:space="0" w:color="auto"/>
        <w:right w:val="none" w:sz="0" w:space="0" w:color="auto"/>
      </w:divBdr>
    </w:div>
    <w:div w:id="1083530195">
      <w:bodyDiv w:val="1"/>
      <w:marLeft w:val="0"/>
      <w:marRight w:val="0"/>
      <w:marTop w:val="0"/>
      <w:marBottom w:val="0"/>
      <w:divBdr>
        <w:top w:val="none" w:sz="0" w:space="0" w:color="auto"/>
        <w:left w:val="none" w:sz="0" w:space="0" w:color="auto"/>
        <w:bottom w:val="none" w:sz="0" w:space="0" w:color="auto"/>
        <w:right w:val="none" w:sz="0" w:space="0" w:color="auto"/>
      </w:divBdr>
    </w:div>
    <w:div w:id="1084111347">
      <w:bodyDiv w:val="1"/>
      <w:marLeft w:val="0"/>
      <w:marRight w:val="0"/>
      <w:marTop w:val="0"/>
      <w:marBottom w:val="0"/>
      <w:divBdr>
        <w:top w:val="none" w:sz="0" w:space="0" w:color="auto"/>
        <w:left w:val="none" w:sz="0" w:space="0" w:color="auto"/>
        <w:bottom w:val="none" w:sz="0" w:space="0" w:color="auto"/>
        <w:right w:val="none" w:sz="0" w:space="0" w:color="auto"/>
      </w:divBdr>
    </w:div>
    <w:div w:id="1084456099">
      <w:bodyDiv w:val="1"/>
      <w:marLeft w:val="0"/>
      <w:marRight w:val="0"/>
      <w:marTop w:val="0"/>
      <w:marBottom w:val="0"/>
      <w:divBdr>
        <w:top w:val="none" w:sz="0" w:space="0" w:color="auto"/>
        <w:left w:val="none" w:sz="0" w:space="0" w:color="auto"/>
        <w:bottom w:val="none" w:sz="0" w:space="0" w:color="auto"/>
        <w:right w:val="none" w:sz="0" w:space="0" w:color="auto"/>
      </w:divBdr>
    </w:div>
    <w:div w:id="1085346723">
      <w:bodyDiv w:val="1"/>
      <w:marLeft w:val="0"/>
      <w:marRight w:val="0"/>
      <w:marTop w:val="0"/>
      <w:marBottom w:val="0"/>
      <w:divBdr>
        <w:top w:val="none" w:sz="0" w:space="0" w:color="auto"/>
        <w:left w:val="none" w:sz="0" w:space="0" w:color="auto"/>
        <w:bottom w:val="none" w:sz="0" w:space="0" w:color="auto"/>
        <w:right w:val="none" w:sz="0" w:space="0" w:color="auto"/>
      </w:divBdr>
    </w:div>
    <w:div w:id="1085879519">
      <w:bodyDiv w:val="1"/>
      <w:marLeft w:val="0"/>
      <w:marRight w:val="0"/>
      <w:marTop w:val="0"/>
      <w:marBottom w:val="0"/>
      <w:divBdr>
        <w:top w:val="none" w:sz="0" w:space="0" w:color="auto"/>
        <w:left w:val="none" w:sz="0" w:space="0" w:color="auto"/>
        <w:bottom w:val="none" w:sz="0" w:space="0" w:color="auto"/>
        <w:right w:val="none" w:sz="0" w:space="0" w:color="auto"/>
      </w:divBdr>
    </w:div>
    <w:div w:id="1086029684">
      <w:bodyDiv w:val="1"/>
      <w:marLeft w:val="0"/>
      <w:marRight w:val="0"/>
      <w:marTop w:val="0"/>
      <w:marBottom w:val="0"/>
      <w:divBdr>
        <w:top w:val="none" w:sz="0" w:space="0" w:color="auto"/>
        <w:left w:val="none" w:sz="0" w:space="0" w:color="auto"/>
        <w:bottom w:val="none" w:sz="0" w:space="0" w:color="auto"/>
        <w:right w:val="none" w:sz="0" w:space="0" w:color="auto"/>
      </w:divBdr>
    </w:div>
    <w:div w:id="1086154160">
      <w:bodyDiv w:val="1"/>
      <w:marLeft w:val="0"/>
      <w:marRight w:val="0"/>
      <w:marTop w:val="0"/>
      <w:marBottom w:val="0"/>
      <w:divBdr>
        <w:top w:val="none" w:sz="0" w:space="0" w:color="auto"/>
        <w:left w:val="none" w:sz="0" w:space="0" w:color="auto"/>
        <w:bottom w:val="none" w:sz="0" w:space="0" w:color="auto"/>
        <w:right w:val="none" w:sz="0" w:space="0" w:color="auto"/>
      </w:divBdr>
    </w:div>
    <w:div w:id="1087381514">
      <w:bodyDiv w:val="1"/>
      <w:marLeft w:val="0"/>
      <w:marRight w:val="0"/>
      <w:marTop w:val="0"/>
      <w:marBottom w:val="0"/>
      <w:divBdr>
        <w:top w:val="none" w:sz="0" w:space="0" w:color="auto"/>
        <w:left w:val="none" w:sz="0" w:space="0" w:color="auto"/>
        <w:bottom w:val="none" w:sz="0" w:space="0" w:color="auto"/>
        <w:right w:val="none" w:sz="0" w:space="0" w:color="auto"/>
      </w:divBdr>
    </w:div>
    <w:div w:id="1089228813">
      <w:bodyDiv w:val="1"/>
      <w:marLeft w:val="0"/>
      <w:marRight w:val="0"/>
      <w:marTop w:val="0"/>
      <w:marBottom w:val="0"/>
      <w:divBdr>
        <w:top w:val="none" w:sz="0" w:space="0" w:color="auto"/>
        <w:left w:val="none" w:sz="0" w:space="0" w:color="auto"/>
        <w:bottom w:val="none" w:sz="0" w:space="0" w:color="auto"/>
        <w:right w:val="none" w:sz="0" w:space="0" w:color="auto"/>
      </w:divBdr>
    </w:div>
    <w:div w:id="1089230046">
      <w:bodyDiv w:val="1"/>
      <w:marLeft w:val="0"/>
      <w:marRight w:val="0"/>
      <w:marTop w:val="0"/>
      <w:marBottom w:val="0"/>
      <w:divBdr>
        <w:top w:val="none" w:sz="0" w:space="0" w:color="auto"/>
        <w:left w:val="none" w:sz="0" w:space="0" w:color="auto"/>
        <w:bottom w:val="none" w:sz="0" w:space="0" w:color="auto"/>
        <w:right w:val="none" w:sz="0" w:space="0" w:color="auto"/>
      </w:divBdr>
    </w:div>
    <w:div w:id="1089231648">
      <w:bodyDiv w:val="1"/>
      <w:marLeft w:val="0"/>
      <w:marRight w:val="0"/>
      <w:marTop w:val="0"/>
      <w:marBottom w:val="0"/>
      <w:divBdr>
        <w:top w:val="none" w:sz="0" w:space="0" w:color="auto"/>
        <w:left w:val="none" w:sz="0" w:space="0" w:color="auto"/>
        <w:bottom w:val="none" w:sz="0" w:space="0" w:color="auto"/>
        <w:right w:val="none" w:sz="0" w:space="0" w:color="auto"/>
      </w:divBdr>
    </w:div>
    <w:div w:id="1091852470">
      <w:bodyDiv w:val="1"/>
      <w:marLeft w:val="0"/>
      <w:marRight w:val="0"/>
      <w:marTop w:val="0"/>
      <w:marBottom w:val="0"/>
      <w:divBdr>
        <w:top w:val="none" w:sz="0" w:space="0" w:color="auto"/>
        <w:left w:val="none" w:sz="0" w:space="0" w:color="auto"/>
        <w:bottom w:val="none" w:sz="0" w:space="0" w:color="auto"/>
        <w:right w:val="none" w:sz="0" w:space="0" w:color="auto"/>
      </w:divBdr>
    </w:div>
    <w:div w:id="1091854856">
      <w:bodyDiv w:val="1"/>
      <w:marLeft w:val="0"/>
      <w:marRight w:val="0"/>
      <w:marTop w:val="0"/>
      <w:marBottom w:val="0"/>
      <w:divBdr>
        <w:top w:val="none" w:sz="0" w:space="0" w:color="auto"/>
        <w:left w:val="none" w:sz="0" w:space="0" w:color="auto"/>
        <w:bottom w:val="none" w:sz="0" w:space="0" w:color="auto"/>
        <w:right w:val="none" w:sz="0" w:space="0" w:color="auto"/>
      </w:divBdr>
    </w:div>
    <w:div w:id="1091858626">
      <w:bodyDiv w:val="1"/>
      <w:marLeft w:val="0"/>
      <w:marRight w:val="0"/>
      <w:marTop w:val="0"/>
      <w:marBottom w:val="0"/>
      <w:divBdr>
        <w:top w:val="none" w:sz="0" w:space="0" w:color="auto"/>
        <w:left w:val="none" w:sz="0" w:space="0" w:color="auto"/>
        <w:bottom w:val="none" w:sz="0" w:space="0" w:color="auto"/>
        <w:right w:val="none" w:sz="0" w:space="0" w:color="auto"/>
      </w:divBdr>
    </w:div>
    <w:div w:id="1092555749">
      <w:bodyDiv w:val="1"/>
      <w:marLeft w:val="0"/>
      <w:marRight w:val="0"/>
      <w:marTop w:val="0"/>
      <w:marBottom w:val="0"/>
      <w:divBdr>
        <w:top w:val="none" w:sz="0" w:space="0" w:color="auto"/>
        <w:left w:val="none" w:sz="0" w:space="0" w:color="auto"/>
        <w:bottom w:val="none" w:sz="0" w:space="0" w:color="auto"/>
        <w:right w:val="none" w:sz="0" w:space="0" w:color="auto"/>
      </w:divBdr>
    </w:div>
    <w:div w:id="1093473018">
      <w:bodyDiv w:val="1"/>
      <w:marLeft w:val="0"/>
      <w:marRight w:val="0"/>
      <w:marTop w:val="0"/>
      <w:marBottom w:val="0"/>
      <w:divBdr>
        <w:top w:val="none" w:sz="0" w:space="0" w:color="auto"/>
        <w:left w:val="none" w:sz="0" w:space="0" w:color="auto"/>
        <w:bottom w:val="none" w:sz="0" w:space="0" w:color="auto"/>
        <w:right w:val="none" w:sz="0" w:space="0" w:color="auto"/>
      </w:divBdr>
    </w:div>
    <w:div w:id="1095634943">
      <w:bodyDiv w:val="1"/>
      <w:marLeft w:val="0"/>
      <w:marRight w:val="0"/>
      <w:marTop w:val="0"/>
      <w:marBottom w:val="0"/>
      <w:divBdr>
        <w:top w:val="none" w:sz="0" w:space="0" w:color="auto"/>
        <w:left w:val="none" w:sz="0" w:space="0" w:color="auto"/>
        <w:bottom w:val="none" w:sz="0" w:space="0" w:color="auto"/>
        <w:right w:val="none" w:sz="0" w:space="0" w:color="auto"/>
      </w:divBdr>
    </w:div>
    <w:div w:id="1096901594">
      <w:bodyDiv w:val="1"/>
      <w:marLeft w:val="0"/>
      <w:marRight w:val="0"/>
      <w:marTop w:val="0"/>
      <w:marBottom w:val="0"/>
      <w:divBdr>
        <w:top w:val="none" w:sz="0" w:space="0" w:color="auto"/>
        <w:left w:val="none" w:sz="0" w:space="0" w:color="auto"/>
        <w:bottom w:val="none" w:sz="0" w:space="0" w:color="auto"/>
        <w:right w:val="none" w:sz="0" w:space="0" w:color="auto"/>
      </w:divBdr>
    </w:div>
    <w:div w:id="1097562639">
      <w:bodyDiv w:val="1"/>
      <w:marLeft w:val="0"/>
      <w:marRight w:val="0"/>
      <w:marTop w:val="0"/>
      <w:marBottom w:val="0"/>
      <w:divBdr>
        <w:top w:val="none" w:sz="0" w:space="0" w:color="auto"/>
        <w:left w:val="none" w:sz="0" w:space="0" w:color="auto"/>
        <w:bottom w:val="none" w:sz="0" w:space="0" w:color="auto"/>
        <w:right w:val="none" w:sz="0" w:space="0" w:color="auto"/>
      </w:divBdr>
    </w:div>
    <w:div w:id="1098335173">
      <w:bodyDiv w:val="1"/>
      <w:marLeft w:val="0"/>
      <w:marRight w:val="0"/>
      <w:marTop w:val="0"/>
      <w:marBottom w:val="0"/>
      <w:divBdr>
        <w:top w:val="none" w:sz="0" w:space="0" w:color="auto"/>
        <w:left w:val="none" w:sz="0" w:space="0" w:color="auto"/>
        <w:bottom w:val="none" w:sz="0" w:space="0" w:color="auto"/>
        <w:right w:val="none" w:sz="0" w:space="0" w:color="auto"/>
      </w:divBdr>
    </w:div>
    <w:div w:id="1098477660">
      <w:bodyDiv w:val="1"/>
      <w:marLeft w:val="0"/>
      <w:marRight w:val="0"/>
      <w:marTop w:val="0"/>
      <w:marBottom w:val="0"/>
      <w:divBdr>
        <w:top w:val="none" w:sz="0" w:space="0" w:color="auto"/>
        <w:left w:val="none" w:sz="0" w:space="0" w:color="auto"/>
        <w:bottom w:val="none" w:sz="0" w:space="0" w:color="auto"/>
        <w:right w:val="none" w:sz="0" w:space="0" w:color="auto"/>
      </w:divBdr>
    </w:div>
    <w:div w:id="1098672290">
      <w:bodyDiv w:val="1"/>
      <w:marLeft w:val="0"/>
      <w:marRight w:val="0"/>
      <w:marTop w:val="0"/>
      <w:marBottom w:val="0"/>
      <w:divBdr>
        <w:top w:val="none" w:sz="0" w:space="0" w:color="auto"/>
        <w:left w:val="none" w:sz="0" w:space="0" w:color="auto"/>
        <w:bottom w:val="none" w:sz="0" w:space="0" w:color="auto"/>
        <w:right w:val="none" w:sz="0" w:space="0" w:color="auto"/>
      </w:divBdr>
    </w:div>
    <w:div w:id="1100485976">
      <w:bodyDiv w:val="1"/>
      <w:marLeft w:val="0"/>
      <w:marRight w:val="0"/>
      <w:marTop w:val="0"/>
      <w:marBottom w:val="0"/>
      <w:divBdr>
        <w:top w:val="none" w:sz="0" w:space="0" w:color="auto"/>
        <w:left w:val="none" w:sz="0" w:space="0" w:color="auto"/>
        <w:bottom w:val="none" w:sz="0" w:space="0" w:color="auto"/>
        <w:right w:val="none" w:sz="0" w:space="0" w:color="auto"/>
      </w:divBdr>
    </w:div>
    <w:div w:id="1100567176">
      <w:bodyDiv w:val="1"/>
      <w:marLeft w:val="0"/>
      <w:marRight w:val="0"/>
      <w:marTop w:val="0"/>
      <w:marBottom w:val="0"/>
      <w:divBdr>
        <w:top w:val="none" w:sz="0" w:space="0" w:color="auto"/>
        <w:left w:val="none" w:sz="0" w:space="0" w:color="auto"/>
        <w:bottom w:val="none" w:sz="0" w:space="0" w:color="auto"/>
        <w:right w:val="none" w:sz="0" w:space="0" w:color="auto"/>
      </w:divBdr>
    </w:div>
    <w:div w:id="1100758818">
      <w:bodyDiv w:val="1"/>
      <w:marLeft w:val="0"/>
      <w:marRight w:val="0"/>
      <w:marTop w:val="0"/>
      <w:marBottom w:val="0"/>
      <w:divBdr>
        <w:top w:val="none" w:sz="0" w:space="0" w:color="auto"/>
        <w:left w:val="none" w:sz="0" w:space="0" w:color="auto"/>
        <w:bottom w:val="none" w:sz="0" w:space="0" w:color="auto"/>
        <w:right w:val="none" w:sz="0" w:space="0" w:color="auto"/>
      </w:divBdr>
    </w:div>
    <w:div w:id="1101871673">
      <w:bodyDiv w:val="1"/>
      <w:marLeft w:val="0"/>
      <w:marRight w:val="0"/>
      <w:marTop w:val="0"/>
      <w:marBottom w:val="0"/>
      <w:divBdr>
        <w:top w:val="none" w:sz="0" w:space="0" w:color="auto"/>
        <w:left w:val="none" w:sz="0" w:space="0" w:color="auto"/>
        <w:bottom w:val="none" w:sz="0" w:space="0" w:color="auto"/>
        <w:right w:val="none" w:sz="0" w:space="0" w:color="auto"/>
      </w:divBdr>
    </w:div>
    <w:div w:id="1102609377">
      <w:bodyDiv w:val="1"/>
      <w:marLeft w:val="0"/>
      <w:marRight w:val="0"/>
      <w:marTop w:val="0"/>
      <w:marBottom w:val="0"/>
      <w:divBdr>
        <w:top w:val="none" w:sz="0" w:space="0" w:color="auto"/>
        <w:left w:val="none" w:sz="0" w:space="0" w:color="auto"/>
        <w:bottom w:val="none" w:sz="0" w:space="0" w:color="auto"/>
        <w:right w:val="none" w:sz="0" w:space="0" w:color="auto"/>
      </w:divBdr>
    </w:div>
    <w:div w:id="1103306607">
      <w:bodyDiv w:val="1"/>
      <w:marLeft w:val="0"/>
      <w:marRight w:val="0"/>
      <w:marTop w:val="0"/>
      <w:marBottom w:val="0"/>
      <w:divBdr>
        <w:top w:val="none" w:sz="0" w:space="0" w:color="auto"/>
        <w:left w:val="none" w:sz="0" w:space="0" w:color="auto"/>
        <w:bottom w:val="none" w:sz="0" w:space="0" w:color="auto"/>
        <w:right w:val="none" w:sz="0" w:space="0" w:color="auto"/>
      </w:divBdr>
    </w:div>
    <w:div w:id="1103376412">
      <w:bodyDiv w:val="1"/>
      <w:marLeft w:val="0"/>
      <w:marRight w:val="0"/>
      <w:marTop w:val="0"/>
      <w:marBottom w:val="0"/>
      <w:divBdr>
        <w:top w:val="none" w:sz="0" w:space="0" w:color="auto"/>
        <w:left w:val="none" w:sz="0" w:space="0" w:color="auto"/>
        <w:bottom w:val="none" w:sz="0" w:space="0" w:color="auto"/>
        <w:right w:val="none" w:sz="0" w:space="0" w:color="auto"/>
      </w:divBdr>
    </w:div>
    <w:div w:id="1103382084">
      <w:bodyDiv w:val="1"/>
      <w:marLeft w:val="0"/>
      <w:marRight w:val="0"/>
      <w:marTop w:val="0"/>
      <w:marBottom w:val="0"/>
      <w:divBdr>
        <w:top w:val="none" w:sz="0" w:space="0" w:color="auto"/>
        <w:left w:val="none" w:sz="0" w:space="0" w:color="auto"/>
        <w:bottom w:val="none" w:sz="0" w:space="0" w:color="auto"/>
        <w:right w:val="none" w:sz="0" w:space="0" w:color="auto"/>
      </w:divBdr>
    </w:div>
    <w:div w:id="1103914445">
      <w:bodyDiv w:val="1"/>
      <w:marLeft w:val="0"/>
      <w:marRight w:val="0"/>
      <w:marTop w:val="0"/>
      <w:marBottom w:val="0"/>
      <w:divBdr>
        <w:top w:val="none" w:sz="0" w:space="0" w:color="auto"/>
        <w:left w:val="none" w:sz="0" w:space="0" w:color="auto"/>
        <w:bottom w:val="none" w:sz="0" w:space="0" w:color="auto"/>
        <w:right w:val="none" w:sz="0" w:space="0" w:color="auto"/>
      </w:divBdr>
    </w:div>
    <w:div w:id="1104499476">
      <w:bodyDiv w:val="1"/>
      <w:marLeft w:val="0"/>
      <w:marRight w:val="0"/>
      <w:marTop w:val="0"/>
      <w:marBottom w:val="0"/>
      <w:divBdr>
        <w:top w:val="none" w:sz="0" w:space="0" w:color="auto"/>
        <w:left w:val="none" w:sz="0" w:space="0" w:color="auto"/>
        <w:bottom w:val="none" w:sz="0" w:space="0" w:color="auto"/>
        <w:right w:val="none" w:sz="0" w:space="0" w:color="auto"/>
      </w:divBdr>
    </w:div>
    <w:div w:id="1104619628">
      <w:bodyDiv w:val="1"/>
      <w:marLeft w:val="0"/>
      <w:marRight w:val="0"/>
      <w:marTop w:val="0"/>
      <w:marBottom w:val="0"/>
      <w:divBdr>
        <w:top w:val="none" w:sz="0" w:space="0" w:color="auto"/>
        <w:left w:val="none" w:sz="0" w:space="0" w:color="auto"/>
        <w:bottom w:val="none" w:sz="0" w:space="0" w:color="auto"/>
        <w:right w:val="none" w:sz="0" w:space="0" w:color="auto"/>
      </w:divBdr>
    </w:div>
    <w:div w:id="1106845773">
      <w:bodyDiv w:val="1"/>
      <w:marLeft w:val="0"/>
      <w:marRight w:val="0"/>
      <w:marTop w:val="0"/>
      <w:marBottom w:val="0"/>
      <w:divBdr>
        <w:top w:val="none" w:sz="0" w:space="0" w:color="auto"/>
        <w:left w:val="none" w:sz="0" w:space="0" w:color="auto"/>
        <w:bottom w:val="none" w:sz="0" w:space="0" w:color="auto"/>
        <w:right w:val="none" w:sz="0" w:space="0" w:color="auto"/>
      </w:divBdr>
    </w:div>
    <w:div w:id="1108159194">
      <w:bodyDiv w:val="1"/>
      <w:marLeft w:val="0"/>
      <w:marRight w:val="0"/>
      <w:marTop w:val="0"/>
      <w:marBottom w:val="0"/>
      <w:divBdr>
        <w:top w:val="none" w:sz="0" w:space="0" w:color="auto"/>
        <w:left w:val="none" w:sz="0" w:space="0" w:color="auto"/>
        <w:bottom w:val="none" w:sz="0" w:space="0" w:color="auto"/>
        <w:right w:val="none" w:sz="0" w:space="0" w:color="auto"/>
      </w:divBdr>
    </w:div>
    <w:div w:id="1108694906">
      <w:bodyDiv w:val="1"/>
      <w:marLeft w:val="0"/>
      <w:marRight w:val="0"/>
      <w:marTop w:val="0"/>
      <w:marBottom w:val="0"/>
      <w:divBdr>
        <w:top w:val="none" w:sz="0" w:space="0" w:color="auto"/>
        <w:left w:val="none" w:sz="0" w:space="0" w:color="auto"/>
        <w:bottom w:val="none" w:sz="0" w:space="0" w:color="auto"/>
        <w:right w:val="none" w:sz="0" w:space="0" w:color="auto"/>
      </w:divBdr>
    </w:div>
    <w:div w:id="1110930573">
      <w:bodyDiv w:val="1"/>
      <w:marLeft w:val="0"/>
      <w:marRight w:val="0"/>
      <w:marTop w:val="0"/>
      <w:marBottom w:val="0"/>
      <w:divBdr>
        <w:top w:val="none" w:sz="0" w:space="0" w:color="auto"/>
        <w:left w:val="none" w:sz="0" w:space="0" w:color="auto"/>
        <w:bottom w:val="none" w:sz="0" w:space="0" w:color="auto"/>
        <w:right w:val="none" w:sz="0" w:space="0" w:color="auto"/>
      </w:divBdr>
    </w:div>
    <w:div w:id="1111821020">
      <w:bodyDiv w:val="1"/>
      <w:marLeft w:val="0"/>
      <w:marRight w:val="0"/>
      <w:marTop w:val="0"/>
      <w:marBottom w:val="0"/>
      <w:divBdr>
        <w:top w:val="none" w:sz="0" w:space="0" w:color="auto"/>
        <w:left w:val="none" w:sz="0" w:space="0" w:color="auto"/>
        <w:bottom w:val="none" w:sz="0" w:space="0" w:color="auto"/>
        <w:right w:val="none" w:sz="0" w:space="0" w:color="auto"/>
      </w:divBdr>
    </w:div>
    <w:div w:id="1113091176">
      <w:bodyDiv w:val="1"/>
      <w:marLeft w:val="0"/>
      <w:marRight w:val="0"/>
      <w:marTop w:val="0"/>
      <w:marBottom w:val="0"/>
      <w:divBdr>
        <w:top w:val="none" w:sz="0" w:space="0" w:color="auto"/>
        <w:left w:val="none" w:sz="0" w:space="0" w:color="auto"/>
        <w:bottom w:val="none" w:sz="0" w:space="0" w:color="auto"/>
        <w:right w:val="none" w:sz="0" w:space="0" w:color="auto"/>
      </w:divBdr>
    </w:div>
    <w:div w:id="1116144901">
      <w:bodyDiv w:val="1"/>
      <w:marLeft w:val="0"/>
      <w:marRight w:val="0"/>
      <w:marTop w:val="0"/>
      <w:marBottom w:val="0"/>
      <w:divBdr>
        <w:top w:val="none" w:sz="0" w:space="0" w:color="auto"/>
        <w:left w:val="none" w:sz="0" w:space="0" w:color="auto"/>
        <w:bottom w:val="none" w:sz="0" w:space="0" w:color="auto"/>
        <w:right w:val="none" w:sz="0" w:space="0" w:color="auto"/>
      </w:divBdr>
    </w:div>
    <w:div w:id="1116675383">
      <w:bodyDiv w:val="1"/>
      <w:marLeft w:val="0"/>
      <w:marRight w:val="0"/>
      <w:marTop w:val="0"/>
      <w:marBottom w:val="0"/>
      <w:divBdr>
        <w:top w:val="none" w:sz="0" w:space="0" w:color="auto"/>
        <w:left w:val="none" w:sz="0" w:space="0" w:color="auto"/>
        <w:bottom w:val="none" w:sz="0" w:space="0" w:color="auto"/>
        <w:right w:val="none" w:sz="0" w:space="0" w:color="auto"/>
      </w:divBdr>
    </w:div>
    <w:div w:id="1116826197">
      <w:bodyDiv w:val="1"/>
      <w:marLeft w:val="0"/>
      <w:marRight w:val="0"/>
      <w:marTop w:val="0"/>
      <w:marBottom w:val="0"/>
      <w:divBdr>
        <w:top w:val="none" w:sz="0" w:space="0" w:color="auto"/>
        <w:left w:val="none" w:sz="0" w:space="0" w:color="auto"/>
        <w:bottom w:val="none" w:sz="0" w:space="0" w:color="auto"/>
        <w:right w:val="none" w:sz="0" w:space="0" w:color="auto"/>
      </w:divBdr>
    </w:div>
    <w:div w:id="1117793856">
      <w:bodyDiv w:val="1"/>
      <w:marLeft w:val="0"/>
      <w:marRight w:val="0"/>
      <w:marTop w:val="0"/>
      <w:marBottom w:val="0"/>
      <w:divBdr>
        <w:top w:val="none" w:sz="0" w:space="0" w:color="auto"/>
        <w:left w:val="none" w:sz="0" w:space="0" w:color="auto"/>
        <w:bottom w:val="none" w:sz="0" w:space="0" w:color="auto"/>
        <w:right w:val="none" w:sz="0" w:space="0" w:color="auto"/>
      </w:divBdr>
    </w:div>
    <w:div w:id="1120301016">
      <w:bodyDiv w:val="1"/>
      <w:marLeft w:val="0"/>
      <w:marRight w:val="0"/>
      <w:marTop w:val="0"/>
      <w:marBottom w:val="0"/>
      <w:divBdr>
        <w:top w:val="none" w:sz="0" w:space="0" w:color="auto"/>
        <w:left w:val="none" w:sz="0" w:space="0" w:color="auto"/>
        <w:bottom w:val="none" w:sz="0" w:space="0" w:color="auto"/>
        <w:right w:val="none" w:sz="0" w:space="0" w:color="auto"/>
      </w:divBdr>
    </w:div>
    <w:div w:id="1122070391">
      <w:bodyDiv w:val="1"/>
      <w:marLeft w:val="0"/>
      <w:marRight w:val="0"/>
      <w:marTop w:val="0"/>
      <w:marBottom w:val="0"/>
      <w:divBdr>
        <w:top w:val="none" w:sz="0" w:space="0" w:color="auto"/>
        <w:left w:val="none" w:sz="0" w:space="0" w:color="auto"/>
        <w:bottom w:val="none" w:sz="0" w:space="0" w:color="auto"/>
        <w:right w:val="none" w:sz="0" w:space="0" w:color="auto"/>
      </w:divBdr>
    </w:div>
    <w:div w:id="1122311778">
      <w:bodyDiv w:val="1"/>
      <w:marLeft w:val="0"/>
      <w:marRight w:val="0"/>
      <w:marTop w:val="0"/>
      <w:marBottom w:val="0"/>
      <w:divBdr>
        <w:top w:val="none" w:sz="0" w:space="0" w:color="auto"/>
        <w:left w:val="none" w:sz="0" w:space="0" w:color="auto"/>
        <w:bottom w:val="none" w:sz="0" w:space="0" w:color="auto"/>
        <w:right w:val="none" w:sz="0" w:space="0" w:color="auto"/>
      </w:divBdr>
    </w:div>
    <w:div w:id="1122724526">
      <w:bodyDiv w:val="1"/>
      <w:marLeft w:val="0"/>
      <w:marRight w:val="0"/>
      <w:marTop w:val="0"/>
      <w:marBottom w:val="0"/>
      <w:divBdr>
        <w:top w:val="none" w:sz="0" w:space="0" w:color="auto"/>
        <w:left w:val="none" w:sz="0" w:space="0" w:color="auto"/>
        <w:bottom w:val="none" w:sz="0" w:space="0" w:color="auto"/>
        <w:right w:val="none" w:sz="0" w:space="0" w:color="auto"/>
      </w:divBdr>
    </w:div>
    <w:div w:id="1123378590">
      <w:bodyDiv w:val="1"/>
      <w:marLeft w:val="0"/>
      <w:marRight w:val="0"/>
      <w:marTop w:val="0"/>
      <w:marBottom w:val="0"/>
      <w:divBdr>
        <w:top w:val="none" w:sz="0" w:space="0" w:color="auto"/>
        <w:left w:val="none" w:sz="0" w:space="0" w:color="auto"/>
        <w:bottom w:val="none" w:sz="0" w:space="0" w:color="auto"/>
        <w:right w:val="none" w:sz="0" w:space="0" w:color="auto"/>
      </w:divBdr>
    </w:div>
    <w:div w:id="1123496988">
      <w:bodyDiv w:val="1"/>
      <w:marLeft w:val="0"/>
      <w:marRight w:val="0"/>
      <w:marTop w:val="0"/>
      <w:marBottom w:val="0"/>
      <w:divBdr>
        <w:top w:val="none" w:sz="0" w:space="0" w:color="auto"/>
        <w:left w:val="none" w:sz="0" w:space="0" w:color="auto"/>
        <w:bottom w:val="none" w:sz="0" w:space="0" w:color="auto"/>
        <w:right w:val="none" w:sz="0" w:space="0" w:color="auto"/>
      </w:divBdr>
    </w:div>
    <w:div w:id="1123571143">
      <w:bodyDiv w:val="1"/>
      <w:marLeft w:val="0"/>
      <w:marRight w:val="0"/>
      <w:marTop w:val="0"/>
      <w:marBottom w:val="0"/>
      <w:divBdr>
        <w:top w:val="none" w:sz="0" w:space="0" w:color="auto"/>
        <w:left w:val="none" w:sz="0" w:space="0" w:color="auto"/>
        <w:bottom w:val="none" w:sz="0" w:space="0" w:color="auto"/>
        <w:right w:val="none" w:sz="0" w:space="0" w:color="auto"/>
      </w:divBdr>
    </w:div>
    <w:div w:id="1124079660">
      <w:bodyDiv w:val="1"/>
      <w:marLeft w:val="0"/>
      <w:marRight w:val="0"/>
      <w:marTop w:val="0"/>
      <w:marBottom w:val="0"/>
      <w:divBdr>
        <w:top w:val="none" w:sz="0" w:space="0" w:color="auto"/>
        <w:left w:val="none" w:sz="0" w:space="0" w:color="auto"/>
        <w:bottom w:val="none" w:sz="0" w:space="0" w:color="auto"/>
        <w:right w:val="none" w:sz="0" w:space="0" w:color="auto"/>
      </w:divBdr>
    </w:div>
    <w:div w:id="1125123322">
      <w:bodyDiv w:val="1"/>
      <w:marLeft w:val="0"/>
      <w:marRight w:val="0"/>
      <w:marTop w:val="0"/>
      <w:marBottom w:val="0"/>
      <w:divBdr>
        <w:top w:val="none" w:sz="0" w:space="0" w:color="auto"/>
        <w:left w:val="none" w:sz="0" w:space="0" w:color="auto"/>
        <w:bottom w:val="none" w:sz="0" w:space="0" w:color="auto"/>
        <w:right w:val="none" w:sz="0" w:space="0" w:color="auto"/>
      </w:divBdr>
    </w:div>
    <w:div w:id="1125470103">
      <w:bodyDiv w:val="1"/>
      <w:marLeft w:val="0"/>
      <w:marRight w:val="0"/>
      <w:marTop w:val="0"/>
      <w:marBottom w:val="0"/>
      <w:divBdr>
        <w:top w:val="none" w:sz="0" w:space="0" w:color="auto"/>
        <w:left w:val="none" w:sz="0" w:space="0" w:color="auto"/>
        <w:bottom w:val="none" w:sz="0" w:space="0" w:color="auto"/>
        <w:right w:val="none" w:sz="0" w:space="0" w:color="auto"/>
      </w:divBdr>
    </w:div>
    <w:div w:id="1126586712">
      <w:bodyDiv w:val="1"/>
      <w:marLeft w:val="0"/>
      <w:marRight w:val="0"/>
      <w:marTop w:val="0"/>
      <w:marBottom w:val="0"/>
      <w:divBdr>
        <w:top w:val="none" w:sz="0" w:space="0" w:color="auto"/>
        <w:left w:val="none" w:sz="0" w:space="0" w:color="auto"/>
        <w:bottom w:val="none" w:sz="0" w:space="0" w:color="auto"/>
        <w:right w:val="none" w:sz="0" w:space="0" w:color="auto"/>
      </w:divBdr>
    </w:div>
    <w:div w:id="1128282943">
      <w:bodyDiv w:val="1"/>
      <w:marLeft w:val="0"/>
      <w:marRight w:val="0"/>
      <w:marTop w:val="0"/>
      <w:marBottom w:val="0"/>
      <w:divBdr>
        <w:top w:val="none" w:sz="0" w:space="0" w:color="auto"/>
        <w:left w:val="none" w:sz="0" w:space="0" w:color="auto"/>
        <w:bottom w:val="none" w:sz="0" w:space="0" w:color="auto"/>
        <w:right w:val="none" w:sz="0" w:space="0" w:color="auto"/>
      </w:divBdr>
    </w:div>
    <w:div w:id="1130053693">
      <w:bodyDiv w:val="1"/>
      <w:marLeft w:val="0"/>
      <w:marRight w:val="0"/>
      <w:marTop w:val="0"/>
      <w:marBottom w:val="0"/>
      <w:divBdr>
        <w:top w:val="none" w:sz="0" w:space="0" w:color="auto"/>
        <w:left w:val="none" w:sz="0" w:space="0" w:color="auto"/>
        <w:bottom w:val="none" w:sz="0" w:space="0" w:color="auto"/>
        <w:right w:val="none" w:sz="0" w:space="0" w:color="auto"/>
      </w:divBdr>
    </w:div>
    <w:div w:id="1130827647">
      <w:bodyDiv w:val="1"/>
      <w:marLeft w:val="0"/>
      <w:marRight w:val="0"/>
      <w:marTop w:val="0"/>
      <w:marBottom w:val="0"/>
      <w:divBdr>
        <w:top w:val="none" w:sz="0" w:space="0" w:color="auto"/>
        <w:left w:val="none" w:sz="0" w:space="0" w:color="auto"/>
        <w:bottom w:val="none" w:sz="0" w:space="0" w:color="auto"/>
        <w:right w:val="none" w:sz="0" w:space="0" w:color="auto"/>
      </w:divBdr>
    </w:div>
    <w:div w:id="1132361260">
      <w:bodyDiv w:val="1"/>
      <w:marLeft w:val="0"/>
      <w:marRight w:val="0"/>
      <w:marTop w:val="0"/>
      <w:marBottom w:val="0"/>
      <w:divBdr>
        <w:top w:val="none" w:sz="0" w:space="0" w:color="auto"/>
        <w:left w:val="none" w:sz="0" w:space="0" w:color="auto"/>
        <w:bottom w:val="none" w:sz="0" w:space="0" w:color="auto"/>
        <w:right w:val="none" w:sz="0" w:space="0" w:color="auto"/>
      </w:divBdr>
    </w:div>
    <w:div w:id="1134103721">
      <w:bodyDiv w:val="1"/>
      <w:marLeft w:val="0"/>
      <w:marRight w:val="0"/>
      <w:marTop w:val="0"/>
      <w:marBottom w:val="0"/>
      <w:divBdr>
        <w:top w:val="none" w:sz="0" w:space="0" w:color="auto"/>
        <w:left w:val="none" w:sz="0" w:space="0" w:color="auto"/>
        <w:bottom w:val="none" w:sz="0" w:space="0" w:color="auto"/>
        <w:right w:val="none" w:sz="0" w:space="0" w:color="auto"/>
      </w:divBdr>
    </w:div>
    <w:div w:id="1134981347">
      <w:bodyDiv w:val="1"/>
      <w:marLeft w:val="0"/>
      <w:marRight w:val="0"/>
      <w:marTop w:val="0"/>
      <w:marBottom w:val="0"/>
      <w:divBdr>
        <w:top w:val="none" w:sz="0" w:space="0" w:color="auto"/>
        <w:left w:val="none" w:sz="0" w:space="0" w:color="auto"/>
        <w:bottom w:val="none" w:sz="0" w:space="0" w:color="auto"/>
        <w:right w:val="none" w:sz="0" w:space="0" w:color="auto"/>
      </w:divBdr>
    </w:div>
    <w:div w:id="1135411378">
      <w:bodyDiv w:val="1"/>
      <w:marLeft w:val="0"/>
      <w:marRight w:val="0"/>
      <w:marTop w:val="0"/>
      <w:marBottom w:val="0"/>
      <w:divBdr>
        <w:top w:val="none" w:sz="0" w:space="0" w:color="auto"/>
        <w:left w:val="none" w:sz="0" w:space="0" w:color="auto"/>
        <w:bottom w:val="none" w:sz="0" w:space="0" w:color="auto"/>
        <w:right w:val="none" w:sz="0" w:space="0" w:color="auto"/>
      </w:divBdr>
    </w:div>
    <w:div w:id="1135684475">
      <w:bodyDiv w:val="1"/>
      <w:marLeft w:val="0"/>
      <w:marRight w:val="0"/>
      <w:marTop w:val="0"/>
      <w:marBottom w:val="0"/>
      <w:divBdr>
        <w:top w:val="none" w:sz="0" w:space="0" w:color="auto"/>
        <w:left w:val="none" w:sz="0" w:space="0" w:color="auto"/>
        <w:bottom w:val="none" w:sz="0" w:space="0" w:color="auto"/>
        <w:right w:val="none" w:sz="0" w:space="0" w:color="auto"/>
      </w:divBdr>
    </w:div>
    <w:div w:id="1135874280">
      <w:bodyDiv w:val="1"/>
      <w:marLeft w:val="0"/>
      <w:marRight w:val="0"/>
      <w:marTop w:val="0"/>
      <w:marBottom w:val="0"/>
      <w:divBdr>
        <w:top w:val="none" w:sz="0" w:space="0" w:color="auto"/>
        <w:left w:val="none" w:sz="0" w:space="0" w:color="auto"/>
        <w:bottom w:val="none" w:sz="0" w:space="0" w:color="auto"/>
        <w:right w:val="none" w:sz="0" w:space="0" w:color="auto"/>
      </w:divBdr>
    </w:div>
    <w:div w:id="1136295256">
      <w:bodyDiv w:val="1"/>
      <w:marLeft w:val="0"/>
      <w:marRight w:val="0"/>
      <w:marTop w:val="0"/>
      <w:marBottom w:val="0"/>
      <w:divBdr>
        <w:top w:val="none" w:sz="0" w:space="0" w:color="auto"/>
        <w:left w:val="none" w:sz="0" w:space="0" w:color="auto"/>
        <w:bottom w:val="none" w:sz="0" w:space="0" w:color="auto"/>
        <w:right w:val="none" w:sz="0" w:space="0" w:color="auto"/>
      </w:divBdr>
    </w:div>
    <w:div w:id="1137798836">
      <w:bodyDiv w:val="1"/>
      <w:marLeft w:val="0"/>
      <w:marRight w:val="0"/>
      <w:marTop w:val="0"/>
      <w:marBottom w:val="0"/>
      <w:divBdr>
        <w:top w:val="none" w:sz="0" w:space="0" w:color="auto"/>
        <w:left w:val="none" w:sz="0" w:space="0" w:color="auto"/>
        <w:bottom w:val="none" w:sz="0" w:space="0" w:color="auto"/>
        <w:right w:val="none" w:sz="0" w:space="0" w:color="auto"/>
      </w:divBdr>
    </w:div>
    <w:div w:id="1137994863">
      <w:bodyDiv w:val="1"/>
      <w:marLeft w:val="0"/>
      <w:marRight w:val="0"/>
      <w:marTop w:val="0"/>
      <w:marBottom w:val="0"/>
      <w:divBdr>
        <w:top w:val="none" w:sz="0" w:space="0" w:color="auto"/>
        <w:left w:val="none" w:sz="0" w:space="0" w:color="auto"/>
        <w:bottom w:val="none" w:sz="0" w:space="0" w:color="auto"/>
        <w:right w:val="none" w:sz="0" w:space="0" w:color="auto"/>
      </w:divBdr>
    </w:div>
    <w:div w:id="1138910828">
      <w:bodyDiv w:val="1"/>
      <w:marLeft w:val="0"/>
      <w:marRight w:val="0"/>
      <w:marTop w:val="0"/>
      <w:marBottom w:val="0"/>
      <w:divBdr>
        <w:top w:val="none" w:sz="0" w:space="0" w:color="auto"/>
        <w:left w:val="none" w:sz="0" w:space="0" w:color="auto"/>
        <w:bottom w:val="none" w:sz="0" w:space="0" w:color="auto"/>
        <w:right w:val="none" w:sz="0" w:space="0" w:color="auto"/>
      </w:divBdr>
    </w:div>
    <w:div w:id="1139375229">
      <w:bodyDiv w:val="1"/>
      <w:marLeft w:val="0"/>
      <w:marRight w:val="0"/>
      <w:marTop w:val="0"/>
      <w:marBottom w:val="0"/>
      <w:divBdr>
        <w:top w:val="none" w:sz="0" w:space="0" w:color="auto"/>
        <w:left w:val="none" w:sz="0" w:space="0" w:color="auto"/>
        <w:bottom w:val="none" w:sz="0" w:space="0" w:color="auto"/>
        <w:right w:val="none" w:sz="0" w:space="0" w:color="auto"/>
      </w:divBdr>
    </w:div>
    <w:div w:id="1139688160">
      <w:bodyDiv w:val="1"/>
      <w:marLeft w:val="0"/>
      <w:marRight w:val="0"/>
      <w:marTop w:val="0"/>
      <w:marBottom w:val="0"/>
      <w:divBdr>
        <w:top w:val="none" w:sz="0" w:space="0" w:color="auto"/>
        <w:left w:val="none" w:sz="0" w:space="0" w:color="auto"/>
        <w:bottom w:val="none" w:sz="0" w:space="0" w:color="auto"/>
        <w:right w:val="none" w:sz="0" w:space="0" w:color="auto"/>
      </w:divBdr>
    </w:div>
    <w:div w:id="1139691418">
      <w:bodyDiv w:val="1"/>
      <w:marLeft w:val="0"/>
      <w:marRight w:val="0"/>
      <w:marTop w:val="0"/>
      <w:marBottom w:val="0"/>
      <w:divBdr>
        <w:top w:val="none" w:sz="0" w:space="0" w:color="auto"/>
        <w:left w:val="none" w:sz="0" w:space="0" w:color="auto"/>
        <w:bottom w:val="none" w:sz="0" w:space="0" w:color="auto"/>
        <w:right w:val="none" w:sz="0" w:space="0" w:color="auto"/>
      </w:divBdr>
    </w:div>
    <w:div w:id="1140878741">
      <w:bodyDiv w:val="1"/>
      <w:marLeft w:val="0"/>
      <w:marRight w:val="0"/>
      <w:marTop w:val="0"/>
      <w:marBottom w:val="0"/>
      <w:divBdr>
        <w:top w:val="none" w:sz="0" w:space="0" w:color="auto"/>
        <w:left w:val="none" w:sz="0" w:space="0" w:color="auto"/>
        <w:bottom w:val="none" w:sz="0" w:space="0" w:color="auto"/>
        <w:right w:val="none" w:sz="0" w:space="0" w:color="auto"/>
      </w:divBdr>
    </w:div>
    <w:div w:id="1142696806">
      <w:bodyDiv w:val="1"/>
      <w:marLeft w:val="0"/>
      <w:marRight w:val="0"/>
      <w:marTop w:val="0"/>
      <w:marBottom w:val="0"/>
      <w:divBdr>
        <w:top w:val="none" w:sz="0" w:space="0" w:color="auto"/>
        <w:left w:val="none" w:sz="0" w:space="0" w:color="auto"/>
        <w:bottom w:val="none" w:sz="0" w:space="0" w:color="auto"/>
        <w:right w:val="none" w:sz="0" w:space="0" w:color="auto"/>
      </w:divBdr>
    </w:div>
    <w:div w:id="1143042011">
      <w:bodyDiv w:val="1"/>
      <w:marLeft w:val="0"/>
      <w:marRight w:val="0"/>
      <w:marTop w:val="0"/>
      <w:marBottom w:val="0"/>
      <w:divBdr>
        <w:top w:val="none" w:sz="0" w:space="0" w:color="auto"/>
        <w:left w:val="none" w:sz="0" w:space="0" w:color="auto"/>
        <w:bottom w:val="none" w:sz="0" w:space="0" w:color="auto"/>
        <w:right w:val="none" w:sz="0" w:space="0" w:color="auto"/>
      </w:divBdr>
    </w:div>
    <w:div w:id="1144784287">
      <w:bodyDiv w:val="1"/>
      <w:marLeft w:val="0"/>
      <w:marRight w:val="0"/>
      <w:marTop w:val="0"/>
      <w:marBottom w:val="0"/>
      <w:divBdr>
        <w:top w:val="none" w:sz="0" w:space="0" w:color="auto"/>
        <w:left w:val="none" w:sz="0" w:space="0" w:color="auto"/>
        <w:bottom w:val="none" w:sz="0" w:space="0" w:color="auto"/>
        <w:right w:val="none" w:sz="0" w:space="0" w:color="auto"/>
      </w:divBdr>
    </w:div>
    <w:div w:id="1145127254">
      <w:bodyDiv w:val="1"/>
      <w:marLeft w:val="0"/>
      <w:marRight w:val="0"/>
      <w:marTop w:val="0"/>
      <w:marBottom w:val="0"/>
      <w:divBdr>
        <w:top w:val="none" w:sz="0" w:space="0" w:color="auto"/>
        <w:left w:val="none" w:sz="0" w:space="0" w:color="auto"/>
        <w:bottom w:val="none" w:sz="0" w:space="0" w:color="auto"/>
        <w:right w:val="none" w:sz="0" w:space="0" w:color="auto"/>
      </w:divBdr>
    </w:div>
    <w:div w:id="1145463426">
      <w:bodyDiv w:val="1"/>
      <w:marLeft w:val="0"/>
      <w:marRight w:val="0"/>
      <w:marTop w:val="0"/>
      <w:marBottom w:val="0"/>
      <w:divBdr>
        <w:top w:val="none" w:sz="0" w:space="0" w:color="auto"/>
        <w:left w:val="none" w:sz="0" w:space="0" w:color="auto"/>
        <w:bottom w:val="none" w:sz="0" w:space="0" w:color="auto"/>
        <w:right w:val="none" w:sz="0" w:space="0" w:color="auto"/>
      </w:divBdr>
    </w:div>
    <w:div w:id="1148324539">
      <w:bodyDiv w:val="1"/>
      <w:marLeft w:val="0"/>
      <w:marRight w:val="0"/>
      <w:marTop w:val="0"/>
      <w:marBottom w:val="0"/>
      <w:divBdr>
        <w:top w:val="none" w:sz="0" w:space="0" w:color="auto"/>
        <w:left w:val="none" w:sz="0" w:space="0" w:color="auto"/>
        <w:bottom w:val="none" w:sz="0" w:space="0" w:color="auto"/>
        <w:right w:val="none" w:sz="0" w:space="0" w:color="auto"/>
      </w:divBdr>
    </w:div>
    <w:div w:id="1150100453">
      <w:bodyDiv w:val="1"/>
      <w:marLeft w:val="0"/>
      <w:marRight w:val="0"/>
      <w:marTop w:val="0"/>
      <w:marBottom w:val="0"/>
      <w:divBdr>
        <w:top w:val="none" w:sz="0" w:space="0" w:color="auto"/>
        <w:left w:val="none" w:sz="0" w:space="0" w:color="auto"/>
        <w:bottom w:val="none" w:sz="0" w:space="0" w:color="auto"/>
        <w:right w:val="none" w:sz="0" w:space="0" w:color="auto"/>
      </w:divBdr>
    </w:div>
    <w:div w:id="1151289398">
      <w:bodyDiv w:val="1"/>
      <w:marLeft w:val="0"/>
      <w:marRight w:val="0"/>
      <w:marTop w:val="0"/>
      <w:marBottom w:val="0"/>
      <w:divBdr>
        <w:top w:val="none" w:sz="0" w:space="0" w:color="auto"/>
        <w:left w:val="none" w:sz="0" w:space="0" w:color="auto"/>
        <w:bottom w:val="none" w:sz="0" w:space="0" w:color="auto"/>
        <w:right w:val="none" w:sz="0" w:space="0" w:color="auto"/>
      </w:divBdr>
    </w:div>
    <w:div w:id="1151410348">
      <w:bodyDiv w:val="1"/>
      <w:marLeft w:val="0"/>
      <w:marRight w:val="0"/>
      <w:marTop w:val="0"/>
      <w:marBottom w:val="0"/>
      <w:divBdr>
        <w:top w:val="none" w:sz="0" w:space="0" w:color="auto"/>
        <w:left w:val="none" w:sz="0" w:space="0" w:color="auto"/>
        <w:bottom w:val="none" w:sz="0" w:space="0" w:color="auto"/>
        <w:right w:val="none" w:sz="0" w:space="0" w:color="auto"/>
      </w:divBdr>
    </w:div>
    <w:div w:id="1152526116">
      <w:bodyDiv w:val="1"/>
      <w:marLeft w:val="0"/>
      <w:marRight w:val="0"/>
      <w:marTop w:val="0"/>
      <w:marBottom w:val="0"/>
      <w:divBdr>
        <w:top w:val="none" w:sz="0" w:space="0" w:color="auto"/>
        <w:left w:val="none" w:sz="0" w:space="0" w:color="auto"/>
        <w:bottom w:val="none" w:sz="0" w:space="0" w:color="auto"/>
        <w:right w:val="none" w:sz="0" w:space="0" w:color="auto"/>
      </w:divBdr>
    </w:div>
    <w:div w:id="1152913380">
      <w:bodyDiv w:val="1"/>
      <w:marLeft w:val="0"/>
      <w:marRight w:val="0"/>
      <w:marTop w:val="0"/>
      <w:marBottom w:val="0"/>
      <w:divBdr>
        <w:top w:val="none" w:sz="0" w:space="0" w:color="auto"/>
        <w:left w:val="none" w:sz="0" w:space="0" w:color="auto"/>
        <w:bottom w:val="none" w:sz="0" w:space="0" w:color="auto"/>
        <w:right w:val="none" w:sz="0" w:space="0" w:color="auto"/>
      </w:divBdr>
    </w:div>
    <w:div w:id="1154250984">
      <w:bodyDiv w:val="1"/>
      <w:marLeft w:val="0"/>
      <w:marRight w:val="0"/>
      <w:marTop w:val="0"/>
      <w:marBottom w:val="0"/>
      <w:divBdr>
        <w:top w:val="none" w:sz="0" w:space="0" w:color="auto"/>
        <w:left w:val="none" w:sz="0" w:space="0" w:color="auto"/>
        <w:bottom w:val="none" w:sz="0" w:space="0" w:color="auto"/>
        <w:right w:val="none" w:sz="0" w:space="0" w:color="auto"/>
      </w:divBdr>
    </w:div>
    <w:div w:id="1155337896">
      <w:bodyDiv w:val="1"/>
      <w:marLeft w:val="0"/>
      <w:marRight w:val="0"/>
      <w:marTop w:val="0"/>
      <w:marBottom w:val="0"/>
      <w:divBdr>
        <w:top w:val="none" w:sz="0" w:space="0" w:color="auto"/>
        <w:left w:val="none" w:sz="0" w:space="0" w:color="auto"/>
        <w:bottom w:val="none" w:sz="0" w:space="0" w:color="auto"/>
        <w:right w:val="none" w:sz="0" w:space="0" w:color="auto"/>
      </w:divBdr>
    </w:div>
    <w:div w:id="1156336125">
      <w:bodyDiv w:val="1"/>
      <w:marLeft w:val="0"/>
      <w:marRight w:val="0"/>
      <w:marTop w:val="0"/>
      <w:marBottom w:val="0"/>
      <w:divBdr>
        <w:top w:val="none" w:sz="0" w:space="0" w:color="auto"/>
        <w:left w:val="none" w:sz="0" w:space="0" w:color="auto"/>
        <w:bottom w:val="none" w:sz="0" w:space="0" w:color="auto"/>
        <w:right w:val="none" w:sz="0" w:space="0" w:color="auto"/>
      </w:divBdr>
    </w:div>
    <w:div w:id="1156606606">
      <w:bodyDiv w:val="1"/>
      <w:marLeft w:val="0"/>
      <w:marRight w:val="0"/>
      <w:marTop w:val="0"/>
      <w:marBottom w:val="0"/>
      <w:divBdr>
        <w:top w:val="none" w:sz="0" w:space="0" w:color="auto"/>
        <w:left w:val="none" w:sz="0" w:space="0" w:color="auto"/>
        <w:bottom w:val="none" w:sz="0" w:space="0" w:color="auto"/>
        <w:right w:val="none" w:sz="0" w:space="0" w:color="auto"/>
      </w:divBdr>
    </w:div>
    <w:div w:id="1156993111">
      <w:bodyDiv w:val="1"/>
      <w:marLeft w:val="0"/>
      <w:marRight w:val="0"/>
      <w:marTop w:val="0"/>
      <w:marBottom w:val="0"/>
      <w:divBdr>
        <w:top w:val="none" w:sz="0" w:space="0" w:color="auto"/>
        <w:left w:val="none" w:sz="0" w:space="0" w:color="auto"/>
        <w:bottom w:val="none" w:sz="0" w:space="0" w:color="auto"/>
        <w:right w:val="none" w:sz="0" w:space="0" w:color="auto"/>
      </w:divBdr>
    </w:div>
    <w:div w:id="1156994960">
      <w:bodyDiv w:val="1"/>
      <w:marLeft w:val="0"/>
      <w:marRight w:val="0"/>
      <w:marTop w:val="0"/>
      <w:marBottom w:val="0"/>
      <w:divBdr>
        <w:top w:val="none" w:sz="0" w:space="0" w:color="auto"/>
        <w:left w:val="none" w:sz="0" w:space="0" w:color="auto"/>
        <w:bottom w:val="none" w:sz="0" w:space="0" w:color="auto"/>
        <w:right w:val="none" w:sz="0" w:space="0" w:color="auto"/>
      </w:divBdr>
    </w:div>
    <w:div w:id="1158880257">
      <w:bodyDiv w:val="1"/>
      <w:marLeft w:val="0"/>
      <w:marRight w:val="0"/>
      <w:marTop w:val="0"/>
      <w:marBottom w:val="0"/>
      <w:divBdr>
        <w:top w:val="none" w:sz="0" w:space="0" w:color="auto"/>
        <w:left w:val="none" w:sz="0" w:space="0" w:color="auto"/>
        <w:bottom w:val="none" w:sz="0" w:space="0" w:color="auto"/>
        <w:right w:val="none" w:sz="0" w:space="0" w:color="auto"/>
      </w:divBdr>
    </w:div>
    <w:div w:id="1160196463">
      <w:bodyDiv w:val="1"/>
      <w:marLeft w:val="0"/>
      <w:marRight w:val="0"/>
      <w:marTop w:val="0"/>
      <w:marBottom w:val="0"/>
      <w:divBdr>
        <w:top w:val="none" w:sz="0" w:space="0" w:color="auto"/>
        <w:left w:val="none" w:sz="0" w:space="0" w:color="auto"/>
        <w:bottom w:val="none" w:sz="0" w:space="0" w:color="auto"/>
        <w:right w:val="none" w:sz="0" w:space="0" w:color="auto"/>
      </w:divBdr>
    </w:div>
    <w:div w:id="1163085008">
      <w:bodyDiv w:val="1"/>
      <w:marLeft w:val="0"/>
      <w:marRight w:val="0"/>
      <w:marTop w:val="0"/>
      <w:marBottom w:val="0"/>
      <w:divBdr>
        <w:top w:val="none" w:sz="0" w:space="0" w:color="auto"/>
        <w:left w:val="none" w:sz="0" w:space="0" w:color="auto"/>
        <w:bottom w:val="none" w:sz="0" w:space="0" w:color="auto"/>
        <w:right w:val="none" w:sz="0" w:space="0" w:color="auto"/>
      </w:divBdr>
    </w:div>
    <w:div w:id="1165515213">
      <w:bodyDiv w:val="1"/>
      <w:marLeft w:val="0"/>
      <w:marRight w:val="0"/>
      <w:marTop w:val="0"/>
      <w:marBottom w:val="0"/>
      <w:divBdr>
        <w:top w:val="none" w:sz="0" w:space="0" w:color="auto"/>
        <w:left w:val="none" w:sz="0" w:space="0" w:color="auto"/>
        <w:bottom w:val="none" w:sz="0" w:space="0" w:color="auto"/>
        <w:right w:val="none" w:sz="0" w:space="0" w:color="auto"/>
      </w:divBdr>
    </w:div>
    <w:div w:id="1166675665">
      <w:bodyDiv w:val="1"/>
      <w:marLeft w:val="0"/>
      <w:marRight w:val="0"/>
      <w:marTop w:val="0"/>
      <w:marBottom w:val="0"/>
      <w:divBdr>
        <w:top w:val="none" w:sz="0" w:space="0" w:color="auto"/>
        <w:left w:val="none" w:sz="0" w:space="0" w:color="auto"/>
        <w:bottom w:val="none" w:sz="0" w:space="0" w:color="auto"/>
        <w:right w:val="none" w:sz="0" w:space="0" w:color="auto"/>
      </w:divBdr>
    </w:div>
    <w:div w:id="1167747795">
      <w:bodyDiv w:val="1"/>
      <w:marLeft w:val="0"/>
      <w:marRight w:val="0"/>
      <w:marTop w:val="0"/>
      <w:marBottom w:val="0"/>
      <w:divBdr>
        <w:top w:val="none" w:sz="0" w:space="0" w:color="auto"/>
        <w:left w:val="none" w:sz="0" w:space="0" w:color="auto"/>
        <w:bottom w:val="none" w:sz="0" w:space="0" w:color="auto"/>
        <w:right w:val="none" w:sz="0" w:space="0" w:color="auto"/>
      </w:divBdr>
    </w:div>
    <w:div w:id="1169491278">
      <w:bodyDiv w:val="1"/>
      <w:marLeft w:val="0"/>
      <w:marRight w:val="0"/>
      <w:marTop w:val="0"/>
      <w:marBottom w:val="0"/>
      <w:divBdr>
        <w:top w:val="none" w:sz="0" w:space="0" w:color="auto"/>
        <w:left w:val="none" w:sz="0" w:space="0" w:color="auto"/>
        <w:bottom w:val="none" w:sz="0" w:space="0" w:color="auto"/>
        <w:right w:val="none" w:sz="0" w:space="0" w:color="auto"/>
      </w:divBdr>
    </w:div>
    <w:div w:id="1170027593">
      <w:bodyDiv w:val="1"/>
      <w:marLeft w:val="0"/>
      <w:marRight w:val="0"/>
      <w:marTop w:val="0"/>
      <w:marBottom w:val="0"/>
      <w:divBdr>
        <w:top w:val="none" w:sz="0" w:space="0" w:color="auto"/>
        <w:left w:val="none" w:sz="0" w:space="0" w:color="auto"/>
        <w:bottom w:val="none" w:sz="0" w:space="0" w:color="auto"/>
        <w:right w:val="none" w:sz="0" w:space="0" w:color="auto"/>
      </w:divBdr>
    </w:div>
    <w:div w:id="1171289497">
      <w:bodyDiv w:val="1"/>
      <w:marLeft w:val="0"/>
      <w:marRight w:val="0"/>
      <w:marTop w:val="0"/>
      <w:marBottom w:val="0"/>
      <w:divBdr>
        <w:top w:val="none" w:sz="0" w:space="0" w:color="auto"/>
        <w:left w:val="none" w:sz="0" w:space="0" w:color="auto"/>
        <w:bottom w:val="none" w:sz="0" w:space="0" w:color="auto"/>
        <w:right w:val="none" w:sz="0" w:space="0" w:color="auto"/>
      </w:divBdr>
    </w:div>
    <w:div w:id="1171603086">
      <w:bodyDiv w:val="1"/>
      <w:marLeft w:val="0"/>
      <w:marRight w:val="0"/>
      <w:marTop w:val="0"/>
      <w:marBottom w:val="0"/>
      <w:divBdr>
        <w:top w:val="none" w:sz="0" w:space="0" w:color="auto"/>
        <w:left w:val="none" w:sz="0" w:space="0" w:color="auto"/>
        <w:bottom w:val="none" w:sz="0" w:space="0" w:color="auto"/>
        <w:right w:val="none" w:sz="0" w:space="0" w:color="auto"/>
      </w:divBdr>
    </w:div>
    <w:div w:id="1171798595">
      <w:bodyDiv w:val="1"/>
      <w:marLeft w:val="0"/>
      <w:marRight w:val="0"/>
      <w:marTop w:val="0"/>
      <w:marBottom w:val="0"/>
      <w:divBdr>
        <w:top w:val="none" w:sz="0" w:space="0" w:color="auto"/>
        <w:left w:val="none" w:sz="0" w:space="0" w:color="auto"/>
        <w:bottom w:val="none" w:sz="0" w:space="0" w:color="auto"/>
        <w:right w:val="none" w:sz="0" w:space="0" w:color="auto"/>
      </w:divBdr>
    </w:div>
    <w:div w:id="1175338095">
      <w:bodyDiv w:val="1"/>
      <w:marLeft w:val="0"/>
      <w:marRight w:val="0"/>
      <w:marTop w:val="0"/>
      <w:marBottom w:val="0"/>
      <w:divBdr>
        <w:top w:val="none" w:sz="0" w:space="0" w:color="auto"/>
        <w:left w:val="none" w:sz="0" w:space="0" w:color="auto"/>
        <w:bottom w:val="none" w:sz="0" w:space="0" w:color="auto"/>
        <w:right w:val="none" w:sz="0" w:space="0" w:color="auto"/>
      </w:divBdr>
    </w:div>
    <w:div w:id="1176262803">
      <w:bodyDiv w:val="1"/>
      <w:marLeft w:val="0"/>
      <w:marRight w:val="0"/>
      <w:marTop w:val="0"/>
      <w:marBottom w:val="0"/>
      <w:divBdr>
        <w:top w:val="none" w:sz="0" w:space="0" w:color="auto"/>
        <w:left w:val="none" w:sz="0" w:space="0" w:color="auto"/>
        <w:bottom w:val="none" w:sz="0" w:space="0" w:color="auto"/>
        <w:right w:val="none" w:sz="0" w:space="0" w:color="auto"/>
      </w:divBdr>
    </w:div>
    <w:div w:id="1176580581">
      <w:bodyDiv w:val="1"/>
      <w:marLeft w:val="0"/>
      <w:marRight w:val="0"/>
      <w:marTop w:val="0"/>
      <w:marBottom w:val="0"/>
      <w:divBdr>
        <w:top w:val="none" w:sz="0" w:space="0" w:color="auto"/>
        <w:left w:val="none" w:sz="0" w:space="0" w:color="auto"/>
        <w:bottom w:val="none" w:sz="0" w:space="0" w:color="auto"/>
        <w:right w:val="none" w:sz="0" w:space="0" w:color="auto"/>
      </w:divBdr>
    </w:div>
    <w:div w:id="1177385427">
      <w:bodyDiv w:val="1"/>
      <w:marLeft w:val="0"/>
      <w:marRight w:val="0"/>
      <w:marTop w:val="0"/>
      <w:marBottom w:val="0"/>
      <w:divBdr>
        <w:top w:val="none" w:sz="0" w:space="0" w:color="auto"/>
        <w:left w:val="none" w:sz="0" w:space="0" w:color="auto"/>
        <w:bottom w:val="none" w:sz="0" w:space="0" w:color="auto"/>
        <w:right w:val="none" w:sz="0" w:space="0" w:color="auto"/>
      </w:divBdr>
    </w:div>
    <w:div w:id="1179545515">
      <w:bodyDiv w:val="1"/>
      <w:marLeft w:val="0"/>
      <w:marRight w:val="0"/>
      <w:marTop w:val="0"/>
      <w:marBottom w:val="0"/>
      <w:divBdr>
        <w:top w:val="none" w:sz="0" w:space="0" w:color="auto"/>
        <w:left w:val="none" w:sz="0" w:space="0" w:color="auto"/>
        <w:bottom w:val="none" w:sz="0" w:space="0" w:color="auto"/>
        <w:right w:val="none" w:sz="0" w:space="0" w:color="auto"/>
      </w:divBdr>
    </w:div>
    <w:div w:id="1181579161">
      <w:bodyDiv w:val="1"/>
      <w:marLeft w:val="0"/>
      <w:marRight w:val="0"/>
      <w:marTop w:val="0"/>
      <w:marBottom w:val="0"/>
      <w:divBdr>
        <w:top w:val="none" w:sz="0" w:space="0" w:color="auto"/>
        <w:left w:val="none" w:sz="0" w:space="0" w:color="auto"/>
        <w:bottom w:val="none" w:sz="0" w:space="0" w:color="auto"/>
        <w:right w:val="none" w:sz="0" w:space="0" w:color="auto"/>
      </w:divBdr>
    </w:div>
    <w:div w:id="1181580567">
      <w:bodyDiv w:val="1"/>
      <w:marLeft w:val="0"/>
      <w:marRight w:val="0"/>
      <w:marTop w:val="0"/>
      <w:marBottom w:val="0"/>
      <w:divBdr>
        <w:top w:val="none" w:sz="0" w:space="0" w:color="auto"/>
        <w:left w:val="none" w:sz="0" w:space="0" w:color="auto"/>
        <w:bottom w:val="none" w:sz="0" w:space="0" w:color="auto"/>
        <w:right w:val="none" w:sz="0" w:space="0" w:color="auto"/>
      </w:divBdr>
    </w:div>
    <w:div w:id="1182623057">
      <w:bodyDiv w:val="1"/>
      <w:marLeft w:val="0"/>
      <w:marRight w:val="0"/>
      <w:marTop w:val="0"/>
      <w:marBottom w:val="0"/>
      <w:divBdr>
        <w:top w:val="none" w:sz="0" w:space="0" w:color="auto"/>
        <w:left w:val="none" w:sz="0" w:space="0" w:color="auto"/>
        <w:bottom w:val="none" w:sz="0" w:space="0" w:color="auto"/>
        <w:right w:val="none" w:sz="0" w:space="0" w:color="auto"/>
      </w:divBdr>
    </w:div>
    <w:div w:id="1183327071">
      <w:bodyDiv w:val="1"/>
      <w:marLeft w:val="0"/>
      <w:marRight w:val="0"/>
      <w:marTop w:val="0"/>
      <w:marBottom w:val="0"/>
      <w:divBdr>
        <w:top w:val="none" w:sz="0" w:space="0" w:color="auto"/>
        <w:left w:val="none" w:sz="0" w:space="0" w:color="auto"/>
        <w:bottom w:val="none" w:sz="0" w:space="0" w:color="auto"/>
        <w:right w:val="none" w:sz="0" w:space="0" w:color="auto"/>
      </w:divBdr>
    </w:div>
    <w:div w:id="1184170866">
      <w:bodyDiv w:val="1"/>
      <w:marLeft w:val="0"/>
      <w:marRight w:val="0"/>
      <w:marTop w:val="0"/>
      <w:marBottom w:val="0"/>
      <w:divBdr>
        <w:top w:val="none" w:sz="0" w:space="0" w:color="auto"/>
        <w:left w:val="none" w:sz="0" w:space="0" w:color="auto"/>
        <w:bottom w:val="none" w:sz="0" w:space="0" w:color="auto"/>
        <w:right w:val="none" w:sz="0" w:space="0" w:color="auto"/>
      </w:divBdr>
    </w:div>
    <w:div w:id="1186677039">
      <w:bodyDiv w:val="1"/>
      <w:marLeft w:val="0"/>
      <w:marRight w:val="0"/>
      <w:marTop w:val="0"/>
      <w:marBottom w:val="0"/>
      <w:divBdr>
        <w:top w:val="none" w:sz="0" w:space="0" w:color="auto"/>
        <w:left w:val="none" w:sz="0" w:space="0" w:color="auto"/>
        <w:bottom w:val="none" w:sz="0" w:space="0" w:color="auto"/>
        <w:right w:val="none" w:sz="0" w:space="0" w:color="auto"/>
      </w:divBdr>
    </w:div>
    <w:div w:id="1187213212">
      <w:bodyDiv w:val="1"/>
      <w:marLeft w:val="0"/>
      <w:marRight w:val="0"/>
      <w:marTop w:val="0"/>
      <w:marBottom w:val="0"/>
      <w:divBdr>
        <w:top w:val="none" w:sz="0" w:space="0" w:color="auto"/>
        <w:left w:val="none" w:sz="0" w:space="0" w:color="auto"/>
        <w:bottom w:val="none" w:sz="0" w:space="0" w:color="auto"/>
        <w:right w:val="none" w:sz="0" w:space="0" w:color="auto"/>
      </w:divBdr>
    </w:div>
    <w:div w:id="1187870275">
      <w:bodyDiv w:val="1"/>
      <w:marLeft w:val="0"/>
      <w:marRight w:val="0"/>
      <w:marTop w:val="0"/>
      <w:marBottom w:val="0"/>
      <w:divBdr>
        <w:top w:val="none" w:sz="0" w:space="0" w:color="auto"/>
        <w:left w:val="none" w:sz="0" w:space="0" w:color="auto"/>
        <w:bottom w:val="none" w:sz="0" w:space="0" w:color="auto"/>
        <w:right w:val="none" w:sz="0" w:space="0" w:color="auto"/>
      </w:divBdr>
    </w:div>
    <w:div w:id="1187981673">
      <w:bodyDiv w:val="1"/>
      <w:marLeft w:val="0"/>
      <w:marRight w:val="0"/>
      <w:marTop w:val="0"/>
      <w:marBottom w:val="0"/>
      <w:divBdr>
        <w:top w:val="none" w:sz="0" w:space="0" w:color="auto"/>
        <w:left w:val="none" w:sz="0" w:space="0" w:color="auto"/>
        <w:bottom w:val="none" w:sz="0" w:space="0" w:color="auto"/>
        <w:right w:val="none" w:sz="0" w:space="0" w:color="auto"/>
      </w:divBdr>
    </w:div>
    <w:div w:id="1188905779">
      <w:bodyDiv w:val="1"/>
      <w:marLeft w:val="0"/>
      <w:marRight w:val="0"/>
      <w:marTop w:val="0"/>
      <w:marBottom w:val="0"/>
      <w:divBdr>
        <w:top w:val="none" w:sz="0" w:space="0" w:color="auto"/>
        <w:left w:val="none" w:sz="0" w:space="0" w:color="auto"/>
        <w:bottom w:val="none" w:sz="0" w:space="0" w:color="auto"/>
        <w:right w:val="none" w:sz="0" w:space="0" w:color="auto"/>
      </w:divBdr>
    </w:div>
    <w:div w:id="1190099310">
      <w:bodyDiv w:val="1"/>
      <w:marLeft w:val="0"/>
      <w:marRight w:val="0"/>
      <w:marTop w:val="0"/>
      <w:marBottom w:val="0"/>
      <w:divBdr>
        <w:top w:val="none" w:sz="0" w:space="0" w:color="auto"/>
        <w:left w:val="none" w:sz="0" w:space="0" w:color="auto"/>
        <w:bottom w:val="none" w:sz="0" w:space="0" w:color="auto"/>
        <w:right w:val="none" w:sz="0" w:space="0" w:color="auto"/>
      </w:divBdr>
    </w:div>
    <w:div w:id="1190605068">
      <w:bodyDiv w:val="1"/>
      <w:marLeft w:val="0"/>
      <w:marRight w:val="0"/>
      <w:marTop w:val="0"/>
      <w:marBottom w:val="0"/>
      <w:divBdr>
        <w:top w:val="none" w:sz="0" w:space="0" w:color="auto"/>
        <w:left w:val="none" w:sz="0" w:space="0" w:color="auto"/>
        <w:bottom w:val="none" w:sz="0" w:space="0" w:color="auto"/>
        <w:right w:val="none" w:sz="0" w:space="0" w:color="auto"/>
      </w:divBdr>
    </w:div>
    <w:div w:id="1191605465">
      <w:bodyDiv w:val="1"/>
      <w:marLeft w:val="0"/>
      <w:marRight w:val="0"/>
      <w:marTop w:val="0"/>
      <w:marBottom w:val="0"/>
      <w:divBdr>
        <w:top w:val="none" w:sz="0" w:space="0" w:color="auto"/>
        <w:left w:val="none" w:sz="0" w:space="0" w:color="auto"/>
        <w:bottom w:val="none" w:sz="0" w:space="0" w:color="auto"/>
        <w:right w:val="none" w:sz="0" w:space="0" w:color="auto"/>
      </w:divBdr>
    </w:div>
    <w:div w:id="1192258144">
      <w:bodyDiv w:val="1"/>
      <w:marLeft w:val="0"/>
      <w:marRight w:val="0"/>
      <w:marTop w:val="0"/>
      <w:marBottom w:val="0"/>
      <w:divBdr>
        <w:top w:val="none" w:sz="0" w:space="0" w:color="auto"/>
        <w:left w:val="none" w:sz="0" w:space="0" w:color="auto"/>
        <w:bottom w:val="none" w:sz="0" w:space="0" w:color="auto"/>
        <w:right w:val="none" w:sz="0" w:space="0" w:color="auto"/>
      </w:divBdr>
    </w:div>
    <w:div w:id="1195197555">
      <w:bodyDiv w:val="1"/>
      <w:marLeft w:val="0"/>
      <w:marRight w:val="0"/>
      <w:marTop w:val="0"/>
      <w:marBottom w:val="0"/>
      <w:divBdr>
        <w:top w:val="none" w:sz="0" w:space="0" w:color="auto"/>
        <w:left w:val="none" w:sz="0" w:space="0" w:color="auto"/>
        <w:bottom w:val="none" w:sz="0" w:space="0" w:color="auto"/>
        <w:right w:val="none" w:sz="0" w:space="0" w:color="auto"/>
      </w:divBdr>
    </w:div>
    <w:div w:id="1195801383">
      <w:bodyDiv w:val="1"/>
      <w:marLeft w:val="0"/>
      <w:marRight w:val="0"/>
      <w:marTop w:val="0"/>
      <w:marBottom w:val="0"/>
      <w:divBdr>
        <w:top w:val="none" w:sz="0" w:space="0" w:color="auto"/>
        <w:left w:val="none" w:sz="0" w:space="0" w:color="auto"/>
        <w:bottom w:val="none" w:sz="0" w:space="0" w:color="auto"/>
        <w:right w:val="none" w:sz="0" w:space="0" w:color="auto"/>
      </w:divBdr>
    </w:div>
    <w:div w:id="1196701600">
      <w:bodyDiv w:val="1"/>
      <w:marLeft w:val="0"/>
      <w:marRight w:val="0"/>
      <w:marTop w:val="0"/>
      <w:marBottom w:val="0"/>
      <w:divBdr>
        <w:top w:val="none" w:sz="0" w:space="0" w:color="auto"/>
        <w:left w:val="none" w:sz="0" w:space="0" w:color="auto"/>
        <w:bottom w:val="none" w:sz="0" w:space="0" w:color="auto"/>
        <w:right w:val="none" w:sz="0" w:space="0" w:color="auto"/>
      </w:divBdr>
    </w:div>
    <w:div w:id="1199664166">
      <w:bodyDiv w:val="1"/>
      <w:marLeft w:val="0"/>
      <w:marRight w:val="0"/>
      <w:marTop w:val="0"/>
      <w:marBottom w:val="0"/>
      <w:divBdr>
        <w:top w:val="none" w:sz="0" w:space="0" w:color="auto"/>
        <w:left w:val="none" w:sz="0" w:space="0" w:color="auto"/>
        <w:bottom w:val="none" w:sz="0" w:space="0" w:color="auto"/>
        <w:right w:val="none" w:sz="0" w:space="0" w:color="auto"/>
      </w:divBdr>
    </w:div>
    <w:div w:id="1199858276">
      <w:bodyDiv w:val="1"/>
      <w:marLeft w:val="0"/>
      <w:marRight w:val="0"/>
      <w:marTop w:val="0"/>
      <w:marBottom w:val="0"/>
      <w:divBdr>
        <w:top w:val="none" w:sz="0" w:space="0" w:color="auto"/>
        <w:left w:val="none" w:sz="0" w:space="0" w:color="auto"/>
        <w:bottom w:val="none" w:sz="0" w:space="0" w:color="auto"/>
        <w:right w:val="none" w:sz="0" w:space="0" w:color="auto"/>
      </w:divBdr>
    </w:div>
    <w:div w:id="1200699828">
      <w:bodyDiv w:val="1"/>
      <w:marLeft w:val="0"/>
      <w:marRight w:val="0"/>
      <w:marTop w:val="0"/>
      <w:marBottom w:val="0"/>
      <w:divBdr>
        <w:top w:val="none" w:sz="0" w:space="0" w:color="auto"/>
        <w:left w:val="none" w:sz="0" w:space="0" w:color="auto"/>
        <w:bottom w:val="none" w:sz="0" w:space="0" w:color="auto"/>
        <w:right w:val="none" w:sz="0" w:space="0" w:color="auto"/>
      </w:divBdr>
    </w:div>
    <w:div w:id="1201044933">
      <w:bodyDiv w:val="1"/>
      <w:marLeft w:val="0"/>
      <w:marRight w:val="0"/>
      <w:marTop w:val="0"/>
      <w:marBottom w:val="0"/>
      <w:divBdr>
        <w:top w:val="none" w:sz="0" w:space="0" w:color="auto"/>
        <w:left w:val="none" w:sz="0" w:space="0" w:color="auto"/>
        <w:bottom w:val="none" w:sz="0" w:space="0" w:color="auto"/>
        <w:right w:val="none" w:sz="0" w:space="0" w:color="auto"/>
      </w:divBdr>
    </w:div>
    <w:div w:id="1202783116">
      <w:bodyDiv w:val="1"/>
      <w:marLeft w:val="0"/>
      <w:marRight w:val="0"/>
      <w:marTop w:val="0"/>
      <w:marBottom w:val="0"/>
      <w:divBdr>
        <w:top w:val="none" w:sz="0" w:space="0" w:color="auto"/>
        <w:left w:val="none" w:sz="0" w:space="0" w:color="auto"/>
        <w:bottom w:val="none" w:sz="0" w:space="0" w:color="auto"/>
        <w:right w:val="none" w:sz="0" w:space="0" w:color="auto"/>
      </w:divBdr>
    </w:div>
    <w:div w:id="1203402265">
      <w:bodyDiv w:val="1"/>
      <w:marLeft w:val="0"/>
      <w:marRight w:val="0"/>
      <w:marTop w:val="0"/>
      <w:marBottom w:val="0"/>
      <w:divBdr>
        <w:top w:val="none" w:sz="0" w:space="0" w:color="auto"/>
        <w:left w:val="none" w:sz="0" w:space="0" w:color="auto"/>
        <w:bottom w:val="none" w:sz="0" w:space="0" w:color="auto"/>
        <w:right w:val="none" w:sz="0" w:space="0" w:color="auto"/>
      </w:divBdr>
    </w:div>
    <w:div w:id="1203710324">
      <w:bodyDiv w:val="1"/>
      <w:marLeft w:val="0"/>
      <w:marRight w:val="0"/>
      <w:marTop w:val="0"/>
      <w:marBottom w:val="0"/>
      <w:divBdr>
        <w:top w:val="none" w:sz="0" w:space="0" w:color="auto"/>
        <w:left w:val="none" w:sz="0" w:space="0" w:color="auto"/>
        <w:bottom w:val="none" w:sz="0" w:space="0" w:color="auto"/>
        <w:right w:val="none" w:sz="0" w:space="0" w:color="auto"/>
      </w:divBdr>
    </w:div>
    <w:div w:id="1203831937">
      <w:bodyDiv w:val="1"/>
      <w:marLeft w:val="0"/>
      <w:marRight w:val="0"/>
      <w:marTop w:val="0"/>
      <w:marBottom w:val="0"/>
      <w:divBdr>
        <w:top w:val="none" w:sz="0" w:space="0" w:color="auto"/>
        <w:left w:val="none" w:sz="0" w:space="0" w:color="auto"/>
        <w:bottom w:val="none" w:sz="0" w:space="0" w:color="auto"/>
        <w:right w:val="none" w:sz="0" w:space="0" w:color="auto"/>
      </w:divBdr>
    </w:div>
    <w:div w:id="1209075601">
      <w:bodyDiv w:val="1"/>
      <w:marLeft w:val="0"/>
      <w:marRight w:val="0"/>
      <w:marTop w:val="0"/>
      <w:marBottom w:val="0"/>
      <w:divBdr>
        <w:top w:val="none" w:sz="0" w:space="0" w:color="auto"/>
        <w:left w:val="none" w:sz="0" w:space="0" w:color="auto"/>
        <w:bottom w:val="none" w:sz="0" w:space="0" w:color="auto"/>
        <w:right w:val="none" w:sz="0" w:space="0" w:color="auto"/>
      </w:divBdr>
    </w:div>
    <w:div w:id="1210805831">
      <w:bodyDiv w:val="1"/>
      <w:marLeft w:val="0"/>
      <w:marRight w:val="0"/>
      <w:marTop w:val="0"/>
      <w:marBottom w:val="0"/>
      <w:divBdr>
        <w:top w:val="none" w:sz="0" w:space="0" w:color="auto"/>
        <w:left w:val="none" w:sz="0" w:space="0" w:color="auto"/>
        <w:bottom w:val="none" w:sz="0" w:space="0" w:color="auto"/>
        <w:right w:val="none" w:sz="0" w:space="0" w:color="auto"/>
      </w:divBdr>
    </w:div>
    <w:div w:id="1211192935">
      <w:bodyDiv w:val="1"/>
      <w:marLeft w:val="0"/>
      <w:marRight w:val="0"/>
      <w:marTop w:val="0"/>
      <w:marBottom w:val="0"/>
      <w:divBdr>
        <w:top w:val="none" w:sz="0" w:space="0" w:color="auto"/>
        <w:left w:val="none" w:sz="0" w:space="0" w:color="auto"/>
        <w:bottom w:val="none" w:sz="0" w:space="0" w:color="auto"/>
        <w:right w:val="none" w:sz="0" w:space="0" w:color="auto"/>
      </w:divBdr>
    </w:div>
    <w:div w:id="1212035884">
      <w:bodyDiv w:val="1"/>
      <w:marLeft w:val="0"/>
      <w:marRight w:val="0"/>
      <w:marTop w:val="0"/>
      <w:marBottom w:val="0"/>
      <w:divBdr>
        <w:top w:val="none" w:sz="0" w:space="0" w:color="auto"/>
        <w:left w:val="none" w:sz="0" w:space="0" w:color="auto"/>
        <w:bottom w:val="none" w:sz="0" w:space="0" w:color="auto"/>
        <w:right w:val="none" w:sz="0" w:space="0" w:color="auto"/>
      </w:divBdr>
    </w:div>
    <w:div w:id="1212158965">
      <w:bodyDiv w:val="1"/>
      <w:marLeft w:val="0"/>
      <w:marRight w:val="0"/>
      <w:marTop w:val="0"/>
      <w:marBottom w:val="0"/>
      <w:divBdr>
        <w:top w:val="none" w:sz="0" w:space="0" w:color="auto"/>
        <w:left w:val="none" w:sz="0" w:space="0" w:color="auto"/>
        <w:bottom w:val="none" w:sz="0" w:space="0" w:color="auto"/>
        <w:right w:val="none" w:sz="0" w:space="0" w:color="auto"/>
      </w:divBdr>
    </w:div>
    <w:div w:id="1213225304">
      <w:bodyDiv w:val="1"/>
      <w:marLeft w:val="0"/>
      <w:marRight w:val="0"/>
      <w:marTop w:val="0"/>
      <w:marBottom w:val="0"/>
      <w:divBdr>
        <w:top w:val="none" w:sz="0" w:space="0" w:color="auto"/>
        <w:left w:val="none" w:sz="0" w:space="0" w:color="auto"/>
        <w:bottom w:val="none" w:sz="0" w:space="0" w:color="auto"/>
        <w:right w:val="none" w:sz="0" w:space="0" w:color="auto"/>
      </w:divBdr>
    </w:div>
    <w:div w:id="1214343295">
      <w:bodyDiv w:val="1"/>
      <w:marLeft w:val="0"/>
      <w:marRight w:val="0"/>
      <w:marTop w:val="0"/>
      <w:marBottom w:val="0"/>
      <w:divBdr>
        <w:top w:val="none" w:sz="0" w:space="0" w:color="auto"/>
        <w:left w:val="none" w:sz="0" w:space="0" w:color="auto"/>
        <w:bottom w:val="none" w:sz="0" w:space="0" w:color="auto"/>
        <w:right w:val="none" w:sz="0" w:space="0" w:color="auto"/>
      </w:divBdr>
    </w:div>
    <w:div w:id="1215973147">
      <w:bodyDiv w:val="1"/>
      <w:marLeft w:val="0"/>
      <w:marRight w:val="0"/>
      <w:marTop w:val="0"/>
      <w:marBottom w:val="0"/>
      <w:divBdr>
        <w:top w:val="none" w:sz="0" w:space="0" w:color="auto"/>
        <w:left w:val="none" w:sz="0" w:space="0" w:color="auto"/>
        <w:bottom w:val="none" w:sz="0" w:space="0" w:color="auto"/>
        <w:right w:val="none" w:sz="0" w:space="0" w:color="auto"/>
      </w:divBdr>
    </w:div>
    <w:div w:id="1216889375">
      <w:bodyDiv w:val="1"/>
      <w:marLeft w:val="0"/>
      <w:marRight w:val="0"/>
      <w:marTop w:val="0"/>
      <w:marBottom w:val="0"/>
      <w:divBdr>
        <w:top w:val="none" w:sz="0" w:space="0" w:color="auto"/>
        <w:left w:val="none" w:sz="0" w:space="0" w:color="auto"/>
        <w:bottom w:val="none" w:sz="0" w:space="0" w:color="auto"/>
        <w:right w:val="none" w:sz="0" w:space="0" w:color="auto"/>
      </w:divBdr>
    </w:div>
    <w:div w:id="1217354828">
      <w:bodyDiv w:val="1"/>
      <w:marLeft w:val="0"/>
      <w:marRight w:val="0"/>
      <w:marTop w:val="0"/>
      <w:marBottom w:val="0"/>
      <w:divBdr>
        <w:top w:val="none" w:sz="0" w:space="0" w:color="auto"/>
        <w:left w:val="none" w:sz="0" w:space="0" w:color="auto"/>
        <w:bottom w:val="none" w:sz="0" w:space="0" w:color="auto"/>
        <w:right w:val="none" w:sz="0" w:space="0" w:color="auto"/>
      </w:divBdr>
    </w:div>
    <w:div w:id="1217622226">
      <w:bodyDiv w:val="1"/>
      <w:marLeft w:val="0"/>
      <w:marRight w:val="0"/>
      <w:marTop w:val="0"/>
      <w:marBottom w:val="0"/>
      <w:divBdr>
        <w:top w:val="none" w:sz="0" w:space="0" w:color="auto"/>
        <w:left w:val="none" w:sz="0" w:space="0" w:color="auto"/>
        <w:bottom w:val="none" w:sz="0" w:space="0" w:color="auto"/>
        <w:right w:val="none" w:sz="0" w:space="0" w:color="auto"/>
      </w:divBdr>
    </w:div>
    <w:div w:id="1217862420">
      <w:bodyDiv w:val="1"/>
      <w:marLeft w:val="0"/>
      <w:marRight w:val="0"/>
      <w:marTop w:val="0"/>
      <w:marBottom w:val="0"/>
      <w:divBdr>
        <w:top w:val="none" w:sz="0" w:space="0" w:color="auto"/>
        <w:left w:val="none" w:sz="0" w:space="0" w:color="auto"/>
        <w:bottom w:val="none" w:sz="0" w:space="0" w:color="auto"/>
        <w:right w:val="none" w:sz="0" w:space="0" w:color="auto"/>
      </w:divBdr>
    </w:div>
    <w:div w:id="1218206934">
      <w:bodyDiv w:val="1"/>
      <w:marLeft w:val="0"/>
      <w:marRight w:val="0"/>
      <w:marTop w:val="0"/>
      <w:marBottom w:val="0"/>
      <w:divBdr>
        <w:top w:val="none" w:sz="0" w:space="0" w:color="auto"/>
        <w:left w:val="none" w:sz="0" w:space="0" w:color="auto"/>
        <w:bottom w:val="none" w:sz="0" w:space="0" w:color="auto"/>
        <w:right w:val="none" w:sz="0" w:space="0" w:color="auto"/>
      </w:divBdr>
    </w:div>
    <w:div w:id="1218516668">
      <w:bodyDiv w:val="1"/>
      <w:marLeft w:val="0"/>
      <w:marRight w:val="0"/>
      <w:marTop w:val="0"/>
      <w:marBottom w:val="0"/>
      <w:divBdr>
        <w:top w:val="none" w:sz="0" w:space="0" w:color="auto"/>
        <w:left w:val="none" w:sz="0" w:space="0" w:color="auto"/>
        <w:bottom w:val="none" w:sz="0" w:space="0" w:color="auto"/>
        <w:right w:val="none" w:sz="0" w:space="0" w:color="auto"/>
      </w:divBdr>
    </w:div>
    <w:div w:id="1218518245">
      <w:bodyDiv w:val="1"/>
      <w:marLeft w:val="0"/>
      <w:marRight w:val="0"/>
      <w:marTop w:val="0"/>
      <w:marBottom w:val="0"/>
      <w:divBdr>
        <w:top w:val="none" w:sz="0" w:space="0" w:color="auto"/>
        <w:left w:val="none" w:sz="0" w:space="0" w:color="auto"/>
        <w:bottom w:val="none" w:sz="0" w:space="0" w:color="auto"/>
        <w:right w:val="none" w:sz="0" w:space="0" w:color="auto"/>
      </w:divBdr>
    </w:div>
    <w:div w:id="1222399726">
      <w:bodyDiv w:val="1"/>
      <w:marLeft w:val="0"/>
      <w:marRight w:val="0"/>
      <w:marTop w:val="0"/>
      <w:marBottom w:val="0"/>
      <w:divBdr>
        <w:top w:val="none" w:sz="0" w:space="0" w:color="auto"/>
        <w:left w:val="none" w:sz="0" w:space="0" w:color="auto"/>
        <w:bottom w:val="none" w:sz="0" w:space="0" w:color="auto"/>
        <w:right w:val="none" w:sz="0" w:space="0" w:color="auto"/>
      </w:divBdr>
    </w:div>
    <w:div w:id="1222909040">
      <w:bodyDiv w:val="1"/>
      <w:marLeft w:val="0"/>
      <w:marRight w:val="0"/>
      <w:marTop w:val="0"/>
      <w:marBottom w:val="0"/>
      <w:divBdr>
        <w:top w:val="none" w:sz="0" w:space="0" w:color="auto"/>
        <w:left w:val="none" w:sz="0" w:space="0" w:color="auto"/>
        <w:bottom w:val="none" w:sz="0" w:space="0" w:color="auto"/>
        <w:right w:val="none" w:sz="0" w:space="0" w:color="auto"/>
      </w:divBdr>
    </w:div>
    <w:div w:id="1223056526">
      <w:bodyDiv w:val="1"/>
      <w:marLeft w:val="0"/>
      <w:marRight w:val="0"/>
      <w:marTop w:val="0"/>
      <w:marBottom w:val="0"/>
      <w:divBdr>
        <w:top w:val="none" w:sz="0" w:space="0" w:color="auto"/>
        <w:left w:val="none" w:sz="0" w:space="0" w:color="auto"/>
        <w:bottom w:val="none" w:sz="0" w:space="0" w:color="auto"/>
        <w:right w:val="none" w:sz="0" w:space="0" w:color="auto"/>
      </w:divBdr>
    </w:div>
    <w:div w:id="1223491757">
      <w:bodyDiv w:val="1"/>
      <w:marLeft w:val="0"/>
      <w:marRight w:val="0"/>
      <w:marTop w:val="0"/>
      <w:marBottom w:val="0"/>
      <w:divBdr>
        <w:top w:val="none" w:sz="0" w:space="0" w:color="auto"/>
        <w:left w:val="none" w:sz="0" w:space="0" w:color="auto"/>
        <w:bottom w:val="none" w:sz="0" w:space="0" w:color="auto"/>
        <w:right w:val="none" w:sz="0" w:space="0" w:color="auto"/>
      </w:divBdr>
    </w:div>
    <w:div w:id="1223567293">
      <w:bodyDiv w:val="1"/>
      <w:marLeft w:val="0"/>
      <w:marRight w:val="0"/>
      <w:marTop w:val="0"/>
      <w:marBottom w:val="0"/>
      <w:divBdr>
        <w:top w:val="none" w:sz="0" w:space="0" w:color="auto"/>
        <w:left w:val="none" w:sz="0" w:space="0" w:color="auto"/>
        <w:bottom w:val="none" w:sz="0" w:space="0" w:color="auto"/>
        <w:right w:val="none" w:sz="0" w:space="0" w:color="auto"/>
      </w:divBdr>
    </w:div>
    <w:div w:id="1224024118">
      <w:bodyDiv w:val="1"/>
      <w:marLeft w:val="0"/>
      <w:marRight w:val="0"/>
      <w:marTop w:val="0"/>
      <w:marBottom w:val="0"/>
      <w:divBdr>
        <w:top w:val="none" w:sz="0" w:space="0" w:color="auto"/>
        <w:left w:val="none" w:sz="0" w:space="0" w:color="auto"/>
        <w:bottom w:val="none" w:sz="0" w:space="0" w:color="auto"/>
        <w:right w:val="none" w:sz="0" w:space="0" w:color="auto"/>
      </w:divBdr>
    </w:div>
    <w:div w:id="1226989470">
      <w:bodyDiv w:val="1"/>
      <w:marLeft w:val="0"/>
      <w:marRight w:val="0"/>
      <w:marTop w:val="0"/>
      <w:marBottom w:val="0"/>
      <w:divBdr>
        <w:top w:val="none" w:sz="0" w:space="0" w:color="auto"/>
        <w:left w:val="none" w:sz="0" w:space="0" w:color="auto"/>
        <w:bottom w:val="none" w:sz="0" w:space="0" w:color="auto"/>
        <w:right w:val="none" w:sz="0" w:space="0" w:color="auto"/>
      </w:divBdr>
    </w:div>
    <w:div w:id="1228607718">
      <w:bodyDiv w:val="1"/>
      <w:marLeft w:val="0"/>
      <w:marRight w:val="0"/>
      <w:marTop w:val="0"/>
      <w:marBottom w:val="0"/>
      <w:divBdr>
        <w:top w:val="none" w:sz="0" w:space="0" w:color="auto"/>
        <w:left w:val="none" w:sz="0" w:space="0" w:color="auto"/>
        <w:bottom w:val="none" w:sz="0" w:space="0" w:color="auto"/>
        <w:right w:val="none" w:sz="0" w:space="0" w:color="auto"/>
      </w:divBdr>
    </w:div>
    <w:div w:id="1229611663">
      <w:bodyDiv w:val="1"/>
      <w:marLeft w:val="0"/>
      <w:marRight w:val="0"/>
      <w:marTop w:val="0"/>
      <w:marBottom w:val="0"/>
      <w:divBdr>
        <w:top w:val="none" w:sz="0" w:space="0" w:color="auto"/>
        <w:left w:val="none" w:sz="0" w:space="0" w:color="auto"/>
        <w:bottom w:val="none" w:sz="0" w:space="0" w:color="auto"/>
        <w:right w:val="none" w:sz="0" w:space="0" w:color="auto"/>
      </w:divBdr>
    </w:div>
    <w:div w:id="1230926360">
      <w:bodyDiv w:val="1"/>
      <w:marLeft w:val="0"/>
      <w:marRight w:val="0"/>
      <w:marTop w:val="0"/>
      <w:marBottom w:val="0"/>
      <w:divBdr>
        <w:top w:val="none" w:sz="0" w:space="0" w:color="auto"/>
        <w:left w:val="none" w:sz="0" w:space="0" w:color="auto"/>
        <w:bottom w:val="none" w:sz="0" w:space="0" w:color="auto"/>
        <w:right w:val="none" w:sz="0" w:space="0" w:color="auto"/>
      </w:divBdr>
    </w:div>
    <w:div w:id="1231190951">
      <w:bodyDiv w:val="1"/>
      <w:marLeft w:val="0"/>
      <w:marRight w:val="0"/>
      <w:marTop w:val="0"/>
      <w:marBottom w:val="0"/>
      <w:divBdr>
        <w:top w:val="none" w:sz="0" w:space="0" w:color="auto"/>
        <w:left w:val="none" w:sz="0" w:space="0" w:color="auto"/>
        <w:bottom w:val="none" w:sz="0" w:space="0" w:color="auto"/>
        <w:right w:val="none" w:sz="0" w:space="0" w:color="auto"/>
      </w:divBdr>
    </w:div>
    <w:div w:id="1232085047">
      <w:bodyDiv w:val="1"/>
      <w:marLeft w:val="0"/>
      <w:marRight w:val="0"/>
      <w:marTop w:val="0"/>
      <w:marBottom w:val="0"/>
      <w:divBdr>
        <w:top w:val="none" w:sz="0" w:space="0" w:color="auto"/>
        <w:left w:val="none" w:sz="0" w:space="0" w:color="auto"/>
        <w:bottom w:val="none" w:sz="0" w:space="0" w:color="auto"/>
        <w:right w:val="none" w:sz="0" w:space="0" w:color="auto"/>
      </w:divBdr>
    </w:div>
    <w:div w:id="1232547185">
      <w:bodyDiv w:val="1"/>
      <w:marLeft w:val="0"/>
      <w:marRight w:val="0"/>
      <w:marTop w:val="0"/>
      <w:marBottom w:val="0"/>
      <w:divBdr>
        <w:top w:val="none" w:sz="0" w:space="0" w:color="auto"/>
        <w:left w:val="none" w:sz="0" w:space="0" w:color="auto"/>
        <w:bottom w:val="none" w:sz="0" w:space="0" w:color="auto"/>
        <w:right w:val="none" w:sz="0" w:space="0" w:color="auto"/>
      </w:divBdr>
    </w:div>
    <w:div w:id="1233004983">
      <w:bodyDiv w:val="1"/>
      <w:marLeft w:val="0"/>
      <w:marRight w:val="0"/>
      <w:marTop w:val="0"/>
      <w:marBottom w:val="0"/>
      <w:divBdr>
        <w:top w:val="none" w:sz="0" w:space="0" w:color="auto"/>
        <w:left w:val="none" w:sz="0" w:space="0" w:color="auto"/>
        <w:bottom w:val="none" w:sz="0" w:space="0" w:color="auto"/>
        <w:right w:val="none" w:sz="0" w:space="0" w:color="auto"/>
      </w:divBdr>
    </w:div>
    <w:div w:id="1233468651">
      <w:bodyDiv w:val="1"/>
      <w:marLeft w:val="0"/>
      <w:marRight w:val="0"/>
      <w:marTop w:val="0"/>
      <w:marBottom w:val="0"/>
      <w:divBdr>
        <w:top w:val="none" w:sz="0" w:space="0" w:color="auto"/>
        <w:left w:val="none" w:sz="0" w:space="0" w:color="auto"/>
        <w:bottom w:val="none" w:sz="0" w:space="0" w:color="auto"/>
        <w:right w:val="none" w:sz="0" w:space="0" w:color="auto"/>
      </w:divBdr>
    </w:div>
    <w:div w:id="1235310489">
      <w:bodyDiv w:val="1"/>
      <w:marLeft w:val="0"/>
      <w:marRight w:val="0"/>
      <w:marTop w:val="0"/>
      <w:marBottom w:val="0"/>
      <w:divBdr>
        <w:top w:val="none" w:sz="0" w:space="0" w:color="auto"/>
        <w:left w:val="none" w:sz="0" w:space="0" w:color="auto"/>
        <w:bottom w:val="none" w:sz="0" w:space="0" w:color="auto"/>
        <w:right w:val="none" w:sz="0" w:space="0" w:color="auto"/>
      </w:divBdr>
    </w:div>
    <w:div w:id="1236472719">
      <w:bodyDiv w:val="1"/>
      <w:marLeft w:val="0"/>
      <w:marRight w:val="0"/>
      <w:marTop w:val="0"/>
      <w:marBottom w:val="0"/>
      <w:divBdr>
        <w:top w:val="none" w:sz="0" w:space="0" w:color="auto"/>
        <w:left w:val="none" w:sz="0" w:space="0" w:color="auto"/>
        <w:bottom w:val="none" w:sz="0" w:space="0" w:color="auto"/>
        <w:right w:val="none" w:sz="0" w:space="0" w:color="auto"/>
      </w:divBdr>
    </w:div>
    <w:div w:id="1237351980">
      <w:bodyDiv w:val="1"/>
      <w:marLeft w:val="0"/>
      <w:marRight w:val="0"/>
      <w:marTop w:val="0"/>
      <w:marBottom w:val="0"/>
      <w:divBdr>
        <w:top w:val="none" w:sz="0" w:space="0" w:color="auto"/>
        <w:left w:val="none" w:sz="0" w:space="0" w:color="auto"/>
        <w:bottom w:val="none" w:sz="0" w:space="0" w:color="auto"/>
        <w:right w:val="none" w:sz="0" w:space="0" w:color="auto"/>
      </w:divBdr>
    </w:div>
    <w:div w:id="1238052719">
      <w:bodyDiv w:val="1"/>
      <w:marLeft w:val="0"/>
      <w:marRight w:val="0"/>
      <w:marTop w:val="0"/>
      <w:marBottom w:val="0"/>
      <w:divBdr>
        <w:top w:val="none" w:sz="0" w:space="0" w:color="auto"/>
        <w:left w:val="none" w:sz="0" w:space="0" w:color="auto"/>
        <w:bottom w:val="none" w:sz="0" w:space="0" w:color="auto"/>
        <w:right w:val="none" w:sz="0" w:space="0" w:color="auto"/>
      </w:divBdr>
    </w:div>
    <w:div w:id="1238325955">
      <w:bodyDiv w:val="1"/>
      <w:marLeft w:val="0"/>
      <w:marRight w:val="0"/>
      <w:marTop w:val="0"/>
      <w:marBottom w:val="0"/>
      <w:divBdr>
        <w:top w:val="none" w:sz="0" w:space="0" w:color="auto"/>
        <w:left w:val="none" w:sz="0" w:space="0" w:color="auto"/>
        <w:bottom w:val="none" w:sz="0" w:space="0" w:color="auto"/>
        <w:right w:val="none" w:sz="0" w:space="0" w:color="auto"/>
      </w:divBdr>
    </w:div>
    <w:div w:id="1239172360">
      <w:bodyDiv w:val="1"/>
      <w:marLeft w:val="0"/>
      <w:marRight w:val="0"/>
      <w:marTop w:val="0"/>
      <w:marBottom w:val="0"/>
      <w:divBdr>
        <w:top w:val="none" w:sz="0" w:space="0" w:color="auto"/>
        <w:left w:val="none" w:sz="0" w:space="0" w:color="auto"/>
        <w:bottom w:val="none" w:sz="0" w:space="0" w:color="auto"/>
        <w:right w:val="none" w:sz="0" w:space="0" w:color="auto"/>
      </w:divBdr>
    </w:div>
    <w:div w:id="1240948368">
      <w:bodyDiv w:val="1"/>
      <w:marLeft w:val="0"/>
      <w:marRight w:val="0"/>
      <w:marTop w:val="0"/>
      <w:marBottom w:val="0"/>
      <w:divBdr>
        <w:top w:val="none" w:sz="0" w:space="0" w:color="auto"/>
        <w:left w:val="none" w:sz="0" w:space="0" w:color="auto"/>
        <w:bottom w:val="none" w:sz="0" w:space="0" w:color="auto"/>
        <w:right w:val="none" w:sz="0" w:space="0" w:color="auto"/>
      </w:divBdr>
    </w:div>
    <w:div w:id="1242107923">
      <w:bodyDiv w:val="1"/>
      <w:marLeft w:val="0"/>
      <w:marRight w:val="0"/>
      <w:marTop w:val="0"/>
      <w:marBottom w:val="0"/>
      <w:divBdr>
        <w:top w:val="none" w:sz="0" w:space="0" w:color="auto"/>
        <w:left w:val="none" w:sz="0" w:space="0" w:color="auto"/>
        <w:bottom w:val="none" w:sz="0" w:space="0" w:color="auto"/>
        <w:right w:val="none" w:sz="0" w:space="0" w:color="auto"/>
      </w:divBdr>
    </w:div>
    <w:div w:id="1243687434">
      <w:bodyDiv w:val="1"/>
      <w:marLeft w:val="0"/>
      <w:marRight w:val="0"/>
      <w:marTop w:val="0"/>
      <w:marBottom w:val="0"/>
      <w:divBdr>
        <w:top w:val="none" w:sz="0" w:space="0" w:color="auto"/>
        <w:left w:val="none" w:sz="0" w:space="0" w:color="auto"/>
        <w:bottom w:val="none" w:sz="0" w:space="0" w:color="auto"/>
        <w:right w:val="none" w:sz="0" w:space="0" w:color="auto"/>
      </w:divBdr>
    </w:div>
    <w:div w:id="1248148384">
      <w:bodyDiv w:val="1"/>
      <w:marLeft w:val="0"/>
      <w:marRight w:val="0"/>
      <w:marTop w:val="0"/>
      <w:marBottom w:val="0"/>
      <w:divBdr>
        <w:top w:val="none" w:sz="0" w:space="0" w:color="auto"/>
        <w:left w:val="none" w:sz="0" w:space="0" w:color="auto"/>
        <w:bottom w:val="none" w:sz="0" w:space="0" w:color="auto"/>
        <w:right w:val="none" w:sz="0" w:space="0" w:color="auto"/>
      </w:divBdr>
    </w:div>
    <w:div w:id="1252590654">
      <w:bodyDiv w:val="1"/>
      <w:marLeft w:val="0"/>
      <w:marRight w:val="0"/>
      <w:marTop w:val="0"/>
      <w:marBottom w:val="0"/>
      <w:divBdr>
        <w:top w:val="none" w:sz="0" w:space="0" w:color="auto"/>
        <w:left w:val="none" w:sz="0" w:space="0" w:color="auto"/>
        <w:bottom w:val="none" w:sz="0" w:space="0" w:color="auto"/>
        <w:right w:val="none" w:sz="0" w:space="0" w:color="auto"/>
      </w:divBdr>
    </w:div>
    <w:div w:id="1252660737">
      <w:bodyDiv w:val="1"/>
      <w:marLeft w:val="0"/>
      <w:marRight w:val="0"/>
      <w:marTop w:val="0"/>
      <w:marBottom w:val="0"/>
      <w:divBdr>
        <w:top w:val="none" w:sz="0" w:space="0" w:color="auto"/>
        <w:left w:val="none" w:sz="0" w:space="0" w:color="auto"/>
        <w:bottom w:val="none" w:sz="0" w:space="0" w:color="auto"/>
        <w:right w:val="none" w:sz="0" w:space="0" w:color="auto"/>
      </w:divBdr>
    </w:div>
    <w:div w:id="1253049302">
      <w:bodyDiv w:val="1"/>
      <w:marLeft w:val="0"/>
      <w:marRight w:val="0"/>
      <w:marTop w:val="0"/>
      <w:marBottom w:val="0"/>
      <w:divBdr>
        <w:top w:val="none" w:sz="0" w:space="0" w:color="auto"/>
        <w:left w:val="none" w:sz="0" w:space="0" w:color="auto"/>
        <w:bottom w:val="none" w:sz="0" w:space="0" w:color="auto"/>
        <w:right w:val="none" w:sz="0" w:space="0" w:color="auto"/>
      </w:divBdr>
    </w:div>
    <w:div w:id="1253276137">
      <w:bodyDiv w:val="1"/>
      <w:marLeft w:val="0"/>
      <w:marRight w:val="0"/>
      <w:marTop w:val="0"/>
      <w:marBottom w:val="0"/>
      <w:divBdr>
        <w:top w:val="none" w:sz="0" w:space="0" w:color="auto"/>
        <w:left w:val="none" w:sz="0" w:space="0" w:color="auto"/>
        <w:bottom w:val="none" w:sz="0" w:space="0" w:color="auto"/>
        <w:right w:val="none" w:sz="0" w:space="0" w:color="auto"/>
      </w:divBdr>
    </w:div>
    <w:div w:id="1253322516">
      <w:bodyDiv w:val="1"/>
      <w:marLeft w:val="0"/>
      <w:marRight w:val="0"/>
      <w:marTop w:val="0"/>
      <w:marBottom w:val="0"/>
      <w:divBdr>
        <w:top w:val="none" w:sz="0" w:space="0" w:color="auto"/>
        <w:left w:val="none" w:sz="0" w:space="0" w:color="auto"/>
        <w:bottom w:val="none" w:sz="0" w:space="0" w:color="auto"/>
        <w:right w:val="none" w:sz="0" w:space="0" w:color="auto"/>
      </w:divBdr>
    </w:div>
    <w:div w:id="1254776560">
      <w:bodyDiv w:val="1"/>
      <w:marLeft w:val="0"/>
      <w:marRight w:val="0"/>
      <w:marTop w:val="0"/>
      <w:marBottom w:val="0"/>
      <w:divBdr>
        <w:top w:val="none" w:sz="0" w:space="0" w:color="auto"/>
        <w:left w:val="none" w:sz="0" w:space="0" w:color="auto"/>
        <w:bottom w:val="none" w:sz="0" w:space="0" w:color="auto"/>
        <w:right w:val="none" w:sz="0" w:space="0" w:color="auto"/>
      </w:divBdr>
    </w:div>
    <w:div w:id="1254779401">
      <w:bodyDiv w:val="1"/>
      <w:marLeft w:val="0"/>
      <w:marRight w:val="0"/>
      <w:marTop w:val="0"/>
      <w:marBottom w:val="0"/>
      <w:divBdr>
        <w:top w:val="none" w:sz="0" w:space="0" w:color="auto"/>
        <w:left w:val="none" w:sz="0" w:space="0" w:color="auto"/>
        <w:bottom w:val="none" w:sz="0" w:space="0" w:color="auto"/>
        <w:right w:val="none" w:sz="0" w:space="0" w:color="auto"/>
      </w:divBdr>
    </w:div>
    <w:div w:id="1255169657">
      <w:bodyDiv w:val="1"/>
      <w:marLeft w:val="0"/>
      <w:marRight w:val="0"/>
      <w:marTop w:val="0"/>
      <w:marBottom w:val="0"/>
      <w:divBdr>
        <w:top w:val="none" w:sz="0" w:space="0" w:color="auto"/>
        <w:left w:val="none" w:sz="0" w:space="0" w:color="auto"/>
        <w:bottom w:val="none" w:sz="0" w:space="0" w:color="auto"/>
        <w:right w:val="none" w:sz="0" w:space="0" w:color="auto"/>
      </w:divBdr>
    </w:div>
    <w:div w:id="1255557167">
      <w:bodyDiv w:val="1"/>
      <w:marLeft w:val="0"/>
      <w:marRight w:val="0"/>
      <w:marTop w:val="0"/>
      <w:marBottom w:val="0"/>
      <w:divBdr>
        <w:top w:val="none" w:sz="0" w:space="0" w:color="auto"/>
        <w:left w:val="none" w:sz="0" w:space="0" w:color="auto"/>
        <w:bottom w:val="none" w:sz="0" w:space="0" w:color="auto"/>
        <w:right w:val="none" w:sz="0" w:space="0" w:color="auto"/>
      </w:divBdr>
    </w:div>
    <w:div w:id="1255558036">
      <w:bodyDiv w:val="1"/>
      <w:marLeft w:val="0"/>
      <w:marRight w:val="0"/>
      <w:marTop w:val="0"/>
      <w:marBottom w:val="0"/>
      <w:divBdr>
        <w:top w:val="none" w:sz="0" w:space="0" w:color="auto"/>
        <w:left w:val="none" w:sz="0" w:space="0" w:color="auto"/>
        <w:bottom w:val="none" w:sz="0" w:space="0" w:color="auto"/>
        <w:right w:val="none" w:sz="0" w:space="0" w:color="auto"/>
      </w:divBdr>
    </w:div>
    <w:div w:id="1258632336">
      <w:bodyDiv w:val="1"/>
      <w:marLeft w:val="0"/>
      <w:marRight w:val="0"/>
      <w:marTop w:val="0"/>
      <w:marBottom w:val="0"/>
      <w:divBdr>
        <w:top w:val="none" w:sz="0" w:space="0" w:color="auto"/>
        <w:left w:val="none" w:sz="0" w:space="0" w:color="auto"/>
        <w:bottom w:val="none" w:sz="0" w:space="0" w:color="auto"/>
        <w:right w:val="none" w:sz="0" w:space="0" w:color="auto"/>
      </w:divBdr>
    </w:div>
    <w:div w:id="1261065718">
      <w:bodyDiv w:val="1"/>
      <w:marLeft w:val="0"/>
      <w:marRight w:val="0"/>
      <w:marTop w:val="0"/>
      <w:marBottom w:val="0"/>
      <w:divBdr>
        <w:top w:val="none" w:sz="0" w:space="0" w:color="auto"/>
        <w:left w:val="none" w:sz="0" w:space="0" w:color="auto"/>
        <w:bottom w:val="none" w:sz="0" w:space="0" w:color="auto"/>
        <w:right w:val="none" w:sz="0" w:space="0" w:color="auto"/>
      </w:divBdr>
    </w:div>
    <w:div w:id="1261253167">
      <w:bodyDiv w:val="1"/>
      <w:marLeft w:val="0"/>
      <w:marRight w:val="0"/>
      <w:marTop w:val="0"/>
      <w:marBottom w:val="0"/>
      <w:divBdr>
        <w:top w:val="none" w:sz="0" w:space="0" w:color="auto"/>
        <w:left w:val="none" w:sz="0" w:space="0" w:color="auto"/>
        <w:bottom w:val="none" w:sz="0" w:space="0" w:color="auto"/>
        <w:right w:val="none" w:sz="0" w:space="0" w:color="auto"/>
      </w:divBdr>
    </w:div>
    <w:div w:id="1262563160">
      <w:bodyDiv w:val="1"/>
      <w:marLeft w:val="0"/>
      <w:marRight w:val="0"/>
      <w:marTop w:val="0"/>
      <w:marBottom w:val="0"/>
      <w:divBdr>
        <w:top w:val="none" w:sz="0" w:space="0" w:color="auto"/>
        <w:left w:val="none" w:sz="0" w:space="0" w:color="auto"/>
        <w:bottom w:val="none" w:sz="0" w:space="0" w:color="auto"/>
        <w:right w:val="none" w:sz="0" w:space="0" w:color="auto"/>
      </w:divBdr>
    </w:div>
    <w:div w:id="1262571861">
      <w:bodyDiv w:val="1"/>
      <w:marLeft w:val="0"/>
      <w:marRight w:val="0"/>
      <w:marTop w:val="0"/>
      <w:marBottom w:val="0"/>
      <w:divBdr>
        <w:top w:val="none" w:sz="0" w:space="0" w:color="auto"/>
        <w:left w:val="none" w:sz="0" w:space="0" w:color="auto"/>
        <w:bottom w:val="none" w:sz="0" w:space="0" w:color="auto"/>
        <w:right w:val="none" w:sz="0" w:space="0" w:color="auto"/>
      </w:divBdr>
    </w:div>
    <w:div w:id="1267079176">
      <w:bodyDiv w:val="1"/>
      <w:marLeft w:val="0"/>
      <w:marRight w:val="0"/>
      <w:marTop w:val="0"/>
      <w:marBottom w:val="0"/>
      <w:divBdr>
        <w:top w:val="none" w:sz="0" w:space="0" w:color="auto"/>
        <w:left w:val="none" w:sz="0" w:space="0" w:color="auto"/>
        <w:bottom w:val="none" w:sz="0" w:space="0" w:color="auto"/>
        <w:right w:val="none" w:sz="0" w:space="0" w:color="auto"/>
      </w:divBdr>
    </w:div>
    <w:div w:id="1267348141">
      <w:bodyDiv w:val="1"/>
      <w:marLeft w:val="0"/>
      <w:marRight w:val="0"/>
      <w:marTop w:val="0"/>
      <w:marBottom w:val="0"/>
      <w:divBdr>
        <w:top w:val="none" w:sz="0" w:space="0" w:color="auto"/>
        <w:left w:val="none" w:sz="0" w:space="0" w:color="auto"/>
        <w:bottom w:val="none" w:sz="0" w:space="0" w:color="auto"/>
        <w:right w:val="none" w:sz="0" w:space="0" w:color="auto"/>
      </w:divBdr>
    </w:div>
    <w:div w:id="1267421543">
      <w:bodyDiv w:val="1"/>
      <w:marLeft w:val="0"/>
      <w:marRight w:val="0"/>
      <w:marTop w:val="0"/>
      <w:marBottom w:val="0"/>
      <w:divBdr>
        <w:top w:val="none" w:sz="0" w:space="0" w:color="auto"/>
        <w:left w:val="none" w:sz="0" w:space="0" w:color="auto"/>
        <w:bottom w:val="none" w:sz="0" w:space="0" w:color="auto"/>
        <w:right w:val="none" w:sz="0" w:space="0" w:color="auto"/>
      </w:divBdr>
    </w:div>
    <w:div w:id="1267809678">
      <w:bodyDiv w:val="1"/>
      <w:marLeft w:val="0"/>
      <w:marRight w:val="0"/>
      <w:marTop w:val="0"/>
      <w:marBottom w:val="0"/>
      <w:divBdr>
        <w:top w:val="none" w:sz="0" w:space="0" w:color="auto"/>
        <w:left w:val="none" w:sz="0" w:space="0" w:color="auto"/>
        <w:bottom w:val="none" w:sz="0" w:space="0" w:color="auto"/>
        <w:right w:val="none" w:sz="0" w:space="0" w:color="auto"/>
      </w:divBdr>
    </w:div>
    <w:div w:id="1270234235">
      <w:bodyDiv w:val="1"/>
      <w:marLeft w:val="0"/>
      <w:marRight w:val="0"/>
      <w:marTop w:val="0"/>
      <w:marBottom w:val="0"/>
      <w:divBdr>
        <w:top w:val="none" w:sz="0" w:space="0" w:color="auto"/>
        <w:left w:val="none" w:sz="0" w:space="0" w:color="auto"/>
        <w:bottom w:val="none" w:sz="0" w:space="0" w:color="auto"/>
        <w:right w:val="none" w:sz="0" w:space="0" w:color="auto"/>
      </w:divBdr>
    </w:div>
    <w:div w:id="1270357922">
      <w:bodyDiv w:val="1"/>
      <w:marLeft w:val="0"/>
      <w:marRight w:val="0"/>
      <w:marTop w:val="0"/>
      <w:marBottom w:val="0"/>
      <w:divBdr>
        <w:top w:val="none" w:sz="0" w:space="0" w:color="auto"/>
        <w:left w:val="none" w:sz="0" w:space="0" w:color="auto"/>
        <w:bottom w:val="none" w:sz="0" w:space="0" w:color="auto"/>
        <w:right w:val="none" w:sz="0" w:space="0" w:color="auto"/>
      </w:divBdr>
    </w:div>
    <w:div w:id="1271160232">
      <w:bodyDiv w:val="1"/>
      <w:marLeft w:val="0"/>
      <w:marRight w:val="0"/>
      <w:marTop w:val="0"/>
      <w:marBottom w:val="0"/>
      <w:divBdr>
        <w:top w:val="none" w:sz="0" w:space="0" w:color="auto"/>
        <w:left w:val="none" w:sz="0" w:space="0" w:color="auto"/>
        <w:bottom w:val="none" w:sz="0" w:space="0" w:color="auto"/>
        <w:right w:val="none" w:sz="0" w:space="0" w:color="auto"/>
      </w:divBdr>
    </w:div>
    <w:div w:id="1272130349">
      <w:bodyDiv w:val="1"/>
      <w:marLeft w:val="0"/>
      <w:marRight w:val="0"/>
      <w:marTop w:val="0"/>
      <w:marBottom w:val="0"/>
      <w:divBdr>
        <w:top w:val="none" w:sz="0" w:space="0" w:color="auto"/>
        <w:left w:val="none" w:sz="0" w:space="0" w:color="auto"/>
        <w:bottom w:val="none" w:sz="0" w:space="0" w:color="auto"/>
        <w:right w:val="none" w:sz="0" w:space="0" w:color="auto"/>
      </w:divBdr>
    </w:div>
    <w:div w:id="1272132054">
      <w:bodyDiv w:val="1"/>
      <w:marLeft w:val="0"/>
      <w:marRight w:val="0"/>
      <w:marTop w:val="0"/>
      <w:marBottom w:val="0"/>
      <w:divBdr>
        <w:top w:val="none" w:sz="0" w:space="0" w:color="auto"/>
        <w:left w:val="none" w:sz="0" w:space="0" w:color="auto"/>
        <w:bottom w:val="none" w:sz="0" w:space="0" w:color="auto"/>
        <w:right w:val="none" w:sz="0" w:space="0" w:color="auto"/>
      </w:divBdr>
    </w:div>
    <w:div w:id="1272474412">
      <w:bodyDiv w:val="1"/>
      <w:marLeft w:val="0"/>
      <w:marRight w:val="0"/>
      <w:marTop w:val="0"/>
      <w:marBottom w:val="0"/>
      <w:divBdr>
        <w:top w:val="none" w:sz="0" w:space="0" w:color="auto"/>
        <w:left w:val="none" w:sz="0" w:space="0" w:color="auto"/>
        <w:bottom w:val="none" w:sz="0" w:space="0" w:color="auto"/>
        <w:right w:val="none" w:sz="0" w:space="0" w:color="auto"/>
      </w:divBdr>
    </w:div>
    <w:div w:id="1275214617">
      <w:bodyDiv w:val="1"/>
      <w:marLeft w:val="0"/>
      <w:marRight w:val="0"/>
      <w:marTop w:val="0"/>
      <w:marBottom w:val="0"/>
      <w:divBdr>
        <w:top w:val="none" w:sz="0" w:space="0" w:color="auto"/>
        <w:left w:val="none" w:sz="0" w:space="0" w:color="auto"/>
        <w:bottom w:val="none" w:sz="0" w:space="0" w:color="auto"/>
        <w:right w:val="none" w:sz="0" w:space="0" w:color="auto"/>
      </w:divBdr>
    </w:div>
    <w:div w:id="1276475229">
      <w:bodyDiv w:val="1"/>
      <w:marLeft w:val="0"/>
      <w:marRight w:val="0"/>
      <w:marTop w:val="0"/>
      <w:marBottom w:val="0"/>
      <w:divBdr>
        <w:top w:val="none" w:sz="0" w:space="0" w:color="auto"/>
        <w:left w:val="none" w:sz="0" w:space="0" w:color="auto"/>
        <w:bottom w:val="none" w:sz="0" w:space="0" w:color="auto"/>
        <w:right w:val="none" w:sz="0" w:space="0" w:color="auto"/>
      </w:divBdr>
    </w:div>
    <w:div w:id="1277367784">
      <w:bodyDiv w:val="1"/>
      <w:marLeft w:val="0"/>
      <w:marRight w:val="0"/>
      <w:marTop w:val="0"/>
      <w:marBottom w:val="0"/>
      <w:divBdr>
        <w:top w:val="none" w:sz="0" w:space="0" w:color="auto"/>
        <w:left w:val="none" w:sz="0" w:space="0" w:color="auto"/>
        <w:bottom w:val="none" w:sz="0" w:space="0" w:color="auto"/>
        <w:right w:val="none" w:sz="0" w:space="0" w:color="auto"/>
      </w:divBdr>
    </w:div>
    <w:div w:id="1277637116">
      <w:bodyDiv w:val="1"/>
      <w:marLeft w:val="0"/>
      <w:marRight w:val="0"/>
      <w:marTop w:val="0"/>
      <w:marBottom w:val="0"/>
      <w:divBdr>
        <w:top w:val="none" w:sz="0" w:space="0" w:color="auto"/>
        <w:left w:val="none" w:sz="0" w:space="0" w:color="auto"/>
        <w:bottom w:val="none" w:sz="0" w:space="0" w:color="auto"/>
        <w:right w:val="none" w:sz="0" w:space="0" w:color="auto"/>
      </w:divBdr>
    </w:div>
    <w:div w:id="1278027854">
      <w:bodyDiv w:val="1"/>
      <w:marLeft w:val="0"/>
      <w:marRight w:val="0"/>
      <w:marTop w:val="0"/>
      <w:marBottom w:val="0"/>
      <w:divBdr>
        <w:top w:val="none" w:sz="0" w:space="0" w:color="auto"/>
        <w:left w:val="none" w:sz="0" w:space="0" w:color="auto"/>
        <w:bottom w:val="none" w:sz="0" w:space="0" w:color="auto"/>
        <w:right w:val="none" w:sz="0" w:space="0" w:color="auto"/>
      </w:divBdr>
    </w:div>
    <w:div w:id="1278180282">
      <w:bodyDiv w:val="1"/>
      <w:marLeft w:val="0"/>
      <w:marRight w:val="0"/>
      <w:marTop w:val="0"/>
      <w:marBottom w:val="0"/>
      <w:divBdr>
        <w:top w:val="none" w:sz="0" w:space="0" w:color="auto"/>
        <w:left w:val="none" w:sz="0" w:space="0" w:color="auto"/>
        <w:bottom w:val="none" w:sz="0" w:space="0" w:color="auto"/>
        <w:right w:val="none" w:sz="0" w:space="0" w:color="auto"/>
      </w:divBdr>
    </w:div>
    <w:div w:id="1278366301">
      <w:bodyDiv w:val="1"/>
      <w:marLeft w:val="0"/>
      <w:marRight w:val="0"/>
      <w:marTop w:val="0"/>
      <w:marBottom w:val="0"/>
      <w:divBdr>
        <w:top w:val="none" w:sz="0" w:space="0" w:color="auto"/>
        <w:left w:val="none" w:sz="0" w:space="0" w:color="auto"/>
        <w:bottom w:val="none" w:sz="0" w:space="0" w:color="auto"/>
        <w:right w:val="none" w:sz="0" w:space="0" w:color="auto"/>
      </w:divBdr>
    </w:div>
    <w:div w:id="1278832082">
      <w:bodyDiv w:val="1"/>
      <w:marLeft w:val="0"/>
      <w:marRight w:val="0"/>
      <w:marTop w:val="0"/>
      <w:marBottom w:val="0"/>
      <w:divBdr>
        <w:top w:val="none" w:sz="0" w:space="0" w:color="auto"/>
        <w:left w:val="none" w:sz="0" w:space="0" w:color="auto"/>
        <w:bottom w:val="none" w:sz="0" w:space="0" w:color="auto"/>
        <w:right w:val="none" w:sz="0" w:space="0" w:color="auto"/>
      </w:divBdr>
    </w:div>
    <w:div w:id="1278836467">
      <w:bodyDiv w:val="1"/>
      <w:marLeft w:val="0"/>
      <w:marRight w:val="0"/>
      <w:marTop w:val="0"/>
      <w:marBottom w:val="0"/>
      <w:divBdr>
        <w:top w:val="none" w:sz="0" w:space="0" w:color="auto"/>
        <w:left w:val="none" w:sz="0" w:space="0" w:color="auto"/>
        <w:bottom w:val="none" w:sz="0" w:space="0" w:color="auto"/>
        <w:right w:val="none" w:sz="0" w:space="0" w:color="auto"/>
      </w:divBdr>
    </w:div>
    <w:div w:id="1279021840">
      <w:bodyDiv w:val="1"/>
      <w:marLeft w:val="0"/>
      <w:marRight w:val="0"/>
      <w:marTop w:val="0"/>
      <w:marBottom w:val="0"/>
      <w:divBdr>
        <w:top w:val="none" w:sz="0" w:space="0" w:color="auto"/>
        <w:left w:val="none" w:sz="0" w:space="0" w:color="auto"/>
        <w:bottom w:val="none" w:sz="0" w:space="0" w:color="auto"/>
        <w:right w:val="none" w:sz="0" w:space="0" w:color="auto"/>
      </w:divBdr>
    </w:div>
    <w:div w:id="1279097832">
      <w:bodyDiv w:val="1"/>
      <w:marLeft w:val="0"/>
      <w:marRight w:val="0"/>
      <w:marTop w:val="0"/>
      <w:marBottom w:val="0"/>
      <w:divBdr>
        <w:top w:val="none" w:sz="0" w:space="0" w:color="auto"/>
        <w:left w:val="none" w:sz="0" w:space="0" w:color="auto"/>
        <w:bottom w:val="none" w:sz="0" w:space="0" w:color="auto"/>
        <w:right w:val="none" w:sz="0" w:space="0" w:color="auto"/>
      </w:divBdr>
    </w:div>
    <w:div w:id="1279608752">
      <w:bodyDiv w:val="1"/>
      <w:marLeft w:val="0"/>
      <w:marRight w:val="0"/>
      <w:marTop w:val="0"/>
      <w:marBottom w:val="0"/>
      <w:divBdr>
        <w:top w:val="none" w:sz="0" w:space="0" w:color="auto"/>
        <w:left w:val="none" w:sz="0" w:space="0" w:color="auto"/>
        <w:bottom w:val="none" w:sz="0" w:space="0" w:color="auto"/>
        <w:right w:val="none" w:sz="0" w:space="0" w:color="auto"/>
      </w:divBdr>
    </w:div>
    <w:div w:id="1280185136">
      <w:bodyDiv w:val="1"/>
      <w:marLeft w:val="0"/>
      <w:marRight w:val="0"/>
      <w:marTop w:val="0"/>
      <w:marBottom w:val="0"/>
      <w:divBdr>
        <w:top w:val="none" w:sz="0" w:space="0" w:color="auto"/>
        <w:left w:val="none" w:sz="0" w:space="0" w:color="auto"/>
        <w:bottom w:val="none" w:sz="0" w:space="0" w:color="auto"/>
        <w:right w:val="none" w:sz="0" w:space="0" w:color="auto"/>
      </w:divBdr>
    </w:div>
    <w:div w:id="1280338239">
      <w:bodyDiv w:val="1"/>
      <w:marLeft w:val="0"/>
      <w:marRight w:val="0"/>
      <w:marTop w:val="0"/>
      <w:marBottom w:val="0"/>
      <w:divBdr>
        <w:top w:val="none" w:sz="0" w:space="0" w:color="auto"/>
        <w:left w:val="none" w:sz="0" w:space="0" w:color="auto"/>
        <w:bottom w:val="none" w:sz="0" w:space="0" w:color="auto"/>
        <w:right w:val="none" w:sz="0" w:space="0" w:color="auto"/>
      </w:divBdr>
    </w:div>
    <w:div w:id="1282958449">
      <w:bodyDiv w:val="1"/>
      <w:marLeft w:val="0"/>
      <w:marRight w:val="0"/>
      <w:marTop w:val="0"/>
      <w:marBottom w:val="0"/>
      <w:divBdr>
        <w:top w:val="none" w:sz="0" w:space="0" w:color="auto"/>
        <w:left w:val="none" w:sz="0" w:space="0" w:color="auto"/>
        <w:bottom w:val="none" w:sz="0" w:space="0" w:color="auto"/>
        <w:right w:val="none" w:sz="0" w:space="0" w:color="auto"/>
      </w:divBdr>
    </w:div>
    <w:div w:id="1283145042">
      <w:bodyDiv w:val="1"/>
      <w:marLeft w:val="0"/>
      <w:marRight w:val="0"/>
      <w:marTop w:val="0"/>
      <w:marBottom w:val="0"/>
      <w:divBdr>
        <w:top w:val="none" w:sz="0" w:space="0" w:color="auto"/>
        <w:left w:val="none" w:sz="0" w:space="0" w:color="auto"/>
        <w:bottom w:val="none" w:sz="0" w:space="0" w:color="auto"/>
        <w:right w:val="none" w:sz="0" w:space="0" w:color="auto"/>
      </w:divBdr>
    </w:div>
    <w:div w:id="1283613919">
      <w:bodyDiv w:val="1"/>
      <w:marLeft w:val="0"/>
      <w:marRight w:val="0"/>
      <w:marTop w:val="0"/>
      <w:marBottom w:val="0"/>
      <w:divBdr>
        <w:top w:val="none" w:sz="0" w:space="0" w:color="auto"/>
        <w:left w:val="none" w:sz="0" w:space="0" w:color="auto"/>
        <w:bottom w:val="none" w:sz="0" w:space="0" w:color="auto"/>
        <w:right w:val="none" w:sz="0" w:space="0" w:color="auto"/>
      </w:divBdr>
    </w:div>
    <w:div w:id="1283655392">
      <w:bodyDiv w:val="1"/>
      <w:marLeft w:val="0"/>
      <w:marRight w:val="0"/>
      <w:marTop w:val="0"/>
      <w:marBottom w:val="0"/>
      <w:divBdr>
        <w:top w:val="none" w:sz="0" w:space="0" w:color="auto"/>
        <w:left w:val="none" w:sz="0" w:space="0" w:color="auto"/>
        <w:bottom w:val="none" w:sz="0" w:space="0" w:color="auto"/>
        <w:right w:val="none" w:sz="0" w:space="0" w:color="auto"/>
      </w:divBdr>
    </w:div>
    <w:div w:id="1283729374">
      <w:bodyDiv w:val="1"/>
      <w:marLeft w:val="0"/>
      <w:marRight w:val="0"/>
      <w:marTop w:val="0"/>
      <w:marBottom w:val="0"/>
      <w:divBdr>
        <w:top w:val="none" w:sz="0" w:space="0" w:color="auto"/>
        <w:left w:val="none" w:sz="0" w:space="0" w:color="auto"/>
        <w:bottom w:val="none" w:sz="0" w:space="0" w:color="auto"/>
        <w:right w:val="none" w:sz="0" w:space="0" w:color="auto"/>
      </w:divBdr>
    </w:div>
    <w:div w:id="1284341695">
      <w:bodyDiv w:val="1"/>
      <w:marLeft w:val="0"/>
      <w:marRight w:val="0"/>
      <w:marTop w:val="0"/>
      <w:marBottom w:val="0"/>
      <w:divBdr>
        <w:top w:val="none" w:sz="0" w:space="0" w:color="auto"/>
        <w:left w:val="none" w:sz="0" w:space="0" w:color="auto"/>
        <w:bottom w:val="none" w:sz="0" w:space="0" w:color="auto"/>
        <w:right w:val="none" w:sz="0" w:space="0" w:color="auto"/>
      </w:divBdr>
    </w:div>
    <w:div w:id="1284918748">
      <w:bodyDiv w:val="1"/>
      <w:marLeft w:val="0"/>
      <w:marRight w:val="0"/>
      <w:marTop w:val="0"/>
      <w:marBottom w:val="0"/>
      <w:divBdr>
        <w:top w:val="none" w:sz="0" w:space="0" w:color="auto"/>
        <w:left w:val="none" w:sz="0" w:space="0" w:color="auto"/>
        <w:bottom w:val="none" w:sz="0" w:space="0" w:color="auto"/>
        <w:right w:val="none" w:sz="0" w:space="0" w:color="auto"/>
      </w:divBdr>
    </w:div>
    <w:div w:id="1287010904">
      <w:bodyDiv w:val="1"/>
      <w:marLeft w:val="0"/>
      <w:marRight w:val="0"/>
      <w:marTop w:val="0"/>
      <w:marBottom w:val="0"/>
      <w:divBdr>
        <w:top w:val="none" w:sz="0" w:space="0" w:color="auto"/>
        <w:left w:val="none" w:sz="0" w:space="0" w:color="auto"/>
        <w:bottom w:val="none" w:sz="0" w:space="0" w:color="auto"/>
        <w:right w:val="none" w:sz="0" w:space="0" w:color="auto"/>
      </w:divBdr>
    </w:div>
    <w:div w:id="1290820918">
      <w:bodyDiv w:val="1"/>
      <w:marLeft w:val="0"/>
      <w:marRight w:val="0"/>
      <w:marTop w:val="0"/>
      <w:marBottom w:val="0"/>
      <w:divBdr>
        <w:top w:val="none" w:sz="0" w:space="0" w:color="auto"/>
        <w:left w:val="none" w:sz="0" w:space="0" w:color="auto"/>
        <w:bottom w:val="none" w:sz="0" w:space="0" w:color="auto"/>
        <w:right w:val="none" w:sz="0" w:space="0" w:color="auto"/>
      </w:divBdr>
    </w:div>
    <w:div w:id="1291668161">
      <w:bodyDiv w:val="1"/>
      <w:marLeft w:val="0"/>
      <w:marRight w:val="0"/>
      <w:marTop w:val="0"/>
      <w:marBottom w:val="0"/>
      <w:divBdr>
        <w:top w:val="none" w:sz="0" w:space="0" w:color="auto"/>
        <w:left w:val="none" w:sz="0" w:space="0" w:color="auto"/>
        <w:bottom w:val="none" w:sz="0" w:space="0" w:color="auto"/>
        <w:right w:val="none" w:sz="0" w:space="0" w:color="auto"/>
      </w:divBdr>
    </w:div>
    <w:div w:id="1295214307">
      <w:bodyDiv w:val="1"/>
      <w:marLeft w:val="0"/>
      <w:marRight w:val="0"/>
      <w:marTop w:val="0"/>
      <w:marBottom w:val="0"/>
      <w:divBdr>
        <w:top w:val="none" w:sz="0" w:space="0" w:color="auto"/>
        <w:left w:val="none" w:sz="0" w:space="0" w:color="auto"/>
        <w:bottom w:val="none" w:sz="0" w:space="0" w:color="auto"/>
        <w:right w:val="none" w:sz="0" w:space="0" w:color="auto"/>
      </w:divBdr>
    </w:div>
    <w:div w:id="1295672346">
      <w:bodyDiv w:val="1"/>
      <w:marLeft w:val="0"/>
      <w:marRight w:val="0"/>
      <w:marTop w:val="0"/>
      <w:marBottom w:val="0"/>
      <w:divBdr>
        <w:top w:val="none" w:sz="0" w:space="0" w:color="auto"/>
        <w:left w:val="none" w:sz="0" w:space="0" w:color="auto"/>
        <w:bottom w:val="none" w:sz="0" w:space="0" w:color="auto"/>
        <w:right w:val="none" w:sz="0" w:space="0" w:color="auto"/>
      </w:divBdr>
    </w:div>
    <w:div w:id="1297296298">
      <w:bodyDiv w:val="1"/>
      <w:marLeft w:val="0"/>
      <w:marRight w:val="0"/>
      <w:marTop w:val="0"/>
      <w:marBottom w:val="0"/>
      <w:divBdr>
        <w:top w:val="none" w:sz="0" w:space="0" w:color="auto"/>
        <w:left w:val="none" w:sz="0" w:space="0" w:color="auto"/>
        <w:bottom w:val="none" w:sz="0" w:space="0" w:color="auto"/>
        <w:right w:val="none" w:sz="0" w:space="0" w:color="auto"/>
      </w:divBdr>
    </w:div>
    <w:div w:id="1297567545">
      <w:bodyDiv w:val="1"/>
      <w:marLeft w:val="0"/>
      <w:marRight w:val="0"/>
      <w:marTop w:val="0"/>
      <w:marBottom w:val="0"/>
      <w:divBdr>
        <w:top w:val="none" w:sz="0" w:space="0" w:color="auto"/>
        <w:left w:val="none" w:sz="0" w:space="0" w:color="auto"/>
        <w:bottom w:val="none" w:sz="0" w:space="0" w:color="auto"/>
        <w:right w:val="none" w:sz="0" w:space="0" w:color="auto"/>
      </w:divBdr>
    </w:div>
    <w:div w:id="1299336962">
      <w:bodyDiv w:val="1"/>
      <w:marLeft w:val="0"/>
      <w:marRight w:val="0"/>
      <w:marTop w:val="0"/>
      <w:marBottom w:val="0"/>
      <w:divBdr>
        <w:top w:val="none" w:sz="0" w:space="0" w:color="auto"/>
        <w:left w:val="none" w:sz="0" w:space="0" w:color="auto"/>
        <w:bottom w:val="none" w:sz="0" w:space="0" w:color="auto"/>
        <w:right w:val="none" w:sz="0" w:space="0" w:color="auto"/>
      </w:divBdr>
    </w:div>
    <w:div w:id="1300573983">
      <w:bodyDiv w:val="1"/>
      <w:marLeft w:val="0"/>
      <w:marRight w:val="0"/>
      <w:marTop w:val="0"/>
      <w:marBottom w:val="0"/>
      <w:divBdr>
        <w:top w:val="none" w:sz="0" w:space="0" w:color="auto"/>
        <w:left w:val="none" w:sz="0" w:space="0" w:color="auto"/>
        <w:bottom w:val="none" w:sz="0" w:space="0" w:color="auto"/>
        <w:right w:val="none" w:sz="0" w:space="0" w:color="auto"/>
      </w:divBdr>
    </w:div>
    <w:div w:id="1301034907">
      <w:bodyDiv w:val="1"/>
      <w:marLeft w:val="0"/>
      <w:marRight w:val="0"/>
      <w:marTop w:val="0"/>
      <w:marBottom w:val="0"/>
      <w:divBdr>
        <w:top w:val="none" w:sz="0" w:space="0" w:color="auto"/>
        <w:left w:val="none" w:sz="0" w:space="0" w:color="auto"/>
        <w:bottom w:val="none" w:sz="0" w:space="0" w:color="auto"/>
        <w:right w:val="none" w:sz="0" w:space="0" w:color="auto"/>
      </w:divBdr>
    </w:div>
    <w:div w:id="1301114405">
      <w:bodyDiv w:val="1"/>
      <w:marLeft w:val="0"/>
      <w:marRight w:val="0"/>
      <w:marTop w:val="0"/>
      <w:marBottom w:val="0"/>
      <w:divBdr>
        <w:top w:val="none" w:sz="0" w:space="0" w:color="auto"/>
        <w:left w:val="none" w:sz="0" w:space="0" w:color="auto"/>
        <w:bottom w:val="none" w:sz="0" w:space="0" w:color="auto"/>
        <w:right w:val="none" w:sz="0" w:space="0" w:color="auto"/>
      </w:divBdr>
    </w:div>
    <w:div w:id="1301763844">
      <w:bodyDiv w:val="1"/>
      <w:marLeft w:val="0"/>
      <w:marRight w:val="0"/>
      <w:marTop w:val="0"/>
      <w:marBottom w:val="0"/>
      <w:divBdr>
        <w:top w:val="none" w:sz="0" w:space="0" w:color="auto"/>
        <w:left w:val="none" w:sz="0" w:space="0" w:color="auto"/>
        <w:bottom w:val="none" w:sz="0" w:space="0" w:color="auto"/>
        <w:right w:val="none" w:sz="0" w:space="0" w:color="auto"/>
      </w:divBdr>
    </w:div>
    <w:div w:id="1302344032">
      <w:bodyDiv w:val="1"/>
      <w:marLeft w:val="0"/>
      <w:marRight w:val="0"/>
      <w:marTop w:val="0"/>
      <w:marBottom w:val="0"/>
      <w:divBdr>
        <w:top w:val="none" w:sz="0" w:space="0" w:color="auto"/>
        <w:left w:val="none" w:sz="0" w:space="0" w:color="auto"/>
        <w:bottom w:val="none" w:sz="0" w:space="0" w:color="auto"/>
        <w:right w:val="none" w:sz="0" w:space="0" w:color="auto"/>
      </w:divBdr>
    </w:div>
    <w:div w:id="1303805325">
      <w:bodyDiv w:val="1"/>
      <w:marLeft w:val="0"/>
      <w:marRight w:val="0"/>
      <w:marTop w:val="0"/>
      <w:marBottom w:val="0"/>
      <w:divBdr>
        <w:top w:val="none" w:sz="0" w:space="0" w:color="auto"/>
        <w:left w:val="none" w:sz="0" w:space="0" w:color="auto"/>
        <w:bottom w:val="none" w:sz="0" w:space="0" w:color="auto"/>
        <w:right w:val="none" w:sz="0" w:space="0" w:color="auto"/>
      </w:divBdr>
    </w:div>
    <w:div w:id="1304041878">
      <w:bodyDiv w:val="1"/>
      <w:marLeft w:val="0"/>
      <w:marRight w:val="0"/>
      <w:marTop w:val="0"/>
      <w:marBottom w:val="0"/>
      <w:divBdr>
        <w:top w:val="none" w:sz="0" w:space="0" w:color="auto"/>
        <w:left w:val="none" w:sz="0" w:space="0" w:color="auto"/>
        <w:bottom w:val="none" w:sz="0" w:space="0" w:color="auto"/>
        <w:right w:val="none" w:sz="0" w:space="0" w:color="auto"/>
      </w:divBdr>
    </w:div>
    <w:div w:id="1304234237">
      <w:bodyDiv w:val="1"/>
      <w:marLeft w:val="0"/>
      <w:marRight w:val="0"/>
      <w:marTop w:val="0"/>
      <w:marBottom w:val="0"/>
      <w:divBdr>
        <w:top w:val="none" w:sz="0" w:space="0" w:color="auto"/>
        <w:left w:val="none" w:sz="0" w:space="0" w:color="auto"/>
        <w:bottom w:val="none" w:sz="0" w:space="0" w:color="auto"/>
        <w:right w:val="none" w:sz="0" w:space="0" w:color="auto"/>
      </w:divBdr>
    </w:div>
    <w:div w:id="1304460372">
      <w:bodyDiv w:val="1"/>
      <w:marLeft w:val="0"/>
      <w:marRight w:val="0"/>
      <w:marTop w:val="0"/>
      <w:marBottom w:val="0"/>
      <w:divBdr>
        <w:top w:val="none" w:sz="0" w:space="0" w:color="auto"/>
        <w:left w:val="none" w:sz="0" w:space="0" w:color="auto"/>
        <w:bottom w:val="none" w:sz="0" w:space="0" w:color="auto"/>
        <w:right w:val="none" w:sz="0" w:space="0" w:color="auto"/>
      </w:divBdr>
    </w:div>
    <w:div w:id="1305162636">
      <w:bodyDiv w:val="1"/>
      <w:marLeft w:val="0"/>
      <w:marRight w:val="0"/>
      <w:marTop w:val="0"/>
      <w:marBottom w:val="0"/>
      <w:divBdr>
        <w:top w:val="none" w:sz="0" w:space="0" w:color="auto"/>
        <w:left w:val="none" w:sz="0" w:space="0" w:color="auto"/>
        <w:bottom w:val="none" w:sz="0" w:space="0" w:color="auto"/>
        <w:right w:val="none" w:sz="0" w:space="0" w:color="auto"/>
      </w:divBdr>
    </w:div>
    <w:div w:id="1306738283">
      <w:bodyDiv w:val="1"/>
      <w:marLeft w:val="0"/>
      <w:marRight w:val="0"/>
      <w:marTop w:val="0"/>
      <w:marBottom w:val="0"/>
      <w:divBdr>
        <w:top w:val="none" w:sz="0" w:space="0" w:color="auto"/>
        <w:left w:val="none" w:sz="0" w:space="0" w:color="auto"/>
        <w:bottom w:val="none" w:sz="0" w:space="0" w:color="auto"/>
        <w:right w:val="none" w:sz="0" w:space="0" w:color="auto"/>
      </w:divBdr>
    </w:div>
    <w:div w:id="1308511087">
      <w:bodyDiv w:val="1"/>
      <w:marLeft w:val="0"/>
      <w:marRight w:val="0"/>
      <w:marTop w:val="0"/>
      <w:marBottom w:val="0"/>
      <w:divBdr>
        <w:top w:val="none" w:sz="0" w:space="0" w:color="auto"/>
        <w:left w:val="none" w:sz="0" w:space="0" w:color="auto"/>
        <w:bottom w:val="none" w:sz="0" w:space="0" w:color="auto"/>
        <w:right w:val="none" w:sz="0" w:space="0" w:color="auto"/>
      </w:divBdr>
    </w:div>
    <w:div w:id="1309170603">
      <w:bodyDiv w:val="1"/>
      <w:marLeft w:val="0"/>
      <w:marRight w:val="0"/>
      <w:marTop w:val="0"/>
      <w:marBottom w:val="0"/>
      <w:divBdr>
        <w:top w:val="none" w:sz="0" w:space="0" w:color="auto"/>
        <w:left w:val="none" w:sz="0" w:space="0" w:color="auto"/>
        <w:bottom w:val="none" w:sz="0" w:space="0" w:color="auto"/>
        <w:right w:val="none" w:sz="0" w:space="0" w:color="auto"/>
      </w:divBdr>
    </w:div>
    <w:div w:id="1309479097">
      <w:bodyDiv w:val="1"/>
      <w:marLeft w:val="0"/>
      <w:marRight w:val="0"/>
      <w:marTop w:val="0"/>
      <w:marBottom w:val="0"/>
      <w:divBdr>
        <w:top w:val="none" w:sz="0" w:space="0" w:color="auto"/>
        <w:left w:val="none" w:sz="0" w:space="0" w:color="auto"/>
        <w:bottom w:val="none" w:sz="0" w:space="0" w:color="auto"/>
        <w:right w:val="none" w:sz="0" w:space="0" w:color="auto"/>
      </w:divBdr>
    </w:div>
    <w:div w:id="1311250573">
      <w:bodyDiv w:val="1"/>
      <w:marLeft w:val="0"/>
      <w:marRight w:val="0"/>
      <w:marTop w:val="0"/>
      <w:marBottom w:val="0"/>
      <w:divBdr>
        <w:top w:val="none" w:sz="0" w:space="0" w:color="auto"/>
        <w:left w:val="none" w:sz="0" w:space="0" w:color="auto"/>
        <w:bottom w:val="none" w:sz="0" w:space="0" w:color="auto"/>
        <w:right w:val="none" w:sz="0" w:space="0" w:color="auto"/>
      </w:divBdr>
    </w:div>
    <w:div w:id="1311640627">
      <w:bodyDiv w:val="1"/>
      <w:marLeft w:val="0"/>
      <w:marRight w:val="0"/>
      <w:marTop w:val="0"/>
      <w:marBottom w:val="0"/>
      <w:divBdr>
        <w:top w:val="none" w:sz="0" w:space="0" w:color="auto"/>
        <w:left w:val="none" w:sz="0" w:space="0" w:color="auto"/>
        <w:bottom w:val="none" w:sz="0" w:space="0" w:color="auto"/>
        <w:right w:val="none" w:sz="0" w:space="0" w:color="auto"/>
      </w:divBdr>
    </w:div>
    <w:div w:id="1311858869">
      <w:bodyDiv w:val="1"/>
      <w:marLeft w:val="0"/>
      <w:marRight w:val="0"/>
      <w:marTop w:val="0"/>
      <w:marBottom w:val="0"/>
      <w:divBdr>
        <w:top w:val="none" w:sz="0" w:space="0" w:color="auto"/>
        <w:left w:val="none" w:sz="0" w:space="0" w:color="auto"/>
        <w:bottom w:val="none" w:sz="0" w:space="0" w:color="auto"/>
        <w:right w:val="none" w:sz="0" w:space="0" w:color="auto"/>
      </w:divBdr>
    </w:div>
    <w:div w:id="1313145833">
      <w:bodyDiv w:val="1"/>
      <w:marLeft w:val="0"/>
      <w:marRight w:val="0"/>
      <w:marTop w:val="0"/>
      <w:marBottom w:val="0"/>
      <w:divBdr>
        <w:top w:val="none" w:sz="0" w:space="0" w:color="auto"/>
        <w:left w:val="none" w:sz="0" w:space="0" w:color="auto"/>
        <w:bottom w:val="none" w:sz="0" w:space="0" w:color="auto"/>
        <w:right w:val="none" w:sz="0" w:space="0" w:color="auto"/>
      </w:divBdr>
    </w:div>
    <w:div w:id="1313564345">
      <w:bodyDiv w:val="1"/>
      <w:marLeft w:val="0"/>
      <w:marRight w:val="0"/>
      <w:marTop w:val="0"/>
      <w:marBottom w:val="0"/>
      <w:divBdr>
        <w:top w:val="none" w:sz="0" w:space="0" w:color="auto"/>
        <w:left w:val="none" w:sz="0" w:space="0" w:color="auto"/>
        <w:bottom w:val="none" w:sz="0" w:space="0" w:color="auto"/>
        <w:right w:val="none" w:sz="0" w:space="0" w:color="auto"/>
      </w:divBdr>
    </w:div>
    <w:div w:id="1317760854">
      <w:bodyDiv w:val="1"/>
      <w:marLeft w:val="0"/>
      <w:marRight w:val="0"/>
      <w:marTop w:val="0"/>
      <w:marBottom w:val="0"/>
      <w:divBdr>
        <w:top w:val="none" w:sz="0" w:space="0" w:color="auto"/>
        <w:left w:val="none" w:sz="0" w:space="0" w:color="auto"/>
        <w:bottom w:val="none" w:sz="0" w:space="0" w:color="auto"/>
        <w:right w:val="none" w:sz="0" w:space="0" w:color="auto"/>
      </w:divBdr>
    </w:div>
    <w:div w:id="1319649320">
      <w:bodyDiv w:val="1"/>
      <w:marLeft w:val="0"/>
      <w:marRight w:val="0"/>
      <w:marTop w:val="0"/>
      <w:marBottom w:val="0"/>
      <w:divBdr>
        <w:top w:val="none" w:sz="0" w:space="0" w:color="auto"/>
        <w:left w:val="none" w:sz="0" w:space="0" w:color="auto"/>
        <w:bottom w:val="none" w:sz="0" w:space="0" w:color="auto"/>
        <w:right w:val="none" w:sz="0" w:space="0" w:color="auto"/>
      </w:divBdr>
    </w:div>
    <w:div w:id="1320184846">
      <w:bodyDiv w:val="1"/>
      <w:marLeft w:val="0"/>
      <w:marRight w:val="0"/>
      <w:marTop w:val="0"/>
      <w:marBottom w:val="0"/>
      <w:divBdr>
        <w:top w:val="none" w:sz="0" w:space="0" w:color="auto"/>
        <w:left w:val="none" w:sz="0" w:space="0" w:color="auto"/>
        <w:bottom w:val="none" w:sz="0" w:space="0" w:color="auto"/>
        <w:right w:val="none" w:sz="0" w:space="0" w:color="auto"/>
      </w:divBdr>
    </w:div>
    <w:div w:id="1320501911">
      <w:bodyDiv w:val="1"/>
      <w:marLeft w:val="0"/>
      <w:marRight w:val="0"/>
      <w:marTop w:val="0"/>
      <w:marBottom w:val="0"/>
      <w:divBdr>
        <w:top w:val="none" w:sz="0" w:space="0" w:color="auto"/>
        <w:left w:val="none" w:sz="0" w:space="0" w:color="auto"/>
        <w:bottom w:val="none" w:sz="0" w:space="0" w:color="auto"/>
        <w:right w:val="none" w:sz="0" w:space="0" w:color="auto"/>
      </w:divBdr>
    </w:div>
    <w:div w:id="1321040208">
      <w:bodyDiv w:val="1"/>
      <w:marLeft w:val="0"/>
      <w:marRight w:val="0"/>
      <w:marTop w:val="0"/>
      <w:marBottom w:val="0"/>
      <w:divBdr>
        <w:top w:val="none" w:sz="0" w:space="0" w:color="auto"/>
        <w:left w:val="none" w:sz="0" w:space="0" w:color="auto"/>
        <w:bottom w:val="none" w:sz="0" w:space="0" w:color="auto"/>
        <w:right w:val="none" w:sz="0" w:space="0" w:color="auto"/>
      </w:divBdr>
    </w:div>
    <w:div w:id="1322078582">
      <w:bodyDiv w:val="1"/>
      <w:marLeft w:val="0"/>
      <w:marRight w:val="0"/>
      <w:marTop w:val="0"/>
      <w:marBottom w:val="0"/>
      <w:divBdr>
        <w:top w:val="none" w:sz="0" w:space="0" w:color="auto"/>
        <w:left w:val="none" w:sz="0" w:space="0" w:color="auto"/>
        <w:bottom w:val="none" w:sz="0" w:space="0" w:color="auto"/>
        <w:right w:val="none" w:sz="0" w:space="0" w:color="auto"/>
      </w:divBdr>
    </w:div>
    <w:div w:id="1322849363">
      <w:bodyDiv w:val="1"/>
      <w:marLeft w:val="0"/>
      <w:marRight w:val="0"/>
      <w:marTop w:val="0"/>
      <w:marBottom w:val="0"/>
      <w:divBdr>
        <w:top w:val="none" w:sz="0" w:space="0" w:color="auto"/>
        <w:left w:val="none" w:sz="0" w:space="0" w:color="auto"/>
        <w:bottom w:val="none" w:sz="0" w:space="0" w:color="auto"/>
        <w:right w:val="none" w:sz="0" w:space="0" w:color="auto"/>
      </w:divBdr>
    </w:div>
    <w:div w:id="1323581548">
      <w:bodyDiv w:val="1"/>
      <w:marLeft w:val="0"/>
      <w:marRight w:val="0"/>
      <w:marTop w:val="0"/>
      <w:marBottom w:val="0"/>
      <w:divBdr>
        <w:top w:val="none" w:sz="0" w:space="0" w:color="auto"/>
        <w:left w:val="none" w:sz="0" w:space="0" w:color="auto"/>
        <w:bottom w:val="none" w:sz="0" w:space="0" w:color="auto"/>
        <w:right w:val="none" w:sz="0" w:space="0" w:color="auto"/>
      </w:divBdr>
    </w:div>
    <w:div w:id="1327128563">
      <w:bodyDiv w:val="1"/>
      <w:marLeft w:val="0"/>
      <w:marRight w:val="0"/>
      <w:marTop w:val="0"/>
      <w:marBottom w:val="0"/>
      <w:divBdr>
        <w:top w:val="none" w:sz="0" w:space="0" w:color="auto"/>
        <w:left w:val="none" w:sz="0" w:space="0" w:color="auto"/>
        <w:bottom w:val="none" w:sz="0" w:space="0" w:color="auto"/>
        <w:right w:val="none" w:sz="0" w:space="0" w:color="auto"/>
      </w:divBdr>
    </w:div>
    <w:div w:id="1327587696">
      <w:bodyDiv w:val="1"/>
      <w:marLeft w:val="0"/>
      <w:marRight w:val="0"/>
      <w:marTop w:val="0"/>
      <w:marBottom w:val="0"/>
      <w:divBdr>
        <w:top w:val="none" w:sz="0" w:space="0" w:color="auto"/>
        <w:left w:val="none" w:sz="0" w:space="0" w:color="auto"/>
        <w:bottom w:val="none" w:sz="0" w:space="0" w:color="auto"/>
        <w:right w:val="none" w:sz="0" w:space="0" w:color="auto"/>
      </w:divBdr>
    </w:div>
    <w:div w:id="1329363402">
      <w:bodyDiv w:val="1"/>
      <w:marLeft w:val="0"/>
      <w:marRight w:val="0"/>
      <w:marTop w:val="0"/>
      <w:marBottom w:val="0"/>
      <w:divBdr>
        <w:top w:val="none" w:sz="0" w:space="0" w:color="auto"/>
        <w:left w:val="none" w:sz="0" w:space="0" w:color="auto"/>
        <w:bottom w:val="none" w:sz="0" w:space="0" w:color="auto"/>
        <w:right w:val="none" w:sz="0" w:space="0" w:color="auto"/>
      </w:divBdr>
    </w:div>
    <w:div w:id="1330863463">
      <w:bodyDiv w:val="1"/>
      <w:marLeft w:val="0"/>
      <w:marRight w:val="0"/>
      <w:marTop w:val="0"/>
      <w:marBottom w:val="0"/>
      <w:divBdr>
        <w:top w:val="none" w:sz="0" w:space="0" w:color="auto"/>
        <w:left w:val="none" w:sz="0" w:space="0" w:color="auto"/>
        <w:bottom w:val="none" w:sz="0" w:space="0" w:color="auto"/>
        <w:right w:val="none" w:sz="0" w:space="0" w:color="auto"/>
      </w:divBdr>
    </w:div>
    <w:div w:id="1331057974">
      <w:bodyDiv w:val="1"/>
      <w:marLeft w:val="0"/>
      <w:marRight w:val="0"/>
      <w:marTop w:val="0"/>
      <w:marBottom w:val="0"/>
      <w:divBdr>
        <w:top w:val="none" w:sz="0" w:space="0" w:color="auto"/>
        <w:left w:val="none" w:sz="0" w:space="0" w:color="auto"/>
        <w:bottom w:val="none" w:sz="0" w:space="0" w:color="auto"/>
        <w:right w:val="none" w:sz="0" w:space="0" w:color="auto"/>
      </w:divBdr>
    </w:div>
    <w:div w:id="1331328568">
      <w:bodyDiv w:val="1"/>
      <w:marLeft w:val="0"/>
      <w:marRight w:val="0"/>
      <w:marTop w:val="0"/>
      <w:marBottom w:val="0"/>
      <w:divBdr>
        <w:top w:val="none" w:sz="0" w:space="0" w:color="auto"/>
        <w:left w:val="none" w:sz="0" w:space="0" w:color="auto"/>
        <w:bottom w:val="none" w:sz="0" w:space="0" w:color="auto"/>
        <w:right w:val="none" w:sz="0" w:space="0" w:color="auto"/>
      </w:divBdr>
    </w:div>
    <w:div w:id="1331372857">
      <w:bodyDiv w:val="1"/>
      <w:marLeft w:val="0"/>
      <w:marRight w:val="0"/>
      <w:marTop w:val="0"/>
      <w:marBottom w:val="0"/>
      <w:divBdr>
        <w:top w:val="none" w:sz="0" w:space="0" w:color="auto"/>
        <w:left w:val="none" w:sz="0" w:space="0" w:color="auto"/>
        <w:bottom w:val="none" w:sz="0" w:space="0" w:color="auto"/>
        <w:right w:val="none" w:sz="0" w:space="0" w:color="auto"/>
      </w:divBdr>
    </w:div>
    <w:div w:id="1331908810">
      <w:bodyDiv w:val="1"/>
      <w:marLeft w:val="0"/>
      <w:marRight w:val="0"/>
      <w:marTop w:val="0"/>
      <w:marBottom w:val="0"/>
      <w:divBdr>
        <w:top w:val="none" w:sz="0" w:space="0" w:color="auto"/>
        <w:left w:val="none" w:sz="0" w:space="0" w:color="auto"/>
        <w:bottom w:val="none" w:sz="0" w:space="0" w:color="auto"/>
        <w:right w:val="none" w:sz="0" w:space="0" w:color="auto"/>
      </w:divBdr>
    </w:div>
    <w:div w:id="1332290209">
      <w:bodyDiv w:val="1"/>
      <w:marLeft w:val="0"/>
      <w:marRight w:val="0"/>
      <w:marTop w:val="0"/>
      <w:marBottom w:val="0"/>
      <w:divBdr>
        <w:top w:val="none" w:sz="0" w:space="0" w:color="auto"/>
        <w:left w:val="none" w:sz="0" w:space="0" w:color="auto"/>
        <w:bottom w:val="none" w:sz="0" w:space="0" w:color="auto"/>
        <w:right w:val="none" w:sz="0" w:space="0" w:color="auto"/>
      </w:divBdr>
    </w:div>
    <w:div w:id="1332873658">
      <w:bodyDiv w:val="1"/>
      <w:marLeft w:val="0"/>
      <w:marRight w:val="0"/>
      <w:marTop w:val="0"/>
      <w:marBottom w:val="0"/>
      <w:divBdr>
        <w:top w:val="none" w:sz="0" w:space="0" w:color="auto"/>
        <w:left w:val="none" w:sz="0" w:space="0" w:color="auto"/>
        <w:bottom w:val="none" w:sz="0" w:space="0" w:color="auto"/>
        <w:right w:val="none" w:sz="0" w:space="0" w:color="auto"/>
      </w:divBdr>
    </w:div>
    <w:div w:id="1333337407">
      <w:bodyDiv w:val="1"/>
      <w:marLeft w:val="0"/>
      <w:marRight w:val="0"/>
      <w:marTop w:val="0"/>
      <w:marBottom w:val="0"/>
      <w:divBdr>
        <w:top w:val="none" w:sz="0" w:space="0" w:color="auto"/>
        <w:left w:val="none" w:sz="0" w:space="0" w:color="auto"/>
        <w:bottom w:val="none" w:sz="0" w:space="0" w:color="auto"/>
        <w:right w:val="none" w:sz="0" w:space="0" w:color="auto"/>
      </w:divBdr>
    </w:div>
    <w:div w:id="1333413547">
      <w:bodyDiv w:val="1"/>
      <w:marLeft w:val="0"/>
      <w:marRight w:val="0"/>
      <w:marTop w:val="0"/>
      <w:marBottom w:val="0"/>
      <w:divBdr>
        <w:top w:val="none" w:sz="0" w:space="0" w:color="auto"/>
        <w:left w:val="none" w:sz="0" w:space="0" w:color="auto"/>
        <w:bottom w:val="none" w:sz="0" w:space="0" w:color="auto"/>
        <w:right w:val="none" w:sz="0" w:space="0" w:color="auto"/>
      </w:divBdr>
    </w:div>
    <w:div w:id="1334214287">
      <w:bodyDiv w:val="1"/>
      <w:marLeft w:val="0"/>
      <w:marRight w:val="0"/>
      <w:marTop w:val="0"/>
      <w:marBottom w:val="0"/>
      <w:divBdr>
        <w:top w:val="none" w:sz="0" w:space="0" w:color="auto"/>
        <w:left w:val="none" w:sz="0" w:space="0" w:color="auto"/>
        <w:bottom w:val="none" w:sz="0" w:space="0" w:color="auto"/>
        <w:right w:val="none" w:sz="0" w:space="0" w:color="auto"/>
      </w:divBdr>
    </w:div>
    <w:div w:id="1334340037">
      <w:bodyDiv w:val="1"/>
      <w:marLeft w:val="0"/>
      <w:marRight w:val="0"/>
      <w:marTop w:val="0"/>
      <w:marBottom w:val="0"/>
      <w:divBdr>
        <w:top w:val="none" w:sz="0" w:space="0" w:color="auto"/>
        <w:left w:val="none" w:sz="0" w:space="0" w:color="auto"/>
        <w:bottom w:val="none" w:sz="0" w:space="0" w:color="auto"/>
        <w:right w:val="none" w:sz="0" w:space="0" w:color="auto"/>
      </w:divBdr>
    </w:div>
    <w:div w:id="1336297998">
      <w:bodyDiv w:val="1"/>
      <w:marLeft w:val="0"/>
      <w:marRight w:val="0"/>
      <w:marTop w:val="0"/>
      <w:marBottom w:val="0"/>
      <w:divBdr>
        <w:top w:val="none" w:sz="0" w:space="0" w:color="auto"/>
        <w:left w:val="none" w:sz="0" w:space="0" w:color="auto"/>
        <w:bottom w:val="none" w:sz="0" w:space="0" w:color="auto"/>
        <w:right w:val="none" w:sz="0" w:space="0" w:color="auto"/>
      </w:divBdr>
    </w:div>
    <w:div w:id="1336416296">
      <w:bodyDiv w:val="1"/>
      <w:marLeft w:val="0"/>
      <w:marRight w:val="0"/>
      <w:marTop w:val="0"/>
      <w:marBottom w:val="0"/>
      <w:divBdr>
        <w:top w:val="none" w:sz="0" w:space="0" w:color="auto"/>
        <w:left w:val="none" w:sz="0" w:space="0" w:color="auto"/>
        <w:bottom w:val="none" w:sz="0" w:space="0" w:color="auto"/>
        <w:right w:val="none" w:sz="0" w:space="0" w:color="auto"/>
      </w:divBdr>
    </w:div>
    <w:div w:id="1336567638">
      <w:bodyDiv w:val="1"/>
      <w:marLeft w:val="0"/>
      <w:marRight w:val="0"/>
      <w:marTop w:val="0"/>
      <w:marBottom w:val="0"/>
      <w:divBdr>
        <w:top w:val="none" w:sz="0" w:space="0" w:color="auto"/>
        <w:left w:val="none" w:sz="0" w:space="0" w:color="auto"/>
        <w:bottom w:val="none" w:sz="0" w:space="0" w:color="auto"/>
        <w:right w:val="none" w:sz="0" w:space="0" w:color="auto"/>
      </w:divBdr>
    </w:div>
    <w:div w:id="1338850890">
      <w:bodyDiv w:val="1"/>
      <w:marLeft w:val="0"/>
      <w:marRight w:val="0"/>
      <w:marTop w:val="0"/>
      <w:marBottom w:val="0"/>
      <w:divBdr>
        <w:top w:val="none" w:sz="0" w:space="0" w:color="auto"/>
        <w:left w:val="none" w:sz="0" w:space="0" w:color="auto"/>
        <w:bottom w:val="none" w:sz="0" w:space="0" w:color="auto"/>
        <w:right w:val="none" w:sz="0" w:space="0" w:color="auto"/>
      </w:divBdr>
    </w:div>
    <w:div w:id="1340277553">
      <w:bodyDiv w:val="1"/>
      <w:marLeft w:val="0"/>
      <w:marRight w:val="0"/>
      <w:marTop w:val="0"/>
      <w:marBottom w:val="0"/>
      <w:divBdr>
        <w:top w:val="none" w:sz="0" w:space="0" w:color="auto"/>
        <w:left w:val="none" w:sz="0" w:space="0" w:color="auto"/>
        <w:bottom w:val="none" w:sz="0" w:space="0" w:color="auto"/>
        <w:right w:val="none" w:sz="0" w:space="0" w:color="auto"/>
      </w:divBdr>
    </w:div>
    <w:div w:id="1344092231">
      <w:bodyDiv w:val="1"/>
      <w:marLeft w:val="0"/>
      <w:marRight w:val="0"/>
      <w:marTop w:val="0"/>
      <w:marBottom w:val="0"/>
      <w:divBdr>
        <w:top w:val="none" w:sz="0" w:space="0" w:color="auto"/>
        <w:left w:val="none" w:sz="0" w:space="0" w:color="auto"/>
        <w:bottom w:val="none" w:sz="0" w:space="0" w:color="auto"/>
        <w:right w:val="none" w:sz="0" w:space="0" w:color="auto"/>
      </w:divBdr>
    </w:div>
    <w:div w:id="1348752787">
      <w:bodyDiv w:val="1"/>
      <w:marLeft w:val="0"/>
      <w:marRight w:val="0"/>
      <w:marTop w:val="0"/>
      <w:marBottom w:val="0"/>
      <w:divBdr>
        <w:top w:val="none" w:sz="0" w:space="0" w:color="auto"/>
        <w:left w:val="none" w:sz="0" w:space="0" w:color="auto"/>
        <w:bottom w:val="none" w:sz="0" w:space="0" w:color="auto"/>
        <w:right w:val="none" w:sz="0" w:space="0" w:color="auto"/>
      </w:divBdr>
    </w:div>
    <w:div w:id="1351879234">
      <w:bodyDiv w:val="1"/>
      <w:marLeft w:val="0"/>
      <w:marRight w:val="0"/>
      <w:marTop w:val="0"/>
      <w:marBottom w:val="0"/>
      <w:divBdr>
        <w:top w:val="none" w:sz="0" w:space="0" w:color="auto"/>
        <w:left w:val="none" w:sz="0" w:space="0" w:color="auto"/>
        <w:bottom w:val="none" w:sz="0" w:space="0" w:color="auto"/>
        <w:right w:val="none" w:sz="0" w:space="0" w:color="auto"/>
      </w:divBdr>
    </w:div>
    <w:div w:id="1352224748">
      <w:bodyDiv w:val="1"/>
      <w:marLeft w:val="0"/>
      <w:marRight w:val="0"/>
      <w:marTop w:val="0"/>
      <w:marBottom w:val="0"/>
      <w:divBdr>
        <w:top w:val="none" w:sz="0" w:space="0" w:color="auto"/>
        <w:left w:val="none" w:sz="0" w:space="0" w:color="auto"/>
        <w:bottom w:val="none" w:sz="0" w:space="0" w:color="auto"/>
        <w:right w:val="none" w:sz="0" w:space="0" w:color="auto"/>
      </w:divBdr>
    </w:div>
    <w:div w:id="1352608358">
      <w:bodyDiv w:val="1"/>
      <w:marLeft w:val="0"/>
      <w:marRight w:val="0"/>
      <w:marTop w:val="0"/>
      <w:marBottom w:val="0"/>
      <w:divBdr>
        <w:top w:val="none" w:sz="0" w:space="0" w:color="auto"/>
        <w:left w:val="none" w:sz="0" w:space="0" w:color="auto"/>
        <w:bottom w:val="none" w:sz="0" w:space="0" w:color="auto"/>
        <w:right w:val="none" w:sz="0" w:space="0" w:color="auto"/>
      </w:divBdr>
    </w:div>
    <w:div w:id="1352685397">
      <w:bodyDiv w:val="1"/>
      <w:marLeft w:val="0"/>
      <w:marRight w:val="0"/>
      <w:marTop w:val="0"/>
      <w:marBottom w:val="0"/>
      <w:divBdr>
        <w:top w:val="none" w:sz="0" w:space="0" w:color="auto"/>
        <w:left w:val="none" w:sz="0" w:space="0" w:color="auto"/>
        <w:bottom w:val="none" w:sz="0" w:space="0" w:color="auto"/>
        <w:right w:val="none" w:sz="0" w:space="0" w:color="auto"/>
      </w:divBdr>
    </w:div>
    <w:div w:id="1352729061">
      <w:bodyDiv w:val="1"/>
      <w:marLeft w:val="0"/>
      <w:marRight w:val="0"/>
      <w:marTop w:val="0"/>
      <w:marBottom w:val="0"/>
      <w:divBdr>
        <w:top w:val="none" w:sz="0" w:space="0" w:color="auto"/>
        <w:left w:val="none" w:sz="0" w:space="0" w:color="auto"/>
        <w:bottom w:val="none" w:sz="0" w:space="0" w:color="auto"/>
        <w:right w:val="none" w:sz="0" w:space="0" w:color="auto"/>
      </w:divBdr>
    </w:div>
    <w:div w:id="1352991227">
      <w:bodyDiv w:val="1"/>
      <w:marLeft w:val="0"/>
      <w:marRight w:val="0"/>
      <w:marTop w:val="0"/>
      <w:marBottom w:val="0"/>
      <w:divBdr>
        <w:top w:val="none" w:sz="0" w:space="0" w:color="auto"/>
        <w:left w:val="none" w:sz="0" w:space="0" w:color="auto"/>
        <w:bottom w:val="none" w:sz="0" w:space="0" w:color="auto"/>
        <w:right w:val="none" w:sz="0" w:space="0" w:color="auto"/>
      </w:divBdr>
    </w:div>
    <w:div w:id="1353921203">
      <w:bodyDiv w:val="1"/>
      <w:marLeft w:val="0"/>
      <w:marRight w:val="0"/>
      <w:marTop w:val="0"/>
      <w:marBottom w:val="0"/>
      <w:divBdr>
        <w:top w:val="none" w:sz="0" w:space="0" w:color="auto"/>
        <w:left w:val="none" w:sz="0" w:space="0" w:color="auto"/>
        <w:bottom w:val="none" w:sz="0" w:space="0" w:color="auto"/>
        <w:right w:val="none" w:sz="0" w:space="0" w:color="auto"/>
      </w:divBdr>
    </w:div>
    <w:div w:id="1356036607">
      <w:bodyDiv w:val="1"/>
      <w:marLeft w:val="0"/>
      <w:marRight w:val="0"/>
      <w:marTop w:val="0"/>
      <w:marBottom w:val="0"/>
      <w:divBdr>
        <w:top w:val="none" w:sz="0" w:space="0" w:color="auto"/>
        <w:left w:val="none" w:sz="0" w:space="0" w:color="auto"/>
        <w:bottom w:val="none" w:sz="0" w:space="0" w:color="auto"/>
        <w:right w:val="none" w:sz="0" w:space="0" w:color="auto"/>
      </w:divBdr>
    </w:div>
    <w:div w:id="1357387235">
      <w:bodyDiv w:val="1"/>
      <w:marLeft w:val="0"/>
      <w:marRight w:val="0"/>
      <w:marTop w:val="0"/>
      <w:marBottom w:val="0"/>
      <w:divBdr>
        <w:top w:val="none" w:sz="0" w:space="0" w:color="auto"/>
        <w:left w:val="none" w:sz="0" w:space="0" w:color="auto"/>
        <w:bottom w:val="none" w:sz="0" w:space="0" w:color="auto"/>
        <w:right w:val="none" w:sz="0" w:space="0" w:color="auto"/>
      </w:divBdr>
    </w:div>
    <w:div w:id="1359160812">
      <w:bodyDiv w:val="1"/>
      <w:marLeft w:val="0"/>
      <w:marRight w:val="0"/>
      <w:marTop w:val="0"/>
      <w:marBottom w:val="0"/>
      <w:divBdr>
        <w:top w:val="none" w:sz="0" w:space="0" w:color="auto"/>
        <w:left w:val="none" w:sz="0" w:space="0" w:color="auto"/>
        <w:bottom w:val="none" w:sz="0" w:space="0" w:color="auto"/>
        <w:right w:val="none" w:sz="0" w:space="0" w:color="auto"/>
      </w:divBdr>
    </w:div>
    <w:div w:id="1360006401">
      <w:bodyDiv w:val="1"/>
      <w:marLeft w:val="0"/>
      <w:marRight w:val="0"/>
      <w:marTop w:val="0"/>
      <w:marBottom w:val="0"/>
      <w:divBdr>
        <w:top w:val="none" w:sz="0" w:space="0" w:color="auto"/>
        <w:left w:val="none" w:sz="0" w:space="0" w:color="auto"/>
        <w:bottom w:val="none" w:sz="0" w:space="0" w:color="auto"/>
        <w:right w:val="none" w:sz="0" w:space="0" w:color="auto"/>
      </w:divBdr>
    </w:div>
    <w:div w:id="1360467260">
      <w:bodyDiv w:val="1"/>
      <w:marLeft w:val="0"/>
      <w:marRight w:val="0"/>
      <w:marTop w:val="0"/>
      <w:marBottom w:val="0"/>
      <w:divBdr>
        <w:top w:val="none" w:sz="0" w:space="0" w:color="auto"/>
        <w:left w:val="none" w:sz="0" w:space="0" w:color="auto"/>
        <w:bottom w:val="none" w:sz="0" w:space="0" w:color="auto"/>
        <w:right w:val="none" w:sz="0" w:space="0" w:color="auto"/>
      </w:divBdr>
    </w:div>
    <w:div w:id="1361661192">
      <w:bodyDiv w:val="1"/>
      <w:marLeft w:val="0"/>
      <w:marRight w:val="0"/>
      <w:marTop w:val="0"/>
      <w:marBottom w:val="0"/>
      <w:divBdr>
        <w:top w:val="none" w:sz="0" w:space="0" w:color="auto"/>
        <w:left w:val="none" w:sz="0" w:space="0" w:color="auto"/>
        <w:bottom w:val="none" w:sz="0" w:space="0" w:color="auto"/>
        <w:right w:val="none" w:sz="0" w:space="0" w:color="auto"/>
      </w:divBdr>
    </w:div>
    <w:div w:id="1362364937">
      <w:bodyDiv w:val="1"/>
      <w:marLeft w:val="0"/>
      <w:marRight w:val="0"/>
      <w:marTop w:val="0"/>
      <w:marBottom w:val="0"/>
      <w:divBdr>
        <w:top w:val="none" w:sz="0" w:space="0" w:color="auto"/>
        <w:left w:val="none" w:sz="0" w:space="0" w:color="auto"/>
        <w:bottom w:val="none" w:sz="0" w:space="0" w:color="auto"/>
        <w:right w:val="none" w:sz="0" w:space="0" w:color="auto"/>
      </w:divBdr>
    </w:div>
    <w:div w:id="1364482730">
      <w:bodyDiv w:val="1"/>
      <w:marLeft w:val="0"/>
      <w:marRight w:val="0"/>
      <w:marTop w:val="0"/>
      <w:marBottom w:val="0"/>
      <w:divBdr>
        <w:top w:val="none" w:sz="0" w:space="0" w:color="auto"/>
        <w:left w:val="none" w:sz="0" w:space="0" w:color="auto"/>
        <w:bottom w:val="none" w:sz="0" w:space="0" w:color="auto"/>
        <w:right w:val="none" w:sz="0" w:space="0" w:color="auto"/>
      </w:divBdr>
    </w:div>
    <w:div w:id="1366953570">
      <w:bodyDiv w:val="1"/>
      <w:marLeft w:val="0"/>
      <w:marRight w:val="0"/>
      <w:marTop w:val="0"/>
      <w:marBottom w:val="0"/>
      <w:divBdr>
        <w:top w:val="none" w:sz="0" w:space="0" w:color="auto"/>
        <w:left w:val="none" w:sz="0" w:space="0" w:color="auto"/>
        <w:bottom w:val="none" w:sz="0" w:space="0" w:color="auto"/>
        <w:right w:val="none" w:sz="0" w:space="0" w:color="auto"/>
      </w:divBdr>
    </w:div>
    <w:div w:id="1367028797">
      <w:bodyDiv w:val="1"/>
      <w:marLeft w:val="0"/>
      <w:marRight w:val="0"/>
      <w:marTop w:val="0"/>
      <w:marBottom w:val="0"/>
      <w:divBdr>
        <w:top w:val="none" w:sz="0" w:space="0" w:color="auto"/>
        <w:left w:val="none" w:sz="0" w:space="0" w:color="auto"/>
        <w:bottom w:val="none" w:sz="0" w:space="0" w:color="auto"/>
        <w:right w:val="none" w:sz="0" w:space="0" w:color="auto"/>
      </w:divBdr>
    </w:div>
    <w:div w:id="1368410752">
      <w:bodyDiv w:val="1"/>
      <w:marLeft w:val="0"/>
      <w:marRight w:val="0"/>
      <w:marTop w:val="0"/>
      <w:marBottom w:val="0"/>
      <w:divBdr>
        <w:top w:val="none" w:sz="0" w:space="0" w:color="auto"/>
        <w:left w:val="none" w:sz="0" w:space="0" w:color="auto"/>
        <w:bottom w:val="none" w:sz="0" w:space="0" w:color="auto"/>
        <w:right w:val="none" w:sz="0" w:space="0" w:color="auto"/>
      </w:divBdr>
    </w:div>
    <w:div w:id="1368484116">
      <w:bodyDiv w:val="1"/>
      <w:marLeft w:val="0"/>
      <w:marRight w:val="0"/>
      <w:marTop w:val="0"/>
      <w:marBottom w:val="0"/>
      <w:divBdr>
        <w:top w:val="none" w:sz="0" w:space="0" w:color="auto"/>
        <w:left w:val="none" w:sz="0" w:space="0" w:color="auto"/>
        <w:bottom w:val="none" w:sz="0" w:space="0" w:color="auto"/>
        <w:right w:val="none" w:sz="0" w:space="0" w:color="auto"/>
      </w:divBdr>
    </w:div>
    <w:div w:id="1369185056">
      <w:bodyDiv w:val="1"/>
      <w:marLeft w:val="0"/>
      <w:marRight w:val="0"/>
      <w:marTop w:val="0"/>
      <w:marBottom w:val="0"/>
      <w:divBdr>
        <w:top w:val="none" w:sz="0" w:space="0" w:color="auto"/>
        <w:left w:val="none" w:sz="0" w:space="0" w:color="auto"/>
        <w:bottom w:val="none" w:sz="0" w:space="0" w:color="auto"/>
        <w:right w:val="none" w:sz="0" w:space="0" w:color="auto"/>
      </w:divBdr>
    </w:div>
    <w:div w:id="1370642388">
      <w:bodyDiv w:val="1"/>
      <w:marLeft w:val="0"/>
      <w:marRight w:val="0"/>
      <w:marTop w:val="0"/>
      <w:marBottom w:val="0"/>
      <w:divBdr>
        <w:top w:val="none" w:sz="0" w:space="0" w:color="auto"/>
        <w:left w:val="none" w:sz="0" w:space="0" w:color="auto"/>
        <w:bottom w:val="none" w:sz="0" w:space="0" w:color="auto"/>
        <w:right w:val="none" w:sz="0" w:space="0" w:color="auto"/>
      </w:divBdr>
    </w:div>
    <w:div w:id="1371219897">
      <w:bodyDiv w:val="1"/>
      <w:marLeft w:val="0"/>
      <w:marRight w:val="0"/>
      <w:marTop w:val="0"/>
      <w:marBottom w:val="0"/>
      <w:divBdr>
        <w:top w:val="none" w:sz="0" w:space="0" w:color="auto"/>
        <w:left w:val="none" w:sz="0" w:space="0" w:color="auto"/>
        <w:bottom w:val="none" w:sz="0" w:space="0" w:color="auto"/>
        <w:right w:val="none" w:sz="0" w:space="0" w:color="auto"/>
      </w:divBdr>
    </w:div>
    <w:div w:id="1372268555">
      <w:bodyDiv w:val="1"/>
      <w:marLeft w:val="0"/>
      <w:marRight w:val="0"/>
      <w:marTop w:val="0"/>
      <w:marBottom w:val="0"/>
      <w:divBdr>
        <w:top w:val="none" w:sz="0" w:space="0" w:color="auto"/>
        <w:left w:val="none" w:sz="0" w:space="0" w:color="auto"/>
        <w:bottom w:val="none" w:sz="0" w:space="0" w:color="auto"/>
        <w:right w:val="none" w:sz="0" w:space="0" w:color="auto"/>
      </w:divBdr>
    </w:div>
    <w:div w:id="1372456538">
      <w:bodyDiv w:val="1"/>
      <w:marLeft w:val="0"/>
      <w:marRight w:val="0"/>
      <w:marTop w:val="0"/>
      <w:marBottom w:val="0"/>
      <w:divBdr>
        <w:top w:val="none" w:sz="0" w:space="0" w:color="auto"/>
        <w:left w:val="none" w:sz="0" w:space="0" w:color="auto"/>
        <w:bottom w:val="none" w:sz="0" w:space="0" w:color="auto"/>
        <w:right w:val="none" w:sz="0" w:space="0" w:color="auto"/>
      </w:divBdr>
    </w:div>
    <w:div w:id="1373992826">
      <w:bodyDiv w:val="1"/>
      <w:marLeft w:val="0"/>
      <w:marRight w:val="0"/>
      <w:marTop w:val="0"/>
      <w:marBottom w:val="0"/>
      <w:divBdr>
        <w:top w:val="none" w:sz="0" w:space="0" w:color="auto"/>
        <w:left w:val="none" w:sz="0" w:space="0" w:color="auto"/>
        <w:bottom w:val="none" w:sz="0" w:space="0" w:color="auto"/>
        <w:right w:val="none" w:sz="0" w:space="0" w:color="auto"/>
      </w:divBdr>
    </w:div>
    <w:div w:id="1374889111">
      <w:bodyDiv w:val="1"/>
      <w:marLeft w:val="0"/>
      <w:marRight w:val="0"/>
      <w:marTop w:val="0"/>
      <w:marBottom w:val="0"/>
      <w:divBdr>
        <w:top w:val="none" w:sz="0" w:space="0" w:color="auto"/>
        <w:left w:val="none" w:sz="0" w:space="0" w:color="auto"/>
        <w:bottom w:val="none" w:sz="0" w:space="0" w:color="auto"/>
        <w:right w:val="none" w:sz="0" w:space="0" w:color="auto"/>
      </w:divBdr>
    </w:div>
    <w:div w:id="1375352842">
      <w:bodyDiv w:val="1"/>
      <w:marLeft w:val="0"/>
      <w:marRight w:val="0"/>
      <w:marTop w:val="0"/>
      <w:marBottom w:val="0"/>
      <w:divBdr>
        <w:top w:val="none" w:sz="0" w:space="0" w:color="auto"/>
        <w:left w:val="none" w:sz="0" w:space="0" w:color="auto"/>
        <w:bottom w:val="none" w:sz="0" w:space="0" w:color="auto"/>
        <w:right w:val="none" w:sz="0" w:space="0" w:color="auto"/>
      </w:divBdr>
    </w:div>
    <w:div w:id="1375616612">
      <w:bodyDiv w:val="1"/>
      <w:marLeft w:val="0"/>
      <w:marRight w:val="0"/>
      <w:marTop w:val="0"/>
      <w:marBottom w:val="0"/>
      <w:divBdr>
        <w:top w:val="none" w:sz="0" w:space="0" w:color="auto"/>
        <w:left w:val="none" w:sz="0" w:space="0" w:color="auto"/>
        <w:bottom w:val="none" w:sz="0" w:space="0" w:color="auto"/>
        <w:right w:val="none" w:sz="0" w:space="0" w:color="auto"/>
      </w:divBdr>
    </w:div>
    <w:div w:id="1375731839">
      <w:bodyDiv w:val="1"/>
      <w:marLeft w:val="0"/>
      <w:marRight w:val="0"/>
      <w:marTop w:val="0"/>
      <w:marBottom w:val="0"/>
      <w:divBdr>
        <w:top w:val="none" w:sz="0" w:space="0" w:color="auto"/>
        <w:left w:val="none" w:sz="0" w:space="0" w:color="auto"/>
        <w:bottom w:val="none" w:sz="0" w:space="0" w:color="auto"/>
        <w:right w:val="none" w:sz="0" w:space="0" w:color="auto"/>
      </w:divBdr>
    </w:div>
    <w:div w:id="1376002506">
      <w:bodyDiv w:val="1"/>
      <w:marLeft w:val="0"/>
      <w:marRight w:val="0"/>
      <w:marTop w:val="0"/>
      <w:marBottom w:val="0"/>
      <w:divBdr>
        <w:top w:val="none" w:sz="0" w:space="0" w:color="auto"/>
        <w:left w:val="none" w:sz="0" w:space="0" w:color="auto"/>
        <w:bottom w:val="none" w:sz="0" w:space="0" w:color="auto"/>
        <w:right w:val="none" w:sz="0" w:space="0" w:color="auto"/>
      </w:divBdr>
    </w:div>
    <w:div w:id="1378234920">
      <w:bodyDiv w:val="1"/>
      <w:marLeft w:val="0"/>
      <w:marRight w:val="0"/>
      <w:marTop w:val="0"/>
      <w:marBottom w:val="0"/>
      <w:divBdr>
        <w:top w:val="none" w:sz="0" w:space="0" w:color="auto"/>
        <w:left w:val="none" w:sz="0" w:space="0" w:color="auto"/>
        <w:bottom w:val="none" w:sz="0" w:space="0" w:color="auto"/>
        <w:right w:val="none" w:sz="0" w:space="0" w:color="auto"/>
      </w:divBdr>
    </w:div>
    <w:div w:id="1379282213">
      <w:bodyDiv w:val="1"/>
      <w:marLeft w:val="0"/>
      <w:marRight w:val="0"/>
      <w:marTop w:val="0"/>
      <w:marBottom w:val="0"/>
      <w:divBdr>
        <w:top w:val="none" w:sz="0" w:space="0" w:color="auto"/>
        <w:left w:val="none" w:sz="0" w:space="0" w:color="auto"/>
        <w:bottom w:val="none" w:sz="0" w:space="0" w:color="auto"/>
        <w:right w:val="none" w:sz="0" w:space="0" w:color="auto"/>
      </w:divBdr>
    </w:div>
    <w:div w:id="1383561117">
      <w:bodyDiv w:val="1"/>
      <w:marLeft w:val="0"/>
      <w:marRight w:val="0"/>
      <w:marTop w:val="0"/>
      <w:marBottom w:val="0"/>
      <w:divBdr>
        <w:top w:val="none" w:sz="0" w:space="0" w:color="auto"/>
        <w:left w:val="none" w:sz="0" w:space="0" w:color="auto"/>
        <w:bottom w:val="none" w:sz="0" w:space="0" w:color="auto"/>
        <w:right w:val="none" w:sz="0" w:space="0" w:color="auto"/>
      </w:divBdr>
    </w:div>
    <w:div w:id="1383865081">
      <w:bodyDiv w:val="1"/>
      <w:marLeft w:val="0"/>
      <w:marRight w:val="0"/>
      <w:marTop w:val="0"/>
      <w:marBottom w:val="0"/>
      <w:divBdr>
        <w:top w:val="none" w:sz="0" w:space="0" w:color="auto"/>
        <w:left w:val="none" w:sz="0" w:space="0" w:color="auto"/>
        <w:bottom w:val="none" w:sz="0" w:space="0" w:color="auto"/>
        <w:right w:val="none" w:sz="0" w:space="0" w:color="auto"/>
      </w:divBdr>
    </w:div>
    <w:div w:id="1385103589">
      <w:bodyDiv w:val="1"/>
      <w:marLeft w:val="0"/>
      <w:marRight w:val="0"/>
      <w:marTop w:val="0"/>
      <w:marBottom w:val="0"/>
      <w:divBdr>
        <w:top w:val="none" w:sz="0" w:space="0" w:color="auto"/>
        <w:left w:val="none" w:sz="0" w:space="0" w:color="auto"/>
        <w:bottom w:val="none" w:sz="0" w:space="0" w:color="auto"/>
        <w:right w:val="none" w:sz="0" w:space="0" w:color="auto"/>
      </w:divBdr>
    </w:div>
    <w:div w:id="1385712801">
      <w:bodyDiv w:val="1"/>
      <w:marLeft w:val="0"/>
      <w:marRight w:val="0"/>
      <w:marTop w:val="0"/>
      <w:marBottom w:val="0"/>
      <w:divBdr>
        <w:top w:val="none" w:sz="0" w:space="0" w:color="auto"/>
        <w:left w:val="none" w:sz="0" w:space="0" w:color="auto"/>
        <w:bottom w:val="none" w:sz="0" w:space="0" w:color="auto"/>
        <w:right w:val="none" w:sz="0" w:space="0" w:color="auto"/>
      </w:divBdr>
    </w:div>
    <w:div w:id="1388185539">
      <w:bodyDiv w:val="1"/>
      <w:marLeft w:val="0"/>
      <w:marRight w:val="0"/>
      <w:marTop w:val="0"/>
      <w:marBottom w:val="0"/>
      <w:divBdr>
        <w:top w:val="none" w:sz="0" w:space="0" w:color="auto"/>
        <w:left w:val="none" w:sz="0" w:space="0" w:color="auto"/>
        <w:bottom w:val="none" w:sz="0" w:space="0" w:color="auto"/>
        <w:right w:val="none" w:sz="0" w:space="0" w:color="auto"/>
      </w:divBdr>
    </w:div>
    <w:div w:id="1389525258">
      <w:bodyDiv w:val="1"/>
      <w:marLeft w:val="0"/>
      <w:marRight w:val="0"/>
      <w:marTop w:val="0"/>
      <w:marBottom w:val="0"/>
      <w:divBdr>
        <w:top w:val="none" w:sz="0" w:space="0" w:color="auto"/>
        <w:left w:val="none" w:sz="0" w:space="0" w:color="auto"/>
        <w:bottom w:val="none" w:sz="0" w:space="0" w:color="auto"/>
        <w:right w:val="none" w:sz="0" w:space="0" w:color="auto"/>
      </w:divBdr>
    </w:div>
    <w:div w:id="1389913137">
      <w:bodyDiv w:val="1"/>
      <w:marLeft w:val="0"/>
      <w:marRight w:val="0"/>
      <w:marTop w:val="0"/>
      <w:marBottom w:val="0"/>
      <w:divBdr>
        <w:top w:val="none" w:sz="0" w:space="0" w:color="auto"/>
        <w:left w:val="none" w:sz="0" w:space="0" w:color="auto"/>
        <w:bottom w:val="none" w:sz="0" w:space="0" w:color="auto"/>
        <w:right w:val="none" w:sz="0" w:space="0" w:color="auto"/>
      </w:divBdr>
    </w:div>
    <w:div w:id="1390223651">
      <w:bodyDiv w:val="1"/>
      <w:marLeft w:val="0"/>
      <w:marRight w:val="0"/>
      <w:marTop w:val="0"/>
      <w:marBottom w:val="0"/>
      <w:divBdr>
        <w:top w:val="none" w:sz="0" w:space="0" w:color="auto"/>
        <w:left w:val="none" w:sz="0" w:space="0" w:color="auto"/>
        <w:bottom w:val="none" w:sz="0" w:space="0" w:color="auto"/>
        <w:right w:val="none" w:sz="0" w:space="0" w:color="auto"/>
      </w:divBdr>
    </w:div>
    <w:div w:id="1391079545">
      <w:bodyDiv w:val="1"/>
      <w:marLeft w:val="0"/>
      <w:marRight w:val="0"/>
      <w:marTop w:val="0"/>
      <w:marBottom w:val="0"/>
      <w:divBdr>
        <w:top w:val="none" w:sz="0" w:space="0" w:color="auto"/>
        <w:left w:val="none" w:sz="0" w:space="0" w:color="auto"/>
        <w:bottom w:val="none" w:sz="0" w:space="0" w:color="auto"/>
        <w:right w:val="none" w:sz="0" w:space="0" w:color="auto"/>
      </w:divBdr>
    </w:div>
    <w:div w:id="1393845107">
      <w:bodyDiv w:val="1"/>
      <w:marLeft w:val="0"/>
      <w:marRight w:val="0"/>
      <w:marTop w:val="0"/>
      <w:marBottom w:val="0"/>
      <w:divBdr>
        <w:top w:val="none" w:sz="0" w:space="0" w:color="auto"/>
        <w:left w:val="none" w:sz="0" w:space="0" w:color="auto"/>
        <w:bottom w:val="none" w:sz="0" w:space="0" w:color="auto"/>
        <w:right w:val="none" w:sz="0" w:space="0" w:color="auto"/>
      </w:divBdr>
    </w:div>
    <w:div w:id="1396582940">
      <w:bodyDiv w:val="1"/>
      <w:marLeft w:val="0"/>
      <w:marRight w:val="0"/>
      <w:marTop w:val="0"/>
      <w:marBottom w:val="0"/>
      <w:divBdr>
        <w:top w:val="none" w:sz="0" w:space="0" w:color="auto"/>
        <w:left w:val="none" w:sz="0" w:space="0" w:color="auto"/>
        <w:bottom w:val="none" w:sz="0" w:space="0" w:color="auto"/>
        <w:right w:val="none" w:sz="0" w:space="0" w:color="auto"/>
      </w:divBdr>
    </w:div>
    <w:div w:id="1397242196">
      <w:bodyDiv w:val="1"/>
      <w:marLeft w:val="0"/>
      <w:marRight w:val="0"/>
      <w:marTop w:val="0"/>
      <w:marBottom w:val="0"/>
      <w:divBdr>
        <w:top w:val="none" w:sz="0" w:space="0" w:color="auto"/>
        <w:left w:val="none" w:sz="0" w:space="0" w:color="auto"/>
        <w:bottom w:val="none" w:sz="0" w:space="0" w:color="auto"/>
        <w:right w:val="none" w:sz="0" w:space="0" w:color="auto"/>
      </w:divBdr>
    </w:div>
    <w:div w:id="1397631483">
      <w:bodyDiv w:val="1"/>
      <w:marLeft w:val="0"/>
      <w:marRight w:val="0"/>
      <w:marTop w:val="0"/>
      <w:marBottom w:val="0"/>
      <w:divBdr>
        <w:top w:val="none" w:sz="0" w:space="0" w:color="auto"/>
        <w:left w:val="none" w:sz="0" w:space="0" w:color="auto"/>
        <w:bottom w:val="none" w:sz="0" w:space="0" w:color="auto"/>
        <w:right w:val="none" w:sz="0" w:space="0" w:color="auto"/>
      </w:divBdr>
    </w:div>
    <w:div w:id="1399941413">
      <w:bodyDiv w:val="1"/>
      <w:marLeft w:val="0"/>
      <w:marRight w:val="0"/>
      <w:marTop w:val="0"/>
      <w:marBottom w:val="0"/>
      <w:divBdr>
        <w:top w:val="none" w:sz="0" w:space="0" w:color="auto"/>
        <w:left w:val="none" w:sz="0" w:space="0" w:color="auto"/>
        <w:bottom w:val="none" w:sz="0" w:space="0" w:color="auto"/>
        <w:right w:val="none" w:sz="0" w:space="0" w:color="auto"/>
      </w:divBdr>
    </w:div>
    <w:div w:id="1402830555">
      <w:bodyDiv w:val="1"/>
      <w:marLeft w:val="0"/>
      <w:marRight w:val="0"/>
      <w:marTop w:val="0"/>
      <w:marBottom w:val="0"/>
      <w:divBdr>
        <w:top w:val="none" w:sz="0" w:space="0" w:color="auto"/>
        <w:left w:val="none" w:sz="0" w:space="0" w:color="auto"/>
        <w:bottom w:val="none" w:sz="0" w:space="0" w:color="auto"/>
        <w:right w:val="none" w:sz="0" w:space="0" w:color="auto"/>
      </w:divBdr>
    </w:div>
    <w:div w:id="1403407883">
      <w:bodyDiv w:val="1"/>
      <w:marLeft w:val="0"/>
      <w:marRight w:val="0"/>
      <w:marTop w:val="0"/>
      <w:marBottom w:val="0"/>
      <w:divBdr>
        <w:top w:val="none" w:sz="0" w:space="0" w:color="auto"/>
        <w:left w:val="none" w:sz="0" w:space="0" w:color="auto"/>
        <w:bottom w:val="none" w:sz="0" w:space="0" w:color="auto"/>
        <w:right w:val="none" w:sz="0" w:space="0" w:color="auto"/>
      </w:divBdr>
    </w:div>
    <w:div w:id="1407190801">
      <w:bodyDiv w:val="1"/>
      <w:marLeft w:val="0"/>
      <w:marRight w:val="0"/>
      <w:marTop w:val="0"/>
      <w:marBottom w:val="0"/>
      <w:divBdr>
        <w:top w:val="none" w:sz="0" w:space="0" w:color="auto"/>
        <w:left w:val="none" w:sz="0" w:space="0" w:color="auto"/>
        <w:bottom w:val="none" w:sz="0" w:space="0" w:color="auto"/>
        <w:right w:val="none" w:sz="0" w:space="0" w:color="auto"/>
      </w:divBdr>
    </w:div>
    <w:div w:id="1408770958">
      <w:bodyDiv w:val="1"/>
      <w:marLeft w:val="0"/>
      <w:marRight w:val="0"/>
      <w:marTop w:val="0"/>
      <w:marBottom w:val="0"/>
      <w:divBdr>
        <w:top w:val="none" w:sz="0" w:space="0" w:color="auto"/>
        <w:left w:val="none" w:sz="0" w:space="0" w:color="auto"/>
        <w:bottom w:val="none" w:sz="0" w:space="0" w:color="auto"/>
        <w:right w:val="none" w:sz="0" w:space="0" w:color="auto"/>
      </w:divBdr>
    </w:div>
    <w:div w:id="1408839195">
      <w:bodyDiv w:val="1"/>
      <w:marLeft w:val="0"/>
      <w:marRight w:val="0"/>
      <w:marTop w:val="0"/>
      <w:marBottom w:val="0"/>
      <w:divBdr>
        <w:top w:val="none" w:sz="0" w:space="0" w:color="auto"/>
        <w:left w:val="none" w:sz="0" w:space="0" w:color="auto"/>
        <w:bottom w:val="none" w:sz="0" w:space="0" w:color="auto"/>
        <w:right w:val="none" w:sz="0" w:space="0" w:color="auto"/>
      </w:divBdr>
    </w:div>
    <w:div w:id="1410733811">
      <w:bodyDiv w:val="1"/>
      <w:marLeft w:val="0"/>
      <w:marRight w:val="0"/>
      <w:marTop w:val="0"/>
      <w:marBottom w:val="0"/>
      <w:divBdr>
        <w:top w:val="none" w:sz="0" w:space="0" w:color="auto"/>
        <w:left w:val="none" w:sz="0" w:space="0" w:color="auto"/>
        <w:bottom w:val="none" w:sz="0" w:space="0" w:color="auto"/>
        <w:right w:val="none" w:sz="0" w:space="0" w:color="auto"/>
      </w:divBdr>
    </w:div>
    <w:div w:id="1413235679">
      <w:bodyDiv w:val="1"/>
      <w:marLeft w:val="0"/>
      <w:marRight w:val="0"/>
      <w:marTop w:val="0"/>
      <w:marBottom w:val="0"/>
      <w:divBdr>
        <w:top w:val="none" w:sz="0" w:space="0" w:color="auto"/>
        <w:left w:val="none" w:sz="0" w:space="0" w:color="auto"/>
        <w:bottom w:val="none" w:sz="0" w:space="0" w:color="auto"/>
        <w:right w:val="none" w:sz="0" w:space="0" w:color="auto"/>
      </w:divBdr>
    </w:div>
    <w:div w:id="1414275502">
      <w:bodyDiv w:val="1"/>
      <w:marLeft w:val="0"/>
      <w:marRight w:val="0"/>
      <w:marTop w:val="0"/>
      <w:marBottom w:val="0"/>
      <w:divBdr>
        <w:top w:val="none" w:sz="0" w:space="0" w:color="auto"/>
        <w:left w:val="none" w:sz="0" w:space="0" w:color="auto"/>
        <w:bottom w:val="none" w:sz="0" w:space="0" w:color="auto"/>
        <w:right w:val="none" w:sz="0" w:space="0" w:color="auto"/>
      </w:divBdr>
    </w:div>
    <w:div w:id="1415513952">
      <w:bodyDiv w:val="1"/>
      <w:marLeft w:val="0"/>
      <w:marRight w:val="0"/>
      <w:marTop w:val="0"/>
      <w:marBottom w:val="0"/>
      <w:divBdr>
        <w:top w:val="none" w:sz="0" w:space="0" w:color="auto"/>
        <w:left w:val="none" w:sz="0" w:space="0" w:color="auto"/>
        <w:bottom w:val="none" w:sz="0" w:space="0" w:color="auto"/>
        <w:right w:val="none" w:sz="0" w:space="0" w:color="auto"/>
      </w:divBdr>
    </w:div>
    <w:div w:id="1416783622">
      <w:bodyDiv w:val="1"/>
      <w:marLeft w:val="0"/>
      <w:marRight w:val="0"/>
      <w:marTop w:val="0"/>
      <w:marBottom w:val="0"/>
      <w:divBdr>
        <w:top w:val="none" w:sz="0" w:space="0" w:color="auto"/>
        <w:left w:val="none" w:sz="0" w:space="0" w:color="auto"/>
        <w:bottom w:val="none" w:sz="0" w:space="0" w:color="auto"/>
        <w:right w:val="none" w:sz="0" w:space="0" w:color="auto"/>
      </w:divBdr>
    </w:div>
    <w:div w:id="1416977875">
      <w:bodyDiv w:val="1"/>
      <w:marLeft w:val="0"/>
      <w:marRight w:val="0"/>
      <w:marTop w:val="0"/>
      <w:marBottom w:val="0"/>
      <w:divBdr>
        <w:top w:val="none" w:sz="0" w:space="0" w:color="auto"/>
        <w:left w:val="none" w:sz="0" w:space="0" w:color="auto"/>
        <w:bottom w:val="none" w:sz="0" w:space="0" w:color="auto"/>
        <w:right w:val="none" w:sz="0" w:space="0" w:color="auto"/>
      </w:divBdr>
    </w:div>
    <w:div w:id="1418478137">
      <w:bodyDiv w:val="1"/>
      <w:marLeft w:val="0"/>
      <w:marRight w:val="0"/>
      <w:marTop w:val="0"/>
      <w:marBottom w:val="0"/>
      <w:divBdr>
        <w:top w:val="none" w:sz="0" w:space="0" w:color="auto"/>
        <w:left w:val="none" w:sz="0" w:space="0" w:color="auto"/>
        <w:bottom w:val="none" w:sz="0" w:space="0" w:color="auto"/>
        <w:right w:val="none" w:sz="0" w:space="0" w:color="auto"/>
      </w:divBdr>
    </w:div>
    <w:div w:id="1418481584">
      <w:bodyDiv w:val="1"/>
      <w:marLeft w:val="0"/>
      <w:marRight w:val="0"/>
      <w:marTop w:val="0"/>
      <w:marBottom w:val="0"/>
      <w:divBdr>
        <w:top w:val="none" w:sz="0" w:space="0" w:color="auto"/>
        <w:left w:val="none" w:sz="0" w:space="0" w:color="auto"/>
        <w:bottom w:val="none" w:sz="0" w:space="0" w:color="auto"/>
        <w:right w:val="none" w:sz="0" w:space="0" w:color="auto"/>
      </w:divBdr>
    </w:div>
    <w:div w:id="1421873693">
      <w:bodyDiv w:val="1"/>
      <w:marLeft w:val="0"/>
      <w:marRight w:val="0"/>
      <w:marTop w:val="0"/>
      <w:marBottom w:val="0"/>
      <w:divBdr>
        <w:top w:val="none" w:sz="0" w:space="0" w:color="auto"/>
        <w:left w:val="none" w:sz="0" w:space="0" w:color="auto"/>
        <w:bottom w:val="none" w:sz="0" w:space="0" w:color="auto"/>
        <w:right w:val="none" w:sz="0" w:space="0" w:color="auto"/>
      </w:divBdr>
    </w:div>
    <w:div w:id="1424109600">
      <w:bodyDiv w:val="1"/>
      <w:marLeft w:val="0"/>
      <w:marRight w:val="0"/>
      <w:marTop w:val="0"/>
      <w:marBottom w:val="0"/>
      <w:divBdr>
        <w:top w:val="none" w:sz="0" w:space="0" w:color="auto"/>
        <w:left w:val="none" w:sz="0" w:space="0" w:color="auto"/>
        <w:bottom w:val="none" w:sz="0" w:space="0" w:color="auto"/>
        <w:right w:val="none" w:sz="0" w:space="0" w:color="auto"/>
      </w:divBdr>
    </w:div>
    <w:div w:id="1425952465">
      <w:bodyDiv w:val="1"/>
      <w:marLeft w:val="0"/>
      <w:marRight w:val="0"/>
      <w:marTop w:val="0"/>
      <w:marBottom w:val="0"/>
      <w:divBdr>
        <w:top w:val="none" w:sz="0" w:space="0" w:color="auto"/>
        <w:left w:val="none" w:sz="0" w:space="0" w:color="auto"/>
        <w:bottom w:val="none" w:sz="0" w:space="0" w:color="auto"/>
        <w:right w:val="none" w:sz="0" w:space="0" w:color="auto"/>
      </w:divBdr>
    </w:div>
    <w:div w:id="1428769001">
      <w:bodyDiv w:val="1"/>
      <w:marLeft w:val="0"/>
      <w:marRight w:val="0"/>
      <w:marTop w:val="0"/>
      <w:marBottom w:val="0"/>
      <w:divBdr>
        <w:top w:val="none" w:sz="0" w:space="0" w:color="auto"/>
        <w:left w:val="none" w:sz="0" w:space="0" w:color="auto"/>
        <w:bottom w:val="none" w:sz="0" w:space="0" w:color="auto"/>
        <w:right w:val="none" w:sz="0" w:space="0" w:color="auto"/>
      </w:divBdr>
    </w:div>
    <w:div w:id="1429156319">
      <w:bodyDiv w:val="1"/>
      <w:marLeft w:val="0"/>
      <w:marRight w:val="0"/>
      <w:marTop w:val="0"/>
      <w:marBottom w:val="0"/>
      <w:divBdr>
        <w:top w:val="none" w:sz="0" w:space="0" w:color="auto"/>
        <w:left w:val="none" w:sz="0" w:space="0" w:color="auto"/>
        <w:bottom w:val="none" w:sz="0" w:space="0" w:color="auto"/>
        <w:right w:val="none" w:sz="0" w:space="0" w:color="auto"/>
      </w:divBdr>
    </w:div>
    <w:div w:id="1432168626">
      <w:bodyDiv w:val="1"/>
      <w:marLeft w:val="0"/>
      <w:marRight w:val="0"/>
      <w:marTop w:val="0"/>
      <w:marBottom w:val="0"/>
      <w:divBdr>
        <w:top w:val="none" w:sz="0" w:space="0" w:color="auto"/>
        <w:left w:val="none" w:sz="0" w:space="0" w:color="auto"/>
        <w:bottom w:val="none" w:sz="0" w:space="0" w:color="auto"/>
        <w:right w:val="none" w:sz="0" w:space="0" w:color="auto"/>
      </w:divBdr>
    </w:div>
    <w:div w:id="1432240601">
      <w:bodyDiv w:val="1"/>
      <w:marLeft w:val="0"/>
      <w:marRight w:val="0"/>
      <w:marTop w:val="0"/>
      <w:marBottom w:val="0"/>
      <w:divBdr>
        <w:top w:val="none" w:sz="0" w:space="0" w:color="auto"/>
        <w:left w:val="none" w:sz="0" w:space="0" w:color="auto"/>
        <w:bottom w:val="none" w:sz="0" w:space="0" w:color="auto"/>
        <w:right w:val="none" w:sz="0" w:space="0" w:color="auto"/>
      </w:divBdr>
    </w:div>
    <w:div w:id="1432243322">
      <w:bodyDiv w:val="1"/>
      <w:marLeft w:val="0"/>
      <w:marRight w:val="0"/>
      <w:marTop w:val="0"/>
      <w:marBottom w:val="0"/>
      <w:divBdr>
        <w:top w:val="none" w:sz="0" w:space="0" w:color="auto"/>
        <w:left w:val="none" w:sz="0" w:space="0" w:color="auto"/>
        <w:bottom w:val="none" w:sz="0" w:space="0" w:color="auto"/>
        <w:right w:val="none" w:sz="0" w:space="0" w:color="auto"/>
      </w:divBdr>
    </w:div>
    <w:div w:id="1435783007">
      <w:bodyDiv w:val="1"/>
      <w:marLeft w:val="0"/>
      <w:marRight w:val="0"/>
      <w:marTop w:val="0"/>
      <w:marBottom w:val="0"/>
      <w:divBdr>
        <w:top w:val="none" w:sz="0" w:space="0" w:color="auto"/>
        <w:left w:val="none" w:sz="0" w:space="0" w:color="auto"/>
        <w:bottom w:val="none" w:sz="0" w:space="0" w:color="auto"/>
        <w:right w:val="none" w:sz="0" w:space="0" w:color="auto"/>
      </w:divBdr>
    </w:div>
    <w:div w:id="1436438022">
      <w:bodyDiv w:val="1"/>
      <w:marLeft w:val="0"/>
      <w:marRight w:val="0"/>
      <w:marTop w:val="0"/>
      <w:marBottom w:val="0"/>
      <w:divBdr>
        <w:top w:val="none" w:sz="0" w:space="0" w:color="auto"/>
        <w:left w:val="none" w:sz="0" w:space="0" w:color="auto"/>
        <w:bottom w:val="none" w:sz="0" w:space="0" w:color="auto"/>
        <w:right w:val="none" w:sz="0" w:space="0" w:color="auto"/>
      </w:divBdr>
    </w:div>
    <w:div w:id="1437408280">
      <w:bodyDiv w:val="1"/>
      <w:marLeft w:val="0"/>
      <w:marRight w:val="0"/>
      <w:marTop w:val="0"/>
      <w:marBottom w:val="0"/>
      <w:divBdr>
        <w:top w:val="none" w:sz="0" w:space="0" w:color="auto"/>
        <w:left w:val="none" w:sz="0" w:space="0" w:color="auto"/>
        <w:bottom w:val="none" w:sz="0" w:space="0" w:color="auto"/>
        <w:right w:val="none" w:sz="0" w:space="0" w:color="auto"/>
      </w:divBdr>
    </w:div>
    <w:div w:id="1437674582">
      <w:bodyDiv w:val="1"/>
      <w:marLeft w:val="0"/>
      <w:marRight w:val="0"/>
      <w:marTop w:val="0"/>
      <w:marBottom w:val="0"/>
      <w:divBdr>
        <w:top w:val="none" w:sz="0" w:space="0" w:color="auto"/>
        <w:left w:val="none" w:sz="0" w:space="0" w:color="auto"/>
        <w:bottom w:val="none" w:sz="0" w:space="0" w:color="auto"/>
        <w:right w:val="none" w:sz="0" w:space="0" w:color="auto"/>
      </w:divBdr>
    </w:div>
    <w:div w:id="1438401334">
      <w:bodyDiv w:val="1"/>
      <w:marLeft w:val="0"/>
      <w:marRight w:val="0"/>
      <w:marTop w:val="0"/>
      <w:marBottom w:val="0"/>
      <w:divBdr>
        <w:top w:val="none" w:sz="0" w:space="0" w:color="auto"/>
        <w:left w:val="none" w:sz="0" w:space="0" w:color="auto"/>
        <w:bottom w:val="none" w:sz="0" w:space="0" w:color="auto"/>
        <w:right w:val="none" w:sz="0" w:space="0" w:color="auto"/>
      </w:divBdr>
    </w:div>
    <w:div w:id="1439444531">
      <w:bodyDiv w:val="1"/>
      <w:marLeft w:val="0"/>
      <w:marRight w:val="0"/>
      <w:marTop w:val="0"/>
      <w:marBottom w:val="0"/>
      <w:divBdr>
        <w:top w:val="none" w:sz="0" w:space="0" w:color="auto"/>
        <w:left w:val="none" w:sz="0" w:space="0" w:color="auto"/>
        <w:bottom w:val="none" w:sz="0" w:space="0" w:color="auto"/>
        <w:right w:val="none" w:sz="0" w:space="0" w:color="auto"/>
      </w:divBdr>
    </w:div>
    <w:div w:id="1439564548">
      <w:bodyDiv w:val="1"/>
      <w:marLeft w:val="0"/>
      <w:marRight w:val="0"/>
      <w:marTop w:val="0"/>
      <w:marBottom w:val="0"/>
      <w:divBdr>
        <w:top w:val="none" w:sz="0" w:space="0" w:color="auto"/>
        <w:left w:val="none" w:sz="0" w:space="0" w:color="auto"/>
        <w:bottom w:val="none" w:sz="0" w:space="0" w:color="auto"/>
        <w:right w:val="none" w:sz="0" w:space="0" w:color="auto"/>
      </w:divBdr>
    </w:div>
    <w:div w:id="1439793151">
      <w:bodyDiv w:val="1"/>
      <w:marLeft w:val="0"/>
      <w:marRight w:val="0"/>
      <w:marTop w:val="0"/>
      <w:marBottom w:val="0"/>
      <w:divBdr>
        <w:top w:val="none" w:sz="0" w:space="0" w:color="auto"/>
        <w:left w:val="none" w:sz="0" w:space="0" w:color="auto"/>
        <w:bottom w:val="none" w:sz="0" w:space="0" w:color="auto"/>
        <w:right w:val="none" w:sz="0" w:space="0" w:color="auto"/>
      </w:divBdr>
    </w:div>
    <w:div w:id="1439980349">
      <w:bodyDiv w:val="1"/>
      <w:marLeft w:val="0"/>
      <w:marRight w:val="0"/>
      <w:marTop w:val="0"/>
      <w:marBottom w:val="0"/>
      <w:divBdr>
        <w:top w:val="none" w:sz="0" w:space="0" w:color="auto"/>
        <w:left w:val="none" w:sz="0" w:space="0" w:color="auto"/>
        <w:bottom w:val="none" w:sz="0" w:space="0" w:color="auto"/>
        <w:right w:val="none" w:sz="0" w:space="0" w:color="auto"/>
      </w:divBdr>
    </w:div>
    <w:div w:id="1442336271">
      <w:bodyDiv w:val="1"/>
      <w:marLeft w:val="0"/>
      <w:marRight w:val="0"/>
      <w:marTop w:val="0"/>
      <w:marBottom w:val="0"/>
      <w:divBdr>
        <w:top w:val="none" w:sz="0" w:space="0" w:color="auto"/>
        <w:left w:val="none" w:sz="0" w:space="0" w:color="auto"/>
        <w:bottom w:val="none" w:sz="0" w:space="0" w:color="auto"/>
        <w:right w:val="none" w:sz="0" w:space="0" w:color="auto"/>
      </w:divBdr>
    </w:div>
    <w:div w:id="1443300653">
      <w:bodyDiv w:val="1"/>
      <w:marLeft w:val="0"/>
      <w:marRight w:val="0"/>
      <w:marTop w:val="0"/>
      <w:marBottom w:val="0"/>
      <w:divBdr>
        <w:top w:val="none" w:sz="0" w:space="0" w:color="auto"/>
        <w:left w:val="none" w:sz="0" w:space="0" w:color="auto"/>
        <w:bottom w:val="none" w:sz="0" w:space="0" w:color="auto"/>
        <w:right w:val="none" w:sz="0" w:space="0" w:color="auto"/>
      </w:divBdr>
    </w:div>
    <w:div w:id="1445149711">
      <w:bodyDiv w:val="1"/>
      <w:marLeft w:val="0"/>
      <w:marRight w:val="0"/>
      <w:marTop w:val="0"/>
      <w:marBottom w:val="0"/>
      <w:divBdr>
        <w:top w:val="none" w:sz="0" w:space="0" w:color="auto"/>
        <w:left w:val="none" w:sz="0" w:space="0" w:color="auto"/>
        <w:bottom w:val="none" w:sz="0" w:space="0" w:color="auto"/>
        <w:right w:val="none" w:sz="0" w:space="0" w:color="auto"/>
      </w:divBdr>
    </w:div>
    <w:div w:id="1445613656">
      <w:bodyDiv w:val="1"/>
      <w:marLeft w:val="0"/>
      <w:marRight w:val="0"/>
      <w:marTop w:val="0"/>
      <w:marBottom w:val="0"/>
      <w:divBdr>
        <w:top w:val="none" w:sz="0" w:space="0" w:color="auto"/>
        <w:left w:val="none" w:sz="0" w:space="0" w:color="auto"/>
        <w:bottom w:val="none" w:sz="0" w:space="0" w:color="auto"/>
        <w:right w:val="none" w:sz="0" w:space="0" w:color="auto"/>
      </w:divBdr>
    </w:div>
    <w:div w:id="1448818022">
      <w:bodyDiv w:val="1"/>
      <w:marLeft w:val="0"/>
      <w:marRight w:val="0"/>
      <w:marTop w:val="0"/>
      <w:marBottom w:val="0"/>
      <w:divBdr>
        <w:top w:val="none" w:sz="0" w:space="0" w:color="auto"/>
        <w:left w:val="none" w:sz="0" w:space="0" w:color="auto"/>
        <w:bottom w:val="none" w:sz="0" w:space="0" w:color="auto"/>
        <w:right w:val="none" w:sz="0" w:space="0" w:color="auto"/>
      </w:divBdr>
    </w:div>
    <w:div w:id="1448962444">
      <w:bodyDiv w:val="1"/>
      <w:marLeft w:val="0"/>
      <w:marRight w:val="0"/>
      <w:marTop w:val="0"/>
      <w:marBottom w:val="0"/>
      <w:divBdr>
        <w:top w:val="none" w:sz="0" w:space="0" w:color="auto"/>
        <w:left w:val="none" w:sz="0" w:space="0" w:color="auto"/>
        <w:bottom w:val="none" w:sz="0" w:space="0" w:color="auto"/>
        <w:right w:val="none" w:sz="0" w:space="0" w:color="auto"/>
      </w:divBdr>
    </w:div>
    <w:div w:id="1449006077">
      <w:bodyDiv w:val="1"/>
      <w:marLeft w:val="0"/>
      <w:marRight w:val="0"/>
      <w:marTop w:val="0"/>
      <w:marBottom w:val="0"/>
      <w:divBdr>
        <w:top w:val="none" w:sz="0" w:space="0" w:color="auto"/>
        <w:left w:val="none" w:sz="0" w:space="0" w:color="auto"/>
        <w:bottom w:val="none" w:sz="0" w:space="0" w:color="auto"/>
        <w:right w:val="none" w:sz="0" w:space="0" w:color="auto"/>
      </w:divBdr>
    </w:div>
    <w:div w:id="1451242916">
      <w:bodyDiv w:val="1"/>
      <w:marLeft w:val="0"/>
      <w:marRight w:val="0"/>
      <w:marTop w:val="0"/>
      <w:marBottom w:val="0"/>
      <w:divBdr>
        <w:top w:val="none" w:sz="0" w:space="0" w:color="auto"/>
        <w:left w:val="none" w:sz="0" w:space="0" w:color="auto"/>
        <w:bottom w:val="none" w:sz="0" w:space="0" w:color="auto"/>
        <w:right w:val="none" w:sz="0" w:space="0" w:color="auto"/>
      </w:divBdr>
    </w:div>
    <w:div w:id="1451782561">
      <w:bodyDiv w:val="1"/>
      <w:marLeft w:val="0"/>
      <w:marRight w:val="0"/>
      <w:marTop w:val="0"/>
      <w:marBottom w:val="0"/>
      <w:divBdr>
        <w:top w:val="none" w:sz="0" w:space="0" w:color="auto"/>
        <w:left w:val="none" w:sz="0" w:space="0" w:color="auto"/>
        <w:bottom w:val="none" w:sz="0" w:space="0" w:color="auto"/>
        <w:right w:val="none" w:sz="0" w:space="0" w:color="auto"/>
      </w:divBdr>
    </w:div>
    <w:div w:id="1452090261">
      <w:bodyDiv w:val="1"/>
      <w:marLeft w:val="0"/>
      <w:marRight w:val="0"/>
      <w:marTop w:val="0"/>
      <w:marBottom w:val="0"/>
      <w:divBdr>
        <w:top w:val="none" w:sz="0" w:space="0" w:color="auto"/>
        <w:left w:val="none" w:sz="0" w:space="0" w:color="auto"/>
        <w:bottom w:val="none" w:sz="0" w:space="0" w:color="auto"/>
        <w:right w:val="none" w:sz="0" w:space="0" w:color="auto"/>
      </w:divBdr>
    </w:div>
    <w:div w:id="1454440720">
      <w:bodyDiv w:val="1"/>
      <w:marLeft w:val="0"/>
      <w:marRight w:val="0"/>
      <w:marTop w:val="0"/>
      <w:marBottom w:val="0"/>
      <w:divBdr>
        <w:top w:val="none" w:sz="0" w:space="0" w:color="auto"/>
        <w:left w:val="none" w:sz="0" w:space="0" w:color="auto"/>
        <w:bottom w:val="none" w:sz="0" w:space="0" w:color="auto"/>
        <w:right w:val="none" w:sz="0" w:space="0" w:color="auto"/>
      </w:divBdr>
    </w:div>
    <w:div w:id="1455753732">
      <w:bodyDiv w:val="1"/>
      <w:marLeft w:val="0"/>
      <w:marRight w:val="0"/>
      <w:marTop w:val="0"/>
      <w:marBottom w:val="0"/>
      <w:divBdr>
        <w:top w:val="none" w:sz="0" w:space="0" w:color="auto"/>
        <w:left w:val="none" w:sz="0" w:space="0" w:color="auto"/>
        <w:bottom w:val="none" w:sz="0" w:space="0" w:color="auto"/>
        <w:right w:val="none" w:sz="0" w:space="0" w:color="auto"/>
      </w:divBdr>
    </w:div>
    <w:div w:id="1457991436">
      <w:bodyDiv w:val="1"/>
      <w:marLeft w:val="0"/>
      <w:marRight w:val="0"/>
      <w:marTop w:val="0"/>
      <w:marBottom w:val="0"/>
      <w:divBdr>
        <w:top w:val="none" w:sz="0" w:space="0" w:color="auto"/>
        <w:left w:val="none" w:sz="0" w:space="0" w:color="auto"/>
        <w:bottom w:val="none" w:sz="0" w:space="0" w:color="auto"/>
        <w:right w:val="none" w:sz="0" w:space="0" w:color="auto"/>
      </w:divBdr>
    </w:div>
    <w:div w:id="1459296944">
      <w:bodyDiv w:val="1"/>
      <w:marLeft w:val="0"/>
      <w:marRight w:val="0"/>
      <w:marTop w:val="0"/>
      <w:marBottom w:val="0"/>
      <w:divBdr>
        <w:top w:val="none" w:sz="0" w:space="0" w:color="auto"/>
        <w:left w:val="none" w:sz="0" w:space="0" w:color="auto"/>
        <w:bottom w:val="none" w:sz="0" w:space="0" w:color="auto"/>
        <w:right w:val="none" w:sz="0" w:space="0" w:color="auto"/>
      </w:divBdr>
    </w:div>
    <w:div w:id="1461024580">
      <w:bodyDiv w:val="1"/>
      <w:marLeft w:val="0"/>
      <w:marRight w:val="0"/>
      <w:marTop w:val="0"/>
      <w:marBottom w:val="0"/>
      <w:divBdr>
        <w:top w:val="none" w:sz="0" w:space="0" w:color="auto"/>
        <w:left w:val="none" w:sz="0" w:space="0" w:color="auto"/>
        <w:bottom w:val="none" w:sz="0" w:space="0" w:color="auto"/>
        <w:right w:val="none" w:sz="0" w:space="0" w:color="auto"/>
      </w:divBdr>
    </w:div>
    <w:div w:id="1461682144">
      <w:bodyDiv w:val="1"/>
      <w:marLeft w:val="0"/>
      <w:marRight w:val="0"/>
      <w:marTop w:val="0"/>
      <w:marBottom w:val="0"/>
      <w:divBdr>
        <w:top w:val="none" w:sz="0" w:space="0" w:color="auto"/>
        <w:left w:val="none" w:sz="0" w:space="0" w:color="auto"/>
        <w:bottom w:val="none" w:sz="0" w:space="0" w:color="auto"/>
        <w:right w:val="none" w:sz="0" w:space="0" w:color="auto"/>
      </w:divBdr>
    </w:div>
    <w:div w:id="1464228107">
      <w:bodyDiv w:val="1"/>
      <w:marLeft w:val="0"/>
      <w:marRight w:val="0"/>
      <w:marTop w:val="0"/>
      <w:marBottom w:val="0"/>
      <w:divBdr>
        <w:top w:val="none" w:sz="0" w:space="0" w:color="auto"/>
        <w:left w:val="none" w:sz="0" w:space="0" w:color="auto"/>
        <w:bottom w:val="none" w:sz="0" w:space="0" w:color="auto"/>
        <w:right w:val="none" w:sz="0" w:space="0" w:color="auto"/>
      </w:divBdr>
    </w:div>
    <w:div w:id="1466314955">
      <w:bodyDiv w:val="1"/>
      <w:marLeft w:val="0"/>
      <w:marRight w:val="0"/>
      <w:marTop w:val="0"/>
      <w:marBottom w:val="0"/>
      <w:divBdr>
        <w:top w:val="none" w:sz="0" w:space="0" w:color="auto"/>
        <w:left w:val="none" w:sz="0" w:space="0" w:color="auto"/>
        <w:bottom w:val="none" w:sz="0" w:space="0" w:color="auto"/>
        <w:right w:val="none" w:sz="0" w:space="0" w:color="auto"/>
      </w:divBdr>
    </w:div>
    <w:div w:id="1466317002">
      <w:bodyDiv w:val="1"/>
      <w:marLeft w:val="0"/>
      <w:marRight w:val="0"/>
      <w:marTop w:val="0"/>
      <w:marBottom w:val="0"/>
      <w:divBdr>
        <w:top w:val="none" w:sz="0" w:space="0" w:color="auto"/>
        <w:left w:val="none" w:sz="0" w:space="0" w:color="auto"/>
        <w:bottom w:val="none" w:sz="0" w:space="0" w:color="auto"/>
        <w:right w:val="none" w:sz="0" w:space="0" w:color="auto"/>
      </w:divBdr>
    </w:div>
    <w:div w:id="1467041414">
      <w:bodyDiv w:val="1"/>
      <w:marLeft w:val="0"/>
      <w:marRight w:val="0"/>
      <w:marTop w:val="0"/>
      <w:marBottom w:val="0"/>
      <w:divBdr>
        <w:top w:val="none" w:sz="0" w:space="0" w:color="auto"/>
        <w:left w:val="none" w:sz="0" w:space="0" w:color="auto"/>
        <w:bottom w:val="none" w:sz="0" w:space="0" w:color="auto"/>
        <w:right w:val="none" w:sz="0" w:space="0" w:color="auto"/>
      </w:divBdr>
    </w:div>
    <w:div w:id="1467116566">
      <w:bodyDiv w:val="1"/>
      <w:marLeft w:val="0"/>
      <w:marRight w:val="0"/>
      <w:marTop w:val="0"/>
      <w:marBottom w:val="0"/>
      <w:divBdr>
        <w:top w:val="none" w:sz="0" w:space="0" w:color="auto"/>
        <w:left w:val="none" w:sz="0" w:space="0" w:color="auto"/>
        <w:bottom w:val="none" w:sz="0" w:space="0" w:color="auto"/>
        <w:right w:val="none" w:sz="0" w:space="0" w:color="auto"/>
      </w:divBdr>
    </w:div>
    <w:div w:id="1467697412">
      <w:bodyDiv w:val="1"/>
      <w:marLeft w:val="0"/>
      <w:marRight w:val="0"/>
      <w:marTop w:val="0"/>
      <w:marBottom w:val="0"/>
      <w:divBdr>
        <w:top w:val="none" w:sz="0" w:space="0" w:color="auto"/>
        <w:left w:val="none" w:sz="0" w:space="0" w:color="auto"/>
        <w:bottom w:val="none" w:sz="0" w:space="0" w:color="auto"/>
        <w:right w:val="none" w:sz="0" w:space="0" w:color="auto"/>
      </w:divBdr>
    </w:div>
    <w:div w:id="1469779861">
      <w:bodyDiv w:val="1"/>
      <w:marLeft w:val="0"/>
      <w:marRight w:val="0"/>
      <w:marTop w:val="0"/>
      <w:marBottom w:val="0"/>
      <w:divBdr>
        <w:top w:val="none" w:sz="0" w:space="0" w:color="auto"/>
        <w:left w:val="none" w:sz="0" w:space="0" w:color="auto"/>
        <w:bottom w:val="none" w:sz="0" w:space="0" w:color="auto"/>
        <w:right w:val="none" w:sz="0" w:space="0" w:color="auto"/>
      </w:divBdr>
    </w:div>
    <w:div w:id="1469780578">
      <w:bodyDiv w:val="1"/>
      <w:marLeft w:val="0"/>
      <w:marRight w:val="0"/>
      <w:marTop w:val="0"/>
      <w:marBottom w:val="0"/>
      <w:divBdr>
        <w:top w:val="none" w:sz="0" w:space="0" w:color="auto"/>
        <w:left w:val="none" w:sz="0" w:space="0" w:color="auto"/>
        <w:bottom w:val="none" w:sz="0" w:space="0" w:color="auto"/>
        <w:right w:val="none" w:sz="0" w:space="0" w:color="auto"/>
      </w:divBdr>
    </w:div>
    <w:div w:id="1470242231">
      <w:bodyDiv w:val="1"/>
      <w:marLeft w:val="0"/>
      <w:marRight w:val="0"/>
      <w:marTop w:val="0"/>
      <w:marBottom w:val="0"/>
      <w:divBdr>
        <w:top w:val="none" w:sz="0" w:space="0" w:color="auto"/>
        <w:left w:val="none" w:sz="0" w:space="0" w:color="auto"/>
        <w:bottom w:val="none" w:sz="0" w:space="0" w:color="auto"/>
        <w:right w:val="none" w:sz="0" w:space="0" w:color="auto"/>
      </w:divBdr>
    </w:div>
    <w:div w:id="1471248127">
      <w:bodyDiv w:val="1"/>
      <w:marLeft w:val="0"/>
      <w:marRight w:val="0"/>
      <w:marTop w:val="0"/>
      <w:marBottom w:val="0"/>
      <w:divBdr>
        <w:top w:val="none" w:sz="0" w:space="0" w:color="auto"/>
        <w:left w:val="none" w:sz="0" w:space="0" w:color="auto"/>
        <w:bottom w:val="none" w:sz="0" w:space="0" w:color="auto"/>
        <w:right w:val="none" w:sz="0" w:space="0" w:color="auto"/>
      </w:divBdr>
    </w:div>
    <w:div w:id="1472165531">
      <w:bodyDiv w:val="1"/>
      <w:marLeft w:val="0"/>
      <w:marRight w:val="0"/>
      <w:marTop w:val="0"/>
      <w:marBottom w:val="0"/>
      <w:divBdr>
        <w:top w:val="none" w:sz="0" w:space="0" w:color="auto"/>
        <w:left w:val="none" w:sz="0" w:space="0" w:color="auto"/>
        <w:bottom w:val="none" w:sz="0" w:space="0" w:color="auto"/>
        <w:right w:val="none" w:sz="0" w:space="0" w:color="auto"/>
      </w:divBdr>
    </w:div>
    <w:div w:id="1472400457">
      <w:bodyDiv w:val="1"/>
      <w:marLeft w:val="0"/>
      <w:marRight w:val="0"/>
      <w:marTop w:val="0"/>
      <w:marBottom w:val="0"/>
      <w:divBdr>
        <w:top w:val="none" w:sz="0" w:space="0" w:color="auto"/>
        <w:left w:val="none" w:sz="0" w:space="0" w:color="auto"/>
        <w:bottom w:val="none" w:sz="0" w:space="0" w:color="auto"/>
        <w:right w:val="none" w:sz="0" w:space="0" w:color="auto"/>
      </w:divBdr>
    </w:div>
    <w:div w:id="1475101280">
      <w:bodyDiv w:val="1"/>
      <w:marLeft w:val="0"/>
      <w:marRight w:val="0"/>
      <w:marTop w:val="0"/>
      <w:marBottom w:val="0"/>
      <w:divBdr>
        <w:top w:val="none" w:sz="0" w:space="0" w:color="auto"/>
        <w:left w:val="none" w:sz="0" w:space="0" w:color="auto"/>
        <w:bottom w:val="none" w:sz="0" w:space="0" w:color="auto"/>
        <w:right w:val="none" w:sz="0" w:space="0" w:color="auto"/>
      </w:divBdr>
    </w:div>
    <w:div w:id="1477338384">
      <w:bodyDiv w:val="1"/>
      <w:marLeft w:val="0"/>
      <w:marRight w:val="0"/>
      <w:marTop w:val="0"/>
      <w:marBottom w:val="0"/>
      <w:divBdr>
        <w:top w:val="none" w:sz="0" w:space="0" w:color="auto"/>
        <w:left w:val="none" w:sz="0" w:space="0" w:color="auto"/>
        <w:bottom w:val="none" w:sz="0" w:space="0" w:color="auto"/>
        <w:right w:val="none" w:sz="0" w:space="0" w:color="auto"/>
      </w:divBdr>
    </w:div>
    <w:div w:id="1477338516">
      <w:bodyDiv w:val="1"/>
      <w:marLeft w:val="0"/>
      <w:marRight w:val="0"/>
      <w:marTop w:val="0"/>
      <w:marBottom w:val="0"/>
      <w:divBdr>
        <w:top w:val="none" w:sz="0" w:space="0" w:color="auto"/>
        <w:left w:val="none" w:sz="0" w:space="0" w:color="auto"/>
        <w:bottom w:val="none" w:sz="0" w:space="0" w:color="auto"/>
        <w:right w:val="none" w:sz="0" w:space="0" w:color="auto"/>
      </w:divBdr>
    </w:div>
    <w:div w:id="1482113879">
      <w:bodyDiv w:val="1"/>
      <w:marLeft w:val="0"/>
      <w:marRight w:val="0"/>
      <w:marTop w:val="0"/>
      <w:marBottom w:val="0"/>
      <w:divBdr>
        <w:top w:val="none" w:sz="0" w:space="0" w:color="auto"/>
        <w:left w:val="none" w:sz="0" w:space="0" w:color="auto"/>
        <w:bottom w:val="none" w:sz="0" w:space="0" w:color="auto"/>
        <w:right w:val="none" w:sz="0" w:space="0" w:color="auto"/>
      </w:divBdr>
    </w:div>
    <w:div w:id="1482892673">
      <w:bodyDiv w:val="1"/>
      <w:marLeft w:val="0"/>
      <w:marRight w:val="0"/>
      <w:marTop w:val="0"/>
      <w:marBottom w:val="0"/>
      <w:divBdr>
        <w:top w:val="none" w:sz="0" w:space="0" w:color="auto"/>
        <w:left w:val="none" w:sz="0" w:space="0" w:color="auto"/>
        <w:bottom w:val="none" w:sz="0" w:space="0" w:color="auto"/>
        <w:right w:val="none" w:sz="0" w:space="0" w:color="auto"/>
      </w:divBdr>
    </w:div>
    <w:div w:id="1483546069">
      <w:bodyDiv w:val="1"/>
      <w:marLeft w:val="0"/>
      <w:marRight w:val="0"/>
      <w:marTop w:val="0"/>
      <w:marBottom w:val="0"/>
      <w:divBdr>
        <w:top w:val="none" w:sz="0" w:space="0" w:color="auto"/>
        <w:left w:val="none" w:sz="0" w:space="0" w:color="auto"/>
        <w:bottom w:val="none" w:sz="0" w:space="0" w:color="auto"/>
        <w:right w:val="none" w:sz="0" w:space="0" w:color="auto"/>
      </w:divBdr>
    </w:div>
    <w:div w:id="1484271946">
      <w:bodyDiv w:val="1"/>
      <w:marLeft w:val="0"/>
      <w:marRight w:val="0"/>
      <w:marTop w:val="0"/>
      <w:marBottom w:val="0"/>
      <w:divBdr>
        <w:top w:val="none" w:sz="0" w:space="0" w:color="auto"/>
        <w:left w:val="none" w:sz="0" w:space="0" w:color="auto"/>
        <w:bottom w:val="none" w:sz="0" w:space="0" w:color="auto"/>
        <w:right w:val="none" w:sz="0" w:space="0" w:color="auto"/>
      </w:divBdr>
    </w:div>
    <w:div w:id="1484396435">
      <w:bodyDiv w:val="1"/>
      <w:marLeft w:val="0"/>
      <w:marRight w:val="0"/>
      <w:marTop w:val="0"/>
      <w:marBottom w:val="0"/>
      <w:divBdr>
        <w:top w:val="none" w:sz="0" w:space="0" w:color="auto"/>
        <w:left w:val="none" w:sz="0" w:space="0" w:color="auto"/>
        <w:bottom w:val="none" w:sz="0" w:space="0" w:color="auto"/>
        <w:right w:val="none" w:sz="0" w:space="0" w:color="auto"/>
      </w:divBdr>
    </w:div>
    <w:div w:id="1485001513">
      <w:bodyDiv w:val="1"/>
      <w:marLeft w:val="0"/>
      <w:marRight w:val="0"/>
      <w:marTop w:val="0"/>
      <w:marBottom w:val="0"/>
      <w:divBdr>
        <w:top w:val="none" w:sz="0" w:space="0" w:color="auto"/>
        <w:left w:val="none" w:sz="0" w:space="0" w:color="auto"/>
        <w:bottom w:val="none" w:sz="0" w:space="0" w:color="auto"/>
        <w:right w:val="none" w:sz="0" w:space="0" w:color="auto"/>
      </w:divBdr>
    </w:div>
    <w:div w:id="1486164456">
      <w:bodyDiv w:val="1"/>
      <w:marLeft w:val="0"/>
      <w:marRight w:val="0"/>
      <w:marTop w:val="0"/>
      <w:marBottom w:val="0"/>
      <w:divBdr>
        <w:top w:val="none" w:sz="0" w:space="0" w:color="auto"/>
        <w:left w:val="none" w:sz="0" w:space="0" w:color="auto"/>
        <w:bottom w:val="none" w:sz="0" w:space="0" w:color="auto"/>
        <w:right w:val="none" w:sz="0" w:space="0" w:color="auto"/>
      </w:divBdr>
    </w:div>
    <w:div w:id="1486817774">
      <w:bodyDiv w:val="1"/>
      <w:marLeft w:val="0"/>
      <w:marRight w:val="0"/>
      <w:marTop w:val="0"/>
      <w:marBottom w:val="0"/>
      <w:divBdr>
        <w:top w:val="none" w:sz="0" w:space="0" w:color="auto"/>
        <w:left w:val="none" w:sz="0" w:space="0" w:color="auto"/>
        <w:bottom w:val="none" w:sz="0" w:space="0" w:color="auto"/>
        <w:right w:val="none" w:sz="0" w:space="0" w:color="auto"/>
      </w:divBdr>
    </w:div>
    <w:div w:id="1487091827">
      <w:bodyDiv w:val="1"/>
      <w:marLeft w:val="0"/>
      <w:marRight w:val="0"/>
      <w:marTop w:val="0"/>
      <w:marBottom w:val="0"/>
      <w:divBdr>
        <w:top w:val="none" w:sz="0" w:space="0" w:color="auto"/>
        <w:left w:val="none" w:sz="0" w:space="0" w:color="auto"/>
        <w:bottom w:val="none" w:sz="0" w:space="0" w:color="auto"/>
        <w:right w:val="none" w:sz="0" w:space="0" w:color="auto"/>
      </w:divBdr>
    </w:div>
    <w:div w:id="1488010056">
      <w:bodyDiv w:val="1"/>
      <w:marLeft w:val="0"/>
      <w:marRight w:val="0"/>
      <w:marTop w:val="0"/>
      <w:marBottom w:val="0"/>
      <w:divBdr>
        <w:top w:val="none" w:sz="0" w:space="0" w:color="auto"/>
        <w:left w:val="none" w:sz="0" w:space="0" w:color="auto"/>
        <w:bottom w:val="none" w:sz="0" w:space="0" w:color="auto"/>
        <w:right w:val="none" w:sz="0" w:space="0" w:color="auto"/>
      </w:divBdr>
    </w:div>
    <w:div w:id="1488088947">
      <w:bodyDiv w:val="1"/>
      <w:marLeft w:val="0"/>
      <w:marRight w:val="0"/>
      <w:marTop w:val="0"/>
      <w:marBottom w:val="0"/>
      <w:divBdr>
        <w:top w:val="none" w:sz="0" w:space="0" w:color="auto"/>
        <w:left w:val="none" w:sz="0" w:space="0" w:color="auto"/>
        <w:bottom w:val="none" w:sz="0" w:space="0" w:color="auto"/>
        <w:right w:val="none" w:sz="0" w:space="0" w:color="auto"/>
      </w:divBdr>
    </w:div>
    <w:div w:id="1488593447">
      <w:bodyDiv w:val="1"/>
      <w:marLeft w:val="0"/>
      <w:marRight w:val="0"/>
      <w:marTop w:val="0"/>
      <w:marBottom w:val="0"/>
      <w:divBdr>
        <w:top w:val="none" w:sz="0" w:space="0" w:color="auto"/>
        <w:left w:val="none" w:sz="0" w:space="0" w:color="auto"/>
        <w:bottom w:val="none" w:sz="0" w:space="0" w:color="auto"/>
        <w:right w:val="none" w:sz="0" w:space="0" w:color="auto"/>
      </w:divBdr>
    </w:div>
    <w:div w:id="1489059352">
      <w:bodyDiv w:val="1"/>
      <w:marLeft w:val="0"/>
      <w:marRight w:val="0"/>
      <w:marTop w:val="0"/>
      <w:marBottom w:val="0"/>
      <w:divBdr>
        <w:top w:val="none" w:sz="0" w:space="0" w:color="auto"/>
        <w:left w:val="none" w:sz="0" w:space="0" w:color="auto"/>
        <w:bottom w:val="none" w:sz="0" w:space="0" w:color="auto"/>
        <w:right w:val="none" w:sz="0" w:space="0" w:color="auto"/>
      </w:divBdr>
    </w:div>
    <w:div w:id="1491019620">
      <w:bodyDiv w:val="1"/>
      <w:marLeft w:val="0"/>
      <w:marRight w:val="0"/>
      <w:marTop w:val="0"/>
      <w:marBottom w:val="0"/>
      <w:divBdr>
        <w:top w:val="none" w:sz="0" w:space="0" w:color="auto"/>
        <w:left w:val="none" w:sz="0" w:space="0" w:color="auto"/>
        <w:bottom w:val="none" w:sz="0" w:space="0" w:color="auto"/>
        <w:right w:val="none" w:sz="0" w:space="0" w:color="auto"/>
      </w:divBdr>
    </w:div>
    <w:div w:id="1491291677">
      <w:bodyDiv w:val="1"/>
      <w:marLeft w:val="0"/>
      <w:marRight w:val="0"/>
      <w:marTop w:val="0"/>
      <w:marBottom w:val="0"/>
      <w:divBdr>
        <w:top w:val="none" w:sz="0" w:space="0" w:color="auto"/>
        <w:left w:val="none" w:sz="0" w:space="0" w:color="auto"/>
        <w:bottom w:val="none" w:sz="0" w:space="0" w:color="auto"/>
        <w:right w:val="none" w:sz="0" w:space="0" w:color="auto"/>
      </w:divBdr>
    </w:div>
    <w:div w:id="1495335485">
      <w:bodyDiv w:val="1"/>
      <w:marLeft w:val="0"/>
      <w:marRight w:val="0"/>
      <w:marTop w:val="0"/>
      <w:marBottom w:val="0"/>
      <w:divBdr>
        <w:top w:val="none" w:sz="0" w:space="0" w:color="auto"/>
        <w:left w:val="none" w:sz="0" w:space="0" w:color="auto"/>
        <w:bottom w:val="none" w:sz="0" w:space="0" w:color="auto"/>
        <w:right w:val="none" w:sz="0" w:space="0" w:color="auto"/>
      </w:divBdr>
    </w:div>
    <w:div w:id="1495680735">
      <w:bodyDiv w:val="1"/>
      <w:marLeft w:val="0"/>
      <w:marRight w:val="0"/>
      <w:marTop w:val="0"/>
      <w:marBottom w:val="0"/>
      <w:divBdr>
        <w:top w:val="none" w:sz="0" w:space="0" w:color="auto"/>
        <w:left w:val="none" w:sz="0" w:space="0" w:color="auto"/>
        <w:bottom w:val="none" w:sz="0" w:space="0" w:color="auto"/>
        <w:right w:val="none" w:sz="0" w:space="0" w:color="auto"/>
      </w:divBdr>
    </w:div>
    <w:div w:id="1495881181">
      <w:bodyDiv w:val="1"/>
      <w:marLeft w:val="0"/>
      <w:marRight w:val="0"/>
      <w:marTop w:val="0"/>
      <w:marBottom w:val="0"/>
      <w:divBdr>
        <w:top w:val="none" w:sz="0" w:space="0" w:color="auto"/>
        <w:left w:val="none" w:sz="0" w:space="0" w:color="auto"/>
        <w:bottom w:val="none" w:sz="0" w:space="0" w:color="auto"/>
        <w:right w:val="none" w:sz="0" w:space="0" w:color="auto"/>
      </w:divBdr>
    </w:div>
    <w:div w:id="1497065447">
      <w:bodyDiv w:val="1"/>
      <w:marLeft w:val="0"/>
      <w:marRight w:val="0"/>
      <w:marTop w:val="0"/>
      <w:marBottom w:val="0"/>
      <w:divBdr>
        <w:top w:val="none" w:sz="0" w:space="0" w:color="auto"/>
        <w:left w:val="none" w:sz="0" w:space="0" w:color="auto"/>
        <w:bottom w:val="none" w:sz="0" w:space="0" w:color="auto"/>
        <w:right w:val="none" w:sz="0" w:space="0" w:color="auto"/>
      </w:divBdr>
    </w:div>
    <w:div w:id="1500266061">
      <w:bodyDiv w:val="1"/>
      <w:marLeft w:val="0"/>
      <w:marRight w:val="0"/>
      <w:marTop w:val="0"/>
      <w:marBottom w:val="0"/>
      <w:divBdr>
        <w:top w:val="none" w:sz="0" w:space="0" w:color="auto"/>
        <w:left w:val="none" w:sz="0" w:space="0" w:color="auto"/>
        <w:bottom w:val="none" w:sz="0" w:space="0" w:color="auto"/>
        <w:right w:val="none" w:sz="0" w:space="0" w:color="auto"/>
      </w:divBdr>
    </w:div>
    <w:div w:id="1501197424">
      <w:bodyDiv w:val="1"/>
      <w:marLeft w:val="0"/>
      <w:marRight w:val="0"/>
      <w:marTop w:val="0"/>
      <w:marBottom w:val="0"/>
      <w:divBdr>
        <w:top w:val="none" w:sz="0" w:space="0" w:color="auto"/>
        <w:left w:val="none" w:sz="0" w:space="0" w:color="auto"/>
        <w:bottom w:val="none" w:sz="0" w:space="0" w:color="auto"/>
        <w:right w:val="none" w:sz="0" w:space="0" w:color="auto"/>
      </w:divBdr>
    </w:div>
    <w:div w:id="1502087874">
      <w:bodyDiv w:val="1"/>
      <w:marLeft w:val="0"/>
      <w:marRight w:val="0"/>
      <w:marTop w:val="0"/>
      <w:marBottom w:val="0"/>
      <w:divBdr>
        <w:top w:val="none" w:sz="0" w:space="0" w:color="auto"/>
        <w:left w:val="none" w:sz="0" w:space="0" w:color="auto"/>
        <w:bottom w:val="none" w:sz="0" w:space="0" w:color="auto"/>
        <w:right w:val="none" w:sz="0" w:space="0" w:color="auto"/>
      </w:divBdr>
    </w:div>
    <w:div w:id="1502624525">
      <w:bodyDiv w:val="1"/>
      <w:marLeft w:val="0"/>
      <w:marRight w:val="0"/>
      <w:marTop w:val="0"/>
      <w:marBottom w:val="0"/>
      <w:divBdr>
        <w:top w:val="none" w:sz="0" w:space="0" w:color="auto"/>
        <w:left w:val="none" w:sz="0" w:space="0" w:color="auto"/>
        <w:bottom w:val="none" w:sz="0" w:space="0" w:color="auto"/>
        <w:right w:val="none" w:sz="0" w:space="0" w:color="auto"/>
      </w:divBdr>
    </w:div>
    <w:div w:id="1503230230">
      <w:bodyDiv w:val="1"/>
      <w:marLeft w:val="0"/>
      <w:marRight w:val="0"/>
      <w:marTop w:val="0"/>
      <w:marBottom w:val="0"/>
      <w:divBdr>
        <w:top w:val="none" w:sz="0" w:space="0" w:color="auto"/>
        <w:left w:val="none" w:sz="0" w:space="0" w:color="auto"/>
        <w:bottom w:val="none" w:sz="0" w:space="0" w:color="auto"/>
        <w:right w:val="none" w:sz="0" w:space="0" w:color="auto"/>
      </w:divBdr>
    </w:div>
    <w:div w:id="1503622896">
      <w:bodyDiv w:val="1"/>
      <w:marLeft w:val="0"/>
      <w:marRight w:val="0"/>
      <w:marTop w:val="0"/>
      <w:marBottom w:val="0"/>
      <w:divBdr>
        <w:top w:val="none" w:sz="0" w:space="0" w:color="auto"/>
        <w:left w:val="none" w:sz="0" w:space="0" w:color="auto"/>
        <w:bottom w:val="none" w:sz="0" w:space="0" w:color="auto"/>
        <w:right w:val="none" w:sz="0" w:space="0" w:color="auto"/>
      </w:divBdr>
    </w:div>
    <w:div w:id="1503659839">
      <w:bodyDiv w:val="1"/>
      <w:marLeft w:val="0"/>
      <w:marRight w:val="0"/>
      <w:marTop w:val="0"/>
      <w:marBottom w:val="0"/>
      <w:divBdr>
        <w:top w:val="none" w:sz="0" w:space="0" w:color="auto"/>
        <w:left w:val="none" w:sz="0" w:space="0" w:color="auto"/>
        <w:bottom w:val="none" w:sz="0" w:space="0" w:color="auto"/>
        <w:right w:val="none" w:sz="0" w:space="0" w:color="auto"/>
      </w:divBdr>
    </w:div>
    <w:div w:id="1504006402">
      <w:bodyDiv w:val="1"/>
      <w:marLeft w:val="0"/>
      <w:marRight w:val="0"/>
      <w:marTop w:val="0"/>
      <w:marBottom w:val="0"/>
      <w:divBdr>
        <w:top w:val="none" w:sz="0" w:space="0" w:color="auto"/>
        <w:left w:val="none" w:sz="0" w:space="0" w:color="auto"/>
        <w:bottom w:val="none" w:sz="0" w:space="0" w:color="auto"/>
        <w:right w:val="none" w:sz="0" w:space="0" w:color="auto"/>
      </w:divBdr>
    </w:div>
    <w:div w:id="1507553353">
      <w:bodyDiv w:val="1"/>
      <w:marLeft w:val="0"/>
      <w:marRight w:val="0"/>
      <w:marTop w:val="0"/>
      <w:marBottom w:val="0"/>
      <w:divBdr>
        <w:top w:val="none" w:sz="0" w:space="0" w:color="auto"/>
        <w:left w:val="none" w:sz="0" w:space="0" w:color="auto"/>
        <w:bottom w:val="none" w:sz="0" w:space="0" w:color="auto"/>
        <w:right w:val="none" w:sz="0" w:space="0" w:color="auto"/>
      </w:divBdr>
    </w:div>
    <w:div w:id="1507942862">
      <w:bodyDiv w:val="1"/>
      <w:marLeft w:val="0"/>
      <w:marRight w:val="0"/>
      <w:marTop w:val="0"/>
      <w:marBottom w:val="0"/>
      <w:divBdr>
        <w:top w:val="none" w:sz="0" w:space="0" w:color="auto"/>
        <w:left w:val="none" w:sz="0" w:space="0" w:color="auto"/>
        <w:bottom w:val="none" w:sz="0" w:space="0" w:color="auto"/>
        <w:right w:val="none" w:sz="0" w:space="0" w:color="auto"/>
      </w:divBdr>
    </w:div>
    <w:div w:id="1511143404">
      <w:bodyDiv w:val="1"/>
      <w:marLeft w:val="0"/>
      <w:marRight w:val="0"/>
      <w:marTop w:val="0"/>
      <w:marBottom w:val="0"/>
      <w:divBdr>
        <w:top w:val="none" w:sz="0" w:space="0" w:color="auto"/>
        <w:left w:val="none" w:sz="0" w:space="0" w:color="auto"/>
        <w:bottom w:val="none" w:sz="0" w:space="0" w:color="auto"/>
        <w:right w:val="none" w:sz="0" w:space="0" w:color="auto"/>
      </w:divBdr>
    </w:div>
    <w:div w:id="1511337440">
      <w:bodyDiv w:val="1"/>
      <w:marLeft w:val="0"/>
      <w:marRight w:val="0"/>
      <w:marTop w:val="0"/>
      <w:marBottom w:val="0"/>
      <w:divBdr>
        <w:top w:val="none" w:sz="0" w:space="0" w:color="auto"/>
        <w:left w:val="none" w:sz="0" w:space="0" w:color="auto"/>
        <w:bottom w:val="none" w:sz="0" w:space="0" w:color="auto"/>
        <w:right w:val="none" w:sz="0" w:space="0" w:color="auto"/>
      </w:divBdr>
    </w:div>
    <w:div w:id="1511794138">
      <w:bodyDiv w:val="1"/>
      <w:marLeft w:val="0"/>
      <w:marRight w:val="0"/>
      <w:marTop w:val="0"/>
      <w:marBottom w:val="0"/>
      <w:divBdr>
        <w:top w:val="none" w:sz="0" w:space="0" w:color="auto"/>
        <w:left w:val="none" w:sz="0" w:space="0" w:color="auto"/>
        <w:bottom w:val="none" w:sz="0" w:space="0" w:color="auto"/>
        <w:right w:val="none" w:sz="0" w:space="0" w:color="auto"/>
      </w:divBdr>
    </w:div>
    <w:div w:id="1512449058">
      <w:bodyDiv w:val="1"/>
      <w:marLeft w:val="0"/>
      <w:marRight w:val="0"/>
      <w:marTop w:val="0"/>
      <w:marBottom w:val="0"/>
      <w:divBdr>
        <w:top w:val="none" w:sz="0" w:space="0" w:color="auto"/>
        <w:left w:val="none" w:sz="0" w:space="0" w:color="auto"/>
        <w:bottom w:val="none" w:sz="0" w:space="0" w:color="auto"/>
        <w:right w:val="none" w:sz="0" w:space="0" w:color="auto"/>
      </w:divBdr>
    </w:div>
    <w:div w:id="1518156054">
      <w:bodyDiv w:val="1"/>
      <w:marLeft w:val="0"/>
      <w:marRight w:val="0"/>
      <w:marTop w:val="0"/>
      <w:marBottom w:val="0"/>
      <w:divBdr>
        <w:top w:val="none" w:sz="0" w:space="0" w:color="auto"/>
        <w:left w:val="none" w:sz="0" w:space="0" w:color="auto"/>
        <w:bottom w:val="none" w:sz="0" w:space="0" w:color="auto"/>
        <w:right w:val="none" w:sz="0" w:space="0" w:color="auto"/>
      </w:divBdr>
    </w:div>
    <w:div w:id="1519000204">
      <w:bodyDiv w:val="1"/>
      <w:marLeft w:val="0"/>
      <w:marRight w:val="0"/>
      <w:marTop w:val="0"/>
      <w:marBottom w:val="0"/>
      <w:divBdr>
        <w:top w:val="none" w:sz="0" w:space="0" w:color="auto"/>
        <w:left w:val="none" w:sz="0" w:space="0" w:color="auto"/>
        <w:bottom w:val="none" w:sz="0" w:space="0" w:color="auto"/>
        <w:right w:val="none" w:sz="0" w:space="0" w:color="auto"/>
      </w:divBdr>
    </w:div>
    <w:div w:id="1519345061">
      <w:bodyDiv w:val="1"/>
      <w:marLeft w:val="0"/>
      <w:marRight w:val="0"/>
      <w:marTop w:val="0"/>
      <w:marBottom w:val="0"/>
      <w:divBdr>
        <w:top w:val="none" w:sz="0" w:space="0" w:color="auto"/>
        <w:left w:val="none" w:sz="0" w:space="0" w:color="auto"/>
        <w:bottom w:val="none" w:sz="0" w:space="0" w:color="auto"/>
        <w:right w:val="none" w:sz="0" w:space="0" w:color="auto"/>
      </w:divBdr>
    </w:div>
    <w:div w:id="1520461586">
      <w:bodyDiv w:val="1"/>
      <w:marLeft w:val="0"/>
      <w:marRight w:val="0"/>
      <w:marTop w:val="0"/>
      <w:marBottom w:val="0"/>
      <w:divBdr>
        <w:top w:val="none" w:sz="0" w:space="0" w:color="auto"/>
        <w:left w:val="none" w:sz="0" w:space="0" w:color="auto"/>
        <w:bottom w:val="none" w:sz="0" w:space="0" w:color="auto"/>
        <w:right w:val="none" w:sz="0" w:space="0" w:color="auto"/>
      </w:divBdr>
    </w:div>
    <w:div w:id="1520702643">
      <w:bodyDiv w:val="1"/>
      <w:marLeft w:val="0"/>
      <w:marRight w:val="0"/>
      <w:marTop w:val="0"/>
      <w:marBottom w:val="0"/>
      <w:divBdr>
        <w:top w:val="none" w:sz="0" w:space="0" w:color="auto"/>
        <w:left w:val="none" w:sz="0" w:space="0" w:color="auto"/>
        <w:bottom w:val="none" w:sz="0" w:space="0" w:color="auto"/>
        <w:right w:val="none" w:sz="0" w:space="0" w:color="auto"/>
      </w:divBdr>
    </w:div>
    <w:div w:id="1523593127">
      <w:bodyDiv w:val="1"/>
      <w:marLeft w:val="0"/>
      <w:marRight w:val="0"/>
      <w:marTop w:val="0"/>
      <w:marBottom w:val="0"/>
      <w:divBdr>
        <w:top w:val="none" w:sz="0" w:space="0" w:color="auto"/>
        <w:left w:val="none" w:sz="0" w:space="0" w:color="auto"/>
        <w:bottom w:val="none" w:sz="0" w:space="0" w:color="auto"/>
        <w:right w:val="none" w:sz="0" w:space="0" w:color="auto"/>
      </w:divBdr>
    </w:div>
    <w:div w:id="1524051485">
      <w:bodyDiv w:val="1"/>
      <w:marLeft w:val="0"/>
      <w:marRight w:val="0"/>
      <w:marTop w:val="0"/>
      <w:marBottom w:val="0"/>
      <w:divBdr>
        <w:top w:val="none" w:sz="0" w:space="0" w:color="auto"/>
        <w:left w:val="none" w:sz="0" w:space="0" w:color="auto"/>
        <w:bottom w:val="none" w:sz="0" w:space="0" w:color="auto"/>
        <w:right w:val="none" w:sz="0" w:space="0" w:color="auto"/>
      </w:divBdr>
    </w:div>
    <w:div w:id="1525971595">
      <w:bodyDiv w:val="1"/>
      <w:marLeft w:val="0"/>
      <w:marRight w:val="0"/>
      <w:marTop w:val="0"/>
      <w:marBottom w:val="0"/>
      <w:divBdr>
        <w:top w:val="none" w:sz="0" w:space="0" w:color="auto"/>
        <w:left w:val="none" w:sz="0" w:space="0" w:color="auto"/>
        <w:bottom w:val="none" w:sz="0" w:space="0" w:color="auto"/>
        <w:right w:val="none" w:sz="0" w:space="0" w:color="auto"/>
      </w:divBdr>
    </w:div>
    <w:div w:id="1526404821">
      <w:bodyDiv w:val="1"/>
      <w:marLeft w:val="0"/>
      <w:marRight w:val="0"/>
      <w:marTop w:val="0"/>
      <w:marBottom w:val="0"/>
      <w:divBdr>
        <w:top w:val="none" w:sz="0" w:space="0" w:color="auto"/>
        <w:left w:val="none" w:sz="0" w:space="0" w:color="auto"/>
        <w:bottom w:val="none" w:sz="0" w:space="0" w:color="auto"/>
        <w:right w:val="none" w:sz="0" w:space="0" w:color="auto"/>
      </w:divBdr>
    </w:div>
    <w:div w:id="1527333610">
      <w:bodyDiv w:val="1"/>
      <w:marLeft w:val="0"/>
      <w:marRight w:val="0"/>
      <w:marTop w:val="0"/>
      <w:marBottom w:val="0"/>
      <w:divBdr>
        <w:top w:val="none" w:sz="0" w:space="0" w:color="auto"/>
        <w:left w:val="none" w:sz="0" w:space="0" w:color="auto"/>
        <w:bottom w:val="none" w:sz="0" w:space="0" w:color="auto"/>
        <w:right w:val="none" w:sz="0" w:space="0" w:color="auto"/>
      </w:divBdr>
    </w:div>
    <w:div w:id="1529638760">
      <w:bodyDiv w:val="1"/>
      <w:marLeft w:val="0"/>
      <w:marRight w:val="0"/>
      <w:marTop w:val="0"/>
      <w:marBottom w:val="0"/>
      <w:divBdr>
        <w:top w:val="none" w:sz="0" w:space="0" w:color="auto"/>
        <w:left w:val="none" w:sz="0" w:space="0" w:color="auto"/>
        <w:bottom w:val="none" w:sz="0" w:space="0" w:color="auto"/>
        <w:right w:val="none" w:sz="0" w:space="0" w:color="auto"/>
      </w:divBdr>
    </w:div>
    <w:div w:id="1531142328">
      <w:bodyDiv w:val="1"/>
      <w:marLeft w:val="0"/>
      <w:marRight w:val="0"/>
      <w:marTop w:val="0"/>
      <w:marBottom w:val="0"/>
      <w:divBdr>
        <w:top w:val="none" w:sz="0" w:space="0" w:color="auto"/>
        <w:left w:val="none" w:sz="0" w:space="0" w:color="auto"/>
        <w:bottom w:val="none" w:sz="0" w:space="0" w:color="auto"/>
        <w:right w:val="none" w:sz="0" w:space="0" w:color="auto"/>
      </w:divBdr>
    </w:div>
    <w:div w:id="1531265274">
      <w:bodyDiv w:val="1"/>
      <w:marLeft w:val="0"/>
      <w:marRight w:val="0"/>
      <w:marTop w:val="0"/>
      <w:marBottom w:val="0"/>
      <w:divBdr>
        <w:top w:val="none" w:sz="0" w:space="0" w:color="auto"/>
        <w:left w:val="none" w:sz="0" w:space="0" w:color="auto"/>
        <w:bottom w:val="none" w:sz="0" w:space="0" w:color="auto"/>
        <w:right w:val="none" w:sz="0" w:space="0" w:color="auto"/>
      </w:divBdr>
    </w:div>
    <w:div w:id="1531605664">
      <w:bodyDiv w:val="1"/>
      <w:marLeft w:val="0"/>
      <w:marRight w:val="0"/>
      <w:marTop w:val="0"/>
      <w:marBottom w:val="0"/>
      <w:divBdr>
        <w:top w:val="none" w:sz="0" w:space="0" w:color="auto"/>
        <w:left w:val="none" w:sz="0" w:space="0" w:color="auto"/>
        <w:bottom w:val="none" w:sz="0" w:space="0" w:color="auto"/>
        <w:right w:val="none" w:sz="0" w:space="0" w:color="auto"/>
      </w:divBdr>
    </w:div>
    <w:div w:id="1532499213">
      <w:bodyDiv w:val="1"/>
      <w:marLeft w:val="0"/>
      <w:marRight w:val="0"/>
      <w:marTop w:val="0"/>
      <w:marBottom w:val="0"/>
      <w:divBdr>
        <w:top w:val="none" w:sz="0" w:space="0" w:color="auto"/>
        <w:left w:val="none" w:sz="0" w:space="0" w:color="auto"/>
        <w:bottom w:val="none" w:sz="0" w:space="0" w:color="auto"/>
        <w:right w:val="none" w:sz="0" w:space="0" w:color="auto"/>
      </w:divBdr>
    </w:div>
    <w:div w:id="1533374657">
      <w:bodyDiv w:val="1"/>
      <w:marLeft w:val="0"/>
      <w:marRight w:val="0"/>
      <w:marTop w:val="0"/>
      <w:marBottom w:val="0"/>
      <w:divBdr>
        <w:top w:val="none" w:sz="0" w:space="0" w:color="auto"/>
        <w:left w:val="none" w:sz="0" w:space="0" w:color="auto"/>
        <w:bottom w:val="none" w:sz="0" w:space="0" w:color="auto"/>
        <w:right w:val="none" w:sz="0" w:space="0" w:color="auto"/>
      </w:divBdr>
    </w:div>
    <w:div w:id="1533376525">
      <w:bodyDiv w:val="1"/>
      <w:marLeft w:val="0"/>
      <w:marRight w:val="0"/>
      <w:marTop w:val="0"/>
      <w:marBottom w:val="0"/>
      <w:divBdr>
        <w:top w:val="none" w:sz="0" w:space="0" w:color="auto"/>
        <w:left w:val="none" w:sz="0" w:space="0" w:color="auto"/>
        <w:bottom w:val="none" w:sz="0" w:space="0" w:color="auto"/>
        <w:right w:val="none" w:sz="0" w:space="0" w:color="auto"/>
      </w:divBdr>
    </w:div>
    <w:div w:id="1535271415">
      <w:bodyDiv w:val="1"/>
      <w:marLeft w:val="0"/>
      <w:marRight w:val="0"/>
      <w:marTop w:val="0"/>
      <w:marBottom w:val="0"/>
      <w:divBdr>
        <w:top w:val="none" w:sz="0" w:space="0" w:color="auto"/>
        <w:left w:val="none" w:sz="0" w:space="0" w:color="auto"/>
        <w:bottom w:val="none" w:sz="0" w:space="0" w:color="auto"/>
        <w:right w:val="none" w:sz="0" w:space="0" w:color="auto"/>
      </w:divBdr>
    </w:div>
    <w:div w:id="1535575843">
      <w:bodyDiv w:val="1"/>
      <w:marLeft w:val="0"/>
      <w:marRight w:val="0"/>
      <w:marTop w:val="0"/>
      <w:marBottom w:val="0"/>
      <w:divBdr>
        <w:top w:val="none" w:sz="0" w:space="0" w:color="auto"/>
        <w:left w:val="none" w:sz="0" w:space="0" w:color="auto"/>
        <w:bottom w:val="none" w:sz="0" w:space="0" w:color="auto"/>
        <w:right w:val="none" w:sz="0" w:space="0" w:color="auto"/>
      </w:divBdr>
    </w:div>
    <w:div w:id="1537351642">
      <w:bodyDiv w:val="1"/>
      <w:marLeft w:val="0"/>
      <w:marRight w:val="0"/>
      <w:marTop w:val="0"/>
      <w:marBottom w:val="0"/>
      <w:divBdr>
        <w:top w:val="none" w:sz="0" w:space="0" w:color="auto"/>
        <w:left w:val="none" w:sz="0" w:space="0" w:color="auto"/>
        <w:bottom w:val="none" w:sz="0" w:space="0" w:color="auto"/>
        <w:right w:val="none" w:sz="0" w:space="0" w:color="auto"/>
      </w:divBdr>
    </w:div>
    <w:div w:id="1538590550">
      <w:bodyDiv w:val="1"/>
      <w:marLeft w:val="0"/>
      <w:marRight w:val="0"/>
      <w:marTop w:val="0"/>
      <w:marBottom w:val="0"/>
      <w:divBdr>
        <w:top w:val="none" w:sz="0" w:space="0" w:color="auto"/>
        <w:left w:val="none" w:sz="0" w:space="0" w:color="auto"/>
        <w:bottom w:val="none" w:sz="0" w:space="0" w:color="auto"/>
        <w:right w:val="none" w:sz="0" w:space="0" w:color="auto"/>
      </w:divBdr>
    </w:div>
    <w:div w:id="1541086472">
      <w:bodyDiv w:val="1"/>
      <w:marLeft w:val="0"/>
      <w:marRight w:val="0"/>
      <w:marTop w:val="0"/>
      <w:marBottom w:val="0"/>
      <w:divBdr>
        <w:top w:val="none" w:sz="0" w:space="0" w:color="auto"/>
        <w:left w:val="none" w:sz="0" w:space="0" w:color="auto"/>
        <w:bottom w:val="none" w:sz="0" w:space="0" w:color="auto"/>
        <w:right w:val="none" w:sz="0" w:space="0" w:color="auto"/>
      </w:divBdr>
    </w:div>
    <w:div w:id="1543709044">
      <w:bodyDiv w:val="1"/>
      <w:marLeft w:val="0"/>
      <w:marRight w:val="0"/>
      <w:marTop w:val="0"/>
      <w:marBottom w:val="0"/>
      <w:divBdr>
        <w:top w:val="none" w:sz="0" w:space="0" w:color="auto"/>
        <w:left w:val="none" w:sz="0" w:space="0" w:color="auto"/>
        <w:bottom w:val="none" w:sz="0" w:space="0" w:color="auto"/>
        <w:right w:val="none" w:sz="0" w:space="0" w:color="auto"/>
      </w:divBdr>
    </w:div>
    <w:div w:id="1545604369">
      <w:bodyDiv w:val="1"/>
      <w:marLeft w:val="0"/>
      <w:marRight w:val="0"/>
      <w:marTop w:val="0"/>
      <w:marBottom w:val="0"/>
      <w:divBdr>
        <w:top w:val="none" w:sz="0" w:space="0" w:color="auto"/>
        <w:left w:val="none" w:sz="0" w:space="0" w:color="auto"/>
        <w:bottom w:val="none" w:sz="0" w:space="0" w:color="auto"/>
        <w:right w:val="none" w:sz="0" w:space="0" w:color="auto"/>
      </w:divBdr>
    </w:div>
    <w:div w:id="1547832206">
      <w:bodyDiv w:val="1"/>
      <w:marLeft w:val="0"/>
      <w:marRight w:val="0"/>
      <w:marTop w:val="0"/>
      <w:marBottom w:val="0"/>
      <w:divBdr>
        <w:top w:val="none" w:sz="0" w:space="0" w:color="auto"/>
        <w:left w:val="none" w:sz="0" w:space="0" w:color="auto"/>
        <w:bottom w:val="none" w:sz="0" w:space="0" w:color="auto"/>
        <w:right w:val="none" w:sz="0" w:space="0" w:color="auto"/>
      </w:divBdr>
    </w:div>
    <w:div w:id="1548369517">
      <w:bodyDiv w:val="1"/>
      <w:marLeft w:val="0"/>
      <w:marRight w:val="0"/>
      <w:marTop w:val="0"/>
      <w:marBottom w:val="0"/>
      <w:divBdr>
        <w:top w:val="none" w:sz="0" w:space="0" w:color="auto"/>
        <w:left w:val="none" w:sz="0" w:space="0" w:color="auto"/>
        <w:bottom w:val="none" w:sz="0" w:space="0" w:color="auto"/>
        <w:right w:val="none" w:sz="0" w:space="0" w:color="auto"/>
      </w:divBdr>
    </w:div>
    <w:div w:id="1549874107">
      <w:bodyDiv w:val="1"/>
      <w:marLeft w:val="0"/>
      <w:marRight w:val="0"/>
      <w:marTop w:val="0"/>
      <w:marBottom w:val="0"/>
      <w:divBdr>
        <w:top w:val="none" w:sz="0" w:space="0" w:color="auto"/>
        <w:left w:val="none" w:sz="0" w:space="0" w:color="auto"/>
        <w:bottom w:val="none" w:sz="0" w:space="0" w:color="auto"/>
        <w:right w:val="none" w:sz="0" w:space="0" w:color="auto"/>
      </w:divBdr>
    </w:div>
    <w:div w:id="1549880832">
      <w:bodyDiv w:val="1"/>
      <w:marLeft w:val="0"/>
      <w:marRight w:val="0"/>
      <w:marTop w:val="0"/>
      <w:marBottom w:val="0"/>
      <w:divBdr>
        <w:top w:val="none" w:sz="0" w:space="0" w:color="auto"/>
        <w:left w:val="none" w:sz="0" w:space="0" w:color="auto"/>
        <w:bottom w:val="none" w:sz="0" w:space="0" w:color="auto"/>
        <w:right w:val="none" w:sz="0" w:space="0" w:color="auto"/>
      </w:divBdr>
    </w:div>
    <w:div w:id="1550531532">
      <w:bodyDiv w:val="1"/>
      <w:marLeft w:val="0"/>
      <w:marRight w:val="0"/>
      <w:marTop w:val="0"/>
      <w:marBottom w:val="0"/>
      <w:divBdr>
        <w:top w:val="none" w:sz="0" w:space="0" w:color="auto"/>
        <w:left w:val="none" w:sz="0" w:space="0" w:color="auto"/>
        <w:bottom w:val="none" w:sz="0" w:space="0" w:color="auto"/>
        <w:right w:val="none" w:sz="0" w:space="0" w:color="auto"/>
      </w:divBdr>
    </w:div>
    <w:div w:id="1551068202">
      <w:bodyDiv w:val="1"/>
      <w:marLeft w:val="0"/>
      <w:marRight w:val="0"/>
      <w:marTop w:val="0"/>
      <w:marBottom w:val="0"/>
      <w:divBdr>
        <w:top w:val="none" w:sz="0" w:space="0" w:color="auto"/>
        <w:left w:val="none" w:sz="0" w:space="0" w:color="auto"/>
        <w:bottom w:val="none" w:sz="0" w:space="0" w:color="auto"/>
        <w:right w:val="none" w:sz="0" w:space="0" w:color="auto"/>
      </w:divBdr>
    </w:div>
    <w:div w:id="1551646137">
      <w:bodyDiv w:val="1"/>
      <w:marLeft w:val="0"/>
      <w:marRight w:val="0"/>
      <w:marTop w:val="0"/>
      <w:marBottom w:val="0"/>
      <w:divBdr>
        <w:top w:val="none" w:sz="0" w:space="0" w:color="auto"/>
        <w:left w:val="none" w:sz="0" w:space="0" w:color="auto"/>
        <w:bottom w:val="none" w:sz="0" w:space="0" w:color="auto"/>
        <w:right w:val="none" w:sz="0" w:space="0" w:color="auto"/>
      </w:divBdr>
    </w:div>
    <w:div w:id="1551841246">
      <w:bodyDiv w:val="1"/>
      <w:marLeft w:val="0"/>
      <w:marRight w:val="0"/>
      <w:marTop w:val="0"/>
      <w:marBottom w:val="0"/>
      <w:divBdr>
        <w:top w:val="none" w:sz="0" w:space="0" w:color="auto"/>
        <w:left w:val="none" w:sz="0" w:space="0" w:color="auto"/>
        <w:bottom w:val="none" w:sz="0" w:space="0" w:color="auto"/>
        <w:right w:val="none" w:sz="0" w:space="0" w:color="auto"/>
      </w:divBdr>
    </w:div>
    <w:div w:id="1551842964">
      <w:bodyDiv w:val="1"/>
      <w:marLeft w:val="0"/>
      <w:marRight w:val="0"/>
      <w:marTop w:val="0"/>
      <w:marBottom w:val="0"/>
      <w:divBdr>
        <w:top w:val="none" w:sz="0" w:space="0" w:color="auto"/>
        <w:left w:val="none" w:sz="0" w:space="0" w:color="auto"/>
        <w:bottom w:val="none" w:sz="0" w:space="0" w:color="auto"/>
        <w:right w:val="none" w:sz="0" w:space="0" w:color="auto"/>
      </w:divBdr>
    </w:div>
    <w:div w:id="1551960297">
      <w:bodyDiv w:val="1"/>
      <w:marLeft w:val="0"/>
      <w:marRight w:val="0"/>
      <w:marTop w:val="0"/>
      <w:marBottom w:val="0"/>
      <w:divBdr>
        <w:top w:val="none" w:sz="0" w:space="0" w:color="auto"/>
        <w:left w:val="none" w:sz="0" w:space="0" w:color="auto"/>
        <w:bottom w:val="none" w:sz="0" w:space="0" w:color="auto"/>
        <w:right w:val="none" w:sz="0" w:space="0" w:color="auto"/>
      </w:divBdr>
    </w:div>
    <w:div w:id="1552108463">
      <w:bodyDiv w:val="1"/>
      <w:marLeft w:val="0"/>
      <w:marRight w:val="0"/>
      <w:marTop w:val="0"/>
      <w:marBottom w:val="0"/>
      <w:divBdr>
        <w:top w:val="none" w:sz="0" w:space="0" w:color="auto"/>
        <w:left w:val="none" w:sz="0" w:space="0" w:color="auto"/>
        <w:bottom w:val="none" w:sz="0" w:space="0" w:color="auto"/>
        <w:right w:val="none" w:sz="0" w:space="0" w:color="auto"/>
      </w:divBdr>
    </w:div>
    <w:div w:id="1552351944">
      <w:bodyDiv w:val="1"/>
      <w:marLeft w:val="0"/>
      <w:marRight w:val="0"/>
      <w:marTop w:val="0"/>
      <w:marBottom w:val="0"/>
      <w:divBdr>
        <w:top w:val="none" w:sz="0" w:space="0" w:color="auto"/>
        <w:left w:val="none" w:sz="0" w:space="0" w:color="auto"/>
        <w:bottom w:val="none" w:sz="0" w:space="0" w:color="auto"/>
        <w:right w:val="none" w:sz="0" w:space="0" w:color="auto"/>
      </w:divBdr>
    </w:div>
    <w:div w:id="1552963554">
      <w:bodyDiv w:val="1"/>
      <w:marLeft w:val="0"/>
      <w:marRight w:val="0"/>
      <w:marTop w:val="0"/>
      <w:marBottom w:val="0"/>
      <w:divBdr>
        <w:top w:val="none" w:sz="0" w:space="0" w:color="auto"/>
        <w:left w:val="none" w:sz="0" w:space="0" w:color="auto"/>
        <w:bottom w:val="none" w:sz="0" w:space="0" w:color="auto"/>
        <w:right w:val="none" w:sz="0" w:space="0" w:color="auto"/>
      </w:divBdr>
    </w:div>
    <w:div w:id="1553232217">
      <w:bodyDiv w:val="1"/>
      <w:marLeft w:val="0"/>
      <w:marRight w:val="0"/>
      <w:marTop w:val="0"/>
      <w:marBottom w:val="0"/>
      <w:divBdr>
        <w:top w:val="none" w:sz="0" w:space="0" w:color="auto"/>
        <w:left w:val="none" w:sz="0" w:space="0" w:color="auto"/>
        <w:bottom w:val="none" w:sz="0" w:space="0" w:color="auto"/>
        <w:right w:val="none" w:sz="0" w:space="0" w:color="auto"/>
      </w:divBdr>
    </w:div>
    <w:div w:id="1556507410">
      <w:bodyDiv w:val="1"/>
      <w:marLeft w:val="0"/>
      <w:marRight w:val="0"/>
      <w:marTop w:val="0"/>
      <w:marBottom w:val="0"/>
      <w:divBdr>
        <w:top w:val="none" w:sz="0" w:space="0" w:color="auto"/>
        <w:left w:val="none" w:sz="0" w:space="0" w:color="auto"/>
        <w:bottom w:val="none" w:sz="0" w:space="0" w:color="auto"/>
        <w:right w:val="none" w:sz="0" w:space="0" w:color="auto"/>
      </w:divBdr>
    </w:div>
    <w:div w:id="1557742220">
      <w:bodyDiv w:val="1"/>
      <w:marLeft w:val="0"/>
      <w:marRight w:val="0"/>
      <w:marTop w:val="0"/>
      <w:marBottom w:val="0"/>
      <w:divBdr>
        <w:top w:val="none" w:sz="0" w:space="0" w:color="auto"/>
        <w:left w:val="none" w:sz="0" w:space="0" w:color="auto"/>
        <w:bottom w:val="none" w:sz="0" w:space="0" w:color="auto"/>
        <w:right w:val="none" w:sz="0" w:space="0" w:color="auto"/>
      </w:divBdr>
    </w:div>
    <w:div w:id="1558319671">
      <w:bodyDiv w:val="1"/>
      <w:marLeft w:val="0"/>
      <w:marRight w:val="0"/>
      <w:marTop w:val="0"/>
      <w:marBottom w:val="0"/>
      <w:divBdr>
        <w:top w:val="none" w:sz="0" w:space="0" w:color="auto"/>
        <w:left w:val="none" w:sz="0" w:space="0" w:color="auto"/>
        <w:bottom w:val="none" w:sz="0" w:space="0" w:color="auto"/>
        <w:right w:val="none" w:sz="0" w:space="0" w:color="auto"/>
      </w:divBdr>
    </w:div>
    <w:div w:id="1558396401">
      <w:bodyDiv w:val="1"/>
      <w:marLeft w:val="0"/>
      <w:marRight w:val="0"/>
      <w:marTop w:val="0"/>
      <w:marBottom w:val="0"/>
      <w:divBdr>
        <w:top w:val="none" w:sz="0" w:space="0" w:color="auto"/>
        <w:left w:val="none" w:sz="0" w:space="0" w:color="auto"/>
        <w:bottom w:val="none" w:sz="0" w:space="0" w:color="auto"/>
        <w:right w:val="none" w:sz="0" w:space="0" w:color="auto"/>
      </w:divBdr>
    </w:div>
    <w:div w:id="1558777269">
      <w:bodyDiv w:val="1"/>
      <w:marLeft w:val="0"/>
      <w:marRight w:val="0"/>
      <w:marTop w:val="0"/>
      <w:marBottom w:val="0"/>
      <w:divBdr>
        <w:top w:val="none" w:sz="0" w:space="0" w:color="auto"/>
        <w:left w:val="none" w:sz="0" w:space="0" w:color="auto"/>
        <w:bottom w:val="none" w:sz="0" w:space="0" w:color="auto"/>
        <w:right w:val="none" w:sz="0" w:space="0" w:color="auto"/>
      </w:divBdr>
    </w:div>
    <w:div w:id="1558971292">
      <w:bodyDiv w:val="1"/>
      <w:marLeft w:val="0"/>
      <w:marRight w:val="0"/>
      <w:marTop w:val="0"/>
      <w:marBottom w:val="0"/>
      <w:divBdr>
        <w:top w:val="none" w:sz="0" w:space="0" w:color="auto"/>
        <w:left w:val="none" w:sz="0" w:space="0" w:color="auto"/>
        <w:bottom w:val="none" w:sz="0" w:space="0" w:color="auto"/>
        <w:right w:val="none" w:sz="0" w:space="0" w:color="auto"/>
      </w:divBdr>
    </w:div>
    <w:div w:id="1560439389">
      <w:bodyDiv w:val="1"/>
      <w:marLeft w:val="0"/>
      <w:marRight w:val="0"/>
      <w:marTop w:val="0"/>
      <w:marBottom w:val="0"/>
      <w:divBdr>
        <w:top w:val="none" w:sz="0" w:space="0" w:color="auto"/>
        <w:left w:val="none" w:sz="0" w:space="0" w:color="auto"/>
        <w:bottom w:val="none" w:sz="0" w:space="0" w:color="auto"/>
        <w:right w:val="none" w:sz="0" w:space="0" w:color="auto"/>
      </w:divBdr>
    </w:div>
    <w:div w:id="1560938658">
      <w:bodyDiv w:val="1"/>
      <w:marLeft w:val="0"/>
      <w:marRight w:val="0"/>
      <w:marTop w:val="0"/>
      <w:marBottom w:val="0"/>
      <w:divBdr>
        <w:top w:val="none" w:sz="0" w:space="0" w:color="auto"/>
        <w:left w:val="none" w:sz="0" w:space="0" w:color="auto"/>
        <w:bottom w:val="none" w:sz="0" w:space="0" w:color="auto"/>
        <w:right w:val="none" w:sz="0" w:space="0" w:color="auto"/>
      </w:divBdr>
    </w:div>
    <w:div w:id="1560938865">
      <w:bodyDiv w:val="1"/>
      <w:marLeft w:val="0"/>
      <w:marRight w:val="0"/>
      <w:marTop w:val="0"/>
      <w:marBottom w:val="0"/>
      <w:divBdr>
        <w:top w:val="none" w:sz="0" w:space="0" w:color="auto"/>
        <w:left w:val="none" w:sz="0" w:space="0" w:color="auto"/>
        <w:bottom w:val="none" w:sz="0" w:space="0" w:color="auto"/>
        <w:right w:val="none" w:sz="0" w:space="0" w:color="auto"/>
      </w:divBdr>
    </w:div>
    <w:div w:id="1561138399">
      <w:bodyDiv w:val="1"/>
      <w:marLeft w:val="0"/>
      <w:marRight w:val="0"/>
      <w:marTop w:val="0"/>
      <w:marBottom w:val="0"/>
      <w:divBdr>
        <w:top w:val="none" w:sz="0" w:space="0" w:color="auto"/>
        <w:left w:val="none" w:sz="0" w:space="0" w:color="auto"/>
        <w:bottom w:val="none" w:sz="0" w:space="0" w:color="auto"/>
        <w:right w:val="none" w:sz="0" w:space="0" w:color="auto"/>
      </w:divBdr>
    </w:div>
    <w:div w:id="1561206807">
      <w:bodyDiv w:val="1"/>
      <w:marLeft w:val="0"/>
      <w:marRight w:val="0"/>
      <w:marTop w:val="0"/>
      <w:marBottom w:val="0"/>
      <w:divBdr>
        <w:top w:val="none" w:sz="0" w:space="0" w:color="auto"/>
        <w:left w:val="none" w:sz="0" w:space="0" w:color="auto"/>
        <w:bottom w:val="none" w:sz="0" w:space="0" w:color="auto"/>
        <w:right w:val="none" w:sz="0" w:space="0" w:color="auto"/>
      </w:divBdr>
    </w:div>
    <w:div w:id="1561284625">
      <w:bodyDiv w:val="1"/>
      <w:marLeft w:val="0"/>
      <w:marRight w:val="0"/>
      <w:marTop w:val="0"/>
      <w:marBottom w:val="0"/>
      <w:divBdr>
        <w:top w:val="none" w:sz="0" w:space="0" w:color="auto"/>
        <w:left w:val="none" w:sz="0" w:space="0" w:color="auto"/>
        <w:bottom w:val="none" w:sz="0" w:space="0" w:color="auto"/>
        <w:right w:val="none" w:sz="0" w:space="0" w:color="auto"/>
      </w:divBdr>
    </w:div>
    <w:div w:id="1562054780">
      <w:bodyDiv w:val="1"/>
      <w:marLeft w:val="0"/>
      <w:marRight w:val="0"/>
      <w:marTop w:val="0"/>
      <w:marBottom w:val="0"/>
      <w:divBdr>
        <w:top w:val="none" w:sz="0" w:space="0" w:color="auto"/>
        <w:left w:val="none" w:sz="0" w:space="0" w:color="auto"/>
        <w:bottom w:val="none" w:sz="0" w:space="0" w:color="auto"/>
        <w:right w:val="none" w:sz="0" w:space="0" w:color="auto"/>
      </w:divBdr>
    </w:div>
    <w:div w:id="1562407236">
      <w:bodyDiv w:val="1"/>
      <w:marLeft w:val="0"/>
      <w:marRight w:val="0"/>
      <w:marTop w:val="0"/>
      <w:marBottom w:val="0"/>
      <w:divBdr>
        <w:top w:val="none" w:sz="0" w:space="0" w:color="auto"/>
        <w:left w:val="none" w:sz="0" w:space="0" w:color="auto"/>
        <w:bottom w:val="none" w:sz="0" w:space="0" w:color="auto"/>
        <w:right w:val="none" w:sz="0" w:space="0" w:color="auto"/>
      </w:divBdr>
    </w:div>
    <w:div w:id="1562717948">
      <w:bodyDiv w:val="1"/>
      <w:marLeft w:val="0"/>
      <w:marRight w:val="0"/>
      <w:marTop w:val="0"/>
      <w:marBottom w:val="0"/>
      <w:divBdr>
        <w:top w:val="none" w:sz="0" w:space="0" w:color="auto"/>
        <w:left w:val="none" w:sz="0" w:space="0" w:color="auto"/>
        <w:bottom w:val="none" w:sz="0" w:space="0" w:color="auto"/>
        <w:right w:val="none" w:sz="0" w:space="0" w:color="auto"/>
      </w:divBdr>
    </w:div>
    <w:div w:id="1562908033">
      <w:bodyDiv w:val="1"/>
      <w:marLeft w:val="0"/>
      <w:marRight w:val="0"/>
      <w:marTop w:val="0"/>
      <w:marBottom w:val="0"/>
      <w:divBdr>
        <w:top w:val="none" w:sz="0" w:space="0" w:color="auto"/>
        <w:left w:val="none" w:sz="0" w:space="0" w:color="auto"/>
        <w:bottom w:val="none" w:sz="0" w:space="0" w:color="auto"/>
        <w:right w:val="none" w:sz="0" w:space="0" w:color="auto"/>
      </w:divBdr>
    </w:div>
    <w:div w:id="1563831084">
      <w:bodyDiv w:val="1"/>
      <w:marLeft w:val="0"/>
      <w:marRight w:val="0"/>
      <w:marTop w:val="0"/>
      <w:marBottom w:val="0"/>
      <w:divBdr>
        <w:top w:val="none" w:sz="0" w:space="0" w:color="auto"/>
        <w:left w:val="none" w:sz="0" w:space="0" w:color="auto"/>
        <w:bottom w:val="none" w:sz="0" w:space="0" w:color="auto"/>
        <w:right w:val="none" w:sz="0" w:space="0" w:color="auto"/>
      </w:divBdr>
    </w:div>
    <w:div w:id="1564946875">
      <w:bodyDiv w:val="1"/>
      <w:marLeft w:val="0"/>
      <w:marRight w:val="0"/>
      <w:marTop w:val="0"/>
      <w:marBottom w:val="0"/>
      <w:divBdr>
        <w:top w:val="none" w:sz="0" w:space="0" w:color="auto"/>
        <w:left w:val="none" w:sz="0" w:space="0" w:color="auto"/>
        <w:bottom w:val="none" w:sz="0" w:space="0" w:color="auto"/>
        <w:right w:val="none" w:sz="0" w:space="0" w:color="auto"/>
      </w:divBdr>
    </w:div>
    <w:div w:id="1566332526">
      <w:bodyDiv w:val="1"/>
      <w:marLeft w:val="0"/>
      <w:marRight w:val="0"/>
      <w:marTop w:val="0"/>
      <w:marBottom w:val="0"/>
      <w:divBdr>
        <w:top w:val="none" w:sz="0" w:space="0" w:color="auto"/>
        <w:left w:val="none" w:sz="0" w:space="0" w:color="auto"/>
        <w:bottom w:val="none" w:sz="0" w:space="0" w:color="auto"/>
        <w:right w:val="none" w:sz="0" w:space="0" w:color="auto"/>
      </w:divBdr>
    </w:div>
    <w:div w:id="1566453998">
      <w:bodyDiv w:val="1"/>
      <w:marLeft w:val="0"/>
      <w:marRight w:val="0"/>
      <w:marTop w:val="0"/>
      <w:marBottom w:val="0"/>
      <w:divBdr>
        <w:top w:val="none" w:sz="0" w:space="0" w:color="auto"/>
        <w:left w:val="none" w:sz="0" w:space="0" w:color="auto"/>
        <w:bottom w:val="none" w:sz="0" w:space="0" w:color="auto"/>
        <w:right w:val="none" w:sz="0" w:space="0" w:color="auto"/>
      </w:divBdr>
    </w:div>
    <w:div w:id="1570268234">
      <w:bodyDiv w:val="1"/>
      <w:marLeft w:val="0"/>
      <w:marRight w:val="0"/>
      <w:marTop w:val="0"/>
      <w:marBottom w:val="0"/>
      <w:divBdr>
        <w:top w:val="none" w:sz="0" w:space="0" w:color="auto"/>
        <w:left w:val="none" w:sz="0" w:space="0" w:color="auto"/>
        <w:bottom w:val="none" w:sz="0" w:space="0" w:color="auto"/>
        <w:right w:val="none" w:sz="0" w:space="0" w:color="auto"/>
      </w:divBdr>
    </w:div>
    <w:div w:id="1573390132">
      <w:bodyDiv w:val="1"/>
      <w:marLeft w:val="0"/>
      <w:marRight w:val="0"/>
      <w:marTop w:val="0"/>
      <w:marBottom w:val="0"/>
      <w:divBdr>
        <w:top w:val="none" w:sz="0" w:space="0" w:color="auto"/>
        <w:left w:val="none" w:sz="0" w:space="0" w:color="auto"/>
        <w:bottom w:val="none" w:sz="0" w:space="0" w:color="auto"/>
        <w:right w:val="none" w:sz="0" w:space="0" w:color="auto"/>
      </w:divBdr>
    </w:div>
    <w:div w:id="1573733097">
      <w:bodyDiv w:val="1"/>
      <w:marLeft w:val="0"/>
      <w:marRight w:val="0"/>
      <w:marTop w:val="0"/>
      <w:marBottom w:val="0"/>
      <w:divBdr>
        <w:top w:val="none" w:sz="0" w:space="0" w:color="auto"/>
        <w:left w:val="none" w:sz="0" w:space="0" w:color="auto"/>
        <w:bottom w:val="none" w:sz="0" w:space="0" w:color="auto"/>
        <w:right w:val="none" w:sz="0" w:space="0" w:color="auto"/>
      </w:divBdr>
    </w:div>
    <w:div w:id="1576432278">
      <w:bodyDiv w:val="1"/>
      <w:marLeft w:val="0"/>
      <w:marRight w:val="0"/>
      <w:marTop w:val="0"/>
      <w:marBottom w:val="0"/>
      <w:divBdr>
        <w:top w:val="none" w:sz="0" w:space="0" w:color="auto"/>
        <w:left w:val="none" w:sz="0" w:space="0" w:color="auto"/>
        <w:bottom w:val="none" w:sz="0" w:space="0" w:color="auto"/>
        <w:right w:val="none" w:sz="0" w:space="0" w:color="auto"/>
      </w:divBdr>
    </w:div>
    <w:div w:id="1579483812">
      <w:bodyDiv w:val="1"/>
      <w:marLeft w:val="0"/>
      <w:marRight w:val="0"/>
      <w:marTop w:val="0"/>
      <w:marBottom w:val="0"/>
      <w:divBdr>
        <w:top w:val="none" w:sz="0" w:space="0" w:color="auto"/>
        <w:left w:val="none" w:sz="0" w:space="0" w:color="auto"/>
        <w:bottom w:val="none" w:sz="0" w:space="0" w:color="auto"/>
        <w:right w:val="none" w:sz="0" w:space="0" w:color="auto"/>
      </w:divBdr>
    </w:div>
    <w:div w:id="1579905657">
      <w:bodyDiv w:val="1"/>
      <w:marLeft w:val="0"/>
      <w:marRight w:val="0"/>
      <w:marTop w:val="0"/>
      <w:marBottom w:val="0"/>
      <w:divBdr>
        <w:top w:val="none" w:sz="0" w:space="0" w:color="auto"/>
        <w:left w:val="none" w:sz="0" w:space="0" w:color="auto"/>
        <w:bottom w:val="none" w:sz="0" w:space="0" w:color="auto"/>
        <w:right w:val="none" w:sz="0" w:space="0" w:color="auto"/>
      </w:divBdr>
    </w:div>
    <w:div w:id="1579948179">
      <w:bodyDiv w:val="1"/>
      <w:marLeft w:val="0"/>
      <w:marRight w:val="0"/>
      <w:marTop w:val="0"/>
      <w:marBottom w:val="0"/>
      <w:divBdr>
        <w:top w:val="none" w:sz="0" w:space="0" w:color="auto"/>
        <w:left w:val="none" w:sz="0" w:space="0" w:color="auto"/>
        <w:bottom w:val="none" w:sz="0" w:space="0" w:color="auto"/>
        <w:right w:val="none" w:sz="0" w:space="0" w:color="auto"/>
      </w:divBdr>
    </w:div>
    <w:div w:id="1580210596">
      <w:bodyDiv w:val="1"/>
      <w:marLeft w:val="0"/>
      <w:marRight w:val="0"/>
      <w:marTop w:val="0"/>
      <w:marBottom w:val="0"/>
      <w:divBdr>
        <w:top w:val="none" w:sz="0" w:space="0" w:color="auto"/>
        <w:left w:val="none" w:sz="0" w:space="0" w:color="auto"/>
        <w:bottom w:val="none" w:sz="0" w:space="0" w:color="auto"/>
        <w:right w:val="none" w:sz="0" w:space="0" w:color="auto"/>
      </w:divBdr>
    </w:div>
    <w:div w:id="1580947841">
      <w:bodyDiv w:val="1"/>
      <w:marLeft w:val="0"/>
      <w:marRight w:val="0"/>
      <w:marTop w:val="0"/>
      <w:marBottom w:val="0"/>
      <w:divBdr>
        <w:top w:val="none" w:sz="0" w:space="0" w:color="auto"/>
        <w:left w:val="none" w:sz="0" w:space="0" w:color="auto"/>
        <w:bottom w:val="none" w:sz="0" w:space="0" w:color="auto"/>
        <w:right w:val="none" w:sz="0" w:space="0" w:color="auto"/>
      </w:divBdr>
    </w:div>
    <w:div w:id="1580948036">
      <w:bodyDiv w:val="1"/>
      <w:marLeft w:val="0"/>
      <w:marRight w:val="0"/>
      <w:marTop w:val="0"/>
      <w:marBottom w:val="0"/>
      <w:divBdr>
        <w:top w:val="none" w:sz="0" w:space="0" w:color="auto"/>
        <w:left w:val="none" w:sz="0" w:space="0" w:color="auto"/>
        <w:bottom w:val="none" w:sz="0" w:space="0" w:color="auto"/>
        <w:right w:val="none" w:sz="0" w:space="0" w:color="auto"/>
      </w:divBdr>
    </w:div>
    <w:div w:id="1581867006">
      <w:bodyDiv w:val="1"/>
      <w:marLeft w:val="0"/>
      <w:marRight w:val="0"/>
      <w:marTop w:val="0"/>
      <w:marBottom w:val="0"/>
      <w:divBdr>
        <w:top w:val="none" w:sz="0" w:space="0" w:color="auto"/>
        <w:left w:val="none" w:sz="0" w:space="0" w:color="auto"/>
        <w:bottom w:val="none" w:sz="0" w:space="0" w:color="auto"/>
        <w:right w:val="none" w:sz="0" w:space="0" w:color="auto"/>
      </w:divBdr>
    </w:div>
    <w:div w:id="1583179778">
      <w:bodyDiv w:val="1"/>
      <w:marLeft w:val="0"/>
      <w:marRight w:val="0"/>
      <w:marTop w:val="0"/>
      <w:marBottom w:val="0"/>
      <w:divBdr>
        <w:top w:val="none" w:sz="0" w:space="0" w:color="auto"/>
        <w:left w:val="none" w:sz="0" w:space="0" w:color="auto"/>
        <w:bottom w:val="none" w:sz="0" w:space="0" w:color="auto"/>
        <w:right w:val="none" w:sz="0" w:space="0" w:color="auto"/>
      </w:divBdr>
    </w:div>
    <w:div w:id="1584727241">
      <w:bodyDiv w:val="1"/>
      <w:marLeft w:val="0"/>
      <w:marRight w:val="0"/>
      <w:marTop w:val="0"/>
      <w:marBottom w:val="0"/>
      <w:divBdr>
        <w:top w:val="none" w:sz="0" w:space="0" w:color="auto"/>
        <w:left w:val="none" w:sz="0" w:space="0" w:color="auto"/>
        <w:bottom w:val="none" w:sz="0" w:space="0" w:color="auto"/>
        <w:right w:val="none" w:sz="0" w:space="0" w:color="auto"/>
      </w:divBdr>
    </w:div>
    <w:div w:id="1585531167">
      <w:bodyDiv w:val="1"/>
      <w:marLeft w:val="0"/>
      <w:marRight w:val="0"/>
      <w:marTop w:val="0"/>
      <w:marBottom w:val="0"/>
      <w:divBdr>
        <w:top w:val="none" w:sz="0" w:space="0" w:color="auto"/>
        <w:left w:val="none" w:sz="0" w:space="0" w:color="auto"/>
        <w:bottom w:val="none" w:sz="0" w:space="0" w:color="auto"/>
        <w:right w:val="none" w:sz="0" w:space="0" w:color="auto"/>
      </w:divBdr>
    </w:div>
    <w:div w:id="1588465129">
      <w:bodyDiv w:val="1"/>
      <w:marLeft w:val="0"/>
      <w:marRight w:val="0"/>
      <w:marTop w:val="0"/>
      <w:marBottom w:val="0"/>
      <w:divBdr>
        <w:top w:val="none" w:sz="0" w:space="0" w:color="auto"/>
        <w:left w:val="none" w:sz="0" w:space="0" w:color="auto"/>
        <w:bottom w:val="none" w:sz="0" w:space="0" w:color="auto"/>
        <w:right w:val="none" w:sz="0" w:space="0" w:color="auto"/>
      </w:divBdr>
    </w:div>
    <w:div w:id="1592859349">
      <w:bodyDiv w:val="1"/>
      <w:marLeft w:val="0"/>
      <w:marRight w:val="0"/>
      <w:marTop w:val="0"/>
      <w:marBottom w:val="0"/>
      <w:divBdr>
        <w:top w:val="none" w:sz="0" w:space="0" w:color="auto"/>
        <w:left w:val="none" w:sz="0" w:space="0" w:color="auto"/>
        <w:bottom w:val="none" w:sz="0" w:space="0" w:color="auto"/>
        <w:right w:val="none" w:sz="0" w:space="0" w:color="auto"/>
      </w:divBdr>
    </w:div>
    <w:div w:id="1593009533">
      <w:bodyDiv w:val="1"/>
      <w:marLeft w:val="0"/>
      <w:marRight w:val="0"/>
      <w:marTop w:val="0"/>
      <w:marBottom w:val="0"/>
      <w:divBdr>
        <w:top w:val="none" w:sz="0" w:space="0" w:color="auto"/>
        <w:left w:val="none" w:sz="0" w:space="0" w:color="auto"/>
        <w:bottom w:val="none" w:sz="0" w:space="0" w:color="auto"/>
        <w:right w:val="none" w:sz="0" w:space="0" w:color="auto"/>
      </w:divBdr>
    </w:div>
    <w:div w:id="1593054047">
      <w:bodyDiv w:val="1"/>
      <w:marLeft w:val="0"/>
      <w:marRight w:val="0"/>
      <w:marTop w:val="0"/>
      <w:marBottom w:val="0"/>
      <w:divBdr>
        <w:top w:val="none" w:sz="0" w:space="0" w:color="auto"/>
        <w:left w:val="none" w:sz="0" w:space="0" w:color="auto"/>
        <w:bottom w:val="none" w:sz="0" w:space="0" w:color="auto"/>
        <w:right w:val="none" w:sz="0" w:space="0" w:color="auto"/>
      </w:divBdr>
    </w:div>
    <w:div w:id="1593975412">
      <w:bodyDiv w:val="1"/>
      <w:marLeft w:val="0"/>
      <w:marRight w:val="0"/>
      <w:marTop w:val="0"/>
      <w:marBottom w:val="0"/>
      <w:divBdr>
        <w:top w:val="none" w:sz="0" w:space="0" w:color="auto"/>
        <w:left w:val="none" w:sz="0" w:space="0" w:color="auto"/>
        <w:bottom w:val="none" w:sz="0" w:space="0" w:color="auto"/>
        <w:right w:val="none" w:sz="0" w:space="0" w:color="auto"/>
      </w:divBdr>
    </w:div>
    <w:div w:id="1595279459">
      <w:bodyDiv w:val="1"/>
      <w:marLeft w:val="0"/>
      <w:marRight w:val="0"/>
      <w:marTop w:val="0"/>
      <w:marBottom w:val="0"/>
      <w:divBdr>
        <w:top w:val="none" w:sz="0" w:space="0" w:color="auto"/>
        <w:left w:val="none" w:sz="0" w:space="0" w:color="auto"/>
        <w:bottom w:val="none" w:sz="0" w:space="0" w:color="auto"/>
        <w:right w:val="none" w:sz="0" w:space="0" w:color="auto"/>
      </w:divBdr>
    </w:div>
    <w:div w:id="1596357016">
      <w:bodyDiv w:val="1"/>
      <w:marLeft w:val="0"/>
      <w:marRight w:val="0"/>
      <w:marTop w:val="0"/>
      <w:marBottom w:val="0"/>
      <w:divBdr>
        <w:top w:val="none" w:sz="0" w:space="0" w:color="auto"/>
        <w:left w:val="none" w:sz="0" w:space="0" w:color="auto"/>
        <w:bottom w:val="none" w:sz="0" w:space="0" w:color="auto"/>
        <w:right w:val="none" w:sz="0" w:space="0" w:color="auto"/>
      </w:divBdr>
    </w:div>
    <w:div w:id="1597597658">
      <w:bodyDiv w:val="1"/>
      <w:marLeft w:val="0"/>
      <w:marRight w:val="0"/>
      <w:marTop w:val="0"/>
      <w:marBottom w:val="0"/>
      <w:divBdr>
        <w:top w:val="none" w:sz="0" w:space="0" w:color="auto"/>
        <w:left w:val="none" w:sz="0" w:space="0" w:color="auto"/>
        <w:bottom w:val="none" w:sz="0" w:space="0" w:color="auto"/>
        <w:right w:val="none" w:sz="0" w:space="0" w:color="auto"/>
      </w:divBdr>
    </w:div>
    <w:div w:id="1597861914">
      <w:bodyDiv w:val="1"/>
      <w:marLeft w:val="0"/>
      <w:marRight w:val="0"/>
      <w:marTop w:val="0"/>
      <w:marBottom w:val="0"/>
      <w:divBdr>
        <w:top w:val="none" w:sz="0" w:space="0" w:color="auto"/>
        <w:left w:val="none" w:sz="0" w:space="0" w:color="auto"/>
        <w:bottom w:val="none" w:sz="0" w:space="0" w:color="auto"/>
        <w:right w:val="none" w:sz="0" w:space="0" w:color="auto"/>
      </w:divBdr>
    </w:div>
    <w:div w:id="1597980423">
      <w:bodyDiv w:val="1"/>
      <w:marLeft w:val="0"/>
      <w:marRight w:val="0"/>
      <w:marTop w:val="0"/>
      <w:marBottom w:val="0"/>
      <w:divBdr>
        <w:top w:val="none" w:sz="0" w:space="0" w:color="auto"/>
        <w:left w:val="none" w:sz="0" w:space="0" w:color="auto"/>
        <w:bottom w:val="none" w:sz="0" w:space="0" w:color="auto"/>
        <w:right w:val="none" w:sz="0" w:space="0" w:color="auto"/>
      </w:divBdr>
    </w:div>
    <w:div w:id="1600796883">
      <w:bodyDiv w:val="1"/>
      <w:marLeft w:val="0"/>
      <w:marRight w:val="0"/>
      <w:marTop w:val="0"/>
      <w:marBottom w:val="0"/>
      <w:divBdr>
        <w:top w:val="none" w:sz="0" w:space="0" w:color="auto"/>
        <w:left w:val="none" w:sz="0" w:space="0" w:color="auto"/>
        <w:bottom w:val="none" w:sz="0" w:space="0" w:color="auto"/>
        <w:right w:val="none" w:sz="0" w:space="0" w:color="auto"/>
      </w:divBdr>
    </w:div>
    <w:div w:id="1600867494">
      <w:bodyDiv w:val="1"/>
      <w:marLeft w:val="0"/>
      <w:marRight w:val="0"/>
      <w:marTop w:val="0"/>
      <w:marBottom w:val="0"/>
      <w:divBdr>
        <w:top w:val="none" w:sz="0" w:space="0" w:color="auto"/>
        <w:left w:val="none" w:sz="0" w:space="0" w:color="auto"/>
        <w:bottom w:val="none" w:sz="0" w:space="0" w:color="auto"/>
        <w:right w:val="none" w:sz="0" w:space="0" w:color="auto"/>
      </w:divBdr>
    </w:div>
    <w:div w:id="1601640464">
      <w:bodyDiv w:val="1"/>
      <w:marLeft w:val="0"/>
      <w:marRight w:val="0"/>
      <w:marTop w:val="0"/>
      <w:marBottom w:val="0"/>
      <w:divBdr>
        <w:top w:val="none" w:sz="0" w:space="0" w:color="auto"/>
        <w:left w:val="none" w:sz="0" w:space="0" w:color="auto"/>
        <w:bottom w:val="none" w:sz="0" w:space="0" w:color="auto"/>
        <w:right w:val="none" w:sz="0" w:space="0" w:color="auto"/>
      </w:divBdr>
    </w:div>
    <w:div w:id="1603803174">
      <w:bodyDiv w:val="1"/>
      <w:marLeft w:val="0"/>
      <w:marRight w:val="0"/>
      <w:marTop w:val="0"/>
      <w:marBottom w:val="0"/>
      <w:divBdr>
        <w:top w:val="none" w:sz="0" w:space="0" w:color="auto"/>
        <w:left w:val="none" w:sz="0" w:space="0" w:color="auto"/>
        <w:bottom w:val="none" w:sz="0" w:space="0" w:color="auto"/>
        <w:right w:val="none" w:sz="0" w:space="0" w:color="auto"/>
      </w:divBdr>
    </w:div>
    <w:div w:id="1604410904">
      <w:bodyDiv w:val="1"/>
      <w:marLeft w:val="0"/>
      <w:marRight w:val="0"/>
      <w:marTop w:val="0"/>
      <w:marBottom w:val="0"/>
      <w:divBdr>
        <w:top w:val="none" w:sz="0" w:space="0" w:color="auto"/>
        <w:left w:val="none" w:sz="0" w:space="0" w:color="auto"/>
        <w:bottom w:val="none" w:sz="0" w:space="0" w:color="auto"/>
        <w:right w:val="none" w:sz="0" w:space="0" w:color="auto"/>
      </w:divBdr>
    </w:div>
    <w:div w:id="1605071300">
      <w:bodyDiv w:val="1"/>
      <w:marLeft w:val="0"/>
      <w:marRight w:val="0"/>
      <w:marTop w:val="0"/>
      <w:marBottom w:val="0"/>
      <w:divBdr>
        <w:top w:val="none" w:sz="0" w:space="0" w:color="auto"/>
        <w:left w:val="none" w:sz="0" w:space="0" w:color="auto"/>
        <w:bottom w:val="none" w:sz="0" w:space="0" w:color="auto"/>
        <w:right w:val="none" w:sz="0" w:space="0" w:color="auto"/>
      </w:divBdr>
    </w:div>
    <w:div w:id="1605184985">
      <w:bodyDiv w:val="1"/>
      <w:marLeft w:val="0"/>
      <w:marRight w:val="0"/>
      <w:marTop w:val="0"/>
      <w:marBottom w:val="0"/>
      <w:divBdr>
        <w:top w:val="none" w:sz="0" w:space="0" w:color="auto"/>
        <w:left w:val="none" w:sz="0" w:space="0" w:color="auto"/>
        <w:bottom w:val="none" w:sz="0" w:space="0" w:color="auto"/>
        <w:right w:val="none" w:sz="0" w:space="0" w:color="auto"/>
      </w:divBdr>
    </w:div>
    <w:div w:id="1606304576">
      <w:bodyDiv w:val="1"/>
      <w:marLeft w:val="0"/>
      <w:marRight w:val="0"/>
      <w:marTop w:val="0"/>
      <w:marBottom w:val="0"/>
      <w:divBdr>
        <w:top w:val="none" w:sz="0" w:space="0" w:color="auto"/>
        <w:left w:val="none" w:sz="0" w:space="0" w:color="auto"/>
        <w:bottom w:val="none" w:sz="0" w:space="0" w:color="auto"/>
        <w:right w:val="none" w:sz="0" w:space="0" w:color="auto"/>
      </w:divBdr>
    </w:div>
    <w:div w:id="1606690572">
      <w:bodyDiv w:val="1"/>
      <w:marLeft w:val="0"/>
      <w:marRight w:val="0"/>
      <w:marTop w:val="0"/>
      <w:marBottom w:val="0"/>
      <w:divBdr>
        <w:top w:val="none" w:sz="0" w:space="0" w:color="auto"/>
        <w:left w:val="none" w:sz="0" w:space="0" w:color="auto"/>
        <w:bottom w:val="none" w:sz="0" w:space="0" w:color="auto"/>
        <w:right w:val="none" w:sz="0" w:space="0" w:color="auto"/>
      </w:divBdr>
    </w:div>
    <w:div w:id="1607228233">
      <w:bodyDiv w:val="1"/>
      <w:marLeft w:val="0"/>
      <w:marRight w:val="0"/>
      <w:marTop w:val="0"/>
      <w:marBottom w:val="0"/>
      <w:divBdr>
        <w:top w:val="none" w:sz="0" w:space="0" w:color="auto"/>
        <w:left w:val="none" w:sz="0" w:space="0" w:color="auto"/>
        <w:bottom w:val="none" w:sz="0" w:space="0" w:color="auto"/>
        <w:right w:val="none" w:sz="0" w:space="0" w:color="auto"/>
      </w:divBdr>
    </w:div>
    <w:div w:id="1609776551">
      <w:bodyDiv w:val="1"/>
      <w:marLeft w:val="0"/>
      <w:marRight w:val="0"/>
      <w:marTop w:val="0"/>
      <w:marBottom w:val="0"/>
      <w:divBdr>
        <w:top w:val="none" w:sz="0" w:space="0" w:color="auto"/>
        <w:left w:val="none" w:sz="0" w:space="0" w:color="auto"/>
        <w:bottom w:val="none" w:sz="0" w:space="0" w:color="auto"/>
        <w:right w:val="none" w:sz="0" w:space="0" w:color="auto"/>
      </w:divBdr>
    </w:div>
    <w:div w:id="1610510423">
      <w:bodyDiv w:val="1"/>
      <w:marLeft w:val="0"/>
      <w:marRight w:val="0"/>
      <w:marTop w:val="0"/>
      <w:marBottom w:val="0"/>
      <w:divBdr>
        <w:top w:val="none" w:sz="0" w:space="0" w:color="auto"/>
        <w:left w:val="none" w:sz="0" w:space="0" w:color="auto"/>
        <w:bottom w:val="none" w:sz="0" w:space="0" w:color="auto"/>
        <w:right w:val="none" w:sz="0" w:space="0" w:color="auto"/>
      </w:divBdr>
    </w:div>
    <w:div w:id="1611819935">
      <w:bodyDiv w:val="1"/>
      <w:marLeft w:val="0"/>
      <w:marRight w:val="0"/>
      <w:marTop w:val="0"/>
      <w:marBottom w:val="0"/>
      <w:divBdr>
        <w:top w:val="none" w:sz="0" w:space="0" w:color="auto"/>
        <w:left w:val="none" w:sz="0" w:space="0" w:color="auto"/>
        <w:bottom w:val="none" w:sz="0" w:space="0" w:color="auto"/>
        <w:right w:val="none" w:sz="0" w:space="0" w:color="auto"/>
      </w:divBdr>
    </w:div>
    <w:div w:id="1612281716">
      <w:bodyDiv w:val="1"/>
      <w:marLeft w:val="0"/>
      <w:marRight w:val="0"/>
      <w:marTop w:val="0"/>
      <w:marBottom w:val="0"/>
      <w:divBdr>
        <w:top w:val="none" w:sz="0" w:space="0" w:color="auto"/>
        <w:left w:val="none" w:sz="0" w:space="0" w:color="auto"/>
        <w:bottom w:val="none" w:sz="0" w:space="0" w:color="auto"/>
        <w:right w:val="none" w:sz="0" w:space="0" w:color="auto"/>
      </w:divBdr>
    </w:div>
    <w:div w:id="1613439600">
      <w:bodyDiv w:val="1"/>
      <w:marLeft w:val="0"/>
      <w:marRight w:val="0"/>
      <w:marTop w:val="0"/>
      <w:marBottom w:val="0"/>
      <w:divBdr>
        <w:top w:val="none" w:sz="0" w:space="0" w:color="auto"/>
        <w:left w:val="none" w:sz="0" w:space="0" w:color="auto"/>
        <w:bottom w:val="none" w:sz="0" w:space="0" w:color="auto"/>
        <w:right w:val="none" w:sz="0" w:space="0" w:color="auto"/>
      </w:divBdr>
    </w:div>
    <w:div w:id="1613659685">
      <w:bodyDiv w:val="1"/>
      <w:marLeft w:val="0"/>
      <w:marRight w:val="0"/>
      <w:marTop w:val="0"/>
      <w:marBottom w:val="0"/>
      <w:divBdr>
        <w:top w:val="none" w:sz="0" w:space="0" w:color="auto"/>
        <w:left w:val="none" w:sz="0" w:space="0" w:color="auto"/>
        <w:bottom w:val="none" w:sz="0" w:space="0" w:color="auto"/>
        <w:right w:val="none" w:sz="0" w:space="0" w:color="auto"/>
      </w:divBdr>
    </w:div>
    <w:div w:id="1616450183">
      <w:bodyDiv w:val="1"/>
      <w:marLeft w:val="0"/>
      <w:marRight w:val="0"/>
      <w:marTop w:val="0"/>
      <w:marBottom w:val="0"/>
      <w:divBdr>
        <w:top w:val="none" w:sz="0" w:space="0" w:color="auto"/>
        <w:left w:val="none" w:sz="0" w:space="0" w:color="auto"/>
        <w:bottom w:val="none" w:sz="0" w:space="0" w:color="auto"/>
        <w:right w:val="none" w:sz="0" w:space="0" w:color="auto"/>
      </w:divBdr>
    </w:div>
    <w:div w:id="1616474923">
      <w:bodyDiv w:val="1"/>
      <w:marLeft w:val="0"/>
      <w:marRight w:val="0"/>
      <w:marTop w:val="0"/>
      <w:marBottom w:val="0"/>
      <w:divBdr>
        <w:top w:val="none" w:sz="0" w:space="0" w:color="auto"/>
        <w:left w:val="none" w:sz="0" w:space="0" w:color="auto"/>
        <w:bottom w:val="none" w:sz="0" w:space="0" w:color="auto"/>
        <w:right w:val="none" w:sz="0" w:space="0" w:color="auto"/>
      </w:divBdr>
    </w:div>
    <w:div w:id="1616594445">
      <w:bodyDiv w:val="1"/>
      <w:marLeft w:val="0"/>
      <w:marRight w:val="0"/>
      <w:marTop w:val="0"/>
      <w:marBottom w:val="0"/>
      <w:divBdr>
        <w:top w:val="none" w:sz="0" w:space="0" w:color="auto"/>
        <w:left w:val="none" w:sz="0" w:space="0" w:color="auto"/>
        <w:bottom w:val="none" w:sz="0" w:space="0" w:color="auto"/>
        <w:right w:val="none" w:sz="0" w:space="0" w:color="auto"/>
      </w:divBdr>
    </w:div>
    <w:div w:id="1617374316">
      <w:bodyDiv w:val="1"/>
      <w:marLeft w:val="0"/>
      <w:marRight w:val="0"/>
      <w:marTop w:val="0"/>
      <w:marBottom w:val="0"/>
      <w:divBdr>
        <w:top w:val="none" w:sz="0" w:space="0" w:color="auto"/>
        <w:left w:val="none" w:sz="0" w:space="0" w:color="auto"/>
        <w:bottom w:val="none" w:sz="0" w:space="0" w:color="auto"/>
        <w:right w:val="none" w:sz="0" w:space="0" w:color="auto"/>
      </w:divBdr>
    </w:div>
    <w:div w:id="1617830461">
      <w:bodyDiv w:val="1"/>
      <w:marLeft w:val="0"/>
      <w:marRight w:val="0"/>
      <w:marTop w:val="0"/>
      <w:marBottom w:val="0"/>
      <w:divBdr>
        <w:top w:val="none" w:sz="0" w:space="0" w:color="auto"/>
        <w:left w:val="none" w:sz="0" w:space="0" w:color="auto"/>
        <w:bottom w:val="none" w:sz="0" w:space="0" w:color="auto"/>
        <w:right w:val="none" w:sz="0" w:space="0" w:color="auto"/>
      </w:divBdr>
    </w:div>
    <w:div w:id="1617910788">
      <w:bodyDiv w:val="1"/>
      <w:marLeft w:val="0"/>
      <w:marRight w:val="0"/>
      <w:marTop w:val="0"/>
      <w:marBottom w:val="0"/>
      <w:divBdr>
        <w:top w:val="none" w:sz="0" w:space="0" w:color="auto"/>
        <w:left w:val="none" w:sz="0" w:space="0" w:color="auto"/>
        <w:bottom w:val="none" w:sz="0" w:space="0" w:color="auto"/>
        <w:right w:val="none" w:sz="0" w:space="0" w:color="auto"/>
      </w:divBdr>
    </w:div>
    <w:div w:id="1618675518">
      <w:bodyDiv w:val="1"/>
      <w:marLeft w:val="0"/>
      <w:marRight w:val="0"/>
      <w:marTop w:val="0"/>
      <w:marBottom w:val="0"/>
      <w:divBdr>
        <w:top w:val="none" w:sz="0" w:space="0" w:color="auto"/>
        <w:left w:val="none" w:sz="0" w:space="0" w:color="auto"/>
        <w:bottom w:val="none" w:sz="0" w:space="0" w:color="auto"/>
        <w:right w:val="none" w:sz="0" w:space="0" w:color="auto"/>
      </w:divBdr>
    </w:div>
    <w:div w:id="1618948155">
      <w:bodyDiv w:val="1"/>
      <w:marLeft w:val="0"/>
      <w:marRight w:val="0"/>
      <w:marTop w:val="0"/>
      <w:marBottom w:val="0"/>
      <w:divBdr>
        <w:top w:val="none" w:sz="0" w:space="0" w:color="auto"/>
        <w:left w:val="none" w:sz="0" w:space="0" w:color="auto"/>
        <w:bottom w:val="none" w:sz="0" w:space="0" w:color="auto"/>
        <w:right w:val="none" w:sz="0" w:space="0" w:color="auto"/>
      </w:divBdr>
    </w:div>
    <w:div w:id="1621523939">
      <w:bodyDiv w:val="1"/>
      <w:marLeft w:val="0"/>
      <w:marRight w:val="0"/>
      <w:marTop w:val="0"/>
      <w:marBottom w:val="0"/>
      <w:divBdr>
        <w:top w:val="none" w:sz="0" w:space="0" w:color="auto"/>
        <w:left w:val="none" w:sz="0" w:space="0" w:color="auto"/>
        <w:bottom w:val="none" w:sz="0" w:space="0" w:color="auto"/>
        <w:right w:val="none" w:sz="0" w:space="0" w:color="auto"/>
      </w:divBdr>
    </w:div>
    <w:div w:id="1622833591">
      <w:bodyDiv w:val="1"/>
      <w:marLeft w:val="0"/>
      <w:marRight w:val="0"/>
      <w:marTop w:val="0"/>
      <w:marBottom w:val="0"/>
      <w:divBdr>
        <w:top w:val="none" w:sz="0" w:space="0" w:color="auto"/>
        <w:left w:val="none" w:sz="0" w:space="0" w:color="auto"/>
        <w:bottom w:val="none" w:sz="0" w:space="0" w:color="auto"/>
        <w:right w:val="none" w:sz="0" w:space="0" w:color="auto"/>
      </w:divBdr>
    </w:div>
    <w:div w:id="1622953608">
      <w:bodyDiv w:val="1"/>
      <w:marLeft w:val="0"/>
      <w:marRight w:val="0"/>
      <w:marTop w:val="0"/>
      <w:marBottom w:val="0"/>
      <w:divBdr>
        <w:top w:val="none" w:sz="0" w:space="0" w:color="auto"/>
        <w:left w:val="none" w:sz="0" w:space="0" w:color="auto"/>
        <w:bottom w:val="none" w:sz="0" w:space="0" w:color="auto"/>
        <w:right w:val="none" w:sz="0" w:space="0" w:color="auto"/>
      </w:divBdr>
    </w:div>
    <w:div w:id="1622956106">
      <w:bodyDiv w:val="1"/>
      <w:marLeft w:val="0"/>
      <w:marRight w:val="0"/>
      <w:marTop w:val="0"/>
      <w:marBottom w:val="0"/>
      <w:divBdr>
        <w:top w:val="none" w:sz="0" w:space="0" w:color="auto"/>
        <w:left w:val="none" w:sz="0" w:space="0" w:color="auto"/>
        <w:bottom w:val="none" w:sz="0" w:space="0" w:color="auto"/>
        <w:right w:val="none" w:sz="0" w:space="0" w:color="auto"/>
      </w:divBdr>
    </w:div>
    <w:div w:id="1624654781">
      <w:bodyDiv w:val="1"/>
      <w:marLeft w:val="0"/>
      <w:marRight w:val="0"/>
      <w:marTop w:val="0"/>
      <w:marBottom w:val="0"/>
      <w:divBdr>
        <w:top w:val="none" w:sz="0" w:space="0" w:color="auto"/>
        <w:left w:val="none" w:sz="0" w:space="0" w:color="auto"/>
        <w:bottom w:val="none" w:sz="0" w:space="0" w:color="auto"/>
        <w:right w:val="none" w:sz="0" w:space="0" w:color="auto"/>
      </w:divBdr>
    </w:div>
    <w:div w:id="1625189816">
      <w:bodyDiv w:val="1"/>
      <w:marLeft w:val="0"/>
      <w:marRight w:val="0"/>
      <w:marTop w:val="0"/>
      <w:marBottom w:val="0"/>
      <w:divBdr>
        <w:top w:val="none" w:sz="0" w:space="0" w:color="auto"/>
        <w:left w:val="none" w:sz="0" w:space="0" w:color="auto"/>
        <w:bottom w:val="none" w:sz="0" w:space="0" w:color="auto"/>
        <w:right w:val="none" w:sz="0" w:space="0" w:color="auto"/>
      </w:divBdr>
    </w:div>
    <w:div w:id="1626348739">
      <w:bodyDiv w:val="1"/>
      <w:marLeft w:val="0"/>
      <w:marRight w:val="0"/>
      <w:marTop w:val="0"/>
      <w:marBottom w:val="0"/>
      <w:divBdr>
        <w:top w:val="none" w:sz="0" w:space="0" w:color="auto"/>
        <w:left w:val="none" w:sz="0" w:space="0" w:color="auto"/>
        <w:bottom w:val="none" w:sz="0" w:space="0" w:color="auto"/>
        <w:right w:val="none" w:sz="0" w:space="0" w:color="auto"/>
      </w:divBdr>
    </w:div>
    <w:div w:id="1626963617">
      <w:bodyDiv w:val="1"/>
      <w:marLeft w:val="0"/>
      <w:marRight w:val="0"/>
      <w:marTop w:val="0"/>
      <w:marBottom w:val="0"/>
      <w:divBdr>
        <w:top w:val="none" w:sz="0" w:space="0" w:color="auto"/>
        <w:left w:val="none" w:sz="0" w:space="0" w:color="auto"/>
        <w:bottom w:val="none" w:sz="0" w:space="0" w:color="auto"/>
        <w:right w:val="none" w:sz="0" w:space="0" w:color="auto"/>
      </w:divBdr>
    </w:div>
    <w:div w:id="1628003424">
      <w:bodyDiv w:val="1"/>
      <w:marLeft w:val="0"/>
      <w:marRight w:val="0"/>
      <w:marTop w:val="0"/>
      <w:marBottom w:val="0"/>
      <w:divBdr>
        <w:top w:val="none" w:sz="0" w:space="0" w:color="auto"/>
        <w:left w:val="none" w:sz="0" w:space="0" w:color="auto"/>
        <w:bottom w:val="none" w:sz="0" w:space="0" w:color="auto"/>
        <w:right w:val="none" w:sz="0" w:space="0" w:color="auto"/>
      </w:divBdr>
    </w:div>
    <w:div w:id="1629704937">
      <w:bodyDiv w:val="1"/>
      <w:marLeft w:val="0"/>
      <w:marRight w:val="0"/>
      <w:marTop w:val="0"/>
      <w:marBottom w:val="0"/>
      <w:divBdr>
        <w:top w:val="none" w:sz="0" w:space="0" w:color="auto"/>
        <w:left w:val="none" w:sz="0" w:space="0" w:color="auto"/>
        <w:bottom w:val="none" w:sz="0" w:space="0" w:color="auto"/>
        <w:right w:val="none" w:sz="0" w:space="0" w:color="auto"/>
      </w:divBdr>
    </w:div>
    <w:div w:id="1632398186">
      <w:bodyDiv w:val="1"/>
      <w:marLeft w:val="0"/>
      <w:marRight w:val="0"/>
      <w:marTop w:val="0"/>
      <w:marBottom w:val="0"/>
      <w:divBdr>
        <w:top w:val="none" w:sz="0" w:space="0" w:color="auto"/>
        <w:left w:val="none" w:sz="0" w:space="0" w:color="auto"/>
        <w:bottom w:val="none" w:sz="0" w:space="0" w:color="auto"/>
        <w:right w:val="none" w:sz="0" w:space="0" w:color="auto"/>
      </w:divBdr>
    </w:div>
    <w:div w:id="1633170086">
      <w:bodyDiv w:val="1"/>
      <w:marLeft w:val="0"/>
      <w:marRight w:val="0"/>
      <w:marTop w:val="0"/>
      <w:marBottom w:val="0"/>
      <w:divBdr>
        <w:top w:val="none" w:sz="0" w:space="0" w:color="auto"/>
        <w:left w:val="none" w:sz="0" w:space="0" w:color="auto"/>
        <w:bottom w:val="none" w:sz="0" w:space="0" w:color="auto"/>
        <w:right w:val="none" w:sz="0" w:space="0" w:color="auto"/>
      </w:divBdr>
    </w:div>
    <w:div w:id="1633556153">
      <w:bodyDiv w:val="1"/>
      <w:marLeft w:val="0"/>
      <w:marRight w:val="0"/>
      <w:marTop w:val="0"/>
      <w:marBottom w:val="0"/>
      <w:divBdr>
        <w:top w:val="none" w:sz="0" w:space="0" w:color="auto"/>
        <w:left w:val="none" w:sz="0" w:space="0" w:color="auto"/>
        <w:bottom w:val="none" w:sz="0" w:space="0" w:color="auto"/>
        <w:right w:val="none" w:sz="0" w:space="0" w:color="auto"/>
      </w:divBdr>
    </w:div>
    <w:div w:id="1634211722">
      <w:bodyDiv w:val="1"/>
      <w:marLeft w:val="0"/>
      <w:marRight w:val="0"/>
      <w:marTop w:val="0"/>
      <w:marBottom w:val="0"/>
      <w:divBdr>
        <w:top w:val="none" w:sz="0" w:space="0" w:color="auto"/>
        <w:left w:val="none" w:sz="0" w:space="0" w:color="auto"/>
        <w:bottom w:val="none" w:sz="0" w:space="0" w:color="auto"/>
        <w:right w:val="none" w:sz="0" w:space="0" w:color="auto"/>
      </w:divBdr>
    </w:div>
    <w:div w:id="1634486496">
      <w:bodyDiv w:val="1"/>
      <w:marLeft w:val="0"/>
      <w:marRight w:val="0"/>
      <w:marTop w:val="0"/>
      <w:marBottom w:val="0"/>
      <w:divBdr>
        <w:top w:val="none" w:sz="0" w:space="0" w:color="auto"/>
        <w:left w:val="none" w:sz="0" w:space="0" w:color="auto"/>
        <w:bottom w:val="none" w:sz="0" w:space="0" w:color="auto"/>
        <w:right w:val="none" w:sz="0" w:space="0" w:color="auto"/>
      </w:divBdr>
    </w:div>
    <w:div w:id="1636986204">
      <w:bodyDiv w:val="1"/>
      <w:marLeft w:val="0"/>
      <w:marRight w:val="0"/>
      <w:marTop w:val="0"/>
      <w:marBottom w:val="0"/>
      <w:divBdr>
        <w:top w:val="none" w:sz="0" w:space="0" w:color="auto"/>
        <w:left w:val="none" w:sz="0" w:space="0" w:color="auto"/>
        <w:bottom w:val="none" w:sz="0" w:space="0" w:color="auto"/>
        <w:right w:val="none" w:sz="0" w:space="0" w:color="auto"/>
      </w:divBdr>
    </w:div>
    <w:div w:id="1637682201">
      <w:bodyDiv w:val="1"/>
      <w:marLeft w:val="0"/>
      <w:marRight w:val="0"/>
      <w:marTop w:val="0"/>
      <w:marBottom w:val="0"/>
      <w:divBdr>
        <w:top w:val="none" w:sz="0" w:space="0" w:color="auto"/>
        <w:left w:val="none" w:sz="0" w:space="0" w:color="auto"/>
        <w:bottom w:val="none" w:sz="0" w:space="0" w:color="auto"/>
        <w:right w:val="none" w:sz="0" w:space="0" w:color="auto"/>
      </w:divBdr>
    </w:div>
    <w:div w:id="1638025948">
      <w:bodyDiv w:val="1"/>
      <w:marLeft w:val="0"/>
      <w:marRight w:val="0"/>
      <w:marTop w:val="0"/>
      <w:marBottom w:val="0"/>
      <w:divBdr>
        <w:top w:val="none" w:sz="0" w:space="0" w:color="auto"/>
        <w:left w:val="none" w:sz="0" w:space="0" w:color="auto"/>
        <w:bottom w:val="none" w:sz="0" w:space="0" w:color="auto"/>
        <w:right w:val="none" w:sz="0" w:space="0" w:color="auto"/>
      </w:divBdr>
    </w:div>
    <w:div w:id="1638296235">
      <w:bodyDiv w:val="1"/>
      <w:marLeft w:val="0"/>
      <w:marRight w:val="0"/>
      <w:marTop w:val="0"/>
      <w:marBottom w:val="0"/>
      <w:divBdr>
        <w:top w:val="none" w:sz="0" w:space="0" w:color="auto"/>
        <w:left w:val="none" w:sz="0" w:space="0" w:color="auto"/>
        <w:bottom w:val="none" w:sz="0" w:space="0" w:color="auto"/>
        <w:right w:val="none" w:sz="0" w:space="0" w:color="auto"/>
      </w:divBdr>
    </w:div>
    <w:div w:id="1638678007">
      <w:bodyDiv w:val="1"/>
      <w:marLeft w:val="0"/>
      <w:marRight w:val="0"/>
      <w:marTop w:val="0"/>
      <w:marBottom w:val="0"/>
      <w:divBdr>
        <w:top w:val="none" w:sz="0" w:space="0" w:color="auto"/>
        <w:left w:val="none" w:sz="0" w:space="0" w:color="auto"/>
        <w:bottom w:val="none" w:sz="0" w:space="0" w:color="auto"/>
        <w:right w:val="none" w:sz="0" w:space="0" w:color="auto"/>
      </w:divBdr>
    </w:div>
    <w:div w:id="1639333058">
      <w:bodyDiv w:val="1"/>
      <w:marLeft w:val="0"/>
      <w:marRight w:val="0"/>
      <w:marTop w:val="0"/>
      <w:marBottom w:val="0"/>
      <w:divBdr>
        <w:top w:val="none" w:sz="0" w:space="0" w:color="auto"/>
        <w:left w:val="none" w:sz="0" w:space="0" w:color="auto"/>
        <w:bottom w:val="none" w:sz="0" w:space="0" w:color="auto"/>
        <w:right w:val="none" w:sz="0" w:space="0" w:color="auto"/>
      </w:divBdr>
    </w:div>
    <w:div w:id="1643921705">
      <w:bodyDiv w:val="1"/>
      <w:marLeft w:val="0"/>
      <w:marRight w:val="0"/>
      <w:marTop w:val="0"/>
      <w:marBottom w:val="0"/>
      <w:divBdr>
        <w:top w:val="none" w:sz="0" w:space="0" w:color="auto"/>
        <w:left w:val="none" w:sz="0" w:space="0" w:color="auto"/>
        <w:bottom w:val="none" w:sz="0" w:space="0" w:color="auto"/>
        <w:right w:val="none" w:sz="0" w:space="0" w:color="auto"/>
      </w:divBdr>
    </w:div>
    <w:div w:id="1646161186">
      <w:bodyDiv w:val="1"/>
      <w:marLeft w:val="0"/>
      <w:marRight w:val="0"/>
      <w:marTop w:val="0"/>
      <w:marBottom w:val="0"/>
      <w:divBdr>
        <w:top w:val="none" w:sz="0" w:space="0" w:color="auto"/>
        <w:left w:val="none" w:sz="0" w:space="0" w:color="auto"/>
        <w:bottom w:val="none" w:sz="0" w:space="0" w:color="auto"/>
        <w:right w:val="none" w:sz="0" w:space="0" w:color="auto"/>
      </w:divBdr>
    </w:div>
    <w:div w:id="1646276998">
      <w:bodyDiv w:val="1"/>
      <w:marLeft w:val="0"/>
      <w:marRight w:val="0"/>
      <w:marTop w:val="0"/>
      <w:marBottom w:val="0"/>
      <w:divBdr>
        <w:top w:val="none" w:sz="0" w:space="0" w:color="auto"/>
        <w:left w:val="none" w:sz="0" w:space="0" w:color="auto"/>
        <w:bottom w:val="none" w:sz="0" w:space="0" w:color="auto"/>
        <w:right w:val="none" w:sz="0" w:space="0" w:color="auto"/>
      </w:divBdr>
    </w:div>
    <w:div w:id="1647079171">
      <w:bodyDiv w:val="1"/>
      <w:marLeft w:val="0"/>
      <w:marRight w:val="0"/>
      <w:marTop w:val="0"/>
      <w:marBottom w:val="0"/>
      <w:divBdr>
        <w:top w:val="none" w:sz="0" w:space="0" w:color="auto"/>
        <w:left w:val="none" w:sz="0" w:space="0" w:color="auto"/>
        <w:bottom w:val="none" w:sz="0" w:space="0" w:color="auto"/>
        <w:right w:val="none" w:sz="0" w:space="0" w:color="auto"/>
      </w:divBdr>
    </w:div>
    <w:div w:id="1647130392">
      <w:bodyDiv w:val="1"/>
      <w:marLeft w:val="0"/>
      <w:marRight w:val="0"/>
      <w:marTop w:val="0"/>
      <w:marBottom w:val="0"/>
      <w:divBdr>
        <w:top w:val="none" w:sz="0" w:space="0" w:color="auto"/>
        <w:left w:val="none" w:sz="0" w:space="0" w:color="auto"/>
        <w:bottom w:val="none" w:sz="0" w:space="0" w:color="auto"/>
        <w:right w:val="none" w:sz="0" w:space="0" w:color="auto"/>
      </w:divBdr>
    </w:div>
    <w:div w:id="1647929119">
      <w:bodyDiv w:val="1"/>
      <w:marLeft w:val="0"/>
      <w:marRight w:val="0"/>
      <w:marTop w:val="0"/>
      <w:marBottom w:val="0"/>
      <w:divBdr>
        <w:top w:val="none" w:sz="0" w:space="0" w:color="auto"/>
        <w:left w:val="none" w:sz="0" w:space="0" w:color="auto"/>
        <w:bottom w:val="none" w:sz="0" w:space="0" w:color="auto"/>
        <w:right w:val="none" w:sz="0" w:space="0" w:color="auto"/>
      </w:divBdr>
    </w:div>
    <w:div w:id="1649898215">
      <w:bodyDiv w:val="1"/>
      <w:marLeft w:val="0"/>
      <w:marRight w:val="0"/>
      <w:marTop w:val="0"/>
      <w:marBottom w:val="0"/>
      <w:divBdr>
        <w:top w:val="none" w:sz="0" w:space="0" w:color="auto"/>
        <w:left w:val="none" w:sz="0" w:space="0" w:color="auto"/>
        <w:bottom w:val="none" w:sz="0" w:space="0" w:color="auto"/>
        <w:right w:val="none" w:sz="0" w:space="0" w:color="auto"/>
      </w:divBdr>
    </w:div>
    <w:div w:id="1650086832">
      <w:bodyDiv w:val="1"/>
      <w:marLeft w:val="0"/>
      <w:marRight w:val="0"/>
      <w:marTop w:val="0"/>
      <w:marBottom w:val="0"/>
      <w:divBdr>
        <w:top w:val="none" w:sz="0" w:space="0" w:color="auto"/>
        <w:left w:val="none" w:sz="0" w:space="0" w:color="auto"/>
        <w:bottom w:val="none" w:sz="0" w:space="0" w:color="auto"/>
        <w:right w:val="none" w:sz="0" w:space="0" w:color="auto"/>
      </w:divBdr>
    </w:div>
    <w:div w:id="1650161391">
      <w:bodyDiv w:val="1"/>
      <w:marLeft w:val="0"/>
      <w:marRight w:val="0"/>
      <w:marTop w:val="0"/>
      <w:marBottom w:val="0"/>
      <w:divBdr>
        <w:top w:val="none" w:sz="0" w:space="0" w:color="auto"/>
        <w:left w:val="none" w:sz="0" w:space="0" w:color="auto"/>
        <w:bottom w:val="none" w:sz="0" w:space="0" w:color="auto"/>
        <w:right w:val="none" w:sz="0" w:space="0" w:color="auto"/>
      </w:divBdr>
    </w:div>
    <w:div w:id="1650665609">
      <w:bodyDiv w:val="1"/>
      <w:marLeft w:val="0"/>
      <w:marRight w:val="0"/>
      <w:marTop w:val="0"/>
      <w:marBottom w:val="0"/>
      <w:divBdr>
        <w:top w:val="none" w:sz="0" w:space="0" w:color="auto"/>
        <w:left w:val="none" w:sz="0" w:space="0" w:color="auto"/>
        <w:bottom w:val="none" w:sz="0" w:space="0" w:color="auto"/>
        <w:right w:val="none" w:sz="0" w:space="0" w:color="auto"/>
      </w:divBdr>
    </w:div>
    <w:div w:id="1650673499">
      <w:bodyDiv w:val="1"/>
      <w:marLeft w:val="0"/>
      <w:marRight w:val="0"/>
      <w:marTop w:val="0"/>
      <w:marBottom w:val="0"/>
      <w:divBdr>
        <w:top w:val="none" w:sz="0" w:space="0" w:color="auto"/>
        <w:left w:val="none" w:sz="0" w:space="0" w:color="auto"/>
        <w:bottom w:val="none" w:sz="0" w:space="0" w:color="auto"/>
        <w:right w:val="none" w:sz="0" w:space="0" w:color="auto"/>
      </w:divBdr>
    </w:div>
    <w:div w:id="1650750122">
      <w:bodyDiv w:val="1"/>
      <w:marLeft w:val="0"/>
      <w:marRight w:val="0"/>
      <w:marTop w:val="0"/>
      <w:marBottom w:val="0"/>
      <w:divBdr>
        <w:top w:val="none" w:sz="0" w:space="0" w:color="auto"/>
        <w:left w:val="none" w:sz="0" w:space="0" w:color="auto"/>
        <w:bottom w:val="none" w:sz="0" w:space="0" w:color="auto"/>
        <w:right w:val="none" w:sz="0" w:space="0" w:color="auto"/>
      </w:divBdr>
    </w:div>
    <w:div w:id="1650984778">
      <w:bodyDiv w:val="1"/>
      <w:marLeft w:val="0"/>
      <w:marRight w:val="0"/>
      <w:marTop w:val="0"/>
      <w:marBottom w:val="0"/>
      <w:divBdr>
        <w:top w:val="none" w:sz="0" w:space="0" w:color="auto"/>
        <w:left w:val="none" w:sz="0" w:space="0" w:color="auto"/>
        <w:bottom w:val="none" w:sz="0" w:space="0" w:color="auto"/>
        <w:right w:val="none" w:sz="0" w:space="0" w:color="auto"/>
      </w:divBdr>
    </w:div>
    <w:div w:id="1651326055">
      <w:bodyDiv w:val="1"/>
      <w:marLeft w:val="0"/>
      <w:marRight w:val="0"/>
      <w:marTop w:val="0"/>
      <w:marBottom w:val="0"/>
      <w:divBdr>
        <w:top w:val="none" w:sz="0" w:space="0" w:color="auto"/>
        <w:left w:val="none" w:sz="0" w:space="0" w:color="auto"/>
        <w:bottom w:val="none" w:sz="0" w:space="0" w:color="auto"/>
        <w:right w:val="none" w:sz="0" w:space="0" w:color="auto"/>
      </w:divBdr>
    </w:div>
    <w:div w:id="1652713720">
      <w:bodyDiv w:val="1"/>
      <w:marLeft w:val="0"/>
      <w:marRight w:val="0"/>
      <w:marTop w:val="0"/>
      <w:marBottom w:val="0"/>
      <w:divBdr>
        <w:top w:val="none" w:sz="0" w:space="0" w:color="auto"/>
        <w:left w:val="none" w:sz="0" w:space="0" w:color="auto"/>
        <w:bottom w:val="none" w:sz="0" w:space="0" w:color="auto"/>
        <w:right w:val="none" w:sz="0" w:space="0" w:color="auto"/>
      </w:divBdr>
    </w:div>
    <w:div w:id="1653018786">
      <w:bodyDiv w:val="1"/>
      <w:marLeft w:val="0"/>
      <w:marRight w:val="0"/>
      <w:marTop w:val="0"/>
      <w:marBottom w:val="0"/>
      <w:divBdr>
        <w:top w:val="none" w:sz="0" w:space="0" w:color="auto"/>
        <w:left w:val="none" w:sz="0" w:space="0" w:color="auto"/>
        <w:bottom w:val="none" w:sz="0" w:space="0" w:color="auto"/>
        <w:right w:val="none" w:sz="0" w:space="0" w:color="auto"/>
      </w:divBdr>
    </w:div>
    <w:div w:id="1654064735">
      <w:bodyDiv w:val="1"/>
      <w:marLeft w:val="0"/>
      <w:marRight w:val="0"/>
      <w:marTop w:val="0"/>
      <w:marBottom w:val="0"/>
      <w:divBdr>
        <w:top w:val="none" w:sz="0" w:space="0" w:color="auto"/>
        <w:left w:val="none" w:sz="0" w:space="0" w:color="auto"/>
        <w:bottom w:val="none" w:sz="0" w:space="0" w:color="auto"/>
        <w:right w:val="none" w:sz="0" w:space="0" w:color="auto"/>
      </w:divBdr>
    </w:div>
    <w:div w:id="1656302600">
      <w:bodyDiv w:val="1"/>
      <w:marLeft w:val="0"/>
      <w:marRight w:val="0"/>
      <w:marTop w:val="0"/>
      <w:marBottom w:val="0"/>
      <w:divBdr>
        <w:top w:val="none" w:sz="0" w:space="0" w:color="auto"/>
        <w:left w:val="none" w:sz="0" w:space="0" w:color="auto"/>
        <w:bottom w:val="none" w:sz="0" w:space="0" w:color="auto"/>
        <w:right w:val="none" w:sz="0" w:space="0" w:color="auto"/>
      </w:divBdr>
    </w:div>
    <w:div w:id="1656837974">
      <w:bodyDiv w:val="1"/>
      <w:marLeft w:val="0"/>
      <w:marRight w:val="0"/>
      <w:marTop w:val="0"/>
      <w:marBottom w:val="0"/>
      <w:divBdr>
        <w:top w:val="none" w:sz="0" w:space="0" w:color="auto"/>
        <w:left w:val="none" w:sz="0" w:space="0" w:color="auto"/>
        <w:bottom w:val="none" w:sz="0" w:space="0" w:color="auto"/>
        <w:right w:val="none" w:sz="0" w:space="0" w:color="auto"/>
      </w:divBdr>
    </w:div>
    <w:div w:id="1657610942">
      <w:bodyDiv w:val="1"/>
      <w:marLeft w:val="0"/>
      <w:marRight w:val="0"/>
      <w:marTop w:val="0"/>
      <w:marBottom w:val="0"/>
      <w:divBdr>
        <w:top w:val="none" w:sz="0" w:space="0" w:color="auto"/>
        <w:left w:val="none" w:sz="0" w:space="0" w:color="auto"/>
        <w:bottom w:val="none" w:sz="0" w:space="0" w:color="auto"/>
        <w:right w:val="none" w:sz="0" w:space="0" w:color="auto"/>
      </w:divBdr>
    </w:div>
    <w:div w:id="1659579461">
      <w:bodyDiv w:val="1"/>
      <w:marLeft w:val="0"/>
      <w:marRight w:val="0"/>
      <w:marTop w:val="0"/>
      <w:marBottom w:val="0"/>
      <w:divBdr>
        <w:top w:val="none" w:sz="0" w:space="0" w:color="auto"/>
        <w:left w:val="none" w:sz="0" w:space="0" w:color="auto"/>
        <w:bottom w:val="none" w:sz="0" w:space="0" w:color="auto"/>
        <w:right w:val="none" w:sz="0" w:space="0" w:color="auto"/>
      </w:divBdr>
    </w:div>
    <w:div w:id="1663392490">
      <w:bodyDiv w:val="1"/>
      <w:marLeft w:val="0"/>
      <w:marRight w:val="0"/>
      <w:marTop w:val="0"/>
      <w:marBottom w:val="0"/>
      <w:divBdr>
        <w:top w:val="none" w:sz="0" w:space="0" w:color="auto"/>
        <w:left w:val="none" w:sz="0" w:space="0" w:color="auto"/>
        <w:bottom w:val="none" w:sz="0" w:space="0" w:color="auto"/>
        <w:right w:val="none" w:sz="0" w:space="0" w:color="auto"/>
      </w:divBdr>
    </w:div>
    <w:div w:id="1663655668">
      <w:bodyDiv w:val="1"/>
      <w:marLeft w:val="0"/>
      <w:marRight w:val="0"/>
      <w:marTop w:val="0"/>
      <w:marBottom w:val="0"/>
      <w:divBdr>
        <w:top w:val="none" w:sz="0" w:space="0" w:color="auto"/>
        <w:left w:val="none" w:sz="0" w:space="0" w:color="auto"/>
        <w:bottom w:val="none" w:sz="0" w:space="0" w:color="auto"/>
        <w:right w:val="none" w:sz="0" w:space="0" w:color="auto"/>
      </w:divBdr>
    </w:div>
    <w:div w:id="1664163709">
      <w:bodyDiv w:val="1"/>
      <w:marLeft w:val="0"/>
      <w:marRight w:val="0"/>
      <w:marTop w:val="0"/>
      <w:marBottom w:val="0"/>
      <w:divBdr>
        <w:top w:val="none" w:sz="0" w:space="0" w:color="auto"/>
        <w:left w:val="none" w:sz="0" w:space="0" w:color="auto"/>
        <w:bottom w:val="none" w:sz="0" w:space="0" w:color="auto"/>
        <w:right w:val="none" w:sz="0" w:space="0" w:color="auto"/>
      </w:divBdr>
    </w:div>
    <w:div w:id="1665038941">
      <w:bodyDiv w:val="1"/>
      <w:marLeft w:val="0"/>
      <w:marRight w:val="0"/>
      <w:marTop w:val="0"/>
      <w:marBottom w:val="0"/>
      <w:divBdr>
        <w:top w:val="none" w:sz="0" w:space="0" w:color="auto"/>
        <w:left w:val="none" w:sz="0" w:space="0" w:color="auto"/>
        <w:bottom w:val="none" w:sz="0" w:space="0" w:color="auto"/>
        <w:right w:val="none" w:sz="0" w:space="0" w:color="auto"/>
      </w:divBdr>
    </w:div>
    <w:div w:id="1665277892">
      <w:bodyDiv w:val="1"/>
      <w:marLeft w:val="0"/>
      <w:marRight w:val="0"/>
      <w:marTop w:val="0"/>
      <w:marBottom w:val="0"/>
      <w:divBdr>
        <w:top w:val="none" w:sz="0" w:space="0" w:color="auto"/>
        <w:left w:val="none" w:sz="0" w:space="0" w:color="auto"/>
        <w:bottom w:val="none" w:sz="0" w:space="0" w:color="auto"/>
        <w:right w:val="none" w:sz="0" w:space="0" w:color="auto"/>
      </w:divBdr>
    </w:div>
    <w:div w:id="1667128315">
      <w:bodyDiv w:val="1"/>
      <w:marLeft w:val="0"/>
      <w:marRight w:val="0"/>
      <w:marTop w:val="0"/>
      <w:marBottom w:val="0"/>
      <w:divBdr>
        <w:top w:val="none" w:sz="0" w:space="0" w:color="auto"/>
        <w:left w:val="none" w:sz="0" w:space="0" w:color="auto"/>
        <w:bottom w:val="none" w:sz="0" w:space="0" w:color="auto"/>
        <w:right w:val="none" w:sz="0" w:space="0" w:color="auto"/>
      </w:divBdr>
    </w:div>
    <w:div w:id="1667241448">
      <w:bodyDiv w:val="1"/>
      <w:marLeft w:val="0"/>
      <w:marRight w:val="0"/>
      <w:marTop w:val="0"/>
      <w:marBottom w:val="0"/>
      <w:divBdr>
        <w:top w:val="none" w:sz="0" w:space="0" w:color="auto"/>
        <w:left w:val="none" w:sz="0" w:space="0" w:color="auto"/>
        <w:bottom w:val="none" w:sz="0" w:space="0" w:color="auto"/>
        <w:right w:val="none" w:sz="0" w:space="0" w:color="auto"/>
      </w:divBdr>
    </w:div>
    <w:div w:id="1667661616">
      <w:bodyDiv w:val="1"/>
      <w:marLeft w:val="0"/>
      <w:marRight w:val="0"/>
      <w:marTop w:val="0"/>
      <w:marBottom w:val="0"/>
      <w:divBdr>
        <w:top w:val="none" w:sz="0" w:space="0" w:color="auto"/>
        <w:left w:val="none" w:sz="0" w:space="0" w:color="auto"/>
        <w:bottom w:val="none" w:sz="0" w:space="0" w:color="auto"/>
        <w:right w:val="none" w:sz="0" w:space="0" w:color="auto"/>
      </w:divBdr>
    </w:div>
    <w:div w:id="1668097456">
      <w:bodyDiv w:val="1"/>
      <w:marLeft w:val="0"/>
      <w:marRight w:val="0"/>
      <w:marTop w:val="0"/>
      <w:marBottom w:val="0"/>
      <w:divBdr>
        <w:top w:val="none" w:sz="0" w:space="0" w:color="auto"/>
        <w:left w:val="none" w:sz="0" w:space="0" w:color="auto"/>
        <w:bottom w:val="none" w:sz="0" w:space="0" w:color="auto"/>
        <w:right w:val="none" w:sz="0" w:space="0" w:color="auto"/>
      </w:divBdr>
    </w:div>
    <w:div w:id="1669406270">
      <w:bodyDiv w:val="1"/>
      <w:marLeft w:val="0"/>
      <w:marRight w:val="0"/>
      <w:marTop w:val="0"/>
      <w:marBottom w:val="0"/>
      <w:divBdr>
        <w:top w:val="none" w:sz="0" w:space="0" w:color="auto"/>
        <w:left w:val="none" w:sz="0" w:space="0" w:color="auto"/>
        <w:bottom w:val="none" w:sz="0" w:space="0" w:color="auto"/>
        <w:right w:val="none" w:sz="0" w:space="0" w:color="auto"/>
      </w:divBdr>
    </w:div>
    <w:div w:id="1670521133">
      <w:bodyDiv w:val="1"/>
      <w:marLeft w:val="0"/>
      <w:marRight w:val="0"/>
      <w:marTop w:val="0"/>
      <w:marBottom w:val="0"/>
      <w:divBdr>
        <w:top w:val="none" w:sz="0" w:space="0" w:color="auto"/>
        <w:left w:val="none" w:sz="0" w:space="0" w:color="auto"/>
        <w:bottom w:val="none" w:sz="0" w:space="0" w:color="auto"/>
        <w:right w:val="none" w:sz="0" w:space="0" w:color="auto"/>
      </w:divBdr>
    </w:div>
    <w:div w:id="1670867896">
      <w:bodyDiv w:val="1"/>
      <w:marLeft w:val="0"/>
      <w:marRight w:val="0"/>
      <w:marTop w:val="0"/>
      <w:marBottom w:val="0"/>
      <w:divBdr>
        <w:top w:val="none" w:sz="0" w:space="0" w:color="auto"/>
        <w:left w:val="none" w:sz="0" w:space="0" w:color="auto"/>
        <w:bottom w:val="none" w:sz="0" w:space="0" w:color="auto"/>
        <w:right w:val="none" w:sz="0" w:space="0" w:color="auto"/>
      </w:divBdr>
    </w:div>
    <w:div w:id="1672292263">
      <w:bodyDiv w:val="1"/>
      <w:marLeft w:val="0"/>
      <w:marRight w:val="0"/>
      <w:marTop w:val="0"/>
      <w:marBottom w:val="0"/>
      <w:divBdr>
        <w:top w:val="none" w:sz="0" w:space="0" w:color="auto"/>
        <w:left w:val="none" w:sz="0" w:space="0" w:color="auto"/>
        <w:bottom w:val="none" w:sz="0" w:space="0" w:color="auto"/>
        <w:right w:val="none" w:sz="0" w:space="0" w:color="auto"/>
      </w:divBdr>
    </w:div>
    <w:div w:id="1672492181">
      <w:bodyDiv w:val="1"/>
      <w:marLeft w:val="0"/>
      <w:marRight w:val="0"/>
      <w:marTop w:val="0"/>
      <w:marBottom w:val="0"/>
      <w:divBdr>
        <w:top w:val="none" w:sz="0" w:space="0" w:color="auto"/>
        <w:left w:val="none" w:sz="0" w:space="0" w:color="auto"/>
        <w:bottom w:val="none" w:sz="0" w:space="0" w:color="auto"/>
        <w:right w:val="none" w:sz="0" w:space="0" w:color="auto"/>
      </w:divBdr>
    </w:div>
    <w:div w:id="1673483133">
      <w:bodyDiv w:val="1"/>
      <w:marLeft w:val="0"/>
      <w:marRight w:val="0"/>
      <w:marTop w:val="0"/>
      <w:marBottom w:val="0"/>
      <w:divBdr>
        <w:top w:val="none" w:sz="0" w:space="0" w:color="auto"/>
        <w:left w:val="none" w:sz="0" w:space="0" w:color="auto"/>
        <w:bottom w:val="none" w:sz="0" w:space="0" w:color="auto"/>
        <w:right w:val="none" w:sz="0" w:space="0" w:color="auto"/>
      </w:divBdr>
    </w:div>
    <w:div w:id="1674141568">
      <w:bodyDiv w:val="1"/>
      <w:marLeft w:val="0"/>
      <w:marRight w:val="0"/>
      <w:marTop w:val="0"/>
      <w:marBottom w:val="0"/>
      <w:divBdr>
        <w:top w:val="none" w:sz="0" w:space="0" w:color="auto"/>
        <w:left w:val="none" w:sz="0" w:space="0" w:color="auto"/>
        <w:bottom w:val="none" w:sz="0" w:space="0" w:color="auto"/>
        <w:right w:val="none" w:sz="0" w:space="0" w:color="auto"/>
      </w:divBdr>
    </w:div>
    <w:div w:id="1674725541">
      <w:bodyDiv w:val="1"/>
      <w:marLeft w:val="0"/>
      <w:marRight w:val="0"/>
      <w:marTop w:val="0"/>
      <w:marBottom w:val="0"/>
      <w:divBdr>
        <w:top w:val="none" w:sz="0" w:space="0" w:color="auto"/>
        <w:left w:val="none" w:sz="0" w:space="0" w:color="auto"/>
        <w:bottom w:val="none" w:sz="0" w:space="0" w:color="auto"/>
        <w:right w:val="none" w:sz="0" w:space="0" w:color="auto"/>
      </w:divBdr>
    </w:div>
    <w:div w:id="1675111388">
      <w:bodyDiv w:val="1"/>
      <w:marLeft w:val="0"/>
      <w:marRight w:val="0"/>
      <w:marTop w:val="0"/>
      <w:marBottom w:val="0"/>
      <w:divBdr>
        <w:top w:val="none" w:sz="0" w:space="0" w:color="auto"/>
        <w:left w:val="none" w:sz="0" w:space="0" w:color="auto"/>
        <w:bottom w:val="none" w:sz="0" w:space="0" w:color="auto"/>
        <w:right w:val="none" w:sz="0" w:space="0" w:color="auto"/>
      </w:divBdr>
    </w:div>
    <w:div w:id="1676108849">
      <w:bodyDiv w:val="1"/>
      <w:marLeft w:val="0"/>
      <w:marRight w:val="0"/>
      <w:marTop w:val="0"/>
      <w:marBottom w:val="0"/>
      <w:divBdr>
        <w:top w:val="none" w:sz="0" w:space="0" w:color="auto"/>
        <w:left w:val="none" w:sz="0" w:space="0" w:color="auto"/>
        <w:bottom w:val="none" w:sz="0" w:space="0" w:color="auto"/>
        <w:right w:val="none" w:sz="0" w:space="0" w:color="auto"/>
      </w:divBdr>
    </w:div>
    <w:div w:id="1676689273">
      <w:bodyDiv w:val="1"/>
      <w:marLeft w:val="0"/>
      <w:marRight w:val="0"/>
      <w:marTop w:val="0"/>
      <w:marBottom w:val="0"/>
      <w:divBdr>
        <w:top w:val="none" w:sz="0" w:space="0" w:color="auto"/>
        <w:left w:val="none" w:sz="0" w:space="0" w:color="auto"/>
        <w:bottom w:val="none" w:sz="0" w:space="0" w:color="auto"/>
        <w:right w:val="none" w:sz="0" w:space="0" w:color="auto"/>
      </w:divBdr>
    </w:div>
    <w:div w:id="1678191322">
      <w:bodyDiv w:val="1"/>
      <w:marLeft w:val="0"/>
      <w:marRight w:val="0"/>
      <w:marTop w:val="0"/>
      <w:marBottom w:val="0"/>
      <w:divBdr>
        <w:top w:val="none" w:sz="0" w:space="0" w:color="auto"/>
        <w:left w:val="none" w:sz="0" w:space="0" w:color="auto"/>
        <w:bottom w:val="none" w:sz="0" w:space="0" w:color="auto"/>
        <w:right w:val="none" w:sz="0" w:space="0" w:color="auto"/>
      </w:divBdr>
    </w:div>
    <w:div w:id="1679506394">
      <w:bodyDiv w:val="1"/>
      <w:marLeft w:val="0"/>
      <w:marRight w:val="0"/>
      <w:marTop w:val="0"/>
      <w:marBottom w:val="0"/>
      <w:divBdr>
        <w:top w:val="none" w:sz="0" w:space="0" w:color="auto"/>
        <w:left w:val="none" w:sz="0" w:space="0" w:color="auto"/>
        <w:bottom w:val="none" w:sz="0" w:space="0" w:color="auto"/>
        <w:right w:val="none" w:sz="0" w:space="0" w:color="auto"/>
      </w:divBdr>
    </w:div>
    <w:div w:id="1680501877">
      <w:bodyDiv w:val="1"/>
      <w:marLeft w:val="0"/>
      <w:marRight w:val="0"/>
      <w:marTop w:val="0"/>
      <w:marBottom w:val="0"/>
      <w:divBdr>
        <w:top w:val="none" w:sz="0" w:space="0" w:color="auto"/>
        <w:left w:val="none" w:sz="0" w:space="0" w:color="auto"/>
        <w:bottom w:val="none" w:sz="0" w:space="0" w:color="auto"/>
        <w:right w:val="none" w:sz="0" w:space="0" w:color="auto"/>
      </w:divBdr>
    </w:div>
    <w:div w:id="1681160946">
      <w:bodyDiv w:val="1"/>
      <w:marLeft w:val="0"/>
      <w:marRight w:val="0"/>
      <w:marTop w:val="0"/>
      <w:marBottom w:val="0"/>
      <w:divBdr>
        <w:top w:val="none" w:sz="0" w:space="0" w:color="auto"/>
        <w:left w:val="none" w:sz="0" w:space="0" w:color="auto"/>
        <w:bottom w:val="none" w:sz="0" w:space="0" w:color="auto"/>
        <w:right w:val="none" w:sz="0" w:space="0" w:color="auto"/>
      </w:divBdr>
    </w:div>
    <w:div w:id="1682776362">
      <w:bodyDiv w:val="1"/>
      <w:marLeft w:val="0"/>
      <w:marRight w:val="0"/>
      <w:marTop w:val="0"/>
      <w:marBottom w:val="0"/>
      <w:divBdr>
        <w:top w:val="none" w:sz="0" w:space="0" w:color="auto"/>
        <w:left w:val="none" w:sz="0" w:space="0" w:color="auto"/>
        <w:bottom w:val="none" w:sz="0" w:space="0" w:color="auto"/>
        <w:right w:val="none" w:sz="0" w:space="0" w:color="auto"/>
      </w:divBdr>
    </w:div>
    <w:div w:id="1683051194">
      <w:bodyDiv w:val="1"/>
      <w:marLeft w:val="0"/>
      <w:marRight w:val="0"/>
      <w:marTop w:val="0"/>
      <w:marBottom w:val="0"/>
      <w:divBdr>
        <w:top w:val="none" w:sz="0" w:space="0" w:color="auto"/>
        <w:left w:val="none" w:sz="0" w:space="0" w:color="auto"/>
        <w:bottom w:val="none" w:sz="0" w:space="0" w:color="auto"/>
        <w:right w:val="none" w:sz="0" w:space="0" w:color="auto"/>
      </w:divBdr>
    </w:div>
    <w:div w:id="1683164046">
      <w:bodyDiv w:val="1"/>
      <w:marLeft w:val="0"/>
      <w:marRight w:val="0"/>
      <w:marTop w:val="0"/>
      <w:marBottom w:val="0"/>
      <w:divBdr>
        <w:top w:val="none" w:sz="0" w:space="0" w:color="auto"/>
        <w:left w:val="none" w:sz="0" w:space="0" w:color="auto"/>
        <w:bottom w:val="none" w:sz="0" w:space="0" w:color="auto"/>
        <w:right w:val="none" w:sz="0" w:space="0" w:color="auto"/>
      </w:divBdr>
    </w:div>
    <w:div w:id="1683361092">
      <w:bodyDiv w:val="1"/>
      <w:marLeft w:val="0"/>
      <w:marRight w:val="0"/>
      <w:marTop w:val="0"/>
      <w:marBottom w:val="0"/>
      <w:divBdr>
        <w:top w:val="none" w:sz="0" w:space="0" w:color="auto"/>
        <w:left w:val="none" w:sz="0" w:space="0" w:color="auto"/>
        <w:bottom w:val="none" w:sz="0" w:space="0" w:color="auto"/>
        <w:right w:val="none" w:sz="0" w:space="0" w:color="auto"/>
      </w:divBdr>
    </w:div>
    <w:div w:id="1683508584">
      <w:bodyDiv w:val="1"/>
      <w:marLeft w:val="0"/>
      <w:marRight w:val="0"/>
      <w:marTop w:val="0"/>
      <w:marBottom w:val="0"/>
      <w:divBdr>
        <w:top w:val="none" w:sz="0" w:space="0" w:color="auto"/>
        <w:left w:val="none" w:sz="0" w:space="0" w:color="auto"/>
        <w:bottom w:val="none" w:sz="0" w:space="0" w:color="auto"/>
        <w:right w:val="none" w:sz="0" w:space="0" w:color="auto"/>
      </w:divBdr>
    </w:div>
    <w:div w:id="1683782225">
      <w:bodyDiv w:val="1"/>
      <w:marLeft w:val="0"/>
      <w:marRight w:val="0"/>
      <w:marTop w:val="0"/>
      <w:marBottom w:val="0"/>
      <w:divBdr>
        <w:top w:val="none" w:sz="0" w:space="0" w:color="auto"/>
        <w:left w:val="none" w:sz="0" w:space="0" w:color="auto"/>
        <w:bottom w:val="none" w:sz="0" w:space="0" w:color="auto"/>
        <w:right w:val="none" w:sz="0" w:space="0" w:color="auto"/>
      </w:divBdr>
    </w:div>
    <w:div w:id="1685670489">
      <w:bodyDiv w:val="1"/>
      <w:marLeft w:val="0"/>
      <w:marRight w:val="0"/>
      <w:marTop w:val="0"/>
      <w:marBottom w:val="0"/>
      <w:divBdr>
        <w:top w:val="none" w:sz="0" w:space="0" w:color="auto"/>
        <w:left w:val="none" w:sz="0" w:space="0" w:color="auto"/>
        <w:bottom w:val="none" w:sz="0" w:space="0" w:color="auto"/>
        <w:right w:val="none" w:sz="0" w:space="0" w:color="auto"/>
      </w:divBdr>
    </w:div>
    <w:div w:id="1685982667">
      <w:bodyDiv w:val="1"/>
      <w:marLeft w:val="0"/>
      <w:marRight w:val="0"/>
      <w:marTop w:val="0"/>
      <w:marBottom w:val="0"/>
      <w:divBdr>
        <w:top w:val="none" w:sz="0" w:space="0" w:color="auto"/>
        <w:left w:val="none" w:sz="0" w:space="0" w:color="auto"/>
        <w:bottom w:val="none" w:sz="0" w:space="0" w:color="auto"/>
        <w:right w:val="none" w:sz="0" w:space="0" w:color="auto"/>
      </w:divBdr>
    </w:div>
    <w:div w:id="1686057508">
      <w:bodyDiv w:val="1"/>
      <w:marLeft w:val="0"/>
      <w:marRight w:val="0"/>
      <w:marTop w:val="0"/>
      <w:marBottom w:val="0"/>
      <w:divBdr>
        <w:top w:val="none" w:sz="0" w:space="0" w:color="auto"/>
        <w:left w:val="none" w:sz="0" w:space="0" w:color="auto"/>
        <w:bottom w:val="none" w:sz="0" w:space="0" w:color="auto"/>
        <w:right w:val="none" w:sz="0" w:space="0" w:color="auto"/>
      </w:divBdr>
    </w:div>
    <w:div w:id="1686443289">
      <w:bodyDiv w:val="1"/>
      <w:marLeft w:val="0"/>
      <w:marRight w:val="0"/>
      <w:marTop w:val="0"/>
      <w:marBottom w:val="0"/>
      <w:divBdr>
        <w:top w:val="none" w:sz="0" w:space="0" w:color="auto"/>
        <w:left w:val="none" w:sz="0" w:space="0" w:color="auto"/>
        <w:bottom w:val="none" w:sz="0" w:space="0" w:color="auto"/>
        <w:right w:val="none" w:sz="0" w:space="0" w:color="auto"/>
      </w:divBdr>
    </w:div>
    <w:div w:id="1686861946">
      <w:bodyDiv w:val="1"/>
      <w:marLeft w:val="0"/>
      <w:marRight w:val="0"/>
      <w:marTop w:val="0"/>
      <w:marBottom w:val="0"/>
      <w:divBdr>
        <w:top w:val="none" w:sz="0" w:space="0" w:color="auto"/>
        <w:left w:val="none" w:sz="0" w:space="0" w:color="auto"/>
        <w:bottom w:val="none" w:sz="0" w:space="0" w:color="auto"/>
        <w:right w:val="none" w:sz="0" w:space="0" w:color="auto"/>
      </w:divBdr>
    </w:div>
    <w:div w:id="1687630836">
      <w:bodyDiv w:val="1"/>
      <w:marLeft w:val="0"/>
      <w:marRight w:val="0"/>
      <w:marTop w:val="0"/>
      <w:marBottom w:val="0"/>
      <w:divBdr>
        <w:top w:val="none" w:sz="0" w:space="0" w:color="auto"/>
        <w:left w:val="none" w:sz="0" w:space="0" w:color="auto"/>
        <w:bottom w:val="none" w:sz="0" w:space="0" w:color="auto"/>
        <w:right w:val="none" w:sz="0" w:space="0" w:color="auto"/>
      </w:divBdr>
    </w:div>
    <w:div w:id="1688676469">
      <w:bodyDiv w:val="1"/>
      <w:marLeft w:val="0"/>
      <w:marRight w:val="0"/>
      <w:marTop w:val="0"/>
      <w:marBottom w:val="0"/>
      <w:divBdr>
        <w:top w:val="none" w:sz="0" w:space="0" w:color="auto"/>
        <w:left w:val="none" w:sz="0" w:space="0" w:color="auto"/>
        <w:bottom w:val="none" w:sz="0" w:space="0" w:color="auto"/>
        <w:right w:val="none" w:sz="0" w:space="0" w:color="auto"/>
      </w:divBdr>
    </w:div>
    <w:div w:id="1688677962">
      <w:bodyDiv w:val="1"/>
      <w:marLeft w:val="0"/>
      <w:marRight w:val="0"/>
      <w:marTop w:val="0"/>
      <w:marBottom w:val="0"/>
      <w:divBdr>
        <w:top w:val="none" w:sz="0" w:space="0" w:color="auto"/>
        <w:left w:val="none" w:sz="0" w:space="0" w:color="auto"/>
        <w:bottom w:val="none" w:sz="0" w:space="0" w:color="auto"/>
        <w:right w:val="none" w:sz="0" w:space="0" w:color="auto"/>
      </w:divBdr>
    </w:div>
    <w:div w:id="1689482547">
      <w:bodyDiv w:val="1"/>
      <w:marLeft w:val="0"/>
      <w:marRight w:val="0"/>
      <w:marTop w:val="0"/>
      <w:marBottom w:val="0"/>
      <w:divBdr>
        <w:top w:val="none" w:sz="0" w:space="0" w:color="auto"/>
        <w:left w:val="none" w:sz="0" w:space="0" w:color="auto"/>
        <w:bottom w:val="none" w:sz="0" w:space="0" w:color="auto"/>
        <w:right w:val="none" w:sz="0" w:space="0" w:color="auto"/>
      </w:divBdr>
    </w:div>
    <w:div w:id="1690906539">
      <w:bodyDiv w:val="1"/>
      <w:marLeft w:val="0"/>
      <w:marRight w:val="0"/>
      <w:marTop w:val="0"/>
      <w:marBottom w:val="0"/>
      <w:divBdr>
        <w:top w:val="none" w:sz="0" w:space="0" w:color="auto"/>
        <w:left w:val="none" w:sz="0" w:space="0" w:color="auto"/>
        <w:bottom w:val="none" w:sz="0" w:space="0" w:color="auto"/>
        <w:right w:val="none" w:sz="0" w:space="0" w:color="auto"/>
      </w:divBdr>
    </w:div>
    <w:div w:id="1691956912">
      <w:bodyDiv w:val="1"/>
      <w:marLeft w:val="0"/>
      <w:marRight w:val="0"/>
      <w:marTop w:val="0"/>
      <w:marBottom w:val="0"/>
      <w:divBdr>
        <w:top w:val="none" w:sz="0" w:space="0" w:color="auto"/>
        <w:left w:val="none" w:sz="0" w:space="0" w:color="auto"/>
        <w:bottom w:val="none" w:sz="0" w:space="0" w:color="auto"/>
        <w:right w:val="none" w:sz="0" w:space="0" w:color="auto"/>
      </w:divBdr>
    </w:div>
    <w:div w:id="1694763167">
      <w:bodyDiv w:val="1"/>
      <w:marLeft w:val="0"/>
      <w:marRight w:val="0"/>
      <w:marTop w:val="0"/>
      <w:marBottom w:val="0"/>
      <w:divBdr>
        <w:top w:val="none" w:sz="0" w:space="0" w:color="auto"/>
        <w:left w:val="none" w:sz="0" w:space="0" w:color="auto"/>
        <w:bottom w:val="none" w:sz="0" w:space="0" w:color="auto"/>
        <w:right w:val="none" w:sz="0" w:space="0" w:color="auto"/>
      </w:divBdr>
    </w:div>
    <w:div w:id="1696618452">
      <w:bodyDiv w:val="1"/>
      <w:marLeft w:val="0"/>
      <w:marRight w:val="0"/>
      <w:marTop w:val="0"/>
      <w:marBottom w:val="0"/>
      <w:divBdr>
        <w:top w:val="none" w:sz="0" w:space="0" w:color="auto"/>
        <w:left w:val="none" w:sz="0" w:space="0" w:color="auto"/>
        <w:bottom w:val="none" w:sz="0" w:space="0" w:color="auto"/>
        <w:right w:val="none" w:sz="0" w:space="0" w:color="auto"/>
      </w:divBdr>
    </w:div>
    <w:div w:id="1703743646">
      <w:bodyDiv w:val="1"/>
      <w:marLeft w:val="0"/>
      <w:marRight w:val="0"/>
      <w:marTop w:val="0"/>
      <w:marBottom w:val="0"/>
      <w:divBdr>
        <w:top w:val="none" w:sz="0" w:space="0" w:color="auto"/>
        <w:left w:val="none" w:sz="0" w:space="0" w:color="auto"/>
        <w:bottom w:val="none" w:sz="0" w:space="0" w:color="auto"/>
        <w:right w:val="none" w:sz="0" w:space="0" w:color="auto"/>
      </w:divBdr>
    </w:div>
    <w:div w:id="1704594807">
      <w:bodyDiv w:val="1"/>
      <w:marLeft w:val="0"/>
      <w:marRight w:val="0"/>
      <w:marTop w:val="0"/>
      <w:marBottom w:val="0"/>
      <w:divBdr>
        <w:top w:val="none" w:sz="0" w:space="0" w:color="auto"/>
        <w:left w:val="none" w:sz="0" w:space="0" w:color="auto"/>
        <w:bottom w:val="none" w:sz="0" w:space="0" w:color="auto"/>
        <w:right w:val="none" w:sz="0" w:space="0" w:color="auto"/>
      </w:divBdr>
    </w:div>
    <w:div w:id="1706099738">
      <w:bodyDiv w:val="1"/>
      <w:marLeft w:val="0"/>
      <w:marRight w:val="0"/>
      <w:marTop w:val="0"/>
      <w:marBottom w:val="0"/>
      <w:divBdr>
        <w:top w:val="none" w:sz="0" w:space="0" w:color="auto"/>
        <w:left w:val="none" w:sz="0" w:space="0" w:color="auto"/>
        <w:bottom w:val="none" w:sz="0" w:space="0" w:color="auto"/>
        <w:right w:val="none" w:sz="0" w:space="0" w:color="auto"/>
      </w:divBdr>
    </w:div>
    <w:div w:id="1707297051">
      <w:bodyDiv w:val="1"/>
      <w:marLeft w:val="0"/>
      <w:marRight w:val="0"/>
      <w:marTop w:val="0"/>
      <w:marBottom w:val="0"/>
      <w:divBdr>
        <w:top w:val="none" w:sz="0" w:space="0" w:color="auto"/>
        <w:left w:val="none" w:sz="0" w:space="0" w:color="auto"/>
        <w:bottom w:val="none" w:sz="0" w:space="0" w:color="auto"/>
        <w:right w:val="none" w:sz="0" w:space="0" w:color="auto"/>
      </w:divBdr>
    </w:div>
    <w:div w:id="1707481688">
      <w:bodyDiv w:val="1"/>
      <w:marLeft w:val="0"/>
      <w:marRight w:val="0"/>
      <w:marTop w:val="0"/>
      <w:marBottom w:val="0"/>
      <w:divBdr>
        <w:top w:val="none" w:sz="0" w:space="0" w:color="auto"/>
        <w:left w:val="none" w:sz="0" w:space="0" w:color="auto"/>
        <w:bottom w:val="none" w:sz="0" w:space="0" w:color="auto"/>
        <w:right w:val="none" w:sz="0" w:space="0" w:color="auto"/>
      </w:divBdr>
    </w:div>
    <w:div w:id="1710035149">
      <w:bodyDiv w:val="1"/>
      <w:marLeft w:val="0"/>
      <w:marRight w:val="0"/>
      <w:marTop w:val="0"/>
      <w:marBottom w:val="0"/>
      <w:divBdr>
        <w:top w:val="none" w:sz="0" w:space="0" w:color="auto"/>
        <w:left w:val="none" w:sz="0" w:space="0" w:color="auto"/>
        <w:bottom w:val="none" w:sz="0" w:space="0" w:color="auto"/>
        <w:right w:val="none" w:sz="0" w:space="0" w:color="auto"/>
      </w:divBdr>
    </w:div>
    <w:div w:id="1710908423">
      <w:bodyDiv w:val="1"/>
      <w:marLeft w:val="0"/>
      <w:marRight w:val="0"/>
      <w:marTop w:val="0"/>
      <w:marBottom w:val="0"/>
      <w:divBdr>
        <w:top w:val="none" w:sz="0" w:space="0" w:color="auto"/>
        <w:left w:val="none" w:sz="0" w:space="0" w:color="auto"/>
        <w:bottom w:val="none" w:sz="0" w:space="0" w:color="auto"/>
        <w:right w:val="none" w:sz="0" w:space="0" w:color="auto"/>
      </w:divBdr>
    </w:div>
    <w:div w:id="1714618376">
      <w:bodyDiv w:val="1"/>
      <w:marLeft w:val="0"/>
      <w:marRight w:val="0"/>
      <w:marTop w:val="0"/>
      <w:marBottom w:val="0"/>
      <w:divBdr>
        <w:top w:val="none" w:sz="0" w:space="0" w:color="auto"/>
        <w:left w:val="none" w:sz="0" w:space="0" w:color="auto"/>
        <w:bottom w:val="none" w:sz="0" w:space="0" w:color="auto"/>
        <w:right w:val="none" w:sz="0" w:space="0" w:color="auto"/>
      </w:divBdr>
    </w:div>
    <w:div w:id="1714957589">
      <w:bodyDiv w:val="1"/>
      <w:marLeft w:val="0"/>
      <w:marRight w:val="0"/>
      <w:marTop w:val="0"/>
      <w:marBottom w:val="0"/>
      <w:divBdr>
        <w:top w:val="none" w:sz="0" w:space="0" w:color="auto"/>
        <w:left w:val="none" w:sz="0" w:space="0" w:color="auto"/>
        <w:bottom w:val="none" w:sz="0" w:space="0" w:color="auto"/>
        <w:right w:val="none" w:sz="0" w:space="0" w:color="auto"/>
      </w:divBdr>
    </w:div>
    <w:div w:id="1718158360">
      <w:bodyDiv w:val="1"/>
      <w:marLeft w:val="0"/>
      <w:marRight w:val="0"/>
      <w:marTop w:val="0"/>
      <w:marBottom w:val="0"/>
      <w:divBdr>
        <w:top w:val="none" w:sz="0" w:space="0" w:color="auto"/>
        <w:left w:val="none" w:sz="0" w:space="0" w:color="auto"/>
        <w:bottom w:val="none" w:sz="0" w:space="0" w:color="auto"/>
        <w:right w:val="none" w:sz="0" w:space="0" w:color="auto"/>
      </w:divBdr>
    </w:div>
    <w:div w:id="1721242162">
      <w:bodyDiv w:val="1"/>
      <w:marLeft w:val="0"/>
      <w:marRight w:val="0"/>
      <w:marTop w:val="0"/>
      <w:marBottom w:val="0"/>
      <w:divBdr>
        <w:top w:val="none" w:sz="0" w:space="0" w:color="auto"/>
        <w:left w:val="none" w:sz="0" w:space="0" w:color="auto"/>
        <w:bottom w:val="none" w:sz="0" w:space="0" w:color="auto"/>
        <w:right w:val="none" w:sz="0" w:space="0" w:color="auto"/>
      </w:divBdr>
    </w:div>
    <w:div w:id="1725910301">
      <w:bodyDiv w:val="1"/>
      <w:marLeft w:val="0"/>
      <w:marRight w:val="0"/>
      <w:marTop w:val="0"/>
      <w:marBottom w:val="0"/>
      <w:divBdr>
        <w:top w:val="none" w:sz="0" w:space="0" w:color="auto"/>
        <w:left w:val="none" w:sz="0" w:space="0" w:color="auto"/>
        <w:bottom w:val="none" w:sz="0" w:space="0" w:color="auto"/>
        <w:right w:val="none" w:sz="0" w:space="0" w:color="auto"/>
      </w:divBdr>
    </w:div>
    <w:div w:id="1726224142">
      <w:bodyDiv w:val="1"/>
      <w:marLeft w:val="0"/>
      <w:marRight w:val="0"/>
      <w:marTop w:val="0"/>
      <w:marBottom w:val="0"/>
      <w:divBdr>
        <w:top w:val="none" w:sz="0" w:space="0" w:color="auto"/>
        <w:left w:val="none" w:sz="0" w:space="0" w:color="auto"/>
        <w:bottom w:val="none" w:sz="0" w:space="0" w:color="auto"/>
        <w:right w:val="none" w:sz="0" w:space="0" w:color="auto"/>
      </w:divBdr>
    </w:div>
    <w:div w:id="1728412316">
      <w:bodyDiv w:val="1"/>
      <w:marLeft w:val="0"/>
      <w:marRight w:val="0"/>
      <w:marTop w:val="0"/>
      <w:marBottom w:val="0"/>
      <w:divBdr>
        <w:top w:val="none" w:sz="0" w:space="0" w:color="auto"/>
        <w:left w:val="none" w:sz="0" w:space="0" w:color="auto"/>
        <w:bottom w:val="none" w:sz="0" w:space="0" w:color="auto"/>
        <w:right w:val="none" w:sz="0" w:space="0" w:color="auto"/>
      </w:divBdr>
    </w:div>
    <w:div w:id="1728459010">
      <w:bodyDiv w:val="1"/>
      <w:marLeft w:val="0"/>
      <w:marRight w:val="0"/>
      <w:marTop w:val="0"/>
      <w:marBottom w:val="0"/>
      <w:divBdr>
        <w:top w:val="none" w:sz="0" w:space="0" w:color="auto"/>
        <w:left w:val="none" w:sz="0" w:space="0" w:color="auto"/>
        <w:bottom w:val="none" w:sz="0" w:space="0" w:color="auto"/>
        <w:right w:val="none" w:sz="0" w:space="0" w:color="auto"/>
      </w:divBdr>
    </w:div>
    <w:div w:id="1729567791">
      <w:bodyDiv w:val="1"/>
      <w:marLeft w:val="0"/>
      <w:marRight w:val="0"/>
      <w:marTop w:val="0"/>
      <w:marBottom w:val="0"/>
      <w:divBdr>
        <w:top w:val="none" w:sz="0" w:space="0" w:color="auto"/>
        <w:left w:val="none" w:sz="0" w:space="0" w:color="auto"/>
        <w:bottom w:val="none" w:sz="0" w:space="0" w:color="auto"/>
        <w:right w:val="none" w:sz="0" w:space="0" w:color="auto"/>
      </w:divBdr>
    </w:div>
    <w:div w:id="1729693970">
      <w:bodyDiv w:val="1"/>
      <w:marLeft w:val="0"/>
      <w:marRight w:val="0"/>
      <w:marTop w:val="0"/>
      <w:marBottom w:val="0"/>
      <w:divBdr>
        <w:top w:val="none" w:sz="0" w:space="0" w:color="auto"/>
        <w:left w:val="none" w:sz="0" w:space="0" w:color="auto"/>
        <w:bottom w:val="none" w:sz="0" w:space="0" w:color="auto"/>
        <w:right w:val="none" w:sz="0" w:space="0" w:color="auto"/>
      </w:divBdr>
    </w:div>
    <w:div w:id="1730641353">
      <w:bodyDiv w:val="1"/>
      <w:marLeft w:val="0"/>
      <w:marRight w:val="0"/>
      <w:marTop w:val="0"/>
      <w:marBottom w:val="0"/>
      <w:divBdr>
        <w:top w:val="none" w:sz="0" w:space="0" w:color="auto"/>
        <w:left w:val="none" w:sz="0" w:space="0" w:color="auto"/>
        <w:bottom w:val="none" w:sz="0" w:space="0" w:color="auto"/>
        <w:right w:val="none" w:sz="0" w:space="0" w:color="auto"/>
      </w:divBdr>
    </w:div>
    <w:div w:id="1731078620">
      <w:bodyDiv w:val="1"/>
      <w:marLeft w:val="0"/>
      <w:marRight w:val="0"/>
      <w:marTop w:val="0"/>
      <w:marBottom w:val="0"/>
      <w:divBdr>
        <w:top w:val="none" w:sz="0" w:space="0" w:color="auto"/>
        <w:left w:val="none" w:sz="0" w:space="0" w:color="auto"/>
        <w:bottom w:val="none" w:sz="0" w:space="0" w:color="auto"/>
        <w:right w:val="none" w:sz="0" w:space="0" w:color="auto"/>
      </w:divBdr>
    </w:div>
    <w:div w:id="1733894125">
      <w:bodyDiv w:val="1"/>
      <w:marLeft w:val="0"/>
      <w:marRight w:val="0"/>
      <w:marTop w:val="0"/>
      <w:marBottom w:val="0"/>
      <w:divBdr>
        <w:top w:val="none" w:sz="0" w:space="0" w:color="auto"/>
        <w:left w:val="none" w:sz="0" w:space="0" w:color="auto"/>
        <w:bottom w:val="none" w:sz="0" w:space="0" w:color="auto"/>
        <w:right w:val="none" w:sz="0" w:space="0" w:color="auto"/>
      </w:divBdr>
    </w:div>
    <w:div w:id="1735346046">
      <w:bodyDiv w:val="1"/>
      <w:marLeft w:val="0"/>
      <w:marRight w:val="0"/>
      <w:marTop w:val="0"/>
      <w:marBottom w:val="0"/>
      <w:divBdr>
        <w:top w:val="none" w:sz="0" w:space="0" w:color="auto"/>
        <w:left w:val="none" w:sz="0" w:space="0" w:color="auto"/>
        <w:bottom w:val="none" w:sz="0" w:space="0" w:color="auto"/>
        <w:right w:val="none" w:sz="0" w:space="0" w:color="auto"/>
      </w:divBdr>
    </w:div>
    <w:div w:id="1736732270">
      <w:bodyDiv w:val="1"/>
      <w:marLeft w:val="0"/>
      <w:marRight w:val="0"/>
      <w:marTop w:val="0"/>
      <w:marBottom w:val="0"/>
      <w:divBdr>
        <w:top w:val="none" w:sz="0" w:space="0" w:color="auto"/>
        <w:left w:val="none" w:sz="0" w:space="0" w:color="auto"/>
        <w:bottom w:val="none" w:sz="0" w:space="0" w:color="auto"/>
        <w:right w:val="none" w:sz="0" w:space="0" w:color="auto"/>
      </w:divBdr>
    </w:div>
    <w:div w:id="1736853042">
      <w:bodyDiv w:val="1"/>
      <w:marLeft w:val="0"/>
      <w:marRight w:val="0"/>
      <w:marTop w:val="0"/>
      <w:marBottom w:val="0"/>
      <w:divBdr>
        <w:top w:val="none" w:sz="0" w:space="0" w:color="auto"/>
        <w:left w:val="none" w:sz="0" w:space="0" w:color="auto"/>
        <w:bottom w:val="none" w:sz="0" w:space="0" w:color="auto"/>
        <w:right w:val="none" w:sz="0" w:space="0" w:color="auto"/>
      </w:divBdr>
    </w:div>
    <w:div w:id="1737818793">
      <w:bodyDiv w:val="1"/>
      <w:marLeft w:val="0"/>
      <w:marRight w:val="0"/>
      <w:marTop w:val="0"/>
      <w:marBottom w:val="0"/>
      <w:divBdr>
        <w:top w:val="none" w:sz="0" w:space="0" w:color="auto"/>
        <w:left w:val="none" w:sz="0" w:space="0" w:color="auto"/>
        <w:bottom w:val="none" w:sz="0" w:space="0" w:color="auto"/>
        <w:right w:val="none" w:sz="0" w:space="0" w:color="auto"/>
      </w:divBdr>
    </w:div>
    <w:div w:id="1738818622">
      <w:bodyDiv w:val="1"/>
      <w:marLeft w:val="0"/>
      <w:marRight w:val="0"/>
      <w:marTop w:val="0"/>
      <w:marBottom w:val="0"/>
      <w:divBdr>
        <w:top w:val="none" w:sz="0" w:space="0" w:color="auto"/>
        <w:left w:val="none" w:sz="0" w:space="0" w:color="auto"/>
        <w:bottom w:val="none" w:sz="0" w:space="0" w:color="auto"/>
        <w:right w:val="none" w:sz="0" w:space="0" w:color="auto"/>
      </w:divBdr>
    </w:div>
    <w:div w:id="1739355058">
      <w:bodyDiv w:val="1"/>
      <w:marLeft w:val="0"/>
      <w:marRight w:val="0"/>
      <w:marTop w:val="0"/>
      <w:marBottom w:val="0"/>
      <w:divBdr>
        <w:top w:val="none" w:sz="0" w:space="0" w:color="auto"/>
        <w:left w:val="none" w:sz="0" w:space="0" w:color="auto"/>
        <w:bottom w:val="none" w:sz="0" w:space="0" w:color="auto"/>
        <w:right w:val="none" w:sz="0" w:space="0" w:color="auto"/>
      </w:divBdr>
    </w:div>
    <w:div w:id="1740516531">
      <w:bodyDiv w:val="1"/>
      <w:marLeft w:val="0"/>
      <w:marRight w:val="0"/>
      <w:marTop w:val="0"/>
      <w:marBottom w:val="0"/>
      <w:divBdr>
        <w:top w:val="none" w:sz="0" w:space="0" w:color="auto"/>
        <w:left w:val="none" w:sz="0" w:space="0" w:color="auto"/>
        <w:bottom w:val="none" w:sz="0" w:space="0" w:color="auto"/>
        <w:right w:val="none" w:sz="0" w:space="0" w:color="auto"/>
      </w:divBdr>
    </w:div>
    <w:div w:id="1742605596">
      <w:bodyDiv w:val="1"/>
      <w:marLeft w:val="0"/>
      <w:marRight w:val="0"/>
      <w:marTop w:val="0"/>
      <w:marBottom w:val="0"/>
      <w:divBdr>
        <w:top w:val="none" w:sz="0" w:space="0" w:color="auto"/>
        <w:left w:val="none" w:sz="0" w:space="0" w:color="auto"/>
        <w:bottom w:val="none" w:sz="0" w:space="0" w:color="auto"/>
        <w:right w:val="none" w:sz="0" w:space="0" w:color="auto"/>
      </w:divBdr>
    </w:div>
    <w:div w:id="1742756485">
      <w:bodyDiv w:val="1"/>
      <w:marLeft w:val="0"/>
      <w:marRight w:val="0"/>
      <w:marTop w:val="0"/>
      <w:marBottom w:val="0"/>
      <w:divBdr>
        <w:top w:val="none" w:sz="0" w:space="0" w:color="auto"/>
        <w:left w:val="none" w:sz="0" w:space="0" w:color="auto"/>
        <w:bottom w:val="none" w:sz="0" w:space="0" w:color="auto"/>
        <w:right w:val="none" w:sz="0" w:space="0" w:color="auto"/>
      </w:divBdr>
    </w:div>
    <w:div w:id="1744908623">
      <w:bodyDiv w:val="1"/>
      <w:marLeft w:val="0"/>
      <w:marRight w:val="0"/>
      <w:marTop w:val="0"/>
      <w:marBottom w:val="0"/>
      <w:divBdr>
        <w:top w:val="none" w:sz="0" w:space="0" w:color="auto"/>
        <w:left w:val="none" w:sz="0" w:space="0" w:color="auto"/>
        <w:bottom w:val="none" w:sz="0" w:space="0" w:color="auto"/>
        <w:right w:val="none" w:sz="0" w:space="0" w:color="auto"/>
      </w:divBdr>
    </w:div>
    <w:div w:id="1747411217">
      <w:bodyDiv w:val="1"/>
      <w:marLeft w:val="0"/>
      <w:marRight w:val="0"/>
      <w:marTop w:val="0"/>
      <w:marBottom w:val="0"/>
      <w:divBdr>
        <w:top w:val="none" w:sz="0" w:space="0" w:color="auto"/>
        <w:left w:val="none" w:sz="0" w:space="0" w:color="auto"/>
        <w:bottom w:val="none" w:sz="0" w:space="0" w:color="auto"/>
        <w:right w:val="none" w:sz="0" w:space="0" w:color="auto"/>
      </w:divBdr>
    </w:div>
    <w:div w:id="1750618953">
      <w:bodyDiv w:val="1"/>
      <w:marLeft w:val="0"/>
      <w:marRight w:val="0"/>
      <w:marTop w:val="0"/>
      <w:marBottom w:val="0"/>
      <w:divBdr>
        <w:top w:val="none" w:sz="0" w:space="0" w:color="auto"/>
        <w:left w:val="none" w:sz="0" w:space="0" w:color="auto"/>
        <w:bottom w:val="none" w:sz="0" w:space="0" w:color="auto"/>
        <w:right w:val="none" w:sz="0" w:space="0" w:color="auto"/>
      </w:divBdr>
    </w:div>
    <w:div w:id="1750731921">
      <w:bodyDiv w:val="1"/>
      <w:marLeft w:val="0"/>
      <w:marRight w:val="0"/>
      <w:marTop w:val="0"/>
      <w:marBottom w:val="0"/>
      <w:divBdr>
        <w:top w:val="none" w:sz="0" w:space="0" w:color="auto"/>
        <w:left w:val="none" w:sz="0" w:space="0" w:color="auto"/>
        <w:bottom w:val="none" w:sz="0" w:space="0" w:color="auto"/>
        <w:right w:val="none" w:sz="0" w:space="0" w:color="auto"/>
      </w:divBdr>
    </w:div>
    <w:div w:id="1751074282">
      <w:bodyDiv w:val="1"/>
      <w:marLeft w:val="0"/>
      <w:marRight w:val="0"/>
      <w:marTop w:val="0"/>
      <w:marBottom w:val="0"/>
      <w:divBdr>
        <w:top w:val="none" w:sz="0" w:space="0" w:color="auto"/>
        <w:left w:val="none" w:sz="0" w:space="0" w:color="auto"/>
        <w:bottom w:val="none" w:sz="0" w:space="0" w:color="auto"/>
        <w:right w:val="none" w:sz="0" w:space="0" w:color="auto"/>
      </w:divBdr>
    </w:div>
    <w:div w:id="1751609945">
      <w:bodyDiv w:val="1"/>
      <w:marLeft w:val="0"/>
      <w:marRight w:val="0"/>
      <w:marTop w:val="0"/>
      <w:marBottom w:val="0"/>
      <w:divBdr>
        <w:top w:val="none" w:sz="0" w:space="0" w:color="auto"/>
        <w:left w:val="none" w:sz="0" w:space="0" w:color="auto"/>
        <w:bottom w:val="none" w:sz="0" w:space="0" w:color="auto"/>
        <w:right w:val="none" w:sz="0" w:space="0" w:color="auto"/>
      </w:divBdr>
    </w:div>
    <w:div w:id="1752577249">
      <w:bodyDiv w:val="1"/>
      <w:marLeft w:val="0"/>
      <w:marRight w:val="0"/>
      <w:marTop w:val="0"/>
      <w:marBottom w:val="0"/>
      <w:divBdr>
        <w:top w:val="none" w:sz="0" w:space="0" w:color="auto"/>
        <w:left w:val="none" w:sz="0" w:space="0" w:color="auto"/>
        <w:bottom w:val="none" w:sz="0" w:space="0" w:color="auto"/>
        <w:right w:val="none" w:sz="0" w:space="0" w:color="auto"/>
      </w:divBdr>
    </w:div>
    <w:div w:id="1754400123">
      <w:bodyDiv w:val="1"/>
      <w:marLeft w:val="0"/>
      <w:marRight w:val="0"/>
      <w:marTop w:val="0"/>
      <w:marBottom w:val="0"/>
      <w:divBdr>
        <w:top w:val="none" w:sz="0" w:space="0" w:color="auto"/>
        <w:left w:val="none" w:sz="0" w:space="0" w:color="auto"/>
        <w:bottom w:val="none" w:sz="0" w:space="0" w:color="auto"/>
        <w:right w:val="none" w:sz="0" w:space="0" w:color="auto"/>
      </w:divBdr>
    </w:div>
    <w:div w:id="1754661859">
      <w:bodyDiv w:val="1"/>
      <w:marLeft w:val="0"/>
      <w:marRight w:val="0"/>
      <w:marTop w:val="0"/>
      <w:marBottom w:val="0"/>
      <w:divBdr>
        <w:top w:val="none" w:sz="0" w:space="0" w:color="auto"/>
        <w:left w:val="none" w:sz="0" w:space="0" w:color="auto"/>
        <w:bottom w:val="none" w:sz="0" w:space="0" w:color="auto"/>
        <w:right w:val="none" w:sz="0" w:space="0" w:color="auto"/>
      </w:divBdr>
    </w:div>
    <w:div w:id="1756703687">
      <w:bodyDiv w:val="1"/>
      <w:marLeft w:val="0"/>
      <w:marRight w:val="0"/>
      <w:marTop w:val="0"/>
      <w:marBottom w:val="0"/>
      <w:divBdr>
        <w:top w:val="none" w:sz="0" w:space="0" w:color="auto"/>
        <w:left w:val="none" w:sz="0" w:space="0" w:color="auto"/>
        <w:bottom w:val="none" w:sz="0" w:space="0" w:color="auto"/>
        <w:right w:val="none" w:sz="0" w:space="0" w:color="auto"/>
      </w:divBdr>
    </w:div>
    <w:div w:id="1757285552">
      <w:bodyDiv w:val="1"/>
      <w:marLeft w:val="0"/>
      <w:marRight w:val="0"/>
      <w:marTop w:val="0"/>
      <w:marBottom w:val="0"/>
      <w:divBdr>
        <w:top w:val="none" w:sz="0" w:space="0" w:color="auto"/>
        <w:left w:val="none" w:sz="0" w:space="0" w:color="auto"/>
        <w:bottom w:val="none" w:sz="0" w:space="0" w:color="auto"/>
        <w:right w:val="none" w:sz="0" w:space="0" w:color="auto"/>
      </w:divBdr>
    </w:div>
    <w:div w:id="1758742728">
      <w:bodyDiv w:val="1"/>
      <w:marLeft w:val="0"/>
      <w:marRight w:val="0"/>
      <w:marTop w:val="0"/>
      <w:marBottom w:val="0"/>
      <w:divBdr>
        <w:top w:val="none" w:sz="0" w:space="0" w:color="auto"/>
        <w:left w:val="none" w:sz="0" w:space="0" w:color="auto"/>
        <w:bottom w:val="none" w:sz="0" w:space="0" w:color="auto"/>
        <w:right w:val="none" w:sz="0" w:space="0" w:color="auto"/>
      </w:divBdr>
    </w:div>
    <w:div w:id="1760831111">
      <w:bodyDiv w:val="1"/>
      <w:marLeft w:val="0"/>
      <w:marRight w:val="0"/>
      <w:marTop w:val="0"/>
      <w:marBottom w:val="0"/>
      <w:divBdr>
        <w:top w:val="none" w:sz="0" w:space="0" w:color="auto"/>
        <w:left w:val="none" w:sz="0" w:space="0" w:color="auto"/>
        <w:bottom w:val="none" w:sz="0" w:space="0" w:color="auto"/>
        <w:right w:val="none" w:sz="0" w:space="0" w:color="auto"/>
      </w:divBdr>
    </w:div>
    <w:div w:id="1761020874">
      <w:bodyDiv w:val="1"/>
      <w:marLeft w:val="0"/>
      <w:marRight w:val="0"/>
      <w:marTop w:val="0"/>
      <w:marBottom w:val="0"/>
      <w:divBdr>
        <w:top w:val="none" w:sz="0" w:space="0" w:color="auto"/>
        <w:left w:val="none" w:sz="0" w:space="0" w:color="auto"/>
        <w:bottom w:val="none" w:sz="0" w:space="0" w:color="auto"/>
        <w:right w:val="none" w:sz="0" w:space="0" w:color="auto"/>
      </w:divBdr>
    </w:div>
    <w:div w:id="1761295801">
      <w:bodyDiv w:val="1"/>
      <w:marLeft w:val="0"/>
      <w:marRight w:val="0"/>
      <w:marTop w:val="0"/>
      <w:marBottom w:val="0"/>
      <w:divBdr>
        <w:top w:val="none" w:sz="0" w:space="0" w:color="auto"/>
        <w:left w:val="none" w:sz="0" w:space="0" w:color="auto"/>
        <w:bottom w:val="none" w:sz="0" w:space="0" w:color="auto"/>
        <w:right w:val="none" w:sz="0" w:space="0" w:color="auto"/>
      </w:divBdr>
    </w:div>
    <w:div w:id="1761759865">
      <w:bodyDiv w:val="1"/>
      <w:marLeft w:val="0"/>
      <w:marRight w:val="0"/>
      <w:marTop w:val="0"/>
      <w:marBottom w:val="0"/>
      <w:divBdr>
        <w:top w:val="none" w:sz="0" w:space="0" w:color="auto"/>
        <w:left w:val="none" w:sz="0" w:space="0" w:color="auto"/>
        <w:bottom w:val="none" w:sz="0" w:space="0" w:color="auto"/>
        <w:right w:val="none" w:sz="0" w:space="0" w:color="auto"/>
      </w:divBdr>
    </w:div>
    <w:div w:id="1763377949">
      <w:bodyDiv w:val="1"/>
      <w:marLeft w:val="0"/>
      <w:marRight w:val="0"/>
      <w:marTop w:val="0"/>
      <w:marBottom w:val="0"/>
      <w:divBdr>
        <w:top w:val="none" w:sz="0" w:space="0" w:color="auto"/>
        <w:left w:val="none" w:sz="0" w:space="0" w:color="auto"/>
        <w:bottom w:val="none" w:sz="0" w:space="0" w:color="auto"/>
        <w:right w:val="none" w:sz="0" w:space="0" w:color="auto"/>
      </w:divBdr>
    </w:div>
    <w:div w:id="1763724270">
      <w:bodyDiv w:val="1"/>
      <w:marLeft w:val="0"/>
      <w:marRight w:val="0"/>
      <w:marTop w:val="0"/>
      <w:marBottom w:val="0"/>
      <w:divBdr>
        <w:top w:val="none" w:sz="0" w:space="0" w:color="auto"/>
        <w:left w:val="none" w:sz="0" w:space="0" w:color="auto"/>
        <w:bottom w:val="none" w:sz="0" w:space="0" w:color="auto"/>
        <w:right w:val="none" w:sz="0" w:space="0" w:color="auto"/>
      </w:divBdr>
    </w:div>
    <w:div w:id="1764259196">
      <w:bodyDiv w:val="1"/>
      <w:marLeft w:val="0"/>
      <w:marRight w:val="0"/>
      <w:marTop w:val="0"/>
      <w:marBottom w:val="0"/>
      <w:divBdr>
        <w:top w:val="none" w:sz="0" w:space="0" w:color="auto"/>
        <w:left w:val="none" w:sz="0" w:space="0" w:color="auto"/>
        <w:bottom w:val="none" w:sz="0" w:space="0" w:color="auto"/>
        <w:right w:val="none" w:sz="0" w:space="0" w:color="auto"/>
      </w:divBdr>
    </w:div>
    <w:div w:id="1764453439">
      <w:bodyDiv w:val="1"/>
      <w:marLeft w:val="0"/>
      <w:marRight w:val="0"/>
      <w:marTop w:val="0"/>
      <w:marBottom w:val="0"/>
      <w:divBdr>
        <w:top w:val="none" w:sz="0" w:space="0" w:color="auto"/>
        <w:left w:val="none" w:sz="0" w:space="0" w:color="auto"/>
        <w:bottom w:val="none" w:sz="0" w:space="0" w:color="auto"/>
        <w:right w:val="none" w:sz="0" w:space="0" w:color="auto"/>
      </w:divBdr>
    </w:div>
    <w:div w:id="1765153131">
      <w:bodyDiv w:val="1"/>
      <w:marLeft w:val="0"/>
      <w:marRight w:val="0"/>
      <w:marTop w:val="0"/>
      <w:marBottom w:val="0"/>
      <w:divBdr>
        <w:top w:val="none" w:sz="0" w:space="0" w:color="auto"/>
        <w:left w:val="none" w:sz="0" w:space="0" w:color="auto"/>
        <w:bottom w:val="none" w:sz="0" w:space="0" w:color="auto"/>
        <w:right w:val="none" w:sz="0" w:space="0" w:color="auto"/>
      </w:divBdr>
    </w:div>
    <w:div w:id="1765222281">
      <w:bodyDiv w:val="1"/>
      <w:marLeft w:val="0"/>
      <w:marRight w:val="0"/>
      <w:marTop w:val="0"/>
      <w:marBottom w:val="0"/>
      <w:divBdr>
        <w:top w:val="none" w:sz="0" w:space="0" w:color="auto"/>
        <w:left w:val="none" w:sz="0" w:space="0" w:color="auto"/>
        <w:bottom w:val="none" w:sz="0" w:space="0" w:color="auto"/>
        <w:right w:val="none" w:sz="0" w:space="0" w:color="auto"/>
      </w:divBdr>
    </w:div>
    <w:div w:id="1765371305">
      <w:bodyDiv w:val="1"/>
      <w:marLeft w:val="0"/>
      <w:marRight w:val="0"/>
      <w:marTop w:val="0"/>
      <w:marBottom w:val="0"/>
      <w:divBdr>
        <w:top w:val="none" w:sz="0" w:space="0" w:color="auto"/>
        <w:left w:val="none" w:sz="0" w:space="0" w:color="auto"/>
        <w:bottom w:val="none" w:sz="0" w:space="0" w:color="auto"/>
        <w:right w:val="none" w:sz="0" w:space="0" w:color="auto"/>
      </w:divBdr>
    </w:div>
    <w:div w:id="1766030387">
      <w:bodyDiv w:val="1"/>
      <w:marLeft w:val="0"/>
      <w:marRight w:val="0"/>
      <w:marTop w:val="0"/>
      <w:marBottom w:val="0"/>
      <w:divBdr>
        <w:top w:val="none" w:sz="0" w:space="0" w:color="auto"/>
        <w:left w:val="none" w:sz="0" w:space="0" w:color="auto"/>
        <w:bottom w:val="none" w:sz="0" w:space="0" w:color="auto"/>
        <w:right w:val="none" w:sz="0" w:space="0" w:color="auto"/>
      </w:divBdr>
    </w:div>
    <w:div w:id="1766654078">
      <w:bodyDiv w:val="1"/>
      <w:marLeft w:val="0"/>
      <w:marRight w:val="0"/>
      <w:marTop w:val="0"/>
      <w:marBottom w:val="0"/>
      <w:divBdr>
        <w:top w:val="none" w:sz="0" w:space="0" w:color="auto"/>
        <w:left w:val="none" w:sz="0" w:space="0" w:color="auto"/>
        <w:bottom w:val="none" w:sz="0" w:space="0" w:color="auto"/>
        <w:right w:val="none" w:sz="0" w:space="0" w:color="auto"/>
      </w:divBdr>
    </w:div>
    <w:div w:id="1766654538">
      <w:bodyDiv w:val="1"/>
      <w:marLeft w:val="0"/>
      <w:marRight w:val="0"/>
      <w:marTop w:val="0"/>
      <w:marBottom w:val="0"/>
      <w:divBdr>
        <w:top w:val="none" w:sz="0" w:space="0" w:color="auto"/>
        <w:left w:val="none" w:sz="0" w:space="0" w:color="auto"/>
        <w:bottom w:val="none" w:sz="0" w:space="0" w:color="auto"/>
        <w:right w:val="none" w:sz="0" w:space="0" w:color="auto"/>
      </w:divBdr>
    </w:div>
    <w:div w:id="1767076675">
      <w:bodyDiv w:val="1"/>
      <w:marLeft w:val="0"/>
      <w:marRight w:val="0"/>
      <w:marTop w:val="0"/>
      <w:marBottom w:val="0"/>
      <w:divBdr>
        <w:top w:val="none" w:sz="0" w:space="0" w:color="auto"/>
        <w:left w:val="none" w:sz="0" w:space="0" w:color="auto"/>
        <w:bottom w:val="none" w:sz="0" w:space="0" w:color="auto"/>
        <w:right w:val="none" w:sz="0" w:space="0" w:color="auto"/>
      </w:divBdr>
    </w:div>
    <w:div w:id="1767538006">
      <w:bodyDiv w:val="1"/>
      <w:marLeft w:val="0"/>
      <w:marRight w:val="0"/>
      <w:marTop w:val="0"/>
      <w:marBottom w:val="0"/>
      <w:divBdr>
        <w:top w:val="none" w:sz="0" w:space="0" w:color="auto"/>
        <w:left w:val="none" w:sz="0" w:space="0" w:color="auto"/>
        <w:bottom w:val="none" w:sz="0" w:space="0" w:color="auto"/>
        <w:right w:val="none" w:sz="0" w:space="0" w:color="auto"/>
      </w:divBdr>
    </w:div>
    <w:div w:id="1768845744">
      <w:bodyDiv w:val="1"/>
      <w:marLeft w:val="0"/>
      <w:marRight w:val="0"/>
      <w:marTop w:val="0"/>
      <w:marBottom w:val="0"/>
      <w:divBdr>
        <w:top w:val="none" w:sz="0" w:space="0" w:color="auto"/>
        <w:left w:val="none" w:sz="0" w:space="0" w:color="auto"/>
        <w:bottom w:val="none" w:sz="0" w:space="0" w:color="auto"/>
        <w:right w:val="none" w:sz="0" w:space="0" w:color="auto"/>
      </w:divBdr>
    </w:div>
    <w:div w:id="1768966894">
      <w:bodyDiv w:val="1"/>
      <w:marLeft w:val="0"/>
      <w:marRight w:val="0"/>
      <w:marTop w:val="0"/>
      <w:marBottom w:val="0"/>
      <w:divBdr>
        <w:top w:val="none" w:sz="0" w:space="0" w:color="auto"/>
        <w:left w:val="none" w:sz="0" w:space="0" w:color="auto"/>
        <w:bottom w:val="none" w:sz="0" w:space="0" w:color="auto"/>
        <w:right w:val="none" w:sz="0" w:space="0" w:color="auto"/>
      </w:divBdr>
    </w:div>
    <w:div w:id="1769303415">
      <w:bodyDiv w:val="1"/>
      <w:marLeft w:val="0"/>
      <w:marRight w:val="0"/>
      <w:marTop w:val="0"/>
      <w:marBottom w:val="0"/>
      <w:divBdr>
        <w:top w:val="none" w:sz="0" w:space="0" w:color="auto"/>
        <w:left w:val="none" w:sz="0" w:space="0" w:color="auto"/>
        <w:bottom w:val="none" w:sz="0" w:space="0" w:color="auto"/>
        <w:right w:val="none" w:sz="0" w:space="0" w:color="auto"/>
      </w:divBdr>
    </w:div>
    <w:div w:id="1769806649">
      <w:bodyDiv w:val="1"/>
      <w:marLeft w:val="0"/>
      <w:marRight w:val="0"/>
      <w:marTop w:val="0"/>
      <w:marBottom w:val="0"/>
      <w:divBdr>
        <w:top w:val="none" w:sz="0" w:space="0" w:color="auto"/>
        <w:left w:val="none" w:sz="0" w:space="0" w:color="auto"/>
        <w:bottom w:val="none" w:sz="0" w:space="0" w:color="auto"/>
        <w:right w:val="none" w:sz="0" w:space="0" w:color="auto"/>
      </w:divBdr>
    </w:div>
    <w:div w:id="1771579548">
      <w:bodyDiv w:val="1"/>
      <w:marLeft w:val="0"/>
      <w:marRight w:val="0"/>
      <w:marTop w:val="0"/>
      <w:marBottom w:val="0"/>
      <w:divBdr>
        <w:top w:val="none" w:sz="0" w:space="0" w:color="auto"/>
        <w:left w:val="none" w:sz="0" w:space="0" w:color="auto"/>
        <w:bottom w:val="none" w:sz="0" w:space="0" w:color="auto"/>
        <w:right w:val="none" w:sz="0" w:space="0" w:color="auto"/>
      </w:divBdr>
    </w:div>
    <w:div w:id="1772242810">
      <w:bodyDiv w:val="1"/>
      <w:marLeft w:val="0"/>
      <w:marRight w:val="0"/>
      <w:marTop w:val="0"/>
      <w:marBottom w:val="0"/>
      <w:divBdr>
        <w:top w:val="none" w:sz="0" w:space="0" w:color="auto"/>
        <w:left w:val="none" w:sz="0" w:space="0" w:color="auto"/>
        <w:bottom w:val="none" w:sz="0" w:space="0" w:color="auto"/>
        <w:right w:val="none" w:sz="0" w:space="0" w:color="auto"/>
      </w:divBdr>
    </w:div>
    <w:div w:id="1774323767">
      <w:bodyDiv w:val="1"/>
      <w:marLeft w:val="0"/>
      <w:marRight w:val="0"/>
      <w:marTop w:val="0"/>
      <w:marBottom w:val="0"/>
      <w:divBdr>
        <w:top w:val="none" w:sz="0" w:space="0" w:color="auto"/>
        <w:left w:val="none" w:sz="0" w:space="0" w:color="auto"/>
        <w:bottom w:val="none" w:sz="0" w:space="0" w:color="auto"/>
        <w:right w:val="none" w:sz="0" w:space="0" w:color="auto"/>
      </w:divBdr>
    </w:div>
    <w:div w:id="1774544592">
      <w:bodyDiv w:val="1"/>
      <w:marLeft w:val="0"/>
      <w:marRight w:val="0"/>
      <w:marTop w:val="0"/>
      <w:marBottom w:val="0"/>
      <w:divBdr>
        <w:top w:val="none" w:sz="0" w:space="0" w:color="auto"/>
        <w:left w:val="none" w:sz="0" w:space="0" w:color="auto"/>
        <w:bottom w:val="none" w:sz="0" w:space="0" w:color="auto"/>
        <w:right w:val="none" w:sz="0" w:space="0" w:color="auto"/>
      </w:divBdr>
    </w:div>
    <w:div w:id="1777017871">
      <w:bodyDiv w:val="1"/>
      <w:marLeft w:val="0"/>
      <w:marRight w:val="0"/>
      <w:marTop w:val="0"/>
      <w:marBottom w:val="0"/>
      <w:divBdr>
        <w:top w:val="none" w:sz="0" w:space="0" w:color="auto"/>
        <w:left w:val="none" w:sz="0" w:space="0" w:color="auto"/>
        <w:bottom w:val="none" w:sz="0" w:space="0" w:color="auto"/>
        <w:right w:val="none" w:sz="0" w:space="0" w:color="auto"/>
      </w:divBdr>
    </w:div>
    <w:div w:id="1777091042">
      <w:bodyDiv w:val="1"/>
      <w:marLeft w:val="0"/>
      <w:marRight w:val="0"/>
      <w:marTop w:val="0"/>
      <w:marBottom w:val="0"/>
      <w:divBdr>
        <w:top w:val="none" w:sz="0" w:space="0" w:color="auto"/>
        <w:left w:val="none" w:sz="0" w:space="0" w:color="auto"/>
        <w:bottom w:val="none" w:sz="0" w:space="0" w:color="auto"/>
        <w:right w:val="none" w:sz="0" w:space="0" w:color="auto"/>
      </w:divBdr>
    </w:div>
    <w:div w:id="1777554214">
      <w:bodyDiv w:val="1"/>
      <w:marLeft w:val="0"/>
      <w:marRight w:val="0"/>
      <w:marTop w:val="0"/>
      <w:marBottom w:val="0"/>
      <w:divBdr>
        <w:top w:val="none" w:sz="0" w:space="0" w:color="auto"/>
        <w:left w:val="none" w:sz="0" w:space="0" w:color="auto"/>
        <w:bottom w:val="none" w:sz="0" w:space="0" w:color="auto"/>
        <w:right w:val="none" w:sz="0" w:space="0" w:color="auto"/>
      </w:divBdr>
    </w:div>
    <w:div w:id="1779568059">
      <w:bodyDiv w:val="1"/>
      <w:marLeft w:val="0"/>
      <w:marRight w:val="0"/>
      <w:marTop w:val="0"/>
      <w:marBottom w:val="0"/>
      <w:divBdr>
        <w:top w:val="none" w:sz="0" w:space="0" w:color="auto"/>
        <w:left w:val="none" w:sz="0" w:space="0" w:color="auto"/>
        <w:bottom w:val="none" w:sz="0" w:space="0" w:color="auto"/>
        <w:right w:val="none" w:sz="0" w:space="0" w:color="auto"/>
      </w:divBdr>
    </w:div>
    <w:div w:id="1779837017">
      <w:bodyDiv w:val="1"/>
      <w:marLeft w:val="0"/>
      <w:marRight w:val="0"/>
      <w:marTop w:val="0"/>
      <w:marBottom w:val="0"/>
      <w:divBdr>
        <w:top w:val="none" w:sz="0" w:space="0" w:color="auto"/>
        <w:left w:val="none" w:sz="0" w:space="0" w:color="auto"/>
        <w:bottom w:val="none" w:sz="0" w:space="0" w:color="auto"/>
        <w:right w:val="none" w:sz="0" w:space="0" w:color="auto"/>
      </w:divBdr>
    </w:div>
    <w:div w:id="1780446784">
      <w:bodyDiv w:val="1"/>
      <w:marLeft w:val="0"/>
      <w:marRight w:val="0"/>
      <w:marTop w:val="0"/>
      <w:marBottom w:val="0"/>
      <w:divBdr>
        <w:top w:val="none" w:sz="0" w:space="0" w:color="auto"/>
        <w:left w:val="none" w:sz="0" w:space="0" w:color="auto"/>
        <w:bottom w:val="none" w:sz="0" w:space="0" w:color="auto"/>
        <w:right w:val="none" w:sz="0" w:space="0" w:color="auto"/>
      </w:divBdr>
    </w:div>
    <w:div w:id="1781101888">
      <w:bodyDiv w:val="1"/>
      <w:marLeft w:val="0"/>
      <w:marRight w:val="0"/>
      <w:marTop w:val="0"/>
      <w:marBottom w:val="0"/>
      <w:divBdr>
        <w:top w:val="none" w:sz="0" w:space="0" w:color="auto"/>
        <w:left w:val="none" w:sz="0" w:space="0" w:color="auto"/>
        <w:bottom w:val="none" w:sz="0" w:space="0" w:color="auto"/>
        <w:right w:val="none" w:sz="0" w:space="0" w:color="auto"/>
      </w:divBdr>
    </w:div>
    <w:div w:id="1783449932">
      <w:bodyDiv w:val="1"/>
      <w:marLeft w:val="0"/>
      <w:marRight w:val="0"/>
      <w:marTop w:val="0"/>
      <w:marBottom w:val="0"/>
      <w:divBdr>
        <w:top w:val="none" w:sz="0" w:space="0" w:color="auto"/>
        <w:left w:val="none" w:sz="0" w:space="0" w:color="auto"/>
        <w:bottom w:val="none" w:sz="0" w:space="0" w:color="auto"/>
        <w:right w:val="none" w:sz="0" w:space="0" w:color="auto"/>
      </w:divBdr>
    </w:div>
    <w:div w:id="1783643888">
      <w:bodyDiv w:val="1"/>
      <w:marLeft w:val="0"/>
      <w:marRight w:val="0"/>
      <w:marTop w:val="0"/>
      <w:marBottom w:val="0"/>
      <w:divBdr>
        <w:top w:val="none" w:sz="0" w:space="0" w:color="auto"/>
        <w:left w:val="none" w:sz="0" w:space="0" w:color="auto"/>
        <w:bottom w:val="none" w:sz="0" w:space="0" w:color="auto"/>
        <w:right w:val="none" w:sz="0" w:space="0" w:color="auto"/>
      </w:divBdr>
    </w:div>
    <w:div w:id="1784113928">
      <w:bodyDiv w:val="1"/>
      <w:marLeft w:val="0"/>
      <w:marRight w:val="0"/>
      <w:marTop w:val="0"/>
      <w:marBottom w:val="0"/>
      <w:divBdr>
        <w:top w:val="none" w:sz="0" w:space="0" w:color="auto"/>
        <w:left w:val="none" w:sz="0" w:space="0" w:color="auto"/>
        <w:bottom w:val="none" w:sz="0" w:space="0" w:color="auto"/>
        <w:right w:val="none" w:sz="0" w:space="0" w:color="auto"/>
      </w:divBdr>
    </w:div>
    <w:div w:id="1784226463">
      <w:bodyDiv w:val="1"/>
      <w:marLeft w:val="0"/>
      <w:marRight w:val="0"/>
      <w:marTop w:val="0"/>
      <w:marBottom w:val="0"/>
      <w:divBdr>
        <w:top w:val="none" w:sz="0" w:space="0" w:color="auto"/>
        <w:left w:val="none" w:sz="0" w:space="0" w:color="auto"/>
        <w:bottom w:val="none" w:sz="0" w:space="0" w:color="auto"/>
        <w:right w:val="none" w:sz="0" w:space="0" w:color="auto"/>
      </w:divBdr>
    </w:div>
    <w:div w:id="1786388227">
      <w:bodyDiv w:val="1"/>
      <w:marLeft w:val="0"/>
      <w:marRight w:val="0"/>
      <w:marTop w:val="0"/>
      <w:marBottom w:val="0"/>
      <w:divBdr>
        <w:top w:val="none" w:sz="0" w:space="0" w:color="auto"/>
        <w:left w:val="none" w:sz="0" w:space="0" w:color="auto"/>
        <w:bottom w:val="none" w:sz="0" w:space="0" w:color="auto"/>
        <w:right w:val="none" w:sz="0" w:space="0" w:color="auto"/>
      </w:divBdr>
    </w:div>
    <w:div w:id="1786775959">
      <w:bodyDiv w:val="1"/>
      <w:marLeft w:val="0"/>
      <w:marRight w:val="0"/>
      <w:marTop w:val="0"/>
      <w:marBottom w:val="0"/>
      <w:divBdr>
        <w:top w:val="none" w:sz="0" w:space="0" w:color="auto"/>
        <w:left w:val="none" w:sz="0" w:space="0" w:color="auto"/>
        <w:bottom w:val="none" w:sz="0" w:space="0" w:color="auto"/>
        <w:right w:val="none" w:sz="0" w:space="0" w:color="auto"/>
      </w:divBdr>
    </w:div>
    <w:div w:id="1788281365">
      <w:bodyDiv w:val="1"/>
      <w:marLeft w:val="0"/>
      <w:marRight w:val="0"/>
      <w:marTop w:val="0"/>
      <w:marBottom w:val="0"/>
      <w:divBdr>
        <w:top w:val="none" w:sz="0" w:space="0" w:color="auto"/>
        <w:left w:val="none" w:sz="0" w:space="0" w:color="auto"/>
        <w:bottom w:val="none" w:sz="0" w:space="0" w:color="auto"/>
        <w:right w:val="none" w:sz="0" w:space="0" w:color="auto"/>
      </w:divBdr>
    </w:div>
    <w:div w:id="1789859798">
      <w:bodyDiv w:val="1"/>
      <w:marLeft w:val="0"/>
      <w:marRight w:val="0"/>
      <w:marTop w:val="0"/>
      <w:marBottom w:val="0"/>
      <w:divBdr>
        <w:top w:val="none" w:sz="0" w:space="0" w:color="auto"/>
        <w:left w:val="none" w:sz="0" w:space="0" w:color="auto"/>
        <w:bottom w:val="none" w:sz="0" w:space="0" w:color="auto"/>
        <w:right w:val="none" w:sz="0" w:space="0" w:color="auto"/>
      </w:divBdr>
    </w:div>
    <w:div w:id="1790321127">
      <w:bodyDiv w:val="1"/>
      <w:marLeft w:val="0"/>
      <w:marRight w:val="0"/>
      <w:marTop w:val="0"/>
      <w:marBottom w:val="0"/>
      <w:divBdr>
        <w:top w:val="none" w:sz="0" w:space="0" w:color="auto"/>
        <w:left w:val="none" w:sz="0" w:space="0" w:color="auto"/>
        <w:bottom w:val="none" w:sz="0" w:space="0" w:color="auto"/>
        <w:right w:val="none" w:sz="0" w:space="0" w:color="auto"/>
      </w:divBdr>
    </w:div>
    <w:div w:id="1792093977">
      <w:bodyDiv w:val="1"/>
      <w:marLeft w:val="0"/>
      <w:marRight w:val="0"/>
      <w:marTop w:val="0"/>
      <w:marBottom w:val="0"/>
      <w:divBdr>
        <w:top w:val="none" w:sz="0" w:space="0" w:color="auto"/>
        <w:left w:val="none" w:sz="0" w:space="0" w:color="auto"/>
        <w:bottom w:val="none" w:sz="0" w:space="0" w:color="auto"/>
        <w:right w:val="none" w:sz="0" w:space="0" w:color="auto"/>
      </w:divBdr>
    </w:div>
    <w:div w:id="1792285568">
      <w:bodyDiv w:val="1"/>
      <w:marLeft w:val="0"/>
      <w:marRight w:val="0"/>
      <w:marTop w:val="0"/>
      <w:marBottom w:val="0"/>
      <w:divBdr>
        <w:top w:val="none" w:sz="0" w:space="0" w:color="auto"/>
        <w:left w:val="none" w:sz="0" w:space="0" w:color="auto"/>
        <w:bottom w:val="none" w:sz="0" w:space="0" w:color="auto"/>
        <w:right w:val="none" w:sz="0" w:space="0" w:color="auto"/>
      </w:divBdr>
    </w:div>
    <w:div w:id="1792480551">
      <w:bodyDiv w:val="1"/>
      <w:marLeft w:val="0"/>
      <w:marRight w:val="0"/>
      <w:marTop w:val="0"/>
      <w:marBottom w:val="0"/>
      <w:divBdr>
        <w:top w:val="none" w:sz="0" w:space="0" w:color="auto"/>
        <w:left w:val="none" w:sz="0" w:space="0" w:color="auto"/>
        <w:bottom w:val="none" w:sz="0" w:space="0" w:color="auto"/>
        <w:right w:val="none" w:sz="0" w:space="0" w:color="auto"/>
      </w:divBdr>
    </w:div>
    <w:div w:id="1793597293">
      <w:bodyDiv w:val="1"/>
      <w:marLeft w:val="0"/>
      <w:marRight w:val="0"/>
      <w:marTop w:val="0"/>
      <w:marBottom w:val="0"/>
      <w:divBdr>
        <w:top w:val="none" w:sz="0" w:space="0" w:color="auto"/>
        <w:left w:val="none" w:sz="0" w:space="0" w:color="auto"/>
        <w:bottom w:val="none" w:sz="0" w:space="0" w:color="auto"/>
        <w:right w:val="none" w:sz="0" w:space="0" w:color="auto"/>
      </w:divBdr>
    </w:div>
    <w:div w:id="1793673465">
      <w:bodyDiv w:val="1"/>
      <w:marLeft w:val="0"/>
      <w:marRight w:val="0"/>
      <w:marTop w:val="0"/>
      <w:marBottom w:val="0"/>
      <w:divBdr>
        <w:top w:val="none" w:sz="0" w:space="0" w:color="auto"/>
        <w:left w:val="none" w:sz="0" w:space="0" w:color="auto"/>
        <w:bottom w:val="none" w:sz="0" w:space="0" w:color="auto"/>
        <w:right w:val="none" w:sz="0" w:space="0" w:color="auto"/>
      </w:divBdr>
    </w:div>
    <w:div w:id="1797943802">
      <w:bodyDiv w:val="1"/>
      <w:marLeft w:val="0"/>
      <w:marRight w:val="0"/>
      <w:marTop w:val="0"/>
      <w:marBottom w:val="0"/>
      <w:divBdr>
        <w:top w:val="none" w:sz="0" w:space="0" w:color="auto"/>
        <w:left w:val="none" w:sz="0" w:space="0" w:color="auto"/>
        <w:bottom w:val="none" w:sz="0" w:space="0" w:color="auto"/>
        <w:right w:val="none" w:sz="0" w:space="0" w:color="auto"/>
      </w:divBdr>
    </w:div>
    <w:div w:id="1799105920">
      <w:bodyDiv w:val="1"/>
      <w:marLeft w:val="0"/>
      <w:marRight w:val="0"/>
      <w:marTop w:val="0"/>
      <w:marBottom w:val="0"/>
      <w:divBdr>
        <w:top w:val="none" w:sz="0" w:space="0" w:color="auto"/>
        <w:left w:val="none" w:sz="0" w:space="0" w:color="auto"/>
        <w:bottom w:val="none" w:sz="0" w:space="0" w:color="auto"/>
        <w:right w:val="none" w:sz="0" w:space="0" w:color="auto"/>
      </w:divBdr>
    </w:div>
    <w:div w:id="1800030756">
      <w:bodyDiv w:val="1"/>
      <w:marLeft w:val="0"/>
      <w:marRight w:val="0"/>
      <w:marTop w:val="0"/>
      <w:marBottom w:val="0"/>
      <w:divBdr>
        <w:top w:val="none" w:sz="0" w:space="0" w:color="auto"/>
        <w:left w:val="none" w:sz="0" w:space="0" w:color="auto"/>
        <w:bottom w:val="none" w:sz="0" w:space="0" w:color="auto"/>
        <w:right w:val="none" w:sz="0" w:space="0" w:color="auto"/>
      </w:divBdr>
    </w:div>
    <w:div w:id="1800300152">
      <w:bodyDiv w:val="1"/>
      <w:marLeft w:val="0"/>
      <w:marRight w:val="0"/>
      <w:marTop w:val="0"/>
      <w:marBottom w:val="0"/>
      <w:divBdr>
        <w:top w:val="none" w:sz="0" w:space="0" w:color="auto"/>
        <w:left w:val="none" w:sz="0" w:space="0" w:color="auto"/>
        <w:bottom w:val="none" w:sz="0" w:space="0" w:color="auto"/>
        <w:right w:val="none" w:sz="0" w:space="0" w:color="auto"/>
      </w:divBdr>
    </w:div>
    <w:div w:id="1802385631">
      <w:bodyDiv w:val="1"/>
      <w:marLeft w:val="0"/>
      <w:marRight w:val="0"/>
      <w:marTop w:val="0"/>
      <w:marBottom w:val="0"/>
      <w:divBdr>
        <w:top w:val="none" w:sz="0" w:space="0" w:color="auto"/>
        <w:left w:val="none" w:sz="0" w:space="0" w:color="auto"/>
        <w:bottom w:val="none" w:sz="0" w:space="0" w:color="auto"/>
        <w:right w:val="none" w:sz="0" w:space="0" w:color="auto"/>
      </w:divBdr>
    </w:div>
    <w:div w:id="1802457929">
      <w:bodyDiv w:val="1"/>
      <w:marLeft w:val="0"/>
      <w:marRight w:val="0"/>
      <w:marTop w:val="0"/>
      <w:marBottom w:val="0"/>
      <w:divBdr>
        <w:top w:val="none" w:sz="0" w:space="0" w:color="auto"/>
        <w:left w:val="none" w:sz="0" w:space="0" w:color="auto"/>
        <w:bottom w:val="none" w:sz="0" w:space="0" w:color="auto"/>
        <w:right w:val="none" w:sz="0" w:space="0" w:color="auto"/>
      </w:divBdr>
    </w:div>
    <w:div w:id="1803109350">
      <w:bodyDiv w:val="1"/>
      <w:marLeft w:val="0"/>
      <w:marRight w:val="0"/>
      <w:marTop w:val="0"/>
      <w:marBottom w:val="0"/>
      <w:divBdr>
        <w:top w:val="none" w:sz="0" w:space="0" w:color="auto"/>
        <w:left w:val="none" w:sz="0" w:space="0" w:color="auto"/>
        <w:bottom w:val="none" w:sz="0" w:space="0" w:color="auto"/>
        <w:right w:val="none" w:sz="0" w:space="0" w:color="auto"/>
      </w:divBdr>
    </w:div>
    <w:div w:id="1803452317">
      <w:bodyDiv w:val="1"/>
      <w:marLeft w:val="0"/>
      <w:marRight w:val="0"/>
      <w:marTop w:val="0"/>
      <w:marBottom w:val="0"/>
      <w:divBdr>
        <w:top w:val="none" w:sz="0" w:space="0" w:color="auto"/>
        <w:left w:val="none" w:sz="0" w:space="0" w:color="auto"/>
        <w:bottom w:val="none" w:sz="0" w:space="0" w:color="auto"/>
        <w:right w:val="none" w:sz="0" w:space="0" w:color="auto"/>
      </w:divBdr>
    </w:div>
    <w:div w:id="1807356612">
      <w:bodyDiv w:val="1"/>
      <w:marLeft w:val="0"/>
      <w:marRight w:val="0"/>
      <w:marTop w:val="0"/>
      <w:marBottom w:val="0"/>
      <w:divBdr>
        <w:top w:val="none" w:sz="0" w:space="0" w:color="auto"/>
        <w:left w:val="none" w:sz="0" w:space="0" w:color="auto"/>
        <w:bottom w:val="none" w:sz="0" w:space="0" w:color="auto"/>
        <w:right w:val="none" w:sz="0" w:space="0" w:color="auto"/>
      </w:divBdr>
    </w:div>
    <w:div w:id="1807966724">
      <w:bodyDiv w:val="1"/>
      <w:marLeft w:val="0"/>
      <w:marRight w:val="0"/>
      <w:marTop w:val="0"/>
      <w:marBottom w:val="0"/>
      <w:divBdr>
        <w:top w:val="none" w:sz="0" w:space="0" w:color="auto"/>
        <w:left w:val="none" w:sz="0" w:space="0" w:color="auto"/>
        <w:bottom w:val="none" w:sz="0" w:space="0" w:color="auto"/>
        <w:right w:val="none" w:sz="0" w:space="0" w:color="auto"/>
      </w:divBdr>
    </w:div>
    <w:div w:id="1807967252">
      <w:bodyDiv w:val="1"/>
      <w:marLeft w:val="0"/>
      <w:marRight w:val="0"/>
      <w:marTop w:val="0"/>
      <w:marBottom w:val="0"/>
      <w:divBdr>
        <w:top w:val="none" w:sz="0" w:space="0" w:color="auto"/>
        <w:left w:val="none" w:sz="0" w:space="0" w:color="auto"/>
        <w:bottom w:val="none" w:sz="0" w:space="0" w:color="auto"/>
        <w:right w:val="none" w:sz="0" w:space="0" w:color="auto"/>
      </w:divBdr>
    </w:div>
    <w:div w:id="1809395234">
      <w:bodyDiv w:val="1"/>
      <w:marLeft w:val="0"/>
      <w:marRight w:val="0"/>
      <w:marTop w:val="0"/>
      <w:marBottom w:val="0"/>
      <w:divBdr>
        <w:top w:val="none" w:sz="0" w:space="0" w:color="auto"/>
        <w:left w:val="none" w:sz="0" w:space="0" w:color="auto"/>
        <w:bottom w:val="none" w:sz="0" w:space="0" w:color="auto"/>
        <w:right w:val="none" w:sz="0" w:space="0" w:color="auto"/>
      </w:divBdr>
    </w:div>
    <w:div w:id="1810442812">
      <w:bodyDiv w:val="1"/>
      <w:marLeft w:val="0"/>
      <w:marRight w:val="0"/>
      <w:marTop w:val="0"/>
      <w:marBottom w:val="0"/>
      <w:divBdr>
        <w:top w:val="none" w:sz="0" w:space="0" w:color="auto"/>
        <w:left w:val="none" w:sz="0" w:space="0" w:color="auto"/>
        <w:bottom w:val="none" w:sz="0" w:space="0" w:color="auto"/>
        <w:right w:val="none" w:sz="0" w:space="0" w:color="auto"/>
      </w:divBdr>
    </w:div>
    <w:div w:id="1811556660">
      <w:bodyDiv w:val="1"/>
      <w:marLeft w:val="0"/>
      <w:marRight w:val="0"/>
      <w:marTop w:val="0"/>
      <w:marBottom w:val="0"/>
      <w:divBdr>
        <w:top w:val="none" w:sz="0" w:space="0" w:color="auto"/>
        <w:left w:val="none" w:sz="0" w:space="0" w:color="auto"/>
        <w:bottom w:val="none" w:sz="0" w:space="0" w:color="auto"/>
        <w:right w:val="none" w:sz="0" w:space="0" w:color="auto"/>
      </w:divBdr>
    </w:div>
    <w:div w:id="1812212458">
      <w:bodyDiv w:val="1"/>
      <w:marLeft w:val="0"/>
      <w:marRight w:val="0"/>
      <w:marTop w:val="0"/>
      <w:marBottom w:val="0"/>
      <w:divBdr>
        <w:top w:val="none" w:sz="0" w:space="0" w:color="auto"/>
        <w:left w:val="none" w:sz="0" w:space="0" w:color="auto"/>
        <w:bottom w:val="none" w:sz="0" w:space="0" w:color="auto"/>
        <w:right w:val="none" w:sz="0" w:space="0" w:color="auto"/>
      </w:divBdr>
    </w:div>
    <w:div w:id="1813251197">
      <w:bodyDiv w:val="1"/>
      <w:marLeft w:val="0"/>
      <w:marRight w:val="0"/>
      <w:marTop w:val="0"/>
      <w:marBottom w:val="0"/>
      <w:divBdr>
        <w:top w:val="none" w:sz="0" w:space="0" w:color="auto"/>
        <w:left w:val="none" w:sz="0" w:space="0" w:color="auto"/>
        <w:bottom w:val="none" w:sz="0" w:space="0" w:color="auto"/>
        <w:right w:val="none" w:sz="0" w:space="0" w:color="auto"/>
      </w:divBdr>
    </w:div>
    <w:div w:id="1814441742">
      <w:bodyDiv w:val="1"/>
      <w:marLeft w:val="0"/>
      <w:marRight w:val="0"/>
      <w:marTop w:val="0"/>
      <w:marBottom w:val="0"/>
      <w:divBdr>
        <w:top w:val="none" w:sz="0" w:space="0" w:color="auto"/>
        <w:left w:val="none" w:sz="0" w:space="0" w:color="auto"/>
        <w:bottom w:val="none" w:sz="0" w:space="0" w:color="auto"/>
        <w:right w:val="none" w:sz="0" w:space="0" w:color="auto"/>
      </w:divBdr>
    </w:div>
    <w:div w:id="1815026050">
      <w:bodyDiv w:val="1"/>
      <w:marLeft w:val="0"/>
      <w:marRight w:val="0"/>
      <w:marTop w:val="0"/>
      <w:marBottom w:val="0"/>
      <w:divBdr>
        <w:top w:val="none" w:sz="0" w:space="0" w:color="auto"/>
        <w:left w:val="none" w:sz="0" w:space="0" w:color="auto"/>
        <w:bottom w:val="none" w:sz="0" w:space="0" w:color="auto"/>
        <w:right w:val="none" w:sz="0" w:space="0" w:color="auto"/>
      </w:divBdr>
    </w:div>
    <w:div w:id="1816217185">
      <w:bodyDiv w:val="1"/>
      <w:marLeft w:val="0"/>
      <w:marRight w:val="0"/>
      <w:marTop w:val="0"/>
      <w:marBottom w:val="0"/>
      <w:divBdr>
        <w:top w:val="none" w:sz="0" w:space="0" w:color="auto"/>
        <w:left w:val="none" w:sz="0" w:space="0" w:color="auto"/>
        <w:bottom w:val="none" w:sz="0" w:space="0" w:color="auto"/>
        <w:right w:val="none" w:sz="0" w:space="0" w:color="auto"/>
      </w:divBdr>
    </w:div>
    <w:div w:id="1816986546">
      <w:bodyDiv w:val="1"/>
      <w:marLeft w:val="0"/>
      <w:marRight w:val="0"/>
      <w:marTop w:val="0"/>
      <w:marBottom w:val="0"/>
      <w:divBdr>
        <w:top w:val="none" w:sz="0" w:space="0" w:color="auto"/>
        <w:left w:val="none" w:sz="0" w:space="0" w:color="auto"/>
        <w:bottom w:val="none" w:sz="0" w:space="0" w:color="auto"/>
        <w:right w:val="none" w:sz="0" w:space="0" w:color="auto"/>
      </w:divBdr>
    </w:div>
    <w:div w:id="1817380284">
      <w:bodyDiv w:val="1"/>
      <w:marLeft w:val="0"/>
      <w:marRight w:val="0"/>
      <w:marTop w:val="0"/>
      <w:marBottom w:val="0"/>
      <w:divBdr>
        <w:top w:val="none" w:sz="0" w:space="0" w:color="auto"/>
        <w:left w:val="none" w:sz="0" w:space="0" w:color="auto"/>
        <w:bottom w:val="none" w:sz="0" w:space="0" w:color="auto"/>
        <w:right w:val="none" w:sz="0" w:space="0" w:color="auto"/>
      </w:divBdr>
    </w:div>
    <w:div w:id="1819150675">
      <w:bodyDiv w:val="1"/>
      <w:marLeft w:val="0"/>
      <w:marRight w:val="0"/>
      <w:marTop w:val="0"/>
      <w:marBottom w:val="0"/>
      <w:divBdr>
        <w:top w:val="none" w:sz="0" w:space="0" w:color="auto"/>
        <w:left w:val="none" w:sz="0" w:space="0" w:color="auto"/>
        <w:bottom w:val="none" w:sz="0" w:space="0" w:color="auto"/>
        <w:right w:val="none" w:sz="0" w:space="0" w:color="auto"/>
      </w:divBdr>
    </w:div>
    <w:div w:id="1820925237">
      <w:bodyDiv w:val="1"/>
      <w:marLeft w:val="0"/>
      <w:marRight w:val="0"/>
      <w:marTop w:val="0"/>
      <w:marBottom w:val="0"/>
      <w:divBdr>
        <w:top w:val="none" w:sz="0" w:space="0" w:color="auto"/>
        <w:left w:val="none" w:sz="0" w:space="0" w:color="auto"/>
        <w:bottom w:val="none" w:sz="0" w:space="0" w:color="auto"/>
        <w:right w:val="none" w:sz="0" w:space="0" w:color="auto"/>
      </w:divBdr>
    </w:div>
    <w:div w:id="1821580735">
      <w:bodyDiv w:val="1"/>
      <w:marLeft w:val="0"/>
      <w:marRight w:val="0"/>
      <w:marTop w:val="0"/>
      <w:marBottom w:val="0"/>
      <w:divBdr>
        <w:top w:val="none" w:sz="0" w:space="0" w:color="auto"/>
        <w:left w:val="none" w:sz="0" w:space="0" w:color="auto"/>
        <w:bottom w:val="none" w:sz="0" w:space="0" w:color="auto"/>
        <w:right w:val="none" w:sz="0" w:space="0" w:color="auto"/>
      </w:divBdr>
    </w:div>
    <w:div w:id="1827165781">
      <w:bodyDiv w:val="1"/>
      <w:marLeft w:val="0"/>
      <w:marRight w:val="0"/>
      <w:marTop w:val="0"/>
      <w:marBottom w:val="0"/>
      <w:divBdr>
        <w:top w:val="none" w:sz="0" w:space="0" w:color="auto"/>
        <w:left w:val="none" w:sz="0" w:space="0" w:color="auto"/>
        <w:bottom w:val="none" w:sz="0" w:space="0" w:color="auto"/>
        <w:right w:val="none" w:sz="0" w:space="0" w:color="auto"/>
      </w:divBdr>
    </w:div>
    <w:div w:id="1827166977">
      <w:bodyDiv w:val="1"/>
      <w:marLeft w:val="0"/>
      <w:marRight w:val="0"/>
      <w:marTop w:val="0"/>
      <w:marBottom w:val="0"/>
      <w:divBdr>
        <w:top w:val="none" w:sz="0" w:space="0" w:color="auto"/>
        <w:left w:val="none" w:sz="0" w:space="0" w:color="auto"/>
        <w:bottom w:val="none" w:sz="0" w:space="0" w:color="auto"/>
        <w:right w:val="none" w:sz="0" w:space="0" w:color="auto"/>
      </w:divBdr>
    </w:div>
    <w:div w:id="1828479284">
      <w:bodyDiv w:val="1"/>
      <w:marLeft w:val="0"/>
      <w:marRight w:val="0"/>
      <w:marTop w:val="0"/>
      <w:marBottom w:val="0"/>
      <w:divBdr>
        <w:top w:val="none" w:sz="0" w:space="0" w:color="auto"/>
        <w:left w:val="none" w:sz="0" w:space="0" w:color="auto"/>
        <w:bottom w:val="none" w:sz="0" w:space="0" w:color="auto"/>
        <w:right w:val="none" w:sz="0" w:space="0" w:color="auto"/>
      </w:divBdr>
    </w:div>
    <w:div w:id="1828788220">
      <w:bodyDiv w:val="1"/>
      <w:marLeft w:val="0"/>
      <w:marRight w:val="0"/>
      <w:marTop w:val="0"/>
      <w:marBottom w:val="0"/>
      <w:divBdr>
        <w:top w:val="none" w:sz="0" w:space="0" w:color="auto"/>
        <w:left w:val="none" w:sz="0" w:space="0" w:color="auto"/>
        <w:bottom w:val="none" w:sz="0" w:space="0" w:color="auto"/>
        <w:right w:val="none" w:sz="0" w:space="0" w:color="auto"/>
      </w:divBdr>
    </w:div>
    <w:div w:id="1829207868">
      <w:bodyDiv w:val="1"/>
      <w:marLeft w:val="0"/>
      <w:marRight w:val="0"/>
      <w:marTop w:val="0"/>
      <w:marBottom w:val="0"/>
      <w:divBdr>
        <w:top w:val="none" w:sz="0" w:space="0" w:color="auto"/>
        <w:left w:val="none" w:sz="0" w:space="0" w:color="auto"/>
        <w:bottom w:val="none" w:sz="0" w:space="0" w:color="auto"/>
        <w:right w:val="none" w:sz="0" w:space="0" w:color="auto"/>
      </w:divBdr>
    </w:div>
    <w:div w:id="1830635180">
      <w:bodyDiv w:val="1"/>
      <w:marLeft w:val="0"/>
      <w:marRight w:val="0"/>
      <w:marTop w:val="0"/>
      <w:marBottom w:val="0"/>
      <w:divBdr>
        <w:top w:val="none" w:sz="0" w:space="0" w:color="auto"/>
        <w:left w:val="none" w:sz="0" w:space="0" w:color="auto"/>
        <w:bottom w:val="none" w:sz="0" w:space="0" w:color="auto"/>
        <w:right w:val="none" w:sz="0" w:space="0" w:color="auto"/>
      </w:divBdr>
    </w:div>
    <w:div w:id="1832061186">
      <w:bodyDiv w:val="1"/>
      <w:marLeft w:val="0"/>
      <w:marRight w:val="0"/>
      <w:marTop w:val="0"/>
      <w:marBottom w:val="0"/>
      <w:divBdr>
        <w:top w:val="none" w:sz="0" w:space="0" w:color="auto"/>
        <w:left w:val="none" w:sz="0" w:space="0" w:color="auto"/>
        <w:bottom w:val="none" w:sz="0" w:space="0" w:color="auto"/>
        <w:right w:val="none" w:sz="0" w:space="0" w:color="auto"/>
      </w:divBdr>
    </w:div>
    <w:div w:id="1832404023">
      <w:bodyDiv w:val="1"/>
      <w:marLeft w:val="0"/>
      <w:marRight w:val="0"/>
      <w:marTop w:val="0"/>
      <w:marBottom w:val="0"/>
      <w:divBdr>
        <w:top w:val="none" w:sz="0" w:space="0" w:color="auto"/>
        <w:left w:val="none" w:sz="0" w:space="0" w:color="auto"/>
        <w:bottom w:val="none" w:sz="0" w:space="0" w:color="auto"/>
        <w:right w:val="none" w:sz="0" w:space="0" w:color="auto"/>
      </w:divBdr>
    </w:div>
    <w:div w:id="1833060296">
      <w:bodyDiv w:val="1"/>
      <w:marLeft w:val="0"/>
      <w:marRight w:val="0"/>
      <w:marTop w:val="0"/>
      <w:marBottom w:val="0"/>
      <w:divBdr>
        <w:top w:val="none" w:sz="0" w:space="0" w:color="auto"/>
        <w:left w:val="none" w:sz="0" w:space="0" w:color="auto"/>
        <w:bottom w:val="none" w:sz="0" w:space="0" w:color="auto"/>
        <w:right w:val="none" w:sz="0" w:space="0" w:color="auto"/>
      </w:divBdr>
    </w:div>
    <w:div w:id="1833327585">
      <w:bodyDiv w:val="1"/>
      <w:marLeft w:val="0"/>
      <w:marRight w:val="0"/>
      <w:marTop w:val="0"/>
      <w:marBottom w:val="0"/>
      <w:divBdr>
        <w:top w:val="none" w:sz="0" w:space="0" w:color="auto"/>
        <w:left w:val="none" w:sz="0" w:space="0" w:color="auto"/>
        <w:bottom w:val="none" w:sz="0" w:space="0" w:color="auto"/>
        <w:right w:val="none" w:sz="0" w:space="0" w:color="auto"/>
      </w:divBdr>
    </w:div>
    <w:div w:id="1833830641">
      <w:bodyDiv w:val="1"/>
      <w:marLeft w:val="0"/>
      <w:marRight w:val="0"/>
      <w:marTop w:val="0"/>
      <w:marBottom w:val="0"/>
      <w:divBdr>
        <w:top w:val="none" w:sz="0" w:space="0" w:color="auto"/>
        <w:left w:val="none" w:sz="0" w:space="0" w:color="auto"/>
        <w:bottom w:val="none" w:sz="0" w:space="0" w:color="auto"/>
        <w:right w:val="none" w:sz="0" w:space="0" w:color="auto"/>
      </w:divBdr>
    </w:div>
    <w:div w:id="1834028661">
      <w:bodyDiv w:val="1"/>
      <w:marLeft w:val="0"/>
      <w:marRight w:val="0"/>
      <w:marTop w:val="0"/>
      <w:marBottom w:val="0"/>
      <w:divBdr>
        <w:top w:val="none" w:sz="0" w:space="0" w:color="auto"/>
        <w:left w:val="none" w:sz="0" w:space="0" w:color="auto"/>
        <w:bottom w:val="none" w:sz="0" w:space="0" w:color="auto"/>
        <w:right w:val="none" w:sz="0" w:space="0" w:color="auto"/>
      </w:divBdr>
    </w:div>
    <w:div w:id="1834486777">
      <w:bodyDiv w:val="1"/>
      <w:marLeft w:val="0"/>
      <w:marRight w:val="0"/>
      <w:marTop w:val="0"/>
      <w:marBottom w:val="0"/>
      <w:divBdr>
        <w:top w:val="none" w:sz="0" w:space="0" w:color="auto"/>
        <w:left w:val="none" w:sz="0" w:space="0" w:color="auto"/>
        <w:bottom w:val="none" w:sz="0" w:space="0" w:color="auto"/>
        <w:right w:val="none" w:sz="0" w:space="0" w:color="auto"/>
      </w:divBdr>
    </w:div>
    <w:div w:id="1834758530">
      <w:bodyDiv w:val="1"/>
      <w:marLeft w:val="0"/>
      <w:marRight w:val="0"/>
      <w:marTop w:val="0"/>
      <w:marBottom w:val="0"/>
      <w:divBdr>
        <w:top w:val="none" w:sz="0" w:space="0" w:color="auto"/>
        <w:left w:val="none" w:sz="0" w:space="0" w:color="auto"/>
        <w:bottom w:val="none" w:sz="0" w:space="0" w:color="auto"/>
        <w:right w:val="none" w:sz="0" w:space="0" w:color="auto"/>
      </w:divBdr>
    </w:div>
    <w:div w:id="1836798504">
      <w:bodyDiv w:val="1"/>
      <w:marLeft w:val="0"/>
      <w:marRight w:val="0"/>
      <w:marTop w:val="0"/>
      <w:marBottom w:val="0"/>
      <w:divBdr>
        <w:top w:val="none" w:sz="0" w:space="0" w:color="auto"/>
        <w:left w:val="none" w:sz="0" w:space="0" w:color="auto"/>
        <w:bottom w:val="none" w:sz="0" w:space="0" w:color="auto"/>
        <w:right w:val="none" w:sz="0" w:space="0" w:color="auto"/>
      </w:divBdr>
    </w:div>
    <w:div w:id="1837063450">
      <w:bodyDiv w:val="1"/>
      <w:marLeft w:val="0"/>
      <w:marRight w:val="0"/>
      <w:marTop w:val="0"/>
      <w:marBottom w:val="0"/>
      <w:divBdr>
        <w:top w:val="none" w:sz="0" w:space="0" w:color="auto"/>
        <w:left w:val="none" w:sz="0" w:space="0" w:color="auto"/>
        <w:bottom w:val="none" w:sz="0" w:space="0" w:color="auto"/>
        <w:right w:val="none" w:sz="0" w:space="0" w:color="auto"/>
      </w:divBdr>
    </w:div>
    <w:div w:id="1837182458">
      <w:bodyDiv w:val="1"/>
      <w:marLeft w:val="0"/>
      <w:marRight w:val="0"/>
      <w:marTop w:val="0"/>
      <w:marBottom w:val="0"/>
      <w:divBdr>
        <w:top w:val="none" w:sz="0" w:space="0" w:color="auto"/>
        <w:left w:val="none" w:sz="0" w:space="0" w:color="auto"/>
        <w:bottom w:val="none" w:sz="0" w:space="0" w:color="auto"/>
        <w:right w:val="none" w:sz="0" w:space="0" w:color="auto"/>
      </w:divBdr>
    </w:div>
    <w:div w:id="1837307601">
      <w:bodyDiv w:val="1"/>
      <w:marLeft w:val="0"/>
      <w:marRight w:val="0"/>
      <w:marTop w:val="0"/>
      <w:marBottom w:val="0"/>
      <w:divBdr>
        <w:top w:val="none" w:sz="0" w:space="0" w:color="auto"/>
        <w:left w:val="none" w:sz="0" w:space="0" w:color="auto"/>
        <w:bottom w:val="none" w:sz="0" w:space="0" w:color="auto"/>
        <w:right w:val="none" w:sz="0" w:space="0" w:color="auto"/>
      </w:divBdr>
    </w:div>
    <w:div w:id="1838687113">
      <w:bodyDiv w:val="1"/>
      <w:marLeft w:val="0"/>
      <w:marRight w:val="0"/>
      <w:marTop w:val="0"/>
      <w:marBottom w:val="0"/>
      <w:divBdr>
        <w:top w:val="none" w:sz="0" w:space="0" w:color="auto"/>
        <w:left w:val="none" w:sz="0" w:space="0" w:color="auto"/>
        <w:bottom w:val="none" w:sz="0" w:space="0" w:color="auto"/>
        <w:right w:val="none" w:sz="0" w:space="0" w:color="auto"/>
      </w:divBdr>
    </w:div>
    <w:div w:id="1838880993">
      <w:bodyDiv w:val="1"/>
      <w:marLeft w:val="0"/>
      <w:marRight w:val="0"/>
      <w:marTop w:val="0"/>
      <w:marBottom w:val="0"/>
      <w:divBdr>
        <w:top w:val="none" w:sz="0" w:space="0" w:color="auto"/>
        <w:left w:val="none" w:sz="0" w:space="0" w:color="auto"/>
        <w:bottom w:val="none" w:sz="0" w:space="0" w:color="auto"/>
        <w:right w:val="none" w:sz="0" w:space="0" w:color="auto"/>
      </w:divBdr>
    </w:div>
    <w:div w:id="1840271456">
      <w:bodyDiv w:val="1"/>
      <w:marLeft w:val="0"/>
      <w:marRight w:val="0"/>
      <w:marTop w:val="0"/>
      <w:marBottom w:val="0"/>
      <w:divBdr>
        <w:top w:val="none" w:sz="0" w:space="0" w:color="auto"/>
        <w:left w:val="none" w:sz="0" w:space="0" w:color="auto"/>
        <w:bottom w:val="none" w:sz="0" w:space="0" w:color="auto"/>
        <w:right w:val="none" w:sz="0" w:space="0" w:color="auto"/>
      </w:divBdr>
    </w:div>
    <w:div w:id="1843275119">
      <w:bodyDiv w:val="1"/>
      <w:marLeft w:val="0"/>
      <w:marRight w:val="0"/>
      <w:marTop w:val="0"/>
      <w:marBottom w:val="0"/>
      <w:divBdr>
        <w:top w:val="none" w:sz="0" w:space="0" w:color="auto"/>
        <w:left w:val="none" w:sz="0" w:space="0" w:color="auto"/>
        <w:bottom w:val="none" w:sz="0" w:space="0" w:color="auto"/>
        <w:right w:val="none" w:sz="0" w:space="0" w:color="auto"/>
      </w:divBdr>
    </w:div>
    <w:div w:id="1843276232">
      <w:bodyDiv w:val="1"/>
      <w:marLeft w:val="0"/>
      <w:marRight w:val="0"/>
      <w:marTop w:val="0"/>
      <w:marBottom w:val="0"/>
      <w:divBdr>
        <w:top w:val="none" w:sz="0" w:space="0" w:color="auto"/>
        <w:left w:val="none" w:sz="0" w:space="0" w:color="auto"/>
        <w:bottom w:val="none" w:sz="0" w:space="0" w:color="auto"/>
        <w:right w:val="none" w:sz="0" w:space="0" w:color="auto"/>
      </w:divBdr>
    </w:div>
    <w:div w:id="1843617576">
      <w:bodyDiv w:val="1"/>
      <w:marLeft w:val="0"/>
      <w:marRight w:val="0"/>
      <w:marTop w:val="0"/>
      <w:marBottom w:val="0"/>
      <w:divBdr>
        <w:top w:val="none" w:sz="0" w:space="0" w:color="auto"/>
        <w:left w:val="none" w:sz="0" w:space="0" w:color="auto"/>
        <w:bottom w:val="none" w:sz="0" w:space="0" w:color="auto"/>
        <w:right w:val="none" w:sz="0" w:space="0" w:color="auto"/>
      </w:divBdr>
    </w:div>
    <w:div w:id="1844466218">
      <w:bodyDiv w:val="1"/>
      <w:marLeft w:val="0"/>
      <w:marRight w:val="0"/>
      <w:marTop w:val="0"/>
      <w:marBottom w:val="0"/>
      <w:divBdr>
        <w:top w:val="none" w:sz="0" w:space="0" w:color="auto"/>
        <w:left w:val="none" w:sz="0" w:space="0" w:color="auto"/>
        <w:bottom w:val="none" w:sz="0" w:space="0" w:color="auto"/>
        <w:right w:val="none" w:sz="0" w:space="0" w:color="auto"/>
      </w:divBdr>
    </w:div>
    <w:div w:id="1845432639">
      <w:bodyDiv w:val="1"/>
      <w:marLeft w:val="0"/>
      <w:marRight w:val="0"/>
      <w:marTop w:val="0"/>
      <w:marBottom w:val="0"/>
      <w:divBdr>
        <w:top w:val="none" w:sz="0" w:space="0" w:color="auto"/>
        <w:left w:val="none" w:sz="0" w:space="0" w:color="auto"/>
        <w:bottom w:val="none" w:sz="0" w:space="0" w:color="auto"/>
        <w:right w:val="none" w:sz="0" w:space="0" w:color="auto"/>
      </w:divBdr>
    </w:div>
    <w:div w:id="1846095675">
      <w:bodyDiv w:val="1"/>
      <w:marLeft w:val="0"/>
      <w:marRight w:val="0"/>
      <w:marTop w:val="0"/>
      <w:marBottom w:val="0"/>
      <w:divBdr>
        <w:top w:val="none" w:sz="0" w:space="0" w:color="auto"/>
        <w:left w:val="none" w:sz="0" w:space="0" w:color="auto"/>
        <w:bottom w:val="none" w:sz="0" w:space="0" w:color="auto"/>
        <w:right w:val="none" w:sz="0" w:space="0" w:color="auto"/>
      </w:divBdr>
    </w:div>
    <w:div w:id="1848327569">
      <w:bodyDiv w:val="1"/>
      <w:marLeft w:val="0"/>
      <w:marRight w:val="0"/>
      <w:marTop w:val="0"/>
      <w:marBottom w:val="0"/>
      <w:divBdr>
        <w:top w:val="none" w:sz="0" w:space="0" w:color="auto"/>
        <w:left w:val="none" w:sz="0" w:space="0" w:color="auto"/>
        <w:bottom w:val="none" w:sz="0" w:space="0" w:color="auto"/>
        <w:right w:val="none" w:sz="0" w:space="0" w:color="auto"/>
      </w:divBdr>
    </w:div>
    <w:div w:id="1849326806">
      <w:bodyDiv w:val="1"/>
      <w:marLeft w:val="0"/>
      <w:marRight w:val="0"/>
      <w:marTop w:val="0"/>
      <w:marBottom w:val="0"/>
      <w:divBdr>
        <w:top w:val="none" w:sz="0" w:space="0" w:color="auto"/>
        <w:left w:val="none" w:sz="0" w:space="0" w:color="auto"/>
        <w:bottom w:val="none" w:sz="0" w:space="0" w:color="auto"/>
        <w:right w:val="none" w:sz="0" w:space="0" w:color="auto"/>
      </w:divBdr>
    </w:div>
    <w:div w:id="1851144946">
      <w:bodyDiv w:val="1"/>
      <w:marLeft w:val="0"/>
      <w:marRight w:val="0"/>
      <w:marTop w:val="0"/>
      <w:marBottom w:val="0"/>
      <w:divBdr>
        <w:top w:val="none" w:sz="0" w:space="0" w:color="auto"/>
        <w:left w:val="none" w:sz="0" w:space="0" w:color="auto"/>
        <w:bottom w:val="none" w:sz="0" w:space="0" w:color="auto"/>
        <w:right w:val="none" w:sz="0" w:space="0" w:color="auto"/>
      </w:divBdr>
    </w:div>
    <w:div w:id="1851984647">
      <w:bodyDiv w:val="1"/>
      <w:marLeft w:val="0"/>
      <w:marRight w:val="0"/>
      <w:marTop w:val="0"/>
      <w:marBottom w:val="0"/>
      <w:divBdr>
        <w:top w:val="none" w:sz="0" w:space="0" w:color="auto"/>
        <w:left w:val="none" w:sz="0" w:space="0" w:color="auto"/>
        <w:bottom w:val="none" w:sz="0" w:space="0" w:color="auto"/>
        <w:right w:val="none" w:sz="0" w:space="0" w:color="auto"/>
      </w:divBdr>
    </w:div>
    <w:div w:id="1852253819">
      <w:bodyDiv w:val="1"/>
      <w:marLeft w:val="0"/>
      <w:marRight w:val="0"/>
      <w:marTop w:val="0"/>
      <w:marBottom w:val="0"/>
      <w:divBdr>
        <w:top w:val="none" w:sz="0" w:space="0" w:color="auto"/>
        <w:left w:val="none" w:sz="0" w:space="0" w:color="auto"/>
        <w:bottom w:val="none" w:sz="0" w:space="0" w:color="auto"/>
        <w:right w:val="none" w:sz="0" w:space="0" w:color="auto"/>
      </w:divBdr>
    </w:div>
    <w:div w:id="1853378566">
      <w:bodyDiv w:val="1"/>
      <w:marLeft w:val="0"/>
      <w:marRight w:val="0"/>
      <w:marTop w:val="0"/>
      <w:marBottom w:val="0"/>
      <w:divBdr>
        <w:top w:val="none" w:sz="0" w:space="0" w:color="auto"/>
        <w:left w:val="none" w:sz="0" w:space="0" w:color="auto"/>
        <w:bottom w:val="none" w:sz="0" w:space="0" w:color="auto"/>
        <w:right w:val="none" w:sz="0" w:space="0" w:color="auto"/>
      </w:divBdr>
    </w:div>
    <w:div w:id="1854150932">
      <w:bodyDiv w:val="1"/>
      <w:marLeft w:val="0"/>
      <w:marRight w:val="0"/>
      <w:marTop w:val="0"/>
      <w:marBottom w:val="0"/>
      <w:divBdr>
        <w:top w:val="none" w:sz="0" w:space="0" w:color="auto"/>
        <w:left w:val="none" w:sz="0" w:space="0" w:color="auto"/>
        <w:bottom w:val="none" w:sz="0" w:space="0" w:color="auto"/>
        <w:right w:val="none" w:sz="0" w:space="0" w:color="auto"/>
      </w:divBdr>
    </w:div>
    <w:div w:id="1854956917">
      <w:bodyDiv w:val="1"/>
      <w:marLeft w:val="0"/>
      <w:marRight w:val="0"/>
      <w:marTop w:val="0"/>
      <w:marBottom w:val="0"/>
      <w:divBdr>
        <w:top w:val="none" w:sz="0" w:space="0" w:color="auto"/>
        <w:left w:val="none" w:sz="0" w:space="0" w:color="auto"/>
        <w:bottom w:val="none" w:sz="0" w:space="0" w:color="auto"/>
        <w:right w:val="none" w:sz="0" w:space="0" w:color="auto"/>
      </w:divBdr>
    </w:div>
    <w:div w:id="1855268383">
      <w:bodyDiv w:val="1"/>
      <w:marLeft w:val="0"/>
      <w:marRight w:val="0"/>
      <w:marTop w:val="0"/>
      <w:marBottom w:val="0"/>
      <w:divBdr>
        <w:top w:val="none" w:sz="0" w:space="0" w:color="auto"/>
        <w:left w:val="none" w:sz="0" w:space="0" w:color="auto"/>
        <w:bottom w:val="none" w:sz="0" w:space="0" w:color="auto"/>
        <w:right w:val="none" w:sz="0" w:space="0" w:color="auto"/>
      </w:divBdr>
    </w:div>
    <w:div w:id="1855411213">
      <w:bodyDiv w:val="1"/>
      <w:marLeft w:val="0"/>
      <w:marRight w:val="0"/>
      <w:marTop w:val="0"/>
      <w:marBottom w:val="0"/>
      <w:divBdr>
        <w:top w:val="none" w:sz="0" w:space="0" w:color="auto"/>
        <w:left w:val="none" w:sz="0" w:space="0" w:color="auto"/>
        <w:bottom w:val="none" w:sz="0" w:space="0" w:color="auto"/>
        <w:right w:val="none" w:sz="0" w:space="0" w:color="auto"/>
      </w:divBdr>
    </w:div>
    <w:div w:id="1856311562">
      <w:bodyDiv w:val="1"/>
      <w:marLeft w:val="0"/>
      <w:marRight w:val="0"/>
      <w:marTop w:val="0"/>
      <w:marBottom w:val="0"/>
      <w:divBdr>
        <w:top w:val="none" w:sz="0" w:space="0" w:color="auto"/>
        <w:left w:val="none" w:sz="0" w:space="0" w:color="auto"/>
        <w:bottom w:val="none" w:sz="0" w:space="0" w:color="auto"/>
        <w:right w:val="none" w:sz="0" w:space="0" w:color="auto"/>
      </w:divBdr>
    </w:div>
    <w:div w:id="1856993964">
      <w:bodyDiv w:val="1"/>
      <w:marLeft w:val="0"/>
      <w:marRight w:val="0"/>
      <w:marTop w:val="0"/>
      <w:marBottom w:val="0"/>
      <w:divBdr>
        <w:top w:val="none" w:sz="0" w:space="0" w:color="auto"/>
        <w:left w:val="none" w:sz="0" w:space="0" w:color="auto"/>
        <w:bottom w:val="none" w:sz="0" w:space="0" w:color="auto"/>
        <w:right w:val="none" w:sz="0" w:space="0" w:color="auto"/>
      </w:divBdr>
    </w:div>
    <w:div w:id="1857378493">
      <w:bodyDiv w:val="1"/>
      <w:marLeft w:val="0"/>
      <w:marRight w:val="0"/>
      <w:marTop w:val="0"/>
      <w:marBottom w:val="0"/>
      <w:divBdr>
        <w:top w:val="none" w:sz="0" w:space="0" w:color="auto"/>
        <w:left w:val="none" w:sz="0" w:space="0" w:color="auto"/>
        <w:bottom w:val="none" w:sz="0" w:space="0" w:color="auto"/>
        <w:right w:val="none" w:sz="0" w:space="0" w:color="auto"/>
      </w:divBdr>
    </w:div>
    <w:div w:id="1858033832">
      <w:bodyDiv w:val="1"/>
      <w:marLeft w:val="0"/>
      <w:marRight w:val="0"/>
      <w:marTop w:val="0"/>
      <w:marBottom w:val="0"/>
      <w:divBdr>
        <w:top w:val="none" w:sz="0" w:space="0" w:color="auto"/>
        <w:left w:val="none" w:sz="0" w:space="0" w:color="auto"/>
        <w:bottom w:val="none" w:sz="0" w:space="0" w:color="auto"/>
        <w:right w:val="none" w:sz="0" w:space="0" w:color="auto"/>
      </w:divBdr>
    </w:div>
    <w:div w:id="1858303644">
      <w:bodyDiv w:val="1"/>
      <w:marLeft w:val="0"/>
      <w:marRight w:val="0"/>
      <w:marTop w:val="0"/>
      <w:marBottom w:val="0"/>
      <w:divBdr>
        <w:top w:val="none" w:sz="0" w:space="0" w:color="auto"/>
        <w:left w:val="none" w:sz="0" w:space="0" w:color="auto"/>
        <w:bottom w:val="none" w:sz="0" w:space="0" w:color="auto"/>
        <w:right w:val="none" w:sz="0" w:space="0" w:color="auto"/>
      </w:divBdr>
    </w:div>
    <w:div w:id="1858615910">
      <w:bodyDiv w:val="1"/>
      <w:marLeft w:val="0"/>
      <w:marRight w:val="0"/>
      <w:marTop w:val="0"/>
      <w:marBottom w:val="0"/>
      <w:divBdr>
        <w:top w:val="none" w:sz="0" w:space="0" w:color="auto"/>
        <w:left w:val="none" w:sz="0" w:space="0" w:color="auto"/>
        <w:bottom w:val="none" w:sz="0" w:space="0" w:color="auto"/>
        <w:right w:val="none" w:sz="0" w:space="0" w:color="auto"/>
      </w:divBdr>
    </w:div>
    <w:div w:id="1859276297">
      <w:bodyDiv w:val="1"/>
      <w:marLeft w:val="0"/>
      <w:marRight w:val="0"/>
      <w:marTop w:val="0"/>
      <w:marBottom w:val="0"/>
      <w:divBdr>
        <w:top w:val="none" w:sz="0" w:space="0" w:color="auto"/>
        <w:left w:val="none" w:sz="0" w:space="0" w:color="auto"/>
        <w:bottom w:val="none" w:sz="0" w:space="0" w:color="auto"/>
        <w:right w:val="none" w:sz="0" w:space="0" w:color="auto"/>
      </w:divBdr>
    </w:div>
    <w:div w:id="1860311597">
      <w:bodyDiv w:val="1"/>
      <w:marLeft w:val="0"/>
      <w:marRight w:val="0"/>
      <w:marTop w:val="0"/>
      <w:marBottom w:val="0"/>
      <w:divBdr>
        <w:top w:val="none" w:sz="0" w:space="0" w:color="auto"/>
        <w:left w:val="none" w:sz="0" w:space="0" w:color="auto"/>
        <w:bottom w:val="none" w:sz="0" w:space="0" w:color="auto"/>
        <w:right w:val="none" w:sz="0" w:space="0" w:color="auto"/>
      </w:divBdr>
    </w:div>
    <w:div w:id="1865702959">
      <w:bodyDiv w:val="1"/>
      <w:marLeft w:val="0"/>
      <w:marRight w:val="0"/>
      <w:marTop w:val="0"/>
      <w:marBottom w:val="0"/>
      <w:divBdr>
        <w:top w:val="none" w:sz="0" w:space="0" w:color="auto"/>
        <w:left w:val="none" w:sz="0" w:space="0" w:color="auto"/>
        <w:bottom w:val="none" w:sz="0" w:space="0" w:color="auto"/>
        <w:right w:val="none" w:sz="0" w:space="0" w:color="auto"/>
      </w:divBdr>
    </w:div>
    <w:div w:id="1867056935">
      <w:bodyDiv w:val="1"/>
      <w:marLeft w:val="0"/>
      <w:marRight w:val="0"/>
      <w:marTop w:val="0"/>
      <w:marBottom w:val="0"/>
      <w:divBdr>
        <w:top w:val="none" w:sz="0" w:space="0" w:color="auto"/>
        <w:left w:val="none" w:sz="0" w:space="0" w:color="auto"/>
        <w:bottom w:val="none" w:sz="0" w:space="0" w:color="auto"/>
        <w:right w:val="none" w:sz="0" w:space="0" w:color="auto"/>
      </w:divBdr>
    </w:div>
    <w:div w:id="1868063742">
      <w:bodyDiv w:val="1"/>
      <w:marLeft w:val="0"/>
      <w:marRight w:val="0"/>
      <w:marTop w:val="0"/>
      <w:marBottom w:val="0"/>
      <w:divBdr>
        <w:top w:val="none" w:sz="0" w:space="0" w:color="auto"/>
        <w:left w:val="none" w:sz="0" w:space="0" w:color="auto"/>
        <w:bottom w:val="none" w:sz="0" w:space="0" w:color="auto"/>
        <w:right w:val="none" w:sz="0" w:space="0" w:color="auto"/>
      </w:divBdr>
    </w:div>
    <w:div w:id="1870487760">
      <w:bodyDiv w:val="1"/>
      <w:marLeft w:val="0"/>
      <w:marRight w:val="0"/>
      <w:marTop w:val="0"/>
      <w:marBottom w:val="0"/>
      <w:divBdr>
        <w:top w:val="none" w:sz="0" w:space="0" w:color="auto"/>
        <w:left w:val="none" w:sz="0" w:space="0" w:color="auto"/>
        <w:bottom w:val="none" w:sz="0" w:space="0" w:color="auto"/>
        <w:right w:val="none" w:sz="0" w:space="0" w:color="auto"/>
      </w:divBdr>
    </w:div>
    <w:div w:id="1870605838">
      <w:bodyDiv w:val="1"/>
      <w:marLeft w:val="0"/>
      <w:marRight w:val="0"/>
      <w:marTop w:val="0"/>
      <w:marBottom w:val="0"/>
      <w:divBdr>
        <w:top w:val="none" w:sz="0" w:space="0" w:color="auto"/>
        <w:left w:val="none" w:sz="0" w:space="0" w:color="auto"/>
        <w:bottom w:val="none" w:sz="0" w:space="0" w:color="auto"/>
        <w:right w:val="none" w:sz="0" w:space="0" w:color="auto"/>
      </w:divBdr>
    </w:div>
    <w:div w:id="1874150525">
      <w:bodyDiv w:val="1"/>
      <w:marLeft w:val="0"/>
      <w:marRight w:val="0"/>
      <w:marTop w:val="0"/>
      <w:marBottom w:val="0"/>
      <w:divBdr>
        <w:top w:val="none" w:sz="0" w:space="0" w:color="auto"/>
        <w:left w:val="none" w:sz="0" w:space="0" w:color="auto"/>
        <w:bottom w:val="none" w:sz="0" w:space="0" w:color="auto"/>
        <w:right w:val="none" w:sz="0" w:space="0" w:color="auto"/>
      </w:divBdr>
    </w:div>
    <w:div w:id="1874415074">
      <w:bodyDiv w:val="1"/>
      <w:marLeft w:val="0"/>
      <w:marRight w:val="0"/>
      <w:marTop w:val="0"/>
      <w:marBottom w:val="0"/>
      <w:divBdr>
        <w:top w:val="none" w:sz="0" w:space="0" w:color="auto"/>
        <w:left w:val="none" w:sz="0" w:space="0" w:color="auto"/>
        <w:bottom w:val="none" w:sz="0" w:space="0" w:color="auto"/>
        <w:right w:val="none" w:sz="0" w:space="0" w:color="auto"/>
      </w:divBdr>
    </w:div>
    <w:div w:id="1875338891">
      <w:bodyDiv w:val="1"/>
      <w:marLeft w:val="0"/>
      <w:marRight w:val="0"/>
      <w:marTop w:val="0"/>
      <w:marBottom w:val="0"/>
      <w:divBdr>
        <w:top w:val="none" w:sz="0" w:space="0" w:color="auto"/>
        <w:left w:val="none" w:sz="0" w:space="0" w:color="auto"/>
        <w:bottom w:val="none" w:sz="0" w:space="0" w:color="auto"/>
        <w:right w:val="none" w:sz="0" w:space="0" w:color="auto"/>
      </w:divBdr>
    </w:div>
    <w:div w:id="1876652029">
      <w:bodyDiv w:val="1"/>
      <w:marLeft w:val="0"/>
      <w:marRight w:val="0"/>
      <w:marTop w:val="0"/>
      <w:marBottom w:val="0"/>
      <w:divBdr>
        <w:top w:val="none" w:sz="0" w:space="0" w:color="auto"/>
        <w:left w:val="none" w:sz="0" w:space="0" w:color="auto"/>
        <w:bottom w:val="none" w:sz="0" w:space="0" w:color="auto"/>
        <w:right w:val="none" w:sz="0" w:space="0" w:color="auto"/>
      </w:divBdr>
    </w:div>
    <w:div w:id="1877961145">
      <w:bodyDiv w:val="1"/>
      <w:marLeft w:val="0"/>
      <w:marRight w:val="0"/>
      <w:marTop w:val="0"/>
      <w:marBottom w:val="0"/>
      <w:divBdr>
        <w:top w:val="none" w:sz="0" w:space="0" w:color="auto"/>
        <w:left w:val="none" w:sz="0" w:space="0" w:color="auto"/>
        <w:bottom w:val="none" w:sz="0" w:space="0" w:color="auto"/>
        <w:right w:val="none" w:sz="0" w:space="0" w:color="auto"/>
      </w:divBdr>
    </w:div>
    <w:div w:id="1878272850">
      <w:bodyDiv w:val="1"/>
      <w:marLeft w:val="0"/>
      <w:marRight w:val="0"/>
      <w:marTop w:val="0"/>
      <w:marBottom w:val="0"/>
      <w:divBdr>
        <w:top w:val="none" w:sz="0" w:space="0" w:color="auto"/>
        <w:left w:val="none" w:sz="0" w:space="0" w:color="auto"/>
        <w:bottom w:val="none" w:sz="0" w:space="0" w:color="auto"/>
        <w:right w:val="none" w:sz="0" w:space="0" w:color="auto"/>
      </w:divBdr>
    </w:div>
    <w:div w:id="1879388806">
      <w:bodyDiv w:val="1"/>
      <w:marLeft w:val="0"/>
      <w:marRight w:val="0"/>
      <w:marTop w:val="0"/>
      <w:marBottom w:val="0"/>
      <w:divBdr>
        <w:top w:val="none" w:sz="0" w:space="0" w:color="auto"/>
        <w:left w:val="none" w:sz="0" w:space="0" w:color="auto"/>
        <w:bottom w:val="none" w:sz="0" w:space="0" w:color="auto"/>
        <w:right w:val="none" w:sz="0" w:space="0" w:color="auto"/>
      </w:divBdr>
    </w:div>
    <w:div w:id="1879969480">
      <w:bodyDiv w:val="1"/>
      <w:marLeft w:val="0"/>
      <w:marRight w:val="0"/>
      <w:marTop w:val="0"/>
      <w:marBottom w:val="0"/>
      <w:divBdr>
        <w:top w:val="none" w:sz="0" w:space="0" w:color="auto"/>
        <w:left w:val="none" w:sz="0" w:space="0" w:color="auto"/>
        <w:bottom w:val="none" w:sz="0" w:space="0" w:color="auto"/>
        <w:right w:val="none" w:sz="0" w:space="0" w:color="auto"/>
      </w:divBdr>
    </w:div>
    <w:div w:id="1880123450">
      <w:bodyDiv w:val="1"/>
      <w:marLeft w:val="0"/>
      <w:marRight w:val="0"/>
      <w:marTop w:val="0"/>
      <w:marBottom w:val="0"/>
      <w:divBdr>
        <w:top w:val="none" w:sz="0" w:space="0" w:color="auto"/>
        <w:left w:val="none" w:sz="0" w:space="0" w:color="auto"/>
        <w:bottom w:val="none" w:sz="0" w:space="0" w:color="auto"/>
        <w:right w:val="none" w:sz="0" w:space="0" w:color="auto"/>
      </w:divBdr>
    </w:div>
    <w:div w:id="1880436790">
      <w:bodyDiv w:val="1"/>
      <w:marLeft w:val="0"/>
      <w:marRight w:val="0"/>
      <w:marTop w:val="0"/>
      <w:marBottom w:val="0"/>
      <w:divBdr>
        <w:top w:val="none" w:sz="0" w:space="0" w:color="auto"/>
        <w:left w:val="none" w:sz="0" w:space="0" w:color="auto"/>
        <w:bottom w:val="none" w:sz="0" w:space="0" w:color="auto"/>
        <w:right w:val="none" w:sz="0" w:space="0" w:color="auto"/>
      </w:divBdr>
    </w:div>
    <w:div w:id="1880702974">
      <w:bodyDiv w:val="1"/>
      <w:marLeft w:val="0"/>
      <w:marRight w:val="0"/>
      <w:marTop w:val="0"/>
      <w:marBottom w:val="0"/>
      <w:divBdr>
        <w:top w:val="none" w:sz="0" w:space="0" w:color="auto"/>
        <w:left w:val="none" w:sz="0" w:space="0" w:color="auto"/>
        <w:bottom w:val="none" w:sz="0" w:space="0" w:color="auto"/>
        <w:right w:val="none" w:sz="0" w:space="0" w:color="auto"/>
      </w:divBdr>
    </w:div>
    <w:div w:id="1880822249">
      <w:bodyDiv w:val="1"/>
      <w:marLeft w:val="0"/>
      <w:marRight w:val="0"/>
      <w:marTop w:val="0"/>
      <w:marBottom w:val="0"/>
      <w:divBdr>
        <w:top w:val="none" w:sz="0" w:space="0" w:color="auto"/>
        <w:left w:val="none" w:sz="0" w:space="0" w:color="auto"/>
        <w:bottom w:val="none" w:sz="0" w:space="0" w:color="auto"/>
        <w:right w:val="none" w:sz="0" w:space="0" w:color="auto"/>
      </w:divBdr>
    </w:div>
    <w:div w:id="1882789219">
      <w:bodyDiv w:val="1"/>
      <w:marLeft w:val="0"/>
      <w:marRight w:val="0"/>
      <w:marTop w:val="0"/>
      <w:marBottom w:val="0"/>
      <w:divBdr>
        <w:top w:val="none" w:sz="0" w:space="0" w:color="auto"/>
        <w:left w:val="none" w:sz="0" w:space="0" w:color="auto"/>
        <w:bottom w:val="none" w:sz="0" w:space="0" w:color="auto"/>
        <w:right w:val="none" w:sz="0" w:space="0" w:color="auto"/>
      </w:divBdr>
    </w:div>
    <w:div w:id="1883663017">
      <w:bodyDiv w:val="1"/>
      <w:marLeft w:val="0"/>
      <w:marRight w:val="0"/>
      <w:marTop w:val="0"/>
      <w:marBottom w:val="0"/>
      <w:divBdr>
        <w:top w:val="none" w:sz="0" w:space="0" w:color="auto"/>
        <w:left w:val="none" w:sz="0" w:space="0" w:color="auto"/>
        <w:bottom w:val="none" w:sz="0" w:space="0" w:color="auto"/>
        <w:right w:val="none" w:sz="0" w:space="0" w:color="auto"/>
      </w:divBdr>
    </w:div>
    <w:div w:id="1884099305">
      <w:bodyDiv w:val="1"/>
      <w:marLeft w:val="0"/>
      <w:marRight w:val="0"/>
      <w:marTop w:val="0"/>
      <w:marBottom w:val="0"/>
      <w:divBdr>
        <w:top w:val="none" w:sz="0" w:space="0" w:color="auto"/>
        <w:left w:val="none" w:sz="0" w:space="0" w:color="auto"/>
        <w:bottom w:val="none" w:sz="0" w:space="0" w:color="auto"/>
        <w:right w:val="none" w:sz="0" w:space="0" w:color="auto"/>
      </w:divBdr>
    </w:div>
    <w:div w:id="1884832014">
      <w:bodyDiv w:val="1"/>
      <w:marLeft w:val="0"/>
      <w:marRight w:val="0"/>
      <w:marTop w:val="0"/>
      <w:marBottom w:val="0"/>
      <w:divBdr>
        <w:top w:val="none" w:sz="0" w:space="0" w:color="auto"/>
        <w:left w:val="none" w:sz="0" w:space="0" w:color="auto"/>
        <w:bottom w:val="none" w:sz="0" w:space="0" w:color="auto"/>
        <w:right w:val="none" w:sz="0" w:space="0" w:color="auto"/>
      </w:divBdr>
    </w:div>
    <w:div w:id="1885024612">
      <w:bodyDiv w:val="1"/>
      <w:marLeft w:val="0"/>
      <w:marRight w:val="0"/>
      <w:marTop w:val="0"/>
      <w:marBottom w:val="0"/>
      <w:divBdr>
        <w:top w:val="none" w:sz="0" w:space="0" w:color="auto"/>
        <w:left w:val="none" w:sz="0" w:space="0" w:color="auto"/>
        <w:bottom w:val="none" w:sz="0" w:space="0" w:color="auto"/>
        <w:right w:val="none" w:sz="0" w:space="0" w:color="auto"/>
      </w:divBdr>
    </w:div>
    <w:div w:id="1887523186">
      <w:bodyDiv w:val="1"/>
      <w:marLeft w:val="0"/>
      <w:marRight w:val="0"/>
      <w:marTop w:val="0"/>
      <w:marBottom w:val="0"/>
      <w:divBdr>
        <w:top w:val="none" w:sz="0" w:space="0" w:color="auto"/>
        <w:left w:val="none" w:sz="0" w:space="0" w:color="auto"/>
        <w:bottom w:val="none" w:sz="0" w:space="0" w:color="auto"/>
        <w:right w:val="none" w:sz="0" w:space="0" w:color="auto"/>
      </w:divBdr>
    </w:div>
    <w:div w:id="1887987263">
      <w:bodyDiv w:val="1"/>
      <w:marLeft w:val="0"/>
      <w:marRight w:val="0"/>
      <w:marTop w:val="0"/>
      <w:marBottom w:val="0"/>
      <w:divBdr>
        <w:top w:val="none" w:sz="0" w:space="0" w:color="auto"/>
        <w:left w:val="none" w:sz="0" w:space="0" w:color="auto"/>
        <w:bottom w:val="none" w:sz="0" w:space="0" w:color="auto"/>
        <w:right w:val="none" w:sz="0" w:space="0" w:color="auto"/>
      </w:divBdr>
    </w:div>
    <w:div w:id="1888444802">
      <w:bodyDiv w:val="1"/>
      <w:marLeft w:val="0"/>
      <w:marRight w:val="0"/>
      <w:marTop w:val="0"/>
      <w:marBottom w:val="0"/>
      <w:divBdr>
        <w:top w:val="none" w:sz="0" w:space="0" w:color="auto"/>
        <w:left w:val="none" w:sz="0" w:space="0" w:color="auto"/>
        <w:bottom w:val="none" w:sz="0" w:space="0" w:color="auto"/>
        <w:right w:val="none" w:sz="0" w:space="0" w:color="auto"/>
      </w:divBdr>
    </w:div>
    <w:div w:id="1888756207">
      <w:bodyDiv w:val="1"/>
      <w:marLeft w:val="0"/>
      <w:marRight w:val="0"/>
      <w:marTop w:val="0"/>
      <w:marBottom w:val="0"/>
      <w:divBdr>
        <w:top w:val="none" w:sz="0" w:space="0" w:color="auto"/>
        <w:left w:val="none" w:sz="0" w:space="0" w:color="auto"/>
        <w:bottom w:val="none" w:sz="0" w:space="0" w:color="auto"/>
        <w:right w:val="none" w:sz="0" w:space="0" w:color="auto"/>
      </w:divBdr>
    </w:div>
    <w:div w:id="1889566581">
      <w:bodyDiv w:val="1"/>
      <w:marLeft w:val="0"/>
      <w:marRight w:val="0"/>
      <w:marTop w:val="0"/>
      <w:marBottom w:val="0"/>
      <w:divBdr>
        <w:top w:val="none" w:sz="0" w:space="0" w:color="auto"/>
        <w:left w:val="none" w:sz="0" w:space="0" w:color="auto"/>
        <w:bottom w:val="none" w:sz="0" w:space="0" w:color="auto"/>
        <w:right w:val="none" w:sz="0" w:space="0" w:color="auto"/>
      </w:divBdr>
    </w:div>
    <w:div w:id="1890802842">
      <w:bodyDiv w:val="1"/>
      <w:marLeft w:val="0"/>
      <w:marRight w:val="0"/>
      <w:marTop w:val="0"/>
      <w:marBottom w:val="0"/>
      <w:divBdr>
        <w:top w:val="none" w:sz="0" w:space="0" w:color="auto"/>
        <w:left w:val="none" w:sz="0" w:space="0" w:color="auto"/>
        <w:bottom w:val="none" w:sz="0" w:space="0" w:color="auto"/>
        <w:right w:val="none" w:sz="0" w:space="0" w:color="auto"/>
      </w:divBdr>
    </w:div>
    <w:div w:id="1890916081">
      <w:bodyDiv w:val="1"/>
      <w:marLeft w:val="0"/>
      <w:marRight w:val="0"/>
      <w:marTop w:val="0"/>
      <w:marBottom w:val="0"/>
      <w:divBdr>
        <w:top w:val="none" w:sz="0" w:space="0" w:color="auto"/>
        <w:left w:val="none" w:sz="0" w:space="0" w:color="auto"/>
        <w:bottom w:val="none" w:sz="0" w:space="0" w:color="auto"/>
        <w:right w:val="none" w:sz="0" w:space="0" w:color="auto"/>
      </w:divBdr>
    </w:div>
    <w:div w:id="1891960978">
      <w:bodyDiv w:val="1"/>
      <w:marLeft w:val="0"/>
      <w:marRight w:val="0"/>
      <w:marTop w:val="0"/>
      <w:marBottom w:val="0"/>
      <w:divBdr>
        <w:top w:val="none" w:sz="0" w:space="0" w:color="auto"/>
        <w:left w:val="none" w:sz="0" w:space="0" w:color="auto"/>
        <w:bottom w:val="none" w:sz="0" w:space="0" w:color="auto"/>
        <w:right w:val="none" w:sz="0" w:space="0" w:color="auto"/>
      </w:divBdr>
    </w:div>
    <w:div w:id="1892183151">
      <w:bodyDiv w:val="1"/>
      <w:marLeft w:val="0"/>
      <w:marRight w:val="0"/>
      <w:marTop w:val="0"/>
      <w:marBottom w:val="0"/>
      <w:divBdr>
        <w:top w:val="none" w:sz="0" w:space="0" w:color="auto"/>
        <w:left w:val="none" w:sz="0" w:space="0" w:color="auto"/>
        <w:bottom w:val="none" w:sz="0" w:space="0" w:color="auto"/>
        <w:right w:val="none" w:sz="0" w:space="0" w:color="auto"/>
      </w:divBdr>
    </w:div>
    <w:div w:id="1893687600">
      <w:bodyDiv w:val="1"/>
      <w:marLeft w:val="0"/>
      <w:marRight w:val="0"/>
      <w:marTop w:val="0"/>
      <w:marBottom w:val="0"/>
      <w:divBdr>
        <w:top w:val="none" w:sz="0" w:space="0" w:color="auto"/>
        <w:left w:val="none" w:sz="0" w:space="0" w:color="auto"/>
        <w:bottom w:val="none" w:sz="0" w:space="0" w:color="auto"/>
        <w:right w:val="none" w:sz="0" w:space="0" w:color="auto"/>
      </w:divBdr>
    </w:div>
    <w:div w:id="1894003852">
      <w:bodyDiv w:val="1"/>
      <w:marLeft w:val="0"/>
      <w:marRight w:val="0"/>
      <w:marTop w:val="0"/>
      <w:marBottom w:val="0"/>
      <w:divBdr>
        <w:top w:val="none" w:sz="0" w:space="0" w:color="auto"/>
        <w:left w:val="none" w:sz="0" w:space="0" w:color="auto"/>
        <w:bottom w:val="none" w:sz="0" w:space="0" w:color="auto"/>
        <w:right w:val="none" w:sz="0" w:space="0" w:color="auto"/>
      </w:divBdr>
    </w:div>
    <w:div w:id="1894460307">
      <w:bodyDiv w:val="1"/>
      <w:marLeft w:val="0"/>
      <w:marRight w:val="0"/>
      <w:marTop w:val="0"/>
      <w:marBottom w:val="0"/>
      <w:divBdr>
        <w:top w:val="none" w:sz="0" w:space="0" w:color="auto"/>
        <w:left w:val="none" w:sz="0" w:space="0" w:color="auto"/>
        <w:bottom w:val="none" w:sz="0" w:space="0" w:color="auto"/>
        <w:right w:val="none" w:sz="0" w:space="0" w:color="auto"/>
      </w:divBdr>
    </w:div>
    <w:div w:id="1894733430">
      <w:bodyDiv w:val="1"/>
      <w:marLeft w:val="0"/>
      <w:marRight w:val="0"/>
      <w:marTop w:val="0"/>
      <w:marBottom w:val="0"/>
      <w:divBdr>
        <w:top w:val="none" w:sz="0" w:space="0" w:color="auto"/>
        <w:left w:val="none" w:sz="0" w:space="0" w:color="auto"/>
        <w:bottom w:val="none" w:sz="0" w:space="0" w:color="auto"/>
        <w:right w:val="none" w:sz="0" w:space="0" w:color="auto"/>
      </w:divBdr>
    </w:div>
    <w:div w:id="1895316534">
      <w:bodyDiv w:val="1"/>
      <w:marLeft w:val="0"/>
      <w:marRight w:val="0"/>
      <w:marTop w:val="0"/>
      <w:marBottom w:val="0"/>
      <w:divBdr>
        <w:top w:val="none" w:sz="0" w:space="0" w:color="auto"/>
        <w:left w:val="none" w:sz="0" w:space="0" w:color="auto"/>
        <w:bottom w:val="none" w:sz="0" w:space="0" w:color="auto"/>
        <w:right w:val="none" w:sz="0" w:space="0" w:color="auto"/>
      </w:divBdr>
    </w:div>
    <w:div w:id="1896506775">
      <w:bodyDiv w:val="1"/>
      <w:marLeft w:val="0"/>
      <w:marRight w:val="0"/>
      <w:marTop w:val="0"/>
      <w:marBottom w:val="0"/>
      <w:divBdr>
        <w:top w:val="none" w:sz="0" w:space="0" w:color="auto"/>
        <w:left w:val="none" w:sz="0" w:space="0" w:color="auto"/>
        <w:bottom w:val="none" w:sz="0" w:space="0" w:color="auto"/>
        <w:right w:val="none" w:sz="0" w:space="0" w:color="auto"/>
      </w:divBdr>
    </w:div>
    <w:div w:id="1896970273">
      <w:bodyDiv w:val="1"/>
      <w:marLeft w:val="0"/>
      <w:marRight w:val="0"/>
      <w:marTop w:val="0"/>
      <w:marBottom w:val="0"/>
      <w:divBdr>
        <w:top w:val="none" w:sz="0" w:space="0" w:color="auto"/>
        <w:left w:val="none" w:sz="0" w:space="0" w:color="auto"/>
        <w:bottom w:val="none" w:sz="0" w:space="0" w:color="auto"/>
        <w:right w:val="none" w:sz="0" w:space="0" w:color="auto"/>
      </w:divBdr>
    </w:div>
    <w:div w:id="1898778843">
      <w:bodyDiv w:val="1"/>
      <w:marLeft w:val="0"/>
      <w:marRight w:val="0"/>
      <w:marTop w:val="0"/>
      <w:marBottom w:val="0"/>
      <w:divBdr>
        <w:top w:val="none" w:sz="0" w:space="0" w:color="auto"/>
        <w:left w:val="none" w:sz="0" w:space="0" w:color="auto"/>
        <w:bottom w:val="none" w:sz="0" w:space="0" w:color="auto"/>
        <w:right w:val="none" w:sz="0" w:space="0" w:color="auto"/>
      </w:divBdr>
    </w:div>
    <w:div w:id="1899322634">
      <w:bodyDiv w:val="1"/>
      <w:marLeft w:val="0"/>
      <w:marRight w:val="0"/>
      <w:marTop w:val="0"/>
      <w:marBottom w:val="0"/>
      <w:divBdr>
        <w:top w:val="none" w:sz="0" w:space="0" w:color="auto"/>
        <w:left w:val="none" w:sz="0" w:space="0" w:color="auto"/>
        <w:bottom w:val="none" w:sz="0" w:space="0" w:color="auto"/>
        <w:right w:val="none" w:sz="0" w:space="0" w:color="auto"/>
      </w:divBdr>
    </w:div>
    <w:div w:id="1899509023">
      <w:bodyDiv w:val="1"/>
      <w:marLeft w:val="0"/>
      <w:marRight w:val="0"/>
      <w:marTop w:val="0"/>
      <w:marBottom w:val="0"/>
      <w:divBdr>
        <w:top w:val="none" w:sz="0" w:space="0" w:color="auto"/>
        <w:left w:val="none" w:sz="0" w:space="0" w:color="auto"/>
        <w:bottom w:val="none" w:sz="0" w:space="0" w:color="auto"/>
        <w:right w:val="none" w:sz="0" w:space="0" w:color="auto"/>
      </w:divBdr>
    </w:div>
    <w:div w:id="1900245651">
      <w:bodyDiv w:val="1"/>
      <w:marLeft w:val="0"/>
      <w:marRight w:val="0"/>
      <w:marTop w:val="0"/>
      <w:marBottom w:val="0"/>
      <w:divBdr>
        <w:top w:val="none" w:sz="0" w:space="0" w:color="auto"/>
        <w:left w:val="none" w:sz="0" w:space="0" w:color="auto"/>
        <w:bottom w:val="none" w:sz="0" w:space="0" w:color="auto"/>
        <w:right w:val="none" w:sz="0" w:space="0" w:color="auto"/>
      </w:divBdr>
    </w:div>
    <w:div w:id="1901749494">
      <w:bodyDiv w:val="1"/>
      <w:marLeft w:val="0"/>
      <w:marRight w:val="0"/>
      <w:marTop w:val="0"/>
      <w:marBottom w:val="0"/>
      <w:divBdr>
        <w:top w:val="none" w:sz="0" w:space="0" w:color="auto"/>
        <w:left w:val="none" w:sz="0" w:space="0" w:color="auto"/>
        <w:bottom w:val="none" w:sz="0" w:space="0" w:color="auto"/>
        <w:right w:val="none" w:sz="0" w:space="0" w:color="auto"/>
      </w:divBdr>
    </w:div>
    <w:div w:id="1902209432">
      <w:bodyDiv w:val="1"/>
      <w:marLeft w:val="0"/>
      <w:marRight w:val="0"/>
      <w:marTop w:val="0"/>
      <w:marBottom w:val="0"/>
      <w:divBdr>
        <w:top w:val="none" w:sz="0" w:space="0" w:color="auto"/>
        <w:left w:val="none" w:sz="0" w:space="0" w:color="auto"/>
        <w:bottom w:val="none" w:sz="0" w:space="0" w:color="auto"/>
        <w:right w:val="none" w:sz="0" w:space="0" w:color="auto"/>
      </w:divBdr>
    </w:div>
    <w:div w:id="1903127918">
      <w:bodyDiv w:val="1"/>
      <w:marLeft w:val="0"/>
      <w:marRight w:val="0"/>
      <w:marTop w:val="0"/>
      <w:marBottom w:val="0"/>
      <w:divBdr>
        <w:top w:val="none" w:sz="0" w:space="0" w:color="auto"/>
        <w:left w:val="none" w:sz="0" w:space="0" w:color="auto"/>
        <w:bottom w:val="none" w:sz="0" w:space="0" w:color="auto"/>
        <w:right w:val="none" w:sz="0" w:space="0" w:color="auto"/>
      </w:divBdr>
    </w:div>
    <w:div w:id="1903128006">
      <w:bodyDiv w:val="1"/>
      <w:marLeft w:val="0"/>
      <w:marRight w:val="0"/>
      <w:marTop w:val="0"/>
      <w:marBottom w:val="0"/>
      <w:divBdr>
        <w:top w:val="none" w:sz="0" w:space="0" w:color="auto"/>
        <w:left w:val="none" w:sz="0" w:space="0" w:color="auto"/>
        <w:bottom w:val="none" w:sz="0" w:space="0" w:color="auto"/>
        <w:right w:val="none" w:sz="0" w:space="0" w:color="auto"/>
      </w:divBdr>
    </w:div>
    <w:div w:id="1903787500">
      <w:bodyDiv w:val="1"/>
      <w:marLeft w:val="0"/>
      <w:marRight w:val="0"/>
      <w:marTop w:val="0"/>
      <w:marBottom w:val="0"/>
      <w:divBdr>
        <w:top w:val="none" w:sz="0" w:space="0" w:color="auto"/>
        <w:left w:val="none" w:sz="0" w:space="0" w:color="auto"/>
        <w:bottom w:val="none" w:sz="0" w:space="0" w:color="auto"/>
        <w:right w:val="none" w:sz="0" w:space="0" w:color="auto"/>
      </w:divBdr>
    </w:div>
    <w:div w:id="1906866389">
      <w:bodyDiv w:val="1"/>
      <w:marLeft w:val="0"/>
      <w:marRight w:val="0"/>
      <w:marTop w:val="0"/>
      <w:marBottom w:val="0"/>
      <w:divBdr>
        <w:top w:val="none" w:sz="0" w:space="0" w:color="auto"/>
        <w:left w:val="none" w:sz="0" w:space="0" w:color="auto"/>
        <w:bottom w:val="none" w:sz="0" w:space="0" w:color="auto"/>
        <w:right w:val="none" w:sz="0" w:space="0" w:color="auto"/>
      </w:divBdr>
    </w:div>
    <w:div w:id="1907494691">
      <w:bodyDiv w:val="1"/>
      <w:marLeft w:val="0"/>
      <w:marRight w:val="0"/>
      <w:marTop w:val="0"/>
      <w:marBottom w:val="0"/>
      <w:divBdr>
        <w:top w:val="none" w:sz="0" w:space="0" w:color="auto"/>
        <w:left w:val="none" w:sz="0" w:space="0" w:color="auto"/>
        <w:bottom w:val="none" w:sz="0" w:space="0" w:color="auto"/>
        <w:right w:val="none" w:sz="0" w:space="0" w:color="auto"/>
      </w:divBdr>
    </w:div>
    <w:div w:id="1907954201">
      <w:bodyDiv w:val="1"/>
      <w:marLeft w:val="0"/>
      <w:marRight w:val="0"/>
      <w:marTop w:val="0"/>
      <w:marBottom w:val="0"/>
      <w:divBdr>
        <w:top w:val="none" w:sz="0" w:space="0" w:color="auto"/>
        <w:left w:val="none" w:sz="0" w:space="0" w:color="auto"/>
        <w:bottom w:val="none" w:sz="0" w:space="0" w:color="auto"/>
        <w:right w:val="none" w:sz="0" w:space="0" w:color="auto"/>
      </w:divBdr>
    </w:div>
    <w:div w:id="1908762513">
      <w:bodyDiv w:val="1"/>
      <w:marLeft w:val="0"/>
      <w:marRight w:val="0"/>
      <w:marTop w:val="0"/>
      <w:marBottom w:val="0"/>
      <w:divBdr>
        <w:top w:val="none" w:sz="0" w:space="0" w:color="auto"/>
        <w:left w:val="none" w:sz="0" w:space="0" w:color="auto"/>
        <w:bottom w:val="none" w:sz="0" w:space="0" w:color="auto"/>
        <w:right w:val="none" w:sz="0" w:space="0" w:color="auto"/>
      </w:divBdr>
    </w:div>
    <w:div w:id="1909605771">
      <w:bodyDiv w:val="1"/>
      <w:marLeft w:val="0"/>
      <w:marRight w:val="0"/>
      <w:marTop w:val="0"/>
      <w:marBottom w:val="0"/>
      <w:divBdr>
        <w:top w:val="none" w:sz="0" w:space="0" w:color="auto"/>
        <w:left w:val="none" w:sz="0" w:space="0" w:color="auto"/>
        <w:bottom w:val="none" w:sz="0" w:space="0" w:color="auto"/>
        <w:right w:val="none" w:sz="0" w:space="0" w:color="auto"/>
      </w:divBdr>
    </w:div>
    <w:div w:id="1909657307">
      <w:bodyDiv w:val="1"/>
      <w:marLeft w:val="0"/>
      <w:marRight w:val="0"/>
      <w:marTop w:val="0"/>
      <w:marBottom w:val="0"/>
      <w:divBdr>
        <w:top w:val="none" w:sz="0" w:space="0" w:color="auto"/>
        <w:left w:val="none" w:sz="0" w:space="0" w:color="auto"/>
        <w:bottom w:val="none" w:sz="0" w:space="0" w:color="auto"/>
        <w:right w:val="none" w:sz="0" w:space="0" w:color="auto"/>
      </w:divBdr>
    </w:div>
    <w:div w:id="1909991838">
      <w:bodyDiv w:val="1"/>
      <w:marLeft w:val="0"/>
      <w:marRight w:val="0"/>
      <w:marTop w:val="0"/>
      <w:marBottom w:val="0"/>
      <w:divBdr>
        <w:top w:val="none" w:sz="0" w:space="0" w:color="auto"/>
        <w:left w:val="none" w:sz="0" w:space="0" w:color="auto"/>
        <w:bottom w:val="none" w:sz="0" w:space="0" w:color="auto"/>
        <w:right w:val="none" w:sz="0" w:space="0" w:color="auto"/>
      </w:divBdr>
    </w:div>
    <w:div w:id="1911502349">
      <w:bodyDiv w:val="1"/>
      <w:marLeft w:val="0"/>
      <w:marRight w:val="0"/>
      <w:marTop w:val="0"/>
      <w:marBottom w:val="0"/>
      <w:divBdr>
        <w:top w:val="none" w:sz="0" w:space="0" w:color="auto"/>
        <w:left w:val="none" w:sz="0" w:space="0" w:color="auto"/>
        <w:bottom w:val="none" w:sz="0" w:space="0" w:color="auto"/>
        <w:right w:val="none" w:sz="0" w:space="0" w:color="auto"/>
      </w:divBdr>
    </w:div>
    <w:div w:id="1913001345">
      <w:bodyDiv w:val="1"/>
      <w:marLeft w:val="0"/>
      <w:marRight w:val="0"/>
      <w:marTop w:val="0"/>
      <w:marBottom w:val="0"/>
      <w:divBdr>
        <w:top w:val="none" w:sz="0" w:space="0" w:color="auto"/>
        <w:left w:val="none" w:sz="0" w:space="0" w:color="auto"/>
        <w:bottom w:val="none" w:sz="0" w:space="0" w:color="auto"/>
        <w:right w:val="none" w:sz="0" w:space="0" w:color="auto"/>
      </w:divBdr>
    </w:div>
    <w:div w:id="1913005290">
      <w:bodyDiv w:val="1"/>
      <w:marLeft w:val="0"/>
      <w:marRight w:val="0"/>
      <w:marTop w:val="0"/>
      <w:marBottom w:val="0"/>
      <w:divBdr>
        <w:top w:val="none" w:sz="0" w:space="0" w:color="auto"/>
        <w:left w:val="none" w:sz="0" w:space="0" w:color="auto"/>
        <w:bottom w:val="none" w:sz="0" w:space="0" w:color="auto"/>
        <w:right w:val="none" w:sz="0" w:space="0" w:color="auto"/>
      </w:divBdr>
    </w:div>
    <w:div w:id="1913618080">
      <w:bodyDiv w:val="1"/>
      <w:marLeft w:val="0"/>
      <w:marRight w:val="0"/>
      <w:marTop w:val="0"/>
      <w:marBottom w:val="0"/>
      <w:divBdr>
        <w:top w:val="none" w:sz="0" w:space="0" w:color="auto"/>
        <w:left w:val="none" w:sz="0" w:space="0" w:color="auto"/>
        <w:bottom w:val="none" w:sz="0" w:space="0" w:color="auto"/>
        <w:right w:val="none" w:sz="0" w:space="0" w:color="auto"/>
      </w:divBdr>
    </w:div>
    <w:div w:id="1915120965">
      <w:bodyDiv w:val="1"/>
      <w:marLeft w:val="0"/>
      <w:marRight w:val="0"/>
      <w:marTop w:val="0"/>
      <w:marBottom w:val="0"/>
      <w:divBdr>
        <w:top w:val="none" w:sz="0" w:space="0" w:color="auto"/>
        <w:left w:val="none" w:sz="0" w:space="0" w:color="auto"/>
        <w:bottom w:val="none" w:sz="0" w:space="0" w:color="auto"/>
        <w:right w:val="none" w:sz="0" w:space="0" w:color="auto"/>
      </w:divBdr>
    </w:div>
    <w:div w:id="1915164646">
      <w:bodyDiv w:val="1"/>
      <w:marLeft w:val="0"/>
      <w:marRight w:val="0"/>
      <w:marTop w:val="0"/>
      <w:marBottom w:val="0"/>
      <w:divBdr>
        <w:top w:val="none" w:sz="0" w:space="0" w:color="auto"/>
        <w:left w:val="none" w:sz="0" w:space="0" w:color="auto"/>
        <w:bottom w:val="none" w:sz="0" w:space="0" w:color="auto"/>
        <w:right w:val="none" w:sz="0" w:space="0" w:color="auto"/>
      </w:divBdr>
    </w:div>
    <w:div w:id="1916431326">
      <w:bodyDiv w:val="1"/>
      <w:marLeft w:val="0"/>
      <w:marRight w:val="0"/>
      <w:marTop w:val="0"/>
      <w:marBottom w:val="0"/>
      <w:divBdr>
        <w:top w:val="none" w:sz="0" w:space="0" w:color="auto"/>
        <w:left w:val="none" w:sz="0" w:space="0" w:color="auto"/>
        <w:bottom w:val="none" w:sz="0" w:space="0" w:color="auto"/>
        <w:right w:val="none" w:sz="0" w:space="0" w:color="auto"/>
      </w:divBdr>
    </w:div>
    <w:div w:id="1916863032">
      <w:bodyDiv w:val="1"/>
      <w:marLeft w:val="0"/>
      <w:marRight w:val="0"/>
      <w:marTop w:val="0"/>
      <w:marBottom w:val="0"/>
      <w:divBdr>
        <w:top w:val="none" w:sz="0" w:space="0" w:color="auto"/>
        <w:left w:val="none" w:sz="0" w:space="0" w:color="auto"/>
        <w:bottom w:val="none" w:sz="0" w:space="0" w:color="auto"/>
        <w:right w:val="none" w:sz="0" w:space="0" w:color="auto"/>
      </w:divBdr>
    </w:div>
    <w:div w:id="1917401430">
      <w:bodyDiv w:val="1"/>
      <w:marLeft w:val="0"/>
      <w:marRight w:val="0"/>
      <w:marTop w:val="0"/>
      <w:marBottom w:val="0"/>
      <w:divBdr>
        <w:top w:val="none" w:sz="0" w:space="0" w:color="auto"/>
        <w:left w:val="none" w:sz="0" w:space="0" w:color="auto"/>
        <w:bottom w:val="none" w:sz="0" w:space="0" w:color="auto"/>
        <w:right w:val="none" w:sz="0" w:space="0" w:color="auto"/>
      </w:divBdr>
    </w:div>
    <w:div w:id="1918200385">
      <w:bodyDiv w:val="1"/>
      <w:marLeft w:val="0"/>
      <w:marRight w:val="0"/>
      <w:marTop w:val="0"/>
      <w:marBottom w:val="0"/>
      <w:divBdr>
        <w:top w:val="none" w:sz="0" w:space="0" w:color="auto"/>
        <w:left w:val="none" w:sz="0" w:space="0" w:color="auto"/>
        <w:bottom w:val="none" w:sz="0" w:space="0" w:color="auto"/>
        <w:right w:val="none" w:sz="0" w:space="0" w:color="auto"/>
      </w:divBdr>
    </w:div>
    <w:div w:id="1918321476">
      <w:bodyDiv w:val="1"/>
      <w:marLeft w:val="0"/>
      <w:marRight w:val="0"/>
      <w:marTop w:val="0"/>
      <w:marBottom w:val="0"/>
      <w:divBdr>
        <w:top w:val="none" w:sz="0" w:space="0" w:color="auto"/>
        <w:left w:val="none" w:sz="0" w:space="0" w:color="auto"/>
        <w:bottom w:val="none" w:sz="0" w:space="0" w:color="auto"/>
        <w:right w:val="none" w:sz="0" w:space="0" w:color="auto"/>
      </w:divBdr>
    </w:div>
    <w:div w:id="1918510643">
      <w:bodyDiv w:val="1"/>
      <w:marLeft w:val="0"/>
      <w:marRight w:val="0"/>
      <w:marTop w:val="0"/>
      <w:marBottom w:val="0"/>
      <w:divBdr>
        <w:top w:val="none" w:sz="0" w:space="0" w:color="auto"/>
        <w:left w:val="none" w:sz="0" w:space="0" w:color="auto"/>
        <w:bottom w:val="none" w:sz="0" w:space="0" w:color="auto"/>
        <w:right w:val="none" w:sz="0" w:space="0" w:color="auto"/>
      </w:divBdr>
    </w:div>
    <w:div w:id="1918781361">
      <w:bodyDiv w:val="1"/>
      <w:marLeft w:val="0"/>
      <w:marRight w:val="0"/>
      <w:marTop w:val="0"/>
      <w:marBottom w:val="0"/>
      <w:divBdr>
        <w:top w:val="none" w:sz="0" w:space="0" w:color="auto"/>
        <w:left w:val="none" w:sz="0" w:space="0" w:color="auto"/>
        <w:bottom w:val="none" w:sz="0" w:space="0" w:color="auto"/>
        <w:right w:val="none" w:sz="0" w:space="0" w:color="auto"/>
      </w:divBdr>
    </w:div>
    <w:div w:id="1918903793">
      <w:bodyDiv w:val="1"/>
      <w:marLeft w:val="0"/>
      <w:marRight w:val="0"/>
      <w:marTop w:val="0"/>
      <w:marBottom w:val="0"/>
      <w:divBdr>
        <w:top w:val="none" w:sz="0" w:space="0" w:color="auto"/>
        <w:left w:val="none" w:sz="0" w:space="0" w:color="auto"/>
        <w:bottom w:val="none" w:sz="0" w:space="0" w:color="auto"/>
        <w:right w:val="none" w:sz="0" w:space="0" w:color="auto"/>
      </w:divBdr>
    </w:div>
    <w:div w:id="1919553209">
      <w:bodyDiv w:val="1"/>
      <w:marLeft w:val="0"/>
      <w:marRight w:val="0"/>
      <w:marTop w:val="0"/>
      <w:marBottom w:val="0"/>
      <w:divBdr>
        <w:top w:val="none" w:sz="0" w:space="0" w:color="auto"/>
        <w:left w:val="none" w:sz="0" w:space="0" w:color="auto"/>
        <w:bottom w:val="none" w:sz="0" w:space="0" w:color="auto"/>
        <w:right w:val="none" w:sz="0" w:space="0" w:color="auto"/>
      </w:divBdr>
    </w:div>
    <w:div w:id="1920940507">
      <w:bodyDiv w:val="1"/>
      <w:marLeft w:val="0"/>
      <w:marRight w:val="0"/>
      <w:marTop w:val="0"/>
      <w:marBottom w:val="0"/>
      <w:divBdr>
        <w:top w:val="none" w:sz="0" w:space="0" w:color="auto"/>
        <w:left w:val="none" w:sz="0" w:space="0" w:color="auto"/>
        <w:bottom w:val="none" w:sz="0" w:space="0" w:color="auto"/>
        <w:right w:val="none" w:sz="0" w:space="0" w:color="auto"/>
      </w:divBdr>
    </w:div>
    <w:div w:id="1921405163">
      <w:bodyDiv w:val="1"/>
      <w:marLeft w:val="0"/>
      <w:marRight w:val="0"/>
      <w:marTop w:val="0"/>
      <w:marBottom w:val="0"/>
      <w:divBdr>
        <w:top w:val="none" w:sz="0" w:space="0" w:color="auto"/>
        <w:left w:val="none" w:sz="0" w:space="0" w:color="auto"/>
        <w:bottom w:val="none" w:sz="0" w:space="0" w:color="auto"/>
        <w:right w:val="none" w:sz="0" w:space="0" w:color="auto"/>
      </w:divBdr>
    </w:div>
    <w:div w:id="1921787033">
      <w:bodyDiv w:val="1"/>
      <w:marLeft w:val="0"/>
      <w:marRight w:val="0"/>
      <w:marTop w:val="0"/>
      <w:marBottom w:val="0"/>
      <w:divBdr>
        <w:top w:val="none" w:sz="0" w:space="0" w:color="auto"/>
        <w:left w:val="none" w:sz="0" w:space="0" w:color="auto"/>
        <w:bottom w:val="none" w:sz="0" w:space="0" w:color="auto"/>
        <w:right w:val="none" w:sz="0" w:space="0" w:color="auto"/>
      </w:divBdr>
    </w:div>
    <w:div w:id="1923879603">
      <w:bodyDiv w:val="1"/>
      <w:marLeft w:val="0"/>
      <w:marRight w:val="0"/>
      <w:marTop w:val="0"/>
      <w:marBottom w:val="0"/>
      <w:divBdr>
        <w:top w:val="none" w:sz="0" w:space="0" w:color="auto"/>
        <w:left w:val="none" w:sz="0" w:space="0" w:color="auto"/>
        <w:bottom w:val="none" w:sz="0" w:space="0" w:color="auto"/>
        <w:right w:val="none" w:sz="0" w:space="0" w:color="auto"/>
      </w:divBdr>
    </w:div>
    <w:div w:id="1923952329">
      <w:bodyDiv w:val="1"/>
      <w:marLeft w:val="0"/>
      <w:marRight w:val="0"/>
      <w:marTop w:val="0"/>
      <w:marBottom w:val="0"/>
      <w:divBdr>
        <w:top w:val="none" w:sz="0" w:space="0" w:color="auto"/>
        <w:left w:val="none" w:sz="0" w:space="0" w:color="auto"/>
        <w:bottom w:val="none" w:sz="0" w:space="0" w:color="auto"/>
        <w:right w:val="none" w:sz="0" w:space="0" w:color="auto"/>
      </w:divBdr>
    </w:div>
    <w:div w:id="1924753437">
      <w:bodyDiv w:val="1"/>
      <w:marLeft w:val="0"/>
      <w:marRight w:val="0"/>
      <w:marTop w:val="0"/>
      <w:marBottom w:val="0"/>
      <w:divBdr>
        <w:top w:val="none" w:sz="0" w:space="0" w:color="auto"/>
        <w:left w:val="none" w:sz="0" w:space="0" w:color="auto"/>
        <w:bottom w:val="none" w:sz="0" w:space="0" w:color="auto"/>
        <w:right w:val="none" w:sz="0" w:space="0" w:color="auto"/>
      </w:divBdr>
    </w:div>
    <w:div w:id="1924794257">
      <w:bodyDiv w:val="1"/>
      <w:marLeft w:val="0"/>
      <w:marRight w:val="0"/>
      <w:marTop w:val="0"/>
      <w:marBottom w:val="0"/>
      <w:divBdr>
        <w:top w:val="none" w:sz="0" w:space="0" w:color="auto"/>
        <w:left w:val="none" w:sz="0" w:space="0" w:color="auto"/>
        <w:bottom w:val="none" w:sz="0" w:space="0" w:color="auto"/>
        <w:right w:val="none" w:sz="0" w:space="0" w:color="auto"/>
      </w:divBdr>
    </w:div>
    <w:div w:id="1925458333">
      <w:bodyDiv w:val="1"/>
      <w:marLeft w:val="0"/>
      <w:marRight w:val="0"/>
      <w:marTop w:val="0"/>
      <w:marBottom w:val="0"/>
      <w:divBdr>
        <w:top w:val="none" w:sz="0" w:space="0" w:color="auto"/>
        <w:left w:val="none" w:sz="0" w:space="0" w:color="auto"/>
        <w:bottom w:val="none" w:sz="0" w:space="0" w:color="auto"/>
        <w:right w:val="none" w:sz="0" w:space="0" w:color="auto"/>
      </w:divBdr>
    </w:div>
    <w:div w:id="1925795404">
      <w:bodyDiv w:val="1"/>
      <w:marLeft w:val="0"/>
      <w:marRight w:val="0"/>
      <w:marTop w:val="0"/>
      <w:marBottom w:val="0"/>
      <w:divBdr>
        <w:top w:val="none" w:sz="0" w:space="0" w:color="auto"/>
        <w:left w:val="none" w:sz="0" w:space="0" w:color="auto"/>
        <w:bottom w:val="none" w:sz="0" w:space="0" w:color="auto"/>
        <w:right w:val="none" w:sz="0" w:space="0" w:color="auto"/>
      </w:divBdr>
    </w:div>
    <w:div w:id="1927882862">
      <w:bodyDiv w:val="1"/>
      <w:marLeft w:val="0"/>
      <w:marRight w:val="0"/>
      <w:marTop w:val="0"/>
      <w:marBottom w:val="0"/>
      <w:divBdr>
        <w:top w:val="none" w:sz="0" w:space="0" w:color="auto"/>
        <w:left w:val="none" w:sz="0" w:space="0" w:color="auto"/>
        <w:bottom w:val="none" w:sz="0" w:space="0" w:color="auto"/>
        <w:right w:val="none" w:sz="0" w:space="0" w:color="auto"/>
      </w:divBdr>
    </w:div>
    <w:div w:id="1927960716">
      <w:bodyDiv w:val="1"/>
      <w:marLeft w:val="0"/>
      <w:marRight w:val="0"/>
      <w:marTop w:val="0"/>
      <w:marBottom w:val="0"/>
      <w:divBdr>
        <w:top w:val="none" w:sz="0" w:space="0" w:color="auto"/>
        <w:left w:val="none" w:sz="0" w:space="0" w:color="auto"/>
        <w:bottom w:val="none" w:sz="0" w:space="0" w:color="auto"/>
        <w:right w:val="none" w:sz="0" w:space="0" w:color="auto"/>
      </w:divBdr>
    </w:div>
    <w:div w:id="1930652623">
      <w:bodyDiv w:val="1"/>
      <w:marLeft w:val="0"/>
      <w:marRight w:val="0"/>
      <w:marTop w:val="0"/>
      <w:marBottom w:val="0"/>
      <w:divBdr>
        <w:top w:val="none" w:sz="0" w:space="0" w:color="auto"/>
        <w:left w:val="none" w:sz="0" w:space="0" w:color="auto"/>
        <w:bottom w:val="none" w:sz="0" w:space="0" w:color="auto"/>
        <w:right w:val="none" w:sz="0" w:space="0" w:color="auto"/>
      </w:divBdr>
    </w:div>
    <w:div w:id="1932086952">
      <w:bodyDiv w:val="1"/>
      <w:marLeft w:val="0"/>
      <w:marRight w:val="0"/>
      <w:marTop w:val="0"/>
      <w:marBottom w:val="0"/>
      <w:divBdr>
        <w:top w:val="none" w:sz="0" w:space="0" w:color="auto"/>
        <w:left w:val="none" w:sz="0" w:space="0" w:color="auto"/>
        <w:bottom w:val="none" w:sz="0" w:space="0" w:color="auto"/>
        <w:right w:val="none" w:sz="0" w:space="0" w:color="auto"/>
      </w:divBdr>
    </w:div>
    <w:div w:id="1932931967">
      <w:bodyDiv w:val="1"/>
      <w:marLeft w:val="0"/>
      <w:marRight w:val="0"/>
      <w:marTop w:val="0"/>
      <w:marBottom w:val="0"/>
      <w:divBdr>
        <w:top w:val="none" w:sz="0" w:space="0" w:color="auto"/>
        <w:left w:val="none" w:sz="0" w:space="0" w:color="auto"/>
        <w:bottom w:val="none" w:sz="0" w:space="0" w:color="auto"/>
        <w:right w:val="none" w:sz="0" w:space="0" w:color="auto"/>
      </w:divBdr>
    </w:div>
    <w:div w:id="1933082084">
      <w:bodyDiv w:val="1"/>
      <w:marLeft w:val="0"/>
      <w:marRight w:val="0"/>
      <w:marTop w:val="0"/>
      <w:marBottom w:val="0"/>
      <w:divBdr>
        <w:top w:val="none" w:sz="0" w:space="0" w:color="auto"/>
        <w:left w:val="none" w:sz="0" w:space="0" w:color="auto"/>
        <w:bottom w:val="none" w:sz="0" w:space="0" w:color="auto"/>
        <w:right w:val="none" w:sz="0" w:space="0" w:color="auto"/>
      </w:divBdr>
    </w:div>
    <w:div w:id="1935280851">
      <w:bodyDiv w:val="1"/>
      <w:marLeft w:val="0"/>
      <w:marRight w:val="0"/>
      <w:marTop w:val="0"/>
      <w:marBottom w:val="0"/>
      <w:divBdr>
        <w:top w:val="none" w:sz="0" w:space="0" w:color="auto"/>
        <w:left w:val="none" w:sz="0" w:space="0" w:color="auto"/>
        <w:bottom w:val="none" w:sz="0" w:space="0" w:color="auto"/>
        <w:right w:val="none" w:sz="0" w:space="0" w:color="auto"/>
      </w:divBdr>
    </w:div>
    <w:div w:id="1935940995">
      <w:bodyDiv w:val="1"/>
      <w:marLeft w:val="0"/>
      <w:marRight w:val="0"/>
      <w:marTop w:val="0"/>
      <w:marBottom w:val="0"/>
      <w:divBdr>
        <w:top w:val="none" w:sz="0" w:space="0" w:color="auto"/>
        <w:left w:val="none" w:sz="0" w:space="0" w:color="auto"/>
        <w:bottom w:val="none" w:sz="0" w:space="0" w:color="auto"/>
        <w:right w:val="none" w:sz="0" w:space="0" w:color="auto"/>
      </w:divBdr>
    </w:div>
    <w:div w:id="1937710579">
      <w:bodyDiv w:val="1"/>
      <w:marLeft w:val="0"/>
      <w:marRight w:val="0"/>
      <w:marTop w:val="0"/>
      <w:marBottom w:val="0"/>
      <w:divBdr>
        <w:top w:val="none" w:sz="0" w:space="0" w:color="auto"/>
        <w:left w:val="none" w:sz="0" w:space="0" w:color="auto"/>
        <w:bottom w:val="none" w:sz="0" w:space="0" w:color="auto"/>
        <w:right w:val="none" w:sz="0" w:space="0" w:color="auto"/>
      </w:divBdr>
    </w:div>
    <w:div w:id="1937975081">
      <w:bodyDiv w:val="1"/>
      <w:marLeft w:val="0"/>
      <w:marRight w:val="0"/>
      <w:marTop w:val="0"/>
      <w:marBottom w:val="0"/>
      <w:divBdr>
        <w:top w:val="none" w:sz="0" w:space="0" w:color="auto"/>
        <w:left w:val="none" w:sz="0" w:space="0" w:color="auto"/>
        <w:bottom w:val="none" w:sz="0" w:space="0" w:color="auto"/>
        <w:right w:val="none" w:sz="0" w:space="0" w:color="auto"/>
      </w:divBdr>
    </w:div>
    <w:div w:id="1939216623">
      <w:bodyDiv w:val="1"/>
      <w:marLeft w:val="0"/>
      <w:marRight w:val="0"/>
      <w:marTop w:val="0"/>
      <w:marBottom w:val="0"/>
      <w:divBdr>
        <w:top w:val="none" w:sz="0" w:space="0" w:color="auto"/>
        <w:left w:val="none" w:sz="0" w:space="0" w:color="auto"/>
        <w:bottom w:val="none" w:sz="0" w:space="0" w:color="auto"/>
        <w:right w:val="none" w:sz="0" w:space="0" w:color="auto"/>
      </w:divBdr>
    </w:div>
    <w:div w:id="1939676869">
      <w:bodyDiv w:val="1"/>
      <w:marLeft w:val="0"/>
      <w:marRight w:val="0"/>
      <w:marTop w:val="0"/>
      <w:marBottom w:val="0"/>
      <w:divBdr>
        <w:top w:val="none" w:sz="0" w:space="0" w:color="auto"/>
        <w:left w:val="none" w:sz="0" w:space="0" w:color="auto"/>
        <w:bottom w:val="none" w:sz="0" w:space="0" w:color="auto"/>
        <w:right w:val="none" w:sz="0" w:space="0" w:color="auto"/>
      </w:divBdr>
    </w:div>
    <w:div w:id="1940217697">
      <w:bodyDiv w:val="1"/>
      <w:marLeft w:val="0"/>
      <w:marRight w:val="0"/>
      <w:marTop w:val="0"/>
      <w:marBottom w:val="0"/>
      <w:divBdr>
        <w:top w:val="none" w:sz="0" w:space="0" w:color="auto"/>
        <w:left w:val="none" w:sz="0" w:space="0" w:color="auto"/>
        <w:bottom w:val="none" w:sz="0" w:space="0" w:color="auto"/>
        <w:right w:val="none" w:sz="0" w:space="0" w:color="auto"/>
      </w:divBdr>
    </w:div>
    <w:div w:id="1941064141">
      <w:bodyDiv w:val="1"/>
      <w:marLeft w:val="0"/>
      <w:marRight w:val="0"/>
      <w:marTop w:val="0"/>
      <w:marBottom w:val="0"/>
      <w:divBdr>
        <w:top w:val="none" w:sz="0" w:space="0" w:color="auto"/>
        <w:left w:val="none" w:sz="0" w:space="0" w:color="auto"/>
        <w:bottom w:val="none" w:sz="0" w:space="0" w:color="auto"/>
        <w:right w:val="none" w:sz="0" w:space="0" w:color="auto"/>
      </w:divBdr>
    </w:div>
    <w:div w:id="1941986858">
      <w:bodyDiv w:val="1"/>
      <w:marLeft w:val="0"/>
      <w:marRight w:val="0"/>
      <w:marTop w:val="0"/>
      <w:marBottom w:val="0"/>
      <w:divBdr>
        <w:top w:val="none" w:sz="0" w:space="0" w:color="auto"/>
        <w:left w:val="none" w:sz="0" w:space="0" w:color="auto"/>
        <w:bottom w:val="none" w:sz="0" w:space="0" w:color="auto"/>
        <w:right w:val="none" w:sz="0" w:space="0" w:color="auto"/>
      </w:divBdr>
    </w:div>
    <w:div w:id="1942371017">
      <w:bodyDiv w:val="1"/>
      <w:marLeft w:val="0"/>
      <w:marRight w:val="0"/>
      <w:marTop w:val="0"/>
      <w:marBottom w:val="0"/>
      <w:divBdr>
        <w:top w:val="none" w:sz="0" w:space="0" w:color="auto"/>
        <w:left w:val="none" w:sz="0" w:space="0" w:color="auto"/>
        <w:bottom w:val="none" w:sz="0" w:space="0" w:color="auto"/>
        <w:right w:val="none" w:sz="0" w:space="0" w:color="auto"/>
      </w:divBdr>
    </w:div>
    <w:div w:id="1942443869">
      <w:bodyDiv w:val="1"/>
      <w:marLeft w:val="0"/>
      <w:marRight w:val="0"/>
      <w:marTop w:val="0"/>
      <w:marBottom w:val="0"/>
      <w:divBdr>
        <w:top w:val="none" w:sz="0" w:space="0" w:color="auto"/>
        <w:left w:val="none" w:sz="0" w:space="0" w:color="auto"/>
        <w:bottom w:val="none" w:sz="0" w:space="0" w:color="auto"/>
        <w:right w:val="none" w:sz="0" w:space="0" w:color="auto"/>
      </w:divBdr>
    </w:div>
    <w:div w:id="1945116740">
      <w:bodyDiv w:val="1"/>
      <w:marLeft w:val="0"/>
      <w:marRight w:val="0"/>
      <w:marTop w:val="0"/>
      <w:marBottom w:val="0"/>
      <w:divBdr>
        <w:top w:val="none" w:sz="0" w:space="0" w:color="auto"/>
        <w:left w:val="none" w:sz="0" w:space="0" w:color="auto"/>
        <w:bottom w:val="none" w:sz="0" w:space="0" w:color="auto"/>
        <w:right w:val="none" w:sz="0" w:space="0" w:color="auto"/>
      </w:divBdr>
    </w:div>
    <w:div w:id="1945649164">
      <w:bodyDiv w:val="1"/>
      <w:marLeft w:val="0"/>
      <w:marRight w:val="0"/>
      <w:marTop w:val="0"/>
      <w:marBottom w:val="0"/>
      <w:divBdr>
        <w:top w:val="none" w:sz="0" w:space="0" w:color="auto"/>
        <w:left w:val="none" w:sz="0" w:space="0" w:color="auto"/>
        <w:bottom w:val="none" w:sz="0" w:space="0" w:color="auto"/>
        <w:right w:val="none" w:sz="0" w:space="0" w:color="auto"/>
      </w:divBdr>
    </w:div>
    <w:div w:id="1945729479">
      <w:bodyDiv w:val="1"/>
      <w:marLeft w:val="0"/>
      <w:marRight w:val="0"/>
      <w:marTop w:val="0"/>
      <w:marBottom w:val="0"/>
      <w:divBdr>
        <w:top w:val="none" w:sz="0" w:space="0" w:color="auto"/>
        <w:left w:val="none" w:sz="0" w:space="0" w:color="auto"/>
        <w:bottom w:val="none" w:sz="0" w:space="0" w:color="auto"/>
        <w:right w:val="none" w:sz="0" w:space="0" w:color="auto"/>
      </w:divBdr>
    </w:div>
    <w:div w:id="1946888284">
      <w:bodyDiv w:val="1"/>
      <w:marLeft w:val="0"/>
      <w:marRight w:val="0"/>
      <w:marTop w:val="0"/>
      <w:marBottom w:val="0"/>
      <w:divBdr>
        <w:top w:val="none" w:sz="0" w:space="0" w:color="auto"/>
        <w:left w:val="none" w:sz="0" w:space="0" w:color="auto"/>
        <w:bottom w:val="none" w:sz="0" w:space="0" w:color="auto"/>
        <w:right w:val="none" w:sz="0" w:space="0" w:color="auto"/>
      </w:divBdr>
    </w:div>
    <w:div w:id="1947931457">
      <w:bodyDiv w:val="1"/>
      <w:marLeft w:val="0"/>
      <w:marRight w:val="0"/>
      <w:marTop w:val="0"/>
      <w:marBottom w:val="0"/>
      <w:divBdr>
        <w:top w:val="none" w:sz="0" w:space="0" w:color="auto"/>
        <w:left w:val="none" w:sz="0" w:space="0" w:color="auto"/>
        <w:bottom w:val="none" w:sz="0" w:space="0" w:color="auto"/>
        <w:right w:val="none" w:sz="0" w:space="0" w:color="auto"/>
      </w:divBdr>
    </w:div>
    <w:div w:id="1949118300">
      <w:bodyDiv w:val="1"/>
      <w:marLeft w:val="0"/>
      <w:marRight w:val="0"/>
      <w:marTop w:val="0"/>
      <w:marBottom w:val="0"/>
      <w:divBdr>
        <w:top w:val="none" w:sz="0" w:space="0" w:color="auto"/>
        <w:left w:val="none" w:sz="0" w:space="0" w:color="auto"/>
        <w:bottom w:val="none" w:sz="0" w:space="0" w:color="auto"/>
        <w:right w:val="none" w:sz="0" w:space="0" w:color="auto"/>
      </w:divBdr>
    </w:div>
    <w:div w:id="1949119207">
      <w:bodyDiv w:val="1"/>
      <w:marLeft w:val="0"/>
      <w:marRight w:val="0"/>
      <w:marTop w:val="0"/>
      <w:marBottom w:val="0"/>
      <w:divBdr>
        <w:top w:val="none" w:sz="0" w:space="0" w:color="auto"/>
        <w:left w:val="none" w:sz="0" w:space="0" w:color="auto"/>
        <w:bottom w:val="none" w:sz="0" w:space="0" w:color="auto"/>
        <w:right w:val="none" w:sz="0" w:space="0" w:color="auto"/>
      </w:divBdr>
    </w:div>
    <w:div w:id="1949194194">
      <w:bodyDiv w:val="1"/>
      <w:marLeft w:val="0"/>
      <w:marRight w:val="0"/>
      <w:marTop w:val="0"/>
      <w:marBottom w:val="0"/>
      <w:divBdr>
        <w:top w:val="none" w:sz="0" w:space="0" w:color="auto"/>
        <w:left w:val="none" w:sz="0" w:space="0" w:color="auto"/>
        <w:bottom w:val="none" w:sz="0" w:space="0" w:color="auto"/>
        <w:right w:val="none" w:sz="0" w:space="0" w:color="auto"/>
      </w:divBdr>
    </w:div>
    <w:div w:id="1949510847">
      <w:bodyDiv w:val="1"/>
      <w:marLeft w:val="0"/>
      <w:marRight w:val="0"/>
      <w:marTop w:val="0"/>
      <w:marBottom w:val="0"/>
      <w:divBdr>
        <w:top w:val="none" w:sz="0" w:space="0" w:color="auto"/>
        <w:left w:val="none" w:sz="0" w:space="0" w:color="auto"/>
        <w:bottom w:val="none" w:sz="0" w:space="0" w:color="auto"/>
        <w:right w:val="none" w:sz="0" w:space="0" w:color="auto"/>
      </w:divBdr>
    </w:div>
    <w:div w:id="1950816689">
      <w:bodyDiv w:val="1"/>
      <w:marLeft w:val="0"/>
      <w:marRight w:val="0"/>
      <w:marTop w:val="0"/>
      <w:marBottom w:val="0"/>
      <w:divBdr>
        <w:top w:val="none" w:sz="0" w:space="0" w:color="auto"/>
        <w:left w:val="none" w:sz="0" w:space="0" w:color="auto"/>
        <w:bottom w:val="none" w:sz="0" w:space="0" w:color="auto"/>
        <w:right w:val="none" w:sz="0" w:space="0" w:color="auto"/>
      </w:divBdr>
    </w:div>
    <w:div w:id="1950894370">
      <w:bodyDiv w:val="1"/>
      <w:marLeft w:val="0"/>
      <w:marRight w:val="0"/>
      <w:marTop w:val="0"/>
      <w:marBottom w:val="0"/>
      <w:divBdr>
        <w:top w:val="none" w:sz="0" w:space="0" w:color="auto"/>
        <w:left w:val="none" w:sz="0" w:space="0" w:color="auto"/>
        <w:bottom w:val="none" w:sz="0" w:space="0" w:color="auto"/>
        <w:right w:val="none" w:sz="0" w:space="0" w:color="auto"/>
      </w:divBdr>
    </w:div>
    <w:div w:id="1952591499">
      <w:bodyDiv w:val="1"/>
      <w:marLeft w:val="0"/>
      <w:marRight w:val="0"/>
      <w:marTop w:val="0"/>
      <w:marBottom w:val="0"/>
      <w:divBdr>
        <w:top w:val="none" w:sz="0" w:space="0" w:color="auto"/>
        <w:left w:val="none" w:sz="0" w:space="0" w:color="auto"/>
        <w:bottom w:val="none" w:sz="0" w:space="0" w:color="auto"/>
        <w:right w:val="none" w:sz="0" w:space="0" w:color="auto"/>
      </w:divBdr>
    </w:div>
    <w:div w:id="1952663098">
      <w:bodyDiv w:val="1"/>
      <w:marLeft w:val="0"/>
      <w:marRight w:val="0"/>
      <w:marTop w:val="0"/>
      <w:marBottom w:val="0"/>
      <w:divBdr>
        <w:top w:val="none" w:sz="0" w:space="0" w:color="auto"/>
        <w:left w:val="none" w:sz="0" w:space="0" w:color="auto"/>
        <w:bottom w:val="none" w:sz="0" w:space="0" w:color="auto"/>
        <w:right w:val="none" w:sz="0" w:space="0" w:color="auto"/>
      </w:divBdr>
    </w:div>
    <w:div w:id="1953200604">
      <w:bodyDiv w:val="1"/>
      <w:marLeft w:val="0"/>
      <w:marRight w:val="0"/>
      <w:marTop w:val="0"/>
      <w:marBottom w:val="0"/>
      <w:divBdr>
        <w:top w:val="none" w:sz="0" w:space="0" w:color="auto"/>
        <w:left w:val="none" w:sz="0" w:space="0" w:color="auto"/>
        <w:bottom w:val="none" w:sz="0" w:space="0" w:color="auto"/>
        <w:right w:val="none" w:sz="0" w:space="0" w:color="auto"/>
      </w:divBdr>
    </w:div>
    <w:div w:id="1954552216">
      <w:bodyDiv w:val="1"/>
      <w:marLeft w:val="0"/>
      <w:marRight w:val="0"/>
      <w:marTop w:val="0"/>
      <w:marBottom w:val="0"/>
      <w:divBdr>
        <w:top w:val="none" w:sz="0" w:space="0" w:color="auto"/>
        <w:left w:val="none" w:sz="0" w:space="0" w:color="auto"/>
        <w:bottom w:val="none" w:sz="0" w:space="0" w:color="auto"/>
        <w:right w:val="none" w:sz="0" w:space="0" w:color="auto"/>
      </w:divBdr>
    </w:div>
    <w:div w:id="1956062435">
      <w:bodyDiv w:val="1"/>
      <w:marLeft w:val="0"/>
      <w:marRight w:val="0"/>
      <w:marTop w:val="0"/>
      <w:marBottom w:val="0"/>
      <w:divBdr>
        <w:top w:val="none" w:sz="0" w:space="0" w:color="auto"/>
        <w:left w:val="none" w:sz="0" w:space="0" w:color="auto"/>
        <w:bottom w:val="none" w:sz="0" w:space="0" w:color="auto"/>
        <w:right w:val="none" w:sz="0" w:space="0" w:color="auto"/>
      </w:divBdr>
    </w:div>
    <w:div w:id="1957909650">
      <w:bodyDiv w:val="1"/>
      <w:marLeft w:val="0"/>
      <w:marRight w:val="0"/>
      <w:marTop w:val="0"/>
      <w:marBottom w:val="0"/>
      <w:divBdr>
        <w:top w:val="none" w:sz="0" w:space="0" w:color="auto"/>
        <w:left w:val="none" w:sz="0" w:space="0" w:color="auto"/>
        <w:bottom w:val="none" w:sz="0" w:space="0" w:color="auto"/>
        <w:right w:val="none" w:sz="0" w:space="0" w:color="auto"/>
      </w:divBdr>
    </w:div>
    <w:div w:id="1959795078">
      <w:bodyDiv w:val="1"/>
      <w:marLeft w:val="0"/>
      <w:marRight w:val="0"/>
      <w:marTop w:val="0"/>
      <w:marBottom w:val="0"/>
      <w:divBdr>
        <w:top w:val="none" w:sz="0" w:space="0" w:color="auto"/>
        <w:left w:val="none" w:sz="0" w:space="0" w:color="auto"/>
        <w:bottom w:val="none" w:sz="0" w:space="0" w:color="auto"/>
        <w:right w:val="none" w:sz="0" w:space="0" w:color="auto"/>
      </w:divBdr>
    </w:div>
    <w:div w:id="1959986560">
      <w:bodyDiv w:val="1"/>
      <w:marLeft w:val="0"/>
      <w:marRight w:val="0"/>
      <w:marTop w:val="0"/>
      <w:marBottom w:val="0"/>
      <w:divBdr>
        <w:top w:val="none" w:sz="0" w:space="0" w:color="auto"/>
        <w:left w:val="none" w:sz="0" w:space="0" w:color="auto"/>
        <w:bottom w:val="none" w:sz="0" w:space="0" w:color="auto"/>
        <w:right w:val="none" w:sz="0" w:space="0" w:color="auto"/>
      </w:divBdr>
    </w:div>
    <w:div w:id="1960258795">
      <w:bodyDiv w:val="1"/>
      <w:marLeft w:val="0"/>
      <w:marRight w:val="0"/>
      <w:marTop w:val="0"/>
      <w:marBottom w:val="0"/>
      <w:divBdr>
        <w:top w:val="none" w:sz="0" w:space="0" w:color="auto"/>
        <w:left w:val="none" w:sz="0" w:space="0" w:color="auto"/>
        <w:bottom w:val="none" w:sz="0" w:space="0" w:color="auto"/>
        <w:right w:val="none" w:sz="0" w:space="0" w:color="auto"/>
      </w:divBdr>
    </w:div>
    <w:div w:id="1960994154">
      <w:bodyDiv w:val="1"/>
      <w:marLeft w:val="0"/>
      <w:marRight w:val="0"/>
      <w:marTop w:val="0"/>
      <w:marBottom w:val="0"/>
      <w:divBdr>
        <w:top w:val="none" w:sz="0" w:space="0" w:color="auto"/>
        <w:left w:val="none" w:sz="0" w:space="0" w:color="auto"/>
        <w:bottom w:val="none" w:sz="0" w:space="0" w:color="auto"/>
        <w:right w:val="none" w:sz="0" w:space="0" w:color="auto"/>
      </w:divBdr>
    </w:div>
    <w:div w:id="1963533857">
      <w:bodyDiv w:val="1"/>
      <w:marLeft w:val="0"/>
      <w:marRight w:val="0"/>
      <w:marTop w:val="0"/>
      <w:marBottom w:val="0"/>
      <w:divBdr>
        <w:top w:val="none" w:sz="0" w:space="0" w:color="auto"/>
        <w:left w:val="none" w:sz="0" w:space="0" w:color="auto"/>
        <w:bottom w:val="none" w:sz="0" w:space="0" w:color="auto"/>
        <w:right w:val="none" w:sz="0" w:space="0" w:color="auto"/>
      </w:divBdr>
    </w:div>
    <w:div w:id="1963882717">
      <w:bodyDiv w:val="1"/>
      <w:marLeft w:val="0"/>
      <w:marRight w:val="0"/>
      <w:marTop w:val="0"/>
      <w:marBottom w:val="0"/>
      <w:divBdr>
        <w:top w:val="none" w:sz="0" w:space="0" w:color="auto"/>
        <w:left w:val="none" w:sz="0" w:space="0" w:color="auto"/>
        <w:bottom w:val="none" w:sz="0" w:space="0" w:color="auto"/>
        <w:right w:val="none" w:sz="0" w:space="0" w:color="auto"/>
      </w:divBdr>
    </w:div>
    <w:div w:id="1965230633">
      <w:bodyDiv w:val="1"/>
      <w:marLeft w:val="0"/>
      <w:marRight w:val="0"/>
      <w:marTop w:val="0"/>
      <w:marBottom w:val="0"/>
      <w:divBdr>
        <w:top w:val="none" w:sz="0" w:space="0" w:color="auto"/>
        <w:left w:val="none" w:sz="0" w:space="0" w:color="auto"/>
        <w:bottom w:val="none" w:sz="0" w:space="0" w:color="auto"/>
        <w:right w:val="none" w:sz="0" w:space="0" w:color="auto"/>
      </w:divBdr>
    </w:div>
    <w:div w:id="1965429087">
      <w:bodyDiv w:val="1"/>
      <w:marLeft w:val="0"/>
      <w:marRight w:val="0"/>
      <w:marTop w:val="0"/>
      <w:marBottom w:val="0"/>
      <w:divBdr>
        <w:top w:val="none" w:sz="0" w:space="0" w:color="auto"/>
        <w:left w:val="none" w:sz="0" w:space="0" w:color="auto"/>
        <w:bottom w:val="none" w:sz="0" w:space="0" w:color="auto"/>
        <w:right w:val="none" w:sz="0" w:space="0" w:color="auto"/>
      </w:divBdr>
    </w:div>
    <w:div w:id="1966962325">
      <w:bodyDiv w:val="1"/>
      <w:marLeft w:val="0"/>
      <w:marRight w:val="0"/>
      <w:marTop w:val="0"/>
      <w:marBottom w:val="0"/>
      <w:divBdr>
        <w:top w:val="none" w:sz="0" w:space="0" w:color="auto"/>
        <w:left w:val="none" w:sz="0" w:space="0" w:color="auto"/>
        <w:bottom w:val="none" w:sz="0" w:space="0" w:color="auto"/>
        <w:right w:val="none" w:sz="0" w:space="0" w:color="auto"/>
      </w:divBdr>
    </w:div>
    <w:div w:id="1969161772">
      <w:bodyDiv w:val="1"/>
      <w:marLeft w:val="0"/>
      <w:marRight w:val="0"/>
      <w:marTop w:val="0"/>
      <w:marBottom w:val="0"/>
      <w:divBdr>
        <w:top w:val="none" w:sz="0" w:space="0" w:color="auto"/>
        <w:left w:val="none" w:sz="0" w:space="0" w:color="auto"/>
        <w:bottom w:val="none" w:sz="0" w:space="0" w:color="auto"/>
        <w:right w:val="none" w:sz="0" w:space="0" w:color="auto"/>
      </w:divBdr>
    </w:div>
    <w:div w:id="1969893511">
      <w:bodyDiv w:val="1"/>
      <w:marLeft w:val="0"/>
      <w:marRight w:val="0"/>
      <w:marTop w:val="0"/>
      <w:marBottom w:val="0"/>
      <w:divBdr>
        <w:top w:val="none" w:sz="0" w:space="0" w:color="auto"/>
        <w:left w:val="none" w:sz="0" w:space="0" w:color="auto"/>
        <w:bottom w:val="none" w:sz="0" w:space="0" w:color="auto"/>
        <w:right w:val="none" w:sz="0" w:space="0" w:color="auto"/>
      </w:divBdr>
    </w:div>
    <w:div w:id="1970280433">
      <w:bodyDiv w:val="1"/>
      <w:marLeft w:val="0"/>
      <w:marRight w:val="0"/>
      <w:marTop w:val="0"/>
      <w:marBottom w:val="0"/>
      <w:divBdr>
        <w:top w:val="none" w:sz="0" w:space="0" w:color="auto"/>
        <w:left w:val="none" w:sz="0" w:space="0" w:color="auto"/>
        <w:bottom w:val="none" w:sz="0" w:space="0" w:color="auto"/>
        <w:right w:val="none" w:sz="0" w:space="0" w:color="auto"/>
      </w:divBdr>
    </w:div>
    <w:div w:id="1970285710">
      <w:bodyDiv w:val="1"/>
      <w:marLeft w:val="0"/>
      <w:marRight w:val="0"/>
      <w:marTop w:val="0"/>
      <w:marBottom w:val="0"/>
      <w:divBdr>
        <w:top w:val="none" w:sz="0" w:space="0" w:color="auto"/>
        <w:left w:val="none" w:sz="0" w:space="0" w:color="auto"/>
        <w:bottom w:val="none" w:sz="0" w:space="0" w:color="auto"/>
        <w:right w:val="none" w:sz="0" w:space="0" w:color="auto"/>
      </w:divBdr>
    </w:div>
    <w:div w:id="1971546837">
      <w:bodyDiv w:val="1"/>
      <w:marLeft w:val="0"/>
      <w:marRight w:val="0"/>
      <w:marTop w:val="0"/>
      <w:marBottom w:val="0"/>
      <w:divBdr>
        <w:top w:val="none" w:sz="0" w:space="0" w:color="auto"/>
        <w:left w:val="none" w:sz="0" w:space="0" w:color="auto"/>
        <w:bottom w:val="none" w:sz="0" w:space="0" w:color="auto"/>
        <w:right w:val="none" w:sz="0" w:space="0" w:color="auto"/>
      </w:divBdr>
    </w:div>
    <w:div w:id="1973562284">
      <w:bodyDiv w:val="1"/>
      <w:marLeft w:val="0"/>
      <w:marRight w:val="0"/>
      <w:marTop w:val="0"/>
      <w:marBottom w:val="0"/>
      <w:divBdr>
        <w:top w:val="none" w:sz="0" w:space="0" w:color="auto"/>
        <w:left w:val="none" w:sz="0" w:space="0" w:color="auto"/>
        <w:bottom w:val="none" w:sz="0" w:space="0" w:color="auto"/>
        <w:right w:val="none" w:sz="0" w:space="0" w:color="auto"/>
      </w:divBdr>
    </w:div>
    <w:div w:id="1974283849">
      <w:bodyDiv w:val="1"/>
      <w:marLeft w:val="0"/>
      <w:marRight w:val="0"/>
      <w:marTop w:val="0"/>
      <w:marBottom w:val="0"/>
      <w:divBdr>
        <w:top w:val="none" w:sz="0" w:space="0" w:color="auto"/>
        <w:left w:val="none" w:sz="0" w:space="0" w:color="auto"/>
        <w:bottom w:val="none" w:sz="0" w:space="0" w:color="auto"/>
        <w:right w:val="none" w:sz="0" w:space="0" w:color="auto"/>
      </w:divBdr>
    </w:div>
    <w:div w:id="1978416812">
      <w:bodyDiv w:val="1"/>
      <w:marLeft w:val="0"/>
      <w:marRight w:val="0"/>
      <w:marTop w:val="0"/>
      <w:marBottom w:val="0"/>
      <w:divBdr>
        <w:top w:val="none" w:sz="0" w:space="0" w:color="auto"/>
        <w:left w:val="none" w:sz="0" w:space="0" w:color="auto"/>
        <w:bottom w:val="none" w:sz="0" w:space="0" w:color="auto"/>
        <w:right w:val="none" w:sz="0" w:space="0" w:color="auto"/>
      </w:divBdr>
    </w:div>
    <w:div w:id="1978755140">
      <w:bodyDiv w:val="1"/>
      <w:marLeft w:val="0"/>
      <w:marRight w:val="0"/>
      <w:marTop w:val="0"/>
      <w:marBottom w:val="0"/>
      <w:divBdr>
        <w:top w:val="none" w:sz="0" w:space="0" w:color="auto"/>
        <w:left w:val="none" w:sz="0" w:space="0" w:color="auto"/>
        <w:bottom w:val="none" w:sz="0" w:space="0" w:color="auto"/>
        <w:right w:val="none" w:sz="0" w:space="0" w:color="auto"/>
      </w:divBdr>
    </w:div>
    <w:div w:id="1978804387">
      <w:bodyDiv w:val="1"/>
      <w:marLeft w:val="0"/>
      <w:marRight w:val="0"/>
      <w:marTop w:val="0"/>
      <w:marBottom w:val="0"/>
      <w:divBdr>
        <w:top w:val="none" w:sz="0" w:space="0" w:color="auto"/>
        <w:left w:val="none" w:sz="0" w:space="0" w:color="auto"/>
        <w:bottom w:val="none" w:sz="0" w:space="0" w:color="auto"/>
        <w:right w:val="none" w:sz="0" w:space="0" w:color="auto"/>
      </w:divBdr>
    </w:div>
    <w:div w:id="1979064995">
      <w:bodyDiv w:val="1"/>
      <w:marLeft w:val="0"/>
      <w:marRight w:val="0"/>
      <w:marTop w:val="0"/>
      <w:marBottom w:val="0"/>
      <w:divBdr>
        <w:top w:val="none" w:sz="0" w:space="0" w:color="auto"/>
        <w:left w:val="none" w:sz="0" w:space="0" w:color="auto"/>
        <w:bottom w:val="none" w:sz="0" w:space="0" w:color="auto"/>
        <w:right w:val="none" w:sz="0" w:space="0" w:color="auto"/>
      </w:divBdr>
    </w:div>
    <w:div w:id="1979651924">
      <w:bodyDiv w:val="1"/>
      <w:marLeft w:val="0"/>
      <w:marRight w:val="0"/>
      <w:marTop w:val="0"/>
      <w:marBottom w:val="0"/>
      <w:divBdr>
        <w:top w:val="none" w:sz="0" w:space="0" w:color="auto"/>
        <w:left w:val="none" w:sz="0" w:space="0" w:color="auto"/>
        <w:bottom w:val="none" w:sz="0" w:space="0" w:color="auto"/>
        <w:right w:val="none" w:sz="0" w:space="0" w:color="auto"/>
      </w:divBdr>
    </w:div>
    <w:div w:id="1980039215">
      <w:bodyDiv w:val="1"/>
      <w:marLeft w:val="0"/>
      <w:marRight w:val="0"/>
      <w:marTop w:val="0"/>
      <w:marBottom w:val="0"/>
      <w:divBdr>
        <w:top w:val="none" w:sz="0" w:space="0" w:color="auto"/>
        <w:left w:val="none" w:sz="0" w:space="0" w:color="auto"/>
        <w:bottom w:val="none" w:sz="0" w:space="0" w:color="auto"/>
        <w:right w:val="none" w:sz="0" w:space="0" w:color="auto"/>
      </w:divBdr>
    </w:div>
    <w:div w:id="1981155397">
      <w:bodyDiv w:val="1"/>
      <w:marLeft w:val="0"/>
      <w:marRight w:val="0"/>
      <w:marTop w:val="0"/>
      <w:marBottom w:val="0"/>
      <w:divBdr>
        <w:top w:val="none" w:sz="0" w:space="0" w:color="auto"/>
        <w:left w:val="none" w:sz="0" w:space="0" w:color="auto"/>
        <w:bottom w:val="none" w:sz="0" w:space="0" w:color="auto"/>
        <w:right w:val="none" w:sz="0" w:space="0" w:color="auto"/>
      </w:divBdr>
    </w:div>
    <w:div w:id="1981382583">
      <w:bodyDiv w:val="1"/>
      <w:marLeft w:val="0"/>
      <w:marRight w:val="0"/>
      <w:marTop w:val="0"/>
      <w:marBottom w:val="0"/>
      <w:divBdr>
        <w:top w:val="none" w:sz="0" w:space="0" w:color="auto"/>
        <w:left w:val="none" w:sz="0" w:space="0" w:color="auto"/>
        <w:bottom w:val="none" w:sz="0" w:space="0" w:color="auto"/>
        <w:right w:val="none" w:sz="0" w:space="0" w:color="auto"/>
      </w:divBdr>
    </w:div>
    <w:div w:id="1985965431">
      <w:bodyDiv w:val="1"/>
      <w:marLeft w:val="0"/>
      <w:marRight w:val="0"/>
      <w:marTop w:val="0"/>
      <w:marBottom w:val="0"/>
      <w:divBdr>
        <w:top w:val="none" w:sz="0" w:space="0" w:color="auto"/>
        <w:left w:val="none" w:sz="0" w:space="0" w:color="auto"/>
        <w:bottom w:val="none" w:sz="0" w:space="0" w:color="auto"/>
        <w:right w:val="none" w:sz="0" w:space="0" w:color="auto"/>
      </w:divBdr>
    </w:div>
    <w:div w:id="1986276148">
      <w:bodyDiv w:val="1"/>
      <w:marLeft w:val="0"/>
      <w:marRight w:val="0"/>
      <w:marTop w:val="0"/>
      <w:marBottom w:val="0"/>
      <w:divBdr>
        <w:top w:val="none" w:sz="0" w:space="0" w:color="auto"/>
        <w:left w:val="none" w:sz="0" w:space="0" w:color="auto"/>
        <w:bottom w:val="none" w:sz="0" w:space="0" w:color="auto"/>
        <w:right w:val="none" w:sz="0" w:space="0" w:color="auto"/>
      </w:divBdr>
    </w:div>
    <w:div w:id="1986620383">
      <w:bodyDiv w:val="1"/>
      <w:marLeft w:val="0"/>
      <w:marRight w:val="0"/>
      <w:marTop w:val="0"/>
      <w:marBottom w:val="0"/>
      <w:divBdr>
        <w:top w:val="none" w:sz="0" w:space="0" w:color="auto"/>
        <w:left w:val="none" w:sz="0" w:space="0" w:color="auto"/>
        <w:bottom w:val="none" w:sz="0" w:space="0" w:color="auto"/>
        <w:right w:val="none" w:sz="0" w:space="0" w:color="auto"/>
      </w:divBdr>
    </w:div>
    <w:div w:id="1987926574">
      <w:bodyDiv w:val="1"/>
      <w:marLeft w:val="0"/>
      <w:marRight w:val="0"/>
      <w:marTop w:val="0"/>
      <w:marBottom w:val="0"/>
      <w:divBdr>
        <w:top w:val="none" w:sz="0" w:space="0" w:color="auto"/>
        <w:left w:val="none" w:sz="0" w:space="0" w:color="auto"/>
        <w:bottom w:val="none" w:sz="0" w:space="0" w:color="auto"/>
        <w:right w:val="none" w:sz="0" w:space="0" w:color="auto"/>
      </w:divBdr>
    </w:div>
    <w:div w:id="1990405607">
      <w:bodyDiv w:val="1"/>
      <w:marLeft w:val="0"/>
      <w:marRight w:val="0"/>
      <w:marTop w:val="0"/>
      <w:marBottom w:val="0"/>
      <w:divBdr>
        <w:top w:val="none" w:sz="0" w:space="0" w:color="auto"/>
        <w:left w:val="none" w:sz="0" w:space="0" w:color="auto"/>
        <w:bottom w:val="none" w:sz="0" w:space="0" w:color="auto"/>
        <w:right w:val="none" w:sz="0" w:space="0" w:color="auto"/>
      </w:divBdr>
    </w:div>
    <w:div w:id="1991247400">
      <w:bodyDiv w:val="1"/>
      <w:marLeft w:val="0"/>
      <w:marRight w:val="0"/>
      <w:marTop w:val="0"/>
      <w:marBottom w:val="0"/>
      <w:divBdr>
        <w:top w:val="none" w:sz="0" w:space="0" w:color="auto"/>
        <w:left w:val="none" w:sz="0" w:space="0" w:color="auto"/>
        <w:bottom w:val="none" w:sz="0" w:space="0" w:color="auto"/>
        <w:right w:val="none" w:sz="0" w:space="0" w:color="auto"/>
      </w:divBdr>
    </w:div>
    <w:div w:id="1991709220">
      <w:bodyDiv w:val="1"/>
      <w:marLeft w:val="0"/>
      <w:marRight w:val="0"/>
      <w:marTop w:val="0"/>
      <w:marBottom w:val="0"/>
      <w:divBdr>
        <w:top w:val="none" w:sz="0" w:space="0" w:color="auto"/>
        <w:left w:val="none" w:sz="0" w:space="0" w:color="auto"/>
        <w:bottom w:val="none" w:sz="0" w:space="0" w:color="auto"/>
        <w:right w:val="none" w:sz="0" w:space="0" w:color="auto"/>
      </w:divBdr>
    </w:div>
    <w:div w:id="1992632068">
      <w:bodyDiv w:val="1"/>
      <w:marLeft w:val="0"/>
      <w:marRight w:val="0"/>
      <w:marTop w:val="0"/>
      <w:marBottom w:val="0"/>
      <w:divBdr>
        <w:top w:val="none" w:sz="0" w:space="0" w:color="auto"/>
        <w:left w:val="none" w:sz="0" w:space="0" w:color="auto"/>
        <w:bottom w:val="none" w:sz="0" w:space="0" w:color="auto"/>
        <w:right w:val="none" w:sz="0" w:space="0" w:color="auto"/>
      </w:divBdr>
    </w:div>
    <w:div w:id="1992902534">
      <w:bodyDiv w:val="1"/>
      <w:marLeft w:val="0"/>
      <w:marRight w:val="0"/>
      <w:marTop w:val="0"/>
      <w:marBottom w:val="0"/>
      <w:divBdr>
        <w:top w:val="none" w:sz="0" w:space="0" w:color="auto"/>
        <w:left w:val="none" w:sz="0" w:space="0" w:color="auto"/>
        <w:bottom w:val="none" w:sz="0" w:space="0" w:color="auto"/>
        <w:right w:val="none" w:sz="0" w:space="0" w:color="auto"/>
      </w:divBdr>
    </w:div>
    <w:div w:id="1994407552">
      <w:bodyDiv w:val="1"/>
      <w:marLeft w:val="0"/>
      <w:marRight w:val="0"/>
      <w:marTop w:val="0"/>
      <w:marBottom w:val="0"/>
      <w:divBdr>
        <w:top w:val="none" w:sz="0" w:space="0" w:color="auto"/>
        <w:left w:val="none" w:sz="0" w:space="0" w:color="auto"/>
        <w:bottom w:val="none" w:sz="0" w:space="0" w:color="auto"/>
        <w:right w:val="none" w:sz="0" w:space="0" w:color="auto"/>
      </w:divBdr>
    </w:div>
    <w:div w:id="1994677873">
      <w:bodyDiv w:val="1"/>
      <w:marLeft w:val="0"/>
      <w:marRight w:val="0"/>
      <w:marTop w:val="0"/>
      <w:marBottom w:val="0"/>
      <w:divBdr>
        <w:top w:val="none" w:sz="0" w:space="0" w:color="auto"/>
        <w:left w:val="none" w:sz="0" w:space="0" w:color="auto"/>
        <w:bottom w:val="none" w:sz="0" w:space="0" w:color="auto"/>
        <w:right w:val="none" w:sz="0" w:space="0" w:color="auto"/>
      </w:divBdr>
    </w:div>
    <w:div w:id="1995180989">
      <w:bodyDiv w:val="1"/>
      <w:marLeft w:val="0"/>
      <w:marRight w:val="0"/>
      <w:marTop w:val="0"/>
      <w:marBottom w:val="0"/>
      <w:divBdr>
        <w:top w:val="none" w:sz="0" w:space="0" w:color="auto"/>
        <w:left w:val="none" w:sz="0" w:space="0" w:color="auto"/>
        <w:bottom w:val="none" w:sz="0" w:space="0" w:color="auto"/>
        <w:right w:val="none" w:sz="0" w:space="0" w:color="auto"/>
      </w:divBdr>
    </w:div>
    <w:div w:id="1995789306">
      <w:bodyDiv w:val="1"/>
      <w:marLeft w:val="0"/>
      <w:marRight w:val="0"/>
      <w:marTop w:val="0"/>
      <w:marBottom w:val="0"/>
      <w:divBdr>
        <w:top w:val="none" w:sz="0" w:space="0" w:color="auto"/>
        <w:left w:val="none" w:sz="0" w:space="0" w:color="auto"/>
        <w:bottom w:val="none" w:sz="0" w:space="0" w:color="auto"/>
        <w:right w:val="none" w:sz="0" w:space="0" w:color="auto"/>
      </w:divBdr>
    </w:div>
    <w:div w:id="1997175928">
      <w:bodyDiv w:val="1"/>
      <w:marLeft w:val="0"/>
      <w:marRight w:val="0"/>
      <w:marTop w:val="0"/>
      <w:marBottom w:val="0"/>
      <w:divBdr>
        <w:top w:val="none" w:sz="0" w:space="0" w:color="auto"/>
        <w:left w:val="none" w:sz="0" w:space="0" w:color="auto"/>
        <w:bottom w:val="none" w:sz="0" w:space="0" w:color="auto"/>
        <w:right w:val="none" w:sz="0" w:space="0" w:color="auto"/>
      </w:divBdr>
    </w:div>
    <w:div w:id="1998456051">
      <w:bodyDiv w:val="1"/>
      <w:marLeft w:val="0"/>
      <w:marRight w:val="0"/>
      <w:marTop w:val="0"/>
      <w:marBottom w:val="0"/>
      <w:divBdr>
        <w:top w:val="none" w:sz="0" w:space="0" w:color="auto"/>
        <w:left w:val="none" w:sz="0" w:space="0" w:color="auto"/>
        <w:bottom w:val="none" w:sz="0" w:space="0" w:color="auto"/>
        <w:right w:val="none" w:sz="0" w:space="0" w:color="auto"/>
      </w:divBdr>
    </w:div>
    <w:div w:id="1998873239">
      <w:bodyDiv w:val="1"/>
      <w:marLeft w:val="0"/>
      <w:marRight w:val="0"/>
      <w:marTop w:val="0"/>
      <w:marBottom w:val="0"/>
      <w:divBdr>
        <w:top w:val="none" w:sz="0" w:space="0" w:color="auto"/>
        <w:left w:val="none" w:sz="0" w:space="0" w:color="auto"/>
        <w:bottom w:val="none" w:sz="0" w:space="0" w:color="auto"/>
        <w:right w:val="none" w:sz="0" w:space="0" w:color="auto"/>
      </w:divBdr>
    </w:div>
    <w:div w:id="1999964187">
      <w:bodyDiv w:val="1"/>
      <w:marLeft w:val="0"/>
      <w:marRight w:val="0"/>
      <w:marTop w:val="0"/>
      <w:marBottom w:val="0"/>
      <w:divBdr>
        <w:top w:val="none" w:sz="0" w:space="0" w:color="auto"/>
        <w:left w:val="none" w:sz="0" w:space="0" w:color="auto"/>
        <w:bottom w:val="none" w:sz="0" w:space="0" w:color="auto"/>
        <w:right w:val="none" w:sz="0" w:space="0" w:color="auto"/>
      </w:divBdr>
    </w:div>
    <w:div w:id="2003924944">
      <w:bodyDiv w:val="1"/>
      <w:marLeft w:val="0"/>
      <w:marRight w:val="0"/>
      <w:marTop w:val="0"/>
      <w:marBottom w:val="0"/>
      <w:divBdr>
        <w:top w:val="none" w:sz="0" w:space="0" w:color="auto"/>
        <w:left w:val="none" w:sz="0" w:space="0" w:color="auto"/>
        <w:bottom w:val="none" w:sz="0" w:space="0" w:color="auto"/>
        <w:right w:val="none" w:sz="0" w:space="0" w:color="auto"/>
      </w:divBdr>
    </w:div>
    <w:div w:id="2005040639">
      <w:bodyDiv w:val="1"/>
      <w:marLeft w:val="0"/>
      <w:marRight w:val="0"/>
      <w:marTop w:val="0"/>
      <w:marBottom w:val="0"/>
      <w:divBdr>
        <w:top w:val="none" w:sz="0" w:space="0" w:color="auto"/>
        <w:left w:val="none" w:sz="0" w:space="0" w:color="auto"/>
        <w:bottom w:val="none" w:sz="0" w:space="0" w:color="auto"/>
        <w:right w:val="none" w:sz="0" w:space="0" w:color="auto"/>
      </w:divBdr>
    </w:div>
    <w:div w:id="2007048362">
      <w:bodyDiv w:val="1"/>
      <w:marLeft w:val="0"/>
      <w:marRight w:val="0"/>
      <w:marTop w:val="0"/>
      <w:marBottom w:val="0"/>
      <w:divBdr>
        <w:top w:val="none" w:sz="0" w:space="0" w:color="auto"/>
        <w:left w:val="none" w:sz="0" w:space="0" w:color="auto"/>
        <w:bottom w:val="none" w:sz="0" w:space="0" w:color="auto"/>
        <w:right w:val="none" w:sz="0" w:space="0" w:color="auto"/>
      </w:divBdr>
    </w:div>
    <w:div w:id="2010861138">
      <w:bodyDiv w:val="1"/>
      <w:marLeft w:val="0"/>
      <w:marRight w:val="0"/>
      <w:marTop w:val="0"/>
      <w:marBottom w:val="0"/>
      <w:divBdr>
        <w:top w:val="none" w:sz="0" w:space="0" w:color="auto"/>
        <w:left w:val="none" w:sz="0" w:space="0" w:color="auto"/>
        <w:bottom w:val="none" w:sz="0" w:space="0" w:color="auto"/>
        <w:right w:val="none" w:sz="0" w:space="0" w:color="auto"/>
      </w:divBdr>
    </w:div>
    <w:div w:id="2011902854">
      <w:bodyDiv w:val="1"/>
      <w:marLeft w:val="0"/>
      <w:marRight w:val="0"/>
      <w:marTop w:val="0"/>
      <w:marBottom w:val="0"/>
      <w:divBdr>
        <w:top w:val="none" w:sz="0" w:space="0" w:color="auto"/>
        <w:left w:val="none" w:sz="0" w:space="0" w:color="auto"/>
        <w:bottom w:val="none" w:sz="0" w:space="0" w:color="auto"/>
        <w:right w:val="none" w:sz="0" w:space="0" w:color="auto"/>
      </w:divBdr>
    </w:div>
    <w:div w:id="2012026457">
      <w:bodyDiv w:val="1"/>
      <w:marLeft w:val="0"/>
      <w:marRight w:val="0"/>
      <w:marTop w:val="0"/>
      <w:marBottom w:val="0"/>
      <w:divBdr>
        <w:top w:val="none" w:sz="0" w:space="0" w:color="auto"/>
        <w:left w:val="none" w:sz="0" w:space="0" w:color="auto"/>
        <w:bottom w:val="none" w:sz="0" w:space="0" w:color="auto"/>
        <w:right w:val="none" w:sz="0" w:space="0" w:color="auto"/>
      </w:divBdr>
    </w:div>
    <w:div w:id="2012371587">
      <w:bodyDiv w:val="1"/>
      <w:marLeft w:val="0"/>
      <w:marRight w:val="0"/>
      <w:marTop w:val="0"/>
      <w:marBottom w:val="0"/>
      <w:divBdr>
        <w:top w:val="none" w:sz="0" w:space="0" w:color="auto"/>
        <w:left w:val="none" w:sz="0" w:space="0" w:color="auto"/>
        <w:bottom w:val="none" w:sz="0" w:space="0" w:color="auto"/>
        <w:right w:val="none" w:sz="0" w:space="0" w:color="auto"/>
      </w:divBdr>
    </w:div>
    <w:div w:id="2012637533">
      <w:bodyDiv w:val="1"/>
      <w:marLeft w:val="0"/>
      <w:marRight w:val="0"/>
      <w:marTop w:val="0"/>
      <w:marBottom w:val="0"/>
      <w:divBdr>
        <w:top w:val="none" w:sz="0" w:space="0" w:color="auto"/>
        <w:left w:val="none" w:sz="0" w:space="0" w:color="auto"/>
        <w:bottom w:val="none" w:sz="0" w:space="0" w:color="auto"/>
        <w:right w:val="none" w:sz="0" w:space="0" w:color="auto"/>
      </w:divBdr>
    </w:div>
    <w:div w:id="2013485892">
      <w:bodyDiv w:val="1"/>
      <w:marLeft w:val="0"/>
      <w:marRight w:val="0"/>
      <w:marTop w:val="0"/>
      <w:marBottom w:val="0"/>
      <w:divBdr>
        <w:top w:val="none" w:sz="0" w:space="0" w:color="auto"/>
        <w:left w:val="none" w:sz="0" w:space="0" w:color="auto"/>
        <w:bottom w:val="none" w:sz="0" w:space="0" w:color="auto"/>
        <w:right w:val="none" w:sz="0" w:space="0" w:color="auto"/>
      </w:divBdr>
    </w:div>
    <w:div w:id="2014643527">
      <w:bodyDiv w:val="1"/>
      <w:marLeft w:val="0"/>
      <w:marRight w:val="0"/>
      <w:marTop w:val="0"/>
      <w:marBottom w:val="0"/>
      <w:divBdr>
        <w:top w:val="none" w:sz="0" w:space="0" w:color="auto"/>
        <w:left w:val="none" w:sz="0" w:space="0" w:color="auto"/>
        <w:bottom w:val="none" w:sz="0" w:space="0" w:color="auto"/>
        <w:right w:val="none" w:sz="0" w:space="0" w:color="auto"/>
      </w:divBdr>
    </w:div>
    <w:div w:id="2015758707">
      <w:bodyDiv w:val="1"/>
      <w:marLeft w:val="0"/>
      <w:marRight w:val="0"/>
      <w:marTop w:val="0"/>
      <w:marBottom w:val="0"/>
      <w:divBdr>
        <w:top w:val="none" w:sz="0" w:space="0" w:color="auto"/>
        <w:left w:val="none" w:sz="0" w:space="0" w:color="auto"/>
        <w:bottom w:val="none" w:sz="0" w:space="0" w:color="auto"/>
        <w:right w:val="none" w:sz="0" w:space="0" w:color="auto"/>
      </w:divBdr>
    </w:div>
    <w:div w:id="2015767267">
      <w:bodyDiv w:val="1"/>
      <w:marLeft w:val="0"/>
      <w:marRight w:val="0"/>
      <w:marTop w:val="0"/>
      <w:marBottom w:val="0"/>
      <w:divBdr>
        <w:top w:val="none" w:sz="0" w:space="0" w:color="auto"/>
        <w:left w:val="none" w:sz="0" w:space="0" w:color="auto"/>
        <w:bottom w:val="none" w:sz="0" w:space="0" w:color="auto"/>
        <w:right w:val="none" w:sz="0" w:space="0" w:color="auto"/>
      </w:divBdr>
    </w:div>
    <w:div w:id="2016105731">
      <w:bodyDiv w:val="1"/>
      <w:marLeft w:val="0"/>
      <w:marRight w:val="0"/>
      <w:marTop w:val="0"/>
      <w:marBottom w:val="0"/>
      <w:divBdr>
        <w:top w:val="none" w:sz="0" w:space="0" w:color="auto"/>
        <w:left w:val="none" w:sz="0" w:space="0" w:color="auto"/>
        <w:bottom w:val="none" w:sz="0" w:space="0" w:color="auto"/>
        <w:right w:val="none" w:sz="0" w:space="0" w:color="auto"/>
      </w:divBdr>
    </w:div>
    <w:div w:id="2017071845">
      <w:bodyDiv w:val="1"/>
      <w:marLeft w:val="0"/>
      <w:marRight w:val="0"/>
      <w:marTop w:val="0"/>
      <w:marBottom w:val="0"/>
      <w:divBdr>
        <w:top w:val="none" w:sz="0" w:space="0" w:color="auto"/>
        <w:left w:val="none" w:sz="0" w:space="0" w:color="auto"/>
        <w:bottom w:val="none" w:sz="0" w:space="0" w:color="auto"/>
        <w:right w:val="none" w:sz="0" w:space="0" w:color="auto"/>
      </w:divBdr>
    </w:div>
    <w:div w:id="2018462027">
      <w:bodyDiv w:val="1"/>
      <w:marLeft w:val="0"/>
      <w:marRight w:val="0"/>
      <w:marTop w:val="0"/>
      <w:marBottom w:val="0"/>
      <w:divBdr>
        <w:top w:val="none" w:sz="0" w:space="0" w:color="auto"/>
        <w:left w:val="none" w:sz="0" w:space="0" w:color="auto"/>
        <w:bottom w:val="none" w:sz="0" w:space="0" w:color="auto"/>
        <w:right w:val="none" w:sz="0" w:space="0" w:color="auto"/>
      </w:divBdr>
    </w:div>
    <w:div w:id="2019312735">
      <w:bodyDiv w:val="1"/>
      <w:marLeft w:val="0"/>
      <w:marRight w:val="0"/>
      <w:marTop w:val="0"/>
      <w:marBottom w:val="0"/>
      <w:divBdr>
        <w:top w:val="none" w:sz="0" w:space="0" w:color="auto"/>
        <w:left w:val="none" w:sz="0" w:space="0" w:color="auto"/>
        <w:bottom w:val="none" w:sz="0" w:space="0" w:color="auto"/>
        <w:right w:val="none" w:sz="0" w:space="0" w:color="auto"/>
      </w:divBdr>
    </w:div>
    <w:div w:id="2019774185">
      <w:bodyDiv w:val="1"/>
      <w:marLeft w:val="0"/>
      <w:marRight w:val="0"/>
      <w:marTop w:val="0"/>
      <w:marBottom w:val="0"/>
      <w:divBdr>
        <w:top w:val="none" w:sz="0" w:space="0" w:color="auto"/>
        <w:left w:val="none" w:sz="0" w:space="0" w:color="auto"/>
        <w:bottom w:val="none" w:sz="0" w:space="0" w:color="auto"/>
        <w:right w:val="none" w:sz="0" w:space="0" w:color="auto"/>
      </w:divBdr>
    </w:div>
    <w:div w:id="2020039637">
      <w:bodyDiv w:val="1"/>
      <w:marLeft w:val="0"/>
      <w:marRight w:val="0"/>
      <w:marTop w:val="0"/>
      <w:marBottom w:val="0"/>
      <w:divBdr>
        <w:top w:val="none" w:sz="0" w:space="0" w:color="auto"/>
        <w:left w:val="none" w:sz="0" w:space="0" w:color="auto"/>
        <w:bottom w:val="none" w:sz="0" w:space="0" w:color="auto"/>
        <w:right w:val="none" w:sz="0" w:space="0" w:color="auto"/>
      </w:divBdr>
    </w:div>
    <w:div w:id="2020959463">
      <w:bodyDiv w:val="1"/>
      <w:marLeft w:val="0"/>
      <w:marRight w:val="0"/>
      <w:marTop w:val="0"/>
      <w:marBottom w:val="0"/>
      <w:divBdr>
        <w:top w:val="none" w:sz="0" w:space="0" w:color="auto"/>
        <w:left w:val="none" w:sz="0" w:space="0" w:color="auto"/>
        <w:bottom w:val="none" w:sz="0" w:space="0" w:color="auto"/>
        <w:right w:val="none" w:sz="0" w:space="0" w:color="auto"/>
      </w:divBdr>
    </w:div>
    <w:div w:id="2022467009">
      <w:bodyDiv w:val="1"/>
      <w:marLeft w:val="0"/>
      <w:marRight w:val="0"/>
      <w:marTop w:val="0"/>
      <w:marBottom w:val="0"/>
      <w:divBdr>
        <w:top w:val="none" w:sz="0" w:space="0" w:color="auto"/>
        <w:left w:val="none" w:sz="0" w:space="0" w:color="auto"/>
        <w:bottom w:val="none" w:sz="0" w:space="0" w:color="auto"/>
        <w:right w:val="none" w:sz="0" w:space="0" w:color="auto"/>
      </w:divBdr>
    </w:div>
    <w:div w:id="2022657193">
      <w:bodyDiv w:val="1"/>
      <w:marLeft w:val="0"/>
      <w:marRight w:val="0"/>
      <w:marTop w:val="0"/>
      <w:marBottom w:val="0"/>
      <w:divBdr>
        <w:top w:val="none" w:sz="0" w:space="0" w:color="auto"/>
        <w:left w:val="none" w:sz="0" w:space="0" w:color="auto"/>
        <w:bottom w:val="none" w:sz="0" w:space="0" w:color="auto"/>
        <w:right w:val="none" w:sz="0" w:space="0" w:color="auto"/>
      </w:divBdr>
    </w:div>
    <w:div w:id="2025402409">
      <w:bodyDiv w:val="1"/>
      <w:marLeft w:val="0"/>
      <w:marRight w:val="0"/>
      <w:marTop w:val="0"/>
      <w:marBottom w:val="0"/>
      <w:divBdr>
        <w:top w:val="none" w:sz="0" w:space="0" w:color="auto"/>
        <w:left w:val="none" w:sz="0" w:space="0" w:color="auto"/>
        <w:bottom w:val="none" w:sz="0" w:space="0" w:color="auto"/>
        <w:right w:val="none" w:sz="0" w:space="0" w:color="auto"/>
      </w:divBdr>
    </w:div>
    <w:div w:id="2027830314">
      <w:bodyDiv w:val="1"/>
      <w:marLeft w:val="0"/>
      <w:marRight w:val="0"/>
      <w:marTop w:val="0"/>
      <w:marBottom w:val="0"/>
      <w:divBdr>
        <w:top w:val="none" w:sz="0" w:space="0" w:color="auto"/>
        <w:left w:val="none" w:sz="0" w:space="0" w:color="auto"/>
        <w:bottom w:val="none" w:sz="0" w:space="0" w:color="auto"/>
        <w:right w:val="none" w:sz="0" w:space="0" w:color="auto"/>
      </w:divBdr>
    </w:div>
    <w:div w:id="2027947290">
      <w:bodyDiv w:val="1"/>
      <w:marLeft w:val="0"/>
      <w:marRight w:val="0"/>
      <w:marTop w:val="0"/>
      <w:marBottom w:val="0"/>
      <w:divBdr>
        <w:top w:val="none" w:sz="0" w:space="0" w:color="auto"/>
        <w:left w:val="none" w:sz="0" w:space="0" w:color="auto"/>
        <w:bottom w:val="none" w:sz="0" w:space="0" w:color="auto"/>
        <w:right w:val="none" w:sz="0" w:space="0" w:color="auto"/>
      </w:divBdr>
    </w:div>
    <w:div w:id="2028872560">
      <w:bodyDiv w:val="1"/>
      <w:marLeft w:val="0"/>
      <w:marRight w:val="0"/>
      <w:marTop w:val="0"/>
      <w:marBottom w:val="0"/>
      <w:divBdr>
        <w:top w:val="none" w:sz="0" w:space="0" w:color="auto"/>
        <w:left w:val="none" w:sz="0" w:space="0" w:color="auto"/>
        <w:bottom w:val="none" w:sz="0" w:space="0" w:color="auto"/>
        <w:right w:val="none" w:sz="0" w:space="0" w:color="auto"/>
      </w:divBdr>
    </w:div>
    <w:div w:id="2028949076">
      <w:bodyDiv w:val="1"/>
      <w:marLeft w:val="0"/>
      <w:marRight w:val="0"/>
      <w:marTop w:val="0"/>
      <w:marBottom w:val="0"/>
      <w:divBdr>
        <w:top w:val="none" w:sz="0" w:space="0" w:color="auto"/>
        <w:left w:val="none" w:sz="0" w:space="0" w:color="auto"/>
        <w:bottom w:val="none" w:sz="0" w:space="0" w:color="auto"/>
        <w:right w:val="none" w:sz="0" w:space="0" w:color="auto"/>
      </w:divBdr>
    </w:div>
    <w:div w:id="2034961975">
      <w:bodyDiv w:val="1"/>
      <w:marLeft w:val="0"/>
      <w:marRight w:val="0"/>
      <w:marTop w:val="0"/>
      <w:marBottom w:val="0"/>
      <w:divBdr>
        <w:top w:val="none" w:sz="0" w:space="0" w:color="auto"/>
        <w:left w:val="none" w:sz="0" w:space="0" w:color="auto"/>
        <w:bottom w:val="none" w:sz="0" w:space="0" w:color="auto"/>
        <w:right w:val="none" w:sz="0" w:space="0" w:color="auto"/>
      </w:divBdr>
    </w:div>
    <w:div w:id="2035421398">
      <w:bodyDiv w:val="1"/>
      <w:marLeft w:val="0"/>
      <w:marRight w:val="0"/>
      <w:marTop w:val="0"/>
      <w:marBottom w:val="0"/>
      <w:divBdr>
        <w:top w:val="none" w:sz="0" w:space="0" w:color="auto"/>
        <w:left w:val="none" w:sz="0" w:space="0" w:color="auto"/>
        <w:bottom w:val="none" w:sz="0" w:space="0" w:color="auto"/>
        <w:right w:val="none" w:sz="0" w:space="0" w:color="auto"/>
      </w:divBdr>
    </w:div>
    <w:div w:id="2037196504">
      <w:bodyDiv w:val="1"/>
      <w:marLeft w:val="0"/>
      <w:marRight w:val="0"/>
      <w:marTop w:val="0"/>
      <w:marBottom w:val="0"/>
      <w:divBdr>
        <w:top w:val="none" w:sz="0" w:space="0" w:color="auto"/>
        <w:left w:val="none" w:sz="0" w:space="0" w:color="auto"/>
        <w:bottom w:val="none" w:sz="0" w:space="0" w:color="auto"/>
        <w:right w:val="none" w:sz="0" w:space="0" w:color="auto"/>
      </w:divBdr>
    </w:div>
    <w:div w:id="2037846973">
      <w:bodyDiv w:val="1"/>
      <w:marLeft w:val="0"/>
      <w:marRight w:val="0"/>
      <w:marTop w:val="0"/>
      <w:marBottom w:val="0"/>
      <w:divBdr>
        <w:top w:val="none" w:sz="0" w:space="0" w:color="auto"/>
        <w:left w:val="none" w:sz="0" w:space="0" w:color="auto"/>
        <w:bottom w:val="none" w:sz="0" w:space="0" w:color="auto"/>
        <w:right w:val="none" w:sz="0" w:space="0" w:color="auto"/>
      </w:divBdr>
    </w:div>
    <w:div w:id="2037924567">
      <w:bodyDiv w:val="1"/>
      <w:marLeft w:val="0"/>
      <w:marRight w:val="0"/>
      <w:marTop w:val="0"/>
      <w:marBottom w:val="0"/>
      <w:divBdr>
        <w:top w:val="none" w:sz="0" w:space="0" w:color="auto"/>
        <w:left w:val="none" w:sz="0" w:space="0" w:color="auto"/>
        <w:bottom w:val="none" w:sz="0" w:space="0" w:color="auto"/>
        <w:right w:val="none" w:sz="0" w:space="0" w:color="auto"/>
      </w:divBdr>
    </w:div>
    <w:div w:id="2038266908">
      <w:bodyDiv w:val="1"/>
      <w:marLeft w:val="0"/>
      <w:marRight w:val="0"/>
      <w:marTop w:val="0"/>
      <w:marBottom w:val="0"/>
      <w:divBdr>
        <w:top w:val="none" w:sz="0" w:space="0" w:color="auto"/>
        <w:left w:val="none" w:sz="0" w:space="0" w:color="auto"/>
        <w:bottom w:val="none" w:sz="0" w:space="0" w:color="auto"/>
        <w:right w:val="none" w:sz="0" w:space="0" w:color="auto"/>
      </w:divBdr>
    </w:div>
    <w:div w:id="2039424320">
      <w:bodyDiv w:val="1"/>
      <w:marLeft w:val="0"/>
      <w:marRight w:val="0"/>
      <w:marTop w:val="0"/>
      <w:marBottom w:val="0"/>
      <w:divBdr>
        <w:top w:val="none" w:sz="0" w:space="0" w:color="auto"/>
        <w:left w:val="none" w:sz="0" w:space="0" w:color="auto"/>
        <w:bottom w:val="none" w:sz="0" w:space="0" w:color="auto"/>
        <w:right w:val="none" w:sz="0" w:space="0" w:color="auto"/>
      </w:divBdr>
    </w:div>
    <w:div w:id="2040356009">
      <w:bodyDiv w:val="1"/>
      <w:marLeft w:val="0"/>
      <w:marRight w:val="0"/>
      <w:marTop w:val="0"/>
      <w:marBottom w:val="0"/>
      <w:divBdr>
        <w:top w:val="none" w:sz="0" w:space="0" w:color="auto"/>
        <w:left w:val="none" w:sz="0" w:space="0" w:color="auto"/>
        <w:bottom w:val="none" w:sz="0" w:space="0" w:color="auto"/>
        <w:right w:val="none" w:sz="0" w:space="0" w:color="auto"/>
      </w:divBdr>
    </w:div>
    <w:div w:id="2041121745">
      <w:bodyDiv w:val="1"/>
      <w:marLeft w:val="0"/>
      <w:marRight w:val="0"/>
      <w:marTop w:val="0"/>
      <w:marBottom w:val="0"/>
      <w:divBdr>
        <w:top w:val="none" w:sz="0" w:space="0" w:color="auto"/>
        <w:left w:val="none" w:sz="0" w:space="0" w:color="auto"/>
        <w:bottom w:val="none" w:sz="0" w:space="0" w:color="auto"/>
        <w:right w:val="none" w:sz="0" w:space="0" w:color="auto"/>
      </w:divBdr>
    </w:div>
    <w:div w:id="2043364144">
      <w:bodyDiv w:val="1"/>
      <w:marLeft w:val="0"/>
      <w:marRight w:val="0"/>
      <w:marTop w:val="0"/>
      <w:marBottom w:val="0"/>
      <w:divBdr>
        <w:top w:val="none" w:sz="0" w:space="0" w:color="auto"/>
        <w:left w:val="none" w:sz="0" w:space="0" w:color="auto"/>
        <w:bottom w:val="none" w:sz="0" w:space="0" w:color="auto"/>
        <w:right w:val="none" w:sz="0" w:space="0" w:color="auto"/>
      </w:divBdr>
    </w:div>
    <w:div w:id="2045013180">
      <w:bodyDiv w:val="1"/>
      <w:marLeft w:val="0"/>
      <w:marRight w:val="0"/>
      <w:marTop w:val="0"/>
      <w:marBottom w:val="0"/>
      <w:divBdr>
        <w:top w:val="none" w:sz="0" w:space="0" w:color="auto"/>
        <w:left w:val="none" w:sz="0" w:space="0" w:color="auto"/>
        <w:bottom w:val="none" w:sz="0" w:space="0" w:color="auto"/>
        <w:right w:val="none" w:sz="0" w:space="0" w:color="auto"/>
      </w:divBdr>
    </w:div>
    <w:div w:id="2045868001">
      <w:bodyDiv w:val="1"/>
      <w:marLeft w:val="0"/>
      <w:marRight w:val="0"/>
      <w:marTop w:val="0"/>
      <w:marBottom w:val="0"/>
      <w:divBdr>
        <w:top w:val="none" w:sz="0" w:space="0" w:color="auto"/>
        <w:left w:val="none" w:sz="0" w:space="0" w:color="auto"/>
        <w:bottom w:val="none" w:sz="0" w:space="0" w:color="auto"/>
        <w:right w:val="none" w:sz="0" w:space="0" w:color="auto"/>
      </w:divBdr>
    </w:div>
    <w:div w:id="2047371280">
      <w:bodyDiv w:val="1"/>
      <w:marLeft w:val="0"/>
      <w:marRight w:val="0"/>
      <w:marTop w:val="0"/>
      <w:marBottom w:val="0"/>
      <w:divBdr>
        <w:top w:val="none" w:sz="0" w:space="0" w:color="auto"/>
        <w:left w:val="none" w:sz="0" w:space="0" w:color="auto"/>
        <w:bottom w:val="none" w:sz="0" w:space="0" w:color="auto"/>
        <w:right w:val="none" w:sz="0" w:space="0" w:color="auto"/>
      </w:divBdr>
    </w:div>
    <w:div w:id="2047441322">
      <w:bodyDiv w:val="1"/>
      <w:marLeft w:val="0"/>
      <w:marRight w:val="0"/>
      <w:marTop w:val="0"/>
      <w:marBottom w:val="0"/>
      <w:divBdr>
        <w:top w:val="none" w:sz="0" w:space="0" w:color="auto"/>
        <w:left w:val="none" w:sz="0" w:space="0" w:color="auto"/>
        <w:bottom w:val="none" w:sz="0" w:space="0" w:color="auto"/>
        <w:right w:val="none" w:sz="0" w:space="0" w:color="auto"/>
      </w:divBdr>
    </w:div>
    <w:div w:id="2048218956">
      <w:bodyDiv w:val="1"/>
      <w:marLeft w:val="0"/>
      <w:marRight w:val="0"/>
      <w:marTop w:val="0"/>
      <w:marBottom w:val="0"/>
      <w:divBdr>
        <w:top w:val="none" w:sz="0" w:space="0" w:color="auto"/>
        <w:left w:val="none" w:sz="0" w:space="0" w:color="auto"/>
        <w:bottom w:val="none" w:sz="0" w:space="0" w:color="auto"/>
        <w:right w:val="none" w:sz="0" w:space="0" w:color="auto"/>
      </w:divBdr>
    </w:div>
    <w:div w:id="2049060564">
      <w:bodyDiv w:val="1"/>
      <w:marLeft w:val="0"/>
      <w:marRight w:val="0"/>
      <w:marTop w:val="0"/>
      <w:marBottom w:val="0"/>
      <w:divBdr>
        <w:top w:val="none" w:sz="0" w:space="0" w:color="auto"/>
        <w:left w:val="none" w:sz="0" w:space="0" w:color="auto"/>
        <w:bottom w:val="none" w:sz="0" w:space="0" w:color="auto"/>
        <w:right w:val="none" w:sz="0" w:space="0" w:color="auto"/>
      </w:divBdr>
    </w:div>
    <w:div w:id="2049795313">
      <w:bodyDiv w:val="1"/>
      <w:marLeft w:val="0"/>
      <w:marRight w:val="0"/>
      <w:marTop w:val="0"/>
      <w:marBottom w:val="0"/>
      <w:divBdr>
        <w:top w:val="none" w:sz="0" w:space="0" w:color="auto"/>
        <w:left w:val="none" w:sz="0" w:space="0" w:color="auto"/>
        <w:bottom w:val="none" w:sz="0" w:space="0" w:color="auto"/>
        <w:right w:val="none" w:sz="0" w:space="0" w:color="auto"/>
      </w:divBdr>
    </w:div>
    <w:div w:id="2050765123">
      <w:bodyDiv w:val="1"/>
      <w:marLeft w:val="0"/>
      <w:marRight w:val="0"/>
      <w:marTop w:val="0"/>
      <w:marBottom w:val="0"/>
      <w:divBdr>
        <w:top w:val="none" w:sz="0" w:space="0" w:color="auto"/>
        <w:left w:val="none" w:sz="0" w:space="0" w:color="auto"/>
        <w:bottom w:val="none" w:sz="0" w:space="0" w:color="auto"/>
        <w:right w:val="none" w:sz="0" w:space="0" w:color="auto"/>
      </w:divBdr>
    </w:div>
    <w:div w:id="2050914116">
      <w:bodyDiv w:val="1"/>
      <w:marLeft w:val="0"/>
      <w:marRight w:val="0"/>
      <w:marTop w:val="0"/>
      <w:marBottom w:val="0"/>
      <w:divBdr>
        <w:top w:val="none" w:sz="0" w:space="0" w:color="auto"/>
        <w:left w:val="none" w:sz="0" w:space="0" w:color="auto"/>
        <w:bottom w:val="none" w:sz="0" w:space="0" w:color="auto"/>
        <w:right w:val="none" w:sz="0" w:space="0" w:color="auto"/>
      </w:divBdr>
    </w:div>
    <w:div w:id="2051221179">
      <w:bodyDiv w:val="1"/>
      <w:marLeft w:val="0"/>
      <w:marRight w:val="0"/>
      <w:marTop w:val="0"/>
      <w:marBottom w:val="0"/>
      <w:divBdr>
        <w:top w:val="none" w:sz="0" w:space="0" w:color="auto"/>
        <w:left w:val="none" w:sz="0" w:space="0" w:color="auto"/>
        <w:bottom w:val="none" w:sz="0" w:space="0" w:color="auto"/>
        <w:right w:val="none" w:sz="0" w:space="0" w:color="auto"/>
      </w:divBdr>
    </w:div>
    <w:div w:id="2054228268">
      <w:bodyDiv w:val="1"/>
      <w:marLeft w:val="0"/>
      <w:marRight w:val="0"/>
      <w:marTop w:val="0"/>
      <w:marBottom w:val="0"/>
      <w:divBdr>
        <w:top w:val="none" w:sz="0" w:space="0" w:color="auto"/>
        <w:left w:val="none" w:sz="0" w:space="0" w:color="auto"/>
        <w:bottom w:val="none" w:sz="0" w:space="0" w:color="auto"/>
        <w:right w:val="none" w:sz="0" w:space="0" w:color="auto"/>
      </w:divBdr>
    </w:div>
    <w:div w:id="2055079404">
      <w:bodyDiv w:val="1"/>
      <w:marLeft w:val="0"/>
      <w:marRight w:val="0"/>
      <w:marTop w:val="0"/>
      <w:marBottom w:val="0"/>
      <w:divBdr>
        <w:top w:val="none" w:sz="0" w:space="0" w:color="auto"/>
        <w:left w:val="none" w:sz="0" w:space="0" w:color="auto"/>
        <w:bottom w:val="none" w:sz="0" w:space="0" w:color="auto"/>
        <w:right w:val="none" w:sz="0" w:space="0" w:color="auto"/>
      </w:divBdr>
    </w:div>
    <w:div w:id="2057773882">
      <w:bodyDiv w:val="1"/>
      <w:marLeft w:val="0"/>
      <w:marRight w:val="0"/>
      <w:marTop w:val="0"/>
      <w:marBottom w:val="0"/>
      <w:divBdr>
        <w:top w:val="none" w:sz="0" w:space="0" w:color="auto"/>
        <w:left w:val="none" w:sz="0" w:space="0" w:color="auto"/>
        <w:bottom w:val="none" w:sz="0" w:space="0" w:color="auto"/>
        <w:right w:val="none" w:sz="0" w:space="0" w:color="auto"/>
      </w:divBdr>
    </w:div>
    <w:div w:id="2057853087">
      <w:bodyDiv w:val="1"/>
      <w:marLeft w:val="0"/>
      <w:marRight w:val="0"/>
      <w:marTop w:val="0"/>
      <w:marBottom w:val="0"/>
      <w:divBdr>
        <w:top w:val="none" w:sz="0" w:space="0" w:color="auto"/>
        <w:left w:val="none" w:sz="0" w:space="0" w:color="auto"/>
        <w:bottom w:val="none" w:sz="0" w:space="0" w:color="auto"/>
        <w:right w:val="none" w:sz="0" w:space="0" w:color="auto"/>
      </w:divBdr>
    </w:div>
    <w:div w:id="2057973643">
      <w:bodyDiv w:val="1"/>
      <w:marLeft w:val="0"/>
      <w:marRight w:val="0"/>
      <w:marTop w:val="0"/>
      <w:marBottom w:val="0"/>
      <w:divBdr>
        <w:top w:val="none" w:sz="0" w:space="0" w:color="auto"/>
        <w:left w:val="none" w:sz="0" w:space="0" w:color="auto"/>
        <w:bottom w:val="none" w:sz="0" w:space="0" w:color="auto"/>
        <w:right w:val="none" w:sz="0" w:space="0" w:color="auto"/>
      </w:divBdr>
    </w:div>
    <w:div w:id="2060399510">
      <w:bodyDiv w:val="1"/>
      <w:marLeft w:val="0"/>
      <w:marRight w:val="0"/>
      <w:marTop w:val="0"/>
      <w:marBottom w:val="0"/>
      <w:divBdr>
        <w:top w:val="none" w:sz="0" w:space="0" w:color="auto"/>
        <w:left w:val="none" w:sz="0" w:space="0" w:color="auto"/>
        <w:bottom w:val="none" w:sz="0" w:space="0" w:color="auto"/>
        <w:right w:val="none" w:sz="0" w:space="0" w:color="auto"/>
      </w:divBdr>
    </w:div>
    <w:div w:id="2060589361">
      <w:bodyDiv w:val="1"/>
      <w:marLeft w:val="0"/>
      <w:marRight w:val="0"/>
      <w:marTop w:val="0"/>
      <w:marBottom w:val="0"/>
      <w:divBdr>
        <w:top w:val="none" w:sz="0" w:space="0" w:color="auto"/>
        <w:left w:val="none" w:sz="0" w:space="0" w:color="auto"/>
        <w:bottom w:val="none" w:sz="0" w:space="0" w:color="auto"/>
        <w:right w:val="none" w:sz="0" w:space="0" w:color="auto"/>
      </w:divBdr>
    </w:div>
    <w:div w:id="2060592537">
      <w:bodyDiv w:val="1"/>
      <w:marLeft w:val="0"/>
      <w:marRight w:val="0"/>
      <w:marTop w:val="0"/>
      <w:marBottom w:val="0"/>
      <w:divBdr>
        <w:top w:val="none" w:sz="0" w:space="0" w:color="auto"/>
        <w:left w:val="none" w:sz="0" w:space="0" w:color="auto"/>
        <w:bottom w:val="none" w:sz="0" w:space="0" w:color="auto"/>
        <w:right w:val="none" w:sz="0" w:space="0" w:color="auto"/>
      </w:divBdr>
    </w:div>
    <w:div w:id="2061243036">
      <w:bodyDiv w:val="1"/>
      <w:marLeft w:val="0"/>
      <w:marRight w:val="0"/>
      <w:marTop w:val="0"/>
      <w:marBottom w:val="0"/>
      <w:divBdr>
        <w:top w:val="none" w:sz="0" w:space="0" w:color="auto"/>
        <w:left w:val="none" w:sz="0" w:space="0" w:color="auto"/>
        <w:bottom w:val="none" w:sz="0" w:space="0" w:color="auto"/>
        <w:right w:val="none" w:sz="0" w:space="0" w:color="auto"/>
      </w:divBdr>
    </w:div>
    <w:div w:id="2061246741">
      <w:bodyDiv w:val="1"/>
      <w:marLeft w:val="0"/>
      <w:marRight w:val="0"/>
      <w:marTop w:val="0"/>
      <w:marBottom w:val="0"/>
      <w:divBdr>
        <w:top w:val="none" w:sz="0" w:space="0" w:color="auto"/>
        <w:left w:val="none" w:sz="0" w:space="0" w:color="auto"/>
        <w:bottom w:val="none" w:sz="0" w:space="0" w:color="auto"/>
        <w:right w:val="none" w:sz="0" w:space="0" w:color="auto"/>
      </w:divBdr>
    </w:div>
    <w:div w:id="2061519161">
      <w:bodyDiv w:val="1"/>
      <w:marLeft w:val="0"/>
      <w:marRight w:val="0"/>
      <w:marTop w:val="0"/>
      <w:marBottom w:val="0"/>
      <w:divBdr>
        <w:top w:val="none" w:sz="0" w:space="0" w:color="auto"/>
        <w:left w:val="none" w:sz="0" w:space="0" w:color="auto"/>
        <w:bottom w:val="none" w:sz="0" w:space="0" w:color="auto"/>
        <w:right w:val="none" w:sz="0" w:space="0" w:color="auto"/>
      </w:divBdr>
    </w:div>
    <w:div w:id="2066179037">
      <w:bodyDiv w:val="1"/>
      <w:marLeft w:val="0"/>
      <w:marRight w:val="0"/>
      <w:marTop w:val="0"/>
      <w:marBottom w:val="0"/>
      <w:divBdr>
        <w:top w:val="none" w:sz="0" w:space="0" w:color="auto"/>
        <w:left w:val="none" w:sz="0" w:space="0" w:color="auto"/>
        <w:bottom w:val="none" w:sz="0" w:space="0" w:color="auto"/>
        <w:right w:val="none" w:sz="0" w:space="0" w:color="auto"/>
      </w:divBdr>
    </w:div>
    <w:div w:id="2066297960">
      <w:bodyDiv w:val="1"/>
      <w:marLeft w:val="0"/>
      <w:marRight w:val="0"/>
      <w:marTop w:val="0"/>
      <w:marBottom w:val="0"/>
      <w:divBdr>
        <w:top w:val="none" w:sz="0" w:space="0" w:color="auto"/>
        <w:left w:val="none" w:sz="0" w:space="0" w:color="auto"/>
        <w:bottom w:val="none" w:sz="0" w:space="0" w:color="auto"/>
        <w:right w:val="none" w:sz="0" w:space="0" w:color="auto"/>
      </w:divBdr>
    </w:div>
    <w:div w:id="2067953223">
      <w:bodyDiv w:val="1"/>
      <w:marLeft w:val="0"/>
      <w:marRight w:val="0"/>
      <w:marTop w:val="0"/>
      <w:marBottom w:val="0"/>
      <w:divBdr>
        <w:top w:val="none" w:sz="0" w:space="0" w:color="auto"/>
        <w:left w:val="none" w:sz="0" w:space="0" w:color="auto"/>
        <w:bottom w:val="none" w:sz="0" w:space="0" w:color="auto"/>
        <w:right w:val="none" w:sz="0" w:space="0" w:color="auto"/>
      </w:divBdr>
    </w:div>
    <w:div w:id="2069574677">
      <w:bodyDiv w:val="1"/>
      <w:marLeft w:val="0"/>
      <w:marRight w:val="0"/>
      <w:marTop w:val="0"/>
      <w:marBottom w:val="0"/>
      <w:divBdr>
        <w:top w:val="none" w:sz="0" w:space="0" w:color="auto"/>
        <w:left w:val="none" w:sz="0" w:space="0" w:color="auto"/>
        <w:bottom w:val="none" w:sz="0" w:space="0" w:color="auto"/>
        <w:right w:val="none" w:sz="0" w:space="0" w:color="auto"/>
      </w:divBdr>
    </w:div>
    <w:div w:id="2069918189">
      <w:bodyDiv w:val="1"/>
      <w:marLeft w:val="0"/>
      <w:marRight w:val="0"/>
      <w:marTop w:val="0"/>
      <w:marBottom w:val="0"/>
      <w:divBdr>
        <w:top w:val="none" w:sz="0" w:space="0" w:color="auto"/>
        <w:left w:val="none" w:sz="0" w:space="0" w:color="auto"/>
        <w:bottom w:val="none" w:sz="0" w:space="0" w:color="auto"/>
        <w:right w:val="none" w:sz="0" w:space="0" w:color="auto"/>
      </w:divBdr>
    </w:div>
    <w:div w:id="2071539416">
      <w:bodyDiv w:val="1"/>
      <w:marLeft w:val="0"/>
      <w:marRight w:val="0"/>
      <w:marTop w:val="0"/>
      <w:marBottom w:val="0"/>
      <w:divBdr>
        <w:top w:val="none" w:sz="0" w:space="0" w:color="auto"/>
        <w:left w:val="none" w:sz="0" w:space="0" w:color="auto"/>
        <w:bottom w:val="none" w:sz="0" w:space="0" w:color="auto"/>
        <w:right w:val="none" w:sz="0" w:space="0" w:color="auto"/>
      </w:divBdr>
    </w:div>
    <w:div w:id="2071734649">
      <w:bodyDiv w:val="1"/>
      <w:marLeft w:val="0"/>
      <w:marRight w:val="0"/>
      <w:marTop w:val="0"/>
      <w:marBottom w:val="0"/>
      <w:divBdr>
        <w:top w:val="none" w:sz="0" w:space="0" w:color="auto"/>
        <w:left w:val="none" w:sz="0" w:space="0" w:color="auto"/>
        <w:bottom w:val="none" w:sz="0" w:space="0" w:color="auto"/>
        <w:right w:val="none" w:sz="0" w:space="0" w:color="auto"/>
      </w:divBdr>
    </w:div>
    <w:div w:id="2073233777">
      <w:bodyDiv w:val="1"/>
      <w:marLeft w:val="0"/>
      <w:marRight w:val="0"/>
      <w:marTop w:val="0"/>
      <w:marBottom w:val="0"/>
      <w:divBdr>
        <w:top w:val="none" w:sz="0" w:space="0" w:color="auto"/>
        <w:left w:val="none" w:sz="0" w:space="0" w:color="auto"/>
        <w:bottom w:val="none" w:sz="0" w:space="0" w:color="auto"/>
        <w:right w:val="none" w:sz="0" w:space="0" w:color="auto"/>
      </w:divBdr>
    </w:div>
    <w:div w:id="2073311833">
      <w:bodyDiv w:val="1"/>
      <w:marLeft w:val="0"/>
      <w:marRight w:val="0"/>
      <w:marTop w:val="0"/>
      <w:marBottom w:val="0"/>
      <w:divBdr>
        <w:top w:val="none" w:sz="0" w:space="0" w:color="auto"/>
        <w:left w:val="none" w:sz="0" w:space="0" w:color="auto"/>
        <w:bottom w:val="none" w:sz="0" w:space="0" w:color="auto"/>
        <w:right w:val="none" w:sz="0" w:space="0" w:color="auto"/>
      </w:divBdr>
    </w:div>
    <w:div w:id="2073577136">
      <w:bodyDiv w:val="1"/>
      <w:marLeft w:val="0"/>
      <w:marRight w:val="0"/>
      <w:marTop w:val="0"/>
      <w:marBottom w:val="0"/>
      <w:divBdr>
        <w:top w:val="none" w:sz="0" w:space="0" w:color="auto"/>
        <w:left w:val="none" w:sz="0" w:space="0" w:color="auto"/>
        <w:bottom w:val="none" w:sz="0" w:space="0" w:color="auto"/>
        <w:right w:val="none" w:sz="0" w:space="0" w:color="auto"/>
      </w:divBdr>
    </w:div>
    <w:div w:id="2076394691">
      <w:bodyDiv w:val="1"/>
      <w:marLeft w:val="0"/>
      <w:marRight w:val="0"/>
      <w:marTop w:val="0"/>
      <w:marBottom w:val="0"/>
      <w:divBdr>
        <w:top w:val="none" w:sz="0" w:space="0" w:color="auto"/>
        <w:left w:val="none" w:sz="0" w:space="0" w:color="auto"/>
        <w:bottom w:val="none" w:sz="0" w:space="0" w:color="auto"/>
        <w:right w:val="none" w:sz="0" w:space="0" w:color="auto"/>
      </w:divBdr>
    </w:div>
    <w:div w:id="2079595065">
      <w:bodyDiv w:val="1"/>
      <w:marLeft w:val="0"/>
      <w:marRight w:val="0"/>
      <w:marTop w:val="0"/>
      <w:marBottom w:val="0"/>
      <w:divBdr>
        <w:top w:val="none" w:sz="0" w:space="0" w:color="auto"/>
        <w:left w:val="none" w:sz="0" w:space="0" w:color="auto"/>
        <w:bottom w:val="none" w:sz="0" w:space="0" w:color="auto"/>
        <w:right w:val="none" w:sz="0" w:space="0" w:color="auto"/>
      </w:divBdr>
    </w:div>
    <w:div w:id="2080126904">
      <w:bodyDiv w:val="1"/>
      <w:marLeft w:val="0"/>
      <w:marRight w:val="0"/>
      <w:marTop w:val="0"/>
      <w:marBottom w:val="0"/>
      <w:divBdr>
        <w:top w:val="none" w:sz="0" w:space="0" w:color="auto"/>
        <w:left w:val="none" w:sz="0" w:space="0" w:color="auto"/>
        <w:bottom w:val="none" w:sz="0" w:space="0" w:color="auto"/>
        <w:right w:val="none" w:sz="0" w:space="0" w:color="auto"/>
      </w:divBdr>
    </w:div>
    <w:div w:id="2080515784">
      <w:bodyDiv w:val="1"/>
      <w:marLeft w:val="0"/>
      <w:marRight w:val="0"/>
      <w:marTop w:val="0"/>
      <w:marBottom w:val="0"/>
      <w:divBdr>
        <w:top w:val="none" w:sz="0" w:space="0" w:color="auto"/>
        <w:left w:val="none" w:sz="0" w:space="0" w:color="auto"/>
        <w:bottom w:val="none" w:sz="0" w:space="0" w:color="auto"/>
        <w:right w:val="none" w:sz="0" w:space="0" w:color="auto"/>
      </w:divBdr>
    </w:div>
    <w:div w:id="2080903102">
      <w:bodyDiv w:val="1"/>
      <w:marLeft w:val="0"/>
      <w:marRight w:val="0"/>
      <w:marTop w:val="0"/>
      <w:marBottom w:val="0"/>
      <w:divBdr>
        <w:top w:val="none" w:sz="0" w:space="0" w:color="auto"/>
        <w:left w:val="none" w:sz="0" w:space="0" w:color="auto"/>
        <w:bottom w:val="none" w:sz="0" w:space="0" w:color="auto"/>
        <w:right w:val="none" w:sz="0" w:space="0" w:color="auto"/>
      </w:divBdr>
    </w:div>
    <w:div w:id="2081247916">
      <w:bodyDiv w:val="1"/>
      <w:marLeft w:val="0"/>
      <w:marRight w:val="0"/>
      <w:marTop w:val="0"/>
      <w:marBottom w:val="0"/>
      <w:divBdr>
        <w:top w:val="none" w:sz="0" w:space="0" w:color="auto"/>
        <w:left w:val="none" w:sz="0" w:space="0" w:color="auto"/>
        <w:bottom w:val="none" w:sz="0" w:space="0" w:color="auto"/>
        <w:right w:val="none" w:sz="0" w:space="0" w:color="auto"/>
      </w:divBdr>
    </w:div>
    <w:div w:id="2082675693">
      <w:bodyDiv w:val="1"/>
      <w:marLeft w:val="0"/>
      <w:marRight w:val="0"/>
      <w:marTop w:val="0"/>
      <w:marBottom w:val="0"/>
      <w:divBdr>
        <w:top w:val="none" w:sz="0" w:space="0" w:color="auto"/>
        <w:left w:val="none" w:sz="0" w:space="0" w:color="auto"/>
        <w:bottom w:val="none" w:sz="0" w:space="0" w:color="auto"/>
        <w:right w:val="none" w:sz="0" w:space="0" w:color="auto"/>
      </w:divBdr>
    </w:div>
    <w:div w:id="2083792432">
      <w:bodyDiv w:val="1"/>
      <w:marLeft w:val="0"/>
      <w:marRight w:val="0"/>
      <w:marTop w:val="0"/>
      <w:marBottom w:val="0"/>
      <w:divBdr>
        <w:top w:val="none" w:sz="0" w:space="0" w:color="auto"/>
        <w:left w:val="none" w:sz="0" w:space="0" w:color="auto"/>
        <w:bottom w:val="none" w:sz="0" w:space="0" w:color="auto"/>
        <w:right w:val="none" w:sz="0" w:space="0" w:color="auto"/>
      </w:divBdr>
    </w:div>
    <w:div w:id="2085033047">
      <w:bodyDiv w:val="1"/>
      <w:marLeft w:val="0"/>
      <w:marRight w:val="0"/>
      <w:marTop w:val="0"/>
      <w:marBottom w:val="0"/>
      <w:divBdr>
        <w:top w:val="none" w:sz="0" w:space="0" w:color="auto"/>
        <w:left w:val="none" w:sz="0" w:space="0" w:color="auto"/>
        <w:bottom w:val="none" w:sz="0" w:space="0" w:color="auto"/>
        <w:right w:val="none" w:sz="0" w:space="0" w:color="auto"/>
      </w:divBdr>
    </w:div>
    <w:div w:id="2086106870">
      <w:bodyDiv w:val="1"/>
      <w:marLeft w:val="0"/>
      <w:marRight w:val="0"/>
      <w:marTop w:val="0"/>
      <w:marBottom w:val="0"/>
      <w:divBdr>
        <w:top w:val="none" w:sz="0" w:space="0" w:color="auto"/>
        <w:left w:val="none" w:sz="0" w:space="0" w:color="auto"/>
        <w:bottom w:val="none" w:sz="0" w:space="0" w:color="auto"/>
        <w:right w:val="none" w:sz="0" w:space="0" w:color="auto"/>
      </w:divBdr>
    </w:div>
    <w:div w:id="2087066991">
      <w:bodyDiv w:val="1"/>
      <w:marLeft w:val="0"/>
      <w:marRight w:val="0"/>
      <w:marTop w:val="0"/>
      <w:marBottom w:val="0"/>
      <w:divBdr>
        <w:top w:val="none" w:sz="0" w:space="0" w:color="auto"/>
        <w:left w:val="none" w:sz="0" w:space="0" w:color="auto"/>
        <w:bottom w:val="none" w:sz="0" w:space="0" w:color="auto"/>
        <w:right w:val="none" w:sz="0" w:space="0" w:color="auto"/>
      </w:divBdr>
    </w:div>
    <w:div w:id="2088530564">
      <w:bodyDiv w:val="1"/>
      <w:marLeft w:val="0"/>
      <w:marRight w:val="0"/>
      <w:marTop w:val="0"/>
      <w:marBottom w:val="0"/>
      <w:divBdr>
        <w:top w:val="none" w:sz="0" w:space="0" w:color="auto"/>
        <w:left w:val="none" w:sz="0" w:space="0" w:color="auto"/>
        <w:bottom w:val="none" w:sz="0" w:space="0" w:color="auto"/>
        <w:right w:val="none" w:sz="0" w:space="0" w:color="auto"/>
      </w:divBdr>
    </w:div>
    <w:div w:id="2088648602">
      <w:bodyDiv w:val="1"/>
      <w:marLeft w:val="0"/>
      <w:marRight w:val="0"/>
      <w:marTop w:val="0"/>
      <w:marBottom w:val="0"/>
      <w:divBdr>
        <w:top w:val="none" w:sz="0" w:space="0" w:color="auto"/>
        <w:left w:val="none" w:sz="0" w:space="0" w:color="auto"/>
        <w:bottom w:val="none" w:sz="0" w:space="0" w:color="auto"/>
        <w:right w:val="none" w:sz="0" w:space="0" w:color="auto"/>
      </w:divBdr>
    </w:div>
    <w:div w:id="2088766463">
      <w:bodyDiv w:val="1"/>
      <w:marLeft w:val="0"/>
      <w:marRight w:val="0"/>
      <w:marTop w:val="0"/>
      <w:marBottom w:val="0"/>
      <w:divBdr>
        <w:top w:val="none" w:sz="0" w:space="0" w:color="auto"/>
        <w:left w:val="none" w:sz="0" w:space="0" w:color="auto"/>
        <w:bottom w:val="none" w:sz="0" w:space="0" w:color="auto"/>
        <w:right w:val="none" w:sz="0" w:space="0" w:color="auto"/>
      </w:divBdr>
    </w:div>
    <w:div w:id="2089766176">
      <w:bodyDiv w:val="1"/>
      <w:marLeft w:val="0"/>
      <w:marRight w:val="0"/>
      <w:marTop w:val="0"/>
      <w:marBottom w:val="0"/>
      <w:divBdr>
        <w:top w:val="none" w:sz="0" w:space="0" w:color="auto"/>
        <w:left w:val="none" w:sz="0" w:space="0" w:color="auto"/>
        <w:bottom w:val="none" w:sz="0" w:space="0" w:color="auto"/>
        <w:right w:val="none" w:sz="0" w:space="0" w:color="auto"/>
      </w:divBdr>
    </w:div>
    <w:div w:id="2093089100">
      <w:bodyDiv w:val="1"/>
      <w:marLeft w:val="0"/>
      <w:marRight w:val="0"/>
      <w:marTop w:val="0"/>
      <w:marBottom w:val="0"/>
      <w:divBdr>
        <w:top w:val="none" w:sz="0" w:space="0" w:color="auto"/>
        <w:left w:val="none" w:sz="0" w:space="0" w:color="auto"/>
        <w:bottom w:val="none" w:sz="0" w:space="0" w:color="auto"/>
        <w:right w:val="none" w:sz="0" w:space="0" w:color="auto"/>
      </w:divBdr>
    </w:div>
    <w:div w:id="2093430235">
      <w:bodyDiv w:val="1"/>
      <w:marLeft w:val="0"/>
      <w:marRight w:val="0"/>
      <w:marTop w:val="0"/>
      <w:marBottom w:val="0"/>
      <w:divBdr>
        <w:top w:val="none" w:sz="0" w:space="0" w:color="auto"/>
        <w:left w:val="none" w:sz="0" w:space="0" w:color="auto"/>
        <w:bottom w:val="none" w:sz="0" w:space="0" w:color="auto"/>
        <w:right w:val="none" w:sz="0" w:space="0" w:color="auto"/>
      </w:divBdr>
    </w:div>
    <w:div w:id="2095198986">
      <w:bodyDiv w:val="1"/>
      <w:marLeft w:val="0"/>
      <w:marRight w:val="0"/>
      <w:marTop w:val="0"/>
      <w:marBottom w:val="0"/>
      <w:divBdr>
        <w:top w:val="none" w:sz="0" w:space="0" w:color="auto"/>
        <w:left w:val="none" w:sz="0" w:space="0" w:color="auto"/>
        <w:bottom w:val="none" w:sz="0" w:space="0" w:color="auto"/>
        <w:right w:val="none" w:sz="0" w:space="0" w:color="auto"/>
      </w:divBdr>
    </w:div>
    <w:div w:id="2095392544">
      <w:bodyDiv w:val="1"/>
      <w:marLeft w:val="0"/>
      <w:marRight w:val="0"/>
      <w:marTop w:val="0"/>
      <w:marBottom w:val="0"/>
      <w:divBdr>
        <w:top w:val="none" w:sz="0" w:space="0" w:color="auto"/>
        <w:left w:val="none" w:sz="0" w:space="0" w:color="auto"/>
        <w:bottom w:val="none" w:sz="0" w:space="0" w:color="auto"/>
        <w:right w:val="none" w:sz="0" w:space="0" w:color="auto"/>
      </w:divBdr>
    </w:div>
    <w:div w:id="2096511734">
      <w:bodyDiv w:val="1"/>
      <w:marLeft w:val="0"/>
      <w:marRight w:val="0"/>
      <w:marTop w:val="0"/>
      <w:marBottom w:val="0"/>
      <w:divBdr>
        <w:top w:val="none" w:sz="0" w:space="0" w:color="auto"/>
        <w:left w:val="none" w:sz="0" w:space="0" w:color="auto"/>
        <w:bottom w:val="none" w:sz="0" w:space="0" w:color="auto"/>
        <w:right w:val="none" w:sz="0" w:space="0" w:color="auto"/>
      </w:divBdr>
    </w:div>
    <w:div w:id="2096897594">
      <w:bodyDiv w:val="1"/>
      <w:marLeft w:val="0"/>
      <w:marRight w:val="0"/>
      <w:marTop w:val="0"/>
      <w:marBottom w:val="0"/>
      <w:divBdr>
        <w:top w:val="none" w:sz="0" w:space="0" w:color="auto"/>
        <w:left w:val="none" w:sz="0" w:space="0" w:color="auto"/>
        <w:bottom w:val="none" w:sz="0" w:space="0" w:color="auto"/>
        <w:right w:val="none" w:sz="0" w:space="0" w:color="auto"/>
      </w:divBdr>
    </w:div>
    <w:div w:id="2097051268">
      <w:bodyDiv w:val="1"/>
      <w:marLeft w:val="0"/>
      <w:marRight w:val="0"/>
      <w:marTop w:val="0"/>
      <w:marBottom w:val="0"/>
      <w:divBdr>
        <w:top w:val="none" w:sz="0" w:space="0" w:color="auto"/>
        <w:left w:val="none" w:sz="0" w:space="0" w:color="auto"/>
        <w:bottom w:val="none" w:sz="0" w:space="0" w:color="auto"/>
        <w:right w:val="none" w:sz="0" w:space="0" w:color="auto"/>
      </w:divBdr>
    </w:div>
    <w:div w:id="2098357872">
      <w:bodyDiv w:val="1"/>
      <w:marLeft w:val="0"/>
      <w:marRight w:val="0"/>
      <w:marTop w:val="0"/>
      <w:marBottom w:val="0"/>
      <w:divBdr>
        <w:top w:val="none" w:sz="0" w:space="0" w:color="auto"/>
        <w:left w:val="none" w:sz="0" w:space="0" w:color="auto"/>
        <w:bottom w:val="none" w:sz="0" w:space="0" w:color="auto"/>
        <w:right w:val="none" w:sz="0" w:space="0" w:color="auto"/>
      </w:divBdr>
    </w:div>
    <w:div w:id="2098674545">
      <w:bodyDiv w:val="1"/>
      <w:marLeft w:val="0"/>
      <w:marRight w:val="0"/>
      <w:marTop w:val="0"/>
      <w:marBottom w:val="0"/>
      <w:divBdr>
        <w:top w:val="none" w:sz="0" w:space="0" w:color="auto"/>
        <w:left w:val="none" w:sz="0" w:space="0" w:color="auto"/>
        <w:bottom w:val="none" w:sz="0" w:space="0" w:color="auto"/>
        <w:right w:val="none" w:sz="0" w:space="0" w:color="auto"/>
      </w:divBdr>
    </w:div>
    <w:div w:id="2099137032">
      <w:bodyDiv w:val="1"/>
      <w:marLeft w:val="0"/>
      <w:marRight w:val="0"/>
      <w:marTop w:val="0"/>
      <w:marBottom w:val="0"/>
      <w:divBdr>
        <w:top w:val="none" w:sz="0" w:space="0" w:color="auto"/>
        <w:left w:val="none" w:sz="0" w:space="0" w:color="auto"/>
        <w:bottom w:val="none" w:sz="0" w:space="0" w:color="auto"/>
        <w:right w:val="none" w:sz="0" w:space="0" w:color="auto"/>
      </w:divBdr>
    </w:div>
    <w:div w:id="2099978314">
      <w:bodyDiv w:val="1"/>
      <w:marLeft w:val="0"/>
      <w:marRight w:val="0"/>
      <w:marTop w:val="0"/>
      <w:marBottom w:val="0"/>
      <w:divBdr>
        <w:top w:val="none" w:sz="0" w:space="0" w:color="auto"/>
        <w:left w:val="none" w:sz="0" w:space="0" w:color="auto"/>
        <w:bottom w:val="none" w:sz="0" w:space="0" w:color="auto"/>
        <w:right w:val="none" w:sz="0" w:space="0" w:color="auto"/>
      </w:divBdr>
    </w:div>
    <w:div w:id="2100052861">
      <w:bodyDiv w:val="1"/>
      <w:marLeft w:val="0"/>
      <w:marRight w:val="0"/>
      <w:marTop w:val="0"/>
      <w:marBottom w:val="0"/>
      <w:divBdr>
        <w:top w:val="none" w:sz="0" w:space="0" w:color="auto"/>
        <w:left w:val="none" w:sz="0" w:space="0" w:color="auto"/>
        <w:bottom w:val="none" w:sz="0" w:space="0" w:color="auto"/>
        <w:right w:val="none" w:sz="0" w:space="0" w:color="auto"/>
      </w:divBdr>
    </w:div>
    <w:div w:id="2100370713">
      <w:bodyDiv w:val="1"/>
      <w:marLeft w:val="0"/>
      <w:marRight w:val="0"/>
      <w:marTop w:val="0"/>
      <w:marBottom w:val="0"/>
      <w:divBdr>
        <w:top w:val="none" w:sz="0" w:space="0" w:color="auto"/>
        <w:left w:val="none" w:sz="0" w:space="0" w:color="auto"/>
        <w:bottom w:val="none" w:sz="0" w:space="0" w:color="auto"/>
        <w:right w:val="none" w:sz="0" w:space="0" w:color="auto"/>
      </w:divBdr>
    </w:div>
    <w:div w:id="2100516334">
      <w:bodyDiv w:val="1"/>
      <w:marLeft w:val="0"/>
      <w:marRight w:val="0"/>
      <w:marTop w:val="0"/>
      <w:marBottom w:val="0"/>
      <w:divBdr>
        <w:top w:val="none" w:sz="0" w:space="0" w:color="auto"/>
        <w:left w:val="none" w:sz="0" w:space="0" w:color="auto"/>
        <w:bottom w:val="none" w:sz="0" w:space="0" w:color="auto"/>
        <w:right w:val="none" w:sz="0" w:space="0" w:color="auto"/>
      </w:divBdr>
    </w:div>
    <w:div w:id="2101215676">
      <w:bodyDiv w:val="1"/>
      <w:marLeft w:val="0"/>
      <w:marRight w:val="0"/>
      <w:marTop w:val="0"/>
      <w:marBottom w:val="0"/>
      <w:divBdr>
        <w:top w:val="none" w:sz="0" w:space="0" w:color="auto"/>
        <w:left w:val="none" w:sz="0" w:space="0" w:color="auto"/>
        <w:bottom w:val="none" w:sz="0" w:space="0" w:color="auto"/>
        <w:right w:val="none" w:sz="0" w:space="0" w:color="auto"/>
      </w:divBdr>
    </w:div>
    <w:div w:id="2101758077">
      <w:bodyDiv w:val="1"/>
      <w:marLeft w:val="0"/>
      <w:marRight w:val="0"/>
      <w:marTop w:val="0"/>
      <w:marBottom w:val="0"/>
      <w:divBdr>
        <w:top w:val="none" w:sz="0" w:space="0" w:color="auto"/>
        <w:left w:val="none" w:sz="0" w:space="0" w:color="auto"/>
        <w:bottom w:val="none" w:sz="0" w:space="0" w:color="auto"/>
        <w:right w:val="none" w:sz="0" w:space="0" w:color="auto"/>
      </w:divBdr>
    </w:div>
    <w:div w:id="2102725580">
      <w:bodyDiv w:val="1"/>
      <w:marLeft w:val="0"/>
      <w:marRight w:val="0"/>
      <w:marTop w:val="0"/>
      <w:marBottom w:val="0"/>
      <w:divBdr>
        <w:top w:val="none" w:sz="0" w:space="0" w:color="auto"/>
        <w:left w:val="none" w:sz="0" w:space="0" w:color="auto"/>
        <w:bottom w:val="none" w:sz="0" w:space="0" w:color="auto"/>
        <w:right w:val="none" w:sz="0" w:space="0" w:color="auto"/>
      </w:divBdr>
    </w:div>
    <w:div w:id="2103136911">
      <w:bodyDiv w:val="1"/>
      <w:marLeft w:val="0"/>
      <w:marRight w:val="0"/>
      <w:marTop w:val="0"/>
      <w:marBottom w:val="0"/>
      <w:divBdr>
        <w:top w:val="none" w:sz="0" w:space="0" w:color="auto"/>
        <w:left w:val="none" w:sz="0" w:space="0" w:color="auto"/>
        <w:bottom w:val="none" w:sz="0" w:space="0" w:color="auto"/>
        <w:right w:val="none" w:sz="0" w:space="0" w:color="auto"/>
      </w:divBdr>
    </w:div>
    <w:div w:id="2104255280">
      <w:bodyDiv w:val="1"/>
      <w:marLeft w:val="0"/>
      <w:marRight w:val="0"/>
      <w:marTop w:val="0"/>
      <w:marBottom w:val="0"/>
      <w:divBdr>
        <w:top w:val="none" w:sz="0" w:space="0" w:color="auto"/>
        <w:left w:val="none" w:sz="0" w:space="0" w:color="auto"/>
        <w:bottom w:val="none" w:sz="0" w:space="0" w:color="auto"/>
        <w:right w:val="none" w:sz="0" w:space="0" w:color="auto"/>
      </w:divBdr>
    </w:div>
    <w:div w:id="2104839663">
      <w:bodyDiv w:val="1"/>
      <w:marLeft w:val="0"/>
      <w:marRight w:val="0"/>
      <w:marTop w:val="0"/>
      <w:marBottom w:val="0"/>
      <w:divBdr>
        <w:top w:val="none" w:sz="0" w:space="0" w:color="auto"/>
        <w:left w:val="none" w:sz="0" w:space="0" w:color="auto"/>
        <w:bottom w:val="none" w:sz="0" w:space="0" w:color="auto"/>
        <w:right w:val="none" w:sz="0" w:space="0" w:color="auto"/>
      </w:divBdr>
    </w:div>
    <w:div w:id="2107730099">
      <w:bodyDiv w:val="1"/>
      <w:marLeft w:val="0"/>
      <w:marRight w:val="0"/>
      <w:marTop w:val="0"/>
      <w:marBottom w:val="0"/>
      <w:divBdr>
        <w:top w:val="none" w:sz="0" w:space="0" w:color="auto"/>
        <w:left w:val="none" w:sz="0" w:space="0" w:color="auto"/>
        <w:bottom w:val="none" w:sz="0" w:space="0" w:color="auto"/>
        <w:right w:val="none" w:sz="0" w:space="0" w:color="auto"/>
      </w:divBdr>
    </w:div>
    <w:div w:id="2109228547">
      <w:bodyDiv w:val="1"/>
      <w:marLeft w:val="0"/>
      <w:marRight w:val="0"/>
      <w:marTop w:val="0"/>
      <w:marBottom w:val="0"/>
      <w:divBdr>
        <w:top w:val="none" w:sz="0" w:space="0" w:color="auto"/>
        <w:left w:val="none" w:sz="0" w:space="0" w:color="auto"/>
        <w:bottom w:val="none" w:sz="0" w:space="0" w:color="auto"/>
        <w:right w:val="none" w:sz="0" w:space="0" w:color="auto"/>
      </w:divBdr>
    </w:div>
    <w:div w:id="2109307002">
      <w:bodyDiv w:val="1"/>
      <w:marLeft w:val="0"/>
      <w:marRight w:val="0"/>
      <w:marTop w:val="0"/>
      <w:marBottom w:val="0"/>
      <w:divBdr>
        <w:top w:val="none" w:sz="0" w:space="0" w:color="auto"/>
        <w:left w:val="none" w:sz="0" w:space="0" w:color="auto"/>
        <w:bottom w:val="none" w:sz="0" w:space="0" w:color="auto"/>
        <w:right w:val="none" w:sz="0" w:space="0" w:color="auto"/>
      </w:divBdr>
    </w:div>
    <w:div w:id="2109960598">
      <w:bodyDiv w:val="1"/>
      <w:marLeft w:val="0"/>
      <w:marRight w:val="0"/>
      <w:marTop w:val="0"/>
      <w:marBottom w:val="0"/>
      <w:divBdr>
        <w:top w:val="none" w:sz="0" w:space="0" w:color="auto"/>
        <w:left w:val="none" w:sz="0" w:space="0" w:color="auto"/>
        <w:bottom w:val="none" w:sz="0" w:space="0" w:color="auto"/>
        <w:right w:val="none" w:sz="0" w:space="0" w:color="auto"/>
      </w:divBdr>
    </w:div>
    <w:div w:id="2117479685">
      <w:bodyDiv w:val="1"/>
      <w:marLeft w:val="0"/>
      <w:marRight w:val="0"/>
      <w:marTop w:val="0"/>
      <w:marBottom w:val="0"/>
      <w:divBdr>
        <w:top w:val="none" w:sz="0" w:space="0" w:color="auto"/>
        <w:left w:val="none" w:sz="0" w:space="0" w:color="auto"/>
        <w:bottom w:val="none" w:sz="0" w:space="0" w:color="auto"/>
        <w:right w:val="none" w:sz="0" w:space="0" w:color="auto"/>
      </w:divBdr>
    </w:div>
    <w:div w:id="2117602352">
      <w:bodyDiv w:val="1"/>
      <w:marLeft w:val="0"/>
      <w:marRight w:val="0"/>
      <w:marTop w:val="0"/>
      <w:marBottom w:val="0"/>
      <w:divBdr>
        <w:top w:val="none" w:sz="0" w:space="0" w:color="auto"/>
        <w:left w:val="none" w:sz="0" w:space="0" w:color="auto"/>
        <w:bottom w:val="none" w:sz="0" w:space="0" w:color="auto"/>
        <w:right w:val="none" w:sz="0" w:space="0" w:color="auto"/>
      </w:divBdr>
    </w:div>
    <w:div w:id="2119716361">
      <w:bodyDiv w:val="1"/>
      <w:marLeft w:val="0"/>
      <w:marRight w:val="0"/>
      <w:marTop w:val="0"/>
      <w:marBottom w:val="0"/>
      <w:divBdr>
        <w:top w:val="none" w:sz="0" w:space="0" w:color="auto"/>
        <w:left w:val="none" w:sz="0" w:space="0" w:color="auto"/>
        <w:bottom w:val="none" w:sz="0" w:space="0" w:color="auto"/>
        <w:right w:val="none" w:sz="0" w:space="0" w:color="auto"/>
      </w:divBdr>
    </w:div>
    <w:div w:id="2122260929">
      <w:bodyDiv w:val="1"/>
      <w:marLeft w:val="0"/>
      <w:marRight w:val="0"/>
      <w:marTop w:val="0"/>
      <w:marBottom w:val="0"/>
      <w:divBdr>
        <w:top w:val="none" w:sz="0" w:space="0" w:color="auto"/>
        <w:left w:val="none" w:sz="0" w:space="0" w:color="auto"/>
        <w:bottom w:val="none" w:sz="0" w:space="0" w:color="auto"/>
        <w:right w:val="none" w:sz="0" w:space="0" w:color="auto"/>
      </w:divBdr>
    </w:div>
    <w:div w:id="2122647151">
      <w:bodyDiv w:val="1"/>
      <w:marLeft w:val="0"/>
      <w:marRight w:val="0"/>
      <w:marTop w:val="0"/>
      <w:marBottom w:val="0"/>
      <w:divBdr>
        <w:top w:val="none" w:sz="0" w:space="0" w:color="auto"/>
        <w:left w:val="none" w:sz="0" w:space="0" w:color="auto"/>
        <w:bottom w:val="none" w:sz="0" w:space="0" w:color="auto"/>
        <w:right w:val="none" w:sz="0" w:space="0" w:color="auto"/>
      </w:divBdr>
    </w:div>
    <w:div w:id="2124035078">
      <w:bodyDiv w:val="1"/>
      <w:marLeft w:val="0"/>
      <w:marRight w:val="0"/>
      <w:marTop w:val="0"/>
      <w:marBottom w:val="0"/>
      <w:divBdr>
        <w:top w:val="none" w:sz="0" w:space="0" w:color="auto"/>
        <w:left w:val="none" w:sz="0" w:space="0" w:color="auto"/>
        <w:bottom w:val="none" w:sz="0" w:space="0" w:color="auto"/>
        <w:right w:val="none" w:sz="0" w:space="0" w:color="auto"/>
      </w:divBdr>
    </w:div>
    <w:div w:id="2124954955">
      <w:bodyDiv w:val="1"/>
      <w:marLeft w:val="0"/>
      <w:marRight w:val="0"/>
      <w:marTop w:val="0"/>
      <w:marBottom w:val="0"/>
      <w:divBdr>
        <w:top w:val="none" w:sz="0" w:space="0" w:color="auto"/>
        <w:left w:val="none" w:sz="0" w:space="0" w:color="auto"/>
        <w:bottom w:val="none" w:sz="0" w:space="0" w:color="auto"/>
        <w:right w:val="none" w:sz="0" w:space="0" w:color="auto"/>
      </w:divBdr>
    </w:div>
    <w:div w:id="2126074848">
      <w:bodyDiv w:val="1"/>
      <w:marLeft w:val="0"/>
      <w:marRight w:val="0"/>
      <w:marTop w:val="0"/>
      <w:marBottom w:val="0"/>
      <w:divBdr>
        <w:top w:val="none" w:sz="0" w:space="0" w:color="auto"/>
        <w:left w:val="none" w:sz="0" w:space="0" w:color="auto"/>
        <w:bottom w:val="none" w:sz="0" w:space="0" w:color="auto"/>
        <w:right w:val="none" w:sz="0" w:space="0" w:color="auto"/>
      </w:divBdr>
    </w:div>
    <w:div w:id="2126533499">
      <w:bodyDiv w:val="1"/>
      <w:marLeft w:val="0"/>
      <w:marRight w:val="0"/>
      <w:marTop w:val="0"/>
      <w:marBottom w:val="0"/>
      <w:divBdr>
        <w:top w:val="none" w:sz="0" w:space="0" w:color="auto"/>
        <w:left w:val="none" w:sz="0" w:space="0" w:color="auto"/>
        <w:bottom w:val="none" w:sz="0" w:space="0" w:color="auto"/>
        <w:right w:val="none" w:sz="0" w:space="0" w:color="auto"/>
      </w:divBdr>
    </w:div>
    <w:div w:id="2129665316">
      <w:bodyDiv w:val="1"/>
      <w:marLeft w:val="0"/>
      <w:marRight w:val="0"/>
      <w:marTop w:val="0"/>
      <w:marBottom w:val="0"/>
      <w:divBdr>
        <w:top w:val="none" w:sz="0" w:space="0" w:color="auto"/>
        <w:left w:val="none" w:sz="0" w:space="0" w:color="auto"/>
        <w:bottom w:val="none" w:sz="0" w:space="0" w:color="auto"/>
        <w:right w:val="none" w:sz="0" w:space="0" w:color="auto"/>
      </w:divBdr>
    </w:div>
    <w:div w:id="2130589558">
      <w:bodyDiv w:val="1"/>
      <w:marLeft w:val="0"/>
      <w:marRight w:val="0"/>
      <w:marTop w:val="0"/>
      <w:marBottom w:val="0"/>
      <w:divBdr>
        <w:top w:val="none" w:sz="0" w:space="0" w:color="auto"/>
        <w:left w:val="none" w:sz="0" w:space="0" w:color="auto"/>
        <w:bottom w:val="none" w:sz="0" w:space="0" w:color="auto"/>
        <w:right w:val="none" w:sz="0" w:space="0" w:color="auto"/>
      </w:divBdr>
    </w:div>
    <w:div w:id="2134059929">
      <w:bodyDiv w:val="1"/>
      <w:marLeft w:val="0"/>
      <w:marRight w:val="0"/>
      <w:marTop w:val="0"/>
      <w:marBottom w:val="0"/>
      <w:divBdr>
        <w:top w:val="none" w:sz="0" w:space="0" w:color="auto"/>
        <w:left w:val="none" w:sz="0" w:space="0" w:color="auto"/>
        <w:bottom w:val="none" w:sz="0" w:space="0" w:color="auto"/>
        <w:right w:val="none" w:sz="0" w:space="0" w:color="auto"/>
      </w:divBdr>
    </w:div>
    <w:div w:id="2136362578">
      <w:bodyDiv w:val="1"/>
      <w:marLeft w:val="0"/>
      <w:marRight w:val="0"/>
      <w:marTop w:val="0"/>
      <w:marBottom w:val="0"/>
      <w:divBdr>
        <w:top w:val="none" w:sz="0" w:space="0" w:color="auto"/>
        <w:left w:val="none" w:sz="0" w:space="0" w:color="auto"/>
        <w:bottom w:val="none" w:sz="0" w:space="0" w:color="auto"/>
        <w:right w:val="none" w:sz="0" w:space="0" w:color="auto"/>
      </w:divBdr>
    </w:div>
    <w:div w:id="2136481870">
      <w:bodyDiv w:val="1"/>
      <w:marLeft w:val="0"/>
      <w:marRight w:val="0"/>
      <w:marTop w:val="0"/>
      <w:marBottom w:val="0"/>
      <w:divBdr>
        <w:top w:val="none" w:sz="0" w:space="0" w:color="auto"/>
        <w:left w:val="none" w:sz="0" w:space="0" w:color="auto"/>
        <w:bottom w:val="none" w:sz="0" w:space="0" w:color="auto"/>
        <w:right w:val="none" w:sz="0" w:space="0" w:color="auto"/>
      </w:divBdr>
    </w:div>
    <w:div w:id="2137482895">
      <w:bodyDiv w:val="1"/>
      <w:marLeft w:val="0"/>
      <w:marRight w:val="0"/>
      <w:marTop w:val="0"/>
      <w:marBottom w:val="0"/>
      <w:divBdr>
        <w:top w:val="none" w:sz="0" w:space="0" w:color="auto"/>
        <w:left w:val="none" w:sz="0" w:space="0" w:color="auto"/>
        <w:bottom w:val="none" w:sz="0" w:space="0" w:color="auto"/>
        <w:right w:val="none" w:sz="0" w:space="0" w:color="auto"/>
      </w:divBdr>
    </w:div>
    <w:div w:id="2139833442">
      <w:bodyDiv w:val="1"/>
      <w:marLeft w:val="0"/>
      <w:marRight w:val="0"/>
      <w:marTop w:val="0"/>
      <w:marBottom w:val="0"/>
      <w:divBdr>
        <w:top w:val="none" w:sz="0" w:space="0" w:color="auto"/>
        <w:left w:val="none" w:sz="0" w:space="0" w:color="auto"/>
        <w:bottom w:val="none" w:sz="0" w:space="0" w:color="auto"/>
        <w:right w:val="none" w:sz="0" w:space="0" w:color="auto"/>
      </w:divBdr>
    </w:div>
    <w:div w:id="2140568295">
      <w:bodyDiv w:val="1"/>
      <w:marLeft w:val="0"/>
      <w:marRight w:val="0"/>
      <w:marTop w:val="0"/>
      <w:marBottom w:val="0"/>
      <w:divBdr>
        <w:top w:val="none" w:sz="0" w:space="0" w:color="auto"/>
        <w:left w:val="none" w:sz="0" w:space="0" w:color="auto"/>
        <w:bottom w:val="none" w:sz="0" w:space="0" w:color="auto"/>
        <w:right w:val="none" w:sz="0" w:space="0" w:color="auto"/>
      </w:divBdr>
    </w:div>
    <w:div w:id="2141604301">
      <w:bodyDiv w:val="1"/>
      <w:marLeft w:val="0"/>
      <w:marRight w:val="0"/>
      <w:marTop w:val="0"/>
      <w:marBottom w:val="0"/>
      <w:divBdr>
        <w:top w:val="none" w:sz="0" w:space="0" w:color="auto"/>
        <w:left w:val="none" w:sz="0" w:space="0" w:color="auto"/>
        <w:bottom w:val="none" w:sz="0" w:space="0" w:color="auto"/>
        <w:right w:val="none" w:sz="0" w:space="0" w:color="auto"/>
      </w:divBdr>
    </w:div>
    <w:div w:id="2142266760">
      <w:bodyDiv w:val="1"/>
      <w:marLeft w:val="0"/>
      <w:marRight w:val="0"/>
      <w:marTop w:val="0"/>
      <w:marBottom w:val="0"/>
      <w:divBdr>
        <w:top w:val="none" w:sz="0" w:space="0" w:color="auto"/>
        <w:left w:val="none" w:sz="0" w:space="0" w:color="auto"/>
        <w:bottom w:val="none" w:sz="0" w:space="0" w:color="auto"/>
        <w:right w:val="none" w:sz="0" w:space="0" w:color="auto"/>
      </w:divBdr>
    </w:div>
    <w:div w:id="2143301336">
      <w:bodyDiv w:val="1"/>
      <w:marLeft w:val="0"/>
      <w:marRight w:val="0"/>
      <w:marTop w:val="0"/>
      <w:marBottom w:val="0"/>
      <w:divBdr>
        <w:top w:val="none" w:sz="0" w:space="0" w:color="auto"/>
        <w:left w:val="none" w:sz="0" w:space="0" w:color="auto"/>
        <w:bottom w:val="none" w:sz="0" w:space="0" w:color="auto"/>
        <w:right w:val="none" w:sz="0" w:space="0" w:color="auto"/>
      </w:divBdr>
    </w:div>
    <w:div w:id="2144619488">
      <w:bodyDiv w:val="1"/>
      <w:marLeft w:val="0"/>
      <w:marRight w:val="0"/>
      <w:marTop w:val="0"/>
      <w:marBottom w:val="0"/>
      <w:divBdr>
        <w:top w:val="none" w:sz="0" w:space="0" w:color="auto"/>
        <w:left w:val="none" w:sz="0" w:space="0" w:color="auto"/>
        <w:bottom w:val="none" w:sz="0" w:space="0" w:color="auto"/>
        <w:right w:val="none" w:sz="0" w:space="0" w:color="auto"/>
      </w:divBdr>
    </w:div>
    <w:div w:id="2145543436">
      <w:bodyDiv w:val="1"/>
      <w:marLeft w:val="0"/>
      <w:marRight w:val="0"/>
      <w:marTop w:val="0"/>
      <w:marBottom w:val="0"/>
      <w:divBdr>
        <w:top w:val="none" w:sz="0" w:space="0" w:color="auto"/>
        <w:left w:val="none" w:sz="0" w:space="0" w:color="auto"/>
        <w:bottom w:val="none" w:sz="0" w:space="0" w:color="auto"/>
        <w:right w:val="none" w:sz="0" w:space="0" w:color="auto"/>
      </w:divBdr>
    </w:div>
    <w:div w:id="2146122971">
      <w:bodyDiv w:val="1"/>
      <w:marLeft w:val="0"/>
      <w:marRight w:val="0"/>
      <w:marTop w:val="0"/>
      <w:marBottom w:val="0"/>
      <w:divBdr>
        <w:top w:val="none" w:sz="0" w:space="0" w:color="auto"/>
        <w:left w:val="none" w:sz="0" w:space="0" w:color="auto"/>
        <w:bottom w:val="none" w:sz="0" w:space="0" w:color="auto"/>
        <w:right w:val="none" w:sz="0" w:space="0" w:color="auto"/>
      </w:divBdr>
    </w:div>
    <w:div w:id="2146507536">
      <w:bodyDiv w:val="1"/>
      <w:marLeft w:val="0"/>
      <w:marRight w:val="0"/>
      <w:marTop w:val="0"/>
      <w:marBottom w:val="0"/>
      <w:divBdr>
        <w:top w:val="none" w:sz="0" w:space="0" w:color="auto"/>
        <w:left w:val="none" w:sz="0" w:space="0" w:color="auto"/>
        <w:bottom w:val="none" w:sz="0" w:space="0" w:color="auto"/>
        <w:right w:val="none" w:sz="0" w:space="0" w:color="auto"/>
      </w:divBdr>
    </w:div>
    <w:div w:id="21468504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image" Target="media/image100.png"/><Relationship Id="rId21" Type="http://schemas.openxmlformats.org/officeDocument/2006/relationships/image" Target="media/image9.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5.png"/><Relationship Id="rId112" Type="http://schemas.openxmlformats.org/officeDocument/2006/relationships/image" Target="media/image95.png"/><Relationship Id="rId16" Type="http://schemas.openxmlformats.org/officeDocument/2006/relationships/image" Target="media/image4.png"/><Relationship Id="rId107" Type="http://schemas.openxmlformats.org/officeDocument/2006/relationships/image" Target="media/image90.png"/><Relationship Id="rId11" Type="http://schemas.openxmlformats.org/officeDocument/2006/relationships/header" Target="header4.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5.png"/><Relationship Id="rId5" Type="http://schemas.openxmlformats.org/officeDocument/2006/relationships/webSettings" Target="webSettings.xml"/><Relationship Id="rId90" Type="http://schemas.openxmlformats.org/officeDocument/2006/relationships/image" Target="media/image76.png"/><Relationship Id="rId95" Type="http://schemas.openxmlformats.org/officeDocument/2006/relationships/image" Target="media/image81.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image" Target="media/image96.png"/><Relationship Id="rId118" Type="http://schemas.openxmlformats.org/officeDocument/2006/relationships/fontTable" Target="fontTable.xml"/><Relationship Id="rId80" Type="http://schemas.openxmlformats.org/officeDocument/2006/relationships/image" Target="media/image67.png"/><Relationship Id="rId85" Type="http://schemas.microsoft.com/office/2007/relationships/hdphoto" Target="media/hdphoto1.wdp"/><Relationship Id="rId12" Type="http://schemas.openxmlformats.org/officeDocument/2006/relationships/header" Target="header5.xml"/><Relationship Id="rId17" Type="http://schemas.openxmlformats.org/officeDocument/2006/relationships/image" Target="media/image5.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6.png"/><Relationship Id="rId103" Type="http://schemas.openxmlformats.org/officeDocument/2006/relationships/image" Target="media/image86.png"/><Relationship Id="rId108" Type="http://schemas.openxmlformats.org/officeDocument/2006/relationships/image" Target="media/image91.png"/><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7.png"/><Relationship Id="rId96"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6.png"/><Relationship Id="rId114" Type="http://schemas.openxmlformats.org/officeDocument/2006/relationships/image" Target="media/image97.png"/><Relationship Id="rId119" Type="http://schemas.microsoft.com/office/2011/relationships/people" Target="people.xml"/><Relationship Id="rId10" Type="http://schemas.openxmlformats.org/officeDocument/2006/relationships/header" Target="header3.xml"/><Relationship Id="rId31" Type="http://schemas.openxmlformats.org/officeDocument/2006/relationships/image" Target="media/image19.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2.jpeg"/><Relationship Id="rId94" Type="http://schemas.openxmlformats.org/officeDocument/2006/relationships/image" Target="media/image80.png"/><Relationship Id="rId99" Type="http://schemas.microsoft.com/office/2011/relationships/commentsExtended" Target="commentsExtended.xml"/><Relationship Id="rId101" Type="http://schemas.openxmlformats.org/officeDocument/2006/relationships/image" Target="media/image84.png"/><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image" Target="media/image1.png"/><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image" Target="media/image92.png"/><Relationship Id="rId34" Type="http://schemas.openxmlformats.org/officeDocument/2006/relationships/image" Target="media/image22.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3.png"/><Relationship Id="rId104" Type="http://schemas.openxmlformats.org/officeDocument/2006/relationships/image" Target="media/image87.png"/><Relationship Id="rId120"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header" Target="header6.xml"/><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3.png"/><Relationship Id="rId110" Type="http://schemas.openxmlformats.org/officeDocument/2006/relationships/image" Target="media/image93.png"/><Relationship Id="rId115" Type="http://schemas.openxmlformats.org/officeDocument/2006/relationships/image" Target="media/image98.png"/><Relationship Id="rId61" Type="http://schemas.openxmlformats.org/officeDocument/2006/relationships/image" Target="media/image48.png"/><Relationship Id="rId82" Type="http://schemas.openxmlformats.org/officeDocument/2006/relationships/image" Target="media/image69.jpeg"/><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3.png"/><Relationship Id="rId77" Type="http://schemas.openxmlformats.org/officeDocument/2006/relationships/image" Target="media/image64.png"/><Relationship Id="rId100" Type="http://schemas.microsoft.com/office/2016/09/relationships/commentsIds" Target="commentsIds.xml"/><Relationship Id="rId105" Type="http://schemas.openxmlformats.org/officeDocument/2006/relationships/image" Target="media/image88.png"/><Relationship Id="rId8" Type="http://schemas.openxmlformats.org/officeDocument/2006/relationships/header" Target="header1.xml"/><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79.png"/><Relationship Id="rId98" Type="http://schemas.openxmlformats.org/officeDocument/2006/relationships/comments" Target="comments.xml"/><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image" Target="media/image99.png"/><Relationship Id="rId20" Type="http://schemas.openxmlformats.org/officeDocument/2006/relationships/image" Target="media/image8.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4.jpeg"/><Relationship Id="rId111" Type="http://schemas.openxmlformats.org/officeDocument/2006/relationships/image" Target="media/image94.png"/><Relationship Id="rId15" Type="http://schemas.openxmlformats.org/officeDocument/2006/relationships/image" Target="media/image3.png"/><Relationship Id="rId36" Type="http://schemas.openxmlformats.org/officeDocument/2006/relationships/image" Target="media/image24.png"/><Relationship Id="rId57" Type="http://schemas.openxmlformats.org/officeDocument/2006/relationships/image" Target="media/image44.png"/><Relationship Id="rId106" Type="http://schemas.openxmlformats.org/officeDocument/2006/relationships/image" Target="media/image89.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BNT_Author.XSL" StyleName="ABNT NBR 6023:2002*" Version="1">
  <b:Source>
    <b:Tag>Hir11</b:Tag>
    <b:SourceType>Book</b:SourceType>
    <b:Guid>{0F2C3242-7291-45BC-A6D0-C19C1B6C0AB1}</b:Guid>
    <b:Title>Engenharia de Software: Qualidade e Produtividade com Tecnologia</b:Title>
    <b:Year>2011</b:Year>
    <b:City>Rio de Janeiro</b:City>
    <b:Publisher>Elsevier</b:Publisher>
    <b:Author>
      <b:Author>
        <b:NameList>
          <b:Person>
            <b:Last>Hirama</b:Last>
            <b:First>Kenchi</b:First>
          </b:Person>
        </b:NameList>
      </b:Author>
    </b:Author>
    <b:RefOrder>14</b:RefOrder>
  </b:Source>
  <b:Source>
    <b:Tag>Fer01</b:Tag>
    <b:SourceType>Book</b:SourceType>
    <b:Guid>{1FF2D464-8F20-47D7-83FC-E20D9B5B85CF}</b:Guid>
    <b:Title>Mini Aurélio Século XXI: O minidicionário da língua portuguesa</b:Title>
    <b:Year>2001</b:Year>
    <b:City>Rio de Janeiro</b:City>
    <b:Publisher>Nova Fronteira S.A</b:Publisher>
    <b:Edition>5</b:Edition>
    <b:Author>
      <b:Author>
        <b:NameList>
          <b:Person>
            <b:Last>Ferreira</b:Last>
            <b:Middle>Buarque de Holanda</b:Middle>
            <b:First>Aurélio</b:First>
          </b:Person>
        </b:NameList>
      </b:Author>
    </b:Author>
    <b:RefOrder>12</b:RefOrder>
  </b:Source>
  <b:Source>
    <b:Tag>Tel14</b:Tag>
    <b:SourceType>Book</b:SourceType>
    <b:Guid>{B78AD7D6-8318-4555-B8A1-A7DBAF51F9DC}</b:Guid>
    <b:Title>Extreme Programming: Aprenda como encantar seus usuários desenvolvendo software com agilidade e alta qualidade</b:Title>
    <b:Year>2014</b:Year>
    <b:City>São Paulo</b:City>
    <b:Publisher>Novatec</b:Publisher>
    <b:Edition>2</b:Edition>
    <b:Author>
      <b:Author>
        <b:NameList>
          <b:Person>
            <b:Last>Teles</b:Last>
            <b:Middle>Manhães</b:Middle>
            <b:First>Vinícius</b:First>
          </b:Person>
        </b:NameList>
      </b:Author>
      <b:Editor>
        <b:NameList>
          <b:Person>
            <b:Last>Prates</b:Last>
            <b:First>Rubens</b:First>
          </b:Person>
        </b:NameList>
      </b:Editor>
    </b:Author>
    <b:RefOrder>25</b:RefOrder>
  </b:Source>
  <b:Source>
    <b:Tag>Dia10</b:Tag>
    <b:SourceType>Book</b:SourceType>
    <b:Guid>{74BC4C51-FAAD-4458-B985-6F8ED9805E31}</b:Guid>
    <b:Title>Como escrever uma monografia: Manual de elaboração com exemplos e exercícios</b:Title>
    <b:Year>2010</b:Year>
    <b:City>Rio de Janeiro</b:City>
    <b:Publisher>Atlas</b:Publisher>
    <b:Author>
      <b:Author>
        <b:NameList>
          <b:Person>
            <b:Last>Dias</b:Last>
            <b:Middle>de Souza</b:Middle>
            <b:First>Donaldo</b:First>
          </b:Person>
          <b:Person>
            <b:Last>Silva</b:Last>
            <b:Middle>Ferreira da</b:Middle>
            <b:First>Mônica</b:First>
          </b:Person>
        </b:NameList>
      </b:Author>
    </b:Author>
    <b:RefOrder>3</b:RefOrder>
  </b:Source>
  <b:Source>
    <b:Tag>Sev02</b:Tag>
    <b:SourceType>Book</b:SourceType>
    <b:Guid>{CC90C15D-00A1-4A80-8C5F-35C4FE5F3697}</b:Guid>
    <b:Title>Metodologia de trabalho científico</b:Title>
    <b:Year>2002</b:Year>
    <b:City>São Paulo</b:City>
    <b:Publisher>Cortez</b:Publisher>
    <b:Edition>22</b:Edition>
    <b:Author>
      <b:Author>
        <b:NameList>
          <b:Person>
            <b:Last>Severino</b:Last>
            <b:Middle>Joaquim</b:Middle>
            <b:First>Antônio</b:First>
          </b:Person>
        </b:NameList>
      </b:Author>
    </b:Author>
    <b:RefOrder>4</b:RefOrder>
  </b:Source>
  <b:Source>
    <b:Tag>Ins90</b:Tag>
    <b:SourceType>Book</b:SourceType>
    <b:Guid>{2F5AE627-4ED1-419E-84E4-060F3472F9A6}</b:Guid>
    <b:Title>IEE Std 610.12-1990: IEEE Standard Glossary of Software Engineering Terminology</b:Title>
    <b:Year>1990</b:Year>
    <b:City>New York</b:City>
    <b:Pages>84</b:Pages>
    <b:Author>
      <b:Author>
        <b:Corporate>Institute of Eletrical and Eletronics Engineers</b:Corporate>
      </b:Author>
    </b:Author>
    <b:RefOrder>22</b:RefOrder>
  </b:Source>
  <b:Source>
    <b:Tag>Som11</b:Tag>
    <b:SourceType>Book</b:SourceType>
    <b:Guid>{82F4A586-5998-4E3D-AAE3-8275381862E0}</b:Guid>
    <b:Title>Engenharia de Software</b:Title>
    <b:Year>2011</b:Year>
    <b:City>São Paulo</b:City>
    <b:Publisher>Pearson Prentice Hall</b:Publisher>
    <b:Edition>9</b:Edition>
    <b:Author>
      <b:Author>
        <b:NameList>
          <b:Person>
            <b:Last>Sommerville</b:Last>
            <b:First>Ian</b:First>
          </b:Person>
        </b:NameList>
      </b:Author>
    </b:Author>
    <b:RefOrder>21</b:RefOrder>
  </b:Source>
  <b:Source>
    <b:Tag>Pre11</b:Tag>
    <b:SourceType>Book</b:SourceType>
    <b:Guid>{19B91C3F-01CF-4AAC-B68D-6B9C04BB5BB7}</b:Guid>
    <b:Title>Engenharia de Software: Uma abordagem Profissional</b:Title>
    <b:Year>2011</b:Year>
    <b:City>Porto Alegre</b:City>
    <b:Publisher>Bookman</b:Publisher>
    <b:Edition>7</b:Edition>
    <b:Author>
      <b:Author>
        <b:NameList>
          <b:Person>
            <b:Last>Pressman</b:Last>
            <b:Middle>S.</b:Middle>
            <b:First>Roger</b:First>
          </b:Person>
        </b:NameList>
      </b:Author>
    </b:Author>
    <b:RefOrder>13</b:RefOrder>
  </b:Source>
  <b:Source>
    <b:Tag>Duosd</b:Tag>
    <b:SourceType>InternetSite</b:SourceType>
    <b:Guid>{81CF2B92-4D06-4A52-9EF5-9EAA7B70AD83}</b:Guid>
    <b:Author>
      <b:Author>
        <b:Corporate>Duolingo</b:Corporate>
      </b:Author>
    </b:Author>
    <b:Year>sd.</b:Year>
    <b:YearAccessed>2018</b:YearAccessed>
    <b:MonthAccessed>08</b:MonthAccessed>
    <b:DayAccessed>23</b:DayAccessed>
    <b:URL>https://pt.duolingo.com/</b:URL>
    <b:InternetSiteTitle>Aprenda idiomas de graça. Para sempre</b:InternetSiteTitle>
    <b:RefOrder>11</b:RefOrder>
  </b:Source>
  <b:Source>
    <b:Tag>CCA18</b:Tag>
    <b:SourceType>InternetSite</b:SourceType>
    <b:Guid>{9BC111EF-7662-4876-97AE-32951D946DE2}</b:Guid>
    <b:Author>
      <b:Author>
        <b:Corporate>CCAA</b:Corporate>
      </b:Author>
    </b:Author>
    <b:YearAccessed>2018</b:YearAccessed>
    <b:MonthAccessed>08</b:MonthAccessed>
    <b:DayAccessed>23</b:DayAccessed>
    <b:URL>https://www.ccaa.com.br/espacoccaa/conteudos/</b:URL>
    <b:Year>sd.</b:Year>
    <b:InternetSiteTitle>Espaço CCAA Aluno</b:InternetSiteTitle>
    <b:RefOrder>9</b:RefOrder>
  </b:Source>
  <b:Source>
    <b:Tag>Goo18</b:Tag>
    <b:SourceType>InternetSite</b:SourceType>
    <b:Guid>{BB343956-0EC7-4D56-B669-191339D6FAB6}</b:Guid>
    <b:Author>
      <b:Author>
        <b:Corporate>Google</b:Corporate>
      </b:Author>
    </b:Author>
    <b:Year>2018</b:Year>
    <b:YearAccessed>2018</b:YearAccessed>
    <b:MonthAccessed>08</b:MonthAccessed>
    <b:DayAccessed>23</b:DayAccessed>
    <b:URL>https://support.google.com/edu/classroom/answer/6020279?hl=pt-BR#</b:URL>
    <b:InternetSiteTitle>Sobre o Google Sala de aula</b:InternetSiteTitle>
    <b:RefOrder>7</b:RefOrder>
  </b:Source>
  <b:Source>
    <b:Tag>Bab18</b:Tag>
    <b:SourceType>InternetSite</b:SourceType>
    <b:Guid>{4B5D8DB2-263E-4565-81DF-EB05C8B2D6AF}</b:Guid>
    <b:Author>
      <b:Author>
        <b:Corporate>Babbel</b:Corporate>
      </b:Author>
    </b:Author>
    <b:InternetSiteTitle>Preços</b:InternetSiteTitle>
    <b:Year>2018</b:Year>
    <b:YearAccessed>2018</b:YearAccessed>
    <b:MonthAccessed>08</b:MonthAccessed>
    <b:DayAccessed>23</b:DayAccessed>
    <b:URL>https://home.babbel.com/prices</b:URL>
    <b:RefOrder>10</b:RefOrder>
  </b:Source>
  <b:Source>
    <b:Tag>Babsd</b:Tag>
    <b:SourceType>InternetSite</b:SourceType>
    <b:Guid>{F107CB87-A8F0-4ECE-A6DE-A7059C75A93A}</b:Guid>
    <b:Author>
      <b:Author>
        <b:Corporate>Babbel</b:Corporate>
      </b:Author>
    </b:Author>
    <b:Year>2018</b:Year>
    <b:YearAccessed>2018</b:YearAccessed>
    <b:MonthAccessed>08</b:MonthAccessed>
    <b:DayAccessed>23</b:DayAccessed>
    <b:URL>https://pt.babbel.com/</b:URL>
    <b:InternetSiteTitle>Fale um idioma como sempre sonhou</b:InternetSiteTitle>
    <b:RefOrder>41</b:RefOrder>
  </b:Source>
  <b:Source>
    <b:Tag>Alv09</b:Tag>
    <b:SourceType>Book</b:SourceType>
    <b:Guid>{DE60EA37-9E83-475C-BACC-5DCC495F54E6}</b:Guid>
    <b:Title>Educação a Distância: o estado da arte</b:Title>
    <b:Year>2009</b:Year>
    <b:City>São Paulo</b:City>
    <b:Publisher>Pearson Education do Brasil</b:Publisher>
    <b:Volume>1</b:Volume>
    <b:Author>
      <b:Author>
        <b:NameList>
          <b:Person>
            <b:Last>Alves</b:Last>
            <b:Middle>Roberto Moreira</b:Middle>
            <b:First>João</b:First>
          </b:Person>
          <b:Person>
            <b:Last>Nunes</b:Last>
            <b:Middle>Ivôno</b:Middle>
            <b:First>Barros</b:First>
          </b:Person>
          <b:Person>
            <b:Last>Litto</b:Last>
            <b:Middle>Michael</b:Middle>
            <b:First>Fredric</b:First>
          </b:Person>
          <b:Person>
            <b:Last>Gomes</b:Last>
            <b:Middle>Alberto da Costa</b:Middle>
            <b:First>Candido</b:First>
          </b:Person>
        </b:NameList>
      </b:Author>
    </b:Author>
    <b:RefOrder>5</b:RefOrder>
  </b:Source>
  <b:Source>
    <b:Tag>Sta17</b:Tag>
    <b:SourceType>Book</b:SourceType>
    <b:Guid>{927A8B70-23AD-4DCD-A8BB-6753696CAAF0}</b:Guid>
    <b:Title>Desenvolvendo com Laravel: Um Framework para construção de aplicativos PHP modernos </b:Title>
    <b:Year>2017</b:Year>
    <b:City>São Paulo</b:City>
    <b:Publisher>Novatec</b:Publisher>
    <b:Edition>1</b:Edition>
    <b:Author>
      <b:Author>
        <b:NameList>
          <b:Person>
            <b:Last>Stauffer</b:Last>
            <b:First>Matt</b:First>
          </b:Person>
        </b:NameList>
      </b:Author>
    </b:Author>
    <b:RefOrder>34</b:RefOrder>
  </b:Source>
  <b:Source>
    <b:Tag>Bar03</b:Tag>
    <b:SourceType>Book</b:SourceType>
    <b:Guid>{7F07267C-F82A-4313-9E6D-2B398E6FA8A4}</b:Guid>
    <b:Title>Design e Avaliação de Interfaces Humano-Computador</b:Title>
    <b:Year>2003</b:Year>
    <b:City>Campinas</b:City>
    <b:Publisher>UNIVERSIDADE ESTADUAL DE CAMPINAS</b:Publisher>
    <b:Author>
      <b:Author>
        <b:NameList>
          <b:Person>
            <b:Last>Baranauskas</b:Last>
            <b:Middle>Calani</b:Middle>
            <b:First>Maria Cecília</b:First>
          </b:Person>
          <b:Person>
            <b:Last>Rocha</b:Last>
            <b:Middle>Vieira da </b:Middle>
            <b:First>Heloísa</b:First>
          </b:Person>
        </b:NameList>
      </b:Author>
    </b:Author>
    <b:RefOrder>20</b:RefOrder>
  </b:Source>
  <b:Source>
    <b:Tag>Ben</b:Tag>
    <b:SourceType>Book</b:SourceType>
    <b:Guid>{875000AB-24BF-4EED-AA37-8B395A1CC128}</b:Guid>
    <b:Title>Desenvolvimento Web com PHP e MySQL</b:Title>
    <b:Author>
      <b:Author>
        <b:NameList>
          <b:Person>
            <b:Last>Bento</b:Last>
            <b:Middle>Júnior</b:Middle>
            <b:First>Evaldo</b:First>
          </b:Person>
        </b:NameList>
      </b:Author>
    </b:Author>
    <b:Year>2013</b:Year>
    <b:City>São Paulo</b:City>
    <b:Publisher>Casa do Código</b:Publisher>
    <b:RefOrder>42</b:RefOrder>
  </b:Source>
  <b:Source>
    <b:Tag>Skl16</b:Tag>
    <b:SourceType>Book</b:SourceType>
    <b:Guid>{2D325353-2321-4E2D-A371-966B3E20D700}</b:Guid>
    <b:Title>Aprendendo PHP: Introdução amigável à linguagem mais popular da WEB</b:Title>
    <b:Year>2016</b:Year>
    <b:City>São Paulo</b:City>
    <b:Publisher>Novatec</b:Publisher>
    <b:Author>
      <b:Author>
        <b:NameList>
          <b:Person>
            <b:Last>Sklar</b:Last>
            <b:First>David</b:First>
          </b:Person>
        </b:NameList>
      </b:Author>
    </b:Author>
    <b:RefOrder>32</b:RefOrder>
  </b:Source>
  <b:Source>
    <b:Tag>Loc15</b:Tag>
    <b:SourceType>Book</b:SourceType>
    <b:Guid>{3EFCDEE5-8A85-4C9D-9CF2-A8C072803074}</b:Guid>
    <b:Author>
      <b:Author>
        <b:NameList>
          <b:Person>
            <b:Last>Lockhart</b:Last>
            <b:First>Josh</b:First>
          </b:Person>
        </b:NameList>
      </b:Author>
    </b:Author>
    <b:Title>PHP Moderno</b:Title>
    <b:Year>2015</b:Year>
    <b:City>São Paulo</b:City>
    <b:Publisher>Novatec</b:Publisher>
    <b:RefOrder>33</b:RefOrder>
  </b:Source>
  <b:Source>
    <b:Tag>Cri05</b:Tag>
    <b:SourceType>Book</b:SourceType>
    <b:Guid>{B726F5C9-1F97-4D4F-AAAC-300B31664B6C}</b:Guid>
    <b:Title>Criptografia em Hardware e Software</b:Title>
    <b:Year>2005</b:Year>
    <b:City>São Paulo</b:City>
    <b:Publisher>Novatec</b:Publisher>
    <b:Author>
      <b:Author>
        <b:NameList>
          <b:Person>
            <b:Last>Moreno</b:Last>
            <b:Middle>David</b:Middle>
            <b:First>Edward</b:First>
          </b:Person>
          <b:Person>
            <b:Last>Pereira</b:Last>
            <b:Middle>Dacêncio</b:Middle>
            <b:First>Fábio</b:First>
          </b:Person>
          <b:Person>
            <b:Last>Chiaramonte</b:Last>
            <b:Middle>Barros</b:Middle>
            <b:First>Rodolfo</b:First>
          </b:Person>
        </b:NameList>
      </b:Author>
    </b:Author>
    <b:RefOrder>15</b:RefOrder>
  </b:Source>
  <b:Source>
    <b:Tag>Hin00</b:Tag>
    <b:SourceType>Report</b:SourceType>
    <b:Guid>{AF6F6241-88FC-405D-B790-5B67B3568FB5}</b:Guid>
    <b:Title>Um estudo descritivo de novos algoritmos de criptografia</b:Title>
    <b:Year>2000</b:Year>
    <b:City>Pelotas</b:City>
    <b:Author>
      <b:Author>
        <b:NameList>
          <b:Person>
            <b:Last>Hinz</b:Last>
            <b:First>Marco</b:First>
            <b:Middle>Antônio Mielke</b:Middle>
          </b:Person>
        </b:NameList>
      </b:Author>
    </b:Author>
    <b:Institution>Dissertação (Bacharel em Informática) - UFP</b:Institution>
    <b:Pages>58</b:Pages>
    <b:RefOrder>16</b:RefOrder>
  </b:Source>
  <b:Source>
    <b:Tag>Otw18</b:Tag>
    <b:SourceType>InternetSite</b:SourceType>
    <b:Guid>{E967FC54-2208-48B1-8456-2DABDAEE224B}</b:Guid>
    <b:Author>
      <b:Author>
        <b:NameList>
          <b:Person>
            <b:Last>Otwell</b:Last>
            <b:First>Taylor</b:First>
          </b:Person>
        </b:NameList>
      </b:Author>
    </b:Author>
    <b:Title>Encryption</b:Title>
    <b:InternetSiteTitle>Laravel Docs</b:InternetSiteTitle>
    <b:Year>2018</b:Year>
    <b:YearAccessed>2018</b:YearAccessed>
    <b:MonthAccessed>10</b:MonthAccessed>
    <b:DayAccessed>05</b:DayAccessed>
    <b:URL>https://laravel.com/docs/5.7/encryption</b:URL>
    <b:RefOrder>19</b:RefOrder>
  </b:Source>
  <b:Source>
    <b:Tag>Rob</b:Tag>
    <b:SourceType>Book</b:SourceType>
    <b:Guid>{7B2D2EA9-71D0-4C41-9A85-EC344815C321}</b:Guid>
    <b:Author>
      <b:Author>
        <b:NameList>
          <b:Person>
            <b:Last>Robbins</b:Last>
            <b:First>Jennifer</b:First>
            <b:Middle>Niederst</b:Middle>
          </b:Person>
        </b:NameList>
      </b:Author>
    </b:Author>
    <b:Title>HTML5: Pocket Reference</b:Title>
    <b:Publisher>O'Reilly</b:Publisher>
    <b:Edition>5</b:Edition>
    <b:Year>2013</b:Year>
    <b:City>Sebastopol</b:City>
    <b:RefOrder>27</b:RefOrder>
  </b:Source>
  <b:Source>
    <b:Tag>McF13</b:Tag>
    <b:SourceType>Book</b:SourceType>
    <b:Guid>{9AE40171-65AE-453D-BE80-96C8EB442010}</b:Guid>
    <b:Author>
      <b:Author>
        <b:NameList>
          <b:Person>
            <b:Last>McFarland</b:Last>
            <b:First>David</b:First>
            <b:Middle>Sawyer</b:Middle>
          </b:Person>
        </b:NameList>
      </b:Author>
    </b:Author>
    <b:Title>CSS3: the missing manual</b:Title>
    <b:Year>2013</b:Year>
    <b:City>Sebastopol</b:City>
    <b:Publisher>O'Reilly</b:Publisher>
    <b:Edition>3</b:Edition>
    <b:RefOrder>30</b:RefOrder>
  </b:Source>
  <b:Source>
    <b:Tag>Cro08</b:Tag>
    <b:SourceType>Book</b:SourceType>
    <b:Guid>{49281CC7-C967-4A76-9C23-EE3AC641FB38}</b:Guid>
    <b:Author>
      <b:Author>
        <b:NameList>
          <b:Person>
            <b:Last>Crockford</b:Last>
            <b:First>Douglas</b:First>
          </b:Person>
        </b:NameList>
      </b:Author>
    </b:Author>
    <b:Title>JavaScript: The Good Parts</b:Title>
    <b:Year>2008</b:Year>
    <b:City>Sebastopol</b:City>
    <b:Publisher>O'Reilly</b:Publisher>
    <b:RefOrder>31</b:RefOrder>
  </b:Source>
  <b:Source>
    <b:Tag>Cae18</b:Tag>
    <b:SourceType>Book</b:SourceType>
    <b:Guid>{9A56ECBA-EDEE-4932-AAD7-B89A0BB665AE}</b:Guid>
    <b:Title>Desenvolvimento Web com HTML, CSS e JavaScript</b:Title>
    <b:Year>2018</b:Year>
    <b:City>São Paulo</b:City>
    <b:Publisher>Caelum ensino e inovação</b:Publisher>
    <b:YearAccessed>2018</b:YearAccessed>
    <b:MonthAccessed>10</b:MonthAccessed>
    <b:DayAccessed>07</b:DayAccessed>
    <b:URL>https://www.caelum.com.br/download/caelum-html-css-javascript.pdf</b:URL>
    <b:Author>
      <b:Author>
        <b:Corporate>Caelum</b:Corporate>
      </b:Author>
    </b:Author>
    <b:RefOrder>29</b:RefOrder>
  </b:Source>
  <b:Source>
    <b:Tag>Sil99</b:Tag>
    <b:SourceType>Book</b:SourceType>
    <b:Guid>{DEFD8F73-DED4-4CC7-B56F-280945383524}</b:Guid>
    <b:Title>Sistema de Banco de Dados</b:Title>
    <b:Year>1999</b:Year>
    <b:City>São Paulo</b:City>
    <b:Publisher>Pearson Education</b:Publisher>
    <b:Edition>3</b:Edition>
    <b:Author>
      <b:Author>
        <b:NameList>
          <b:Person>
            <b:Last>Silberchatz</b:Last>
            <b:First>Abraham</b:First>
          </b:Person>
          <b:Person>
            <b:Last>Korth</b:Last>
            <b:Middle>F</b:Middle>
            <b:First>Henry</b:First>
          </b:Person>
          <b:Person>
            <b:Last>Sudarshan</b:Last>
            <b:First>S</b:First>
          </b:Person>
        </b:NameList>
      </b:Author>
    </b:Author>
    <b:RefOrder>36</b:RefOrder>
  </b:Source>
  <b:Source>
    <b:Tag>Elm11</b:Tag>
    <b:SourceType>Book</b:SourceType>
    <b:Guid>{527E910C-1A1F-408C-9B63-8C043A1EAB8E}</b:Guid>
    <b:Title>Sistemas de Banco de Dados</b:Title>
    <b:Year>2011</b:Year>
    <b:City>São Paulo</b:City>
    <b:Publisher>Pearson Education</b:Publisher>
    <b:Edition>6</b:Edition>
    <b:Author>
      <b:Author>
        <b:NameList>
          <b:Person>
            <b:Last>Elmasri</b:Last>
            <b:First>Ramez</b:First>
          </b:Person>
          <b:Person>
            <b:Last>Navathe</b:Last>
            <b:Middle>B</b:Middle>
            <b:First>Shamkant</b:First>
          </b:Person>
        </b:NameList>
      </b:Author>
    </b:Author>
    <b:RefOrder>35</b:RefOrder>
  </b:Source>
  <b:Source>
    <b:Tag>Car15</b:Tag>
    <b:SourceType>Book</b:SourceType>
    <b:Guid>{D069A894-805F-44CB-B0B4-7ED5B09E18CF}</b:Guid>
    <b:Author>
      <b:Author>
        <b:NameList>
          <b:Person>
            <b:Last>Carvalho</b:Last>
            <b:First>Vinícius</b:First>
          </b:Person>
        </b:NameList>
      </b:Author>
    </b:Author>
    <b:Title>MySQL: Comece com o principal banco de dados open source do mercado</b:Title>
    <b:Year>2015</b:Year>
    <b:City>São Paulo</b:City>
    <b:Publisher>Casa do Código</b:Publisher>
    <b:RefOrder>37</b:RefOrder>
  </b:Source>
  <b:Source>
    <b:Tag>Sae17</b:Tag>
    <b:SourceType>ArticleInAPeriodical</b:SourceType>
    <b:Guid>{09549AA3-8F96-4F32-8DA7-EFC2D8426895}</b:Guid>
    <b:Author>
      <b:Author>
        <b:NameList>
          <b:Person>
            <b:Last>Saengtongsrikamon</b:Last>
            <b:First>Chantree</b:First>
          </b:Person>
          <b:Person>
            <b:Last>Meesad</b:Last>
            <b:First>Phayung</b:First>
          </b:Person>
          <b:Person>
            <b:Last>Sunantha</b:Last>
            <b:First>Sodsee</b:First>
          </b:Person>
        </b:NameList>
      </b:Author>
    </b:Author>
    <b:Title>Scanner-Based Optical Mark Recognition</b:Title>
    <b:Year>2017</b:Year>
    <b:City>Bangkok</b:City>
    <b:Pages>5</b:Pages>
    <b:PeriodicalTitle> International Conference on Computing and Information Technology</b:PeriodicalTitle>
    <b:RefOrder>26</b:RefOrder>
  </b:Source>
  <b:Source>
    <b:Tag>Cam14</b:Tag>
    <b:SourceType>Book</b:SourceType>
    <b:Guid>{9BCC2FDD-2A53-4F33-8395-BADC4422C0D3}</b:Guid>
    <b:Author>
      <b:Author>
        <b:NameList>
          <b:Person>
            <b:Last>Campos</b:Last>
            <b:First>André</b:First>
            <b:Middle>L. N.</b:Middle>
          </b:Person>
        </b:NameList>
      </b:Author>
    </b:Author>
    <b:Title>Modelagem de Processos com BPMN</b:Title>
    <b:City>Rio de Janeiro</b:City>
    <b:Year>2014</b:Year>
    <b:Publisher>Brasport</b:Publisher>
    <b:Edition>2</b:Edition>
    <b:RefOrder>23</b:RefOrder>
  </b:Source>
  <b:Source>
    <b:Tag>Sil17</b:Tag>
    <b:SourceType>Book</b:SourceType>
    <b:Guid>{13C000F5-2D11-4FB6-9A8B-6963706D0A8B}</b:Guid>
    <b:Author>
      <b:Author>
        <b:NameList>
          <b:Person>
            <b:Last>Silver</b:Last>
            <b:First>Bruce</b:First>
          </b:Person>
        </b:NameList>
      </b:Author>
    </b:Author>
    <b:Title>BPMN Method and Style: with Bpmn Implementer's Guide</b:Title>
    <b:Year>2017</b:Year>
    <b:City>Altadena</b:City>
    <b:Publisher>Cody-Cassidy Press</b:Publisher>
    <b:Edition>2</b:Edition>
    <b:RefOrder>24</b:RefOrder>
  </b:Source>
  <b:Source>
    <b:Tag>Zap05</b:Tag>
    <b:SourceType>Report</b:SourceType>
    <b:Guid>{E7708959-3C23-4E20-A104-AF7A732CBCF9}</b:Guid>
    <b:Title>Segurança da Informação: Um diferencial determinante na competitividade das corporações</b:Title>
    <b:Year>2005</b:Year>
    <b:City>Rio de Janeiro</b:City>
    <b:JournalName>Promon Business &amp; Technology Review</b:JournalName>
    <b:Pages>28</b:Pages>
    <b:Author>
      <b:Author>
        <b:NameList>
          <b:Person>
            <b:Last>Zapater</b:Last>
            <b:First>Marcio</b:First>
          </b:Person>
          <b:Person>
            <b:Last>Suzuki</b:Last>
            <b:First>Rodrigo</b:First>
          </b:Person>
        </b:NameList>
      </b:Author>
    </b:Author>
    <b:Institution>Promon Business &amp; Tecnology Review</b:Institution>
    <b:RefOrder>43</b:RefOrder>
  </b:Source>
  <b:Source>
    <b:Tag>Waz09</b:Tag>
    <b:SourceType>Book</b:SourceType>
    <b:Guid>{04AC68D7-0A91-462E-A2E8-526D5C03796F}</b:Guid>
    <b:Title>Metodologia de Pesquisa para ciência da Computação</b:Title>
    <b:Year>2009</b:Year>
    <b:City>Rio de Janeiro</b:City>
    <b:Author>
      <b:Author>
        <b:NameList>
          <b:Person>
            <b:Last>Wazlawick</b:Last>
            <b:First>Raul</b:First>
            <b:Middle>Sidnei</b:Middle>
          </b:Person>
        </b:NameList>
      </b:Author>
    </b:Author>
    <b:Publisher>Elsevier</b:Publisher>
    <b:RefOrder>39</b:RefOrder>
  </b:Source>
  <b:Source>
    <b:Tag>Mar03</b:Tag>
    <b:SourceType>Book</b:SourceType>
    <b:Guid>{EEBAE6C4-8F3B-4D69-9012-6DF1DD4F9912}</b:Guid>
    <b:Author>
      <b:Author>
        <b:NameList>
          <b:Person>
            <b:Last>Marconi</b:Last>
            <b:First>Marina</b:First>
            <b:Middle>de Andrade</b:Middle>
          </b:Person>
          <b:Person>
            <b:Last>Lakatos</b:Last>
            <b:First>Eva</b:First>
            <b:Middle>Maria</b:Middle>
          </b:Person>
        </b:NameList>
      </b:Author>
    </b:Author>
    <b:Title>Fundamentos de metodologia científica</b:Title>
    <b:Year>2003</b:Year>
    <b:City>São Paulo</b:City>
    <b:Publisher>Atlas</b:Publisher>
    <b:Edition>5</b:Edition>
    <b:RefOrder>38</b:RefOrder>
  </b:Source>
  <b:Source>
    <b:Tag>Gil02</b:Tag>
    <b:SourceType>Book</b:SourceType>
    <b:Guid>{DB45723D-A22B-49B2-9159-23984E6349A9}</b:Guid>
    <b:Author>
      <b:Author>
        <b:NameList>
          <b:Person>
            <b:Last>Gil</b:Last>
            <b:First>Antonio</b:First>
            <b:Middle>Carlos</b:Middle>
          </b:Person>
        </b:NameList>
      </b:Author>
    </b:Author>
    <b:Title>Como Elaborar Projeos de Pesquisa</b:Title>
    <b:Year>2002</b:Year>
    <b:City>São Paulo</b:City>
    <b:Publisher>Atlas</b:Publisher>
    <b:Edition>4</b:Edition>
    <b:RefOrder>40</b:RefOrder>
  </b:Source>
  <b:Source>
    <b:Tag>Net12</b:Tag>
    <b:SourceType>Book</b:SourceType>
    <b:Guid>{B67074CC-6A4A-4DCC-A39D-EB23944D9977}</b:Guid>
    <b:Title>Educação a distância: o estado da arte</b:Title>
    <b:Year>2012</b:Year>
    <b:City>São Paulo</b:City>
    <b:Publisher>Pearson Education do Brasil</b:Publisher>
    <b:Volume>2</b:Volume>
    <b:Author>
      <b:Author>
        <b:NameList>
          <b:Person>
            <b:Last>Melo Neto</b:Last>
            <b:First>José</b:First>
            <b:Middle>Augusto de</b:Middle>
          </b:Person>
          <b:Person>
            <b:Last>Azevedo</b:Last>
            <b:First>José</b:First>
            <b:Middle>Carlos de</b:Middle>
          </b:Person>
          <b:Person>
            <b:Last>Cardoso</b:Last>
            <b:First>Mara</b:First>
            <b:Middle>Yáskara Nogueira Paiva</b:Middle>
          </b:Person>
          <b:Person>
            <b:Last>Assis</b:Last>
            <b:First>Elisa</b:First>
            <b:Middle>Maria de</b:Middle>
          </b:Person>
        </b:NameList>
      </b:Author>
    </b:Author>
    <b:RefOrder>6</b:RefOrder>
  </b:Source>
  <b:Source>
    <b:Tag>PHP18</b:Tag>
    <b:SourceType>InternetSite</b:SourceType>
    <b:Guid>{D4BB06A9-DB77-453C-A02C-62691B3B31F9}</b:Guid>
    <b:Title>Modelo de Armazenamento Criptografado</b:Title>
    <b:Year>2018a</b:Year>
    <b:Author>
      <b:Author>
        <b:Corporate>PHP</b:Corporate>
      </b:Author>
    </b:Author>
    <b:InternetSiteTitle>php.net</b:InternetSiteTitle>
    <b:YearAccessed>2018</b:YearAccessed>
    <b:MonthAccessed>10</b:MonthAccessed>
    <b:DayAccessed>05</b:DayAccessed>
    <b:URL>https://secure.php.net/manual/pt_BR/security.database.storage.php</b:URL>
    <b:RefOrder>17</b:RefOrder>
  </b:Source>
  <b:Source>
    <b:Tag>Oqu18</b:Tag>
    <b:SourceType>InternetSite</b:SourceType>
    <b:Guid>{8ACCD89D-AEAF-4A02-879C-3AAC355CCC4E}</b:Guid>
    <b:Year>2018b</b:Year>
    <b:InternetSiteTitle>O que é o PHP?</b:InternetSiteTitle>
    <b:YearAccessed>2018</b:YearAccessed>
    <b:MonthAccessed>09</b:MonthAccessed>
    <b:DayAccessed>30</b:DayAccessed>
    <b:URL>https://secure.php.net/manual/pt_BR/intro-whatis.php</b:URL>
    <b:Author>
      <b:Author>
        <b:Corporate>PHP</b:Corporate>
      </b:Author>
    </b:Author>
    <b:RefOrder>28</b:RefOrder>
  </b:Source>
  <b:Source>
    <b:Tag>SAN98</b:Tag>
    <b:SourceType>BookSection</b:SourceType>
    <b:Guid>{01693CDC-6672-40E9-92F4-46FA5EA09AA1}</b:Guid>
    <b:Author>
      <b:Author>
        <b:NameList>
          <b:Person>
            <b:Last>SANDHU</b:Last>
            <b:First>RAVl</b:First>
            <b:Middle>S.</b:Middle>
          </b:Person>
        </b:NameList>
      </b:Author>
      <b:BookAuthor>
        <b:NameList>
          <b:Person>
            <b:Last>SANDHU</b:Last>
            <b:First>RAVl</b:First>
            <b:Middle>S.</b:Middle>
          </b:Person>
        </b:NameList>
      </b:BookAuthor>
    </b:Author>
    <b:Title>Role-based Access Control</b:Title>
    <b:Year>1998</b:Year>
    <b:City>Fairfax</b:City>
    <b:Pages>237-286</b:Pages>
    <b:PeriodicalTitle>ADVANCES IN COMPUTERS</b:PeriodicalTitle>
    <b:BookTitle>Advances in Computers</b:BookTitle>
    <b:Publisher>Academic Press</b:Publisher>
    <b:Volume>46</b:Volume>
    <b:YearAccessed>2018</b:YearAccessed>
    <b:MonthAccessed>10</b:MonthAccessed>
    <b:DayAccessed>5</b:DayAccessed>
    <b:URL>http://www.profsandhu.com/articles/advcom/adv_comp_rbac.pdf</b:URL>
    <b:RefOrder>18</b:RefOrder>
  </b:Source>
  <b:Source>
    <b:Tag>Lil15</b:Tag>
    <b:SourceType>Book</b:SourceType>
    <b:Guid>{6EE2BE96-AD9B-46A7-AED6-AC617A5CD648}</b:Guid>
    <b:Author>
      <b:Author>
        <b:NameList>
          <b:Person>
            <b:Last>Bacich</b:Last>
            <b:First>Lilian</b:First>
          </b:Person>
          <b:Person>
            <b:Last>Neto</b:Last>
            <b:First>Adolfo</b:First>
            <b:Middle>Tanzi</b:Middle>
          </b:Person>
          <b:Person>
            <b:Last>Trevisani</b:Last>
            <b:First>Fernando</b:First>
            <b:Middle>de Mello</b:Middle>
          </b:Person>
          <b:Person>
            <b:Last>Moran</b:Last>
            <b:First>José</b:First>
          </b:Person>
        </b:NameList>
      </b:Author>
    </b:Author>
    <b:Title>Ensino Híbrido: Personalização e tecnologia na educação</b:Title>
    <b:Year>2015</b:Year>
    <b:City>Porto Alegre</b:City>
    <b:Publisher>Penso</b:Publisher>
    <b:RefOrder>1</b:RefOrder>
  </b:Source>
  <b:Source>
    <b:Tag>Wiz171</b:Tag>
    <b:SourceType>InternetSite</b:SourceType>
    <b:Guid>{C563CAFB-39FE-4392-8853-EEC04F4DA464}</b:Guid>
    <b:Author>
      <b:Author>
        <b:Corporate>Wizard</b:Corporate>
      </b:Author>
    </b:Author>
    <b:Year>2017a</b:Year>
    <b:YearAccessed>2018</b:YearAccessed>
    <b:MonthAccessed>08</b:MonthAccessed>
    <b:DayAccessed>23</b:DayAccessed>
    <b:URL>http://www.wizard.com.br/experiencias-wizard/</b:URL>
    <b:InternetSiteTitle>Experiências Wizard</b:InternetSiteTitle>
    <b:RefOrder>2</b:RefOrder>
  </b:Source>
  <b:Source>
    <b:Tag>Wiz17</b:Tag>
    <b:SourceType>InternetSite</b:SourceType>
    <b:Guid>{AD6F5D6F-B1A7-433B-ACEB-1C9A779C4789}</b:Guid>
    <b:Year>2017b</b:Year>
    <b:Author>
      <b:Author>
        <b:Corporate>Wizard</b:Corporate>
      </b:Author>
    </b:Author>
    <b:YearAccessed>2018</b:YearAccessed>
    <b:MonthAccessed>08</b:MonthAccessed>
    <b:DayAccessed>23</b:DayAccessed>
    <b:URL>http://www.wizard.com.br/sobre-wizard/</b:URL>
    <b:InternetSiteTitle>Sobre a Wizard</b:InternetSiteTitle>
    <b:RefOrder>8</b:RefOrder>
  </b:Source>
</b:Sources>
</file>

<file path=customXml/itemProps1.xml><?xml version="1.0" encoding="utf-8"?>
<ds:datastoreItem xmlns:ds="http://schemas.openxmlformats.org/officeDocument/2006/customXml" ds:itemID="{857EE78A-A6D3-45CB-BF8B-E76F131AE2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4042</TotalTime>
  <Pages>1</Pages>
  <Words>20865</Words>
  <Characters>112671</Characters>
  <Application>Microsoft Office Word</Application>
  <DocSecurity>0</DocSecurity>
  <Lines>938</Lines>
  <Paragraphs>266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133270</CharactersWithSpaces>
  <SharedDoc>false</SharedDoc>
  <HLinks>
    <vt:vector size="6" baseType="variant">
      <vt:variant>
        <vt:i4>3473447</vt:i4>
      </vt:variant>
      <vt:variant>
        <vt:i4>156</vt:i4>
      </vt:variant>
      <vt:variant>
        <vt:i4>0</vt:i4>
      </vt:variant>
      <vt:variant>
        <vt:i4>5</vt:i4>
      </vt:variant>
      <vt:variant>
        <vt:lpwstr>http://www.joininit.com.br/</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Ryan Lemos</dc:creator>
  <cp:keywords/>
  <dc:description/>
  <cp:lastModifiedBy>Ryan Lemos</cp:lastModifiedBy>
  <cp:revision>42</cp:revision>
  <cp:lastPrinted>2018-11-06T01:42:00Z</cp:lastPrinted>
  <dcterms:created xsi:type="dcterms:W3CDTF">2019-07-28T20:26:00Z</dcterms:created>
  <dcterms:modified xsi:type="dcterms:W3CDTF">2019-08-26T14:27:00Z</dcterms:modified>
</cp:coreProperties>
</file>