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6D241F" w:rsidRDefault="00990568" w:rsidP="00990568">
      <w:pPr>
        <w:spacing w:before="102"/>
        <w:ind w:firstLine="21"/>
        <w:jc w:val="center"/>
        <w:rPr>
          <w:b/>
          <w:lang w:val="en-US"/>
          <w:rPrChange w:id="0" w:author="Ryan Lemos" w:date="2019-05-22T10:18:00Z">
            <w:rPr>
              <w:b/>
            </w:rPr>
          </w:rPrChange>
        </w:rPr>
      </w:pPr>
      <w:r w:rsidRPr="006D241F">
        <w:rPr>
          <w:b/>
          <w:lang w:val="en-US"/>
          <w:rPrChange w:id="1" w:author="Ryan Lemos" w:date="2019-05-22T10:18:00Z">
            <w:rPr>
              <w:b/>
            </w:rPr>
          </w:rPrChange>
        </w:rPr>
        <w:lastRenderedPageBreak/>
        <w:t>ABSTRACT</w:t>
      </w:r>
    </w:p>
    <w:p w14:paraId="505AE69A" w14:textId="77777777" w:rsidR="00172F7F" w:rsidRPr="006D241F" w:rsidRDefault="00172F7F" w:rsidP="00172F7F">
      <w:pPr>
        <w:pStyle w:val="Corpodetexto"/>
        <w:rPr>
          <w:sz w:val="20"/>
          <w:lang w:val="en-US"/>
          <w:rPrChange w:id="2" w:author="Ryan Lemos" w:date="2019-05-22T10:18:00Z">
            <w:rPr>
              <w:sz w:val="20"/>
            </w:rPr>
          </w:rPrChange>
        </w:rPr>
      </w:pPr>
    </w:p>
    <w:p w14:paraId="4A4D7C15" w14:textId="77777777" w:rsidR="00172F7F" w:rsidRPr="006D241F" w:rsidRDefault="00172F7F" w:rsidP="00172F7F">
      <w:pPr>
        <w:pStyle w:val="Corpodetexto"/>
        <w:rPr>
          <w:sz w:val="20"/>
          <w:lang w:val="en-US"/>
          <w:rPrChange w:id="3" w:author="Ryan Lemos" w:date="2019-05-22T10:18:00Z">
            <w:rPr>
              <w:sz w:val="20"/>
            </w:rPr>
          </w:rPrChange>
        </w:rPr>
      </w:pPr>
    </w:p>
    <w:p w14:paraId="199E1F2D" w14:textId="77777777" w:rsidR="00172F7F" w:rsidRPr="006D241F" w:rsidRDefault="00172F7F" w:rsidP="00172F7F">
      <w:pPr>
        <w:pStyle w:val="Corpodetexto"/>
        <w:spacing w:before="8"/>
        <w:rPr>
          <w:sz w:val="21"/>
          <w:lang w:val="en-US"/>
          <w:rPrChange w:id="4" w:author="Ryan Lemos" w:date="2019-05-22T10:18:00Z">
            <w:rPr>
              <w:sz w:val="21"/>
            </w:rPr>
          </w:rPrChange>
        </w:rPr>
      </w:pPr>
    </w:p>
    <w:p w14:paraId="621ECA40" w14:textId="77777777" w:rsidR="00172F7F" w:rsidRPr="006D241F" w:rsidRDefault="00990568" w:rsidP="00172F7F">
      <w:pPr>
        <w:pStyle w:val="Corpodetexto"/>
        <w:spacing w:before="1"/>
        <w:ind w:left="302" w:right="107"/>
        <w:jc w:val="both"/>
        <w:rPr>
          <w:lang w:val="en-US"/>
          <w:rPrChange w:id="5" w:author="Ryan Lemos" w:date="2019-05-22T10:18:00Z">
            <w:rPr/>
          </w:rPrChange>
        </w:rPr>
      </w:pPr>
      <w:r w:rsidRPr="006D241F">
        <w:rPr>
          <w:lang w:val="en-US"/>
          <w:rPrChange w:id="6" w:author="Ryan Lemos" w:date="2019-05-22T10:18:00Z">
            <w:rPr/>
          </w:rPrChange>
        </w:rPr>
        <w:t>Here comes the abstract</w:t>
      </w:r>
      <w:r w:rsidR="00172F7F" w:rsidRPr="006D241F">
        <w:rPr>
          <w:lang w:val="en-US"/>
          <w:rPrChange w:id="7" w:author="Ryan Lemos" w:date="2019-05-22T10:18:00Z">
            <w:rPr/>
          </w:rPrChange>
        </w:rPr>
        <w:t>.</w:t>
      </w:r>
    </w:p>
    <w:p w14:paraId="5241EF56" w14:textId="77777777" w:rsidR="00172F7F" w:rsidRPr="006D241F" w:rsidRDefault="00172F7F" w:rsidP="00172F7F">
      <w:pPr>
        <w:pStyle w:val="Corpodetexto"/>
        <w:rPr>
          <w:sz w:val="26"/>
          <w:lang w:val="en-US"/>
          <w:rPrChange w:id="8" w:author="Ryan Lemos" w:date="2019-05-22T10:18:00Z">
            <w:rPr>
              <w:sz w:val="26"/>
            </w:rPr>
          </w:rPrChange>
        </w:rPr>
      </w:pPr>
    </w:p>
    <w:p w14:paraId="46879A45" w14:textId="77777777" w:rsidR="00172F7F" w:rsidRPr="006D241F" w:rsidRDefault="00172F7F" w:rsidP="00172F7F">
      <w:pPr>
        <w:pStyle w:val="Corpodetexto"/>
        <w:rPr>
          <w:sz w:val="26"/>
          <w:lang w:val="en-US"/>
          <w:rPrChange w:id="9" w:author="Ryan Lemos" w:date="2019-05-22T10:18:00Z">
            <w:rPr>
              <w:sz w:val="26"/>
            </w:rPr>
          </w:rPrChange>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6D241F" w:rsidRDefault="00F03DA2" w:rsidP="009C5E46">
      <w:pPr>
        <w:spacing w:after="160"/>
        <w:ind w:firstLine="0"/>
        <w:rPr>
          <w:i/>
          <w:lang w:val="en-US"/>
          <w:rPrChange w:id="10" w:author="Ryan Lemos" w:date="2019-05-22T10:18:00Z">
            <w:rPr>
              <w:i/>
            </w:rPr>
          </w:rPrChange>
        </w:rPr>
      </w:pPr>
      <w:r>
        <w:rPr>
          <w:lang w:val="en-US"/>
        </w:rPr>
        <w:t>MVC</w:t>
      </w:r>
      <w:r>
        <w:rPr>
          <w:lang w:val="en-US"/>
        </w:rPr>
        <w:tab/>
      </w:r>
      <w:r>
        <w:rPr>
          <w:lang w:val="en-US"/>
        </w:rPr>
        <w:tab/>
      </w:r>
      <w:r w:rsidRPr="006D241F">
        <w:rPr>
          <w:i/>
          <w:lang w:val="en-US"/>
          <w:rPrChange w:id="11" w:author="Ryan Lemos" w:date="2019-05-22T10:18:00Z">
            <w:rPr>
              <w:i/>
            </w:rPr>
          </w:rPrChange>
        </w:rPr>
        <w:t>Model</w:t>
      </w:r>
      <w:r w:rsidRPr="006D241F">
        <w:rPr>
          <w:lang w:val="en-US"/>
          <w:rPrChange w:id="12" w:author="Ryan Lemos" w:date="2019-05-22T10:18:00Z">
            <w:rPr/>
          </w:rPrChange>
        </w:rPr>
        <w:t xml:space="preserve">, </w:t>
      </w:r>
      <w:r w:rsidRPr="006D241F">
        <w:rPr>
          <w:i/>
          <w:lang w:val="en-US"/>
          <w:rPrChange w:id="13" w:author="Ryan Lemos" w:date="2019-05-22T10:18:00Z">
            <w:rPr>
              <w:i/>
            </w:rPr>
          </w:rPrChange>
        </w:rPr>
        <w:t>View</w:t>
      </w:r>
      <w:r w:rsidRPr="006D241F">
        <w:rPr>
          <w:lang w:val="en-US"/>
          <w:rPrChange w:id="14" w:author="Ryan Lemos" w:date="2019-05-22T10:18:00Z">
            <w:rPr/>
          </w:rPrChange>
        </w:rPr>
        <w:t xml:space="preserve"> e </w:t>
      </w:r>
      <w:r w:rsidRPr="006D241F">
        <w:rPr>
          <w:i/>
          <w:lang w:val="en-US"/>
          <w:rPrChange w:id="15" w:author="Ryan Lemos" w:date="2019-05-22T10:18:00Z">
            <w:rPr>
              <w:i/>
            </w:rPr>
          </w:rPrChange>
        </w:rPr>
        <w:t>Controller</w:t>
      </w:r>
    </w:p>
    <w:p w14:paraId="7070C91D" w14:textId="77777777" w:rsidR="00AF41EE" w:rsidRPr="006D241F" w:rsidRDefault="00AF41EE" w:rsidP="000032A4">
      <w:pPr>
        <w:spacing w:after="160"/>
        <w:ind w:firstLine="0"/>
        <w:rPr>
          <w:rPrChange w:id="16" w:author="Ryan Lemos" w:date="2019-05-22T10:18:00Z">
            <w:rPr>
              <w:lang w:val="en-US"/>
            </w:rPr>
          </w:rPrChange>
        </w:rPr>
      </w:pPr>
      <w:r w:rsidRPr="006D241F">
        <w:rPr>
          <w:rPrChange w:id="17" w:author="Ryan Lemos" w:date="2019-05-22T10:18:00Z">
            <w:rPr>
              <w:lang w:val="en-US"/>
            </w:rPr>
          </w:rPrChange>
        </w:rPr>
        <w:t>PHP</w:t>
      </w:r>
      <w:r w:rsidRPr="006D241F">
        <w:rPr>
          <w:rPrChange w:id="18" w:author="Ryan Lemos" w:date="2019-05-22T10:18:00Z">
            <w:rPr>
              <w:lang w:val="en-US"/>
            </w:rPr>
          </w:rPrChange>
        </w:rPr>
        <w:tab/>
      </w:r>
      <w:r w:rsidRPr="006D241F">
        <w:rPr>
          <w:rPrChange w:id="19" w:author="Ryan Lemos" w:date="2019-05-22T10:18:00Z">
            <w:rPr>
              <w:lang w:val="en-US"/>
            </w:rPr>
          </w:rPrChange>
        </w:rPr>
        <w:tab/>
      </w:r>
      <w:r w:rsidRPr="006D241F">
        <w:rPr>
          <w:i/>
          <w:rPrChange w:id="20" w:author="Ryan Lemos" w:date="2019-05-22T10:18:00Z">
            <w:rPr>
              <w:i/>
              <w:lang w:val="en-US"/>
            </w:rPr>
          </w:rPrChange>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6D241F" w:rsidRDefault="00676588" w:rsidP="009C5E46">
      <w:pPr>
        <w:spacing w:after="160"/>
        <w:ind w:firstLine="0"/>
        <w:rPr>
          <w:szCs w:val="24"/>
          <w:lang w:val="en-US"/>
          <w:rPrChange w:id="21" w:author="Ryan Lemos" w:date="2019-05-22T10:18:00Z">
            <w:rPr>
              <w:szCs w:val="24"/>
            </w:rPr>
          </w:rPrChange>
        </w:rPr>
      </w:pPr>
      <w:r w:rsidRPr="006D241F">
        <w:rPr>
          <w:szCs w:val="24"/>
          <w:lang w:val="en-US"/>
          <w:rPrChange w:id="22" w:author="Ryan Lemos" w:date="2019-05-22T10:18:00Z">
            <w:rPr>
              <w:szCs w:val="24"/>
            </w:rPr>
          </w:rPrChange>
        </w:rPr>
        <w:t>SPA</w:t>
      </w:r>
      <w:r w:rsidRPr="006D241F">
        <w:rPr>
          <w:szCs w:val="24"/>
          <w:lang w:val="en-US"/>
          <w:rPrChange w:id="23" w:author="Ryan Lemos" w:date="2019-05-22T10:18:00Z">
            <w:rPr>
              <w:szCs w:val="24"/>
            </w:rPr>
          </w:rPrChange>
        </w:rPr>
        <w:tab/>
      </w:r>
      <w:r w:rsidRPr="006D241F">
        <w:rPr>
          <w:szCs w:val="24"/>
          <w:lang w:val="en-US"/>
          <w:rPrChange w:id="24" w:author="Ryan Lemos" w:date="2019-05-22T10:18:00Z">
            <w:rPr>
              <w:szCs w:val="24"/>
            </w:rPr>
          </w:rPrChange>
        </w:rPr>
        <w:tab/>
      </w:r>
      <w:r w:rsidRPr="006D241F">
        <w:rPr>
          <w:i/>
          <w:szCs w:val="24"/>
          <w:lang w:val="en-US"/>
          <w:rPrChange w:id="25" w:author="Ryan Lemos" w:date="2019-05-22T10:18:00Z">
            <w:rPr>
              <w:i/>
              <w:szCs w:val="24"/>
            </w:rPr>
          </w:rPrChange>
        </w:rPr>
        <w:t>Single Page Application</w:t>
      </w:r>
    </w:p>
    <w:p w14:paraId="1842EE9B" w14:textId="77777777" w:rsidR="00AF41EE" w:rsidRPr="006D241F" w:rsidRDefault="00AF41EE" w:rsidP="009C5E46">
      <w:pPr>
        <w:spacing w:after="160"/>
        <w:ind w:firstLine="0"/>
        <w:rPr>
          <w:i/>
          <w:lang w:val="en-US"/>
          <w:rPrChange w:id="26" w:author="Ryan Lemos" w:date="2019-05-22T10:18:00Z">
            <w:rPr>
              <w:i/>
            </w:rPr>
          </w:rPrChange>
        </w:rPr>
      </w:pPr>
      <w:r w:rsidRPr="006D241F">
        <w:rPr>
          <w:lang w:val="en-US"/>
          <w:rPrChange w:id="27" w:author="Ryan Lemos" w:date="2019-05-22T10:18:00Z">
            <w:rPr/>
          </w:rPrChange>
        </w:rPr>
        <w:t>SQL</w:t>
      </w:r>
      <w:r w:rsidRPr="006D241F">
        <w:rPr>
          <w:lang w:val="en-US"/>
          <w:rPrChange w:id="28" w:author="Ryan Lemos" w:date="2019-05-22T10:18:00Z">
            <w:rPr/>
          </w:rPrChange>
        </w:rPr>
        <w:tab/>
      </w:r>
      <w:r w:rsidRPr="006D241F">
        <w:rPr>
          <w:lang w:val="en-US"/>
          <w:rPrChange w:id="29" w:author="Ryan Lemos" w:date="2019-05-22T10:18:00Z">
            <w:rPr/>
          </w:rPrChange>
        </w:rPr>
        <w:tab/>
      </w:r>
      <w:r w:rsidRPr="006D241F">
        <w:rPr>
          <w:i/>
          <w:lang w:val="en-US"/>
          <w:rPrChange w:id="30" w:author="Ryan Lemos" w:date="2019-05-22T10:18:00Z">
            <w:rPr>
              <w:i/>
            </w:rPr>
          </w:rPrChange>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279F1B95" w14:textId="77777777" w:rsidR="00A1160D" w:rsidRDefault="003C5BA6">
      <w:pPr>
        <w:pStyle w:val="Sumrio1"/>
        <w:tabs>
          <w:tab w:val="left" w:pos="1200"/>
          <w:tab w:val="right" w:leader="dot" w:pos="9061"/>
        </w:tabs>
        <w:rPr>
          <w:ins w:id="31"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32"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33" w:author="Ryan Lemos" w:date="2019-02-28T19:13:00Z">
        <w:r w:rsidR="00A1160D">
          <w:rPr>
            <w:noProof/>
          </w:rPr>
          <w:t>12</w:t>
        </w:r>
        <w:r w:rsidR="00A1160D">
          <w:rPr>
            <w:noProof/>
          </w:rPr>
          <w:fldChar w:fldCharType="end"/>
        </w:r>
      </w:ins>
    </w:p>
    <w:p w14:paraId="1DF1E704" w14:textId="77777777" w:rsidR="00A1160D" w:rsidRDefault="00A1160D">
      <w:pPr>
        <w:pStyle w:val="Sumrio1"/>
        <w:tabs>
          <w:tab w:val="left" w:pos="1200"/>
          <w:tab w:val="right" w:leader="dot" w:pos="9061"/>
        </w:tabs>
        <w:rPr>
          <w:ins w:id="34" w:author="Ryan Lemos" w:date="2019-02-28T19:13:00Z"/>
          <w:rFonts w:asciiTheme="minorHAnsi" w:eastAsiaTheme="minorEastAsia" w:hAnsiTheme="minorHAnsi" w:cstheme="minorBidi"/>
          <w:b w:val="0"/>
          <w:bCs w:val="0"/>
          <w:caps w:val="0"/>
          <w:noProof/>
          <w:sz w:val="22"/>
          <w:szCs w:val="22"/>
          <w:lang w:eastAsia="pt-BR"/>
        </w:rPr>
      </w:pPr>
      <w:ins w:id="35"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36" w:author="Ryan Lemos" w:date="2019-02-28T19:13:00Z">
        <w:r>
          <w:rPr>
            <w:noProof/>
          </w:rPr>
          <w:t>14</w:t>
        </w:r>
        <w:r>
          <w:rPr>
            <w:noProof/>
          </w:rPr>
          <w:fldChar w:fldCharType="end"/>
        </w:r>
      </w:ins>
    </w:p>
    <w:p w14:paraId="64384DA8" w14:textId="77777777" w:rsidR="00A1160D" w:rsidRDefault="00A1160D">
      <w:pPr>
        <w:pStyle w:val="Sumrio2"/>
        <w:tabs>
          <w:tab w:val="left" w:pos="1200"/>
          <w:tab w:val="right" w:leader="dot" w:pos="9061"/>
        </w:tabs>
        <w:rPr>
          <w:ins w:id="37" w:author="Ryan Lemos" w:date="2019-02-28T19:13:00Z"/>
          <w:rFonts w:asciiTheme="minorHAnsi" w:eastAsiaTheme="minorEastAsia" w:hAnsiTheme="minorHAnsi" w:cstheme="minorBidi"/>
          <w:caps w:val="0"/>
          <w:noProof/>
          <w:sz w:val="22"/>
          <w:szCs w:val="22"/>
          <w:lang w:eastAsia="pt-BR"/>
        </w:rPr>
      </w:pPr>
      <w:ins w:id="38"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39" w:author="Ryan Lemos" w:date="2019-02-28T19:13:00Z">
        <w:r>
          <w:rPr>
            <w:noProof/>
          </w:rPr>
          <w:t>14</w:t>
        </w:r>
        <w:r>
          <w:rPr>
            <w:noProof/>
          </w:rPr>
          <w:fldChar w:fldCharType="end"/>
        </w:r>
      </w:ins>
    </w:p>
    <w:p w14:paraId="5F0811A0" w14:textId="77777777" w:rsidR="00A1160D" w:rsidRDefault="00A1160D">
      <w:pPr>
        <w:pStyle w:val="Sumrio3"/>
        <w:rPr>
          <w:ins w:id="40" w:author="Ryan Lemos" w:date="2019-02-28T19:13:00Z"/>
          <w:rFonts w:asciiTheme="minorHAnsi" w:eastAsiaTheme="minorEastAsia" w:hAnsiTheme="minorHAnsi" w:cstheme="minorBidi"/>
          <w:b w:val="0"/>
          <w:iCs w:val="0"/>
          <w:noProof/>
          <w:sz w:val="22"/>
          <w:szCs w:val="22"/>
          <w:lang w:eastAsia="pt-BR"/>
        </w:rPr>
      </w:pPr>
      <w:ins w:id="41"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42" w:author="Ryan Lemos" w:date="2019-02-28T19:13:00Z">
        <w:r>
          <w:rPr>
            <w:noProof/>
          </w:rPr>
          <w:t>14</w:t>
        </w:r>
        <w:r>
          <w:rPr>
            <w:noProof/>
          </w:rPr>
          <w:fldChar w:fldCharType="end"/>
        </w:r>
      </w:ins>
    </w:p>
    <w:p w14:paraId="53992108" w14:textId="77777777" w:rsidR="00A1160D" w:rsidRDefault="00A1160D">
      <w:pPr>
        <w:pStyle w:val="Sumrio2"/>
        <w:tabs>
          <w:tab w:val="left" w:pos="1200"/>
          <w:tab w:val="right" w:leader="dot" w:pos="9061"/>
        </w:tabs>
        <w:rPr>
          <w:ins w:id="43" w:author="Ryan Lemos" w:date="2019-02-28T19:13:00Z"/>
          <w:rFonts w:asciiTheme="minorHAnsi" w:eastAsiaTheme="minorEastAsia" w:hAnsiTheme="minorHAnsi" w:cstheme="minorBidi"/>
          <w:caps w:val="0"/>
          <w:noProof/>
          <w:sz w:val="22"/>
          <w:szCs w:val="22"/>
          <w:lang w:eastAsia="pt-BR"/>
        </w:rPr>
      </w:pPr>
      <w:ins w:id="44"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45" w:author="Ryan Lemos" w:date="2019-02-28T19:13:00Z">
        <w:r>
          <w:rPr>
            <w:noProof/>
          </w:rPr>
          <w:t>17</w:t>
        </w:r>
        <w:r>
          <w:rPr>
            <w:noProof/>
          </w:rPr>
          <w:fldChar w:fldCharType="end"/>
        </w:r>
      </w:ins>
    </w:p>
    <w:p w14:paraId="34951E0D" w14:textId="77777777" w:rsidR="00A1160D" w:rsidRDefault="00A1160D">
      <w:pPr>
        <w:pStyle w:val="Sumrio3"/>
        <w:rPr>
          <w:ins w:id="46" w:author="Ryan Lemos" w:date="2019-02-28T19:13:00Z"/>
          <w:rFonts w:asciiTheme="minorHAnsi" w:eastAsiaTheme="minorEastAsia" w:hAnsiTheme="minorHAnsi" w:cstheme="minorBidi"/>
          <w:b w:val="0"/>
          <w:iCs w:val="0"/>
          <w:noProof/>
          <w:sz w:val="22"/>
          <w:szCs w:val="22"/>
          <w:lang w:eastAsia="pt-BR"/>
        </w:rPr>
      </w:pPr>
      <w:ins w:id="47"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48" w:author="Ryan Lemos" w:date="2019-02-28T19:13:00Z">
        <w:r>
          <w:rPr>
            <w:noProof/>
          </w:rPr>
          <w:t>18</w:t>
        </w:r>
        <w:r>
          <w:rPr>
            <w:noProof/>
          </w:rPr>
          <w:fldChar w:fldCharType="end"/>
        </w:r>
      </w:ins>
    </w:p>
    <w:p w14:paraId="57AEB303" w14:textId="77777777" w:rsidR="00A1160D" w:rsidRDefault="00A1160D">
      <w:pPr>
        <w:pStyle w:val="Sumrio3"/>
        <w:rPr>
          <w:ins w:id="49" w:author="Ryan Lemos" w:date="2019-02-28T19:13:00Z"/>
          <w:rFonts w:asciiTheme="minorHAnsi" w:eastAsiaTheme="minorEastAsia" w:hAnsiTheme="minorHAnsi" w:cstheme="minorBidi"/>
          <w:b w:val="0"/>
          <w:iCs w:val="0"/>
          <w:noProof/>
          <w:sz w:val="22"/>
          <w:szCs w:val="22"/>
          <w:lang w:eastAsia="pt-BR"/>
        </w:rPr>
      </w:pPr>
      <w:ins w:id="50"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51" w:author="Ryan Lemos" w:date="2019-02-28T19:13:00Z">
        <w:r>
          <w:rPr>
            <w:noProof/>
          </w:rPr>
          <w:t>19</w:t>
        </w:r>
        <w:r>
          <w:rPr>
            <w:noProof/>
          </w:rPr>
          <w:fldChar w:fldCharType="end"/>
        </w:r>
      </w:ins>
    </w:p>
    <w:p w14:paraId="64164F35" w14:textId="77777777" w:rsidR="00A1160D" w:rsidRDefault="00A1160D">
      <w:pPr>
        <w:pStyle w:val="Sumrio3"/>
        <w:rPr>
          <w:ins w:id="52" w:author="Ryan Lemos" w:date="2019-02-28T19:13:00Z"/>
          <w:rFonts w:asciiTheme="minorHAnsi" w:eastAsiaTheme="minorEastAsia" w:hAnsiTheme="minorHAnsi" w:cstheme="minorBidi"/>
          <w:b w:val="0"/>
          <w:iCs w:val="0"/>
          <w:noProof/>
          <w:sz w:val="22"/>
          <w:szCs w:val="22"/>
          <w:lang w:eastAsia="pt-BR"/>
        </w:rPr>
      </w:pPr>
      <w:ins w:id="53"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54" w:author="Ryan Lemos" w:date="2019-02-28T19:13:00Z">
        <w:r>
          <w:rPr>
            <w:noProof/>
          </w:rPr>
          <w:t>20</w:t>
        </w:r>
        <w:r>
          <w:rPr>
            <w:noProof/>
          </w:rPr>
          <w:fldChar w:fldCharType="end"/>
        </w:r>
      </w:ins>
    </w:p>
    <w:p w14:paraId="46E98B48" w14:textId="77777777" w:rsidR="00A1160D" w:rsidRDefault="00A1160D">
      <w:pPr>
        <w:pStyle w:val="Sumrio4"/>
        <w:tabs>
          <w:tab w:val="left" w:pos="1200"/>
          <w:tab w:val="right" w:leader="dot" w:pos="9061"/>
        </w:tabs>
        <w:rPr>
          <w:ins w:id="55" w:author="Ryan Lemos" w:date="2019-02-28T19:13:00Z"/>
          <w:rFonts w:asciiTheme="minorHAnsi" w:eastAsiaTheme="minorEastAsia" w:hAnsiTheme="minorHAnsi" w:cstheme="minorBidi"/>
          <w:noProof/>
          <w:sz w:val="22"/>
          <w:szCs w:val="22"/>
          <w:lang w:eastAsia="pt-BR"/>
        </w:rPr>
      </w:pPr>
      <w:ins w:id="56"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57" w:author="Ryan Lemos" w:date="2019-02-28T19:13:00Z">
        <w:r>
          <w:rPr>
            <w:noProof/>
          </w:rPr>
          <w:t>22</w:t>
        </w:r>
        <w:r>
          <w:rPr>
            <w:noProof/>
          </w:rPr>
          <w:fldChar w:fldCharType="end"/>
        </w:r>
      </w:ins>
    </w:p>
    <w:p w14:paraId="089119A2" w14:textId="77777777" w:rsidR="00A1160D" w:rsidRDefault="00A1160D">
      <w:pPr>
        <w:pStyle w:val="Sumrio4"/>
        <w:tabs>
          <w:tab w:val="left" w:pos="1200"/>
          <w:tab w:val="right" w:leader="dot" w:pos="9061"/>
        </w:tabs>
        <w:rPr>
          <w:ins w:id="58" w:author="Ryan Lemos" w:date="2019-02-28T19:13:00Z"/>
          <w:rFonts w:asciiTheme="minorHAnsi" w:eastAsiaTheme="minorEastAsia" w:hAnsiTheme="minorHAnsi" w:cstheme="minorBidi"/>
          <w:noProof/>
          <w:sz w:val="22"/>
          <w:szCs w:val="22"/>
          <w:lang w:eastAsia="pt-BR"/>
        </w:rPr>
      </w:pPr>
      <w:ins w:id="59"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60" w:author="Ryan Lemos" w:date="2019-02-28T19:13:00Z">
        <w:r>
          <w:rPr>
            <w:noProof/>
          </w:rPr>
          <w:t>26</w:t>
        </w:r>
        <w:r>
          <w:rPr>
            <w:noProof/>
          </w:rPr>
          <w:fldChar w:fldCharType="end"/>
        </w:r>
      </w:ins>
    </w:p>
    <w:p w14:paraId="41911279" w14:textId="77777777" w:rsidR="00A1160D" w:rsidRDefault="00A1160D">
      <w:pPr>
        <w:pStyle w:val="Sumrio4"/>
        <w:tabs>
          <w:tab w:val="left" w:pos="1200"/>
          <w:tab w:val="right" w:leader="dot" w:pos="9061"/>
        </w:tabs>
        <w:rPr>
          <w:ins w:id="61" w:author="Ryan Lemos" w:date="2019-02-28T19:13:00Z"/>
          <w:rFonts w:asciiTheme="minorHAnsi" w:eastAsiaTheme="minorEastAsia" w:hAnsiTheme="minorHAnsi" w:cstheme="minorBidi"/>
          <w:noProof/>
          <w:sz w:val="22"/>
          <w:szCs w:val="22"/>
          <w:lang w:eastAsia="pt-BR"/>
        </w:rPr>
      </w:pPr>
      <w:ins w:id="62"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63" w:author="Ryan Lemos" w:date="2019-02-28T19:13:00Z">
        <w:r>
          <w:rPr>
            <w:noProof/>
          </w:rPr>
          <w:t>27</w:t>
        </w:r>
        <w:r>
          <w:rPr>
            <w:noProof/>
          </w:rPr>
          <w:fldChar w:fldCharType="end"/>
        </w:r>
      </w:ins>
    </w:p>
    <w:p w14:paraId="757E95C1" w14:textId="77777777" w:rsidR="00A1160D" w:rsidRDefault="00A1160D">
      <w:pPr>
        <w:pStyle w:val="Sumrio3"/>
        <w:rPr>
          <w:ins w:id="64" w:author="Ryan Lemos" w:date="2019-02-28T19:13:00Z"/>
          <w:rFonts w:asciiTheme="minorHAnsi" w:eastAsiaTheme="minorEastAsia" w:hAnsiTheme="minorHAnsi" w:cstheme="minorBidi"/>
          <w:b w:val="0"/>
          <w:iCs w:val="0"/>
          <w:noProof/>
          <w:sz w:val="22"/>
          <w:szCs w:val="22"/>
          <w:lang w:eastAsia="pt-BR"/>
        </w:rPr>
      </w:pPr>
      <w:ins w:id="65"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66" w:author="Ryan Lemos" w:date="2019-02-28T19:13:00Z">
        <w:r>
          <w:rPr>
            <w:noProof/>
          </w:rPr>
          <w:t>30</w:t>
        </w:r>
        <w:r>
          <w:rPr>
            <w:noProof/>
          </w:rPr>
          <w:fldChar w:fldCharType="end"/>
        </w:r>
      </w:ins>
    </w:p>
    <w:p w14:paraId="1443F93D" w14:textId="77777777" w:rsidR="00A1160D" w:rsidRPr="006D241F" w:rsidRDefault="00A1160D">
      <w:pPr>
        <w:pStyle w:val="Sumrio4"/>
        <w:tabs>
          <w:tab w:val="left" w:pos="1200"/>
          <w:tab w:val="right" w:leader="dot" w:pos="9061"/>
        </w:tabs>
        <w:rPr>
          <w:ins w:id="67" w:author="Ryan Lemos" w:date="2019-02-28T19:13:00Z"/>
          <w:rFonts w:asciiTheme="minorHAnsi" w:eastAsiaTheme="minorEastAsia" w:hAnsiTheme="minorHAnsi" w:cstheme="minorBidi"/>
          <w:noProof/>
          <w:sz w:val="22"/>
          <w:szCs w:val="22"/>
          <w:lang w:val="en-US" w:eastAsia="pt-BR"/>
          <w:rPrChange w:id="68" w:author="Ryan Lemos" w:date="2019-05-22T10:18:00Z">
            <w:rPr>
              <w:ins w:id="69" w:author="Ryan Lemos" w:date="2019-02-28T19:13:00Z"/>
              <w:rFonts w:asciiTheme="minorHAnsi" w:eastAsiaTheme="minorEastAsia" w:hAnsiTheme="minorHAnsi" w:cstheme="minorBidi"/>
              <w:noProof/>
              <w:sz w:val="22"/>
              <w:szCs w:val="22"/>
              <w:lang w:eastAsia="pt-BR"/>
            </w:rPr>
          </w:rPrChange>
        </w:rPr>
      </w:pPr>
      <w:ins w:id="70" w:author="Ryan Lemos" w:date="2019-02-28T19:13:00Z">
        <w:r w:rsidRPr="00A83A11">
          <w:rPr>
            <w:noProof/>
            <w:lang w:val="en-US"/>
          </w:rPr>
          <w:t>2.2.4.1</w:t>
        </w:r>
        <w:r w:rsidRPr="006D241F">
          <w:rPr>
            <w:rFonts w:asciiTheme="minorHAnsi" w:eastAsiaTheme="minorEastAsia" w:hAnsiTheme="minorHAnsi" w:cstheme="minorBidi"/>
            <w:noProof/>
            <w:sz w:val="22"/>
            <w:szCs w:val="22"/>
            <w:lang w:val="en-US" w:eastAsia="pt-BR"/>
            <w:rPrChange w:id="71" w:author="Ryan Lemos" w:date="2019-05-22T10:18:00Z">
              <w:rPr>
                <w:rFonts w:asciiTheme="minorHAnsi" w:eastAsiaTheme="minorEastAsia" w:hAnsiTheme="minorHAnsi" w:cstheme="minorBidi"/>
                <w:noProof/>
                <w:sz w:val="22"/>
                <w:szCs w:val="22"/>
                <w:lang w:eastAsia="pt-BR"/>
              </w:rPr>
            </w:rPrChange>
          </w:rPr>
          <w:tab/>
        </w:r>
        <w:r w:rsidRPr="00A83A11">
          <w:rPr>
            <w:i/>
            <w:noProof/>
            <w:lang w:val="en-US"/>
          </w:rPr>
          <w:t>Hyper Text Markup Language</w:t>
        </w:r>
        <w:r w:rsidRPr="00A83A11">
          <w:rPr>
            <w:noProof/>
            <w:lang w:val="en-US"/>
          </w:rPr>
          <w:t xml:space="preserve"> (HTML)</w:t>
        </w:r>
        <w:r w:rsidRPr="006D241F">
          <w:rPr>
            <w:noProof/>
            <w:lang w:val="en-US"/>
            <w:rPrChange w:id="72" w:author="Ryan Lemos" w:date="2019-05-22T10:18:00Z">
              <w:rPr>
                <w:noProof/>
              </w:rPr>
            </w:rPrChange>
          </w:rPr>
          <w:tab/>
        </w:r>
        <w:r>
          <w:rPr>
            <w:noProof/>
          </w:rPr>
          <w:fldChar w:fldCharType="begin"/>
        </w:r>
        <w:r w:rsidRPr="006D241F">
          <w:rPr>
            <w:noProof/>
            <w:lang w:val="en-US"/>
            <w:rPrChange w:id="73" w:author="Ryan Lemos" w:date="2019-05-22T10:18:00Z">
              <w:rPr>
                <w:noProof/>
              </w:rPr>
            </w:rPrChange>
          </w:rPr>
          <w:instrText xml:space="preserve"> PAGEREF _Toc2273649 \h </w:instrText>
        </w:r>
      </w:ins>
      <w:r>
        <w:rPr>
          <w:noProof/>
        </w:rPr>
      </w:r>
      <w:r>
        <w:rPr>
          <w:noProof/>
        </w:rPr>
        <w:fldChar w:fldCharType="separate"/>
      </w:r>
      <w:ins w:id="74" w:author="Ryan Lemos" w:date="2019-02-28T19:13:00Z">
        <w:r w:rsidRPr="006D241F">
          <w:rPr>
            <w:noProof/>
            <w:lang w:val="en-US"/>
            <w:rPrChange w:id="75" w:author="Ryan Lemos" w:date="2019-05-22T10:18:00Z">
              <w:rPr>
                <w:noProof/>
              </w:rPr>
            </w:rPrChange>
          </w:rPr>
          <w:t>30</w:t>
        </w:r>
        <w:r>
          <w:rPr>
            <w:noProof/>
          </w:rPr>
          <w:fldChar w:fldCharType="end"/>
        </w:r>
      </w:ins>
    </w:p>
    <w:p w14:paraId="0EBD50D6" w14:textId="77777777" w:rsidR="00A1160D" w:rsidRPr="006D241F" w:rsidRDefault="00A1160D">
      <w:pPr>
        <w:pStyle w:val="Sumrio4"/>
        <w:tabs>
          <w:tab w:val="left" w:pos="1200"/>
          <w:tab w:val="right" w:leader="dot" w:pos="9061"/>
        </w:tabs>
        <w:rPr>
          <w:ins w:id="76" w:author="Ryan Lemos" w:date="2019-02-28T19:13:00Z"/>
          <w:rFonts w:asciiTheme="minorHAnsi" w:eastAsiaTheme="minorEastAsia" w:hAnsiTheme="minorHAnsi" w:cstheme="minorBidi"/>
          <w:noProof/>
          <w:sz w:val="22"/>
          <w:szCs w:val="22"/>
          <w:lang w:val="en-US" w:eastAsia="pt-BR"/>
          <w:rPrChange w:id="77" w:author="Ryan Lemos" w:date="2019-05-22T10:18:00Z">
            <w:rPr>
              <w:ins w:id="78" w:author="Ryan Lemos" w:date="2019-02-28T19:13:00Z"/>
              <w:rFonts w:asciiTheme="minorHAnsi" w:eastAsiaTheme="minorEastAsia" w:hAnsiTheme="minorHAnsi" w:cstheme="minorBidi"/>
              <w:noProof/>
              <w:sz w:val="22"/>
              <w:szCs w:val="22"/>
              <w:lang w:eastAsia="pt-BR"/>
            </w:rPr>
          </w:rPrChange>
        </w:rPr>
      </w:pPr>
      <w:ins w:id="79" w:author="Ryan Lemos" w:date="2019-02-28T19:13:00Z">
        <w:r w:rsidRPr="006D241F">
          <w:rPr>
            <w:noProof/>
            <w:lang w:val="en-US"/>
            <w:rPrChange w:id="80" w:author="Ryan Lemos" w:date="2019-05-22T10:18:00Z">
              <w:rPr>
                <w:noProof/>
              </w:rPr>
            </w:rPrChange>
          </w:rPr>
          <w:t>2.2.4.2</w:t>
        </w:r>
        <w:r w:rsidRPr="006D241F">
          <w:rPr>
            <w:rFonts w:asciiTheme="minorHAnsi" w:eastAsiaTheme="minorEastAsia" w:hAnsiTheme="minorHAnsi" w:cstheme="minorBidi"/>
            <w:noProof/>
            <w:sz w:val="22"/>
            <w:szCs w:val="22"/>
            <w:lang w:val="en-US" w:eastAsia="pt-BR"/>
            <w:rPrChange w:id="81"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82" w:author="Ryan Lemos" w:date="2019-05-22T10:18:00Z">
              <w:rPr>
                <w:i/>
                <w:noProof/>
              </w:rPr>
            </w:rPrChange>
          </w:rPr>
          <w:t>Cascading Style Sheets</w:t>
        </w:r>
        <w:r w:rsidRPr="006D241F">
          <w:rPr>
            <w:noProof/>
            <w:lang w:val="en-US"/>
            <w:rPrChange w:id="83" w:author="Ryan Lemos" w:date="2019-05-22T10:18:00Z">
              <w:rPr>
                <w:noProof/>
              </w:rPr>
            </w:rPrChange>
          </w:rPr>
          <w:t xml:space="preserve"> (CSS)</w:t>
        </w:r>
        <w:r w:rsidRPr="006D241F">
          <w:rPr>
            <w:noProof/>
            <w:lang w:val="en-US"/>
            <w:rPrChange w:id="84" w:author="Ryan Lemos" w:date="2019-05-22T10:18:00Z">
              <w:rPr>
                <w:noProof/>
              </w:rPr>
            </w:rPrChange>
          </w:rPr>
          <w:tab/>
        </w:r>
        <w:r>
          <w:rPr>
            <w:noProof/>
          </w:rPr>
          <w:fldChar w:fldCharType="begin"/>
        </w:r>
        <w:r w:rsidRPr="006D241F">
          <w:rPr>
            <w:noProof/>
            <w:lang w:val="en-US"/>
            <w:rPrChange w:id="85" w:author="Ryan Lemos" w:date="2019-05-22T10:18:00Z">
              <w:rPr>
                <w:noProof/>
              </w:rPr>
            </w:rPrChange>
          </w:rPr>
          <w:instrText xml:space="preserve"> PAGEREF _Toc2273650 \h </w:instrText>
        </w:r>
      </w:ins>
      <w:r>
        <w:rPr>
          <w:noProof/>
        </w:rPr>
      </w:r>
      <w:r>
        <w:rPr>
          <w:noProof/>
        </w:rPr>
        <w:fldChar w:fldCharType="separate"/>
      </w:r>
      <w:ins w:id="86" w:author="Ryan Lemos" w:date="2019-02-28T19:13:00Z">
        <w:r w:rsidRPr="006D241F">
          <w:rPr>
            <w:noProof/>
            <w:lang w:val="en-US"/>
            <w:rPrChange w:id="87" w:author="Ryan Lemos" w:date="2019-05-22T10:18:00Z">
              <w:rPr>
                <w:noProof/>
              </w:rPr>
            </w:rPrChange>
          </w:rPr>
          <w:t>31</w:t>
        </w:r>
        <w:r>
          <w:rPr>
            <w:noProof/>
          </w:rPr>
          <w:fldChar w:fldCharType="end"/>
        </w:r>
      </w:ins>
    </w:p>
    <w:p w14:paraId="0FD2D3A6" w14:textId="77777777" w:rsidR="00A1160D" w:rsidRPr="006D241F" w:rsidRDefault="00A1160D">
      <w:pPr>
        <w:pStyle w:val="Sumrio4"/>
        <w:tabs>
          <w:tab w:val="left" w:pos="1200"/>
          <w:tab w:val="right" w:leader="dot" w:pos="9061"/>
        </w:tabs>
        <w:rPr>
          <w:ins w:id="88" w:author="Ryan Lemos" w:date="2019-02-28T19:13:00Z"/>
          <w:rFonts w:asciiTheme="minorHAnsi" w:eastAsiaTheme="minorEastAsia" w:hAnsiTheme="minorHAnsi" w:cstheme="minorBidi"/>
          <w:noProof/>
          <w:sz w:val="22"/>
          <w:szCs w:val="22"/>
          <w:lang w:val="en-US" w:eastAsia="pt-BR"/>
          <w:rPrChange w:id="89" w:author="Ryan Lemos" w:date="2019-05-22T10:18:00Z">
            <w:rPr>
              <w:ins w:id="90" w:author="Ryan Lemos" w:date="2019-02-28T19:13:00Z"/>
              <w:rFonts w:asciiTheme="minorHAnsi" w:eastAsiaTheme="minorEastAsia" w:hAnsiTheme="minorHAnsi" w:cstheme="minorBidi"/>
              <w:noProof/>
              <w:sz w:val="22"/>
              <w:szCs w:val="22"/>
              <w:lang w:eastAsia="pt-BR"/>
            </w:rPr>
          </w:rPrChange>
        </w:rPr>
      </w:pPr>
      <w:ins w:id="91" w:author="Ryan Lemos" w:date="2019-02-28T19:13:00Z">
        <w:r w:rsidRPr="006D241F">
          <w:rPr>
            <w:noProof/>
            <w:lang w:val="en-US"/>
            <w:rPrChange w:id="92" w:author="Ryan Lemos" w:date="2019-05-22T10:18:00Z">
              <w:rPr>
                <w:noProof/>
              </w:rPr>
            </w:rPrChange>
          </w:rPr>
          <w:t>2.2.4.3</w:t>
        </w:r>
        <w:r w:rsidRPr="006D241F">
          <w:rPr>
            <w:rFonts w:asciiTheme="minorHAnsi" w:eastAsiaTheme="minorEastAsia" w:hAnsiTheme="minorHAnsi" w:cstheme="minorBidi"/>
            <w:noProof/>
            <w:sz w:val="22"/>
            <w:szCs w:val="22"/>
            <w:lang w:val="en-US" w:eastAsia="pt-BR"/>
            <w:rPrChange w:id="93"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94" w:author="Ryan Lemos" w:date="2019-05-22T10:18:00Z">
              <w:rPr>
                <w:noProof/>
              </w:rPr>
            </w:rPrChange>
          </w:rPr>
          <w:t>JavaScript (JS)</w:t>
        </w:r>
        <w:r w:rsidRPr="006D241F">
          <w:rPr>
            <w:noProof/>
            <w:lang w:val="en-US"/>
            <w:rPrChange w:id="95" w:author="Ryan Lemos" w:date="2019-05-22T10:18:00Z">
              <w:rPr>
                <w:noProof/>
              </w:rPr>
            </w:rPrChange>
          </w:rPr>
          <w:tab/>
        </w:r>
        <w:r>
          <w:rPr>
            <w:noProof/>
          </w:rPr>
          <w:fldChar w:fldCharType="begin"/>
        </w:r>
        <w:r w:rsidRPr="006D241F">
          <w:rPr>
            <w:noProof/>
            <w:lang w:val="en-US"/>
            <w:rPrChange w:id="96" w:author="Ryan Lemos" w:date="2019-05-22T10:18:00Z">
              <w:rPr>
                <w:noProof/>
              </w:rPr>
            </w:rPrChange>
          </w:rPr>
          <w:instrText xml:space="preserve"> PAGEREF _Toc2273651 \h </w:instrText>
        </w:r>
      </w:ins>
      <w:r>
        <w:rPr>
          <w:noProof/>
        </w:rPr>
      </w:r>
      <w:r>
        <w:rPr>
          <w:noProof/>
        </w:rPr>
        <w:fldChar w:fldCharType="separate"/>
      </w:r>
      <w:ins w:id="97" w:author="Ryan Lemos" w:date="2019-02-28T19:13:00Z">
        <w:r w:rsidRPr="006D241F">
          <w:rPr>
            <w:noProof/>
            <w:lang w:val="en-US"/>
            <w:rPrChange w:id="98" w:author="Ryan Lemos" w:date="2019-05-22T10:18:00Z">
              <w:rPr>
                <w:noProof/>
              </w:rPr>
            </w:rPrChange>
          </w:rPr>
          <w:t>34</w:t>
        </w:r>
        <w:r>
          <w:rPr>
            <w:noProof/>
          </w:rPr>
          <w:fldChar w:fldCharType="end"/>
        </w:r>
      </w:ins>
    </w:p>
    <w:p w14:paraId="260E39BC" w14:textId="77777777" w:rsidR="00A1160D" w:rsidRPr="006D241F" w:rsidRDefault="00A1160D">
      <w:pPr>
        <w:pStyle w:val="Sumrio4"/>
        <w:tabs>
          <w:tab w:val="left" w:pos="1200"/>
          <w:tab w:val="right" w:leader="dot" w:pos="9061"/>
        </w:tabs>
        <w:rPr>
          <w:ins w:id="99" w:author="Ryan Lemos" w:date="2019-02-28T19:13:00Z"/>
          <w:rFonts w:asciiTheme="minorHAnsi" w:eastAsiaTheme="minorEastAsia" w:hAnsiTheme="minorHAnsi" w:cstheme="minorBidi"/>
          <w:noProof/>
          <w:sz w:val="22"/>
          <w:szCs w:val="22"/>
          <w:lang w:val="en-US" w:eastAsia="pt-BR"/>
          <w:rPrChange w:id="100" w:author="Ryan Lemos" w:date="2019-05-22T10:18:00Z">
            <w:rPr>
              <w:ins w:id="101" w:author="Ryan Lemos" w:date="2019-02-28T19:13:00Z"/>
              <w:rFonts w:asciiTheme="minorHAnsi" w:eastAsiaTheme="minorEastAsia" w:hAnsiTheme="minorHAnsi" w:cstheme="minorBidi"/>
              <w:noProof/>
              <w:sz w:val="22"/>
              <w:szCs w:val="22"/>
              <w:lang w:eastAsia="pt-BR"/>
            </w:rPr>
          </w:rPrChange>
        </w:rPr>
      </w:pPr>
      <w:ins w:id="102" w:author="Ryan Lemos" w:date="2019-02-28T19:13:00Z">
        <w:r w:rsidRPr="006D241F">
          <w:rPr>
            <w:noProof/>
            <w:lang w:val="en-US"/>
            <w:rPrChange w:id="103" w:author="Ryan Lemos" w:date="2019-05-22T10:18:00Z">
              <w:rPr>
                <w:noProof/>
              </w:rPr>
            </w:rPrChange>
          </w:rPr>
          <w:t>2.2.4.4</w:t>
        </w:r>
        <w:r w:rsidRPr="006D241F">
          <w:rPr>
            <w:rFonts w:asciiTheme="minorHAnsi" w:eastAsiaTheme="minorEastAsia" w:hAnsiTheme="minorHAnsi" w:cstheme="minorBidi"/>
            <w:noProof/>
            <w:sz w:val="22"/>
            <w:szCs w:val="22"/>
            <w:lang w:val="en-US" w:eastAsia="pt-BR"/>
            <w:rPrChange w:id="104"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05" w:author="Ryan Lemos" w:date="2019-05-22T10:18:00Z">
              <w:rPr>
                <w:noProof/>
              </w:rPr>
            </w:rPrChange>
          </w:rPr>
          <w:t>TypeScript</w:t>
        </w:r>
        <w:r w:rsidRPr="006D241F">
          <w:rPr>
            <w:noProof/>
            <w:lang w:val="en-US"/>
            <w:rPrChange w:id="106" w:author="Ryan Lemos" w:date="2019-05-22T10:18:00Z">
              <w:rPr>
                <w:noProof/>
              </w:rPr>
            </w:rPrChange>
          </w:rPr>
          <w:tab/>
        </w:r>
        <w:r>
          <w:rPr>
            <w:noProof/>
          </w:rPr>
          <w:fldChar w:fldCharType="begin"/>
        </w:r>
        <w:r w:rsidRPr="006D241F">
          <w:rPr>
            <w:noProof/>
            <w:lang w:val="en-US"/>
            <w:rPrChange w:id="107" w:author="Ryan Lemos" w:date="2019-05-22T10:18:00Z">
              <w:rPr>
                <w:noProof/>
              </w:rPr>
            </w:rPrChange>
          </w:rPr>
          <w:instrText xml:space="preserve"> PAGEREF _Toc2273652 \h </w:instrText>
        </w:r>
      </w:ins>
      <w:r>
        <w:rPr>
          <w:noProof/>
        </w:rPr>
      </w:r>
      <w:r>
        <w:rPr>
          <w:noProof/>
        </w:rPr>
        <w:fldChar w:fldCharType="separate"/>
      </w:r>
      <w:ins w:id="108" w:author="Ryan Lemos" w:date="2019-02-28T19:13:00Z">
        <w:r w:rsidRPr="006D241F">
          <w:rPr>
            <w:noProof/>
            <w:lang w:val="en-US"/>
            <w:rPrChange w:id="109" w:author="Ryan Lemos" w:date="2019-05-22T10:18:00Z">
              <w:rPr>
                <w:noProof/>
              </w:rPr>
            </w:rPrChange>
          </w:rPr>
          <w:t>35</w:t>
        </w:r>
        <w:r>
          <w:rPr>
            <w:noProof/>
          </w:rPr>
          <w:fldChar w:fldCharType="end"/>
        </w:r>
      </w:ins>
    </w:p>
    <w:p w14:paraId="0AC99E24" w14:textId="77777777" w:rsidR="00A1160D" w:rsidRPr="006D241F" w:rsidRDefault="00A1160D">
      <w:pPr>
        <w:pStyle w:val="Sumrio4"/>
        <w:tabs>
          <w:tab w:val="left" w:pos="1200"/>
          <w:tab w:val="right" w:leader="dot" w:pos="9061"/>
        </w:tabs>
        <w:rPr>
          <w:ins w:id="110" w:author="Ryan Lemos" w:date="2019-02-28T19:13:00Z"/>
          <w:rFonts w:asciiTheme="minorHAnsi" w:eastAsiaTheme="minorEastAsia" w:hAnsiTheme="minorHAnsi" w:cstheme="minorBidi"/>
          <w:noProof/>
          <w:sz w:val="22"/>
          <w:szCs w:val="22"/>
          <w:lang w:val="en-US" w:eastAsia="pt-BR"/>
          <w:rPrChange w:id="111" w:author="Ryan Lemos" w:date="2019-05-22T10:18:00Z">
            <w:rPr>
              <w:ins w:id="112" w:author="Ryan Lemos" w:date="2019-02-28T19:13:00Z"/>
              <w:rFonts w:asciiTheme="minorHAnsi" w:eastAsiaTheme="minorEastAsia" w:hAnsiTheme="minorHAnsi" w:cstheme="minorBidi"/>
              <w:noProof/>
              <w:sz w:val="22"/>
              <w:szCs w:val="22"/>
              <w:lang w:eastAsia="pt-BR"/>
            </w:rPr>
          </w:rPrChange>
        </w:rPr>
      </w:pPr>
      <w:ins w:id="113" w:author="Ryan Lemos" w:date="2019-02-28T19:13:00Z">
        <w:r w:rsidRPr="006D241F">
          <w:rPr>
            <w:noProof/>
            <w:lang w:val="en-US"/>
            <w:rPrChange w:id="114" w:author="Ryan Lemos" w:date="2019-05-22T10:18:00Z">
              <w:rPr>
                <w:noProof/>
              </w:rPr>
            </w:rPrChange>
          </w:rPr>
          <w:t>2.2.4.5</w:t>
        </w:r>
        <w:r w:rsidRPr="006D241F">
          <w:rPr>
            <w:rFonts w:asciiTheme="minorHAnsi" w:eastAsiaTheme="minorEastAsia" w:hAnsiTheme="minorHAnsi" w:cstheme="minorBidi"/>
            <w:noProof/>
            <w:sz w:val="22"/>
            <w:szCs w:val="22"/>
            <w:lang w:val="en-US" w:eastAsia="pt-BR"/>
            <w:rPrChange w:id="115" w:author="Ryan Lemos" w:date="2019-05-22T10:18:00Z">
              <w:rPr>
                <w:rFonts w:asciiTheme="minorHAnsi" w:eastAsiaTheme="minorEastAsia" w:hAnsiTheme="minorHAnsi" w:cstheme="minorBidi"/>
                <w:noProof/>
                <w:sz w:val="22"/>
                <w:szCs w:val="22"/>
                <w:lang w:eastAsia="pt-BR"/>
              </w:rPr>
            </w:rPrChange>
          </w:rPr>
          <w:tab/>
        </w:r>
        <w:r w:rsidRPr="006D241F">
          <w:rPr>
            <w:noProof/>
            <w:lang w:val="en-US"/>
            <w:rPrChange w:id="116" w:author="Ryan Lemos" w:date="2019-05-22T10:18:00Z">
              <w:rPr>
                <w:noProof/>
              </w:rPr>
            </w:rPrChange>
          </w:rPr>
          <w:t>Angular</w:t>
        </w:r>
        <w:r w:rsidRPr="006D241F">
          <w:rPr>
            <w:noProof/>
            <w:lang w:val="en-US"/>
            <w:rPrChange w:id="117" w:author="Ryan Lemos" w:date="2019-05-22T10:18:00Z">
              <w:rPr>
                <w:noProof/>
              </w:rPr>
            </w:rPrChange>
          </w:rPr>
          <w:tab/>
        </w:r>
        <w:r>
          <w:rPr>
            <w:noProof/>
          </w:rPr>
          <w:fldChar w:fldCharType="begin"/>
        </w:r>
        <w:r w:rsidRPr="006D241F">
          <w:rPr>
            <w:noProof/>
            <w:lang w:val="en-US"/>
            <w:rPrChange w:id="118" w:author="Ryan Lemos" w:date="2019-05-22T10:18:00Z">
              <w:rPr>
                <w:noProof/>
              </w:rPr>
            </w:rPrChange>
          </w:rPr>
          <w:instrText xml:space="preserve"> PAGEREF _Toc2273653 \h </w:instrText>
        </w:r>
      </w:ins>
      <w:r>
        <w:rPr>
          <w:noProof/>
        </w:rPr>
      </w:r>
      <w:r>
        <w:rPr>
          <w:noProof/>
        </w:rPr>
        <w:fldChar w:fldCharType="separate"/>
      </w:r>
      <w:ins w:id="119" w:author="Ryan Lemos" w:date="2019-02-28T19:13:00Z">
        <w:r w:rsidRPr="006D241F">
          <w:rPr>
            <w:noProof/>
            <w:lang w:val="en-US"/>
            <w:rPrChange w:id="120" w:author="Ryan Lemos" w:date="2019-05-22T10:18:00Z">
              <w:rPr>
                <w:noProof/>
              </w:rPr>
            </w:rPrChange>
          </w:rPr>
          <w:t>36</w:t>
        </w:r>
        <w:r>
          <w:rPr>
            <w:noProof/>
          </w:rPr>
          <w:fldChar w:fldCharType="end"/>
        </w:r>
      </w:ins>
    </w:p>
    <w:p w14:paraId="73C4916F" w14:textId="77777777" w:rsidR="00A1160D" w:rsidRPr="006D241F" w:rsidRDefault="00A1160D">
      <w:pPr>
        <w:pStyle w:val="Sumrio4"/>
        <w:tabs>
          <w:tab w:val="left" w:pos="1200"/>
          <w:tab w:val="right" w:leader="dot" w:pos="9061"/>
        </w:tabs>
        <w:rPr>
          <w:ins w:id="121" w:author="Ryan Lemos" w:date="2019-02-28T19:13:00Z"/>
          <w:rFonts w:asciiTheme="minorHAnsi" w:eastAsiaTheme="minorEastAsia" w:hAnsiTheme="minorHAnsi" w:cstheme="minorBidi"/>
          <w:noProof/>
          <w:sz w:val="22"/>
          <w:szCs w:val="22"/>
          <w:lang w:val="en-US" w:eastAsia="pt-BR"/>
          <w:rPrChange w:id="122" w:author="Ryan Lemos" w:date="2019-05-22T10:18:00Z">
            <w:rPr>
              <w:ins w:id="123" w:author="Ryan Lemos" w:date="2019-02-28T19:13:00Z"/>
              <w:rFonts w:asciiTheme="minorHAnsi" w:eastAsiaTheme="minorEastAsia" w:hAnsiTheme="minorHAnsi" w:cstheme="minorBidi"/>
              <w:noProof/>
              <w:sz w:val="22"/>
              <w:szCs w:val="22"/>
              <w:lang w:eastAsia="pt-BR"/>
            </w:rPr>
          </w:rPrChange>
        </w:rPr>
      </w:pPr>
      <w:ins w:id="124" w:author="Ryan Lemos" w:date="2019-02-28T19:13:00Z">
        <w:r w:rsidRPr="006D241F">
          <w:rPr>
            <w:noProof/>
            <w:lang w:val="en-US"/>
            <w:rPrChange w:id="125" w:author="Ryan Lemos" w:date="2019-05-22T10:18:00Z">
              <w:rPr>
                <w:noProof/>
              </w:rPr>
            </w:rPrChange>
          </w:rPr>
          <w:t>2.2.4.6</w:t>
        </w:r>
        <w:r w:rsidRPr="006D241F">
          <w:rPr>
            <w:rFonts w:asciiTheme="minorHAnsi" w:eastAsiaTheme="minorEastAsia" w:hAnsiTheme="minorHAnsi" w:cstheme="minorBidi"/>
            <w:noProof/>
            <w:sz w:val="22"/>
            <w:szCs w:val="22"/>
            <w:lang w:val="en-US" w:eastAsia="pt-BR"/>
            <w:rPrChange w:id="126"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27" w:author="Ryan Lemos" w:date="2019-05-22T10:18:00Z">
              <w:rPr>
                <w:i/>
                <w:noProof/>
              </w:rPr>
            </w:rPrChange>
          </w:rPr>
          <w:t>Hypertext PreProcessor</w:t>
        </w:r>
        <w:r w:rsidRPr="006D241F">
          <w:rPr>
            <w:noProof/>
            <w:lang w:val="en-US"/>
            <w:rPrChange w:id="128" w:author="Ryan Lemos" w:date="2019-05-22T10:18:00Z">
              <w:rPr>
                <w:noProof/>
              </w:rPr>
            </w:rPrChange>
          </w:rPr>
          <w:t xml:space="preserve"> (PHP)</w:t>
        </w:r>
        <w:r w:rsidRPr="006D241F">
          <w:rPr>
            <w:noProof/>
            <w:lang w:val="en-US"/>
            <w:rPrChange w:id="129" w:author="Ryan Lemos" w:date="2019-05-22T10:18:00Z">
              <w:rPr>
                <w:noProof/>
              </w:rPr>
            </w:rPrChange>
          </w:rPr>
          <w:tab/>
        </w:r>
        <w:r>
          <w:rPr>
            <w:noProof/>
          </w:rPr>
          <w:fldChar w:fldCharType="begin"/>
        </w:r>
        <w:r w:rsidRPr="006D241F">
          <w:rPr>
            <w:noProof/>
            <w:lang w:val="en-US"/>
            <w:rPrChange w:id="130" w:author="Ryan Lemos" w:date="2019-05-22T10:18:00Z">
              <w:rPr>
                <w:noProof/>
              </w:rPr>
            </w:rPrChange>
          </w:rPr>
          <w:instrText xml:space="preserve"> PAGEREF _Toc2273654 \h </w:instrText>
        </w:r>
      </w:ins>
      <w:r>
        <w:rPr>
          <w:noProof/>
        </w:rPr>
      </w:r>
      <w:r>
        <w:rPr>
          <w:noProof/>
        </w:rPr>
        <w:fldChar w:fldCharType="separate"/>
      </w:r>
      <w:ins w:id="131" w:author="Ryan Lemos" w:date="2019-02-28T19:13:00Z">
        <w:r w:rsidRPr="006D241F">
          <w:rPr>
            <w:noProof/>
            <w:lang w:val="en-US"/>
            <w:rPrChange w:id="132" w:author="Ryan Lemos" w:date="2019-05-22T10:18:00Z">
              <w:rPr>
                <w:noProof/>
              </w:rPr>
            </w:rPrChange>
          </w:rPr>
          <w:t>36</w:t>
        </w:r>
        <w:r>
          <w:rPr>
            <w:noProof/>
          </w:rPr>
          <w:fldChar w:fldCharType="end"/>
        </w:r>
      </w:ins>
    </w:p>
    <w:p w14:paraId="570C3EAB" w14:textId="77777777" w:rsidR="00A1160D" w:rsidRPr="006D241F" w:rsidRDefault="00A1160D">
      <w:pPr>
        <w:pStyle w:val="Sumrio4"/>
        <w:tabs>
          <w:tab w:val="left" w:pos="1200"/>
          <w:tab w:val="right" w:leader="dot" w:pos="9061"/>
        </w:tabs>
        <w:rPr>
          <w:ins w:id="133" w:author="Ryan Lemos" w:date="2019-02-28T19:13:00Z"/>
          <w:rFonts w:asciiTheme="minorHAnsi" w:eastAsiaTheme="minorEastAsia" w:hAnsiTheme="minorHAnsi" w:cstheme="minorBidi"/>
          <w:noProof/>
          <w:sz w:val="22"/>
          <w:szCs w:val="22"/>
          <w:lang w:val="en-US" w:eastAsia="pt-BR"/>
          <w:rPrChange w:id="134" w:author="Ryan Lemos" w:date="2019-05-22T10:18:00Z">
            <w:rPr>
              <w:ins w:id="135" w:author="Ryan Lemos" w:date="2019-02-28T19:13:00Z"/>
              <w:rFonts w:asciiTheme="minorHAnsi" w:eastAsiaTheme="minorEastAsia" w:hAnsiTheme="minorHAnsi" w:cstheme="minorBidi"/>
              <w:noProof/>
              <w:sz w:val="22"/>
              <w:szCs w:val="22"/>
              <w:lang w:eastAsia="pt-BR"/>
            </w:rPr>
          </w:rPrChange>
        </w:rPr>
      </w:pPr>
      <w:ins w:id="136" w:author="Ryan Lemos" w:date="2019-02-28T19:13:00Z">
        <w:r w:rsidRPr="006D241F">
          <w:rPr>
            <w:noProof/>
            <w:lang w:val="en-US"/>
            <w:rPrChange w:id="137" w:author="Ryan Lemos" w:date="2019-05-22T10:18:00Z">
              <w:rPr>
                <w:noProof/>
              </w:rPr>
            </w:rPrChange>
          </w:rPr>
          <w:t>2.2.4.7</w:t>
        </w:r>
        <w:r w:rsidRPr="006D241F">
          <w:rPr>
            <w:rFonts w:asciiTheme="minorHAnsi" w:eastAsiaTheme="minorEastAsia" w:hAnsiTheme="minorHAnsi" w:cstheme="minorBidi"/>
            <w:noProof/>
            <w:sz w:val="22"/>
            <w:szCs w:val="22"/>
            <w:lang w:val="en-US" w:eastAsia="pt-BR"/>
            <w:rPrChange w:id="138"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39" w:author="Ryan Lemos" w:date="2019-05-22T10:18:00Z">
              <w:rPr>
                <w:i/>
                <w:noProof/>
              </w:rPr>
            </w:rPrChange>
          </w:rPr>
          <w:t>Framework</w:t>
        </w:r>
        <w:r w:rsidRPr="006D241F">
          <w:rPr>
            <w:noProof/>
            <w:lang w:val="en-US"/>
            <w:rPrChange w:id="140" w:author="Ryan Lemos" w:date="2019-05-22T10:18:00Z">
              <w:rPr>
                <w:noProof/>
              </w:rPr>
            </w:rPrChange>
          </w:rPr>
          <w:t xml:space="preserve"> Laravel</w:t>
        </w:r>
        <w:r w:rsidRPr="006D241F">
          <w:rPr>
            <w:noProof/>
            <w:lang w:val="en-US"/>
            <w:rPrChange w:id="141" w:author="Ryan Lemos" w:date="2019-05-22T10:18:00Z">
              <w:rPr>
                <w:noProof/>
              </w:rPr>
            </w:rPrChange>
          </w:rPr>
          <w:tab/>
        </w:r>
        <w:r>
          <w:rPr>
            <w:noProof/>
          </w:rPr>
          <w:fldChar w:fldCharType="begin"/>
        </w:r>
        <w:r w:rsidRPr="006D241F">
          <w:rPr>
            <w:noProof/>
            <w:lang w:val="en-US"/>
            <w:rPrChange w:id="142" w:author="Ryan Lemos" w:date="2019-05-22T10:18:00Z">
              <w:rPr>
                <w:noProof/>
              </w:rPr>
            </w:rPrChange>
          </w:rPr>
          <w:instrText xml:space="preserve"> PAGEREF _Toc2273655 \h </w:instrText>
        </w:r>
      </w:ins>
      <w:r>
        <w:rPr>
          <w:noProof/>
        </w:rPr>
      </w:r>
      <w:r>
        <w:rPr>
          <w:noProof/>
        </w:rPr>
        <w:fldChar w:fldCharType="separate"/>
      </w:r>
      <w:ins w:id="143" w:author="Ryan Lemos" w:date="2019-02-28T19:13:00Z">
        <w:r w:rsidRPr="006D241F">
          <w:rPr>
            <w:noProof/>
            <w:lang w:val="en-US"/>
            <w:rPrChange w:id="144" w:author="Ryan Lemos" w:date="2019-05-22T10:18:00Z">
              <w:rPr>
                <w:noProof/>
              </w:rPr>
            </w:rPrChange>
          </w:rPr>
          <w:t>37</w:t>
        </w:r>
        <w:r>
          <w:rPr>
            <w:noProof/>
          </w:rPr>
          <w:fldChar w:fldCharType="end"/>
        </w:r>
      </w:ins>
    </w:p>
    <w:p w14:paraId="0BCCFCF7" w14:textId="77777777" w:rsidR="00A1160D" w:rsidRPr="006D241F" w:rsidRDefault="00A1160D">
      <w:pPr>
        <w:pStyle w:val="Sumrio4"/>
        <w:tabs>
          <w:tab w:val="left" w:pos="1200"/>
          <w:tab w:val="right" w:leader="dot" w:pos="9061"/>
        </w:tabs>
        <w:rPr>
          <w:ins w:id="145" w:author="Ryan Lemos" w:date="2019-02-28T19:13:00Z"/>
          <w:rFonts w:asciiTheme="minorHAnsi" w:eastAsiaTheme="minorEastAsia" w:hAnsiTheme="minorHAnsi" w:cstheme="minorBidi"/>
          <w:noProof/>
          <w:sz w:val="22"/>
          <w:szCs w:val="22"/>
          <w:lang w:val="en-US" w:eastAsia="pt-BR"/>
          <w:rPrChange w:id="146" w:author="Ryan Lemos" w:date="2019-05-22T10:18:00Z">
            <w:rPr>
              <w:ins w:id="147" w:author="Ryan Lemos" w:date="2019-02-28T19:13:00Z"/>
              <w:rFonts w:asciiTheme="minorHAnsi" w:eastAsiaTheme="minorEastAsia" w:hAnsiTheme="minorHAnsi" w:cstheme="minorBidi"/>
              <w:noProof/>
              <w:sz w:val="22"/>
              <w:szCs w:val="22"/>
              <w:lang w:eastAsia="pt-BR"/>
            </w:rPr>
          </w:rPrChange>
        </w:rPr>
      </w:pPr>
      <w:ins w:id="148" w:author="Ryan Lemos" w:date="2019-02-28T19:13:00Z">
        <w:r w:rsidRPr="006D241F">
          <w:rPr>
            <w:noProof/>
            <w:lang w:val="en-US"/>
            <w:rPrChange w:id="149" w:author="Ryan Lemos" w:date="2019-05-22T10:18:00Z">
              <w:rPr>
                <w:noProof/>
              </w:rPr>
            </w:rPrChange>
          </w:rPr>
          <w:t>2.2.4.8</w:t>
        </w:r>
        <w:r w:rsidRPr="006D241F">
          <w:rPr>
            <w:rFonts w:asciiTheme="minorHAnsi" w:eastAsiaTheme="minorEastAsia" w:hAnsiTheme="minorHAnsi" w:cstheme="minorBidi"/>
            <w:noProof/>
            <w:sz w:val="22"/>
            <w:szCs w:val="22"/>
            <w:lang w:val="en-US" w:eastAsia="pt-BR"/>
            <w:rPrChange w:id="150" w:author="Ryan Lemos" w:date="2019-05-22T10:18:00Z">
              <w:rPr>
                <w:rFonts w:asciiTheme="minorHAnsi" w:eastAsiaTheme="minorEastAsia" w:hAnsiTheme="minorHAnsi" w:cstheme="minorBidi"/>
                <w:noProof/>
                <w:sz w:val="22"/>
                <w:szCs w:val="22"/>
                <w:lang w:eastAsia="pt-BR"/>
              </w:rPr>
            </w:rPrChange>
          </w:rPr>
          <w:tab/>
        </w:r>
        <w:r w:rsidRPr="006D241F">
          <w:rPr>
            <w:i/>
            <w:noProof/>
            <w:lang w:val="en-US"/>
            <w:rPrChange w:id="151" w:author="Ryan Lemos" w:date="2019-05-22T10:18:00Z">
              <w:rPr>
                <w:i/>
                <w:noProof/>
              </w:rPr>
            </w:rPrChange>
          </w:rPr>
          <w:t>Representational State Transfer Application Programming Interfaces</w:t>
        </w:r>
        <w:r w:rsidRPr="006D241F">
          <w:rPr>
            <w:noProof/>
            <w:lang w:val="en-US"/>
            <w:rPrChange w:id="152" w:author="Ryan Lemos" w:date="2019-05-22T10:18:00Z">
              <w:rPr>
                <w:noProof/>
              </w:rPr>
            </w:rPrChange>
          </w:rPr>
          <w:t xml:space="preserve"> (API REST)</w:t>
        </w:r>
        <w:r w:rsidRPr="006D241F">
          <w:rPr>
            <w:noProof/>
            <w:lang w:val="en-US"/>
            <w:rPrChange w:id="153" w:author="Ryan Lemos" w:date="2019-05-22T10:18:00Z">
              <w:rPr>
                <w:noProof/>
              </w:rPr>
            </w:rPrChange>
          </w:rPr>
          <w:tab/>
        </w:r>
        <w:r>
          <w:rPr>
            <w:noProof/>
          </w:rPr>
          <w:fldChar w:fldCharType="begin"/>
        </w:r>
        <w:r w:rsidRPr="006D241F">
          <w:rPr>
            <w:noProof/>
            <w:lang w:val="en-US"/>
            <w:rPrChange w:id="154" w:author="Ryan Lemos" w:date="2019-05-22T10:18:00Z">
              <w:rPr>
                <w:noProof/>
              </w:rPr>
            </w:rPrChange>
          </w:rPr>
          <w:instrText xml:space="preserve"> PAGEREF _Toc2273656 \h </w:instrText>
        </w:r>
      </w:ins>
      <w:r>
        <w:rPr>
          <w:noProof/>
        </w:rPr>
      </w:r>
      <w:r>
        <w:rPr>
          <w:noProof/>
        </w:rPr>
        <w:fldChar w:fldCharType="separate"/>
      </w:r>
      <w:ins w:id="155" w:author="Ryan Lemos" w:date="2019-02-28T19:13:00Z">
        <w:r w:rsidRPr="006D241F">
          <w:rPr>
            <w:noProof/>
            <w:lang w:val="en-US"/>
            <w:rPrChange w:id="156" w:author="Ryan Lemos" w:date="2019-05-22T10:18:00Z">
              <w:rPr>
                <w:noProof/>
              </w:rPr>
            </w:rPrChange>
          </w:rPr>
          <w:t>38</w:t>
        </w:r>
        <w:r>
          <w:rPr>
            <w:noProof/>
          </w:rPr>
          <w:fldChar w:fldCharType="end"/>
        </w:r>
      </w:ins>
    </w:p>
    <w:p w14:paraId="52115736" w14:textId="77777777" w:rsidR="00A1160D" w:rsidRDefault="00A1160D">
      <w:pPr>
        <w:pStyle w:val="Sumrio3"/>
        <w:rPr>
          <w:ins w:id="157" w:author="Ryan Lemos" w:date="2019-02-28T19:13:00Z"/>
          <w:rFonts w:asciiTheme="minorHAnsi" w:eastAsiaTheme="minorEastAsia" w:hAnsiTheme="minorHAnsi" w:cstheme="minorBidi"/>
          <w:b w:val="0"/>
          <w:iCs w:val="0"/>
          <w:noProof/>
          <w:sz w:val="22"/>
          <w:szCs w:val="22"/>
          <w:lang w:eastAsia="pt-BR"/>
        </w:rPr>
      </w:pPr>
      <w:ins w:id="158"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159" w:author="Ryan Lemos" w:date="2019-02-28T19:13:00Z">
        <w:r>
          <w:rPr>
            <w:noProof/>
          </w:rPr>
          <w:t>39</w:t>
        </w:r>
        <w:r>
          <w:rPr>
            <w:noProof/>
          </w:rPr>
          <w:fldChar w:fldCharType="end"/>
        </w:r>
      </w:ins>
    </w:p>
    <w:p w14:paraId="7E4B9764" w14:textId="77777777" w:rsidR="00A1160D" w:rsidRDefault="00A1160D">
      <w:pPr>
        <w:pStyle w:val="Sumrio1"/>
        <w:tabs>
          <w:tab w:val="left" w:pos="1200"/>
          <w:tab w:val="right" w:leader="dot" w:pos="9061"/>
        </w:tabs>
        <w:rPr>
          <w:ins w:id="160" w:author="Ryan Lemos" w:date="2019-02-28T19:13:00Z"/>
          <w:rFonts w:asciiTheme="minorHAnsi" w:eastAsiaTheme="minorEastAsia" w:hAnsiTheme="minorHAnsi" w:cstheme="minorBidi"/>
          <w:b w:val="0"/>
          <w:bCs w:val="0"/>
          <w:caps w:val="0"/>
          <w:noProof/>
          <w:sz w:val="22"/>
          <w:szCs w:val="22"/>
          <w:lang w:eastAsia="pt-BR"/>
        </w:rPr>
      </w:pPr>
      <w:ins w:id="161"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162" w:author="Ryan Lemos" w:date="2019-02-28T19:13:00Z">
        <w:r>
          <w:rPr>
            <w:noProof/>
          </w:rPr>
          <w:t>41</w:t>
        </w:r>
        <w:r>
          <w:rPr>
            <w:noProof/>
          </w:rPr>
          <w:fldChar w:fldCharType="end"/>
        </w:r>
      </w:ins>
    </w:p>
    <w:p w14:paraId="34FBE34C" w14:textId="77777777" w:rsidR="00A1160D" w:rsidRDefault="00A1160D">
      <w:pPr>
        <w:pStyle w:val="Sumrio2"/>
        <w:tabs>
          <w:tab w:val="left" w:pos="1200"/>
          <w:tab w:val="right" w:leader="dot" w:pos="9061"/>
        </w:tabs>
        <w:rPr>
          <w:ins w:id="163" w:author="Ryan Lemos" w:date="2019-02-28T19:13:00Z"/>
          <w:rFonts w:asciiTheme="minorHAnsi" w:eastAsiaTheme="minorEastAsia" w:hAnsiTheme="minorHAnsi" w:cstheme="minorBidi"/>
          <w:caps w:val="0"/>
          <w:noProof/>
          <w:sz w:val="22"/>
          <w:szCs w:val="22"/>
          <w:lang w:eastAsia="pt-BR"/>
        </w:rPr>
      </w:pPr>
      <w:ins w:id="164"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165" w:author="Ryan Lemos" w:date="2019-02-28T19:13:00Z">
        <w:r>
          <w:rPr>
            <w:noProof/>
          </w:rPr>
          <w:t>41</w:t>
        </w:r>
        <w:r>
          <w:rPr>
            <w:noProof/>
          </w:rPr>
          <w:fldChar w:fldCharType="end"/>
        </w:r>
      </w:ins>
    </w:p>
    <w:p w14:paraId="3E4B99C6" w14:textId="77777777" w:rsidR="00A1160D" w:rsidRDefault="00A1160D">
      <w:pPr>
        <w:pStyle w:val="Sumrio2"/>
        <w:tabs>
          <w:tab w:val="left" w:pos="1200"/>
          <w:tab w:val="right" w:leader="dot" w:pos="9061"/>
        </w:tabs>
        <w:rPr>
          <w:ins w:id="166" w:author="Ryan Lemos" w:date="2019-02-28T19:13:00Z"/>
          <w:rFonts w:asciiTheme="minorHAnsi" w:eastAsiaTheme="minorEastAsia" w:hAnsiTheme="minorHAnsi" w:cstheme="minorBidi"/>
          <w:caps w:val="0"/>
          <w:noProof/>
          <w:sz w:val="22"/>
          <w:szCs w:val="22"/>
          <w:lang w:eastAsia="pt-BR"/>
        </w:rPr>
      </w:pPr>
      <w:ins w:id="167"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168" w:author="Ryan Lemos" w:date="2019-02-28T19:13:00Z">
        <w:r>
          <w:rPr>
            <w:noProof/>
          </w:rPr>
          <w:t>42</w:t>
        </w:r>
        <w:r>
          <w:rPr>
            <w:noProof/>
          </w:rPr>
          <w:fldChar w:fldCharType="end"/>
        </w:r>
      </w:ins>
    </w:p>
    <w:p w14:paraId="75571F7C" w14:textId="77777777" w:rsidR="00A1160D" w:rsidRDefault="00A1160D">
      <w:pPr>
        <w:pStyle w:val="Sumrio3"/>
        <w:rPr>
          <w:ins w:id="169" w:author="Ryan Lemos" w:date="2019-02-28T19:13:00Z"/>
          <w:rFonts w:asciiTheme="minorHAnsi" w:eastAsiaTheme="minorEastAsia" w:hAnsiTheme="minorHAnsi" w:cstheme="minorBidi"/>
          <w:b w:val="0"/>
          <w:iCs w:val="0"/>
          <w:noProof/>
          <w:sz w:val="22"/>
          <w:szCs w:val="22"/>
          <w:lang w:eastAsia="pt-BR"/>
        </w:rPr>
      </w:pPr>
      <w:ins w:id="170"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171" w:author="Ryan Lemos" w:date="2019-02-28T19:13:00Z">
        <w:r>
          <w:rPr>
            <w:noProof/>
          </w:rPr>
          <w:t>42</w:t>
        </w:r>
        <w:r>
          <w:rPr>
            <w:noProof/>
          </w:rPr>
          <w:fldChar w:fldCharType="end"/>
        </w:r>
      </w:ins>
    </w:p>
    <w:p w14:paraId="2A5FE118" w14:textId="77777777" w:rsidR="00A1160D" w:rsidRDefault="00A1160D">
      <w:pPr>
        <w:pStyle w:val="Sumrio4"/>
        <w:tabs>
          <w:tab w:val="left" w:pos="1200"/>
          <w:tab w:val="right" w:leader="dot" w:pos="9061"/>
        </w:tabs>
        <w:rPr>
          <w:ins w:id="172" w:author="Ryan Lemos" w:date="2019-02-28T19:13:00Z"/>
          <w:rFonts w:asciiTheme="minorHAnsi" w:eastAsiaTheme="minorEastAsia" w:hAnsiTheme="minorHAnsi" w:cstheme="minorBidi"/>
          <w:noProof/>
          <w:sz w:val="22"/>
          <w:szCs w:val="22"/>
          <w:lang w:eastAsia="pt-BR"/>
        </w:rPr>
      </w:pPr>
      <w:ins w:id="173"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174" w:author="Ryan Lemos" w:date="2019-02-28T19:13:00Z">
        <w:r>
          <w:rPr>
            <w:noProof/>
          </w:rPr>
          <w:t>43</w:t>
        </w:r>
        <w:r>
          <w:rPr>
            <w:noProof/>
          </w:rPr>
          <w:fldChar w:fldCharType="end"/>
        </w:r>
      </w:ins>
    </w:p>
    <w:p w14:paraId="3B4B11BD" w14:textId="77777777" w:rsidR="00A1160D" w:rsidRDefault="00A1160D">
      <w:pPr>
        <w:pStyle w:val="Sumrio4"/>
        <w:tabs>
          <w:tab w:val="left" w:pos="1200"/>
          <w:tab w:val="right" w:leader="dot" w:pos="9061"/>
        </w:tabs>
        <w:rPr>
          <w:ins w:id="175" w:author="Ryan Lemos" w:date="2019-02-28T19:13:00Z"/>
          <w:rFonts w:asciiTheme="minorHAnsi" w:eastAsiaTheme="minorEastAsia" w:hAnsiTheme="minorHAnsi" w:cstheme="minorBidi"/>
          <w:noProof/>
          <w:sz w:val="22"/>
          <w:szCs w:val="22"/>
          <w:lang w:eastAsia="pt-BR"/>
        </w:rPr>
      </w:pPr>
      <w:ins w:id="176"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177" w:author="Ryan Lemos" w:date="2019-02-28T19:13:00Z">
        <w:r>
          <w:rPr>
            <w:noProof/>
          </w:rPr>
          <w:t>44</w:t>
        </w:r>
        <w:r>
          <w:rPr>
            <w:noProof/>
          </w:rPr>
          <w:fldChar w:fldCharType="end"/>
        </w:r>
      </w:ins>
    </w:p>
    <w:p w14:paraId="49F44618" w14:textId="77777777" w:rsidR="00A1160D" w:rsidRDefault="00A1160D">
      <w:pPr>
        <w:pStyle w:val="Sumrio3"/>
        <w:rPr>
          <w:ins w:id="178" w:author="Ryan Lemos" w:date="2019-02-28T19:13:00Z"/>
          <w:rFonts w:asciiTheme="minorHAnsi" w:eastAsiaTheme="minorEastAsia" w:hAnsiTheme="minorHAnsi" w:cstheme="minorBidi"/>
          <w:b w:val="0"/>
          <w:iCs w:val="0"/>
          <w:noProof/>
          <w:sz w:val="22"/>
          <w:szCs w:val="22"/>
          <w:lang w:eastAsia="pt-BR"/>
        </w:rPr>
      </w:pPr>
      <w:ins w:id="179"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180" w:author="Ryan Lemos" w:date="2019-02-28T19:13:00Z">
        <w:r>
          <w:rPr>
            <w:noProof/>
          </w:rPr>
          <w:t>47</w:t>
        </w:r>
        <w:r>
          <w:rPr>
            <w:noProof/>
          </w:rPr>
          <w:fldChar w:fldCharType="end"/>
        </w:r>
      </w:ins>
    </w:p>
    <w:p w14:paraId="3B31D6AB" w14:textId="77777777" w:rsidR="00A1160D" w:rsidRDefault="00A1160D">
      <w:pPr>
        <w:pStyle w:val="Sumrio4"/>
        <w:tabs>
          <w:tab w:val="left" w:pos="1200"/>
          <w:tab w:val="right" w:leader="dot" w:pos="9061"/>
        </w:tabs>
        <w:rPr>
          <w:ins w:id="181" w:author="Ryan Lemos" w:date="2019-02-28T19:13:00Z"/>
          <w:rFonts w:asciiTheme="minorHAnsi" w:eastAsiaTheme="minorEastAsia" w:hAnsiTheme="minorHAnsi" w:cstheme="minorBidi"/>
          <w:noProof/>
          <w:sz w:val="22"/>
          <w:szCs w:val="22"/>
          <w:lang w:eastAsia="pt-BR"/>
        </w:rPr>
      </w:pPr>
      <w:ins w:id="182"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183" w:author="Ryan Lemos" w:date="2019-02-28T19:13:00Z">
        <w:r>
          <w:rPr>
            <w:noProof/>
          </w:rPr>
          <w:t>49</w:t>
        </w:r>
        <w:r>
          <w:rPr>
            <w:noProof/>
          </w:rPr>
          <w:fldChar w:fldCharType="end"/>
        </w:r>
      </w:ins>
    </w:p>
    <w:p w14:paraId="020530B2" w14:textId="77777777" w:rsidR="00A1160D" w:rsidRDefault="00A1160D">
      <w:pPr>
        <w:pStyle w:val="Sumrio4"/>
        <w:tabs>
          <w:tab w:val="left" w:pos="1200"/>
          <w:tab w:val="right" w:leader="dot" w:pos="9061"/>
        </w:tabs>
        <w:rPr>
          <w:ins w:id="184" w:author="Ryan Lemos" w:date="2019-02-28T19:13:00Z"/>
          <w:rFonts w:asciiTheme="minorHAnsi" w:eastAsiaTheme="minorEastAsia" w:hAnsiTheme="minorHAnsi" w:cstheme="minorBidi"/>
          <w:noProof/>
          <w:sz w:val="22"/>
          <w:szCs w:val="22"/>
          <w:lang w:eastAsia="pt-BR"/>
        </w:rPr>
      </w:pPr>
      <w:ins w:id="185"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186" w:author="Ryan Lemos" w:date="2019-02-28T19:13:00Z">
        <w:r>
          <w:rPr>
            <w:noProof/>
          </w:rPr>
          <w:t>54</w:t>
        </w:r>
        <w:r>
          <w:rPr>
            <w:noProof/>
          </w:rPr>
          <w:fldChar w:fldCharType="end"/>
        </w:r>
      </w:ins>
    </w:p>
    <w:p w14:paraId="1C29D696" w14:textId="77777777" w:rsidR="00A1160D" w:rsidRDefault="00A1160D">
      <w:pPr>
        <w:pStyle w:val="Sumrio4"/>
        <w:tabs>
          <w:tab w:val="left" w:pos="1200"/>
          <w:tab w:val="right" w:leader="dot" w:pos="9061"/>
        </w:tabs>
        <w:rPr>
          <w:ins w:id="187" w:author="Ryan Lemos" w:date="2019-02-28T19:13:00Z"/>
          <w:rFonts w:asciiTheme="minorHAnsi" w:eastAsiaTheme="minorEastAsia" w:hAnsiTheme="minorHAnsi" w:cstheme="minorBidi"/>
          <w:noProof/>
          <w:sz w:val="22"/>
          <w:szCs w:val="22"/>
          <w:lang w:eastAsia="pt-BR"/>
        </w:rPr>
      </w:pPr>
      <w:ins w:id="188"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189" w:author="Ryan Lemos" w:date="2019-02-28T19:13:00Z">
        <w:r>
          <w:rPr>
            <w:noProof/>
          </w:rPr>
          <w:t>57</w:t>
        </w:r>
        <w:r>
          <w:rPr>
            <w:noProof/>
          </w:rPr>
          <w:fldChar w:fldCharType="end"/>
        </w:r>
      </w:ins>
    </w:p>
    <w:p w14:paraId="0C19FBA2" w14:textId="77777777" w:rsidR="00A1160D" w:rsidRDefault="00A1160D">
      <w:pPr>
        <w:pStyle w:val="Sumrio4"/>
        <w:tabs>
          <w:tab w:val="left" w:pos="1200"/>
          <w:tab w:val="right" w:leader="dot" w:pos="9061"/>
        </w:tabs>
        <w:rPr>
          <w:ins w:id="190" w:author="Ryan Lemos" w:date="2019-02-28T19:13:00Z"/>
          <w:rFonts w:asciiTheme="minorHAnsi" w:eastAsiaTheme="minorEastAsia" w:hAnsiTheme="minorHAnsi" w:cstheme="minorBidi"/>
          <w:noProof/>
          <w:sz w:val="22"/>
          <w:szCs w:val="22"/>
          <w:lang w:eastAsia="pt-BR"/>
        </w:rPr>
      </w:pPr>
      <w:ins w:id="191"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192" w:author="Ryan Lemos" w:date="2019-02-28T19:13:00Z">
        <w:r>
          <w:rPr>
            <w:noProof/>
          </w:rPr>
          <w:t>68</w:t>
        </w:r>
        <w:r>
          <w:rPr>
            <w:noProof/>
          </w:rPr>
          <w:fldChar w:fldCharType="end"/>
        </w:r>
      </w:ins>
    </w:p>
    <w:p w14:paraId="5BD736BD" w14:textId="77777777" w:rsidR="00A1160D" w:rsidRDefault="00A1160D">
      <w:pPr>
        <w:pStyle w:val="Sumrio4"/>
        <w:tabs>
          <w:tab w:val="left" w:pos="1200"/>
          <w:tab w:val="right" w:leader="dot" w:pos="9061"/>
        </w:tabs>
        <w:rPr>
          <w:ins w:id="193" w:author="Ryan Lemos" w:date="2019-02-28T19:13:00Z"/>
          <w:rFonts w:asciiTheme="minorHAnsi" w:eastAsiaTheme="minorEastAsia" w:hAnsiTheme="minorHAnsi" w:cstheme="minorBidi"/>
          <w:noProof/>
          <w:sz w:val="22"/>
          <w:szCs w:val="22"/>
          <w:lang w:eastAsia="pt-BR"/>
        </w:rPr>
      </w:pPr>
      <w:ins w:id="194"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195" w:author="Ryan Lemos" w:date="2019-02-28T19:13:00Z">
        <w:r>
          <w:rPr>
            <w:noProof/>
          </w:rPr>
          <w:t>73</w:t>
        </w:r>
        <w:r>
          <w:rPr>
            <w:noProof/>
          </w:rPr>
          <w:fldChar w:fldCharType="end"/>
        </w:r>
      </w:ins>
    </w:p>
    <w:p w14:paraId="6A5BD609" w14:textId="77777777" w:rsidR="00A1160D" w:rsidRDefault="00A1160D">
      <w:pPr>
        <w:pStyle w:val="Sumrio2"/>
        <w:tabs>
          <w:tab w:val="right" w:leader="dot" w:pos="9061"/>
        </w:tabs>
        <w:rPr>
          <w:ins w:id="196" w:author="Ryan Lemos" w:date="2019-02-28T19:13:00Z"/>
          <w:rFonts w:asciiTheme="minorHAnsi" w:eastAsiaTheme="minorEastAsia" w:hAnsiTheme="minorHAnsi" w:cstheme="minorBidi"/>
          <w:caps w:val="0"/>
          <w:noProof/>
          <w:sz w:val="22"/>
          <w:szCs w:val="22"/>
          <w:lang w:eastAsia="pt-BR"/>
        </w:rPr>
      </w:pPr>
      <w:ins w:id="197"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98" w:author="Ryan Lemos" w:date="2019-02-28T19:13:00Z">
        <w:r>
          <w:rPr>
            <w:noProof/>
          </w:rPr>
          <w:t>75</w:t>
        </w:r>
        <w:r>
          <w:rPr>
            <w:noProof/>
          </w:rPr>
          <w:fldChar w:fldCharType="end"/>
        </w:r>
      </w:ins>
    </w:p>
    <w:p w14:paraId="602F0E41" w14:textId="77777777" w:rsidR="00A1160D" w:rsidRDefault="00A1160D">
      <w:pPr>
        <w:pStyle w:val="Sumrio1"/>
        <w:tabs>
          <w:tab w:val="left" w:pos="1200"/>
          <w:tab w:val="right" w:leader="dot" w:pos="9061"/>
        </w:tabs>
        <w:rPr>
          <w:ins w:id="199" w:author="Ryan Lemos" w:date="2019-02-28T19:13:00Z"/>
          <w:rFonts w:asciiTheme="minorHAnsi" w:eastAsiaTheme="minorEastAsia" w:hAnsiTheme="minorHAnsi" w:cstheme="minorBidi"/>
          <w:b w:val="0"/>
          <w:bCs w:val="0"/>
          <w:caps w:val="0"/>
          <w:noProof/>
          <w:sz w:val="22"/>
          <w:szCs w:val="22"/>
          <w:lang w:eastAsia="pt-BR"/>
        </w:rPr>
      </w:pPr>
      <w:ins w:id="200"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201" w:author="Ryan Lemos" w:date="2019-02-28T19:13:00Z">
        <w:r>
          <w:rPr>
            <w:noProof/>
          </w:rPr>
          <w:t>76</w:t>
        </w:r>
        <w:r>
          <w:rPr>
            <w:noProof/>
          </w:rPr>
          <w:fldChar w:fldCharType="end"/>
        </w:r>
      </w:ins>
    </w:p>
    <w:p w14:paraId="0842BE8A" w14:textId="77777777" w:rsidR="00A1160D" w:rsidRDefault="00A1160D">
      <w:pPr>
        <w:pStyle w:val="Sumrio1"/>
        <w:tabs>
          <w:tab w:val="right" w:leader="dot" w:pos="9061"/>
        </w:tabs>
        <w:rPr>
          <w:ins w:id="202" w:author="Ryan Lemos" w:date="2019-02-28T19:13:00Z"/>
          <w:rFonts w:asciiTheme="minorHAnsi" w:eastAsiaTheme="minorEastAsia" w:hAnsiTheme="minorHAnsi" w:cstheme="minorBidi"/>
          <w:b w:val="0"/>
          <w:bCs w:val="0"/>
          <w:caps w:val="0"/>
          <w:noProof/>
          <w:sz w:val="22"/>
          <w:szCs w:val="22"/>
          <w:lang w:eastAsia="pt-BR"/>
        </w:rPr>
      </w:pPr>
      <w:ins w:id="203"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204" w:author="Ryan Lemos" w:date="2019-02-28T19:13:00Z">
        <w:r>
          <w:rPr>
            <w:noProof/>
          </w:rPr>
          <w:t>77</w:t>
        </w:r>
        <w:r>
          <w:rPr>
            <w:noProof/>
          </w:rPr>
          <w:fldChar w:fldCharType="end"/>
        </w:r>
      </w:ins>
    </w:p>
    <w:p w14:paraId="03946F55" w14:textId="77777777" w:rsidR="00A1160D" w:rsidRDefault="00A1160D">
      <w:pPr>
        <w:pStyle w:val="Sumrio1"/>
        <w:tabs>
          <w:tab w:val="right" w:leader="dot" w:pos="9061"/>
        </w:tabs>
        <w:rPr>
          <w:ins w:id="205" w:author="Ryan Lemos" w:date="2019-02-28T19:13:00Z"/>
          <w:rFonts w:asciiTheme="minorHAnsi" w:eastAsiaTheme="minorEastAsia" w:hAnsiTheme="minorHAnsi" w:cstheme="minorBidi"/>
          <w:b w:val="0"/>
          <w:bCs w:val="0"/>
          <w:caps w:val="0"/>
          <w:noProof/>
          <w:sz w:val="22"/>
          <w:szCs w:val="22"/>
          <w:lang w:eastAsia="pt-BR"/>
        </w:rPr>
      </w:pPr>
      <w:ins w:id="206"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207" w:author="Ryan Lemos" w:date="2019-02-28T19:13:00Z">
        <w:r>
          <w:rPr>
            <w:noProof/>
          </w:rPr>
          <w:t>80</w:t>
        </w:r>
        <w:r>
          <w:rPr>
            <w:noProof/>
          </w:rPr>
          <w:fldChar w:fldCharType="end"/>
        </w:r>
      </w:ins>
    </w:p>
    <w:p w14:paraId="707FB005" w14:textId="77777777" w:rsidR="00903AE7" w:rsidDel="00A1160D" w:rsidRDefault="00903AE7">
      <w:pPr>
        <w:pStyle w:val="Sumrio1"/>
        <w:tabs>
          <w:tab w:val="left" w:pos="1200"/>
          <w:tab w:val="right" w:leader="dot" w:pos="9061"/>
        </w:tabs>
        <w:rPr>
          <w:del w:id="208" w:author="Ryan Lemos" w:date="2019-02-28T19:13:00Z"/>
          <w:rFonts w:asciiTheme="minorHAnsi" w:eastAsiaTheme="minorEastAsia" w:hAnsiTheme="minorHAnsi" w:cstheme="minorBidi"/>
          <w:b w:val="0"/>
          <w:bCs w:val="0"/>
          <w:caps w:val="0"/>
          <w:noProof/>
          <w:sz w:val="22"/>
          <w:szCs w:val="22"/>
          <w:lang w:eastAsia="pt-BR"/>
        </w:rPr>
      </w:pPr>
      <w:del w:id="209"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14:paraId="6D90AD18" w14:textId="77777777" w:rsidR="00903AE7" w:rsidDel="00A1160D" w:rsidRDefault="00903AE7">
      <w:pPr>
        <w:pStyle w:val="Sumrio1"/>
        <w:tabs>
          <w:tab w:val="left" w:pos="1200"/>
          <w:tab w:val="right" w:leader="dot" w:pos="9061"/>
        </w:tabs>
        <w:rPr>
          <w:del w:id="210" w:author="Ryan Lemos" w:date="2019-02-28T19:13:00Z"/>
          <w:rFonts w:asciiTheme="minorHAnsi" w:eastAsiaTheme="minorEastAsia" w:hAnsiTheme="minorHAnsi" w:cstheme="minorBidi"/>
          <w:b w:val="0"/>
          <w:bCs w:val="0"/>
          <w:caps w:val="0"/>
          <w:noProof/>
          <w:sz w:val="22"/>
          <w:szCs w:val="22"/>
          <w:lang w:eastAsia="pt-BR"/>
        </w:rPr>
      </w:pPr>
      <w:del w:id="211"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14:paraId="624D6688" w14:textId="77777777" w:rsidR="00903AE7" w:rsidDel="00A1160D" w:rsidRDefault="00903AE7">
      <w:pPr>
        <w:pStyle w:val="Sumrio2"/>
        <w:tabs>
          <w:tab w:val="left" w:pos="1200"/>
          <w:tab w:val="right" w:leader="dot" w:pos="9061"/>
        </w:tabs>
        <w:rPr>
          <w:del w:id="212" w:author="Ryan Lemos" w:date="2019-02-28T19:13:00Z"/>
          <w:rFonts w:asciiTheme="minorHAnsi" w:eastAsiaTheme="minorEastAsia" w:hAnsiTheme="minorHAnsi" w:cstheme="minorBidi"/>
          <w:caps w:val="0"/>
          <w:noProof/>
          <w:sz w:val="22"/>
          <w:szCs w:val="22"/>
          <w:lang w:eastAsia="pt-BR"/>
        </w:rPr>
      </w:pPr>
      <w:del w:id="213"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14:paraId="4E635023" w14:textId="77777777" w:rsidR="00903AE7" w:rsidDel="00A1160D" w:rsidRDefault="00903AE7">
      <w:pPr>
        <w:pStyle w:val="Sumrio3"/>
        <w:rPr>
          <w:del w:id="214" w:author="Ryan Lemos" w:date="2019-02-28T19:13:00Z"/>
          <w:rFonts w:asciiTheme="minorHAnsi" w:eastAsiaTheme="minorEastAsia" w:hAnsiTheme="minorHAnsi" w:cstheme="minorBidi"/>
          <w:b w:val="0"/>
          <w:iCs w:val="0"/>
          <w:noProof/>
          <w:sz w:val="22"/>
          <w:szCs w:val="22"/>
          <w:lang w:eastAsia="pt-BR"/>
        </w:rPr>
      </w:pPr>
      <w:del w:id="215"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14:paraId="53063BA9" w14:textId="77777777" w:rsidR="00903AE7" w:rsidDel="00A1160D" w:rsidRDefault="00903AE7">
      <w:pPr>
        <w:pStyle w:val="Sumrio2"/>
        <w:tabs>
          <w:tab w:val="left" w:pos="1200"/>
          <w:tab w:val="right" w:leader="dot" w:pos="9061"/>
        </w:tabs>
        <w:rPr>
          <w:del w:id="216" w:author="Ryan Lemos" w:date="2019-02-28T19:13:00Z"/>
          <w:rFonts w:asciiTheme="minorHAnsi" w:eastAsiaTheme="minorEastAsia" w:hAnsiTheme="minorHAnsi" w:cstheme="minorBidi"/>
          <w:caps w:val="0"/>
          <w:noProof/>
          <w:sz w:val="22"/>
          <w:szCs w:val="22"/>
          <w:lang w:eastAsia="pt-BR"/>
        </w:rPr>
      </w:pPr>
      <w:del w:id="217"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14:paraId="312BA048" w14:textId="77777777" w:rsidR="00903AE7" w:rsidDel="00A1160D" w:rsidRDefault="00903AE7">
      <w:pPr>
        <w:pStyle w:val="Sumrio3"/>
        <w:rPr>
          <w:del w:id="218" w:author="Ryan Lemos" w:date="2019-02-28T19:13:00Z"/>
          <w:rFonts w:asciiTheme="minorHAnsi" w:eastAsiaTheme="minorEastAsia" w:hAnsiTheme="minorHAnsi" w:cstheme="minorBidi"/>
          <w:b w:val="0"/>
          <w:iCs w:val="0"/>
          <w:noProof/>
          <w:sz w:val="22"/>
          <w:szCs w:val="22"/>
          <w:lang w:eastAsia="pt-BR"/>
        </w:rPr>
      </w:pPr>
      <w:del w:id="219"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14:paraId="71B0B47B" w14:textId="77777777" w:rsidR="00903AE7" w:rsidDel="00A1160D" w:rsidRDefault="00903AE7">
      <w:pPr>
        <w:pStyle w:val="Sumrio3"/>
        <w:rPr>
          <w:del w:id="220" w:author="Ryan Lemos" w:date="2019-02-28T19:13:00Z"/>
          <w:rFonts w:asciiTheme="minorHAnsi" w:eastAsiaTheme="minorEastAsia" w:hAnsiTheme="minorHAnsi" w:cstheme="minorBidi"/>
          <w:b w:val="0"/>
          <w:iCs w:val="0"/>
          <w:noProof/>
          <w:sz w:val="22"/>
          <w:szCs w:val="22"/>
          <w:lang w:eastAsia="pt-BR"/>
        </w:rPr>
      </w:pPr>
      <w:del w:id="221"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14:paraId="2308DA15" w14:textId="77777777" w:rsidR="00903AE7" w:rsidDel="00A1160D" w:rsidRDefault="00903AE7">
      <w:pPr>
        <w:pStyle w:val="Sumrio3"/>
        <w:rPr>
          <w:del w:id="222" w:author="Ryan Lemos" w:date="2019-02-28T19:13:00Z"/>
          <w:rFonts w:asciiTheme="minorHAnsi" w:eastAsiaTheme="minorEastAsia" w:hAnsiTheme="minorHAnsi" w:cstheme="minorBidi"/>
          <w:b w:val="0"/>
          <w:iCs w:val="0"/>
          <w:noProof/>
          <w:sz w:val="22"/>
          <w:szCs w:val="22"/>
          <w:lang w:eastAsia="pt-BR"/>
        </w:rPr>
      </w:pPr>
      <w:del w:id="223"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14:paraId="25A313CC" w14:textId="77777777" w:rsidR="00903AE7" w:rsidDel="00A1160D" w:rsidRDefault="00903AE7">
      <w:pPr>
        <w:pStyle w:val="Sumrio4"/>
        <w:tabs>
          <w:tab w:val="left" w:pos="1200"/>
          <w:tab w:val="right" w:leader="dot" w:pos="9061"/>
        </w:tabs>
        <w:rPr>
          <w:del w:id="224" w:author="Ryan Lemos" w:date="2019-02-28T19:13:00Z"/>
          <w:rFonts w:asciiTheme="minorHAnsi" w:eastAsiaTheme="minorEastAsia" w:hAnsiTheme="minorHAnsi" w:cstheme="minorBidi"/>
          <w:noProof/>
          <w:sz w:val="22"/>
          <w:szCs w:val="22"/>
          <w:lang w:eastAsia="pt-BR"/>
        </w:rPr>
      </w:pPr>
      <w:del w:id="225"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14:paraId="7C3B4D7A" w14:textId="77777777" w:rsidR="00903AE7" w:rsidDel="00A1160D" w:rsidRDefault="00903AE7">
      <w:pPr>
        <w:pStyle w:val="Sumrio4"/>
        <w:tabs>
          <w:tab w:val="left" w:pos="1200"/>
          <w:tab w:val="right" w:leader="dot" w:pos="9061"/>
        </w:tabs>
        <w:rPr>
          <w:del w:id="226" w:author="Ryan Lemos" w:date="2019-02-28T19:13:00Z"/>
          <w:rFonts w:asciiTheme="minorHAnsi" w:eastAsiaTheme="minorEastAsia" w:hAnsiTheme="minorHAnsi" w:cstheme="minorBidi"/>
          <w:noProof/>
          <w:sz w:val="22"/>
          <w:szCs w:val="22"/>
          <w:lang w:eastAsia="pt-BR"/>
        </w:rPr>
      </w:pPr>
      <w:del w:id="227"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14:paraId="0A182F65" w14:textId="77777777" w:rsidR="00903AE7" w:rsidDel="00A1160D" w:rsidRDefault="00903AE7">
      <w:pPr>
        <w:pStyle w:val="Sumrio4"/>
        <w:tabs>
          <w:tab w:val="left" w:pos="1200"/>
          <w:tab w:val="right" w:leader="dot" w:pos="9061"/>
        </w:tabs>
        <w:rPr>
          <w:del w:id="228" w:author="Ryan Lemos" w:date="2019-02-28T19:13:00Z"/>
          <w:rFonts w:asciiTheme="minorHAnsi" w:eastAsiaTheme="minorEastAsia" w:hAnsiTheme="minorHAnsi" w:cstheme="minorBidi"/>
          <w:noProof/>
          <w:sz w:val="22"/>
          <w:szCs w:val="22"/>
          <w:lang w:eastAsia="pt-BR"/>
        </w:rPr>
      </w:pPr>
      <w:del w:id="229"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14:paraId="5CDEE2B9" w14:textId="77777777" w:rsidR="00903AE7" w:rsidDel="00A1160D" w:rsidRDefault="00903AE7">
      <w:pPr>
        <w:pStyle w:val="Sumrio3"/>
        <w:rPr>
          <w:del w:id="230" w:author="Ryan Lemos" w:date="2019-02-28T19:13:00Z"/>
          <w:rFonts w:asciiTheme="minorHAnsi" w:eastAsiaTheme="minorEastAsia" w:hAnsiTheme="minorHAnsi" w:cstheme="minorBidi"/>
          <w:b w:val="0"/>
          <w:iCs w:val="0"/>
          <w:noProof/>
          <w:sz w:val="22"/>
          <w:szCs w:val="22"/>
          <w:lang w:eastAsia="pt-BR"/>
        </w:rPr>
      </w:pPr>
      <w:del w:id="231"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14:paraId="6DACB36A" w14:textId="77777777" w:rsidR="00903AE7" w:rsidDel="00A1160D" w:rsidRDefault="00903AE7">
      <w:pPr>
        <w:pStyle w:val="Sumrio4"/>
        <w:tabs>
          <w:tab w:val="left" w:pos="1200"/>
          <w:tab w:val="right" w:leader="dot" w:pos="9061"/>
        </w:tabs>
        <w:rPr>
          <w:del w:id="232" w:author="Ryan Lemos" w:date="2019-02-28T19:13:00Z"/>
          <w:rFonts w:asciiTheme="minorHAnsi" w:eastAsiaTheme="minorEastAsia" w:hAnsiTheme="minorHAnsi" w:cstheme="minorBidi"/>
          <w:noProof/>
          <w:sz w:val="22"/>
          <w:szCs w:val="22"/>
          <w:lang w:eastAsia="pt-BR"/>
        </w:rPr>
      </w:pPr>
      <w:del w:id="233" w:author="Ryan Lemos" w:date="2019-02-28T19:13:00Z">
        <w:r w:rsidRPr="006D241F" w:rsidDel="00A1160D">
          <w:rPr>
            <w:noProof/>
            <w:rPrChange w:id="234" w:author="Ryan Lemos" w:date="2019-05-22T10:18:00Z">
              <w:rPr>
                <w:noProof/>
                <w:lang w:val="en-US"/>
              </w:rPr>
            </w:rPrChange>
          </w:rPr>
          <w:delText>2.2.4.1</w:delText>
        </w:r>
        <w:r w:rsidDel="00A1160D">
          <w:rPr>
            <w:rFonts w:asciiTheme="minorHAnsi" w:eastAsiaTheme="minorEastAsia" w:hAnsiTheme="minorHAnsi" w:cstheme="minorBidi"/>
            <w:noProof/>
            <w:sz w:val="22"/>
            <w:szCs w:val="22"/>
            <w:lang w:eastAsia="pt-BR"/>
          </w:rPr>
          <w:tab/>
        </w:r>
        <w:r w:rsidRPr="006D241F" w:rsidDel="00A1160D">
          <w:rPr>
            <w:i/>
            <w:noProof/>
            <w:rPrChange w:id="235" w:author="Ryan Lemos" w:date="2019-05-22T10:18:00Z">
              <w:rPr>
                <w:i/>
                <w:noProof/>
                <w:lang w:val="en-US"/>
              </w:rPr>
            </w:rPrChange>
          </w:rPr>
          <w:delText>Hyper Text Markup Language</w:delText>
        </w:r>
        <w:r w:rsidRPr="006D241F" w:rsidDel="00A1160D">
          <w:rPr>
            <w:noProof/>
            <w:rPrChange w:id="236" w:author="Ryan Lemos" w:date="2019-05-22T10:18:00Z">
              <w:rPr>
                <w:noProof/>
                <w:lang w:val="en-US"/>
              </w:rPr>
            </w:rPrChange>
          </w:rPr>
          <w:delText xml:space="preserve"> (HTML)</w:delText>
        </w:r>
        <w:r w:rsidDel="00A1160D">
          <w:rPr>
            <w:noProof/>
          </w:rPr>
          <w:tab/>
        </w:r>
        <w:r w:rsidR="00A1160D" w:rsidDel="00A1160D">
          <w:rPr>
            <w:noProof/>
          </w:rPr>
          <w:delText>29</w:delText>
        </w:r>
      </w:del>
    </w:p>
    <w:p w14:paraId="156BCC0B" w14:textId="77777777" w:rsidR="00903AE7" w:rsidDel="00A1160D" w:rsidRDefault="00903AE7">
      <w:pPr>
        <w:pStyle w:val="Sumrio4"/>
        <w:tabs>
          <w:tab w:val="left" w:pos="1200"/>
          <w:tab w:val="right" w:leader="dot" w:pos="9061"/>
        </w:tabs>
        <w:rPr>
          <w:del w:id="237" w:author="Ryan Lemos" w:date="2019-02-28T19:13:00Z"/>
          <w:rFonts w:asciiTheme="minorHAnsi" w:eastAsiaTheme="minorEastAsia" w:hAnsiTheme="minorHAnsi" w:cstheme="minorBidi"/>
          <w:noProof/>
          <w:sz w:val="22"/>
          <w:szCs w:val="22"/>
          <w:lang w:eastAsia="pt-BR"/>
        </w:rPr>
      </w:pPr>
      <w:del w:id="2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14:paraId="637F7013" w14:textId="77777777" w:rsidR="00903AE7" w:rsidDel="00A1160D" w:rsidRDefault="00903AE7">
      <w:pPr>
        <w:pStyle w:val="Sumrio4"/>
        <w:tabs>
          <w:tab w:val="left" w:pos="1200"/>
          <w:tab w:val="right" w:leader="dot" w:pos="9061"/>
        </w:tabs>
        <w:rPr>
          <w:del w:id="239" w:author="Ryan Lemos" w:date="2019-02-28T19:13:00Z"/>
          <w:rFonts w:asciiTheme="minorHAnsi" w:eastAsiaTheme="minorEastAsia" w:hAnsiTheme="minorHAnsi" w:cstheme="minorBidi"/>
          <w:noProof/>
          <w:sz w:val="22"/>
          <w:szCs w:val="22"/>
          <w:lang w:eastAsia="pt-BR"/>
        </w:rPr>
      </w:pPr>
      <w:del w:id="2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14:paraId="2AFB7DF1" w14:textId="77777777" w:rsidR="00903AE7" w:rsidDel="00A1160D" w:rsidRDefault="00903AE7">
      <w:pPr>
        <w:pStyle w:val="Sumrio4"/>
        <w:tabs>
          <w:tab w:val="left" w:pos="1200"/>
          <w:tab w:val="right" w:leader="dot" w:pos="9061"/>
        </w:tabs>
        <w:rPr>
          <w:del w:id="241" w:author="Ryan Lemos" w:date="2019-02-28T19:13:00Z"/>
          <w:rFonts w:asciiTheme="minorHAnsi" w:eastAsiaTheme="minorEastAsia" w:hAnsiTheme="minorHAnsi" w:cstheme="minorBidi"/>
          <w:noProof/>
          <w:sz w:val="22"/>
          <w:szCs w:val="22"/>
          <w:lang w:eastAsia="pt-BR"/>
        </w:rPr>
      </w:pPr>
      <w:del w:id="2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14:paraId="0D1B55C1" w14:textId="77777777" w:rsidR="00903AE7" w:rsidDel="00A1160D" w:rsidRDefault="00903AE7">
      <w:pPr>
        <w:pStyle w:val="Sumrio4"/>
        <w:tabs>
          <w:tab w:val="left" w:pos="1200"/>
          <w:tab w:val="right" w:leader="dot" w:pos="9061"/>
        </w:tabs>
        <w:rPr>
          <w:del w:id="243" w:author="Ryan Lemos" w:date="2019-02-28T19:13:00Z"/>
          <w:rFonts w:asciiTheme="minorHAnsi" w:eastAsiaTheme="minorEastAsia" w:hAnsiTheme="minorHAnsi" w:cstheme="minorBidi"/>
          <w:noProof/>
          <w:sz w:val="22"/>
          <w:szCs w:val="22"/>
          <w:lang w:eastAsia="pt-BR"/>
        </w:rPr>
      </w:pPr>
      <w:del w:id="2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14:paraId="6CB5805D" w14:textId="77777777" w:rsidR="00903AE7" w:rsidDel="00A1160D" w:rsidRDefault="00903AE7">
      <w:pPr>
        <w:pStyle w:val="Sumrio4"/>
        <w:tabs>
          <w:tab w:val="left" w:pos="1200"/>
          <w:tab w:val="right" w:leader="dot" w:pos="9061"/>
        </w:tabs>
        <w:rPr>
          <w:del w:id="245" w:author="Ryan Lemos" w:date="2019-02-28T19:13:00Z"/>
          <w:rFonts w:asciiTheme="minorHAnsi" w:eastAsiaTheme="minorEastAsia" w:hAnsiTheme="minorHAnsi" w:cstheme="minorBidi"/>
          <w:noProof/>
          <w:sz w:val="22"/>
          <w:szCs w:val="22"/>
          <w:lang w:eastAsia="pt-BR"/>
        </w:rPr>
      </w:pPr>
      <w:del w:id="2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14:paraId="0A0A52EB" w14:textId="77777777" w:rsidR="00903AE7" w:rsidDel="00A1160D" w:rsidRDefault="00903AE7">
      <w:pPr>
        <w:pStyle w:val="Sumrio4"/>
        <w:tabs>
          <w:tab w:val="left" w:pos="1200"/>
          <w:tab w:val="right" w:leader="dot" w:pos="9061"/>
        </w:tabs>
        <w:rPr>
          <w:del w:id="247" w:author="Ryan Lemos" w:date="2019-02-28T19:13:00Z"/>
          <w:rFonts w:asciiTheme="minorHAnsi" w:eastAsiaTheme="minorEastAsia" w:hAnsiTheme="minorHAnsi" w:cstheme="minorBidi"/>
          <w:noProof/>
          <w:sz w:val="22"/>
          <w:szCs w:val="22"/>
          <w:lang w:eastAsia="pt-BR"/>
        </w:rPr>
      </w:pPr>
      <w:del w:id="2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14:paraId="491BC0D6" w14:textId="77777777" w:rsidR="00903AE7" w:rsidDel="00A1160D" w:rsidRDefault="00903AE7">
      <w:pPr>
        <w:pStyle w:val="Sumrio3"/>
        <w:rPr>
          <w:del w:id="249" w:author="Ryan Lemos" w:date="2019-02-28T19:13:00Z"/>
          <w:rFonts w:asciiTheme="minorHAnsi" w:eastAsiaTheme="minorEastAsia" w:hAnsiTheme="minorHAnsi" w:cstheme="minorBidi"/>
          <w:b w:val="0"/>
          <w:iCs w:val="0"/>
          <w:noProof/>
          <w:sz w:val="22"/>
          <w:szCs w:val="22"/>
          <w:lang w:eastAsia="pt-BR"/>
        </w:rPr>
      </w:pPr>
      <w:del w:id="2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14:paraId="48C1A5D0" w14:textId="77777777" w:rsidR="00903AE7" w:rsidDel="00A1160D" w:rsidRDefault="00903AE7">
      <w:pPr>
        <w:pStyle w:val="Sumrio1"/>
        <w:tabs>
          <w:tab w:val="left" w:pos="1200"/>
          <w:tab w:val="right" w:leader="dot" w:pos="9061"/>
        </w:tabs>
        <w:rPr>
          <w:del w:id="251" w:author="Ryan Lemos" w:date="2019-02-28T19:13:00Z"/>
          <w:rFonts w:asciiTheme="minorHAnsi" w:eastAsiaTheme="minorEastAsia" w:hAnsiTheme="minorHAnsi" w:cstheme="minorBidi"/>
          <w:b w:val="0"/>
          <w:bCs w:val="0"/>
          <w:caps w:val="0"/>
          <w:noProof/>
          <w:sz w:val="22"/>
          <w:szCs w:val="22"/>
          <w:lang w:eastAsia="pt-BR"/>
        </w:rPr>
      </w:pPr>
      <w:del w:id="2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14:paraId="4802EEC2" w14:textId="77777777" w:rsidR="00903AE7" w:rsidDel="00A1160D" w:rsidRDefault="00903AE7">
      <w:pPr>
        <w:pStyle w:val="Sumrio1"/>
        <w:tabs>
          <w:tab w:val="right" w:leader="dot" w:pos="9061"/>
        </w:tabs>
        <w:rPr>
          <w:del w:id="253" w:author="Ryan Lemos" w:date="2019-02-28T19:13:00Z"/>
          <w:rFonts w:asciiTheme="minorHAnsi" w:eastAsiaTheme="minorEastAsia" w:hAnsiTheme="minorHAnsi" w:cstheme="minorBidi"/>
          <w:b w:val="0"/>
          <w:bCs w:val="0"/>
          <w:caps w:val="0"/>
          <w:noProof/>
          <w:sz w:val="22"/>
          <w:szCs w:val="22"/>
          <w:lang w:eastAsia="pt-BR"/>
        </w:rPr>
      </w:pPr>
      <w:del w:id="254" w:author="Ryan Lemos" w:date="2019-02-28T19:13:00Z">
        <w:r w:rsidDel="00A1160D">
          <w:rPr>
            <w:noProof/>
          </w:rPr>
          <w:delText>BIBLIOGRAFIA</w:delText>
        </w:r>
        <w:r w:rsidDel="00A1160D">
          <w:rPr>
            <w:noProof/>
          </w:rPr>
          <w:tab/>
          <w:delText>40</w:delText>
        </w:r>
      </w:del>
    </w:p>
    <w:p w14:paraId="338E6C48" w14:textId="77777777" w:rsidR="00903AE7" w:rsidDel="00A1160D" w:rsidRDefault="00903AE7">
      <w:pPr>
        <w:pStyle w:val="Sumrio1"/>
        <w:tabs>
          <w:tab w:val="right" w:leader="dot" w:pos="9061"/>
        </w:tabs>
        <w:rPr>
          <w:del w:id="255" w:author="Ryan Lemos" w:date="2019-02-28T19:13:00Z"/>
          <w:rFonts w:asciiTheme="minorHAnsi" w:eastAsiaTheme="minorEastAsia" w:hAnsiTheme="minorHAnsi" w:cstheme="minorBidi"/>
          <w:b w:val="0"/>
          <w:bCs w:val="0"/>
          <w:caps w:val="0"/>
          <w:noProof/>
          <w:sz w:val="22"/>
          <w:szCs w:val="22"/>
          <w:lang w:eastAsia="pt-BR"/>
        </w:rPr>
      </w:pPr>
      <w:del w:id="2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257" w:name="_Ref528267984"/>
      <w:bookmarkStart w:id="258" w:name="_Toc2273637"/>
      <w:r w:rsidRPr="006A6D09">
        <w:rPr>
          <w:szCs w:val="24"/>
        </w:rPr>
        <w:lastRenderedPageBreak/>
        <w:t>INTRODUÇÃO</w:t>
      </w:r>
      <w:bookmarkEnd w:id="257"/>
      <w:bookmarkEnd w:id="25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77777777"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259" w:author="Ryan Lemos" w:date="2019-03-01T09:11:00Z">
        <w:r w:rsidR="003B49D8">
          <w:t xml:space="preserve"> o</w:t>
        </w:r>
      </w:ins>
      <w:r w:rsidR="00171370">
        <w:t xml:space="preserve"> conte</w:t>
      </w:r>
      <w:r w:rsidR="007B61FF">
        <w:t>ú</w:t>
      </w:r>
      <w:r w:rsidR="00171370">
        <w:t>do</w:t>
      </w:r>
      <w:del w:id="2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77777777" w:rsidR="00661406" w:rsidRDefault="009765C6" w:rsidP="00661406">
      <w:r>
        <w:t>Portanto o tema deste trabalho pode ser descrito como o desenvolvimento web com técnicas ágeis, por aliar o desenvolvimento de um ambiente web utilizando-se da metodologia ágil XP.</w:t>
      </w:r>
      <w:r w:rsidR="00953BC6">
        <w:t xml:space="preserve"> </w:t>
      </w:r>
      <w:r w:rsidR="007701B4">
        <w:t>Então busca-se resolver o seguinte problema, de entender como o XP pode apoiar no processo de desenvolvimento de um ambiente web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261" w:name="_Ref528269096"/>
      <w:bookmarkStart w:id="262" w:name="_Toc2273638"/>
      <w:r>
        <w:lastRenderedPageBreak/>
        <w:t>Referencial teórico</w:t>
      </w:r>
      <w:bookmarkEnd w:id="261"/>
      <w:bookmarkEnd w:id="26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263" w:name="_Toc2273639"/>
      <w:r>
        <w:t xml:space="preserve">Educação </w:t>
      </w:r>
      <w:r w:rsidR="00D61CB9">
        <w:t>a distância – ambiente virtual</w:t>
      </w:r>
      <w:bookmarkEnd w:id="263"/>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264" w:name="_Ref527667254"/>
      <w:bookmarkStart w:id="265" w:name="_Toc2273640"/>
      <w:r w:rsidRPr="00C119E4">
        <w:t>Metodologias/sistemas de apoio de ensino de idiomas</w:t>
      </w:r>
      <w:bookmarkEnd w:id="264"/>
      <w:bookmarkEnd w:id="265"/>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7777777" w:rsidR="00C87DBE" w:rsidRDefault="00C87DBE" w:rsidP="00FC0021">
      <w:pPr>
        <w:pStyle w:val="Legenda"/>
        <w:keepNext/>
      </w:pPr>
      <w:bookmarkStart w:id="266" w:name="_Ref526524016"/>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1</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266"/>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2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77777777" w:rsidR="00C87DBE" w:rsidRDefault="00C87DBE" w:rsidP="00FC0021">
      <w:pPr>
        <w:pStyle w:val="Legenda"/>
        <w:keepNext/>
      </w:pPr>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270"/>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77777777" w:rsidR="00C87DBE" w:rsidRDefault="00C87DBE" w:rsidP="00FC0021">
      <w:pPr>
        <w:pStyle w:val="Legenda"/>
        <w:keepNext/>
      </w:pPr>
      <w:bookmarkStart w:id="274" w:name="_Ref526523978"/>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3</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274"/>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 ocorre penalização ou eliminação de uma vida, 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7777777" w:rsidR="00C87DBE" w:rsidRDefault="00C87DBE" w:rsidP="00FC0021">
      <w:pPr>
        <w:pStyle w:val="Legenda"/>
        <w:keepNext/>
      </w:pPr>
      <w:bookmarkStart w:id="278" w:name="_Ref526523959"/>
      <w:r>
        <w:lastRenderedPageBreak/>
        <w:t xml:space="preserve">Figura </w:t>
      </w:r>
      <w:ins w:id="279" w:author="Ryan Lemos" w:date="2019-02-20T09:08:00Z">
        <w:r w:rsidR="00483DF4">
          <w:fldChar w:fldCharType="begin"/>
        </w:r>
        <w:r w:rsidR="00483DF4">
          <w:instrText xml:space="preserve"> SEQ Figura \* ARABIC </w:instrText>
        </w:r>
      </w:ins>
      <w:r w:rsidR="00483DF4">
        <w:fldChar w:fldCharType="separate"/>
      </w:r>
      <w:ins w:id="280" w:author="Ryan Lemos" w:date="2019-02-20T09:08:00Z">
        <w:r w:rsidR="00483DF4">
          <w:rPr>
            <w:noProof/>
          </w:rPr>
          <w:t>4</w:t>
        </w:r>
        <w:r w:rsidR="00483DF4">
          <w:fldChar w:fldCharType="end"/>
        </w:r>
      </w:ins>
      <w:del w:id="2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278"/>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77777777"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2A0018F2" w14:textId="77777777" w:rsidR="002B57F3" w:rsidRPr="00F96272" w:rsidRDefault="002B57F3" w:rsidP="00FC0021"/>
    <w:p w14:paraId="60C9D274" w14:textId="77777777" w:rsidR="00A8212E" w:rsidRPr="00A8212E" w:rsidRDefault="00D61CB9" w:rsidP="00952162">
      <w:pPr>
        <w:pStyle w:val="Ttulo2"/>
      </w:pPr>
      <w:bookmarkStart w:id="282" w:name="_Toc2273641"/>
      <w:r>
        <w:t>Desenvolvimento</w:t>
      </w:r>
      <w:r w:rsidR="00830B0E">
        <w:t xml:space="preserve"> e tecnologias</w:t>
      </w:r>
      <w:r>
        <w:t xml:space="preserve"> de </w:t>
      </w:r>
      <w:r w:rsidRPr="005329D1">
        <w:t>sistemas</w:t>
      </w:r>
      <w:r>
        <w:t xml:space="preserve"> Web</w:t>
      </w:r>
      <w:bookmarkEnd w:id="282"/>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77777777" w:rsidR="00D61CB9" w:rsidRDefault="00D61CB9" w:rsidP="00FC0021">
      <w:pPr>
        <w:pStyle w:val="Ttulo3"/>
      </w:pPr>
      <w:bookmarkStart w:id="283" w:name="_Toc2273642"/>
      <w:r>
        <w:t>Criptografia</w:t>
      </w:r>
      <w:r w:rsidR="00C04015">
        <w:t xml:space="preserve"> e controle de acesso</w:t>
      </w:r>
      <w:r w:rsidR="00F71835">
        <w:t>s</w:t>
      </w:r>
      <w:bookmarkEnd w:id="283"/>
    </w:p>
    <w:p w14:paraId="76438C9E" w14:textId="77777777" w:rsidR="00C04015" w:rsidRPr="00FC0021" w:rsidRDefault="00C04015" w:rsidP="00FC0021"/>
    <w:p w14:paraId="18768BB4" w14:textId="77777777"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16DA2713" w14:textId="77777777" w:rsidR="00CE2C77" w:rsidRDefault="00CE2C77" w:rsidP="00952162">
      <w:pPr>
        <w:pStyle w:val="Fontes"/>
      </w:pPr>
    </w:p>
    <w:p w14:paraId="4A19BD99" w14:textId="77777777" w:rsidR="00C87DBE" w:rsidRDefault="00C87DBE" w:rsidP="00FC0021">
      <w:pPr>
        <w:pStyle w:val="Legenda"/>
        <w:keepNext/>
      </w:pPr>
      <w:bookmarkStart w:id="284" w:name="_Ref526523937"/>
      <w:r>
        <w:t xml:space="preserve">Figura </w:t>
      </w:r>
      <w:ins w:id="285" w:author="Ryan Lemos" w:date="2019-02-20T09:08:00Z">
        <w:r w:rsidR="00483DF4">
          <w:fldChar w:fldCharType="begin"/>
        </w:r>
        <w:r w:rsidR="00483DF4">
          <w:instrText xml:space="preserve"> SEQ Figura \* ARABIC </w:instrText>
        </w:r>
      </w:ins>
      <w:r w:rsidR="00483DF4">
        <w:fldChar w:fldCharType="separate"/>
      </w:r>
      <w:ins w:id="286" w:author="Ryan Lemos" w:date="2019-02-20T09:08:00Z">
        <w:r w:rsidR="00483DF4">
          <w:rPr>
            <w:noProof/>
          </w:rPr>
          <w:t>5</w:t>
        </w:r>
        <w:r w:rsidR="00483DF4">
          <w:fldChar w:fldCharType="end"/>
        </w:r>
      </w:ins>
      <w:del w:id="2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84"/>
      <w:r>
        <w:t xml:space="preserve"> - Esquema geral para </w:t>
      </w:r>
      <w:r w:rsidR="00F8198B">
        <w:t xml:space="preserve">criptografia </w:t>
      </w:r>
      <w:r>
        <w:t>de um texto</w:t>
      </w:r>
    </w:p>
    <w:p w14:paraId="588B6B2D" w14:textId="77777777" w:rsidR="00CE2C77" w:rsidRDefault="00CB768F" w:rsidP="00952162">
      <w:pPr>
        <w:pStyle w:val="Fontes"/>
      </w:pPr>
      <w:r w:rsidRPr="00832539">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14:paraId="779B79F5" w14:textId="77777777"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22A29954" w14:textId="77777777" w:rsidR="00933E2B" w:rsidRDefault="00933E2B" w:rsidP="00DB29B6">
      <w:pPr>
        <w:pStyle w:val="Fontes"/>
      </w:pPr>
    </w:p>
    <w:p w14:paraId="52E0DF97" w14:textId="77777777" w:rsidR="00DB29B6" w:rsidRDefault="00DB29B6" w:rsidP="00DB29B6">
      <w:r>
        <w:t>M</w:t>
      </w:r>
      <w:r w:rsidR="00D021B8">
        <w:t>oreno</w:t>
      </w:r>
      <w:r>
        <w:t>, P</w:t>
      </w:r>
      <w:r w:rsidR="00D021B8">
        <w:t>ereira</w:t>
      </w:r>
      <w:r>
        <w:t xml:space="preserve"> e C</w:t>
      </w:r>
      <w:r w:rsidR="00D021B8">
        <w:t>hiaramonte</w:t>
      </w:r>
      <w:r w:rsidR="00752E3D">
        <w:rPr>
          <w:noProof/>
        </w:rPr>
        <w:t xml:space="preserve"> (2005)</w:t>
      </w:r>
      <w:r>
        <w:t xml:space="preserve"> </w:t>
      </w:r>
      <w:r w:rsidR="00D021B8">
        <w:t xml:space="preserve">afirmam haver </w:t>
      </w:r>
      <w:r>
        <w:t>dois meios de se criptografar uma mensagem, por meio de códigos ou por meio de cifras.</w:t>
      </w:r>
    </w:p>
    <w:p w14:paraId="17EE86EA" w14:textId="77777777" w:rsidR="00252CB2" w:rsidRDefault="00252CB2" w:rsidP="00DB29B6">
      <w:pPr>
        <w:pStyle w:val="CitaoLonga"/>
      </w:pPr>
    </w:p>
    <w:p w14:paraId="34BA776E" w14:textId="77777777"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nhecendo o processo de cifragem</w:t>
      </w:r>
      <w:r w:rsidR="00252CB2">
        <w:t xml:space="preserve"> </w:t>
      </w:r>
      <w:r w:rsidR="00752E3D">
        <w:rPr>
          <w:noProof/>
        </w:rPr>
        <w:t>(MORENO; PEREIRA; CHIARAMONTE, 2005, p. 21)</w:t>
      </w:r>
      <w:r w:rsidR="00252CB2">
        <w:t>.</w:t>
      </w:r>
    </w:p>
    <w:p w14:paraId="7084882E" w14:textId="77777777" w:rsidR="00252CB2" w:rsidRPr="00CE2C77" w:rsidRDefault="00252CB2" w:rsidP="00FC0021">
      <w:pPr>
        <w:pStyle w:val="CitaoLonga"/>
      </w:pPr>
    </w:p>
    <w:p w14:paraId="27694905" w14:textId="77777777" w:rsidR="00862146" w:rsidRDefault="00862146" w:rsidP="005A2D83">
      <w:r>
        <w:t>Existem algoritmos que implementam</w:t>
      </w:r>
      <w:r w:rsidR="00B86943">
        <w:t xml:space="preserve"> processos de</w:t>
      </w:r>
      <w:r>
        <w:t xml:space="preserve"> criptografia, gera</w:t>
      </w:r>
      <w:r w:rsidR="00C1350C">
        <w:t>ndo</w:t>
      </w:r>
      <w:r>
        <w:t xml:space="preserve"> um </w:t>
      </w:r>
      <w:r w:rsidRPr="00FC0021">
        <w:rPr>
          <w:i/>
        </w:rPr>
        <w:t>hash</w:t>
      </w:r>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14:paraId="0D23057C" w14:textId="77777777"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14:paraId="13961029" w14:textId="77777777"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7777777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Assim as senhas dos usuários serão submetidas a um processo de segurança. Além disso o Laravel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581ED0C0" w14:textId="77777777" w:rsidR="005A2D83" w:rsidRPr="005A2D83" w:rsidRDefault="005A2D83" w:rsidP="005A2D83"/>
    <w:p w14:paraId="313B41DF" w14:textId="77777777" w:rsidR="00D61CB9" w:rsidRDefault="00D61CB9" w:rsidP="00D61CB9">
      <w:pPr>
        <w:pStyle w:val="Ttulo3"/>
      </w:pPr>
      <w:bookmarkStart w:id="288" w:name="_Toc2273643"/>
      <w:r>
        <w:t>Interação humano computador (IHC)</w:t>
      </w:r>
      <w:bookmarkEnd w:id="288"/>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7777777" w:rsidR="00C87DBE" w:rsidRDefault="00C87DBE" w:rsidP="00FC0021">
      <w:pPr>
        <w:pStyle w:val="Legenda"/>
        <w:keepNext/>
      </w:pPr>
      <w:bookmarkStart w:id="289" w:name="_Ref526523912"/>
      <w:r>
        <w:t xml:space="preserve">Figura </w:t>
      </w:r>
      <w:ins w:id="290" w:author="Ryan Lemos" w:date="2019-02-20T09:08:00Z">
        <w:r w:rsidR="00483DF4">
          <w:fldChar w:fldCharType="begin"/>
        </w:r>
        <w:r w:rsidR="00483DF4">
          <w:instrText xml:space="preserve"> SEQ Figura \* ARABIC </w:instrText>
        </w:r>
      </w:ins>
      <w:r w:rsidR="00483DF4">
        <w:fldChar w:fldCharType="separate"/>
      </w:r>
      <w:ins w:id="291" w:author="Ryan Lemos" w:date="2019-02-20T09:08:00Z">
        <w:r w:rsidR="00483DF4">
          <w:rPr>
            <w:noProof/>
          </w:rPr>
          <w:t>6</w:t>
        </w:r>
        <w:r w:rsidR="00483DF4">
          <w:fldChar w:fldCharType="end"/>
        </w:r>
      </w:ins>
      <w:del w:id="2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289"/>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293" w:name="_Toc2273644"/>
      <w:r>
        <w:t>Engenharia de Software</w:t>
      </w:r>
      <w:bookmarkEnd w:id="293"/>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77777777"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294" w:author="Ryan Lemos" w:date="2019-02-21T20:50:00Z">
        <w:r w:rsidR="005F0194">
          <w:t>í</w:t>
        </w:r>
      </w:ins>
      <w:del w:id="2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77777777" w:rsidR="00D51047" w:rsidRDefault="00D51047" w:rsidP="00D51047">
      <w:pPr>
        <w:pStyle w:val="Legenda"/>
        <w:keepNext/>
      </w:pPr>
      <w:bookmarkStart w:id="296" w:name="_Ref527140900"/>
      <w:r>
        <w:t xml:space="preserve">Figura </w:t>
      </w:r>
      <w:ins w:id="297" w:author="Ryan Lemos" w:date="2019-02-20T09:08:00Z">
        <w:r w:rsidR="00483DF4">
          <w:fldChar w:fldCharType="begin"/>
        </w:r>
        <w:r w:rsidR="00483DF4">
          <w:instrText xml:space="preserve"> SEQ Figura \* ARABIC </w:instrText>
        </w:r>
      </w:ins>
      <w:r w:rsidR="00483DF4">
        <w:fldChar w:fldCharType="separate"/>
      </w:r>
      <w:ins w:id="298" w:author="Ryan Lemos" w:date="2019-02-20T09:08:00Z">
        <w:r w:rsidR="00483DF4">
          <w:rPr>
            <w:noProof/>
          </w:rPr>
          <w:t>7</w:t>
        </w:r>
        <w:r w:rsidR="00483DF4">
          <w:fldChar w:fldCharType="end"/>
        </w:r>
      </w:ins>
      <w:del w:id="2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296"/>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77777777"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77777777"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00" w:name="_Toc227364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30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77777777" w:rsidR="009B1B55" w:rsidRDefault="009B1B55" w:rsidP="00952162">
      <w:pPr>
        <w:pStyle w:val="Legenda"/>
        <w:keepNext/>
      </w:pPr>
      <w:bookmarkStart w:id="301" w:name="_Ref527049055"/>
      <w:r>
        <w:t xml:space="preserve">Figura </w:t>
      </w:r>
      <w:ins w:id="302" w:author="Ryan Lemos" w:date="2019-02-20T09:08:00Z">
        <w:r w:rsidR="00483DF4">
          <w:fldChar w:fldCharType="begin"/>
        </w:r>
        <w:r w:rsidR="00483DF4">
          <w:instrText xml:space="preserve"> SEQ Figura \* ARABIC </w:instrText>
        </w:r>
      </w:ins>
      <w:r w:rsidR="00483DF4">
        <w:fldChar w:fldCharType="separate"/>
      </w:r>
      <w:ins w:id="303" w:author="Ryan Lemos" w:date="2019-02-20T09:08:00Z">
        <w:r w:rsidR="00483DF4">
          <w:rPr>
            <w:noProof/>
          </w:rPr>
          <w:t>8</w:t>
        </w:r>
        <w:r w:rsidR="00483DF4">
          <w:fldChar w:fldCharType="end"/>
        </w:r>
      </w:ins>
      <w:del w:id="3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30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77777777" w:rsidR="00C91611" w:rsidRDefault="00C91611" w:rsidP="00952162">
      <w:pPr>
        <w:pStyle w:val="Legenda"/>
        <w:keepNext/>
      </w:pPr>
      <w:bookmarkStart w:id="305" w:name="_Ref527053242"/>
      <w:r>
        <w:t xml:space="preserve">Figura </w:t>
      </w:r>
      <w:ins w:id="306" w:author="Ryan Lemos" w:date="2019-02-20T09:08:00Z">
        <w:r w:rsidR="00483DF4">
          <w:fldChar w:fldCharType="begin"/>
        </w:r>
        <w:r w:rsidR="00483DF4">
          <w:instrText xml:space="preserve"> SEQ Figura \* ARABIC </w:instrText>
        </w:r>
      </w:ins>
      <w:r w:rsidR="00483DF4">
        <w:fldChar w:fldCharType="separate"/>
      </w:r>
      <w:ins w:id="307" w:author="Ryan Lemos" w:date="2019-02-20T09:08:00Z">
        <w:r w:rsidR="00483DF4">
          <w:rPr>
            <w:noProof/>
          </w:rPr>
          <w:t>9</w:t>
        </w:r>
        <w:r w:rsidR="00483DF4">
          <w:fldChar w:fldCharType="end"/>
        </w:r>
      </w:ins>
      <w:del w:id="3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30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77777777" w:rsidR="000C5598" w:rsidRDefault="000C5598" w:rsidP="00952162">
      <w:pPr>
        <w:pStyle w:val="Legenda"/>
        <w:keepNext/>
      </w:pPr>
      <w:bookmarkStart w:id="309" w:name="_Ref527053785"/>
      <w:r>
        <w:lastRenderedPageBreak/>
        <w:t xml:space="preserve">Figura </w:t>
      </w:r>
      <w:ins w:id="310" w:author="Ryan Lemos" w:date="2019-02-20T09:08:00Z">
        <w:r w:rsidR="00483DF4">
          <w:fldChar w:fldCharType="begin"/>
        </w:r>
        <w:r w:rsidR="00483DF4">
          <w:instrText xml:space="preserve"> SEQ Figura \* ARABIC </w:instrText>
        </w:r>
      </w:ins>
      <w:r w:rsidR="00483DF4">
        <w:fldChar w:fldCharType="separate"/>
      </w:r>
      <w:ins w:id="311" w:author="Ryan Lemos" w:date="2019-02-20T09:08:00Z">
        <w:r w:rsidR="00483DF4">
          <w:rPr>
            <w:noProof/>
          </w:rPr>
          <w:t>10</w:t>
        </w:r>
        <w:r w:rsidR="00483DF4">
          <w:fldChar w:fldCharType="end"/>
        </w:r>
      </w:ins>
      <w:del w:id="3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309"/>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77777777"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77777777" w:rsidR="00442213" w:rsidRDefault="00442213" w:rsidP="00952162">
      <w:pPr>
        <w:pStyle w:val="Legenda"/>
        <w:keepNext/>
      </w:pPr>
      <w:bookmarkStart w:id="313" w:name="_Ref527057497"/>
      <w:r>
        <w:t xml:space="preserve">Figura </w:t>
      </w:r>
      <w:ins w:id="314" w:author="Ryan Lemos" w:date="2019-02-20T09:08:00Z">
        <w:r w:rsidR="00483DF4">
          <w:fldChar w:fldCharType="begin"/>
        </w:r>
        <w:r w:rsidR="00483DF4">
          <w:instrText xml:space="preserve"> SEQ Figura \* ARABIC </w:instrText>
        </w:r>
      </w:ins>
      <w:r w:rsidR="00483DF4">
        <w:fldChar w:fldCharType="separate"/>
      </w:r>
      <w:ins w:id="315" w:author="Ryan Lemos" w:date="2019-02-20T09:08:00Z">
        <w:r w:rsidR="00483DF4">
          <w:rPr>
            <w:noProof/>
          </w:rPr>
          <w:t>11</w:t>
        </w:r>
        <w:r w:rsidR="00483DF4">
          <w:fldChar w:fldCharType="end"/>
        </w:r>
      </w:ins>
      <w:del w:id="3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313"/>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2D2F06A7" w14:textId="77777777" w:rsidR="00442213" w:rsidDel="00E33640" w:rsidRDefault="00442213" w:rsidP="00E33640">
      <w:pPr>
        <w:pStyle w:val="Fontes"/>
        <w:rPr>
          <w:del w:id="317" w:author="Ryan Lemos" w:date="2019-05-19T16:22:00Z"/>
        </w:rPr>
      </w:pPr>
      <w:r w:rsidRPr="00C91611">
        <w:t>Fonte: CAMPOS, 2014, p. 5</w:t>
      </w:r>
      <w:r>
        <w:t>6</w:t>
      </w:r>
      <w:r w:rsidRPr="00C91611">
        <w:t>.</w:t>
      </w:r>
    </w:p>
    <w:p w14:paraId="001EF1F7" w14:textId="77777777" w:rsidR="00E33640" w:rsidRDefault="00E33640" w:rsidP="00442213">
      <w:pPr>
        <w:pStyle w:val="Fontes"/>
        <w:rPr>
          <w:ins w:id="318" w:author="Ryan Lemos" w:date="2019-05-19T16:22:00Z"/>
        </w:rPr>
      </w:pPr>
    </w:p>
    <w:p w14:paraId="3E35342C" w14:textId="77777777" w:rsidR="00D51047" w:rsidDel="00E33640" w:rsidRDefault="00D51047">
      <w:pPr>
        <w:pStyle w:val="Fontes"/>
        <w:jc w:val="both"/>
        <w:rPr>
          <w:del w:id="319" w:author="Ryan Lemos" w:date="2019-05-19T16:21:00Z"/>
        </w:rPr>
        <w:pPrChange w:id="320" w:author="Ryan Lemos" w:date="2019-05-19T16:21:00Z">
          <w:pPr>
            <w:pStyle w:val="Fontes"/>
          </w:pPr>
        </w:pPrChange>
      </w:pPr>
    </w:p>
    <w:p w14:paraId="1A1F529B" w14:textId="77777777" w:rsidR="009E0F65" w:rsidDel="00E33640" w:rsidRDefault="00202093">
      <w:pPr>
        <w:rPr>
          <w:del w:id="321" w:author="Ryan Lemos" w:date="2019-05-19T16:21:00Z"/>
        </w:rPr>
      </w:pPr>
      <w:del w:id="322" w:author="Ryan Lemos" w:date="2019-05-19T16:21:00Z">
        <w:r w:rsidRPr="00952162" w:rsidDel="00E33640">
          <w:rPr>
            <w:i/>
          </w:rPr>
          <w:delText>Data objects</w:delText>
        </w:r>
        <w:r w:rsidR="009F0B86" w:rsidDel="00E33640">
          <w:delText xml:space="preserve"> por sua vez,</w:delText>
        </w:r>
        <w:r w:rsidDel="00E33640">
          <w:delText xml:space="preserve"> representam dados e informações que são </w:delText>
        </w:r>
        <w:r w:rsidR="00204FAD" w:rsidDel="00E33640">
          <w:delText>usadas</w:delText>
        </w:r>
        <w:r w:rsidDel="00E33640">
          <w:delText xml:space="preserve"> e criad</w:delText>
        </w:r>
        <w:r w:rsidR="00184B24" w:rsidDel="00E33640">
          <w:delText>a</w:delText>
        </w:r>
        <w:r w:rsidDel="00E33640">
          <w:delText xml:space="preserve">s ao longo de um processo </w:delText>
        </w:r>
        <w:r w:rsidR="00752E3D" w:rsidDel="00E33640">
          <w:rPr>
            <w:noProof/>
          </w:rPr>
          <w:delText>(CAMPOS, 2014)</w:delText>
        </w:r>
        <w:r w:rsidDel="00E33640">
          <w:delText>. Esses dados e informações servem para utilização na atividade subsequente a atividade que criou a informação. É representado graficamente por uma folha de papel com a ponta superior dobrada, ligada por linhas seccionadas em formato de seta</w:delText>
        </w:r>
        <w:r w:rsidR="00D51047" w:rsidDel="00E33640">
          <w:delText>,</w:delText>
        </w:r>
        <w:r w:rsidDel="00E33640">
          <w:delText xml:space="preserve"> </w:delText>
        </w:r>
        <w:r w:rsidR="00D51047" w:rsidDel="00E33640">
          <w:delText xml:space="preserve">que </w:delText>
        </w:r>
        <w:r w:rsidDel="00E33640">
          <w:delText>liga</w:delText>
        </w:r>
        <w:r w:rsidR="00D51047" w:rsidDel="00E33640">
          <w:delText>m</w:delText>
        </w:r>
        <w:r w:rsidDel="00E33640">
          <w:delText xml:space="preserve"> a atividade que gerou a informação a atividade que irá consumir a informação </w:delText>
        </w:r>
        <w:r w:rsidR="00752E3D" w:rsidDel="00E33640">
          <w:rPr>
            <w:noProof/>
          </w:rPr>
          <w:delText>(CAMPOS, 2014)</w:delText>
        </w:r>
        <w:r w:rsidDel="00E33640">
          <w:delText xml:space="preserve">. </w:delText>
        </w:r>
        <w:r w:rsidR="009E0F65" w:rsidDel="00E33640">
          <w:delText>E</w:delText>
        </w:r>
        <w:r w:rsidDel="00E33640">
          <w:delText>xemplo</w:delText>
        </w:r>
        <w:r w:rsidR="009E0F65" w:rsidDel="00E33640">
          <w:delText>s</w:delText>
        </w:r>
        <w:r w:rsidDel="00E33640">
          <w:delText xml:space="preserve"> de </w:delText>
        </w:r>
        <w:r w:rsidRPr="00952162" w:rsidDel="00E33640">
          <w:rPr>
            <w:i/>
          </w:rPr>
          <w:delText>data objects</w:delText>
        </w:r>
        <w:r w:rsidDel="00E33640">
          <w:delText xml:space="preserve"> </w:delText>
        </w:r>
        <w:r w:rsidR="009E0F65" w:rsidDel="00E33640">
          <w:delText>são</w:delText>
        </w:r>
        <w:r w:rsidDel="00E33640">
          <w:delText xml:space="preserve"> visto</w:delText>
        </w:r>
        <w:r w:rsidR="009E0F65" w:rsidDel="00E33640">
          <w:delText>s</w:delText>
        </w:r>
        <w:r w:rsidDel="00E33640">
          <w:delText xml:space="preserve"> na </w:delText>
        </w:r>
        <w:r w:rsidDel="00E33640">
          <w:fldChar w:fldCharType="begin"/>
        </w:r>
        <w:r w:rsidDel="00E33640">
          <w:delInstrText xml:space="preserve"> REF _Ref527057944 \h </w:delInstrText>
        </w:r>
        <w:r w:rsidDel="00E33640">
          <w:fldChar w:fldCharType="separate"/>
        </w:r>
        <w:r w:rsidR="00640D2B" w:rsidDel="00E33640">
          <w:delText xml:space="preserve">Figura </w:delText>
        </w:r>
        <w:r w:rsidR="00640D2B" w:rsidDel="00E33640">
          <w:rPr>
            <w:noProof/>
          </w:rPr>
          <w:delText>12</w:delText>
        </w:r>
        <w:r w:rsidDel="00E33640">
          <w:fldChar w:fldCharType="end"/>
        </w:r>
        <w:r w:rsidR="009E0F65" w:rsidDel="00E33640">
          <w:delText>, como o pedido de compra que é gerado ao comprar um produto.</w:delText>
        </w:r>
      </w:del>
    </w:p>
    <w:p w14:paraId="3EB0C546" w14:textId="77777777" w:rsidR="00202093" w:rsidDel="00E33640" w:rsidRDefault="00202093">
      <w:pPr>
        <w:rPr>
          <w:del w:id="323" w:author="Ryan Lemos" w:date="2019-05-19T16:21:00Z"/>
        </w:rPr>
      </w:pPr>
      <w:del w:id="324" w:author="Ryan Lemos" w:date="2019-05-19T16:21:00Z">
        <w:r w:rsidDel="00E33640">
          <w:delText xml:space="preserve"> </w:delText>
        </w:r>
      </w:del>
    </w:p>
    <w:p w14:paraId="1E8CD46A" w14:textId="77777777" w:rsidR="00202093" w:rsidDel="00E33640" w:rsidRDefault="00202093">
      <w:pPr>
        <w:pStyle w:val="Legenda"/>
        <w:keepNext/>
        <w:jc w:val="both"/>
        <w:rPr>
          <w:del w:id="325" w:author="Ryan Lemos" w:date="2019-05-19T16:21:00Z"/>
        </w:rPr>
        <w:pPrChange w:id="326" w:author="Ryan Lemos" w:date="2019-05-19T16:21:00Z">
          <w:pPr>
            <w:pStyle w:val="Legenda"/>
            <w:keepNext/>
          </w:pPr>
        </w:pPrChange>
      </w:pPr>
      <w:bookmarkStart w:id="327" w:name="_Ref527057944"/>
      <w:del w:id="328" w:author="Ryan Lemos" w:date="2019-05-19T16:21:00Z">
        <w:r w:rsidDel="00E33640">
          <w:delText xml:space="preserve">Figura </w:delText>
        </w:r>
      </w:del>
      <w:del w:id="3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327"/>
      <w:del w:id="330" w:author="Ryan Lemos" w:date="2019-05-19T16:21:00Z">
        <w:r w:rsidDel="00E33640">
          <w:delText xml:space="preserve"> - Exemplo da utilização de </w:delText>
        </w:r>
        <w:r w:rsidRPr="00952162" w:rsidDel="00E33640">
          <w:rPr>
            <w:i/>
          </w:rPr>
          <w:delText>data objects</w:delText>
        </w:r>
        <w:r w:rsidDel="00E33640">
          <w:delText xml:space="preserve"> em um processo de compra</w:delText>
        </w:r>
      </w:del>
    </w:p>
    <w:p w14:paraId="1BBDB303" w14:textId="77777777" w:rsidR="00442213" w:rsidDel="00E33640" w:rsidRDefault="00CB768F">
      <w:pPr>
        <w:ind w:firstLine="0"/>
        <w:rPr>
          <w:del w:id="331" w:author="Ryan Lemos" w:date="2019-05-19T16:21:00Z"/>
        </w:rPr>
        <w:pPrChange w:id="332" w:author="Ryan Lemos" w:date="2019-05-19T16:21:00Z">
          <w:pPr>
            <w:ind w:firstLine="0"/>
            <w:jc w:val="center"/>
          </w:pPr>
        </w:pPrChange>
      </w:pPr>
      <w:del w:id="333" w:author="Ryan Lemos" w:date="2019-05-19T16:21:00Z">
        <w:r w:rsidRPr="00832539" w:rsidDel="00E33640">
          <w:rPr>
            <w:noProof/>
            <w:lang w:eastAsia="pt-BR"/>
          </w:rPr>
          <w:drawing>
            <wp:inline distT="0" distB="0" distL="0" distR="0" wp14:anchorId="4A985E1D" wp14:editId="525F69FB">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del>
    </w:p>
    <w:p w14:paraId="57893F06" w14:textId="77777777" w:rsidR="00202093" w:rsidDel="00E33640" w:rsidRDefault="00202093">
      <w:pPr>
        <w:pStyle w:val="Fontes"/>
        <w:jc w:val="both"/>
        <w:rPr>
          <w:del w:id="334" w:author="Ryan Lemos" w:date="2019-05-19T16:21:00Z"/>
        </w:rPr>
        <w:pPrChange w:id="335" w:author="Ryan Lemos" w:date="2019-05-19T16:21:00Z">
          <w:pPr>
            <w:pStyle w:val="Fontes"/>
          </w:pPr>
        </w:pPrChange>
      </w:pPr>
      <w:del w:id="336" w:author="Ryan Lemos" w:date="2019-05-19T16:21:00Z">
        <w:r w:rsidRPr="00C91611" w:rsidDel="00E33640">
          <w:delText>Fonte: CAMPOS, 2014, p. 5</w:delText>
        </w:r>
        <w:r w:rsidDel="00E33640">
          <w:delText>8</w:delText>
        </w:r>
        <w:r w:rsidRPr="00C91611" w:rsidDel="00E33640">
          <w:delText>.</w:delText>
        </w:r>
      </w:del>
    </w:p>
    <w:p w14:paraId="4743A737" w14:textId="77777777" w:rsidR="00202093" w:rsidRDefault="00202093">
      <w:pPr>
        <w:pStyle w:val="Fontes"/>
        <w:pPrChange w:id="337" w:author="Ryan Lemos" w:date="2019-05-19T16:22:00Z">
          <w:pPr>
            <w:ind w:firstLine="0"/>
            <w:jc w:val="center"/>
          </w:pPr>
        </w:pPrChange>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Pr>
        <w:rPr>
          <w:ins w:id="338" w:author="Ryan Lemos" w:date="2019-05-19T16:22:00Z"/>
        </w:rPr>
      </w:pPr>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7777777" w:rsidR="000337A3" w:rsidRDefault="000337A3" w:rsidP="00952162">
      <w:pPr>
        <w:pStyle w:val="Legenda"/>
        <w:keepNext/>
      </w:pPr>
      <w:bookmarkStart w:id="339" w:name="_Ref527059135"/>
      <w:r>
        <w:t xml:space="preserve">Figura </w:t>
      </w:r>
      <w:ins w:id="340" w:author="Ryan Lemos" w:date="2019-02-20T09:08:00Z">
        <w:r w:rsidR="00483DF4">
          <w:fldChar w:fldCharType="begin"/>
        </w:r>
        <w:r w:rsidR="00483DF4">
          <w:instrText xml:space="preserve"> SEQ Figura \* ARABIC </w:instrText>
        </w:r>
      </w:ins>
      <w:r w:rsidR="00483DF4">
        <w:fldChar w:fldCharType="separate"/>
      </w:r>
      <w:ins w:id="341" w:author="Ryan Lemos" w:date="2019-02-20T09:08:00Z">
        <w:r w:rsidR="00483DF4">
          <w:rPr>
            <w:noProof/>
          </w:rPr>
          <w:t>13</w:t>
        </w:r>
        <w:r w:rsidR="00483DF4">
          <w:fldChar w:fldCharType="end"/>
        </w:r>
      </w:ins>
      <w:del w:id="3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339"/>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CB8EB96" w14:textId="77777777" w:rsidR="000337A3" w:rsidRPr="00455B11" w:rsidDel="00E33640" w:rsidRDefault="000337A3" w:rsidP="00952162">
      <w:pPr>
        <w:pStyle w:val="Fontes"/>
        <w:rPr>
          <w:del w:id="343" w:author="Ryan Lemos" w:date="2019-05-19T16:22:00Z"/>
        </w:rPr>
      </w:pPr>
    </w:p>
    <w:p w14:paraId="6D32A71E" w14:textId="77777777" w:rsidR="00DD30FE" w:rsidRPr="008D625B" w:rsidDel="00E33640" w:rsidRDefault="00DD30FE" w:rsidP="008D625B">
      <w:pPr>
        <w:rPr>
          <w:del w:id="344" w:author="Ryan Lemos" w:date="2019-05-19T16:22:00Z"/>
        </w:rPr>
      </w:pPr>
      <w:del w:id="345" w:author="Ryan Lemos" w:date="2019-05-19T16:22:00Z">
        <w:r w:rsidDel="00E33640">
          <w:delText>Acredita-se que a utilização de modelagem de processos neste trabalho servirá de documentação ao desenvolvedor e ao cliente, ajudando-os a compreender um determinado processo.</w:delText>
        </w:r>
      </w:del>
    </w:p>
    <w:p w14:paraId="4B420AA1" w14:textId="77777777" w:rsidR="00D21BE3" w:rsidRDefault="00D21BE3" w:rsidP="003825BD">
      <w:pPr>
        <w:ind w:firstLine="0"/>
      </w:pPr>
    </w:p>
    <w:p w14:paraId="3F9EAF82" w14:textId="77777777" w:rsidR="00393E6F" w:rsidRDefault="00393E6F" w:rsidP="00393E6F">
      <w:pPr>
        <w:pStyle w:val="Ttulo4"/>
      </w:pPr>
      <w:bookmarkStart w:id="346" w:name="_Ref528268444"/>
      <w:bookmarkStart w:id="347" w:name="_Toc2273646"/>
      <w:r>
        <w:t xml:space="preserve">Metodologia </w:t>
      </w:r>
      <w:r w:rsidR="00DD30FE">
        <w:t>Ágil</w:t>
      </w:r>
      <w:bookmarkEnd w:id="346"/>
      <w:bookmarkEnd w:id="347"/>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77777777" w:rsidR="00D069A7" w:rsidRDefault="00D069A7" w:rsidP="00952162">
      <w:pPr>
        <w:pStyle w:val="Legenda"/>
        <w:keepNext/>
      </w:pPr>
      <w:bookmarkStart w:id="348" w:name="_Ref526797528"/>
      <w:r>
        <w:t xml:space="preserve">Figura </w:t>
      </w:r>
      <w:ins w:id="349" w:author="Ryan Lemos" w:date="2019-02-20T09:08:00Z">
        <w:r w:rsidR="00483DF4">
          <w:fldChar w:fldCharType="begin"/>
        </w:r>
        <w:r w:rsidR="00483DF4">
          <w:instrText xml:space="preserve"> SEQ Figura \* ARABIC </w:instrText>
        </w:r>
      </w:ins>
      <w:r w:rsidR="00483DF4">
        <w:fldChar w:fldCharType="separate"/>
      </w:r>
      <w:ins w:id="350" w:author="Ryan Lemos" w:date="2019-02-20T09:08:00Z">
        <w:r w:rsidR="00483DF4">
          <w:rPr>
            <w:noProof/>
          </w:rPr>
          <w:t>14</w:t>
        </w:r>
        <w:r w:rsidR="00483DF4">
          <w:fldChar w:fldCharType="end"/>
        </w:r>
      </w:ins>
      <w:del w:id="3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34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352" w:name="_Ref527668666"/>
      <w:bookmarkStart w:id="353" w:name="_Toc2273647"/>
      <w:r w:rsidRPr="00952162">
        <w:rPr>
          <w:i/>
        </w:rPr>
        <w:t>Extreme Programming</w:t>
      </w:r>
      <w:r w:rsidR="00B26489">
        <w:t xml:space="preserve"> </w:t>
      </w:r>
      <w:r>
        <w:t>(XP)</w:t>
      </w:r>
      <w:bookmarkEnd w:id="352"/>
      <w:bookmarkEnd w:id="353"/>
    </w:p>
    <w:p w14:paraId="1535B8CA" w14:textId="77777777" w:rsidR="00393E6F" w:rsidRPr="008D625B" w:rsidRDefault="00393E6F" w:rsidP="00393E6F"/>
    <w:p w14:paraId="48FEE251" w14:textId="7777777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77777777"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77777777" w:rsidR="00F03DA2" w:rsidRDefault="00F03DA2" w:rsidP="00F03DA2">
      <w:pPr>
        <w:pStyle w:val="Legenda"/>
        <w:keepNext/>
      </w:pPr>
      <w:r>
        <w:t xml:space="preserve">Figura </w:t>
      </w:r>
      <w:ins w:id="354" w:author="Ryan Lemos" w:date="2019-02-20T09:08:00Z">
        <w:r w:rsidR="00483DF4">
          <w:fldChar w:fldCharType="begin"/>
        </w:r>
        <w:r w:rsidR="00483DF4">
          <w:instrText xml:space="preserve"> SEQ Figura \* ARABIC </w:instrText>
        </w:r>
      </w:ins>
      <w:r w:rsidR="00483DF4">
        <w:fldChar w:fldCharType="separate"/>
      </w:r>
      <w:ins w:id="355" w:author="Ryan Lemos" w:date="2019-02-20T09:08:00Z">
        <w:r w:rsidR="00483DF4">
          <w:rPr>
            <w:noProof/>
          </w:rPr>
          <w:t>15</w:t>
        </w:r>
        <w:r w:rsidR="00483DF4">
          <w:fldChar w:fldCharType="end"/>
        </w:r>
      </w:ins>
      <w:del w:id="35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Hirama</w:t>
      </w:r>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357" w:name="_Toc2273648"/>
      <w:r>
        <w:t xml:space="preserve">Tecnologias para desenvolvimento </w:t>
      </w:r>
      <w:r w:rsidR="00D61CB9">
        <w:t>WEB</w:t>
      </w:r>
      <w:bookmarkEnd w:id="357"/>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358"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58"/>
    </w:p>
    <w:p w14:paraId="6FA39729" w14:textId="77777777" w:rsidR="00CA0AB3" w:rsidRPr="00D8016C" w:rsidRDefault="00CA0AB3" w:rsidP="00952162">
      <w:pPr>
        <w:rPr>
          <w:lang w:val="en-US"/>
        </w:rPr>
      </w:pPr>
    </w:p>
    <w:p w14:paraId="71EAE352" w14:textId="77777777"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7777777" w:rsidR="001C7EEF" w:rsidRDefault="001C7EEF" w:rsidP="00952162">
      <w:pPr>
        <w:pStyle w:val="Legenda"/>
        <w:keepNext/>
      </w:pPr>
      <w:bookmarkStart w:id="359" w:name="_Ref526671958"/>
      <w:r>
        <w:t xml:space="preserve">Figura </w:t>
      </w:r>
      <w:ins w:id="360" w:author="Ryan Lemos" w:date="2019-02-20T09:08:00Z">
        <w:r w:rsidR="00483DF4">
          <w:fldChar w:fldCharType="begin"/>
        </w:r>
        <w:r w:rsidR="00483DF4">
          <w:instrText xml:space="preserve"> SEQ Figura \* ARABIC </w:instrText>
        </w:r>
      </w:ins>
      <w:r w:rsidR="00483DF4">
        <w:fldChar w:fldCharType="separate"/>
      </w:r>
      <w:ins w:id="361" w:author="Ryan Lemos" w:date="2019-02-20T09:08:00Z">
        <w:r w:rsidR="00483DF4">
          <w:rPr>
            <w:noProof/>
          </w:rPr>
          <w:t>16</w:t>
        </w:r>
        <w:r w:rsidR="00483DF4">
          <w:fldChar w:fldCharType="end"/>
        </w:r>
      </w:ins>
      <w:del w:id="36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359"/>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363" w:name="_Toc2273650"/>
      <w:r w:rsidRPr="00952162">
        <w:rPr>
          <w:i/>
        </w:rPr>
        <w:t>Cascading Style Sheets</w:t>
      </w:r>
      <w:r>
        <w:t xml:space="preserve"> (</w:t>
      </w:r>
      <w:r w:rsidR="00D61CB9" w:rsidRPr="003635FC">
        <w:t>CSS</w:t>
      </w:r>
      <w:r>
        <w:t>)</w:t>
      </w:r>
      <w:bookmarkEnd w:id="363"/>
    </w:p>
    <w:p w14:paraId="41EF115A" w14:textId="77777777" w:rsidR="00510265" w:rsidRDefault="00510265" w:rsidP="00510265"/>
    <w:p w14:paraId="0B79814A" w14:textId="77777777"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77777777" w:rsidR="00211EBC" w:rsidRDefault="00211EBC" w:rsidP="00952162">
      <w:pPr>
        <w:pStyle w:val="Legenda"/>
        <w:keepNext/>
      </w:pPr>
      <w:bookmarkStart w:id="364" w:name="_Ref527141144"/>
      <w:r>
        <w:lastRenderedPageBreak/>
        <w:t xml:space="preserve">Figura </w:t>
      </w:r>
      <w:ins w:id="365" w:author="Ryan Lemos" w:date="2019-02-20T09:08:00Z">
        <w:r w:rsidR="00483DF4">
          <w:fldChar w:fldCharType="begin"/>
        </w:r>
        <w:r w:rsidR="00483DF4">
          <w:instrText xml:space="preserve"> SEQ Figura \* ARABIC </w:instrText>
        </w:r>
      </w:ins>
      <w:r w:rsidR="00483DF4">
        <w:fldChar w:fldCharType="separate"/>
      </w:r>
      <w:ins w:id="366" w:author="Ryan Lemos" w:date="2019-02-20T09:08:00Z">
        <w:r w:rsidR="00483DF4">
          <w:rPr>
            <w:noProof/>
          </w:rPr>
          <w:t>17</w:t>
        </w:r>
        <w:r w:rsidR="00483DF4">
          <w:fldChar w:fldCharType="end"/>
        </w:r>
      </w:ins>
      <w:del w:id="36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364"/>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77777777" w:rsidR="00402C84" w:rsidRDefault="00402C84" w:rsidP="00952162">
      <w:pPr>
        <w:pStyle w:val="Legenda"/>
        <w:keepNext/>
      </w:pPr>
      <w:bookmarkStart w:id="368" w:name="_Ref527141178"/>
      <w:r>
        <w:t xml:space="preserve">Figura </w:t>
      </w:r>
      <w:ins w:id="369" w:author="Ryan Lemos" w:date="2019-02-20T09:08:00Z">
        <w:r w:rsidR="00483DF4">
          <w:fldChar w:fldCharType="begin"/>
        </w:r>
        <w:r w:rsidR="00483DF4">
          <w:instrText xml:space="preserve"> SEQ Figura \* ARABIC </w:instrText>
        </w:r>
      </w:ins>
      <w:r w:rsidR="00483DF4">
        <w:fldChar w:fldCharType="separate"/>
      </w:r>
      <w:ins w:id="370" w:author="Ryan Lemos" w:date="2019-02-20T09:08:00Z">
        <w:r w:rsidR="00483DF4">
          <w:rPr>
            <w:noProof/>
          </w:rPr>
          <w:t>18</w:t>
        </w:r>
        <w:r w:rsidR="00483DF4">
          <w:fldChar w:fldCharType="end"/>
        </w:r>
      </w:ins>
      <w:del w:id="3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368"/>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372" w:name="_Ref526690766"/>
    </w:p>
    <w:p w14:paraId="1ACE1E16" w14:textId="77777777" w:rsidR="00130966" w:rsidRDefault="00130966" w:rsidP="00952162">
      <w:pPr>
        <w:pStyle w:val="Legenda"/>
        <w:keepNext/>
      </w:pPr>
      <w:bookmarkStart w:id="373" w:name="_Ref527141224"/>
      <w:r>
        <w:lastRenderedPageBreak/>
        <w:t xml:space="preserve">Figura </w:t>
      </w:r>
      <w:ins w:id="374" w:author="Ryan Lemos" w:date="2019-02-20T09:08:00Z">
        <w:r w:rsidR="00483DF4">
          <w:fldChar w:fldCharType="begin"/>
        </w:r>
        <w:r w:rsidR="00483DF4">
          <w:instrText xml:space="preserve"> SEQ Figura \* ARABIC </w:instrText>
        </w:r>
      </w:ins>
      <w:r w:rsidR="00483DF4">
        <w:fldChar w:fldCharType="separate"/>
      </w:r>
      <w:ins w:id="375" w:author="Ryan Lemos" w:date="2019-02-20T09:08:00Z">
        <w:r w:rsidR="00483DF4">
          <w:rPr>
            <w:noProof/>
          </w:rPr>
          <w:t>19</w:t>
        </w:r>
        <w:r w:rsidR="00483DF4">
          <w:fldChar w:fldCharType="end"/>
        </w:r>
      </w:ins>
      <w:del w:id="3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372"/>
      <w:bookmarkEnd w:id="373"/>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77777777" w:rsidR="00322554" w:rsidRDefault="00322554" w:rsidP="00952162">
      <w:pPr>
        <w:pStyle w:val="Legenda"/>
        <w:keepNext/>
      </w:pPr>
      <w:bookmarkStart w:id="377" w:name="_Ref527043688"/>
      <w:r>
        <w:t xml:space="preserve">Figura </w:t>
      </w:r>
      <w:ins w:id="378" w:author="Ryan Lemos" w:date="2019-02-20T09:08:00Z">
        <w:r w:rsidR="00483DF4">
          <w:fldChar w:fldCharType="begin"/>
        </w:r>
        <w:r w:rsidR="00483DF4">
          <w:instrText xml:space="preserve"> SEQ Figura \* ARABIC </w:instrText>
        </w:r>
      </w:ins>
      <w:r w:rsidR="00483DF4">
        <w:fldChar w:fldCharType="separate"/>
      </w:r>
      <w:ins w:id="379" w:author="Ryan Lemos" w:date="2019-02-20T09:08:00Z">
        <w:r w:rsidR="00483DF4">
          <w:rPr>
            <w:noProof/>
          </w:rPr>
          <w:t>20</w:t>
        </w:r>
        <w:r w:rsidR="00483DF4">
          <w:fldChar w:fldCharType="end"/>
        </w:r>
      </w:ins>
      <w:del w:id="3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377"/>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77777777" w:rsidR="00130966" w:rsidRDefault="00130966" w:rsidP="00952162">
      <w:pPr>
        <w:pStyle w:val="Legenda"/>
        <w:keepNext/>
      </w:pPr>
      <w:bookmarkStart w:id="381" w:name="_Ref526690737"/>
      <w:r>
        <w:lastRenderedPageBreak/>
        <w:t xml:space="preserve">Figura </w:t>
      </w:r>
      <w:ins w:id="382" w:author="Ryan Lemos" w:date="2019-02-20T09:08:00Z">
        <w:r w:rsidR="00483DF4">
          <w:fldChar w:fldCharType="begin"/>
        </w:r>
        <w:r w:rsidR="00483DF4">
          <w:instrText xml:space="preserve"> SEQ Figura \* ARABIC </w:instrText>
        </w:r>
      </w:ins>
      <w:r w:rsidR="00483DF4">
        <w:fldChar w:fldCharType="separate"/>
      </w:r>
      <w:ins w:id="383" w:author="Ryan Lemos" w:date="2019-02-20T09:08:00Z">
        <w:r w:rsidR="00483DF4">
          <w:rPr>
            <w:noProof/>
          </w:rPr>
          <w:t>21</w:t>
        </w:r>
        <w:r w:rsidR="00483DF4">
          <w:fldChar w:fldCharType="end"/>
        </w:r>
      </w:ins>
      <w:del w:id="38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38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pPr>
        <w:rPr>
          <w:ins w:id="385" w:author="Ryan Lemos" w:date="2019-04-29T10:53:00Z"/>
        </w:rPr>
      </w:pPr>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63CF217E" w14:textId="77777777" w:rsidR="00705B26" w:rsidDel="00705B26" w:rsidRDefault="00705B26" w:rsidP="00510265">
      <w:pPr>
        <w:rPr>
          <w:del w:id="386" w:author="Ryan Lemos" w:date="2019-04-29T10:53:00Z"/>
        </w:rPr>
      </w:pPr>
    </w:p>
    <w:p w14:paraId="1C44D40A" w14:textId="77777777" w:rsidR="005E32C9" w:rsidRPr="009B3841" w:rsidRDefault="008C56FF">
      <w:pPr>
        <w:ind w:firstLine="0"/>
        <w:pPrChange w:id="387" w:author="Ryan Lemos" w:date="2019-04-29T10:53:00Z">
          <w:pPr/>
        </w:pPrChange>
      </w:pPr>
      <w:del w:id="388" w:author="Ryan Lemos" w:date="2019-04-29T10:53:00Z">
        <w:r w:rsidDel="00705B26">
          <w:delText xml:space="preserve"> </w:delText>
        </w:r>
      </w:del>
    </w:p>
    <w:p w14:paraId="17874160" w14:textId="77777777" w:rsidR="00705B26" w:rsidRDefault="00705B26" w:rsidP="00952162">
      <w:pPr>
        <w:pStyle w:val="Ttulo4"/>
        <w:rPr>
          <w:ins w:id="389" w:author="Ryan Lemos" w:date="2019-04-29T10:53:00Z"/>
        </w:rPr>
      </w:pPr>
      <w:bookmarkStart w:id="390" w:name="_Toc2273651"/>
      <w:ins w:id="391" w:author="Ryan Lemos" w:date="2019-04-29T10:53:00Z">
        <w:r>
          <w:t>MaterializeCSS</w:t>
        </w:r>
      </w:ins>
    </w:p>
    <w:p w14:paraId="3AE3CD20" w14:textId="77777777" w:rsidR="00705B26" w:rsidRDefault="00705B26" w:rsidP="00705B26">
      <w:pPr>
        <w:rPr>
          <w:ins w:id="392" w:author="Ryan Lemos" w:date="2019-04-29T10:53:00Z"/>
        </w:rPr>
      </w:pPr>
    </w:p>
    <w:p w14:paraId="504128E1" w14:textId="77777777" w:rsidR="00705B26" w:rsidRPr="00FD0909" w:rsidRDefault="006C52DB" w:rsidP="00705B26">
      <w:pPr>
        <w:rPr>
          <w:ins w:id="393" w:author="Ryan Lemos" w:date="2019-04-29T10:53:00Z"/>
        </w:rPr>
      </w:pPr>
      <w:ins w:id="394" w:author="Ryan Lemos" w:date="2019-04-29T11:09:00Z">
        <w:r>
          <w:t>O MaterializeCSS</w:t>
        </w:r>
      </w:ins>
      <w:ins w:id="395" w:author="Ryan Lemos" w:date="2019-05-02T06:23:00Z">
        <w:r w:rsidR="008051B4">
          <w:t>, ou somente Materialize,</w:t>
        </w:r>
      </w:ins>
      <w:ins w:id="396" w:author="Ryan Lemos" w:date="2019-04-29T11:09:00Z">
        <w:r>
          <w:t xml:space="preserve"> se trata de um framework CSS q</w:t>
        </w:r>
      </w:ins>
      <w:ins w:id="397" w:author="Ryan Lemos" w:date="2019-04-29T11:10:00Z">
        <w:r>
          <w:t xml:space="preserve">ue utiliza dos conceitos de </w:t>
        </w:r>
        <w:r w:rsidRPr="006C52DB">
          <w:rPr>
            <w:i/>
            <w:rPrChange w:id="398" w:author="Ryan Lemos" w:date="2019-04-29T11:10:00Z">
              <w:rPr/>
            </w:rPrChange>
          </w:rPr>
          <w:t>Material</w:t>
        </w:r>
        <w:r>
          <w:t xml:space="preserve"> </w:t>
        </w:r>
        <w:r w:rsidRPr="006C52DB">
          <w:rPr>
            <w:i/>
            <w:rPrChange w:id="399" w:author="Ryan Lemos" w:date="2019-04-29T11:10:00Z">
              <w:rPr/>
            </w:rPrChange>
          </w:rPr>
          <w:t>Design</w:t>
        </w:r>
        <w:r>
          <w:t xml:space="preserve">. O </w:t>
        </w:r>
        <w:r w:rsidRPr="006C52DB">
          <w:rPr>
            <w:i/>
            <w:rPrChange w:id="400" w:author="Ryan Lemos" w:date="2019-04-29T11:10:00Z">
              <w:rPr/>
            </w:rPrChange>
          </w:rPr>
          <w:t>Material</w:t>
        </w:r>
        <w:r>
          <w:t xml:space="preserve"> </w:t>
        </w:r>
        <w:r w:rsidRPr="006C52DB">
          <w:rPr>
            <w:i/>
            <w:rPrChange w:id="401" w:author="Ryan Lemos" w:date="2019-04-29T11:10:00Z">
              <w:rPr/>
            </w:rPrChange>
          </w:rPr>
          <w:t>Design</w:t>
        </w:r>
        <w:r>
          <w:t xml:space="preserve"> por sua vez se trata de </w:t>
        </w:r>
      </w:ins>
      <w:ins w:id="402" w:author="Ryan Lemos" w:date="2019-04-29T11:11:00Z">
        <w:r>
          <w:t>uma “linguagem visual que sintetiza os princípios clássicos do bom design com a inovação de tecnologia e ciência</w:t>
        </w:r>
      </w:ins>
      <w:ins w:id="403" w:author="Ryan Lemos" w:date="2019-04-29T11:12:00Z">
        <w:r>
          <w:t>”.</w:t>
        </w:r>
      </w:ins>
      <w:ins w:id="404" w:author="Ryan Lemos" w:date="2019-04-29T11:17:00Z">
        <w:r>
          <w:t xml:space="preserve"> </w:t>
        </w:r>
      </w:ins>
      <w:ins w:id="405" w:author="Ryan Lemos" w:date="2019-04-29T11:16:00Z">
        <w:r>
          <w:t>(GOOGLE, 2019</w:t>
        </w:r>
      </w:ins>
      <w:ins w:id="406" w:author="Ryan Lemos" w:date="2019-04-29T11:17:00Z">
        <w:r>
          <w:t>b, p.1</w:t>
        </w:r>
      </w:ins>
      <w:ins w:id="407" w:author="Ryan Lemos" w:date="2019-04-29T11:16:00Z">
        <w:r>
          <w:t>)</w:t>
        </w:r>
      </w:ins>
      <w:ins w:id="408" w:author="Ryan Lemos" w:date="2019-04-29T11:17:00Z">
        <w:r>
          <w:t xml:space="preserve">. </w:t>
        </w:r>
        <w:r w:rsidR="00FD0909">
          <w:t xml:space="preserve">Em outras palavras o </w:t>
        </w:r>
        <w:r w:rsidR="00FD0909" w:rsidRPr="00FD0909">
          <w:rPr>
            <w:i/>
            <w:rPrChange w:id="409" w:author="Ryan Lemos" w:date="2019-04-29T11:17:00Z">
              <w:rPr/>
            </w:rPrChange>
          </w:rPr>
          <w:t>Material Design</w:t>
        </w:r>
        <w:r w:rsidR="00FD0909">
          <w:t xml:space="preserve"> é uma </w:t>
        </w:r>
      </w:ins>
      <w:ins w:id="410" w:author="Ryan Lemos" w:date="2019-04-29T11:18:00Z">
        <w:r w:rsidR="00FD0909">
          <w:t>metodologia de design desenvolvida pela Google</w:t>
        </w:r>
      </w:ins>
      <w:ins w:id="411" w:author="Ryan Lemos" w:date="2019-05-02T06:17:00Z">
        <w:r w:rsidR="008051B4">
          <w:t xml:space="preserve"> e</w:t>
        </w:r>
      </w:ins>
      <w:ins w:id="412" w:author="Ryan Lemos" w:date="2019-04-29T11:18:00Z">
        <w:r w:rsidR="00FD0909">
          <w:t xml:space="preserve"> </w:t>
        </w:r>
      </w:ins>
      <w:ins w:id="413" w:author="Ryan Lemos" w:date="2019-04-29T11:19:00Z">
        <w:r w:rsidR="00FD0909">
          <w:t>utilizada no seu sistema de aparelhos móveis, o Android</w:t>
        </w:r>
      </w:ins>
      <w:ins w:id="414" w:author="Ryan Lemos" w:date="2019-04-29T11:21:00Z">
        <w:r w:rsidR="00FD0909">
          <w:t>.</w:t>
        </w:r>
        <w:r w:rsidR="0022253C">
          <w:t xml:space="preserve"> Quanto ao Materialize se trata de um framework</w:t>
        </w:r>
      </w:ins>
      <w:ins w:id="415" w:author="Ryan Lemos" w:date="2019-05-02T06:17:00Z">
        <w:r w:rsidR="008051B4">
          <w:t xml:space="preserve"> CSS</w:t>
        </w:r>
      </w:ins>
      <w:ins w:id="416" w:author="Ryan Lemos" w:date="2019-04-29T11:21:00Z">
        <w:r w:rsidR="0022253C">
          <w:t xml:space="preserve"> que utiliza os conceitos de Material Design em seus elementos</w:t>
        </w:r>
      </w:ins>
      <w:ins w:id="417" w:author="Ryan Lemos" w:date="2019-05-02T06:25:00Z">
        <w:r w:rsidR="001B55B1">
          <w:t xml:space="preserve"> (MATERIALIZE, 2019)</w:t>
        </w:r>
      </w:ins>
      <w:ins w:id="418" w:author="Ryan Lemos" w:date="2019-04-29T11:21:00Z">
        <w:r w:rsidR="0022253C">
          <w:t xml:space="preserve">. </w:t>
        </w:r>
      </w:ins>
      <w:ins w:id="419" w:author="Ryan Lemos" w:date="2019-05-02T06:24:00Z">
        <w:r w:rsidR="008051B4">
          <w:t>O Materialize detém uma grande quantidade de elementos, o que a</w:t>
        </w:r>
        <w:r w:rsidR="001B55B1">
          <w:t>uxilia ao desenvolvedor na hora de des</w:t>
        </w:r>
      </w:ins>
      <w:ins w:id="420" w:author="Ryan Lemos" w:date="2019-05-02T06:25:00Z">
        <w:r w:rsidR="001B55B1">
          <w:t>envolver as interfaces de interação com o usuário.</w:t>
        </w:r>
      </w:ins>
    </w:p>
    <w:p w14:paraId="6ECA1AEC" w14:textId="77777777" w:rsidR="00705B26" w:rsidRPr="008051B4" w:rsidRDefault="00705B26">
      <w:pPr>
        <w:rPr>
          <w:ins w:id="421" w:author="Ryan Lemos" w:date="2019-04-29T10:53:00Z"/>
        </w:rPr>
        <w:pPrChange w:id="422" w:author="Ryan Lemos" w:date="2019-04-29T10:53:00Z">
          <w:pPr>
            <w:pStyle w:val="Ttulo4"/>
          </w:pPr>
        </w:pPrChange>
      </w:pPr>
    </w:p>
    <w:p w14:paraId="5A77D21C" w14:textId="77777777" w:rsidR="008D625B" w:rsidRDefault="00D61CB9" w:rsidP="00952162">
      <w:pPr>
        <w:pStyle w:val="Ttulo4"/>
      </w:pPr>
      <w:r w:rsidRPr="003635FC">
        <w:t>J</w:t>
      </w:r>
      <w:r w:rsidR="0034001E" w:rsidRPr="003635FC">
        <w:t>ava</w:t>
      </w:r>
      <w:r w:rsidRPr="003635FC">
        <w:t>S</w:t>
      </w:r>
      <w:r w:rsidR="0034001E" w:rsidRPr="003635FC">
        <w:t>cript</w:t>
      </w:r>
      <w:r w:rsidR="004B14A6">
        <w:t xml:space="preserve"> (JS)</w:t>
      </w:r>
      <w:bookmarkEnd w:id="390"/>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77777777" w:rsidR="00BC5765" w:rsidRDefault="00BC5765" w:rsidP="00952162">
      <w:pPr>
        <w:pStyle w:val="Legenda"/>
        <w:keepNext/>
      </w:pPr>
      <w:bookmarkStart w:id="423" w:name="_Ref527139744"/>
      <w:bookmarkStart w:id="424" w:name="_Ref526686669"/>
      <w:r>
        <w:t xml:space="preserve">Figura </w:t>
      </w:r>
      <w:ins w:id="425" w:author="Ryan Lemos" w:date="2019-02-20T09:08:00Z">
        <w:r w:rsidR="00483DF4">
          <w:fldChar w:fldCharType="begin"/>
        </w:r>
        <w:r w:rsidR="00483DF4">
          <w:instrText xml:space="preserve"> SEQ Figura \* ARABIC </w:instrText>
        </w:r>
      </w:ins>
      <w:r w:rsidR="00483DF4">
        <w:fldChar w:fldCharType="separate"/>
      </w:r>
      <w:ins w:id="426" w:author="Ryan Lemos" w:date="2019-02-20T09:08:00Z">
        <w:r w:rsidR="00483DF4">
          <w:rPr>
            <w:noProof/>
          </w:rPr>
          <w:t>22</w:t>
        </w:r>
        <w:r w:rsidR="00483DF4">
          <w:fldChar w:fldCharType="end"/>
        </w:r>
      </w:ins>
      <w:del w:id="42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423"/>
      <w:r>
        <w:t xml:space="preserve"> - Exemplo de uso do </w:t>
      </w:r>
      <w:r w:rsidR="00A95801">
        <w:rPr>
          <w:noProof/>
        </w:rPr>
        <w:t>JavaScript</w:t>
      </w:r>
      <w:r w:rsidR="00A95801">
        <w:t xml:space="preserve"> </w:t>
      </w:r>
      <w:r>
        <w:t>diretamente no HTML</w:t>
      </w:r>
      <w:bookmarkEnd w:id="424"/>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utilizando o SublimeText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77777777" w:rsidR="00C8070A" w:rsidRDefault="00C8070A" w:rsidP="00952162">
      <w:pPr>
        <w:pStyle w:val="Legenda"/>
        <w:keepNext/>
      </w:pPr>
      <w:bookmarkStart w:id="428" w:name="_Ref526686696"/>
      <w:r>
        <w:t xml:space="preserve">Figura </w:t>
      </w:r>
      <w:ins w:id="429" w:author="Ryan Lemos" w:date="2019-02-20T09:08:00Z">
        <w:r w:rsidR="00483DF4">
          <w:fldChar w:fldCharType="begin"/>
        </w:r>
        <w:r w:rsidR="00483DF4">
          <w:instrText xml:space="preserve"> SEQ Figura \* ARABIC </w:instrText>
        </w:r>
      </w:ins>
      <w:r w:rsidR="00483DF4">
        <w:fldChar w:fldCharType="separate"/>
      </w:r>
      <w:ins w:id="430" w:author="Ryan Lemos" w:date="2019-02-20T09:08:00Z">
        <w:r w:rsidR="00483DF4">
          <w:rPr>
            <w:noProof/>
          </w:rPr>
          <w:t>23</w:t>
        </w:r>
        <w:r w:rsidR="00483DF4">
          <w:fldChar w:fldCharType="end"/>
        </w:r>
      </w:ins>
      <w:del w:id="4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428"/>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77777777" w:rsidR="0041581A" w:rsidRDefault="0041581A" w:rsidP="0041581A">
      <w:pPr>
        <w:pStyle w:val="Ttulo4"/>
      </w:pPr>
      <w:bookmarkStart w:id="432" w:name="_Toc2273652"/>
      <w:r>
        <w:t>TypeScript</w:t>
      </w:r>
      <w:bookmarkEnd w:id="432"/>
    </w:p>
    <w:p w14:paraId="25988E4F" w14:textId="77777777" w:rsidR="0041581A" w:rsidRDefault="0041581A" w:rsidP="0041581A">
      <w:r>
        <w:t>O TypeScript, ou TS, é um “superconjunto” ou “</w:t>
      </w:r>
      <w:r w:rsidRPr="0041581A">
        <w:rPr>
          <w:i/>
        </w:rPr>
        <w:t>superset</w:t>
      </w:r>
      <w:r>
        <w:t xml:space="preserve">” em inglês da linguagem JavaScript. Isso significa que o TS serve para agregar funcionalidades e melhorias a linguagem </w:t>
      </w:r>
      <w:r>
        <w:lastRenderedPageBreak/>
        <w:t xml:space="preserve">JavaScript como o exemplo a criação de classes, objetos e atributos das classes como herança e polimorfismo. Porém o que se destaca mais no TypeScript em diferença ao JavaScript é a tipagem dos dados, onde em um Script TypeScript os dados devem ser tipados para </w:t>
      </w:r>
      <w:r w:rsidR="00D534F8">
        <w:t xml:space="preserve">facilitar a leitura e compreensão do código, além de evitar que uma variável receba um tipo de dado não esperado </w:t>
      </w:r>
      <w:r w:rsidR="00D534F8">
        <w:rPr>
          <w:noProof/>
        </w:rPr>
        <w:t>(ABREU, 2017)</w:t>
      </w:r>
      <w:r w:rsidR="00D534F8">
        <w:t>.</w:t>
      </w:r>
    </w:p>
    <w:p w14:paraId="6898354D" w14:textId="77777777" w:rsidR="00D534F8" w:rsidRDefault="00D534F8" w:rsidP="00D534F8">
      <w:r>
        <w:t xml:space="preserve">O trecho de código da figura 27 se trata de um exemplo de Script TS. Nota-se a tipagem da variável modelo definindo seu tipo como </w:t>
      </w:r>
      <w:r w:rsidRPr="00D534F8">
        <w:rPr>
          <w:i/>
        </w:rPr>
        <w:t>string</w:t>
      </w:r>
      <w:r>
        <w:t>. Além disso como dito anteriormente há também o acréscimo de funcionalidades, na figura demonstra-se o exemplo das classes, algo que não existe no JS comum.</w:t>
      </w:r>
    </w:p>
    <w:p w14:paraId="3241CB8D" w14:textId="77777777" w:rsidR="00D534F8" w:rsidRDefault="00D534F8" w:rsidP="0041581A"/>
    <w:p w14:paraId="212AAE60" w14:textId="77777777" w:rsidR="00A1768E" w:rsidRDefault="00A1768E" w:rsidP="00A1768E">
      <w:pPr>
        <w:pStyle w:val="Legenda"/>
        <w:keepNext/>
      </w:pPr>
      <w:r>
        <w:t xml:space="preserve">Figura </w:t>
      </w:r>
      <w:ins w:id="433" w:author="Ryan Lemos" w:date="2019-02-20T09:08:00Z">
        <w:r w:rsidR="00483DF4">
          <w:fldChar w:fldCharType="begin"/>
        </w:r>
        <w:r w:rsidR="00483DF4">
          <w:instrText xml:space="preserve"> SEQ Figura \* ARABIC </w:instrText>
        </w:r>
      </w:ins>
      <w:r w:rsidR="00483DF4">
        <w:fldChar w:fldCharType="separate"/>
      </w:r>
      <w:ins w:id="434" w:author="Ryan Lemos" w:date="2019-02-20T09:08:00Z">
        <w:r w:rsidR="00483DF4">
          <w:rPr>
            <w:noProof/>
          </w:rPr>
          <w:t>24</w:t>
        </w:r>
        <w:r w:rsidR="00483DF4">
          <w:fldChar w:fldCharType="end"/>
        </w:r>
      </w:ins>
      <w:del w:id="4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Fonte: PRÓPRIA, utilizando o Visual Studio Code.</w:t>
      </w:r>
    </w:p>
    <w:p w14:paraId="760E7E5A" w14:textId="77777777" w:rsidR="00D534F8" w:rsidRDefault="00D534F8" w:rsidP="00D93A80">
      <w:pPr>
        <w:ind w:firstLine="0"/>
      </w:pPr>
    </w:p>
    <w:p w14:paraId="25124812" w14:textId="77777777" w:rsidR="00462EDE" w:rsidRDefault="00462EDE" w:rsidP="00D534F8">
      <w:r>
        <w:t xml:space="preserve">Para que o TS seja reconhecido nos navegadores é necessário um processo de compilação que transforma o código TypeScript para JavaScript que é entendido pelos navegadores. Além disso esse processo de compilação, também conhecido como “transpilação”, converte o EcmaScript 6 que é a versão mais atual do JavaScript em uma versão ao qual a maioria dos navegadores interpreta que é a EcmaScript 5 </w:t>
      </w:r>
      <w:r>
        <w:rPr>
          <w:noProof/>
        </w:rPr>
        <w:t>(ABREU, 2017)</w:t>
      </w:r>
      <w:r>
        <w:t>.</w:t>
      </w:r>
    </w:p>
    <w:p w14:paraId="49639A4E" w14:textId="77777777" w:rsidR="00676588" w:rsidRDefault="00676588" w:rsidP="00D534F8"/>
    <w:p w14:paraId="0D236BEB" w14:textId="77777777" w:rsidR="00676588" w:rsidRDefault="00C05B5C" w:rsidP="00676588">
      <w:pPr>
        <w:pStyle w:val="Ttulo4"/>
      </w:pPr>
      <w:bookmarkStart w:id="436" w:name="_Toc2273653"/>
      <w:r>
        <w:t>Angular</w:t>
      </w:r>
      <w:bookmarkEnd w:id="436"/>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437" w:author="Ryan Lemos" w:date="2019-04-29T11:16:00Z">
        <w:r w:rsidR="006C52DB">
          <w:t>a</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desktop e web com um único código; grande quantidade de ferramentas </w:t>
      </w:r>
      <w:r w:rsidR="00BF38D5">
        <w:lastRenderedPageBreak/>
        <w:t>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t>Então pode se dizer que o</w:t>
      </w:r>
      <w:r w:rsidR="00676588">
        <w:t xml:space="preserve"> </w:t>
      </w:r>
      <w:r w:rsidR="00C05B5C">
        <w:t>Angular</w:t>
      </w:r>
      <w:r w:rsidR="00676588">
        <w:t xml:space="preserve"> se trata de um framework </w:t>
      </w:r>
      <w:r w:rsidR="00676588" w:rsidRPr="00676588">
        <w:rPr>
          <w:i/>
        </w:rPr>
        <w:t>frontend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38" w:name="_Toc2273654"/>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438"/>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7777777" w:rsidR="009113A0" w:rsidRDefault="009113A0" w:rsidP="00FC0021">
      <w:pPr>
        <w:pStyle w:val="Legenda"/>
        <w:keepNext/>
      </w:pPr>
      <w:bookmarkStart w:id="439" w:name="_Ref526523847"/>
      <w:r>
        <w:lastRenderedPageBreak/>
        <w:t xml:space="preserve">Figura </w:t>
      </w:r>
      <w:ins w:id="440" w:author="Ryan Lemos" w:date="2019-02-20T09:08:00Z">
        <w:r w:rsidR="00483DF4">
          <w:fldChar w:fldCharType="begin"/>
        </w:r>
        <w:r w:rsidR="00483DF4">
          <w:instrText xml:space="preserve"> SEQ Figura \* ARABIC </w:instrText>
        </w:r>
      </w:ins>
      <w:r w:rsidR="00483DF4">
        <w:fldChar w:fldCharType="separate"/>
      </w:r>
      <w:ins w:id="441" w:author="Ryan Lemos" w:date="2019-02-20T09:08:00Z">
        <w:r w:rsidR="00483DF4">
          <w:rPr>
            <w:noProof/>
          </w:rPr>
          <w:t>25</w:t>
        </w:r>
        <w:r w:rsidR="00483DF4">
          <w:fldChar w:fldCharType="end"/>
        </w:r>
      </w:ins>
      <w:del w:id="44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439"/>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Laravel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43" w:name="_Ref526533823"/>
      <w:bookmarkStart w:id="444" w:name="_Toc2273655"/>
      <w:r w:rsidRPr="00952162">
        <w:rPr>
          <w:i/>
        </w:rPr>
        <w:t>Framework</w:t>
      </w:r>
      <w:r>
        <w:t xml:space="preserve"> </w:t>
      </w:r>
      <w:r w:rsidR="00D61CB9" w:rsidRPr="003635FC">
        <w:t>Laravel</w:t>
      </w:r>
      <w:bookmarkEnd w:id="443"/>
      <w:bookmarkEnd w:id="444"/>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pPr>
        <w:rPr>
          <w:ins w:id="445" w:author="Ryan Lemos" w:date="2019-02-20T08:39:00Z"/>
        </w:rPr>
      </w:pPr>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Pr>
        <w:rPr>
          <w:ins w:id="446" w:author="Ryan Lemos" w:date="2019-02-20T08:38:00Z"/>
        </w:rPr>
      </w:pPr>
    </w:p>
    <w:p w14:paraId="16850901" w14:textId="77777777" w:rsidR="00F97B7F" w:rsidRPr="006D241F" w:rsidRDefault="00F97B7F" w:rsidP="00F97B7F">
      <w:pPr>
        <w:pStyle w:val="Ttulo4"/>
        <w:rPr>
          <w:ins w:id="447" w:author="Ryan Lemos" w:date="2019-02-20T08:41:00Z"/>
          <w:lang w:val="en-US"/>
          <w:rPrChange w:id="448" w:author="Ryan Lemos" w:date="2019-05-22T10:18:00Z">
            <w:rPr>
              <w:ins w:id="449" w:author="Ryan Lemos" w:date="2019-02-20T08:41:00Z"/>
            </w:rPr>
          </w:rPrChange>
        </w:rPr>
      </w:pPr>
      <w:bookmarkStart w:id="450" w:name="_Toc2273656"/>
      <w:ins w:id="451" w:author="Ryan Lemos" w:date="2019-02-20T08:40:00Z">
        <w:r w:rsidRPr="006D241F">
          <w:rPr>
            <w:i/>
            <w:lang w:val="en-US"/>
            <w:rPrChange w:id="452" w:author="Ryan Lemos" w:date="2019-05-22T10:18:00Z">
              <w:rPr/>
            </w:rPrChange>
          </w:rPr>
          <w:t xml:space="preserve">Representational State Transfer </w:t>
        </w:r>
      </w:ins>
      <w:ins w:id="453" w:author="Ryan Lemos" w:date="2019-02-20T08:41:00Z">
        <w:r w:rsidRPr="006D241F">
          <w:rPr>
            <w:i/>
            <w:lang w:val="en-US"/>
            <w:rPrChange w:id="454" w:author="Ryan Lemos" w:date="2019-05-22T10:18:00Z">
              <w:rPr/>
            </w:rPrChange>
          </w:rPr>
          <w:t>Application Programming Interfaces</w:t>
        </w:r>
        <w:r w:rsidRPr="006D241F">
          <w:rPr>
            <w:lang w:val="en-US"/>
            <w:rPrChange w:id="455" w:author="Ryan Lemos" w:date="2019-05-22T10:18:00Z">
              <w:rPr/>
            </w:rPrChange>
          </w:rPr>
          <w:t xml:space="preserve"> (API REST)</w:t>
        </w:r>
        <w:bookmarkEnd w:id="450"/>
      </w:ins>
    </w:p>
    <w:p w14:paraId="08B7394B" w14:textId="77777777" w:rsidR="00F97B7F" w:rsidRPr="006D241F" w:rsidRDefault="00F97B7F" w:rsidP="00F97B7F">
      <w:pPr>
        <w:rPr>
          <w:ins w:id="456" w:author="Ryan Lemos" w:date="2019-02-20T08:41:00Z"/>
          <w:iCs/>
          <w:lang w:val="en-US"/>
          <w:rPrChange w:id="457" w:author="Ryan Lemos" w:date="2019-05-22T10:18:00Z">
            <w:rPr>
              <w:ins w:id="458" w:author="Ryan Lemos" w:date="2019-02-20T08:41:00Z"/>
              <w:iCs/>
            </w:rPr>
          </w:rPrChange>
        </w:rPr>
      </w:pPr>
    </w:p>
    <w:p w14:paraId="781DA21F" w14:textId="77777777" w:rsidR="00F97B7F" w:rsidRDefault="00883E88" w:rsidP="00F97B7F">
      <w:pPr>
        <w:rPr>
          <w:ins w:id="459" w:author="Ryan Lemos" w:date="2019-02-20T08:54:00Z"/>
        </w:rPr>
      </w:pPr>
      <w:ins w:id="460" w:author="Ryan Lemos" w:date="2019-02-20T08:46:00Z">
        <w:r>
          <w:t>Segundo Massé (2012)</w:t>
        </w:r>
      </w:ins>
      <w:ins w:id="461" w:author="Ryan Lemos" w:date="2019-02-20T08:47:00Z">
        <w:r>
          <w:t xml:space="preserve"> o termo </w:t>
        </w:r>
        <w:r w:rsidRPr="00883E88">
          <w:rPr>
            <w:i/>
            <w:rPrChange w:id="462" w:author="Ryan Lemos" w:date="2019-02-20T08:47:00Z">
              <w:rPr/>
            </w:rPrChange>
          </w:rPr>
          <w:t>Representional State Transfer</w:t>
        </w:r>
        <w:r>
          <w:rPr>
            <w:i/>
          </w:rPr>
          <w:t xml:space="preserve"> </w:t>
        </w:r>
        <w:r>
          <w:t xml:space="preserve">(REST) surgiu devido a necessidade </w:t>
        </w:r>
        <w:r w:rsidR="00AE608D">
          <w:t xml:space="preserve">de se ter outros verbos </w:t>
        </w:r>
        <w:r w:rsidR="00AE608D" w:rsidRPr="00AE608D">
          <w:rPr>
            <w:i/>
            <w:rPrChange w:id="463" w:author="Ryan Lemos" w:date="2019-02-20T08:50:00Z">
              <w:rPr/>
            </w:rPrChange>
          </w:rPr>
          <w:t>H</w:t>
        </w:r>
      </w:ins>
      <w:ins w:id="464" w:author="Ryan Lemos" w:date="2019-02-20T08:50:00Z">
        <w:r w:rsidR="00AE608D" w:rsidRPr="00AE608D">
          <w:rPr>
            <w:i/>
            <w:rPrChange w:id="465" w:author="Ryan Lemos" w:date="2019-02-20T08:50:00Z">
              <w:rPr/>
            </w:rPrChange>
          </w:rPr>
          <w:t xml:space="preserve">yper </w:t>
        </w:r>
      </w:ins>
      <w:ins w:id="466" w:author="Ryan Lemos" w:date="2019-02-20T08:47:00Z">
        <w:r w:rsidR="00AE608D" w:rsidRPr="00AE608D">
          <w:rPr>
            <w:i/>
            <w:rPrChange w:id="467" w:author="Ryan Lemos" w:date="2019-02-20T08:50:00Z">
              <w:rPr/>
            </w:rPrChange>
          </w:rPr>
          <w:t>T</w:t>
        </w:r>
      </w:ins>
      <w:ins w:id="468" w:author="Ryan Lemos" w:date="2019-02-20T08:50:00Z">
        <w:r w:rsidR="00AE608D" w:rsidRPr="00AE608D">
          <w:rPr>
            <w:i/>
            <w:rPrChange w:id="469" w:author="Ryan Lemos" w:date="2019-02-20T08:50:00Z">
              <w:rPr/>
            </w:rPrChange>
          </w:rPr>
          <w:t xml:space="preserve">ext </w:t>
        </w:r>
      </w:ins>
      <w:ins w:id="470" w:author="Ryan Lemos" w:date="2019-02-20T08:48:00Z">
        <w:r w:rsidR="00AE608D" w:rsidRPr="00AE608D">
          <w:rPr>
            <w:i/>
            <w:rPrChange w:id="471" w:author="Ryan Lemos" w:date="2019-02-20T08:50:00Z">
              <w:rPr/>
            </w:rPrChange>
          </w:rPr>
          <w:t>T</w:t>
        </w:r>
      </w:ins>
      <w:ins w:id="472" w:author="Ryan Lemos" w:date="2019-02-20T08:50:00Z">
        <w:r w:rsidR="00AE608D" w:rsidRPr="00AE608D">
          <w:rPr>
            <w:i/>
            <w:rPrChange w:id="473" w:author="Ryan Lemos" w:date="2019-02-20T08:50:00Z">
              <w:rPr/>
            </w:rPrChange>
          </w:rPr>
          <w:t xml:space="preserve">ransfer </w:t>
        </w:r>
      </w:ins>
      <w:ins w:id="474" w:author="Ryan Lemos" w:date="2019-02-20T08:48:00Z">
        <w:r w:rsidR="00AE608D" w:rsidRPr="00AE608D">
          <w:rPr>
            <w:i/>
            <w:rPrChange w:id="475" w:author="Ryan Lemos" w:date="2019-02-20T08:50:00Z">
              <w:rPr/>
            </w:rPrChange>
          </w:rPr>
          <w:t>P</w:t>
        </w:r>
      </w:ins>
      <w:ins w:id="476" w:author="Ryan Lemos" w:date="2019-02-20T08:50:00Z">
        <w:r w:rsidR="00AE608D" w:rsidRPr="00AE608D">
          <w:rPr>
            <w:i/>
            <w:rPrChange w:id="477" w:author="Ryan Lemos" w:date="2019-02-20T08:50:00Z">
              <w:rPr/>
            </w:rPrChange>
          </w:rPr>
          <w:t>rotocol</w:t>
        </w:r>
        <w:r w:rsidR="00AE608D">
          <w:t xml:space="preserve"> (HTTP) </w:t>
        </w:r>
      </w:ins>
      <w:ins w:id="478" w:author="Ryan Lemos" w:date="2019-02-20T08:48:00Z">
        <w:r w:rsidR="00AE608D">
          <w:t>que representassem as ações de fato</w:t>
        </w:r>
      </w:ins>
      <w:ins w:id="479" w:author="Ryan Lemos" w:date="2019-02-20T08:50:00Z">
        <w:r w:rsidR="00AE608D">
          <w:t>.</w:t>
        </w:r>
      </w:ins>
      <w:ins w:id="480" w:author="Ryan Lemos" w:date="2019-02-20T08:48:00Z">
        <w:r w:rsidR="00AE608D">
          <w:t xml:space="preserve"> Então </w:t>
        </w:r>
      </w:ins>
      <w:ins w:id="481" w:author="Ryan Lemos" w:date="2019-02-20T08:49:00Z">
        <w:r w:rsidR="00AE608D">
          <w:t>surgiu-se em uma tese de doutorado o termo REST que se trata de acrescer verbos HTTP para as</w:t>
        </w:r>
      </w:ins>
      <w:ins w:id="482" w:author="Ryan Lemos" w:date="2019-02-20T08:51:00Z">
        <w:r w:rsidR="00AE608D">
          <w:t xml:space="preserve"> ações de atualização de dados (PUT ou PAT</w:t>
        </w:r>
      </w:ins>
      <w:ins w:id="483" w:author="Ryan Lemos" w:date="2019-02-20T08:52:00Z">
        <w:r w:rsidR="00AE608D">
          <w:t>C</w:t>
        </w:r>
      </w:ins>
      <w:ins w:id="484" w:author="Ryan Lemos" w:date="2019-02-20T08:51:00Z">
        <w:r w:rsidR="00AE608D">
          <w:t>H</w:t>
        </w:r>
      </w:ins>
      <w:ins w:id="485" w:author="Ryan Lemos" w:date="2019-02-20T08:52:00Z">
        <w:r w:rsidR="00AE608D">
          <w:t>) e para exclusão de dados (DELETE). Esses verbos vieram em acréscimo aos verbos GET (busca de dados) e POST (envio de dados</w:t>
        </w:r>
      </w:ins>
      <w:ins w:id="486" w:author="Ryan Lemos" w:date="2019-02-20T08:53:00Z">
        <w:r w:rsidR="00AE608D">
          <w:t>), que antes eram utilizados para as ações de atualizar e deletar (MASSÉ, 2012).</w:t>
        </w:r>
      </w:ins>
      <w:ins w:id="487" w:author="Ryan Lemos" w:date="2019-02-20T08:52:00Z">
        <w:r w:rsidR="00AE608D">
          <w:t xml:space="preserve"> </w:t>
        </w:r>
      </w:ins>
    </w:p>
    <w:p w14:paraId="23E18217" w14:textId="77777777" w:rsidR="005F5B8A" w:rsidRDefault="005F5B8A" w:rsidP="00F97B7F">
      <w:pPr>
        <w:rPr>
          <w:ins w:id="488" w:author="Ryan Lemos" w:date="2019-02-20T09:01:00Z"/>
        </w:rPr>
      </w:pPr>
      <w:ins w:id="489" w:author="Ryan Lemos" w:date="2019-02-20T08:54:00Z">
        <w:r>
          <w:t xml:space="preserve">Já o termo </w:t>
        </w:r>
        <w:r w:rsidRPr="005F5B8A">
          <w:rPr>
            <w:i/>
            <w:rPrChange w:id="490" w:author="Ryan Lemos" w:date="2019-02-20T08:54:00Z">
              <w:rPr/>
            </w:rPrChange>
          </w:rPr>
          <w:t>Application Programming Interfaces</w:t>
        </w:r>
        <w:r>
          <w:rPr>
            <w:i/>
          </w:rPr>
          <w:t xml:space="preserve"> </w:t>
        </w:r>
      </w:ins>
      <w:ins w:id="491" w:author="Ryan Lemos" w:date="2019-02-20T08:55:00Z">
        <w:r>
          <w:t>(</w:t>
        </w:r>
      </w:ins>
      <w:ins w:id="492" w:author="Ryan Lemos" w:date="2019-02-20T08:54:00Z">
        <w:r>
          <w:t>AP</w:t>
        </w:r>
      </w:ins>
      <w:ins w:id="493" w:author="Ryan Lemos" w:date="2019-02-20T08:55:00Z">
        <w:r>
          <w:t>I), surgem como o intermédio do usuário com serviços web. Servindo então de ponte entre o usuário e um serviço</w:t>
        </w:r>
      </w:ins>
      <w:ins w:id="494" w:author="Ryan Lemos" w:date="2019-02-20T08:56:00Z">
        <w:r>
          <w:t xml:space="preserve">. Então quando se diz que uma aplicação funciona como uma API REST, </w:t>
        </w:r>
      </w:ins>
      <w:ins w:id="495" w:author="Ryan Lemos" w:date="2019-02-20T08:57:00Z">
        <w:r>
          <w:t>quer dizer que essa aplicação possibilitará ao usuário</w:t>
        </w:r>
        <w:r w:rsidR="00483DF4">
          <w:t xml:space="preserve"> </w:t>
        </w:r>
      </w:ins>
      <w:ins w:id="496" w:author="Ryan Lemos" w:date="2019-02-20T08:58:00Z">
        <w:r w:rsidR="00483DF4">
          <w:t>as ações</w:t>
        </w:r>
      </w:ins>
      <w:ins w:id="497" w:author="Ryan Lemos" w:date="2019-02-20T09:00:00Z">
        <w:r w:rsidR="00483DF4">
          <w:t xml:space="preserve"> conforme</w:t>
        </w:r>
      </w:ins>
      <w:ins w:id="498" w:author="Ryan Lemos" w:date="2019-02-20T08:58:00Z">
        <w:r w:rsidR="00483DF4">
          <w:t xml:space="preserve"> descritas no modelo REST, além de servir de ponte para os serviços web, como por exemplo o serviço de banco de dados</w:t>
        </w:r>
      </w:ins>
      <w:ins w:id="499" w:author="Ryan Lemos" w:date="2019-02-20T08:59:00Z">
        <w:r w:rsidR="00483DF4">
          <w:t xml:space="preserve"> (MASSÉ, 2012)</w:t>
        </w:r>
      </w:ins>
      <w:ins w:id="500" w:author="Ryan Lemos" w:date="2019-02-20T08:58:00Z">
        <w:r w:rsidR="00483DF4">
          <w:t>.</w:t>
        </w:r>
      </w:ins>
      <w:ins w:id="501" w:author="Ryan Lemos" w:date="2019-02-20T09:00:00Z">
        <w:r w:rsidR="00483DF4">
          <w:t xml:space="preserve"> O usuário fará requisições a API que então será resp</w:t>
        </w:r>
      </w:ins>
      <w:ins w:id="502" w:author="Ryan Lemos" w:date="2019-02-20T09:01:00Z">
        <w:r w:rsidR="00483DF4">
          <w:t xml:space="preserve">onsável por processar essa requisição e entregar o serviço requisitado pelo usuário. </w:t>
        </w:r>
      </w:ins>
    </w:p>
    <w:p w14:paraId="1D486587" w14:textId="77777777" w:rsidR="00483DF4" w:rsidRDefault="00483DF4" w:rsidP="00F97B7F">
      <w:pPr>
        <w:rPr>
          <w:ins w:id="503" w:author="Ryan Lemos" w:date="2019-02-20T09:08:00Z"/>
        </w:rPr>
      </w:pPr>
      <w:ins w:id="504" w:author="Ryan Lemos" w:date="2019-02-20T09:01:00Z">
        <w:r>
          <w:t xml:space="preserve">Neste ambiente será utilizado dois frameworks que serão utilizados um no </w:t>
        </w:r>
        <w:r w:rsidRPr="00483DF4">
          <w:rPr>
            <w:i/>
            <w:rPrChange w:id="505" w:author="Ryan Lemos" w:date="2019-02-20T09:02:00Z">
              <w:rPr/>
            </w:rPrChange>
          </w:rPr>
          <w:t>frontend</w:t>
        </w:r>
      </w:ins>
      <w:ins w:id="506" w:author="Ryan Lemos" w:date="2019-02-20T09:02:00Z">
        <w:r>
          <w:t xml:space="preserve"> (Angular), e outro no </w:t>
        </w:r>
        <w:r w:rsidRPr="00483DF4">
          <w:rPr>
            <w:i/>
            <w:rPrChange w:id="507" w:author="Ryan Lemos" w:date="2019-02-20T09:02:00Z">
              <w:rPr/>
            </w:rPrChange>
          </w:rPr>
          <w:t>backend</w:t>
        </w:r>
        <w:r>
          <w:t xml:space="preserve"> (Laravel). Então a aplicação </w:t>
        </w:r>
      </w:ins>
      <w:ins w:id="508" w:author="Ryan Lemos" w:date="2019-02-20T09:03:00Z">
        <w:r>
          <w:t>A</w:t>
        </w:r>
      </w:ins>
      <w:ins w:id="509" w:author="Ryan Lemos" w:date="2019-02-20T09:02:00Z">
        <w:r>
          <w:t>ngular</w:t>
        </w:r>
      </w:ins>
      <w:ins w:id="510" w:author="Ryan Lemos" w:date="2019-02-20T09:03:00Z">
        <w:r>
          <w:t xml:space="preserve"> conforme descrita rodará </w:t>
        </w:r>
        <w:r>
          <w:lastRenderedPageBreak/>
          <w:t>diretamente no browser do usuário</w:t>
        </w:r>
      </w:ins>
      <w:ins w:id="511" w:author="Ryan Lemos" w:date="2019-02-20T09:04:00Z">
        <w:r>
          <w:t>.</w:t>
        </w:r>
      </w:ins>
      <w:ins w:id="512" w:author="Ryan Lemos" w:date="2019-02-20T09:03:00Z">
        <w:r>
          <w:t xml:space="preserve"> </w:t>
        </w:r>
      </w:ins>
      <w:ins w:id="513" w:author="Ryan Lemos" w:date="2019-02-20T09:04:00Z">
        <w:r>
          <w:t>P</w:t>
        </w:r>
      </w:ins>
      <w:ins w:id="514" w:author="Ryan Lemos" w:date="2019-02-20T09:03:00Z">
        <w:r>
          <w:t>ara que essa aplicação consiga comunicar-se com a base de dados ser</w:t>
        </w:r>
      </w:ins>
      <w:ins w:id="515" w:author="Ryan Lemos" w:date="2019-02-20T09:04:00Z">
        <w:r>
          <w:t>á utilizado o Laravel como</w:t>
        </w:r>
      </w:ins>
      <w:ins w:id="516" w:author="Ryan Lemos" w:date="2019-02-20T09:05:00Z">
        <w:r>
          <w:t xml:space="preserve"> API ou</w:t>
        </w:r>
      </w:ins>
      <w:ins w:id="517" w:author="Ryan Lemos" w:date="2019-02-20T09:04:00Z">
        <w:r>
          <w:t xml:space="preserve"> intermédio. Ou seja, a aplicação Angular sempre que precisar de informações da base de dados irá requi</w:t>
        </w:r>
      </w:ins>
      <w:ins w:id="518" w:author="Ryan Lemos" w:date="2019-02-20T09:05:00Z">
        <w:r>
          <w:t xml:space="preserve">sitar a API Laravel que será responsável por processar a requisição e retornar os dados </w:t>
        </w:r>
      </w:ins>
      <w:ins w:id="519" w:author="Ryan Lemos" w:date="2019-02-20T09:06:00Z">
        <w:r>
          <w:t>a aplicação Angular. Então a aplicação Angular demonstra os dados ao usuário</w:t>
        </w:r>
      </w:ins>
      <w:ins w:id="520" w:author="Ryan Lemos" w:date="2019-02-20T09:07:00Z">
        <w:r>
          <w:t xml:space="preserve">, uma representação visual deste processo é descrita na </w:t>
        </w:r>
        <w:r w:rsidRPr="00483DF4">
          <w:rPr>
            <w:highlight w:val="yellow"/>
            <w:rPrChange w:id="521" w:author="Ryan Lemos" w:date="2019-02-20T09:07:00Z">
              <w:rPr/>
            </w:rPrChange>
          </w:rPr>
          <w:t>figura X.</w:t>
        </w:r>
      </w:ins>
      <w:ins w:id="522" w:author="Ryan Lemos" w:date="2019-02-20T09:06:00Z">
        <w:r>
          <w:t xml:space="preserve"> </w:t>
        </w:r>
      </w:ins>
    </w:p>
    <w:p w14:paraId="7D6BB638" w14:textId="77777777" w:rsidR="00483DF4" w:rsidRDefault="00483DF4" w:rsidP="00F97B7F">
      <w:pPr>
        <w:rPr>
          <w:ins w:id="523" w:author="Ryan Lemos" w:date="2019-02-20T09:07:00Z"/>
        </w:rPr>
      </w:pPr>
      <w:ins w:id="524" w:author="Ryan Lemos" w:date="2019-02-20T09:05:00Z">
        <w:r>
          <w:t xml:space="preserve"> </w:t>
        </w:r>
      </w:ins>
    </w:p>
    <w:p w14:paraId="283A7BCE" w14:textId="77777777" w:rsidR="00483DF4" w:rsidRDefault="00483DF4">
      <w:pPr>
        <w:pStyle w:val="Legenda"/>
        <w:keepNext/>
        <w:rPr>
          <w:ins w:id="525" w:author="Ryan Lemos" w:date="2019-02-20T09:08:00Z"/>
        </w:rPr>
        <w:pPrChange w:id="526" w:author="Ryan Lemos" w:date="2019-02-20T09:08:00Z">
          <w:pPr>
            <w:pStyle w:val="Legenda"/>
          </w:pPr>
        </w:pPrChange>
      </w:pPr>
      <w:ins w:id="527" w:author="Ryan Lemos" w:date="2019-02-20T09:08:00Z">
        <w:r>
          <w:t xml:space="preserve">Figura </w:t>
        </w:r>
        <w:r>
          <w:fldChar w:fldCharType="begin"/>
        </w:r>
        <w:r>
          <w:instrText xml:space="preserve"> SEQ Figura \* ARABIC </w:instrText>
        </w:r>
      </w:ins>
      <w:r>
        <w:fldChar w:fldCharType="separate"/>
      </w:r>
      <w:ins w:id="528" w:author="Ryan Lemos" w:date="2019-02-20T09:08:00Z">
        <w:r>
          <w:rPr>
            <w:noProof/>
          </w:rPr>
          <w:t>26</w:t>
        </w:r>
        <w:r>
          <w:fldChar w:fldCharType="end"/>
        </w:r>
        <w:r>
          <w:t xml:space="preserve"> - Funcionamento de uma API</w:t>
        </w:r>
      </w:ins>
    </w:p>
    <w:p w14:paraId="66AC523E" w14:textId="77777777" w:rsidR="00483DF4" w:rsidRDefault="00483DF4" w:rsidP="00483DF4">
      <w:pPr>
        <w:ind w:firstLine="0"/>
        <w:jc w:val="center"/>
        <w:rPr>
          <w:ins w:id="529" w:author="Ryan Lemos" w:date="2019-02-20T09:09:00Z"/>
        </w:rPr>
      </w:pPr>
      <w:ins w:id="530" w:author="Ryan Lemos" w:date="2019-02-20T09:07:00Z">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14:paraId="7BDC0E81" w14:textId="77777777" w:rsidR="00483DF4" w:rsidRPr="007116CC" w:rsidRDefault="00483DF4">
      <w:pPr>
        <w:pStyle w:val="Fontes"/>
        <w:pPrChange w:id="531" w:author="Ryan Lemos" w:date="2019-02-20T09:10:00Z">
          <w:pPr/>
        </w:pPrChange>
      </w:pPr>
      <w:ins w:id="532" w:author="Ryan Lemos" w:date="2019-02-20T09:09:00Z">
        <w:r>
          <w:t>Fonte: MASSÉ, 2012, p6.</w:t>
        </w:r>
      </w:ins>
    </w:p>
    <w:p w14:paraId="44255FFA" w14:textId="77777777" w:rsidR="00B300A5" w:rsidRDefault="00B300A5" w:rsidP="009B4F8A"/>
    <w:p w14:paraId="68DFD010" w14:textId="77777777" w:rsidR="00D61CB9" w:rsidRDefault="00D61CB9" w:rsidP="00D61CB9">
      <w:pPr>
        <w:pStyle w:val="Ttulo3"/>
      </w:pPr>
      <w:bookmarkStart w:id="533" w:name="_Toc2273657"/>
      <w:r w:rsidRPr="00BB49CF">
        <w:t>Sistema de Gerenciamento de Banco de Dados</w:t>
      </w:r>
      <w:r w:rsidR="00773355">
        <w:t xml:space="preserve"> (MySQL)</w:t>
      </w:r>
      <w:bookmarkEnd w:id="533"/>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77777777" w:rsidR="00F93875" w:rsidRDefault="00F93875" w:rsidP="00952162">
      <w:pPr>
        <w:pStyle w:val="Legenda"/>
        <w:keepNext/>
      </w:pPr>
      <w:bookmarkStart w:id="534" w:name="_Ref526697739"/>
      <w:r>
        <w:t xml:space="preserve">Figura </w:t>
      </w:r>
      <w:ins w:id="535" w:author="Ryan Lemos" w:date="2019-02-20T09:08:00Z">
        <w:r w:rsidR="00483DF4">
          <w:fldChar w:fldCharType="begin"/>
        </w:r>
        <w:r w:rsidR="00483DF4">
          <w:instrText xml:space="preserve"> SEQ Figura \* ARABIC </w:instrText>
        </w:r>
      </w:ins>
      <w:r w:rsidR="00483DF4">
        <w:fldChar w:fldCharType="separate"/>
      </w:r>
      <w:ins w:id="536" w:author="Ryan Lemos" w:date="2019-02-20T09:08:00Z">
        <w:r w:rsidR="00483DF4">
          <w:rPr>
            <w:noProof/>
          </w:rPr>
          <w:t>27</w:t>
        </w:r>
        <w:r w:rsidR="00483DF4">
          <w:fldChar w:fldCharType="end"/>
        </w:r>
      </w:ins>
      <w:del w:id="53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534"/>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7777777"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538" w:name="_Toc2273658"/>
      <w:r>
        <w:lastRenderedPageBreak/>
        <w:t xml:space="preserve">desenvolvimento do </w:t>
      </w:r>
      <w:r w:rsidR="00B265CE">
        <w:t>ambiente</w:t>
      </w:r>
      <w:r>
        <w:t xml:space="preserve"> proposto</w:t>
      </w:r>
      <w:bookmarkEnd w:id="538"/>
    </w:p>
    <w:p w14:paraId="4D9F9F6F" w14:textId="77777777" w:rsidR="00B265CE" w:rsidRDefault="00B265CE" w:rsidP="00B265CE">
      <w:pPr>
        <w:ind w:firstLine="0"/>
      </w:pPr>
    </w:p>
    <w:p w14:paraId="7FB443F5" w14:textId="77777777" w:rsidR="00B265CE" w:rsidRDefault="00B265CE" w:rsidP="00B265CE">
      <w:pPr>
        <w:rPr>
          <w:ins w:id="539" w:author="Ryan Lemos" w:date="2019-02-22T09:26:00Z"/>
        </w:rPr>
      </w:pPr>
      <w:r>
        <w:t>Este capítulo vem demonstrar o processo de desenvolvimento do ambiente proposto, cuja a finalidade é auxiliar os processos de ensino e aprendizagem da língua inglesa na ILC.</w:t>
      </w:r>
    </w:p>
    <w:p w14:paraId="419FF7A7" w14:textId="77777777" w:rsidR="00DD2FB4" w:rsidRDefault="00DD2FB4">
      <w:pPr>
        <w:rPr>
          <w:ins w:id="540" w:author="Ryan Lemos" w:date="2019-02-24T17:52:00Z"/>
        </w:rPr>
      </w:pPr>
      <w:ins w:id="541" w:author="Ryan Lemos" w:date="2019-02-22T09:26:00Z">
        <w:r>
          <w:t>Como o XP é um modelo de desenvolvimento incremental e dividido em entregas (</w:t>
        </w:r>
        <w:r w:rsidRPr="000B6DA0">
          <w:rPr>
            <w:i/>
          </w:rPr>
          <w:t>releases</w:t>
        </w:r>
        <w:r>
          <w:t xml:space="preserve">), como discutido na seção </w:t>
        </w:r>
        <w:r w:rsidRPr="000B6DA0">
          <w:rPr>
            <w:highlight w:val="yellow"/>
          </w:rPr>
          <w:t>numeroseção</w:t>
        </w:r>
        <w:r>
          <w:t>. Sabendo disso a estrutura deste trabalho foi dividida a contemplar cada release descrevendo as modelagens de cada release, as funcionalidades implementadas para cada perfil de usuário, e os testes utilizados para validar as funcionalidades.</w:t>
        </w:r>
      </w:ins>
    </w:p>
    <w:p w14:paraId="30ECA001" w14:textId="77777777" w:rsidR="00F21104" w:rsidRDefault="00F21104">
      <w:pPr>
        <w:rPr>
          <w:ins w:id="542" w:author="Ryan Lemos" w:date="2019-02-24T17:54:00Z"/>
        </w:rPr>
      </w:pPr>
      <w:ins w:id="543" w:author="Ryan Lemos" w:date="2019-02-24T17:52:00Z">
        <w:r>
          <w:t>Porém há um meio em específico que independe dos releases</w:t>
        </w:r>
      </w:ins>
      <w:ins w:id="544" w:author="Ryan Lemos" w:date="2019-02-24T17:54:00Z">
        <w:r>
          <w:t>.</w:t>
        </w:r>
      </w:ins>
      <w:ins w:id="545" w:author="Ryan Lemos" w:date="2019-02-24T17:55:00Z">
        <w:r>
          <w:t xml:space="preserve"> S</w:t>
        </w:r>
      </w:ins>
      <w:ins w:id="546" w:author="Ryan Lemos" w:date="2019-02-24T17:52:00Z">
        <w:r>
          <w:t>e trata das ferramentas</w:t>
        </w:r>
      </w:ins>
      <w:ins w:id="547" w:author="Ryan Lemos" w:date="2019-02-24T17:53:00Z">
        <w:r>
          <w:t xml:space="preserve"> utilizadas no processo de desenvolvimento. Para tal será destinado um tópico e após a finalização desse tópico</w:t>
        </w:r>
      </w:ins>
      <w:ins w:id="548" w:author="Ryan Lemos" w:date="2019-02-24T17:55:00Z">
        <w:r>
          <w:t>,</w:t>
        </w:r>
      </w:ins>
      <w:ins w:id="549" w:author="Ryan Lemos" w:date="2019-02-24T17:53:00Z">
        <w:r>
          <w:t xml:space="preserve"> os </w:t>
        </w:r>
        <w:r w:rsidRPr="00F21104">
          <w:rPr>
            <w:i/>
            <w:rPrChange w:id="550" w:author="Ryan Lemos" w:date="2019-02-24T17:53:00Z">
              <w:rPr/>
            </w:rPrChange>
          </w:rPr>
          <w:t>releases</w:t>
        </w:r>
        <w:r>
          <w:t xml:space="preserve"> </w:t>
        </w:r>
      </w:ins>
      <w:ins w:id="551" w:author="Ryan Lemos" w:date="2019-02-24T17:54:00Z">
        <w:r>
          <w:t>serão abordados e destrinchados.</w:t>
        </w:r>
      </w:ins>
    </w:p>
    <w:p w14:paraId="00C31425" w14:textId="77777777" w:rsidR="00F21104" w:rsidRDefault="00F21104">
      <w:pPr>
        <w:rPr>
          <w:ins w:id="552" w:author="Ryan Lemos" w:date="2019-02-24T17:54:00Z"/>
        </w:rPr>
      </w:pPr>
    </w:p>
    <w:p w14:paraId="56E87162" w14:textId="77777777" w:rsidR="00F21104" w:rsidRDefault="00F21104" w:rsidP="00F21104">
      <w:pPr>
        <w:pStyle w:val="Ttulo2"/>
        <w:rPr>
          <w:ins w:id="553" w:author="Ryan Lemos" w:date="2019-02-24T17:54:00Z"/>
        </w:rPr>
      </w:pPr>
      <w:bookmarkStart w:id="554" w:name="_Toc2273659"/>
      <w:ins w:id="555" w:author="Ryan Lemos" w:date="2019-02-24T17:54:00Z">
        <w:r>
          <w:t>Ferramentas de desenvolvimento utilizadas</w:t>
        </w:r>
        <w:bookmarkEnd w:id="554"/>
      </w:ins>
    </w:p>
    <w:p w14:paraId="2E52A14F" w14:textId="77777777" w:rsidR="00F21104" w:rsidRPr="00436F61" w:rsidRDefault="00F21104">
      <w:pPr>
        <w:rPr>
          <w:ins w:id="556" w:author="Ryan Lemos" w:date="2019-02-24T17:54:00Z"/>
        </w:rPr>
        <w:pPrChange w:id="557" w:author="Ryan Lemos" w:date="2019-02-24T17:54:00Z">
          <w:pPr>
            <w:pStyle w:val="Ttulo3"/>
          </w:pPr>
        </w:pPrChange>
      </w:pPr>
    </w:p>
    <w:p w14:paraId="3303176F" w14:textId="77777777" w:rsidR="00F21104" w:rsidRDefault="00F21104">
      <w:pPr>
        <w:rPr>
          <w:ins w:id="558" w:author="Ryan Lemos" w:date="2019-02-24T17:58:00Z"/>
        </w:rPr>
      </w:pPr>
      <w:ins w:id="559" w:author="Ryan Lemos" w:date="2019-02-24T17:55:00Z">
        <w:r>
          <w:t xml:space="preserve">Para o desenvolvimento da aplicação descrita foram utilizadas tecnologias que </w:t>
        </w:r>
      </w:ins>
      <w:ins w:id="560" w:author="Ryan Lemos" w:date="2019-02-24T17:57:00Z">
        <w:r>
          <w:t>compreendem</w:t>
        </w:r>
      </w:ins>
      <w:ins w:id="561" w:author="Ryan Lemos" w:date="2019-02-24T17:55:00Z">
        <w:r>
          <w:t xml:space="preserve"> o </w:t>
        </w:r>
        <w:r w:rsidRPr="00F21104">
          <w:rPr>
            <w:i/>
            <w:rPrChange w:id="562" w:author="Ryan Lemos" w:date="2019-02-24T17:56:00Z">
              <w:rPr/>
            </w:rPrChange>
          </w:rPr>
          <w:t>frontend</w:t>
        </w:r>
        <w:r>
          <w:t xml:space="preserve"> e também o </w:t>
        </w:r>
        <w:r w:rsidRPr="00F21104">
          <w:rPr>
            <w:i/>
            <w:rPrChange w:id="563" w:author="Ryan Lemos" w:date="2019-02-24T17:55:00Z">
              <w:rPr/>
            </w:rPrChange>
          </w:rPr>
          <w:t>backend</w:t>
        </w:r>
      </w:ins>
      <w:ins w:id="564" w:author="Ryan Lemos" w:date="2019-02-24T17:56:00Z">
        <w:r>
          <w:t xml:space="preserve"> conforme descrito na </w:t>
        </w:r>
        <w:r w:rsidRPr="00F21104">
          <w:rPr>
            <w:highlight w:val="yellow"/>
            <w:rPrChange w:id="565" w:author="Ryan Lemos" w:date="2019-02-24T17:56:00Z">
              <w:rPr/>
            </w:rPrChange>
          </w:rPr>
          <w:t>seção x</w:t>
        </w:r>
        <w:r>
          <w:t xml:space="preserve">. Além disso tem-se também </w:t>
        </w:r>
      </w:ins>
      <w:ins w:id="566" w:author="Ryan Lemos" w:date="2019-02-24T17:57:00Z">
        <w:r>
          <w:t>ferramentas</w:t>
        </w:r>
      </w:ins>
      <w:ins w:id="567" w:author="Ryan Lemos" w:date="2019-02-24T17:56:00Z">
        <w:r>
          <w:t xml:space="preserve"> que apoiam o desenv</w:t>
        </w:r>
      </w:ins>
      <w:ins w:id="568" w:author="Ryan Lemos" w:date="2019-02-24T17:57:00Z">
        <w:r>
          <w:t xml:space="preserve">olvimento, como as modelagens. </w:t>
        </w:r>
      </w:ins>
      <w:ins w:id="569" w:author="Ryan Lemos" w:date="2019-02-24T17:58:00Z">
        <w:r>
          <w:t>E ferramentas de manipulação em bases de dados.</w:t>
        </w:r>
      </w:ins>
    </w:p>
    <w:p w14:paraId="18A6DEF5" w14:textId="77777777" w:rsidR="00F21104" w:rsidRDefault="00BB59C9">
      <w:pPr>
        <w:rPr>
          <w:ins w:id="570" w:author="Ryan Lemos" w:date="2019-02-24T18:05:00Z"/>
        </w:rPr>
      </w:pPr>
      <w:ins w:id="571" w:author="Ryan Lemos" w:date="2019-02-24T17:59:00Z">
        <w:r>
          <w:t>Quanto</w:t>
        </w:r>
      </w:ins>
      <w:ins w:id="572" w:author="Ryan Lemos" w:date="2019-02-24T17:58:00Z">
        <w:r>
          <w:t xml:space="preserve"> o </w:t>
        </w:r>
        <w:r w:rsidRPr="00BB59C9">
          <w:rPr>
            <w:i/>
            <w:rPrChange w:id="573" w:author="Ryan Lemos" w:date="2019-02-24T17:58:00Z">
              <w:rPr/>
            </w:rPrChange>
          </w:rPr>
          <w:t>frontend</w:t>
        </w:r>
        <w:r>
          <w:t xml:space="preserve"> foi-se utilizado o framework Angular na versão</w:t>
        </w:r>
      </w:ins>
      <w:ins w:id="574" w:author="Ryan Lemos" w:date="2019-02-24T17:57:00Z">
        <w:r w:rsidR="00F21104">
          <w:t xml:space="preserve"> </w:t>
        </w:r>
      </w:ins>
      <w:ins w:id="575" w:author="Ryan Lemos" w:date="2019-02-24T18:00:00Z">
        <w:r>
          <w:t>7.1.4 a versão mais atual na data em que se iniciou o desenvolvimento, tal como o Type</w:t>
        </w:r>
      </w:ins>
      <w:ins w:id="576" w:author="Ryan Lemos" w:date="2019-02-24T18:01:00Z">
        <w:r>
          <w:t>S</w:t>
        </w:r>
      </w:ins>
      <w:ins w:id="577" w:author="Ryan Lemos" w:date="2019-02-24T18:00:00Z">
        <w:r>
          <w:t>cript</w:t>
        </w:r>
      </w:ins>
      <w:ins w:id="578" w:author="Ryan Lemos" w:date="2019-02-24T18:01:00Z">
        <w:r>
          <w:t xml:space="preserve"> que se utilizou a versão 3.1.6. </w:t>
        </w:r>
      </w:ins>
      <w:ins w:id="579" w:author="Ryan Lemos" w:date="2019-02-24T18:02:00Z">
        <w:r w:rsidR="00DF48AC">
          <w:t>Utilizando</w:t>
        </w:r>
      </w:ins>
      <w:ins w:id="580" w:author="Ryan Lemos" w:date="2019-02-24T18:29:00Z">
        <w:r w:rsidR="00646DE8">
          <w:t xml:space="preserve">-se </w:t>
        </w:r>
        <w:r w:rsidR="00646DE8" w:rsidRPr="00646DE8">
          <w:rPr>
            <w:i/>
            <w:rPrChange w:id="581" w:author="Ryan Lemos" w:date="2019-02-24T18:29:00Z">
              <w:rPr/>
            </w:rPrChange>
          </w:rPr>
          <w:t>tags</w:t>
        </w:r>
        <w:r w:rsidR="00646DE8">
          <w:t xml:space="preserve"> e diretivas próprias do Angular,</w:t>
        </w:r>
      </w:ins>
      <w:ins w:id="582" w:author="Ryan Lemos" w:date="2019-02-24T18:03:00Z">
        <w:r w:rsidR="00DF48AC">
          <w:t xml:space="preserve"> juntamente com HTML na versão 5 e CSS na versão 3. Isso se deu para buscar uma melhor</w:t>
        </w:r>
      </w:ins>
      <w:ins w:id="583" w:author="Ryan Lemos" w:date="2019-02-24T18:04:00Z">
        <w:r w:rsidR="00DF48AC">
          <w:t xml:space="preserve"> qualidade visual. Juntamente utilizou-se o Framework CSS chamado Materialize</w:t>
        </w:r>
      </w:ins>
      <w:ins w:id="584" w:author="Ryan Lemos" w:date="2019-02-24T18:05:00Z">
        <w:r w:rsidR="00DF48AC">
          <w:t xml:space="preserve"> CSS</w:t>
        </w:r>
      </w:ins>
      <w:ins w:id="585" w:author="Ryan Lemos" w:date="2019-02-24T18:04:00Z">
        <w:r w:rsidR="00DF48AC">
          <w:t xml:space="preserve"> que tr</w:t>
        </w:r>
      </w:ins>
      <w:ins w:id="586" w:author="Ryan Lemos" w:date="2019-02-24T18:05:00Z">
        <w:r w:rsidR="00DF48AC">
          <w:t>az</w:t>
        </w:r>
      </w:ins>
      <w:ins w:id="587" w:author="Ryan Lemos" w:date="2019-02-24T18:04:00Z">
        <w:r w:rsidR="00DF48AC">
          <w:t xml:space="preserve"> componentes baseados no Material Design da Google.</w:t>
        </w:r>
      </w:ins>
    </w:p>
    <w:p w14:paraId="54C42A7B" w14:textId="77777777" w:rsidR="00DF48AC" w:rsidRDefault="00DF48AC">
      <w:pPr>
        <w:rPr>
          <w:ins w:id="588" w:author="Ryan Lemos" w:date="2019-02-24T18:30:00Z"/>
        </w:rPr>
      </w:pPr>
      <w:ins w:id="589" w:author="Ryan Lemos" w:date="2019-02-24T18:05:00Z">
        <w:r>
          <w:t>Para o backend foi-se utilizado o</w:t>
        </w:r>
      </w:ins>
      <w:ins w:id="590" w:author="Ryan Lemos" w:date="2019-02-24T18:27:00Z">
        <w:r w:rsidR="00646DE8">
          <w:t xml:space="preserve"> framework</w:t>
        </w:r>
      </w:ins>
      <w:ins w:id="591" w:author="Ryan Lemos" w:date="2019-02-24T18:05:00Z">
        <w:r>
          <w:t xml:space="preserve"> Laravel na versão </w:t>
        </w:r>
      </w:ins>
      <w:ins w:id="592" w:author="Ryan Lemos" w:date="2019-02-24T18:24:00Z">
        <w:r w:rsidR="00646DE8" w:rsidRPr="00646DE8">
          <w:t>5.5.44</w:t>
        </w:r>
        <w:r w:rsidR="00646DE8">
          <w:t xml:space="preserve"> com o PHP na versão </w:t>
        </w:r>
      </w:ins>
      <w:ins w:id="593" w:author="Ryan Lemos" w:date="2019-02-24T18:25:00Z">
        <w:r w:rsidR="00646DE8">
          <w:t>7.2.13</w:t>
        </w:r>
      </w:ins>
      <w:ins w:id="594" w:author="Ryan Lemos" w:date="2019-02-24T18:24:00Z">
        <w:r w:rsidR="00646DE8">
          <w:t>.</w:t>
        </w:r>
      </w:ins>
      <w:ins w:id="595" w:author="Ryan Lemos" w:date="2019-02-24T18:25:00Z">
        <w:r w:rsidR="00646DE8">
          <w:t xml:space="preserve"> </w:t>
        </w:r>
      </w:ins>
      <w:ins w:id="596" w:author="Ryan Lemos" w:date="2019-02-24T18:26:00Z">
        <w:r w:rsidR="00646DE8">
          <w:t>Foi-se utilizado o XAMPP que é a junção do Servidor Apache, o PHP e o MySQL.</w:t>
        </w:r>
      </w:ins>
      <w:ins w:id="597" w:author="Ryan Lemos" w:date="2019-02-24T18:27:00Z">
        <w:r w:rsidR="00646DE8">
          <w:t xml:space="preserve"> Como dito na </w:t>
        </w:r>
        <w:r w:rsidR="00646DE8" w:rsidRPr="00646DE8">
          <w:rPr>
            <w:highlight w:val="yellow"/>
            <w:rPrChange w:id="598" w:author="Ryan Lemos" w:date="2019-02-24T18:27:00Z">
              <w:rPr/>
            </w:rPrChange>
          </w:rPr>
          <w:t>seção x</w:t>
        </w:r>
        <w:r w:rsidR="00646DE8">
          <w:t xml:space="preserve">. O Laravel foi utilizado como API sendo o intermédio entre o </w:t>
        </w:r>
      </w:ins>
      <w:ins w:id="599" w:author="Ryan Lemos" w:date="2019-02-24T18:28:00Z">
        <w:r w:rsidR="00646DE8" w:rsidRPr="00646DE8">
          <w:rPr>
            <w:i/>
            <w:rPrChange w:id="600" w:author="Ryan Lemos" w:date="2019-02-24T18:28:00Z">
              <w:rPr/>
            </w:rPrChange>
          </w:rPr>
          <w:t>f</w:t>
        </w:r>
      </w:ins>
      <w:ins w:id="601" w:author="Ryan Lemos" w:date="2019-02-24T18:27:00Z">
        <w:r w:rsidR="00646DE8" w:rsidRPr="00646DE8">
          <w:rPr>
            <w:i/>
            <w:rPrChange w:id="602" w:author="Ryan Lemos" w:date="2019-02-24T18:28:00Z">
              <w:rPr/>
            </w:rPrChange>
          </w:rPr>
          <w:t>ro</w:t>
        </w:r>
      </w:ins>
      <w:ins w:id="603" w:author="Ryan Lemos" w:date="2019-02-24T18:28:00Z">
        <w:r w:rsidR="00646DE8" w:rsidRPr="00646DE8">
          <w:rPr>
            <w:i/>
            <w:rPrChange w:id="604" w:author="Ryan Lemos" w:date="2019-02-24T18:28:00Z">
              <w:rPr/>
            </w:rPrChange>
          </w:rPr>
          <w:t>ntend</w:t>
        </w:r>
        <w:r w:rsidR="00646DE8">
          <w:t xml:space="preserve"> e a base de dados. Isso se deu pelo fato de se utilizar uma ferramenta específica para a parte visual da aplicação, deixando de lado os componentes de auxilio visual do Laravel</w:t>
        </w:r>
      </w:ins>
      <w:ins w:id="605" w:author="Ryan Lemos" w:date="2019-02-24T18:29:00Z">
        <w:r w:rsidR="00646DE8">
          <w:t>.</w:t>
        </w:r>
      </w:ins>
    </w:p>
    <w:p w14:paraId="049E837C" w14:textId="77777777" w:rsidR="00554CCC" w:rsidRDefault="00554CCC">
      <w:pPr>
        <w:rPr>
          <w:ins w:id="606" w:author="Ryan Lemos" w:date="2019-02-24T18:36:00Z"/>
        </w:rPr>
      </w:pPr>
      <w:ins w:id="607" w:author="Ryan Lemos" w:date="2019-02-24T18:30:00Z">
        <w:r>
          <w:t>Para a</w:t>
        </w:r>
      </w:ins>
      <w:ins w:id="608" w:author="Ryan Lemos" w:date="2019-02-24T18:31:00Z">
        <w:r>
          <w:t xml:space="preserve"> modelagem de processos, foi-se utilizado o Bizagi Modeler, que oferece todos os componentes necessários para se modelar um p</w:t>
        </w:r>
      </w:ins>
      <w:ins w:id="609" w:author="Ryan Lemos" w:date="2019-02-24T18:32:00Z">
        <w:r>
          <w:t>rocesso, além de oferecer uma funcionalidade de validação da modelagem.</w:t>
        </w:r>
      </w:ins>
      <w:ins w:id="610" w:author="Ryan Lemos" w:date="2019-02-24T18:33:00Z">
        <w:r>
          <w:t xml:space="preserve"> Ainda é possível exportar as modelagens para </w:t>
        </w:r>
      </w:ins>
      <w:ins w:id="611" w:author="Ryan Lemos" w:date="2019-02-24T18:34:00Z">
        <w:r>
          <w:lastRenderedPageBreak/>
          <w:t>diversos tipos de extensão, como png</w:t>
        </w:r>
        <w:r w:rsidR="004D32E9">
          <w:t>, além de oferecer todos esses recursos de maneira gratuita</w:t>
        </w:r>
        <w:r>
          <w:t>.</w:t>
        </w:r>
        <w:r w:rsidR="004D32E9">
          <w:t xml:space="preserve"> </w:t>
        </w:r>
      </w:ins>
      <w:ins w:id="612" w:author="Ryan Lemos" w:date="2019-02-24T18:32:00Z">
        <w:r>
          <w:t xml:space="preserve"> Essa validação ajuda a encontrar erros de modelagem, bem como erros de conexão entre as atividades do processo. </w:t>
        </w:r>
      </w:ins>
      <w:ins w:id="613" w:author="Ryan Lemos" w:date="2019-02-24T18:33:00Z">
        <w:r>
          <w:t>Já para a modelagem de banco de dados relacional foi-se utilizado o MySQL Work</w:t>
        </w:r>
      </w:ins>
      <w:ins w:id="614" w:author="Ryan Lemos" w:date="2019-02-24T18:35:00Z">
        <w:r w:rsidR="004D32E9">
          <w:t>b</w:t>
        </w:r>
      </w:ins>
      <w:ins w:id="615" w:author="Ryan Lemos" w:date="2019-02-24T18:33:00Z">
        <w:r>
          <w:t>ench</w:t>
        </w:r>
      </w:ins>
      <w:ins w:id="616" w:author="Ryan Lemos" w:date="2019-02-24T18:35:00Z">
        <w:r w:rsidR="004D32E9">
          <w:t xml:space="preserve"> na versão 8.0. O Workbench oferece uma gama de opções de modelagens, como </w:t>
        </w:r>
      </w:ins>
      <w:ins w:id="617" w:author="Ryan Lemos" w:date="2019-02-24T18:36:00Z">
        <w:r w:rsidR="004D32E9">
          <w:t>a parte de relacionamento de tabelas, o que agiliza o processo de desenvolvimento.</w:t>
        </w:r>
      </w:ins>
    </w:p>
    <w:p w14:paraId="5026D482" w14:textId="77777777" w:rsidR="004D32E9" w:rsidRPr="004D32E9" w:rsidRDefault="004D32E9">
      <w:pPr>
        <w:rPr>
          <w:ins w:id="618" w:author="Ryan Lemos" w:date="2019-02-22T09:23:00Z"/>
        </w:rPr>
      </w:pPr>
      <w:ins w:id="619" w:author="Ryan Lemos" w:date="2019-02-24T18:36:00Z">
        <w:r>
          <w:t xml:space="preserve">Quanto as tecnologias de codificação utilizadas, foi-se utilizado duas distintas. Uma para o </w:t>
        </w:r>
        <w:r w:rsidRPr="004D32E9">
          <w:rPr>
            <w:i/>
            <w:rPrChange w:id="620" w:author="Ryan Lemos" w:date="2019-02-24T18:37:00Z">
              <w:rPr/>
            </w:rPrChange>
          </w:rPr>
          <w:t>frontend</w:t>
        </w:r>
        <w:r>
          <w:t xml:space="preserve"> e outra para o </w:t>
        </w:r>
        <w:r w:rsidRPr="004D32E9">
          <w:rPr>
            <w:i/>
            <w:rPrChange w:id="621" w:author="Ryan Lemos" w:date="2019-02-24T18:36:00Z">
              <w:rPr/>
            </w:rPrChange>
          </w:rPr>
          <w:t>backend</w:t>
        </w:r>
      </w:ins>
      <w:ins w:id="622" w:author="Ryan Lemos" w:date="2019-02-24T18:37:00Z">
        <w:r>
          <w:t>. Para a primeira foi-se utilizada o Visual Studio Code (VSCODE) da Microsoft, pois apoia o desenvolvimento em TypeScript</w:t>
        </w:r>
      </w:ins>
      <w:ins w:id="623" w:author="Ryan Lemos" w:date="2019-02-24T18:38:00Z">
        <w:r>
          <w:t xml:space="preserve"> auxiliando em complementação de nomes de funções e pacotes. É uma solução gratuita e completa, pois conta com uma co</w:t>
        </w:r>
      </w:ins>
      <w:ins w:id="624" w:author="Ryan Lemos" w:date="2019-02-24T18:39:00Z">
        <w:r>
          <w:t>munidade que desenvolve uma série de plugins que auxiliam vários processos de desenvolvimento.</w:t>
        </w:r>
      </w:ins>
      <w:ins w:id="625" w:author="Ryan Lemos" w:date="2019-02-24T18:38:00Z">
        <w:r>
          <w:t xml:space="preserve"> Já para o </w:t>
        </w:r>
        <w:r w:rsidRPr="004D32E9">
          <w:rPr>
            <w:i/>
            <w:rPrChange w:id="626" w:author="Ryan Lemos" w:date="2019-02-24T18:39:00Z">
              <w:rPr/>
            </w:rPrChange>
          </w:rPr>
          <w:t>backend</w:t>
        </w:r>
      </w:ins>
      <w:ins w:id="627" w:author="Ryan Lemos" w:date="2019-02-24T18:39:00Z">
        <w:r>
          <w:t xml:space="preserve"> utilizou-se uma ferramenta paga chamada PHP Storm. Por</w:t>
        </w:r>
      </w:ins>
      <w:ins w:id="628" w:author="Ryan Lemos" w:date="2019-02-24T18:40:00Z">
        <w:r>
          <w:t>ém há distribuição gratuita para estudantes até que concluam seus estudos. Ela oferece uma série de recursos que auxiliam o desenvolvimento</w:t>
        </w:r>
      </w:ins>
      <w:ins w:id="629" w:author="Ryan Lemos" w:date="2019-02-24T18:41:00Z">
        <w:r>
          <w:t>, aumentando a produtividade e velocidade de desenvolvimento.</w:t>
        </w:r>
      </w:ins>
      <w:ins w:id="630" w:author="Ryan Lemos" w:date="2019-02-24T18:39:00Z">
        <w:r>
          <w:t xml:space="preserve"> </w:t>
        </w:r>
      </w:ins>
    </w:p>
    <w:p w14:paraId="7CB35C5C" w14:textId="77777777" w:rsidR="00DD2FB4" w:rsidRDefault="00DD2FB4">
      <w:pPr>
        <w:ind w:firstLine="0"/>
        <w:rPr>
          <w:ins w:id="631" w:author="Ryan Lemos" w:date="2019-02-22T09:22:00Z"/>
        </w:rPr>
        <w:pPrChange w:id="632" w:author="Ryan Lemos" w:date="2019-02-24T18:33:00Z">
          <w:pPr/>
        </w:pPrChange>
      </w:pPr>
    </w:p>
    <w:p w14:paraId="07EB2D29" w14:textId="77777777" w:rsidR="00DD2FB4" w:rsidRDefault="00DD2FB4" w:rsidP="00DD2FB4">
      <w:pPr>
        <w:pStyle w:val="Ttulo2"/>
        <w:rPr>
          <w:ins w:id="633" w:author="Ryan Lemos" w:date="2019-02-22T09:25:00Z"/>
        </w:rPr>
      </w:pPr>
      <w:ins w:id="634" w:author="Ryan Lemos" w:date="2019-02-22T09:22:00Z">
        <w:r>
          <w:t xml:space="preserve"> </w:t>
        </w:r>
        <w:bookmarkStart w:id="635" w:name="_Toc2273660"/>
        <w:r>
          <w:t>Release 1 – Cadastro</w:t>
        </w:r>
      </w:ins>
      <w:ins w:id="636" w:author="Ryan Lemos" w:date="2019-02-28T19:03:00Z">
        <w:r w:rsidR="00A118AA">
          <w:t>s Básicos</w:t>
        </w:r>
      </w:ins>
      <w:bookmarkEnd w:id="635"/>
    </w:p>
    <w:p w14:paraId="64303B8F" w14:textId="77777777" w:rsidR="00DD2FB4" w:rsidRDefault="00DD2FB4" w:rsidP="00DD2FB4">
      <w:pPr>
        <w:rPr>
          <w:ins w:id="637" w:author="Ryan Lemos" w:date="2019-02-22T09:25:00Z"/>
        </w:rPr>
      </w:pPr>
    </w:p>
    <w:p w14:paraId="2969C999" w14:textId="77777777" w:rsidR="00DD2FB4" w:rsidRDefault="00DD2FB4" w:rsidP="00DD2FB4">
      <w:pPr>
        <w:rPr>
          <w:ins w:id="638" w:author="Ryan Lemos" w:date="2019-02-22T09:25:00Z"/>
        </w:rPr>
      </w:pPr>
      <w:ins w:id="639"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14:paraId="5A67B498" w14:textId="77777777" w:rsidR="00DD2FB4" w:rsidRDefault="00DD2FB4">
      <w:pPr>
        <w:ind w:firstLine="0"/>
        <w:pPrChange w:id="640" w:author="Ryan Lemos" w:date="2019-02-22T09:25:00Z">
          <w:pPr/>
        </w:pPrChange>
      </w:pPr>
    </w:p>
    <w:p w14:paraId="57880608" w14:textId="77777777" w:rsidR="00B265CE" w:rsidRDefault="00B265CE" w:rsidP="00B265CE"/>
    <w:p w14:paraId="185C4071" w14:textId="77777777" w:rsidR="00B265CE" w:rsidRDefault="00B265CE">
      <w:pPr>
        <w:pStyle w:val="Ttulo3"/>
        <w:pPrChange w:id="641" w:author="Ryan Lemos" w:date="2019-02-22T09:23:00Z">
          <w:pPr>
            <w:pStyle w:val="Ttulo2"/>
          </w:pPr>
        </w:pPrChange>
      </w:pPr>
      <w:del w:id="642" w:author="Ryan Lemos" w:date="2019-02-20T11:07:00Z">
        <w:r w:rsidDel="007116CC">
          <w:delText>documentação</w:delText>
        </w:r>
      </w:del>
      <w:bookmarkStart w:id="643" w:name="_Toc2273661"/>
      <w:ins w:id="644" w:author="Ryan Lemos" w:date="2019-02-20T11:07:00Z">
        <w:r w:rsidR="007116CC">
          <w:t>Estruturação do sistema</w:t>
        </w:r>
      </w:ins>
      <w:bookmarkEnd w:id="643"/>
    </w:p>
    <w:p w14:paraId="2620F93B" w14:textId="77777777" w:rsidR="00B265CE" w:rsidRDefault="00B265CE" w:rsidP="00B265CE"/>
    <w:p w14:paraId="5A061F87" w14:textId="77777777"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37F468BE" w14:textId="77777777" w:rsidR="00FF70F9" w:rsidRDefault="00FF70F9" w:rsidP="00B265CE"/>
    <w:p w14:paraId="36630DAD" w14:textId="77777777" w:rsidR="00FF70F9" w:rsidRDefault="00FF70F9">
      <w:pPr>
        <w:pStyle w:val="Ttulo4"/>
        <w:pPrChange w:id="645" w:author="Ryan Lemos" w:date="2019-02-22T09:23:00Z">
          <w:pPr>
            <w:pStyle w:val="Ttulo3"/>
          </w:pPr>
        </w:pPrChange>
      </w:pPr>
      <w:bookmarkStart w:id="646" w:name="_Toc2273662"/>
      <w:r>
        <w:lastRenderedPageBreak/>
        <w:t>Diagrama de banco de dados</w:t>
      </w:r>
      <w:bookmarkEnd w:id="646"/>
    </w:p>
    <w:p w14:paraId="111078B9" w14:textId="77777777" w:rsidR="00FF70F9" w:rsidRDefault="00FF70F9" w:rsidP="00FF70F9"/>
    <w:p w14:paraId="3FF400A3" w14:textId="77777777" w:rsidR="00FF70F9" w:rsidRDefault="00FF70F9" w:rsidP="00B930B2">
      <w:pPr>
        <w:rPr>
          <w:ins w:id="647" w:author="Ryan Lemos" w:date="2019-02-22T09:32:00Z"/>
        </w:rPr>
      </w:pPr>
      <w:r>
        <w:t>Através de entrevistas e estudo dos requisitos gerou-se um modelo de banco de dados do ambiente</w:t>
      </w:r>
      <w:ins w:id="648"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649" w:author="Ryan Lemos" w:date="2019-02-22T09:32:00Z">
        <w:r w:rsidR="00850DB3">
          <w:t xml:space="preserve"> </w:t>
        </w:r>
      </w:ins>
    </w:p>
    <w:p w14:paraId="0EC9463C" w14:textId="77777777" w:rsidR="00850DB3" w:rsidRDefault="00850DB3" w:rsidP="00B930B2">
      <w:pPr>
        <w:rPr>
          <w:ins w:id="650" w:author="Ryan Lemos" w:date="2019-02-22T09:38:00Z"/>
        </w:rPr>
      </w:pPr>
      <w:ins w:id="651" w:author="Ryan Lemos" w:date="2019-02-22T09:32:00Z">
        <w:r>
          <w:t xml:space="preserve">A </w:t>
        </w:r>
        <w:r w:rsidRPr="00850DB3">
          <w:rPr>
            <w:highlight w:val="yellow"/>
            <w:rPrChange w:id="652" w:author="Ryan Lemos" w:date="2019-02-22T09:33:00Z">
              <w:rPr/>
            </w:rPrChange>
          </w:rPr>
          <w:t>figura x</w:t>
        </w:r>
        <w:r>
          <w:t xml:space="preserve"> representa o modelo de ba</w:t>
        </w:r>
      </w:ins>
      <w:ins w:id="653" w:author="Ryan Lemos" w:date="2019-02-22T09:33:00Z">
        <w:r>
          <w:t xml:space="preserve">nco de dados relacional do primeiro release. Nota-se primeiramente ao observar a figura que as tabelas têm seus nomes no idioma inglês. Isso se dá </w:t>
        </w:r>
      </w:ins>
      <w:ins w:id="654" w:author="Ryan Lemos" w:date="2019-02-22T09:34:00Z">
        <w:r>
          <w:t xml:space="preserve">para uma melhor adequação ao Laravel que reconhece os nomes das tabelas em seu </w:t>
        </w:r>
        <w:r w:rsidRPr="00850DB3">
          <w:rPr>
            <w:i/>
            <w:rPrChange w:id="655" w:author="Ryan Lemos" w:date="2019-02-22T09:35:00Z">
              <w:rPr/>
            </w:rPrChange>
          </w:rPr>
          <w:t>Models</w:t>
        </w:r>
      </w:ins>
      <w:ins w:id="656" w:author="Ryan Lemos" w:date="2019-02-22T09:35:00Z">
        <w:r>
          <w:t xml:space="preserve"> e acrescenta a pluralização através do idioma inglês. Se o </w:t>
        </w:r>
        <w:r w:rsidRPr="00850DB3">
          <w:rPr>
            <w:i/>
            <w:rPrChange w:id="657" w:author="Ryan Lemos" w:date="2019-02-22T09:35:00Z">
              <w:rPr/>
            </w:rPrChange>
          </w:rPr>
          <w:t>model</w:t>
        </w:r>
        <w:r>
          <w:t xml:space="preserve"> se chama </w:t>
        </w:r>
        <w:r w:rsidRPr="00850DB3">
          <w:rPr>
            <w:i/>
            <w:rPrChange w:id="658" w:author="Ryan Lemos" w:date="2019-02-22T09:35:00Z">
              <w:rPr/>
            </w:rPrChange>
          </w:rPr>
          <w:t>User</w:t>
        </w:r>
        <w:r>
          <w:t>, o Laravel automaticamente</w:t>
        </w:r>
      </w:ins>
      <w:ins w:id="659" w:author="Ryan Lemos" w:date="2019-02-22T09:36:00Z">
        <w:r>
          <w:t xml:space="preserve"> entende que deve procurar na base de dados uma tabela com nome </w:t>
        </w:r>
        <w:r w:rsidRPr="00850DB3">
          <w:rPr>
            <w:i/>
            <w:rPrChange w:id="660" w:author="Ryan Lemos" w:date="2019-02-22T09:36:00Z">
              <w:rPr/>
            </w:rPrChange>
          </w:rPr>
          <w:t>users</w:t>
        </w:r>
        <w:r>
          <w:t>. Porém isso pode ser mudado na configuração do Laravel, mas a escolha do idioma inglês poupa esse tempo de trocar as configurações de</w:t>
        </w:r>
      </w:ins>
      <w:ins w:id="661" w:author="Ryan Lemos" w:date="2019-02-22T09:37:00Z">
        <w:r>
          <w:t xml:space="preserve"> cada </w:t>
        </w:r>
        <w:r w:rsidRPr="00850DB3">
          <w:rPr>
            <w:i/>
            <w:rPrChange w:id="662" w:author="Ryan Lemos" w:date="2019-02-22T09:37:00Z">
              <w:rPr/>
            </w:rPrChange>
          </w:rPr>
          <w:t>model</w:t>
        </w:r>
        <w:r>
          <w:t xml:space="preserve">. Outro motivo pela escolha do idioma inglês se dá pelo pensamento de expandir esse projeto no futuro, então para padronizar deixou-se os nomes em inglês e seguindo </w:t>
        </w:r>
      </w:ins>
      <w:ins w:id="663" w:author="Ryan Lemos" w:date="2019-02-22T09:38:00Z">
        <w:r>
          <w:t>o padrão do Laravel.</w:t>
        </w:r>
      </w:ins>
    </w:p>
    <w:p w14:paraId="5A98172E" w14:textId="77777777" w:rsidR="00025BB2" w:rsidRDefault="00850DB3" w:rsidP="00B930B2">
      <w:pPr>
        <w:rPr>
          <w:ins w:id="664" w:author="Ryan Lemos" w:date="2019-02-22T10:22:00Z"/>
        </w:rPr>
      </w:pPr>
      <w:ins w:id="665" w:author="Ryan Lemos" w:date="2019-02-22T09:38:00Z">
        <w:r>
          <w:t>Como dito nos parágrafos anteriores, a confecção das tabelas foi feita através de ent</w:t>
        </w:r>
      </w:ins>
      <w:ins w:id="666" w:author="Ryan Lemos" w:date="2019-02-22T09:39:00Z">
        <w:r>
          <w:t>r</w:t>
        </w:r>
      </w:ins>
      <w:ins w:id="667" w:author="Ryan Lemos" w:date="2019-02-22T09:38:00Z">
        <w:r>
          <w:t>evistas aos prof</w:t>
        </w:r>
      </w:ins>
      <w:ins w:id="668" w:author="Ryan Lemos" w:date="2019-02-22T09:39:00Z">
        <w:r>
          <w:t>essores e gestores da escola.</w:t>
        </w:r>
        <w:r w:rsidR="00396095">
          <w:t xml:space="preserve"> Tem-se a tabela base de usuários (</w:t>
        </w:r>
        <w:r w:rsidR="00396095" w:rsidRPr="00396095">
          <w:rPr>
            <w:i/>
            <w:rPrChange w:id="669" w:author="Ryan Lemos" w:date="2019-02-22T09:39:00Z">
              <w:rPr/>
            </w:rPrChange>
          </w:rPr>
          <w:t>users</w:t>
        </w:r>
        <w:r w:rsidR="00396095">
          <w:t>) que se relaciona com diversa</w:t>
        </w:r>
      </w:ins>
      <w:ins w:id="670" w:author="Ryan Lemos" w:date="2019-02-22T09:40:00Z">
        <w:r w:rsidR="00396095">
          <w:t>s tabelas, um desses relacionamentos é com a tabela de perfis (</w:t>
        </w:r>
        <w:r w:rsidR="00396095" w:rsidRPr="00396095">
          <w:rPr>
            <w:i/>
            <w:rPrChange w:id="671" w:author="Ryan Lemos" w:date="2019-02-22T09:40:00Z">
              <w:rPr/>
            </w:rPrChange>
          </w:rPr>
          <w:t>roles</w:t>
        </w:r>
        <w:r w:rsidR="00396095">
          <w:t xml:space="preserve">) que dita qual perfil o usuário tem. Além disso a tabela de usuários também se relaciona com a tabela de </w:t>
        </w:r>
      </w:ins>
      <w:ins w:id="672" w:author="Ryan Lemos" w:date="2019-02-22T09:41:00Z">
        <w:r w:rsidR="00396095">
          <w:t>turmas (</w:t>
        </w:r>
        <w:r w:rsidR="00396095" w:rsidRPr="00396095">
          <w:rPr>
            <w:i/>
            <w:rPrChange w:id="673" w:author="Ryan Lemos" w:date="2019-02-22T09:41:00Z">
              <w:rPr/>
            </w:rPrChange>
          </w:rPr>
          <w:t>groups</w:t>
        </w:r>
        <w:r w:rsidR="00396095">
          <w:t xml:space="preserve">), de duas maneiras uma sendo aluno e outro um usuário professor. Por </w:t>
        </w:r>
      </w:ins>
      <w:ins w:id="674" w:author="Ryan Lemos" w:date="2019-02-28T19:01:00Z">
        <w:r w:rsidR="00A118AA">
          <w:t>ú</w:t>
        </w:r>
      </w:ins>
      <w:ins w:id="675" w:author="Ryan Lemos" w:date="2019-02-22T09:41:00Z">
        <w:r w:rsidR="00396095">
          <w:t xml:space="preserve">ltimo a tabela de usuário se relaciona </w:t>
        </w:r>
      </w:ins>
      <w:ins w:id="676" w:author="Ryan Lemos" w:date="2019-02-22T09:42:00Z">
        <w:r w:rsidR="00396095">
          <w:t>com a tabela de dúvidas (</w:t>
        </w:r>
      </w:ins>
      <w:ins w:id="677" w:author="Ryan Lemos" w:date="2019-02-22T10:21:00Z">
        <w:r w:rsidR="00025BB2">
          <w:rPr>
            <w:i/>
          </w:rPr>
          <w:t>doubts</w:t>
        </w:r>
      </w:ins>
      <w:ins w:id="678" w:author="Ryan Lemos" w:date="2019-02-22T09:42:00Z">
        <w:r w:rsidR="00396095">
          <w:t>)</w:t>
        </w:r>
      </w:ins>
      <w:ins w:id="679" w:author="Ryan Lemos" w:date="2019-02-22T10:21:00Z">
        <w:r w:rsidR="00025BB2">
          <w:t>. Esse relacionamen</w:t>
        </w:r>
      </w:ins>
      <w:ins w:id="680" w:author="Ryan Lemos" w:date="2019-02-22T10:22:00Z">
        <w:r w:rsidR="00025BB2">
          <w:t>to se trata de uma dúvida de um aluno.</w:t>
        </w:r>
      </w:ins>
    </w:p>
    <w:p w14:paraId="17BE2012" w14:textId="77777777" w:rsidR="00025BB2" w:rsidRDefault="00025BB2" w:rsidP="00B930B2">
      <w:pPr>
        <w:rPr>
          <w:ins w:id="681" w:author="Ryan Lemos" w:date="2019-02-22T10:24:00Z"/>
        </w:rPr>
      </w:pPr>
      <w:ins w:id="682" w:author="Ryan Lemos" w:date="2019-02-22T10:22:00Z">
        <w:r>
          <w:t xml:space="preserve">Quanto as turmas, podem-se relacionar com os </w:t>
        </w:r>
      </w:ins>
      <w:ins w:id="683" w:author="Ryan Lemos" w:date="2019-02-22T10:23:00Z">
        <w:r>
          <w:t>eventos (</w:t>
        </w:r>
        <w:r w:rsidRPr="00025BB2">
          <w:rPr>
            <w:i/>
            <w:rPrChange w:id="684" w:author="Ryan Lemos" w:date="2019-02-22T10:23:00Z">
              <w:rPr/>
            </w:rPrChange>
          </w:rPr>
          <w:t>events</w:t>
        </w:r>
        <w:r>
          <w:t>)</w:t>
        </w:r>
      </w:ins>
      <w:ins w:id="685" w:author="Ryan Lemos" w:date="2019-02-22T10:22:00Z">
        <w:r>
          <w:t>, já que um evento pode ou não perten</w:t>
        </w:r>
      </w:ins>
      <w:ins w:id="686" w:author="Ryan Lemos" w:date="2019-02-22T10:23:00Z">
        <w:r>
          <w:t xml:space="preserve">cer a uma turma. O atributo </w:t>
        </w:r>
        <w:r w:rsidRPr="00025BB2">
          <w:rPr>
            <w:i/>
            <w:rPrChange w:id="687" w:author="Ryan Lemos" w:date="2019-02-22T10:23:00Z">
              <w:rPr/>
            </w:rPrChange>
          </w:rPr>
          <w:t>public</w:t>
        </w:r>
        <w:r>
          <w:t xml:space="preserve"> da tabela de eventos, indica se o evento foi cadastrado para uma turma em específico ou para </w:t>
        </w:r>
      </w:ins>
      <w:ins w:id="688" w:author="Ryan Lemos" w:date="2019-02-22T10:24:00Z">
        <w:r>
          <w:t>toda a escola.</w:t>
        </w:r>
      </w:ins>
    </w:p>
    <w:p w14:paraId="73E11CA4" w14:textId="77777777" w:rsidR="00025BB2" w:rsidRDefault="00025BB2" w:rsidP="00B930B2">
      <w:pPr>
        <w:rPr>
          <w:ins w:id="689" w:author="Ryan Lemos" w:date="2019-02-22T10:26:00Z"/>
        </w:rPr>
      </w:pPr>
      <w:ins w:id="690" w:author="Ryan Lemos" w:date="2019-02-22T10:24:00Z">
        <w:r>
          <w:t>Tem-se ainda a tabela de permissões</w:t>
        </w:r>
      </w:ins>
      <w:ins w:id="691" w:author="Ryan Lemos" w:date="2019-02-22T10:25:00Z">
        <w:r>
          <w:t xml:space="preserve"> (</w:t>
        </w:r>
        <w:r w:rsidRPr="00025BB2">
          <w:rPr>
            <w:i/>
            <w:rPrChange w:id="692" w:author="Ryan Lemos" w:date="2019-02-22T10:25:00Z">
              <w:rPr/>
            </w:rPrChange>
          </w:rPr>
          <w:t>permissions</w:t>
        </w:r>
        <w:r>
          <w:t>)</w:t>
        </w:r>
      </w:ins>
      <w:ins w:id="693" w:author="Ryan Lemos" w:date="2019-02-22T10:24:00Z">
        <w:r>
          <w:t>, que se relaciona com duas outras tabelas, a de perfis, indicando que cada perfil pode ter n permiss</w:t>
        </w:r>
      </w:ins>
      <w:ins w:id="694" w:author="Ryan Lemos" w:date="2019-02-22T10:25:00Z">
        <w:r>
          <w:t>ões. E se relaciona com um menu indicando que o menu deve conter uma permissão, permissão essa que vai indicar qual o caminho o usuário deve seguir ao clicar no menu.</w:t>
        </w:r>
      </w:ins>
    </w:p>
    <w:p w14:paraId="1E14B212" w14:textId="77777777" w:rsidR="00850DB3" w:rsidRDefault="00025BB2" w:rsidP="00B930B2">
      <w:pPr>
        <w:rPr>
          <w:ins w:id="695" w:author="Ryan Lemos" w:date="2019-02-22T09:32:00Z"/>
        </w:rPr>
      </w:pPr>
      <w:ins w:id="696" w:author="Ryan Lemos" w:date="2019-02-22T10:26:00Z">
        <w:r>
          <w:t>Tem-se a tabela de materiais</w:t>
        </w:r>
      </w:ins>
      <w:ins w:id="697" w:author="Ryan Lemos" w:date="2019-02-22T10:27:00Z">
        <w:r>
          <w:t xml:space="preserve"> </w:t>
        </w:r>
      </w:ins>
      <w:ins w:id="698" w:author="Ryan Lemos" w:date="2019-02-22T10:26:00Z">
        <w:r>
          <w:t>(</w:t>
        </w:r>
        <w:r w:rsidRPr="00025BB2">
          <w:rPr>
            <w:i/>
            <w:rPrChange w:id="699" w:author="Ryan Lemos" w:date="2019-02-22T10:27:00Z">
              <w:rPr/>
            </w:rPrChange>
          </w:rPr>
          <w:t>materials</w:t>
        </w:r>
      </w:ins>
      <w:ins w:id="700" w:author="Ryan Lemos" w:date="2019-02-22T10:27:00Z">
        <w:r>
          <w:t>)</w:t>
        </w:r>
      </w:ins>
      <w:ins w:id="701" w:author="Ryan Lemos" w:date="2019-02-22T10:26:00Z">
        <w:r>
          <w:t xml:space="preserve"> que não se relaciona aparentemente com ninguém, porém os materiais que um aluno recebe podem ser filtrados por meio do ano em que o aluno se encontra. Então há um relacionamento indir</w:t>
        </w:r>
      </w:ins>
      <w:ins w:id="702" w:author="Ryan Lemos" w:date="2019-02-22T10:27:00Z">
        <w:r>
          <w:t>eto da tabela de materiais com as tabelas de aluno e turma (já que é na turma que se encontra o ano em que o aluno está).</w:t>
        </w:r>
      </w:ins>
      <w:ins w:id="703" w:author="Ryan Lemos" w:date="2019-02-22T09:36:00Z">
        <w:r w:rsidR="00850DB3">
          <w:t xml:space="preserve"> </w:t>
        </w:r>
      </w:ins>
      <w:ins w:id="704" w:author="Ryan Lemos" w:date="2019-02-22T09:34:00Z">
        <w:r w:rsidR="00850DB3">
          <w:t xml:space="preserve">  </w:t>
        </w:r>
      </w:ins>
    </w:p>
    <w:p w14:paraId="1B0024FF" w14:textId="77777777" w:rsidR="00850DB3" w:rsidRDefault="00850DB3" w:rsidP="00B930B2">
      <w:pPr>
        <w:rPr>
          <w:ins w:id="705" w:author="Ryan Lemos" w:date="2019-02-22T09:29:00Z"/>
        </w:rPr>
      </w:pPr>
    </w:p>
    <w:p w14:paraId="6F9816E9" w14:textId="77777777" w:rsidR="003D19A7" w:rsidRDefault="00422881">
      <w:pPr>
        <w:ind w:firstLine="0"/>
        <w:pPrChange w:id="706" w:author="Ryan Lemos" w:date="2019-02-22T09:32:00Z">
          <w:pPr/>
        </w:pPrChange>
      </w:pPr>
      <w:ins w:id="707" w:author="Ryan Lemos" w:date="2019-02-22T10:21:00Z">
        <w:r>
          <w:rPr>
            <w:noProof/>
          </w:rPr>
          <w:drawing>
            <wp:inline distT="0" distB="0" distL="0" distR="0" wp14:anchorId="3D638612" wp14:editId="2E1B309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14:paraId="38B3E567" w14:textId="77777777" w:rsidR="00FF70F9" w:rsidRDefault="00FF70F9" w:rsidP="00FF70F9">
      <w:pPr>
        <w:rPr>
          <w:ins w:id="708" w:author="Ryan Lemos" w:date="2019-02-22T09:32:00Z"/>
        </w:rPr>
      </w:pPr>
    </w:p>
    <w:p w14:paraId="68746487" w14:textId="77777777" w:rsidR="00850DB3" w:rsidRDefault="00850DB3">
      <w:pPr>
        <w:rPr>
          <w:ins w:id="709" w:author="Ryan Lemos" w:date="2019-02-22T09:32:00Z"/>
        </w:rPr>
      </w:pPr>
    </w:p>
    <w:p w14:paraId="54416D27" w14:textId="77777777" w:rsidR="00850DB3" w:rsidRDefault="00850DB3" w:rsidP="00FF70F9"/>
    <w:p w14:paraId="6D055066" w14:textId="77777777" w:rsidR="00FF70F9" w:rsidRDefault="00FF70F9">
      <w:pPr>
        <w:pStyle w:val="Ttulo4"/>
        <w:pPrChange w:id="710" w:author="Ryan Lemos" w:date="2019-02-22T09:23:00Z">
          <w:pPr>
            <w:pStyle w:val="Ttulo3"/>
          </w:pPr>
        </w:pPrChange>
      </w:pPr>
      <w:bookmarkStart w:id="711" w:name="_Toc2273663"/>
      <w:r>
        <w:t>Diagrama de processos</w:t>
      </w:r>
      <w:bookmarkEnd w:id="711"/>
    </w:p>
    <w:p w14:paraId="7FEA5415" w14:textId="77777777" w:rsidR="00B930B2" w:rsidRDefault="00B930B2" w:rsidP="00B930B2"/>
    <w:p w14:paraId="5BA8B3B8" w14:textId="77777777" w:rsidR="00B930B2" w:rsidDel="00884219" w:rsidRDefault="00B930B2" w:rsidP="00B930B2">
      <w:pPr>
        <w:rPr>
          <w:del w:id="712" w:author="Ryan Lemos" w:date="2019-02-22T10:30:00Z"/>
        </w:rPr>
      </w:pPr>
      <w:del w:id="713"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14:paraId="7203910D" w14:textId="77777777" w:rsidR="002C0249" w:rsidRDefault="00CA4BEB" w:rsidP="00B930B2">
      <w:pPr>
        <w:rPr>
          <w:noProof/>
        </w:rPr>
      </w:pPr>
      <w:r>
        <w:t>Para o primeiro release</w:t>
      </w:r>
      <w:ins w:id="714" w:author="Ryan Lemos" w:date="2019-02-22T10:31:00Z">
        <w:r w:rsidR="00884219">
          <w:t>, como foi dito anteriormente,</w:t>
        </w:r>
      </w:ins>
      <w:r>
        <w:t xml:space="preserve"> </w:t>
      </w:r>
      <w:del w:id="715" w:author="Ryan Lemos" w:date="2019-02-22T10:30:00Z">
        <w:r w:rsidDel="00884219">
          <w:delText>em que s</w:delText>
        </w:r>
        <w:r w:rsidR="002957EA" w:rsidDel="00884219">
          <w:delText xml:space="preserve">e </w:delText>
        </w:r>
      </w:del>
      <w:r w:rsidR="002957EA">
        <w:t>focou</w:t>
      </w:r>
      <w:ins w:id="716" w:author="Ryan Lemos" w:date="2019-02-22T10:30:00Z">
        <w:r w:rsidR="00884219">
          <w:t>-se</w:t>
        </w:r>
      </w:ins>
      <w:r w:rsidR="002957EA">
        <w:t xml:space="preserve"> </w:t>
      </w:r>
      <w:del w:id="717" w:author="Ryan Lemos" w:date="2019-02-22T10:31:00Z">
        <w:r w:rsidR="002957EA" w:rsidDel="00884219">
          <w:delText>n</w:delText>
        </w:r>
        <w:r w:rsidDel="00884219">
          <w:delText xml:space="preserve">as </w:delText>
        </w:r>
      </w:del>
      <w:ins w:id="718" w:author="Ryan Lemos" w:date="2019-02-22T10:31:00Z">
        <w:r w:rsidR="00884219">
          <w:t xml:space="preserve">em </w:t>
        </w:r>
      </w:ins>
      <w:r>
        <w:t>funcionalidades</w:t>
      </w:r>
      <w:ins w:id="719" w:author="Ryan Lemos" w:date="2019-02-22T10:31:00Z">
        <w:r w:rsidR="00884219">
          <w:t xml:space="preserve"> iniciais</w:t>
        </w:r>
      </w:ins>
      <w:r>
        <w:t xml:space="preserve"> de cadastro </w:t>
      </w:r>
      <w:r w:rsidR="002957EA">
        <w:t>juntamente com as dúvidas dos alunos</w:t>
      </w:r>
      <w:ins w:id="720" w:author="Ryan Lemos" w:date="2019-02-22T10:31:00Z">
        <w:r w:rsidR="00884219">
          <w:t xml:space="preserve"> e as turmas</w:t>
        </w:r>
      </w:ins>
      <w:r w:rsidR="002957EA">
        <w:t>. O p</w:t>
      </w:r>
      <w:r w:rsidR="002C0249">
        <w:t xml:space="preserve">rocesso foi modelado a contemplar esse processo de cadastros. </w:t>
      </w:r>
      <w:ins w:id="721" w:author="Ryan Lemos" w:date="2019-02-22T10:31:00Z">
        <w:r w:rsidR="00D724F5">
          <w:t>Então há a figura ini</w:t>
        </w:r>
      </w:ins>
      <w:ins w:id="722"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723" w:author="Ryan Lemos" w:date="2019-02-22T10:33:00Z">
        <w:r w:rsidR="00D724F5">
          <w:t xml:space="preserve">cação. </w:t>
        </w:r>
      </w:ins>
      <w:del w:id="724" w:author="Ryan Lemos" w:date="2019-02-22T10:33:00Z">
        <w:r w:rsidR="002C0249" w:rsidDel="00D724F5">
          <w:delText xml:space="preserve">Assim </w:delText>
        </w:r>
      </w:del>
      <w:ins w:id="725" w:author="Ryan Lemos" w:date="2019-02-22T10:33:00Z">
        <w:r w:rsidR="00D724F5">
          <w:t xml:space="preserve">Ao término dessa etapa, </w:t>
        </w:r>
      </w:ins>
      <w:r w:rsidR="002C0249">
        <w:t>o usuário com perfil de gestor entra no sistema e cadastra os professores da escola, posteriormente cadastra todos os alunos</w:t>
      </w:r>
      <w:ins w:id="726" w:author="Ryan Lemos" w:date="2019-02-22T10:33:00Z">
        <w:r w:rsidR="00D724F5">
          <w:t xml:space="preserve"> também</w:t>
        </w:r>
      </w:ins>
      <w:r w:rsidR="002C0249">
        <w:t xml:space="preserve">. Assim </w:t>
      </w:r>
      <w:del w:id="727"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14:paraId="0DE09F8E" w14:textId="77777777" w:rsidR="007216C5" w:rsidRDefault="007216C5" w:rsidP="00B930B2">
      <w:pPr>
        <w:rPr>
          <w:noProof/>
        </w:rPr>
      </w:pPr>
    </w:p>
    <w:p w14:paraId="7D55B990" w14:textId="77777777" w:rsidR="007216C5" w:rsidRDefault="007216C5" w:rsidP="00B930B2"/>
    <w:p w14:paraId="5CBCC53E" w14:textId="77777777"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14:paraId="50E7C625" w14:textId="77777777"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728" w:author="Ryan Lemos" w:date="2019-02-18T10:38:00Z">
        <w:r w:rsidDel="009C658F">
          <w:rPr>
            <w:noProof/>
          </w:rPr>
          <w:lastRenderedPageBreak/>
          <w:drawing>
            <wp:inline distT="0" distB="0" distL="0" distR="0" wp14:anchorId="6422DDDA" wp14:editId="28A5D05C">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729" w:author="Ryan Lemos" w:date="2019-02-18T10:38:00Z">
        <w:r w:rsidR="009C658F">
          <w:rPr>
            <w:noProof/>
          </w:rPr>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14:paraId="66A9657C" w14:textId="77777777" w:rsidR="00FF70F9" w:rsidDel="00E22850" w:rsidRDefault="00FF70F9">
      <w:pPr>
        <w:pStyle w:val="Ttulo3"/>
        <w:numPr>
          <w:ilvl w:val="0"/>
          <w:numId w:val="0"/>
        </w:numPr>
        <w:rPr>
          <w:del w:id="730" w:author="Ryan Lemos" w:date="2019-02-19T07:29:00Z"/>
        </w:rPr>
        <w:pPrChange w:id="731" w:author="Ryan Lemos" w:date="2019-02-19T07:29:00Z">
          <w:pPr>
            <w:pStyle w:val="Ttulo3"/>
          </w:pPr>
        </w:pPrChange>
      </w:pPr>
      <w:del w:id="732" w:author="Ryan Lemos" w:date="2019-02-19T07:29:00Z">
        <w:r w:rsidDel="00E22850">
          <w:lastRenderedPageBreak/>
          <w:delText>Estórias de usuários</w:delText>
        </w:r>
      </w:del>
    </w:p>
    <w:p w14:paraId="0BA74368" w14:textId="77777777" w:rsidR="00643E24" w:rsidRPr="00643E24" w:rsidDel="001D2BA8" w:rsidRDefault="00643E24">
      <w:pPr>
        <w:pStyle w:val="Ttulo3"/>
        <w:numPr>
          <w:ilvl w:val="0"/>
          <w:numId w:val="0"/>
        </w:numPr>
        <w:rPr>
          <w:del w:id="733" w:author="Ryan Lemos" w:date="2019-02-24T17:52:00Z"/>
        </w:rPr>
        <w:pPrChange w:id="734" w:author="Ryan Lemos" w:date="2019-02-19T07:29:00Z">
          <w:pPr/>
        </w:pPrChange>
      </w:pPr>
    </w:p>
    <w:p w14:paraId="2AD19BD6" w14:textId="77777777" w:rsidR="00F80769" w:rsidDel="00FB122B" w:rsidRDefault="00643E24" w:rsidP="007216C5">
      <w:pPr>
        <w:rPr>
          <w:del w:id="735" w:author="Ryan Lemos" w:date="2019-02-18T21:04:00Z"/>
        </w:rPr>
      </w:pPr>
      <w:del w:id="736"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737" w:author="Ryan Lemos" w:date="2019-02-18T09:53:00Z">
        <w:r w:rsidR="007051CE" w:rsidDel="00F80769">
          <w:delText>sistema</w:delText>
        </w:r>
      </w:del>
      <w:del w:id="738" w:author="Ryan Lemos" w:date="2019-02-18T21:04:00Z">
        <w:r w:rsidR="007051CE" w:rsidDel="00FB122B">
          <w:delText xml:space="preserve">. </w:delText>
        </w:r>
      </w:del>
    </w:p>
    <w:p w14:paraId="46543D47" w14:textId="77777777" w:rsidR="001A0B14" w:rsidRPr="001A0B14" w:rsidDel="00FB122B" w:rsidRDefault="007051CE">
      <w:pPr>
        <w:rPr>
          <w:del w:id="739" w:author="Ryan Lemos" w:date="2019-02-18T21:04:00Z"/>
        </w:rPr>
        <w:pPrChange w:id="740" w:author="Ryan Lemos" w:date="2019-02-18T10:03:00Z">
          <w:pPr>
            <w:ind w:firstLine="0"/>
            <w:jc w:val="center"/>
          </w:pPr>
        </w:pPrChange>
      </w:pPr>
      <w:del w:id="741" w:author="Ryan Lemos" w:date="2019-02-18T21:04:00Z">
        <w:r w:rsidDel="00FB122B">
          <w:rPr>
            <w:noProof/>
          </w:rPr>
          <w:drawing>
            <wp:inline distT="0" distB="0" distL="0" distR="0" wp14:anchorId="4E0A0010" wp14:editId="70B1377B">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28BFB326" w14:textId="77777777" w:rsidR="006C319D" w:rsidDel="00FB122B" w:rsidRDefault="00F80769">
      <w:pPr>
        <w:pStyle w:val="Ttulo4"/>
        <w:rPr>
          <w:del w:id="742" w:author="Ryan Lemos" w:date="2019-02-18T21:04:00Z"/>
        </w:rPr>
        <w:pPrChange w:id="743" w:author="Ryan Lemos" w:date="2019-02-18T10:15:00Z">
          <w:pPr>
            <w:ind w:firstLine="0"/>
            <w:jc w:val="center"/>
          </w:pPr>
        </w:pPrChange>
      </w:pPr>
      <w:moveToRangeStart w:id="744" w:author="Ryan Lemos" w:date="2019-02-18T09:49:00Z" w:name="move1375803"/>
      <w:moveTo w:id="745" w:author="Ryan Lemos" w:date="2019-02-18T09:49:00Z">
        <w:del w:id="746" w:author="Ryan Lemos" w:date="2019-02-18T21:04:00Z">
          <w:r w:rsidDel="00FB122B">
            <w:rPr>
              <w:noProof/>
            </w:rPr>
            <w:drawing>
              <wp:inline distT="0" distB="0" distL="0" distR="0" wp14:anchorId="59AA696F" wp14:editId="799BBBFC">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747" w:author="Ryan Lemos" w:date="2019-02-18T09:50:00Z" w:name="move1375850"/>
      <w:moveToRangeEnd w:id="744"/>
      <w:moveTo w:id="748" w:author="Ryan Lemos" w:date="2019-02-18T09:50:00Z">
        <w:del w:id="749" w:author="Ryan Lemos" w:date="2019-02-18T21:04:00Z">
          <w:r w:rsidDel="00FB122B">
            <w:rPr>
              <w:noProof/>
            </w:rPr>
            <w:drawing>
              <wp:inline distT="0" distB="0" distL="0" distR="0" wp14:anchorId="6687ABA1" wp14:editId="7DD02DB4">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47"/>
      <w:del w:id="750" w:author="Ryan Lemos" w:date="2019-02-18T21:04:00Z">
        <w:r w:rsidR="00E90C04" w:rsidDel="00FB122B">
          <w:rPr>
            <w:noProof/>
          </w:rPr>
          <w:drawing>
            <wp:inline distT="0" distB="0" distL="0" distR="0" wp14:anchorId="36765A03" wp14:editId="7567F63C">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751" w:author="Ryan Lemos" w:date="2019-02-18T09:50:00Z" w:name="move1375873"/>
      <w:moveTo w:id="752" w:author="Ryan Lemos" w:date="2019-02-18T09:50:00Z">
        <w:del w:id="753" w:author="Ryan Lemos" w:date="2019-02-18T21:04:00Z">
          <w:r w:rsidDel="00FB122B">
            <w:rPr>
              <w:noProof/>
            </w:rPr>
            <w:drawing>
              <wp:inline distT="0" distB="0" distL="0" distR="0" wp14:anchorId="305E5123" wp14:editId="2D5B7093">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51"/>
    </w:p>
    <w:p w14:paraId="5D4870ED" w14:textId="77777777" w:rsidR="007051CE" w:rsidDel="00FB122B" w:rsidRDefault="007051CE" w:rsidP="00E90C04">
      <w:pPr>
        <w:ind w:firstLine="0"/>
        <w:jc w:val="center"/>
        <w:rPr>
          <w:del w:id="754" w:author="Ryan Lemos" w:date="2019-02-18T21:04:00Z"/>
        </w:rPr>
      </w:pPr>
      <w:del w:id="755" w:author="Ryan Lemos" w:date="2019-02-18T21:04:00Z">
        <w:r w:rsidDel="00FB122B">
          <w:rPr>
            <w:noProof/>
          </w:rPr>
          <w:drawing>
            <wp:inline distT="0" distB="0" distL="0" distR="0" wp14:anchorId="27FA8E79" wp14:editId="52386DFB">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14:paraId="3F210FCF" w14:textId="77777777" w:rsidR="000F1BC7" w:rsidDel="00FB122B" w:rsidRDefault="000F1BC7" w:rsidP="00E90C04">
      <w:pPr>
        <w:ind w:firstLine="0"/>
        <w:jc w:val="center"/>
        <w:rPr>
          <w:del w:id="756" w:author="Ryan Lemos" w:date="2019-02-18T21:04:00Z"/>
        </w:rPr>
      </w:pPr>
      <w:moveFromRangeStart w:id="757" w:author="Ryan Lemos" w:date="2019-02-18T09:49:00Z" w:name="move1375803"/>
      <w:moveFrom w:id="758" w:author="Ryan Lemos" w:date="2019-02-18T09:49:00Z">
        <w:del w:id="759" w:author="Ryan Lemos" w:date="2019-02-18T21:04:00Z">
          <w:r w:rsidDel="00FB122B">
            <w:rPr>
              <w:noProof/>
            </w:rPr>
            <w:drawing>
              <wp:inline distT="0" distB="0" distL="0" distR="0" wp14:anchorId="59E00E99" wp14:editId="039CEA50">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757"/>
    </w:p>
    <w:p w14:paraId="72685EA0" w14:textId="77777777" w:rsidR="00036E5A" w:rsidDel="00FB122B" w:rsidRDefault="00036E5A" w:rsidP="00E90C04">
      <w:pPr>
        <w:ind w:firstLine="0"/>
        <w:jc w:val="center"/>
        <w:rPr>
          <w:del w:id="760" w:author="Ryan Lemos" w:date="2019-02-18T21:04:00Z"/>
        </w:rPr>
      </w:pPr>
      <w:del w:id="761" w:author="Ryan Lemos" w:date="2019-02-18T21:04:00Z">
        <w:r w:rsidDel="00FB122B">
          <w:rPr>
            <w:noProof/>
          </w:rPr>
          <w:drawing>
            <wp:inline distT="0" distB="0" distL="0" distR="0" wp14:anchorId="35D5B3AA" wp14:editId="625A47DD">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9030594" w14:textId="77777777" w:rsidR="00D02099" w:rsidDel="00F80769" w:rsidRDefault="00D02099" w:rsidP="00E90C04">
      <w:pPr>
        <w:ind w:firstLine="0"/>
        <w:jc w:val="center"/>
        <w:rPr>
          <w:del w:id="762" w:author="Ryan Lemos" w:date="2019-02-18T09:52:00Z"/>
        </w:rPr>
      </w:pPr>
      <w:del w:id="763" w:author="Ryan Lemos" w:date="2019-02-18T21:04:00Z">
        <w:r w:rsidDel="00FB122B">
          <w:rPr>
            <w:noProof/>
          </w:rPr>
          <w:drawing>
            <wp:inline distT="0" distB="0" distL="0" distR="0" wp14:anchorId="3C83D196" wp14:editId="280C3B57">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3F9D681" w14:textId="77777777" w:rsidR="002575E7" w:rsidDel="00FB122B" w:rsidRDefault="002575E7">
      <w:pPr>
        <w:ind w:firstLine="0"/>
        <w:jc w:val="center"/>
        <w:rPr>
          <w:del w:id="764" w:author="Ryan Lemos" w:date="2019-02-18T21:04:00Z"/>
        </w:rPr>
      </w:pPr>
      <w:moveFromRangeStart w:id="765" w:author="Ryan Lemos" w:date="2019-02-18T09:51:00Z" w:name="move1375932"/>
      <w:moveFrom w:id="766" w:author="Ryan Lemos" w:date="2019-02-18T09:51:00Z">
        <w:del w:id="767" w:author="Ryan Lemos" w:date="2019-02-18T21:04:00Z">
          <w:r w:rsidDel="00FB122B">
            <w:rPr>
              <w:noProof/>
            </w:rPr>
            <w:drawing>
              <wp:inline distT="0" distB="0" distL="0" distR="0" wp14:anchorId="784D35E5" wp14:editId="4519825C">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65"/>
    </w:p>
    <w:p w14:paraId="52A7079A" w14:textId="77777777" w:rsidR="00A7257B" w:rsidDel="00F80769" w:rsidRDefault="00F80769" w:rsidP="00E90C04">
      <w:pPr>
        <w:ind w:firstLine="0"/>
        <w:jc w:val="center"/>
        <w:rPr>
          <w:del w:id="768" w:author="Ryan Lemos" w:date="2019-02-18T09:51:00Z"/>
        </w:rPr>
      </w:pPr>
      <w:moveToRangeStart w:id="769" w:author="Ryan Lemos" w:date="2019-02-18T09:51:00Z" w:name="move1375932"/>
      <w:moveTo w:id="770" w:author="Ryan Lemos" w:date="2019-02-18T09:51:00Z">
        <w:del w:id="771" w:author="Ryan Lemos" w:date="2019-02-18T09:51:00Z">
          <w:r w:rsidDel="00F80769">
            <w:rPr>
              <w:noProof/>
            </w:rPr>
            <w:drawing>
              <wp:inline distT="0" distB="0" distL="0" distR="0" wp14:anchorId="7EAADA1C" wp14:editId="7B7E6A71">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69"/>
      <w:del w:id="772" w:author="Ryan Lemos" w:date="2019-02-18T09:51:00Z">
        <w:r w:rsidR="00A7257B" w:rsidDel="00F80769">
          <w:rPr>
            <w:noProof/>
          </w:rPr>
          <w:drawing>
            <wp:inline distT="0" distB="0" distL="0" distR="0" wp14:anchorId="3BC65E12" wp14:editId="4413BD78">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CDB78C8" w14:textId="77777777" w:rsidR="00A7257B" w:rsidDel="00FB122B" w:rsidRDefault="004232E3" w:rsidP="00E90C04">
      <w:pPr>
        <w:ind w:firstLine="0"/>
        <w:jc w:val="center"/>
        <w:rPr>
          <w:del w:id="773" w:author="Ryan Lemos" w:date="2019-02-18T21:04:00Z"/>
        </w:rPr>
      </w:pPr>
      <w:moveFromRangeStart w:id="774" w:author="Ryan Lemos" w:date="2019-02-18T09:50:00Z" w:name="move1375850"/>
      <w:moveFrom w:id="775" w:author="Ryan Lemos" w:date="2019-02-18T09:50:00Z">
        <w:del w:id="776" w:author="Ryan Lemos" w:date="2019-02-18T21:04:00Z">
          <w:r w:rsidDel="00FB122B">
            <w:rPr>
              <w:noProof/>
            </w:rPr>
            <w:drawing>
              <wp:inline distT="0" distB="0" distL="0" distR="0" wp14:anchorId="445871C5" wp14:editId="10116FDB">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74"/>
    </w:p>
    <w:p w14:paraId="3AB588B1" w14:textId="77777777" w:rsidR="004232E3" w:rsidDel="00FB122B" w:rsidRDefault="004232E3" w:rsidP="00E90C04">
      <w:pPr>
        <w:ind w:firstLine="0"/>
        <w:jc w:val="center"/>
        <w:rPr>
          <w:del w:id="777" w:author="Ryan Lemos" w:date="2019-02-18T21:04:00Z"/>
        </w:rPr>
      </w:pPr>
      <w:del w:id="778" w:author="Ryan Lemos" w:date="2019-02-18T21:04:00Z">
        <w:r w:rsidDel="00FB122B">
          <w:rPr>
            <w:noProof/>
          </w:rPr>
          <w:drawing>
            <wp:inline distT="0" distB="0" distL="0" distR="0" wp14:anchorId="07FCDD82" wp14:editId="0ACA7981">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149C7D7" w14:textId="77777777" w:rsidR="004232E3" w:rsidDel="00FB122B" w:rsidRDefault="004232E3" w:rsidP="00E90C04">
      <w:pPr>
        <w:ind w:firstLine="0"/>
        <w:jc w:val="center"/>
        <w:rPr>
          <w:del w:id="779" w:author="Ryan Lemos" w:date="2019-02-18T21:04:00Z"/>
        </w:rPr>
      </w:pPr>
      <w:del w:id="780" w:author="Ryan Lemos" w:date="2019-02-18T21:04:00Z">
        <w:r w:rsidDel="00FB122B">
          <w:rPr>
            <w:noProof/>
          </w:rPr>
          <w:drawing>
            <wp:inline distT="0" distB="0" distL="0" distR="0" wp14:anchorId="14A402F6" wp14:editId="73125A93">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6845F44" w14:textId="77777777" w:rsidR="00554E0D" w:rsidDel="00FB122B" w:rsidRDefault="008911A0" w:rsidP="00E90C04">
      <w:pPr>
        <w:ind w:firstLine="0"/>
        <w:jc w:val="center"/>
        <w:rPr>
          <w:del w:id="781" w:author="Ryan Lemos" w:date="2019-02-18T21:04:00Z"/>
        </w:rPr>
      </w:pPr>
      <w:moveFromRangeStart w:id="782" w:author="Ryan Lemos" w:date="2019-02-18T09:50:00Z" w:name="move1375873"/>
      <w:moveFrom w:id="783" w:author="Ryan Lemos" w:date="2019-02-18T09:50:00Z">
        <w:del w:id="784" w:author="Ryan Lemos" w:date="2019-02-18T21:04:00Z">
          <w:r w:rsidDel="00FB122B">
            <w:rPr>
              <w:noProof/>
            </w:rPr>
            <w:drawing>
              <wp:inline distT="0" distB="0" distL="0" distR="0" wp14:anchorId="2229B6FC" wp14:editId="355DA582">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782"/>
    </w:p>
    <w:p w14:paraId="7F479D93" w14:textId="77777777" w:rsidR="00324B80" w:rsidRPr="00324B80" w:rsidDel="00324B80" w:rsidRDefault="002548EA">
      <w:pPr>
        <w:rPr>
          <w:del w:id="785" w:author="Ryan Lemos" w:date="2019-02-18T10:20:00Z"/>
        </w:rPr>
        <w:pPrChange w:id="786" w:author="Ryan Lemos" w:date="2019-02-18T10:20:00Z">
          <w:pPr>
            <w:ind w:firstLine="0"/>
            <w:jc w:val="center"/>
          </w:pPr>
        </w:pPrChange>
      </w:pPr>
      <w:del w:id="787" w:author="Ryan Lemos" w:date="2019-02-18T21:04:00Z">
        <w:r w:rsidDel="00FB122B">
          <w:rPr>
            <w:noProof/>
          </w:rPr>
          <w:drawing>
            <wp:inline distT="0" distB="0" distL="0" distR="0" wp14:anchorId="64A33C66" wp14:editId="6550FC87">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7975037D" w14:textId="77777777" w:rsidR="00643E24" w:rsidRPr="007216C5" w:rsidDel="006002C8" w:rsidRDefault="00643E24" w:rsidP="007216C5">
      <w:pPr>
        <w:rPr>
          <w:moveFrom w:id="788" w:author="Ryan Lemos" w:date="2019-02-20T11:37:00Z"/>
        </w:rPr>
      </w:pPr>
      <w:moveFromRangeStart w:id="789" w:author="Ryan Lemos" w:date="2019-02-20T11:37:00Z" w:name="move1555083"/>
    </w:p>
    <w:p w14:paraId="1913D29D" w14:textId="77777777" w:rsidR="007216C5" w:rsidDel="006002C8" w:rsidRDefault="00FF70F9" w:rsidP="00FF70F9">
      <w:pPr>
        <w:pStyle w:val="Ttulo3"/>
        <w:rPr>
          <w:moveFrom w:id="790" w:author="Ryan Lemos" w:date="2019-02-20T11:37:00Z"/>
        </w:rPr>
      </w:pPr>
      <w:moveFrom w:id="791" w:author="Ryan Lemos" w:date="2019-02-20T11:37:00Z">
        <w:r w:rsidDel="006002C8">
          <w:t>Testes</w:t>
        </w:r>
      </w:moveFrom>
    </w:p>
    <w:moveFromRangeEnd w:id="789"/>
    <w:p w14:paraId="2883A2C9" w14:textId="77777777" w:rsidR="00FB122B" w:rsidRPr="00F97B7F" w:rsidRDefault="009648A4">
      <w:pPr>
        <w:pPrChange w:id="792" w:author="Ryan Lemos" w:date="2019-02-18T21:04:00Z">
          <w:pPr>
            <w:pStyle w:val="Ttulo2"/>
          </w:pPr>
        </w:pPrChange>
      </w:pPr>
      <w:del w:id="793" w:author="Ryan Lemos" w:date="2019-02-24T17:52:00Z">
        <w:r w:rsidDel="001D2BA8">
          <w:delText>Ferramentas de desenvolvimento utilizadas</w:delText>
        </w:r>
      </w:del>
    </w:p>
    <w:p w14:paraId="5D08B303" w14:textId="77777777" w:rsidR="00FB122B" w:rsidRDefault="009648A4">
      <w:pPr>
        <w:pStyle w:val="Ttulo3"/>
        <w:rPr>
          <w:ins w:id="794" w:author="Ryan Lemos" w:date="2019-02-20T11:21:00Z"/>
        </w:rPr>
        <w:pPrChange w:id="795" w:author="Ryan Lemos" w:date="2019-02-22T09:24:00Z">
          <w:pPr>
            <w:pStyle w:val="Ttulo2"/>
          </w:pPr>
        </w:pPrChange>
      </w:pPr>
      <w:bookmarkStart w:id="796" w:name="_Toc2273664"/>
      <w:r>
        <w:t>Sistema desenvolvido</w:t>
      </w:r>
      <w:bookmarkEnd w:id="796"/>
    </w:p>
    <w:p w14:paraId="31C86A8F" w14:textId="77777777" w:rsidR="00C778D2" w:rsidRDefault="00C778D2" w:rsidP="00C778D2">
      <w:pPr>
        <w:rPr>
          <w:ins w:id="797" w:author="Ryan Lemos" w:date="2019-02-20T11:21:00Z"/>
        </w:rPr>
      </w:pPr>
    </w:p>
    <w:p w14:paraId="70ACBC13" w14:textId="77777777" w:rsidR="00C778D2" w:rsidRPr="00C778D2" w:rsidRDefault="00FB122B">
      <w:pPr>
        <w:rPr>
          <w:ins w:id="798" w:author="Ryan Lemos" w:date="2019-02-20T11:25:00Z"/>
        </w:rPr>
      </w:pPr>
      <w:ins w:id="799" w:author="Ryan Lemos" w:date="2019-02-18T21:04:00Z">
        <w:r>
          <w:t>As estórias de usuários</w:t>
        </w:r>
      </w:ins>
      <w:ins w:id="800" w:author="Ryan Lemos" w:date="2019-02-20T11:24:00Z">
        <w:r w:rsidR="00C778D2">
          <w:t xml:space="preserve">, conforme descrito na seção </w:t>
        </w:r>
        <w:r w:rsidR="00C778D2" w:rsidRPr="00C778D2">
          <w:rPr>
            <w:highlight w:val="yellow"/>
            <w:rPrChange w:id="801" w:author="Ryan Lemos" w:date="2019-02-20T11:24:00Z">
              <w:rPr/>
            </w:rPrChange>
          </w:rPr>
          <w:t>X</w:t>
        </w:r>
        <w:r w:rsidR="00C778D2">
          <w:t xml:space="preserve">, </w:t>
        </w:r>
      </w:ins>
      <w:ins w:id="802"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803" w:author="Ryan Lemos" w:date="2019-02-20T11:25:00Z">
        <w:r w:rsidR="00C778D2">
          <w:t>,</w:t>
        </w:r>
      </w:ins>
      <w:ins w:id="804" w:author="Ryan Lemos" w:date="2019-02-18T21:04:00Z">
        <w:r>
          <w:t xml:space="preserve"> o gestor</w:t>
        </w:r>
      </w:ins>
      <w:ins w:id="805" w:author="Ryan Lemos" w:date="2019-02-20T11:25:00Z">
        <w:r w:rsidR="00C778D2">
          <w:t xml:space="preserve"> e o administrador (ou desenvolvedor)</w:t>
        </w:r>
      </w:ins>
      <w:ins w:id="806" w:author="Ryan Lemos" w:date="2019-02-18T21:04:00Z">
        <w:r>
          <w:t>.</w:t>
        </w:r>
      </w:ins>
      <w:ins w:id="807" w:author="Ryan Lemos" w:date="2019-03-02T08:15:00Z">
        <w:r w:rsidR="00485768">
          <w:t xml:space="preserve"> </w:t>
        </w:r>
      </w:ins>
      <w:ins w:id="808" w:author="Ryan Lemos" w:date="2019-03-02T08:14:00Z">
        <w:r w:rsidR="00485768">
          <w:t xml:space="preserve"> </w:t>
        </w:r>
      </w:ins>
    </w:p>
    <w:p w14:paraId="2DB813B9" w14:textId="77777777" w:rsidR="00FB122B" w:rsidRDefault="00C778D2">
      <w:pPr>
        <w:rPr>
          <w:ins w:id="809" w:author="Ryan Lemos" w:date="2019-02-18T21:04:00Z"/>
        </w:rPr>
      </w:pPr>
      <w:ins w:id="810" w:author="Ryan Lemos" w:date="2019-02-20T11:29:00Z">
        <w:r>
          <w:t>O release foi dividido por cada perfil de usuário, sendo apresentado as funcionalidades que serão utilizadas por estes perfi</w:t>
        </w:r>
      </w:ins>
      <w:ins w:id="811" w:author="Ryan Lemos" w:date="2019-02-20T11:30:00Z">
        <w:r>
          <w:t>s</w:t>
        </w:r>
      </w:ins>
      <w:ins w:id="812" w:author="Ryan Lemos" w:date="2019-02-20T11:29:00Z">
        <w:r>
          <w:t>.</w:t>
        </w:r>
      </w:ins>
      <w:ins w:id="813" w:author="Ryan Lemos" w:date="2019-02-20T11:30:00Z">
        <w:r>
          <w:t xml:space="preserve"> Porém h</w:t>
        </w:r>
      </w:ins>
      <w:ins w:id="814" w:author="Ryan Lemos" w:date="2019-02-18T21:04:00Z">
        <w:r w:rsidR="00FB122B">
          <w:t xml:space="preserve">á </w:t>
        </w:r>
      </w:ins>
      <w:ins w:id="815" w:author="Ryan Lemos" w:date="2019-02-20T11:31:00Z">
        <w:r w:rsidR="00826E27">
          <w:t>três</w:t>
        </w:r>
      </w:ins>
      <w:ins w:id="816" w:author="Ryan Lemos" w:date="2019-02-18T21:04:00Z">
        <w:r w:rsidR="00FB122B">
          <w:t xml:space="preserve"> estória</w:t>
        </w:r>
      </w:ins>
      <w:ins w:id="817" w:author="Ryan Lemos" w:date="2019-02-19T22:38:00Z">
        <w:r w:rsidR="004B083A">
          <w:t xml:space="preserve">s </w:t>
        </w:r>
      </w:ins>
      <w:ins w:id="818" w:author="Ryan Lemos" w:date="2019-02-18T21:04:00Z">
        <w:r w:rsidR="00FB122B">
          <w:t xml:space="preserve">que </w:t>
        </w:r>
      </w:ins>
      <w:ins w:id="819" w:author="Ryan Lemos" w:date="2019-02-19T22:38:00Z">
        <w:r w:rsidR="004B083A">
          <w:t>são</w:t>
        </w:r>
      </w:ins>
      <w:ins w:id="820" w:author="Ryan Lemos" w:date="2019-02-18T21:04:00Z">
        <w:r w:rsidR="00FB122B">
          <w:t xml:space="preserve"> válida</w:t>
        </w:r>
      </w:ins>
      <w:ins w:id="821" w:author="Ryan Lemos" w:date="2019-02-19T22:38:00Z">
        <w:r w:rsidR="004B083A">
          <w:t>s</w:t>
        </w:r>
      </w:ins>
      <w:ins w:id="822" w:author="Ryan Lemos" w:date="2019-02-18T21:04:00Z">
        <w:r w:rsidR="00FB122B">
          <w:t xml:space="preserve"> para todos os</w:t>
        </w:r>
      </w:ins>
      <w:ins w:id="823" w:author="Ryan Lemos" w:date="2019-02-20T11:30:00Z">
        <w:r>
          <w:t xml:space="preserve"> perfis de</w:t>
        </w:r>
      </w:ins>
      <w:ins w:id="824" w:author="Ryan Lemos" w:date="2019-02-18T21:04:00Z">
        <w:r w:rsidR="00FB122B">
          <w:t xml:space="preserve"> usuários</w:t>
        </w:r>
      </w:ins>
      <w:ins w:id="825" w:author="Ryan Lemos" w:date="2019-02-20T11:30:00Z">
        <w:r>
          <w:t>.</w:t>
        </w:r>
      </w:ins>
      <w:ins w:id="826" w:author="Ryan Lemos" w:date="2019-02-18T21:04:00Z">
        <w:r w:rsidR="00FB122B">
          <w:t xml:space="preserve"> </w:t>
        </w:r>
      </w:ins>
      <w:ins w:id="827" w:author="Ryan Lemos" w:date="2019-02-20T11:30:00Z">
        <w:r>
          <w:t>Se</w:t>
        </w:r>
      </w:ins>
      <w:ins w:id="828" w:author="Ryan Lemos" w:date="2019-02-18T21:04:00Z">
        <w:r w:rsidR="00FB122B">
          <w:t xml:space="preserve"> trata da funcionalidade de login descrit</w:t>
        </w:r>
      </w:ins>
      <w:ins w:id="829" w:author="Ryan Lemos" w:date="2019-02-19T22:39:00Z">
        <w:r w:rsidR="004B083A">
          <w:t>a</w:t>
        </w:r>
      </w:ins>
      <w:ins w:id="830" w:author="Ryan Lemos" w:date="2019-02-18T21:04:00Z">
        <w:r w:rsidR="00FB122B">
          <w:t xml:space="preserve"> na </w:t>
        </w:r>
        <w:r w:rsidR="00FB122B" w:rsidRPr="00B21C4F">
          <w:rPr>
            <w:highlight w:val="yellow"/>
          </w:rPr>
          <w:t>figura X</w:t>
        </w:r>
      </w:ins>
      <w:ins w:id="831" w:author="Ryan Lemos" w:date="2019-02-19T22:39:00Z">
        <w:r w:rsidR="004B083A">
          <w:t xml:space="preserve">, a funcionalidade de notificação descrita pela </w:t>
        </w:r>
        <w:r w:rsidR="004B083A" w:rsidRPr="004B083A">
          <w:rPr>
            <w:highlight w:val="yellow"/>
            <w:rPrChange w:id="832" w:author="Ryan Lemos" w:date="2019-02-19T22:39:00Z">
              <w:rPr/>
            </w:rPrChange>
          </w:rPr>
          <w:t>figura x</w:t>
        </w:r>
      </w:ins>
      <w:ins w:id="833" w:author="Ryan Lemos" w:date="2019-02-20T11:31:00Z">
        <w:r w:rsidR="00826E27">
          <w:t xml:space="preserve"> e a </w:t>
        </w:r>
      </w:ins>
      <w:ins w:id="834" w:author="Ryan Lemos" w:date="2019-02-20T11:32:00Z">
        <w:r w:rsidR="00826E27">
          <w:t>troca de senhas</w:t>
        </w:r>
      </w:ins>
      <w:ins w:id="835" w:author="Ryan Lemos" w:date="2019-02-18T21:04:00Z">
        <w:r w:rsidR="00FB122B">
          <w:t>.</w:t>
        </w:r>
      </w:ins>
    </w:p>
    <w:p w14:paraId="09D96C90" w14:textId="77777777" w:rsidR="00FB122B" w:rsidRDefault="00FB122B" w:rsidP="00FB122B">
      <w:pPr>
        <w:rPr>
          <w:ins w:id="836" w:author="Ryan Lemos" w:date="2019-02-18T21:04:00Z"/>
        </w:rPr>
      </w:pPr>
    </w:p>
    <w:p w14:paraId="7526874F" w14:textId="77777777" w:rsidR="00FB122B" w:rsidRDefault="00FB122B" w:rsidP="00FB122B">
      <w:pPr>
        <w:ind w:firstLine="0"/>
        <w:jc w:val="center"/>
        <w:rPr>
          <w:ins w:id="837" w:author="Ryan Lemos" w:date="2019-02-18T21:04:00Z"/>
        </w:rPr>
      </w:pPr>
      <w:ins w:id="838" w:author="Ryan Lemos" w:date="2019-02-18T21:04:00Z">
        <w:r>
          <w:rPr>
            <w:noProof/>
          </w:rPr>
          <w:drawing>
            <wp:inline distT="0" distB="0" distL="0" distR="0" wp14:anchorId="6EF4C153" wp14:editId="3EA977C7">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6221C7F9" w14:textId="77777777" w:rsidR="00FB122B" w:rsidRDefault="00FB122B" w:rsidP="00FB122B">
      <w:pPr>
        <w:ind w:firstLine="0"/>
        <w:jc w:val="center"/>
        <w:rPr>
          <w:ins w:id="839" w:author="Ryan Lemos" w:date="2019-02-18T21:04:00Z"/>
        </w:rPr>
      </w:pPr>
    </w:p>
    <w:p w14:paraId="45019969" w14:textId="77777777" w:rsidR="00FB122B" w:rsidRDefault="00FB122B" w:rsidP="00FB122B">
      <w:pPr>
        <w:rPr>
          <w:ins w:id="840" w:author="Ryan Lemos" w:date="2019-02-20T11:30:00Z"/>
        </w:rPr>
      </w:pPr>
      <w:ins w:id="841" w:author="Ryan Lemos" w:date="2019-02-18T21:04:00Z">
        <w:r>
          <w:t xml:space="preserve">Essa estória define como será a interface de login que pode ser vista na </w:t>
        </w:r>
        <w:r w:rsidRPr="00B21C4F">
          <w:rPr>
            <w:highlight w:val="yellow"/>
          </w:rPr>
          <w:t>figura X</w:t>
        </w:r>
        <w:r>
          <w:t>. Além disso as estórias descritas nes</w:t>
        </w:r>
      </w:ins>
      <w:ins w:id="842" w:author="Ryan Lemos" w:date="2019-02-18T21:08:00Z">
        <w:r w:rsidR="00634322">
          <w:t>t</w:t>
        </w:r>
      </w:ins>
      <w:ins w:id="843"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14:paraId="696737F2" w14:textId="77777777" w:rsidR="00C778D2" w:rsidRDefault="00C778D2" w:rsidP="00FB122B">
      <w:pPr>
        <w:rPr>
          <w:ins w:id="844" w:author="Ryan Lemos" w:date="2019-02-18T21:11:00Z"/>
        </w:rPr>
      </w:pPr>
    </w:p>
    <w:p w14:paraId="37DA20D9" w14:textId="77777777" w:rsidR="00506933" w:rsidRDefault="00506933" w:rsidP="00506933">
      <w:pPr>
        <w:ind w:firstLine="0"/>
        <w:jc w:val="center"/>
        <w:rPr>
          <w:ins w:id="845" w:author="Ryan Lemos" w:date="2019-03-01T09:12:00Z"/>
        </w:rPr>
      </w:pPr>
      <w:ins w:id="846" w:author="Ryan Lemos" w:date="2019-02-18T21:11:00Z">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14:paraId="462AE7D1" w14:textId="77777777" w:rsidR="003B49D8" w:rsidRDefault="003B49D8" w:rsidP="00506933">
      <w:pPr>
        <w:ind w:firstLine="0"/>
        <w:jc w:val="center"/>
        <w:rPr>
          <w:ins w:id="847" w:author="Ryan Lemos" w:date="2019-03-01T09:13:00Z"/>
        </w:rPr>
      </w:pPr>
    </w:p>
    <w:p w14:paraId="770C2599" w14:textId="77777777" w:rsidR="003B49D8" w:rsidRDefault="003B49D8" w:rsidP="003B49D8">
      <w:pPr>
        <w:rPr>
          <w:ins w:id="848" w:author="Ryan Lemos" w:date="2019-03-01T09:24:00Z"/>
        </w:rPr>
      </w:pPr>
      <w:ins w:id="849" w:author="Ryan Lemos" w:date="2019-03-01T09:12:00Z">
        <w:r>
          <w:t>D</w:t>
        </w:r>
      </w:ins>
      <w:ins w:id="850" w:author="Ryan Lemos" w:date="2019-03-01T09:13:00Z">
        <w:r>
          <w:t xml:space="preserve">eve-se ressaltar, como discutido na </w:t>
        </w:r>
        <w:r w:rsidRPr="003B49D8">
          <w:rPr>
            <w:highlight w:val="red"/>
            <w:rPrChange w:id="851" w:author="Ryan Lemos" w:date="2019-03-01T09:13:00Z">
              <w:rPr/>
            </w:rPrChange>
          </w:rPr>
          <w:t>seção X</w:t>
        </w:r>
        <w:r>
          <w:t xml:space="preserve"> os dados sensíveis, como a senha do usuário passaram por um processo de criptografia utilizado pel</w:t>
        </w:r>
      </w:ins>
      <w:ins w:id="852" w:author="Ryan Lemos" w:date="2019-03-01T09:14:00Z">
        <w:r>
          <w:t xml:space="preserve">o Laravel, possibilitando assim a segurança dos dados. Porém por se tratar de uma aplicação que une um </w:t>
        </w:r>
        <w:r w:rsidRPr="003B49D8">
          <w:rPr>
            <w:i/>
            <w:rPrChange w:id="853" w:author="Ryan Lemos" w:date="2019-03-01T09:14:00Z">
              <w:rPr/>
            </w:rPrChange>
          </w:rPr>
          <w:t>backend</w:t>
        </w:r>
        <w:r>
          <w:t xml:space="preserve"> e </w:t>
        </w:r>
        <w:r w:rsidRPr="003B49D8">
          <w:rPr>
            <w:i/>
            <w:rPrChange w:id="854" w:author="Ryan Lemos" w:date="2019-03-01T09:14:00Z">
              <w:rPr/>
            </w:rPrChange>
          </w:rPr>
          <w:t>frontend</w:t>
        </w:r>
        <w:r>
          <w:t xml:space="preserve"> gerenciado por frameworks diferentes</w:t>
        </w:r>
      </w:ins>
      <w:ins w:id="855" w:author="Ryan Lemos" w:date="2019-03-01T09:15:00Z">
        <w:r>
          <w:t xml:space="preserve"> se fez necessário em alguns momentos criptografar os dados em que as duas aplicações conversam. Porém se faz necessário recuperar a informação no estado anter</w:t>
        </w:r>
      </w:ins>
      <w:ins w:id="856" w:author="Ryan Lemos" w:date="2019-03-01T09:16:00Z">
        <w:r>
          <w:t xml:space="preserve">ior a criptografia, então surge o processo de criptografia como sugerido na </w:t>
        </w:r>
        <w:r w:rsidRPr="003A7E2E">
          <w:rPr>
            <w:highlight w:val="red"/>
            <w:rPrChange w:id="857" w:author="Ryan Lemos" w:date="2019-03-01T09:21:00Z">
              <w:rPr/>
            </w:rPrChange>
          </w:rPr>
          <w:t>seção x</w:t>
        </w:r>
        <w:r>
          <w:t xml:space="preserve">. Um desses momentos se dá no retorno das informações do usuário no momento de login feito pela API. </w:t>
        </w:r>
      </w:ins>
      <w:ins w:id="858" w:author="Ryan Lemos" w:date="2019-03-01T09:17:00Z">
        <w:r>
          <w:t xml:space="preserve">Alguns dados como informações dos usuários, menus, permissões, são salvas no </w:t>
        </w:r>
        <w:r w:rsidRPr="003B49D8">
          <w:rPr>
            <w:i/>
            <w:rPrChange w:id="859" w:author="Ryan Lemos" w:date="2019-03-01T09:17:00Z">
              <w:rPr/>
            </w:rPrChange>
          </w:rPr>
          <w:t>LocalStorage</w:t>
        </w:r>
        <w:r>
          <w:t xml:space="preserve"> que é uma espécie de memória local do navegador</w:t>
        </w:r>
      </w:ins>
      <w:ins w:id="860" w:author="Ryan Lemos" w:date="2019-03-01T09:18:00Z">
        <w:r>
          <w:t>, que pode ser acessada e recuperada a partir do navegador. Então o usuário poderia facilmente descobrir o processo de criptografia, já q</w:t>
        </w:r>
      </w:ins>
      <w:ins w:id="861" w:author="Ryan Lemos" w:date="2019-03-01T09:19:00Z">
        <w:r>
          <w:t>ue há como descriptografar.</w:t>
        </w:r>
      </w:ins>
      <w:ins w:id="862" w:author="Ryan Lemos" w:date="2019-03-01T09:20:00Z">
        <w:r w:rsidR="003A7E2E">
          <w:t xml:space="preserve"> Pensando nesses problemas descritos desenvolveu-se uma função de criptografia e outra de descriptografia,</w:t>
        </w:r>
      </w:ins>
      <w:ins w:id="863" w:author="Ryan Lemos" w:date="2019-03-01T09:24:00Z">
        <w:r w:rsidR="00521931">
          <w:t xml:space="preserve"> como visto</w:t>
        </w:r>
      </w:ins>
      <w:ins w:id="864" w:author="Ryan Lemos" w:date="2019-03-01T09:20:00Z">
        <w:r w:rsidR="003A7E2E">
          <w:t xml:space="preserve"> </w:t>
        </w:r>
      </w:ins>
      <w:ins w:id="865" w:author="Ryan Lemos" w:date="2019-03-01T09:24:00Z">
        <w:r w:rsidR="00521931">
          <w:t>n</w:t>
        </w:r>
      </w:ins>
      <w:ins w:id="866" w:author="Ryan Lemos" w:date="2019-03-01T09:20:00Z">
        <w:r w:rsidR="003A7E2E">
          <w:t>a</w:t>
        </w:r>
      </w:ins>
      <w:ins w:id="867" w:author="Ryan Lemos" w:date="2019-03-01T09:25:00Z">
        <w:r w:rsidR="00521931">
          <w:t>s</w:t>
        </w:r>
      </w:ins>
      <w:ins w:id="868" w:author="Ryan Lemos" w:date="2019-03-01T09:20:00Z">
        <w:r w:rsidR="003A7E2E">
          <w:t xml:space="preserve"> figura</w:t>
        </w:r>
      </w:ins>
      <w:ins w:id="869" w:author="Ryan Lemos" w:date="2019-03-01T09:25:00Z">
        <w:r w:rsidR="00521931">
          <w:t>s</w:t>
        </w:r>
      </w:ins>
      <w:ins w:id="870" w:author="Ryan Lemos" w:date="2019-03-01T09:20:00Z">
        <w:r w:rsidR="003A7E2E" w:rsidRPr="003A7E2E">
          <w:rPr>
            <w:highlight w:val="yellow"/>
            <w:rPrChange w:id="871" w:author="Ryan Lemos" w:date="2019-03-01T09:20:00Z">
              <w:rPr/>
            </w:rPrChange>
          </w:rPr>
          <w:t xml:space="preserve"> x</w:t>
        </w:r>
      </w:ins>
      <w:ins w:id="872" w:author="Ryan Lemos" w:date="2019-03-01T09:25:00Z">
        <w:r w:rsidR="00521931">
          <w:t xml:space="preserve"> </w:t>
        </w:r>
        <w:r w:rsidR="00521931" w:rsidRPr="00521931">
          <w:rPr>
            <w:highlight w:val="yellow"/>
            <w:rPrChange w:id="873" w:author="Ryan Lemos" w:date="2019-03-01T09:25:00Z">
              <w:rPr/>
            </w:rPrChange>
          </w:rPr>
          <w:t>e x</w:t>
        </w:r>
      </w:ins>
      <w:ins w:id="874" w:author="Ryan Lemos" w:date="2019-03-01T09:21:00Z">
        <w:r w:rsidR="003A7E2E">
          <w:t>.</w:t>
        </w:r>
        <w:r w:rsidR="00521931">
          <w:t xml:space="preserve"> Essas funções foram implementadas tanto no </w:t>
        </w:r>
        <w:r w:rsidR="00521931" w:rsidRPr="00521931">
          <w:rPr>
            <w:i/>
            <w:rPrChange w:id="875" w:author="Ryan Lemos" w:date="2019-03-01T09:21:00Z">
              <w:rPr/>
            </w:rPrChange>
          </w:rPr>
          <w:t>backend</w:t>
        </w:r>
        <w:r w:rsidR="00521931">
          <w:t xml:space="preserve"> quanto no </w:t>
        </w:r>
        <w:r w:rsidR="00521931" w:rsidRPr="00521931">
          <w:rPr>
            <w:i/>
            <w:rPrChange w:id="876" w:author="Ryan Lemos" w:date="2019-03-01T09:21:00Z">
              <w:rPr/>
            </w:rPrChange>
          </w:rPr>
          <w:t>frontend</w:t>
        </w:r>
      </w:ins>
      <w:ins w:id="877" w:author="Ryan Lemos" w:date="2019-03-01T09:22:00Z">
        <w:r w:rsidR="00521931">
          <w:t xml:space="preserve"> para que assim as duas faces da aplicação consigam comunicar os dados sensíveis de maneira mais segura.</w:t>
        </w:r>
      </w:ins>
    </w:p>
    <w:p w14:paraId="280B5545" w14:textId="77777777" w:rsidR="00521931" w:rsidRDefault="00521931" w:rsidP="00521931">
      <w:pPr>
        <w:ind w:firstLine="0"/>
        <w:jc w:val="center"/>
        <w:rPr>
          <w:ins w:id="878" w:author="Ryan Lemos" w:date="2019-03-01T09:27:00Z"/>
        </w:rPr>
      </w:pPr>
      <w:ins w:id="879" w:author="Ryan Lemos" w:date="2019-03-01T09:26:00Z">
        <w:r>
          <w:rPr>
            <w:noProof/>
          </w:rPr>
          <w:lastRenderedPageBreak/>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14:paraId="55D3071D" w14:textId="77777777" w:rsidR="00521931" w:rsidRDefault="00521931" w:rsidP="00521931">
      <w:pPr>
        <w:ind w:firstLine="0"/>
        <w:jc w:val="center"/>
        <w:rPr>
          <w:ins w:id="880" w:author="Ryan Lemos" w:date="2019-03-01T09:27:00Z"/>
        </w:rPr>
      </w:pPr>
    </w:p>
    <w:p w14:paraId="1BC4D594" w14:textId="77777777" w:rsidR="00521931" w:rsidRDefault="00521931" w:rsidP="00521931">
      <w:pPr>
        <w:rPr>
          <w:ins w:id="881" w:author="Ryan Lemos" w:date="2019-03-01T09:43:00Z"/>
        </w:rPr>
      </w:pPr>
      <w:ins w:id="882" w:author="Ryan Lemos" w:date="2019-03-01T09:27:00Z">
        <w:r>
          <w:t xml:space="preserve">A </w:t>
        </w:r>
        <w:r w:rsidRPr="00521931">
          <w:rPr>
            <w:highlight w:val="yellow"/>
            <w:rPrChange w:id="883" w:author="Ryan Lemos" w:date="2019-03-01T09:27:00Z">
              <w:rPr/>
            </w:rPrChange>
          </w:rPr>
          <w:t>figura x</w:t>
        </w:r>
        <w:r>
          <w:t xml:space="preserve"> se trata das funções de criptografia e descriptografia, implementad</w:t>
        </w:r>
      </w:ins>
      <w:ins w:id="884" w:author="Ryan Lemos" w:date="2019-03-01T09:28:00Z">
        <w:r>
          <w:t xml:space="preserve">as no </w:t>
        </w:r>
        <w:r w:rsidRPr="00521931">
          <w:rPr>
            <w:i/>
            <w:rPrChange w:id="885" w:author="Ryan Lemos" w:date="2019-03-01T09:28:00Z">
              <w:rPr/>
            </w:rPrChange>
          </w:rPr>
          <w:t>frontend</w:t>
        </w:r>
        <w:r>
          <w:t xml:space="preserve">. O que a função de criptografia faz é rodar a função ‘btoa’ que </w:t>
        </w:r>
      </w:ins>
      <w:ins w:id="886" w:author="Ryan Lemos" w:date="2019-03-01T09:29:00Z">
        <w:r>
          <w:t xml:space="preserve">codifica o texto passado para </w:t>
        </w:r>
      </w:ins>
      <w:ins w:id="887" w:author="Ryan Lemos" w:date="2019-03-01T09:31:00Z">
        <w:r w:rsidR="00F302F5">
          <w:t>o método de codificação base-64</w:t>
        </w:r>
      </w:ins>
      <w:ins w:id="888" w:author="Ryan Lemos" w:date="2019-03-01T09:32:00Z">
        <w:r w:rsidR="00F302F5">
          <w:t>.</w:t>
        </w:r>
      </w:ins>
      <w:ins w:id="889" w:author="Ryan Lemos" w:date="2019-03-01T09:31:00Z">
        <w:r w:rsidR="00F302F5">
          <w:t xml:space="preserve"> </w:t>
        </w:r>
      </w:ins>
      <w:ins w:id="890" w:author="Ryan Lemos" w:date="2019-03-01T09:32:00Z">
        <w:r w:rsidR="00F302F5">
          <w:t xml:space="preserve">Essa </w:t>
        </w:r>
      </w:ins>
      <w:ins w:id="891" w:author="Ryan Lemos" w:date="2019-03-01T09:33:00Z">
        <w:r w:rsidR="00F302F5">
          <w:t>técnica</w:t>
        </w:r>
      </w:ins>
      <w:ins w:id="892" w:author="Ryan Lemos" w:date="2019-03-01T09:31:00Z">
        <w:r w:rsidR="00F302F5">
          <w:t xml:space="preserve"> utiliza os ca</w:t>
        </w:r>
      </w:ins>
      <w:ins w:id="893" w:author="Ryan Lemos" w:date="2019-03-01T09:32:00Z">
        <w:r w:rsidR="00F302F5">
          <w:t>racteres como letras maiúsculas e minúsculas, números</w:t>
        </w:r>
      </w:ins>
      <w:ins w:id="894" w:author="Ryan Lemos" w:date="2019-03-01T09:33:00Z">
        <w:r w:rsidR="00F302F5">
          <w:t>, ‘+’, ‘/’ e ‘=’</w:t>
        </w:r>
      </w:ins>
      <w:ins w:id="895" w:author="Ryan Lemos" w:date="2019-03-01T09:34:00Z">
        <w:r w:rsidR="00F302F5">
          <w:t xml:space="preserve">. Além disso pode ser criptografada e descriptografada, a descriptografia é feita no JavaScript pela função </w:t>
        </w:r>
      </w:ins>
      <w:ins w:id="896" w:author="Ryan Lemos" w:date="2019-03-01T09:35:00Z">
        <w:r w:rsidR="00F302F5">
          <w:t>‘</w:t>
        </w:r>
      </w:ins>
      <w:ins w:id="897" w:author="Ryan Lemos" w:date="2019-03-01T09:34:00Z">
        <w:r w:rsidR="00F302F5">
          <w:t>atob</w:t>
        </w:r>
      </w:ins>
      <w:ins w:id="898" w:author="Ryan Lemos" w:date="2019-03-01T09:35:00Z">
        <w:r w:rsidR="00F302F5">
          <w:t>’. O que o algoritmo de criptografia faz é repetir a função ‘btoa’ um número de vezes definidas na codificação</w:t>
        </w:r>
      </w:ins>
      <w:ins w:id="899" w:author="Ryan Lemos" w:date="2019-03-01T09:36:00Z">
        <w:r w:rsidR="00F302F5">
          <w:t xml:space="preserve">. Desse jeito ainda seria possível a um intruso pensar a mesma </w:t>
        </w:r>
      </w:ins>
      <w:ins w:id="900" w:author="Ryan Lemos" w:date="2019-03-01T09:37:00Z">
        <w:r w:rsidR="00F302F5">
          <w:t xml:space="preserve">coisa. Aí entra o que foi discutido na </w:t>
        </w:r>
        <w:r w:rsidR="00F302F5" w:rsidRPr="00F302F5">
          <w:rPr>
            <w:highlight w:val="red"/>
            <w:rPrChange w:id="901" w:author="Ryan Lemos" w:date="2019-03-01T09:37:00Z">
              <w:rPr/>
            </w:rPrChange>
          </w:rPr>
          <w:t>seção x</w:t>
        </w:r>
        <w:r w:rsidR="00F302F5">
          <w:t xml:space="preserve"> o acréscimo de uma chave de segurança. Então em algum momento definido, como visto pela </w:t>
        </w:r>
      </w:ins>
      <w:ins w:id="902" w:author="Ryan Lemos" w:date="2019-03-01T09:38:00Z">
        <w:r w:rsidR="00F302F5">
          <w:t xml:space="preserve">variável ‘this.time_to_add_key” o algoritmo acrescenta uma chave ao texto já criptografado. Isso dificulta já </w:t>
        </w:r>
      </w:ins>
      <w:ins w:id="903" w:author="Ryan Lemos" w:date="2019-03-01T09:39:00Z">
        <w:r w:rsidR="00F302F5">
          <w:t>que para descobrir o texto original, deve-se conhecer a chave e saber em qual momento ela é utilizada. No processo de recuperação da mensagem original</w:t>
        </w:r>
      </w:ins>
      <w:ins w:id="904" w:author="Ryan Lemos" w:date="2019-03-01T09:40:00Z">
        <w:r w:rsidR="007D7C65">
          <w:t xml:space="preserve"> o que acontece é que simplesmente pegar essa posição de adição não resolveria já que o processo de recuperação é o inverso da criptografia, para não perder a</w:t>
        </w:r>
      </w:ins>
      <w:ins w:id="905" w:author="Ryan Lemos" w:date="2019-03-01T09:41:00Z">
        <w:r w:rsidR="007D7C65">
          <w:t xml:space="preserve"> referencia e saber em qual momento se deve adicionar a chave, pega-se quantas vezes são utilizadas para criptografar subtraído ao momento de se adicionar a chave. Para-se entende</w:t>
        </w:r>
      </w:ins>
      <w:ins w:id="906" w:author="Ryan Lemos" w:date="2019-03-01T09:42:00Z">
        <w:r w:rsidR="007D7C65">
          <w:t xml:space="preserve">r </w:t>
        </w:r>
      </w:ins>
      <w:ins w:id="907" w:author="Ryan Lemos" w:date="2019-03-02T08:58:00Z">
        <w:r w:rsidR="00004774">
          <w:t>utilizemos um artificio</w:t>
        </w:r>
      </w:ins>
      <w:ins w:id="908" w:author="Ryan Lemos" w:date="2019-03-01T09:42:00Z">
        <w:r w:rsidR="007D7C65">
          <w:t xml:space="preserve"> utilizad</w:t>
        </w:r>
      </w:ins>
      <w:ins w:id="909" w:author="Ryan Lemos" w:date="2019-03-02T08:58:00Z">
        <w:r w:rsidR="00004774">
          <w:t>o</w:t>
        </w:r>
      </w:ins>
      <w:ins w:id="910" w:author="Ryan Lemos" w:date="2019-03-01T09:42:00Z">
        <w:r w:rsidR="007D7C65">
          <w:t xml:space="preserve"> no XP</w:t>
        </w:r>
      </w:ins>
      <w:ins w:id="911" w:author="Ryan Lemos" w:date="2019-03-02T08:58:00Z">
        <w:r w:rsidR="00004774">
          <w:t xml:space="preserve">, </w:t>
        </w:r>
        <w:r w:rsidR="00004774" w:rsidRPr="00004774">
          <w:rPr>
            <w:highlight w:val="yellow"/>
            <w:rPrChange w:id="912" w:author="Ryan Lemos" w:date="2019-03-02T08:58:00Z">
              <w:rPr/>
            </w:rPrChange>
          </w:rPr>
          <w:t>seção x</w:t>
        </w:r>
        <w:r w:rsidR="00004774">
          <w:t xml:space="preserve">, </w:t>
        </w:r>
      </w:ins>
      <w:ins w:id="913" w:author="Ryan Lemos" w:date="2019-03-01T09:42:00Z">
        <w:r w:rsidR="007D7C65">
          <w:t>chamada de ‘metáfora’</w:t>
        </w:r>
      </w:ins>
      <w:ins w:id="914" w:author="Ryan Lemos" w:date="2019-03-02T08:59:00Z">
        <w:r w:rsidR="00004774">
          <w:t>. Teles (2014) afirma que a metáfora é um ótimo meio para se entender situações relativamente complexas, já que utiliza outros</w:t>
        </w:r>
      </w:ins>
      <w:ins w:id="915" w:author="Ryan Lemos" w:date="2019-03-02T09:00:00Z">
        <w:r w:rsidR="00004774">
          <w:t xml:space="preserve"> meios associativos, simplificando o problema complexo. </w:t>
        </w:r>
      </w:ins>
    </w:p>
    <w:p w14:paraId="694253C6" w14:textId="77777777" w:rsidR="00F97159" w:rsidRDefault="007D7C65" w:rsidP="00F97159">
      <w:pPr>
        <w:rPr>
          <w:ins w:id="916" w:author="Ryan Lemos" w:date="2019-03-02T09:21:00Z"/>
        </w:rPr>
      </w:pPr>
      <w:ins w:id="917" w:author="Ryan Lemos" w:date="2019-03-01T09:43:00Z">
        <w:r>
          <w:t>Imagine-se que se está empacotando caixas, colocando umas dentro das outras. São um total de 5 caixas (qu</w:t>
        </w:r>
      </w:ins>
      <w:ins w:id="918" w:author="Ryan Lemos" w:date="2019-03-01T09:44:00Z">
        <w:r>
          <w:t>e seria quantas vezes o dado será criptografado). Digamos que antes de empacotar a segunda caixa</w:t>
        </w:r>
      </w:ins>
      <w:ins w:id="919"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920" w:author="Ryan Lemos" w:date="2019-03-01T09:46:00Z">
        <w:r>
          <w:t>, devo desempacotar a primeira caixa (que seria a última</w:t>
        </w:r>
      </w:ins>
      <w:ins w:id="921" w:author="Ryan Lemos" w:date="2019-03-01T09:47:00Z">
        <w:r>
          <w:t xml:space="preserve"> no processo de empacotamento)</w:t>
        </w:r>
      </w:ins>
      <w:ins w:id="922" w:author="Ryan Lemos" w:date="2019-03-01T09:46:00Z">
        <w:r>
          <w:t xml:space="preserve">, restando 4 caixas, </w:t>
        </w:r>
      </w:ins>
      <w:ins w:id="923" w:author="Ryan Lemos" w:date="2019-03-01T09:47:00Z">
        <w:r>
          <w:t>fazendo o mesmo processo novamente, tira-se mais uma caixa</w:t>
        </w:r>
      </w:ins>
      <w:ins w:id="924" w:author="Ryan Lemos" w:date="2019-03-01T09:48:00Z">
        <w:r>
          <w:t xml:space="preserve"> (que seria a número 4 no processo de empacotamento), tira-se mais uma (que seria a número 3</w:t>
        </w:r>
      </w:ins>
      <w:ins w:id="925" w:author="Ryan Lemos" w:date="2019-03-01T09:57:00Z">
        <w:r w:rsidR="002D073A">
          <w:t>) e chegamos na caixa que inserimos</w:t>
        </w:r>
      </w:ins>
      <w:ins w:id="926" w:author="Ryan Lemos" w:date="2019-03-01T09:58:00Z">
        <w:r w:rsidR="002D073A">
          <w:t xml:space="preserve"> o selo. Podemos assim removê-lo</w:t>
        </w:r>
      </w:ins>
      <w:ins w:id="927" w:author="Ryan Lemos" w:date="2019-03-01T09:59:00Z">
        <w:r w:rsidR="002D073A">
          <w:t xml:space="preserve"> e ter a caixa em seu estado natural</w:t>
        </w:r>
      </w:ins>
      <w:ins w:id="928" w:author="Ryan Lemos" w:date="2019-03-01T09:58:00Z">
        <w:r w:rsidR="002D073A">
          <w:t>. Ou seja</w:t>
        </w:r>
      </w:ins>
      <w:ins w:id="929" w:author="Ryan Lemos" w:date="2019-03-01T09:59:00Z">
        <w:r w:rsidR="002D073A">
          <w:t>,</w:t>
        </w:r>
      </w:ins>
      <w:ins w:id="930" w:author="Ryan Lemos" w:date="2019-03-01T09:58:00Z">
        <w:r w:rsidR="002D073A">
          <w:t xml:space="preserve"> adicionamos na segunda caixa, e removemos na terceira (5-2).</w:t>
        </w:r>
      </w:ins>
      <w:ins w:id="931" w:author="Ryan Lemos" w:date="2019-03-01T09:59:00Z">
        <w:r w:rsidR="002D073A">
          <w:t xml:space="preserve"> Assim </w:t>
        </w:r>
      </w:ins>
      <w:ins w:id="932" w:author="Ryan Lemos" w:date="2019-03-01T10:01:00Z">
        <w:r w:rsidR="002D073A">
          <w:t>se dá</w:t>
        </w:r>
      </w:ins>
      <w:ins w:id="933" w:author="Ryan Lemos" w:date="2019-03-01T09:59:00Z">
        <w:r w:rsidR="002D073A">
          <w:t xml:space="preserve"> </w:t>
        </w:r>
      </w:ins>
      <w:ins w:id="934" w:author="Ryan Lemos" w:date="2019-03-01T10:00:00Z">
        <w:r w:rsidR="002D073A">
          <w:t>essa função de</w:t>
        </w:r>
      </w:ins>
      <w:ins w:id="935" w:author="Ryan Lemos" w:date="2019-03-01T09:59:00Z">
        <w:r w:rsidR="002D073A">
          <w:t xml:space="preserve"> criptografia</w:t>
        </w:r>
      </w:ins>
      <w:ins w:id="936" w:author="Ryan Lemos" w:date="2019-03-01T10:00:00Z">
        <w:r w:rsidR="002D073A">
          <w:t xml:space="preserve"> criada</w:t>
        </w:r>
      </w:ins>
      <w:ins w:id="937" w:author="Ryan Lemos" w:date="2019-03-01T09:59:00Z">
        <w:r w:rsidR="002D073A">
          <w:t xml:space="preserve">, algo como empacotando o dado e um determinado momento </w:t>
        </w:r>
      </w:ins>
      <w:ins w:id="938" w:author="Ryan Lemos" w:date="2019-03-01T10:00:00Z">
        <w:r w:rsidR="002D073A">
          <w:t>inserindo uma chave, que ao desempacotar deve ser removida para que se consiga acesso ao dado original.</w:t>
        </w:r>
      </w:ins>
      <w:ins w:id="939" w:author="Ryan Lemos" w:date="2019-03-02T09:20:00Z">
        <w:r w:rsidR="009713E5">
          <w:t xml:space="preserve"> Esse proces</w:t>
        </w:r>
      </w:ins>
      <w:ins w:id="940" w:author="Ryan Lemos" w:date="2019-03-02T09:21:00Z">
        <w:r w:rsidR="009713E5">
          <w:t xml:space="preserve">so é visto na </w:t>
        </w:r>
        <w:r w:rsidR="009713E5" w:rsidRPr="009713E5">
          <w:rPr>
            <w:highlight w:val="yellow"/>
            <w:rPrChange w:id="941" w:author="Ryan Lemos" w:date="2019-03-02T09:21:00Z">
              <w:rPr/>
            </w:rPrChange>
          </w:rPr>
          <w:t>figura x</w:t>
        </w:r>
        <w:r w:rsidR="009713E5">
          <w:t>.</w:t>
        </w:r>
      </w:ins>
    </w:p>
    <w:p w14:paraId="3094B7EF" w14:textId="77777777" w:rsidR="009713E5" w:rsidRDefault="009713E5">
      <w:pPr>
        <w:ind w:firstLine="0"/>
        <w:jc w:val="center"/>
        <w:rPr>
          <w:ins w:id="942" w:author="Ryan Lemos" w:date="2019-03-01T10:02:00Z"/>
        </w:rPr>
        <w:pPrChange w:id="943" w:author="Ryan Lemos" w:date="2019-03-02T09:21:00Z">
          <w:pPr/>
        </w:pPrChange>
      </w:pPr>
      <w:ins w:id="944" w:author="Ryan Lemos" w:date="2019-03-02T09:21:00Z">
        <w:r>
          <w:rPr>
            <w:noProof/>
          </w:rPr>
          <w:drawing>
            <wp:inline distT="0" distB="0" distL="0" distR="0" wp14:anchorId="26923891" wp14:editId="5290DCA1">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14:paraId="54611FF8" w14:textId="77777777" w:rsidR="00F97159" w:rsidRDefault="00F97159">
      <w:pPr>
        <w:rPr>
          <w:ins w:id="945" w:author="Ryan Lemos" w:date="2019-02-19T22:40:00Z"/>
        </w:rPr>
      </w:pPr>
    </w:p>
    <w:p w14:paraId="2D144643" w14:textId="77777777" w:rsidR="004B083A" w:rsidRDefault="004B083A" w:rsidP="004B083A">
      <w:pPr>
        <w:rPr>
          <w:ins w:id="946" w:author="Ryan Lemos" w:date="2019-03-01T09:23:00Z"/>
        </w:rPr>
      </w:pPr>
      <w:ins w:id="947" w:author="Ryan Lemos" w:date="2019-02-19T22:40:00Z">
        <w:r>
          <w:t xml:space="preserve">As notificações são um recurso </w:t>
        </w:r>
      </w:ins>
      <w:ins w:id="948" w:author="Ryan Lemos" w:date="2019-02-19T22:41:00Z">
        <w:r>
          <w:t>responsável por avisar o usuário a respeito de algo novo que ocorreu</w:t>
        </w:r>
      </w:ins>
      <w:ins w:id="949" w:author="Ryan Lemos" w:date="2019-02-19T22:42:00Z">
        <w:r>
          <w:t xml:space="preserve">. Serve para facilitar a utilização e identificação de recursos a serem utilizados no ambiente. A estória da </w:t>
        </w:r>
        <w:r w:rsidRPr="004B083A">
          <w:rPr>
            <w:highlight w:val="yellow"/>
            <w:rPrChange w:id="950" w:author="Ryan Lemos" w:date="2019-02-19T22:42:00Z">
              <w:rPr/>
            </w:rPrChange>
          </w:rPr>
          <w:t>figura x</w:t>
        </w:r>
        <w:r>
          <w:t xml:space="preserve"> define como o usuário imaginou o recurso</w:t>
        </w:r>
      </w:ins>
      <w:ins w:id="951" w:author="Ryan Lemos" w:date="2019-02-19T22:43:00Z">
        <w:r>
          <w:t xml:space="preserve">. A </w:t>
        </w:r>
        <w:r w:rsidRPr="004B083A">
          <w:rPr>
            <w:highlight w:val="yellow"/>
            <w:rPrChange w:id="952" w:author="Ryan Lemos" w:date="2019-02-19T22:43:00Z">
              <w:rPr/>
            </w:rPrChange>
          </w:rPr>
          <w:t>figura X</w:t>
        </w:r>
        <w:r>
          <w:t xml:space="preserve"> é a demonstração de como ele foi implementado.</w:t>
        </w:r>
      </w:ins>
    </w:p>
    <w:p w14:paraId="7DD831A8" w14:textId="77777777" w:rsidR="00521931" w:rsidRDefault="00521931">
      <w:pPr>
        <w:ind w:hanging="142"/>
        <w:jc w:val="center"/>
        <w:rPr>
          <w:ins w:id="953" w:author="Ryan Lemos" w:date="2019-02-19T22:40:00Z"/>
        </w:rPr>
        <w:pPrChange w:id="954" w:author="Ryan Lemos" w:date="2019-03-01T09:24:00Z">
          <w:pPr/>
        </w:pPrChange>
      </w:pPr>
    </w:p>
    <w:p w14:paraId="69F5F882" w14:textId="77777777" w:rsidR="004B083A" w:rsidRDefault="004B083A">
      <w:pPr>
        <w:rPr>
          <w:ins w:id="955" w:author="Ryan Lemos" w:date="2019-02-18T21:04:00Z"/>
        </w:rPr>
      </w:pPr>
    </w:p>
    <w:p w14:paraId="1C4B8472" w14:textId="77777777" w:rsidR="00FB122B" w:rsidRDefault="00F420BA" w:rsidP="00F420BA">
      <w:pPr>
        <w:ind w:firstLine="0"/>
        <w:jc w:val="center"/>
        <w:rPr>
          <w:ins w:id="956" w:author="Ryan Lemos" w:date="2019-02-19T22:44:00Z"/>
        </w:rPr>
      </w:pPr>
      <w:ins w:id="957" w:author="Ryan Lemos" w:date="2019-02-19T22:37:00Z">
        <w:r>
          <w:rPr>
            <w:noProof/>
          </w:rPr>
          <w:drawing>
            <wp:inline distT="0" distB="0" distL="0" distR="0" wp14:anchorId="1A6CF10B" wp14:editId="606803B1">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824CE80" w14:textId="77777777" w:rsidR="004B083A" w:rsidRDefault="004B083A" w:rsidP="00F420BA">
      <w:pPr>
        <w:ind w:firstLine="0"/>
        <w:jc w:val="center"/>
        <w:rPr>
          <w:ins w:id="958" w:author="Ryan Lemos" w:date="2019-02-19T22:43:00Z"/>
        </w:rPr>
      </w:pPr>
    </w:p>
    <w:p w14:paraId="5712CA1B" w14:textId="77777777" w:rsidR="004B083A" w:rsidRDefault="004B083A" w:rsidP="004B083A">
      <w:pPr>
        <w:rPr>
          <w:ins w:id="959" w:author="Ryan Lemos" w:date="2019-02-19T22:44:00Z"/>
        </w:rPr>
      </w:pPr>
      <w:ins w:id="960" w:author="Ryan Lemos" w:date="2019-02-19T22:43:00Z">
        <w:r>
          <w:lastRenderedPageBreak/>
          <w:t xml:space="preserve">Assim como foi solicitado pelo usuário foram-se utilizadas cores </w:t>
        </w:r>
      </w:ins>
      <w:ins w:id="961" w:author="Ryan Lemos" w:date="2019-02-19T22:44:00Z">
        <w:r>
          <w:t>chamativas, para dar um destaque ao elemento. Além disso foi adicionado um efeito de pulsação sobre o elemento que da uma visão de que o elemento está chamando o foco para si</w:t>
        </w:r>
      </w:ins>
      <w:ins w:id="962" w:author="Ryan Lemos" w:date="2019-02-19T22:45:00Z">
        <w:r>
          <w:t>. Assim chama-se mais a atenção do usuário para o elemento.</w:t>
        </w:r>
      </w:ins>
    </w:p>
    <w:p w14:paraId="06E06433" w14:textId="77777777" w:rsidR="004B083A" w:rsidRDefault="004B083A">
      <w:pPr>
        <w:rPr>
          <w:ins w:id="963" w:author="Ryan Lemos" w:date="2019-02-19T22:38:00Z"/>
        </w:rPr>
        <w:pPrChange w:id="964" w:author="Ryan Lemos" w:date="2019-02-19T22:43:00Z">
          <w:pPr>
            <w:ind w:firstLine="0"/>
            <w:jc w:val="center"/>
          </w:pPr>
        </w:pPrChange>
      </w:pPr>
    </w:p>
    <w:p w14:paraId="6970ABB3" w14:textId="77777777" w:rsidR="00F420BA" w:rsidRDefault="00F420BA">
      <w:pPr>
        <w:ind w:firstLine="0"/>
        <w:jc w:val="center"/>
        <w:rPr>
          <w:ins w:id="965" w:author="Ryan Lemos" w:date="2019-03-01T10:04:00Z"/>
        </w:rPr>
      </w:pPr>
      <w:ins w:id="966" w:author="Ryan Lemos" w:date="2019-02-19T22:38:00Z">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14:paraId="2277F48E" w14:textId="77777777" w:rsidR="00B672E1" w:rsidRDefault="00B672E1" w:rsidP="00B672E1">
      <w:pPr>
        <w:rPr>
          <w:ins w:id="967" w:author="Ryan Lemos" w:date="2019-03-01T10:04:00Z"/>
        </w:rPr>
      </w:pPr>
    </w:p>
    <w:p w14:paraId="6EEDAF18" w14:textId="77777777" w:rsidR="00B672E1" w:rsidRDefault="00B672E1">
      <w:pPr>
        <w:rPr>
          <w:ins w:id="968" w:author="Ryan Lemos" w:date="2019-03-01T10:09:00Z"/>
        </w:rPr>
      </w:pPr>
      <w:ins w:id="969" w:author="Ryan Lemos" w:date="2019-03-01T10:04:00Z">
        <w:r>
          <w:t>As notificações foram criadas utilizando uma funcionalidade própria do Laravel</w:t>
        </w:r>
      </w:ins>
      <w:ins w:id="970" w:author="Ryan Lemos" w:date="2019-03-01T10:05:00Z">
        <w:r>
          <w:t xml:space="preserve">. Através dela pode-se mandar notificações de e-mail ou até salvar na base de dados, como é o caso da aplicação. A notificação </w:t>
        </w:r>
      </w:ins>
      <w:ins w:id="971" w:author="Ryan Lemos" w:date="2019-03-01T10:06:00Z">
        <w:r>
          <w:t>é associada a um usuário, ao qual deve receber a notificação, e outros dados podem ser passados, como um texto ou dados do usuário que enviou a notificação. Esses dados adicionais são salvos por mei</w:t>
        </w:r>
      </w:ins>
      <w:ins w:id="972" w:author="Ryan Lemos" w:date="2019-03-01T10:07:00Z">
        <w:r>
          <w:t>o de um campo JSON. Sendo assim é possível criar vários tipos de notificação, cada uma com suas especificidades e utilizar uma mesma tabela de dados. Cada tip</w:t>
        </w:r>
      </w:ins>
      <w:ins w:id="973" w:author="Ryan Lemos" w:date="2019-03-01T10:08:00Z">
        <w:r>
          <w:t>o de notificação</w:t>
        </w:r>
      </w:ins>
      <w:ins w:id="974" w:author="Ryan Lemos" w:date="2019-03-01T10:09:00Z">
        <w:r>
          <w:t xml:space="preserve"> criada</w:t>
        </w:r>
      </w:ins>
      <w:ins w:id="975" w:author="Ryan Lemos" w:date="2019-03-01T10:08:00Z">
        <w:r>
          <w:t xml:space="preserve"> no Laravel é </w:t>
        </w:r>
      </w:ins>
      <w:ins w:id="976" w:author="Ryan Lemos" w:date="2019-03-01T10:09:00Z">
        <w:r>
          <w:t>composto</w:t>
        </w:r>
      </w:ins>
      <w:ins w:id="977" w:author="Ryan Lemos" w:date="2019-03-01T10:08:00Z">
        <w:r>
          <w:t xml:space="preserve"> por uma classe que deve ser criada pelo usuário, e pode ser criada utilizando o artisan que é a ferramenta de linha de comandos do Laravel. </w:t>
        </w:r>
      </w:ins>
      <w:ins w:id="978" w:author="Ryan Lemos" w:date="2019-03-01T10:04:00Z">
        <w:r>
          <w:t xml:space="preserve"> </w:t>
        </w:r>
      </w:ins>
    </w:p>
    <w:p w14:paraId="2F631ECF" w14:textId="77777777" w:rsidR="00CD1ADB" w:rsidRDefault="00CD1ADB">
      <w:pPr>
        <w:rPr>
          <w:ins w:id="979" w:author="Ryan Lemos" w:date="2019-02-20T11:32:00Z"/>
        </w:rPr>
        <w:pPrChange w:id="980" w:author="Ryan Lemos" w:date="2019-02-20T19:38:00Z">
          <w:pPr>
            <w:ind w:firstLine="0"/>
            <w:jc w:val="center"/>
          </w:pPr>
        </w:pPrChange>
      </w:pPr>
      <w:ins w:id="981" w:author="Ryan Lemos" w:date="2019-02-20T19:38:00Z">
        <w:r>
          <w:t xml:space="preserve">Quanto a troca de senha, a estória representada pela </w:t>
        </w:r>
        <w:r w:rsidRPr="00CD1ADB">
          <w:rPr>
            <w:highlight w:val="yellow"/>
            <w:rPrChange w:id="982" w:author="Ryan Lemos" w:date="2019-02-20T19:39:00Z">
              <w:rPr/>
            </w:rPrChange>
          </w:rPr>
          <w:t>figura X</w:t>
        </w:r>
      </w:ins>
      <w:ins w:id="983" w:author="Ryan Lemos" w:date="2019-02-20T19:39:00Z">
        <w:r>
          <w:t xml:space="preserve"> representa o que foi requisitado pelo cliente. É uma função simples, e a sua interface pode ser vista na </w:t>
        </w:r>
        <w:r w:rsidRPr="00CD1ADB">
          <w:rPr>
            <w:highlight w:val="yellow"/>
            <w:rPrChange w:id="984" w:author="Ryan Lemos" w:date="2019-02-20T19:39:00Z">
              <w:rPr/>
            </w:rPrChange>
          </w:rPr>
          <w:t>figura X.</w:t>
        </w:r>
      </w:ins>
    </w:p>
    <w:p w14:paraId="08A1C50B" w14:textId="77777777" w:rsidR="00826E27" w:rsidRDefault="00826E27">
      <w:pPr>
        <w:ind w:firstLine="0"/>
        <w:jc w:val="center"/>
        <w:rPr>
          <w:ins w:id="985" w:author="Ryan Lemos" w:date="2019-02-20T11:32:00Z"/>
        </w:rPr>
      </w:pPr>
    </w:p>
    <w:p w14:paraId="4110E24E" w14:textId="77777777" w:rsidR="00CD1ADB" w:rsidRDefault="00826E27">
      <w:pPr>
        <w:ind w:firstLine="0"/>
        <w:jc w:val="center"/>
        <w:rPr>
          <w:ins w:id="986" w:author="Ryan Lemos" w:date="2019-02-20T19:39:00Z"/>
        </w:rPr>
      </w:pPr>
      <w:ins w:id="987" w:author="Ryan Lemos" w:date="2019-02-20T11:34:00Z">
        <w:r>
          <w:rPr>
            <w:noProof/>
          </w:rPr>
          <w:drawing>
            <wp:inline distT="0" distB="0" distL="0" distR="0" wp14:anchorId="0C40730C" wp14:editId="1F8A4065">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C6A3BA" w14:textId="77777777" w:rsidR="00CD1ADB" w:rsidRDefault="00CD1ADB" w:rsidP="00CD1ADB">
      <w:pPr>
        <w:rPr>
          <w:ins w:id="988" w:author="Ryan Lemos" w:date="2019-02-20T19:40:00Z"/>
        </w:rPr>
      </w:pPr>
      <w:ins w:id="989" w:author="Ryan Lemos" w:date="2019-02-20T19:39:00Z">
        <w:r>
          <w:t>O</w:t>
        </w:r>
      </w:ins>
      <w:ins w:id="990" w:author="Ryan Lemos" w:date="2019-02-20T19:40:00Z">
        <w:r>
          <w:t xml:space="preserve"> usuário é capaz de trocar sua senha, digitando e confirmando a senha digitada, lembrando que a senha deve ser de no mínimo</w:t>
        </w:r>
      </w:ins>
      <w:ins w:id="991" w:author="Ryan Lemos" w:date="2019-02-20T19:39:00Z">
        <w:r>
          <w:t xml:space="preserve"> </w:t>
        </w:r>
      </w:ins>
      <w:ins w:id="992" w:author="Ryan Lemos" w:date="2019-02-20T19:40:00Z">
        <w:r>
          <w:t>6 caracteres.</w:t>
        </w:r>
      </w:ins>
    </w:p>
    <w:p w14:paraId="4283E4CC" w14:textId="77777777" w:rsidR="00CD1ADB" w:rsidRDefault="00CD1ADB">
      <w:pPr>
        <w:rPr>
          <w:ins w:id="993" w:author="Ryan Lemos" w:date="2019-02-20T11:36:00Z"/>
        </w:rPr>
        <w:pPrChange w:id="994" w:author="Ryan Lemos" w:date="2019-02-20T19:40:00Z">
          <w:pPr>
            <w:ind w:firstLine="0"/>
            <w:jc w:val="center"/>
          </w:pPr>
        </w:pPrChange>
      </w:pPr>
    </w:p>
    <w:p w14:paraId="58ED31DC" w14:textId="77777777" w:rsidR="00826E27" w:rsidRDefault="00826E27">
      <w:pPr>
        <w:ind w:firstLine="0"/>
        <w:jc w:val="center"/>
        <w:rPr>
          <w:ins w:id="995" w:author="Ryan Lemos" w:date="2019-02-19T22:38:00Z"/>
        </w:rPr>
        <w:pPrChange w:id="996" w:author="Ryan Lemos" w:date="2019-02-19T22:38:00Z">
          <w:pPr>
            <w:jc w:val="center"/>
          </w:pPr>
        </w:pPrChange>
      </w:pPr>
      <w:ins w:id="997" w:author="Ryan Lemos" w:date="2019-02-20T11:36:00Z">
        <w:r>
          <w:rPr>
            <w:noProof/>
          </w:rPr>
          <w:lastRenderedPageBreak/>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14:paraId="1E9EB744" w14:textId="77777777" w:rsidR="00905032" w:rsidRDefault="00905032">
      <w:pPr>
        <w:ind w:firstLine="0"/>
        <w:rPr>
          <w:ins w:id="998" w:author="Ryan Lemos" w:date="2019-02-20T21:14:00Z"/>
        </w:rPr>
        <w:pPrChange w:id="999" w:author="Ryan Lemos" w:date="2019-02-20T21:14:00Z">
          <w:pPr>
            <w:ind w:firstLine="0"/>
            <w:jc w:val="center"/>
          </w:pPr>
        </w:pPrChange>
      </w:pPr>
    </w:p>
    <w:p w14:paraId="49E96639" w14:textId="77777777" w:rsidR="00905032" w:rsidRDefault="00905032" w:rsidP="00905032">
      <w:pPr>
        <w:pStyle w:val="Ttulo4"/>
        <w:rPr>
          <w:ins w:id="1000" w:author="Ryan Lemos" w:date="2019-02-20T21:15:00Z"/>
        </w:rPr>
      </w:pPr>
      <w:bookmarkStart w:id="1001" w:name="_Toc2273665"/>
      <w:ins w:id="1002" w:author="Ryan Lemos" w:date="2019-02-20T21:14:00Z">
        <w:r>
          <w:t>Gestor</w:t>
        </w:r>
      </w:ins>
      <w:bookmarkEnd w:id="1001"/>
    </w:p>
    <w:p w14:paraId="1A036D3B" w14:textId="77777777" w:rsidR="00887225" w:rsidRPr="006F3DF2" w:rsidRDefault="00887225">
      <w:pPr>
        <w:rPr>
          <w:ins w:id="1003" w:author="Ryan Lemos" w:date="2019-02-20T21:15:00Z"/>
        </w:rPr>
        <w:pPrChange w:id="1004" w:author="Ryan Lemos" w:date="2019-02-20T21:15:00Z">
          <w:pPr>
            <w:pStyle w:val="Ttulo4"/>
          </w:pPr>
        </w:pPrChange>
      </w:pPr>
    </w:p>
    <w:p w14:paraId="10821FB7" w14:textId="77777777" w:rsidR="00887225" w:rsidRDefault="00887225" w:rsidP="00887225">
      <w:pPr>
        <w:rPr>
          <w:ins w:id="1005" w:author="Ryan Lemos" w:date="2019-02-20T21:15:00Z"/>
        </w:rPr>
      </w:pPr>
      <w:ins w:id="1006" w:author="Ryan Lemos" w:date="2019-02-20T21:15:00Z">
        <w:r>
          <w:t>Os papeis do gestor</w:t>
        </w:r>
      </w:ins>
      <w:ins w:id="1007" w:author="Ryan Lemos" w:date="2019-02-20T21:16:00Z">
        <w:r>
          <w:t xml:space="preserve"> nesse primeiro release</w:t>
        </w:r>
      </w:ins>
      <w:ins w:id="1008" w:author="Ryan Lemos" w:date="2019-02-20T21:15:00Z">
        <w:r>
          <w:t xml:space="preserve"> compreendem em ações </w:t>
        </w:r>
      </w:ins>
      <w:ins w:id="1009" w:author="Ryan Lemos" w:date="2019-02-20T21:16:00Z">
        <w:r>
          <w:t>de cadastros de usuários (mais especificamente alunos e professores</w:t>
        </w:r>
      </w:ins>
      <w:ins w:id="1010" w:author="Ryan Lemos" w:date="2019-02-20T21:17:00Z">
        <w:r>
          <w:t xml:space="preserve">) e a gestão dos eventos da escola. Portanto a primeira estória compreende no cadastro e gestão de alunos e professores e pode ser descrita pela </w:t>
        </w:r>
        <w:r w:rsidRPr="00887225">
          <w:rPr>
            <w:highlight w:val="yellow"/>
            <w:rPrChange w:id="1011" w:author="Ryan Lemos" w:date="2019-02-20T21:17:00Z">
              <w:rPr/>
            </w:rPrChange>
          </w:rPr>
          <w:t>figura X</w:t>
        </w:r>
        <w:r>
          <w:t>.</w:t>
        </w:r>
      </w:ins>
    </w:p>
    <w:p w14:paraId="6B077A8E" w14:textId="77777777" w:rsidR="00887225" w:rsidRPr="006F3DF2" w:rsidRDefault="00887225">
      <w:pPr>
        <w:rPr>
          <w:ins w:id="1012" w:author="Ryan Lemos" w:date="2019-02-20T21:14:00Z"/>
        </w:rPr>
        <w:pPrChange w:id="1013" w:author="Ryan Lemos" w:date="2019-02-20T21:15:00Z">
          <w:pPr>
            <w:pStyle w:val="Ttulo4"/>
          </w:pPr>
        </w:pPrChange>
      </w:pPr>
    </w:p>
    <w:p w14:paraId="18F599F1" w14:textId="77777777" w:rsidR="00905032" w:rsidRDefault="00905032" w:rsidP="00905032">
      <w:pPr>
        <w:ind w:firstLine="0"/>
        <w:jc w:val="center"/>
        <w:rPr>
          <w:ins w:id="1014" w:author="Ryan Lemos" w:date="2019-02-21T11:26:00Z"/>
        </w:rPr>
      </w:pPr>
      <w:ins w:id="1015" w:author="Ryan Lemos" w:date="2019-02-20T21:14:00Z">
        <w:r>
          <w:rPr>
            <w:noProof/>
          </w:rPr>
          <w:drawing>
            <wp:inline distT="0" distB="0" distL="0" distR="0" wp14:anchorId="49F6DC57" wp14:editId="1E6FE3AD">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11F6BE0" w14:textId="77777777" w:rsidR="006F3DF2" w:rsidRDefault="006F3DF2" w:rsidP="00905032">
      <w:pPr>
        <w:ind w:firstLine="0"/>
        <w:jc w:val="center"/>
        <w:rPr>
          <w:ins w:id="1016" w:author="Ryan Lemos" w:date="2019-02-21T11:25:00Z"/>
        </w:rPr>
      </w:pPr>
    </w:p>
    <w:p w14:paraId="4D7A2220" w14:textId="77777777" w:rsidR="006F3DF2" w:rsidRDefault="006F3DF2" w:rsidP="006F3DF2">
      <w:pPr>
        <w:rPr>
          <w:ins w:id="1017" w:author="Ryan Lemos" w:date="2019-02-21T11:26:00Z"/>
        </w:rPr>
      </w:pPr>
      <w:ins w:id="1018" w:author="Ryan Lemos" w:date="2019-02-21T11:25:00Z">
        <w:r>
          <w:t>Na gestão dos alunos é possí</w:t>
        </w:r>
      </w:ins>
      <w:ins w:id="1019" w:author="Ryan Lemos" w:date="2019-02-21T11:26:00Z">
        <w:r>
          <w:t xml:space="preserve">vel que os gestores apaguem algum aluno ou troquem a senha do aluno. A troca de senhas é a mesma interação descrita pela </w:t>
        </w:r>
        <w:r w:rsidRPr="006F3DF2">
          <w:rPr>
            <w:highlight w:val="yellow"/>
            <w:rPrChange w:id="1020" w:author="Ryan Lemos" w:date="2019-02-21T11:27:00Z">
              <w:rPr/>
            </w:rPrChange>
          </w:rPr>
          <w:t>figura</w:t>
        </w:r>
      </w:ins>
      <w:ins w:id="1021" w:author="Ryan Lemos" w:date="2019-02-21T11:27:00Z">
        <w:r w:rsidRPr="006F3DF2">
          <w:rPr>
            <w:highlight w:val="yellow"/>
            <w:rPrChange w:id="1022" w:author="Ryan Lemos" w:date="2019-02-21T11:27:00Z">
              <w:rPr/>
            </w:rPrChange>
          </w:rPr>
          <w:t xml:space="preserve"> X</w:t>
        </w:r>
        <w:r>
          <w:t xml:space="preserve"> e permite trocar as senhas dos alunos em caso de perda ou esquecimento.</w:t>
        </w:r>
      </w:ins>
      <w:ins w:id="1023" w:author="Ryan Lemos" w:date="2019-03-02T08:16:00Z">
        <w:r w:rsidR="00485768">
          <w:t xml:space="preserve"> Foi-se utilizado um recurso chamado </w:t>
        </w:r>
        <w:r w:rsidR="00485768" w:rsidRPr="00485768">
          <w:rPr>
            <w:i/>
            <w:rPrChange w:id="1024" w:author="Ryan Lemos" w:date="2019-03-02T08:16:00Z">
              <w:rPr/>
            </w:rPrChange>
          </w:rPr>
          <w:t>Datatables</w:t>
        </w:r>
        <w:r w:rsidR="00485768">
          <w:t xml:space="preserve"> que se trata de um plugin Jquery que monta uma tabela </w:t>
        </w:r>
      </w:ins>
      <w:ins w:id="1025" w:author="Ryan Lemos" w:date="2019-03-02T08:17:00Z">
        <w:r w:rsidR="00485768">
          <w:t>dinâmica. O próprio plugin adiciona os elementos de paginação, busca e filtragem. O que agiliza o processo de desenvolvimento.</w:t>
        </w:r>
      </w:ins>
      <w:ins w:id="1026" w:author="Ryan Lemos" w:date="2019-03-02T08:16:00Z">
        <w:r w:rsidR="00485768">
          <w:t xml:space="preserve"> </w:t>
        </w:r>
      </w:ins>
    </w:p>
    <w:p w14:paraId="617C16D7" w14:textId="77777777" w:rsidR="006F3DF2" w:rsidRDefault="006F3DF2">
      <w:pPr>
        <w:rPr>
          <w:ins w:id="1027" w:author="Ryan Lemos" w:date="2019-02-20T21:14:00Z"/>
        </w:rPr>
        <w:pPrChange w:id="1028" w:author="Ryan Lemos" w:date="2019-02-21T11:26:00Z">
          <w:pPr>
            <w:ind w:firstLine="0"/>
            <w:jc w:val="center"/>
          </w:pPr>
        </w:pPrChange>
      </w:pPr>
    </w:p>
    <w:p w14:paraId="7085218D" w14:textId="77777777" w:rsidR="00905032" w:rsidRDefault="00905032" w:rsidP="00905032">
      <w:pPr>
        <w:ind w:firstLine="0"/>
        <w:jc w:val="center"/>
        <w:rPr>
          <w:ins w:id="1029" w:author="Ryan Lemos" w:date="2019-02-21T11:27:00Z"/>
        </w:rPr>
      </w:pPr>
      <w:ins w:id="1030" w:author="Ryan Lemos" w:date="2019-02-20T21:14:00Z">
        <w:r>
          <w:rPr>
            <w:noProof/>
          </w:rPr>
          <w:lastRenderedPageBreak/>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14:paraId="3E650A32" w14:textId="77777777" w:rsidR="006F3DF2" w:rsidRDefault="006F3DF2" w:rsidP="00905032">
      <w:pPr>
        <w:ind w:firstLine="0"/>
        <w:jc w:val="center"/>
        <w:rPr>
          <w:ins w:id="1031" w:author="Ryan Lemos" w:date="2019-02-21T11:27:00Z"/>
        </w:rPr>
      </w:pPr>
    </w:p>
    <w:p w14:paraId="4544F043" w14:textId="77777777" w:rsidR="006F3DF2" w:rsidRDefault="006F3DF2">
      <w:pPr>
        <w:rPr>
          <w:ins w:id="1032" w:author="Ryan Lemos" w:date="2019-02-21T11:27:00Z"/>
        </w:rPr>
        <w:pPrChange w:id="1033" w:author="Ryan Lemos" w:date="2019-02-21T11:27:00Z">
          <w:pPr>
            <w:ind w:firstLine="0"/>
            <w:jc w:val="center"/>
          </w:pPr>
        </w:pPrChange>
      </w:pPr>
      <w:ins w:id="1034" w:author="Ryan Lemos" w:date="2019-02-21T11:27:00Z">
        <w:r>
          <w:t>Quanto ao</w:t>
        </w:r>
      </w:ins>
      <w:ins w:id="1035" w:author="Ryan Lemos" w:date="2019-02-21T11:28:00Z">
        <w:r>
          <w:t xml:space="preserve"> cadastro, foram identificados através de entrevistas juntamente com os gestores quais os dados constariam no cadastro. </w:t>
        </w:r>
      </w:ins>
      <w:ins w:id="1036" w:author="Ryan Lemos" w:date="2019-02-21T11:29:00Z">
        <w:r>
          <w:t xml:space="preserve">Foi definido então que teria o nome do aluno, juntamente com seu nome de usuário, e-mail caso o aluno tenha, a data de nascimento caso o aluno </w:t>
        </w:r>
      </w:ins>
      <w:ins w:id="1037" w:author="Ryan Lemos" w:date="2019-02-21T11:30:00Z">
        <w:r>
          <w:t xml:space="preserve">queira passar e a senha. Vale ressaltar que o </w:t>
        </w:r>
        <w:r w:rsidRPr="006F3DF2">
          <w:rPr>
            <w:i/>
            <w:rPrChange w:id="1038" w:author="Ryan Lemos" w:date="2019-02-21T11:30:00Z">
              <w:rPr/>
            </w:rPrChange>
          </w:rPr>
          <w:t>username</w:t>
        </w:r>
        <w:r>
          <w:t xml:space="preserve"> e o e-mail são identificações únicas. Portanto ao sair dos campos citados </w:t>
        </w:r>
      </w:ins>
      <w:ins w:id="1039" w:author="Ryan Lemos" w:date="2019-02-21T11:31:00Z">
        <w:r>
          <w:t xml:space="preserve">em caso de um </w:t>
        </w:r>
        <w:r w:rsidRPr="006F3DF2">
          <w:rPr>
            <w:i/>
            <w:rPrChange w:id="1040" w:author="Ryan Lemos" w:date="2019-02-21T11:31:00Z">
              <w:rPr/>
            </w:rPrChange>
          </w:rPr>
          <w:t>username</w:t>
        </w:r>
        <w:r>
          <w:t xml:space="preserve"> ou </w:t>
        </w:r>
        <w:r w:rsidRPr="006F3DF2">
          <w:rPr>
            <w:i/>
            <w:rPrChange w:id="1041" w:author="Ryan Lemos" w:date="2019-02-21T11:31:00Z">
              <w:rPr/>
            </w:rPrChange>
          </w:rPr>
          <w:t>email</w:t>
        </w:r>
        <w:r>
          <w:t xml:space="preserve"> já estiverem cadastrados na base, uma mensagem de erro surge dizendo que o usuário deve escolher outro </w:t>
        </w:r>
        <w:r w:rsidRPr="006F3DF2">
          <w:rPr>
            <w:i/>
            <w:rPrChange w:id="1042" w:author="Ryan Lemos" w:date="2019-02-21T11:32:00Z">
              <w:rPr/>
            </w:rPrChange>
          </w:rPr>
          <w:t>username</w:t>
        </w:r>
        <w:r>
          <w:t xml:space="preserve"> ou </w:t>
        </w:r>
        <w:r w:rsidRPr="006F3DF2">
          <w:rPr>
            <w:i/>
            <w:rPrChange w:id="1043" w:author="Ryan Lemos" w:date="2019-02-21T11:32:00Z">
              <w:rPr/>
            </w:rPrChange>
          </w:rPr>
          <w:t>e-mail</w:t>
        </w:r>
      </w:ins>
      <w:ins w:id="1044" w:author="Ryan Lemos" w:date="2019-02-21T11:32:00Z">
        <w:r>
          <w:t>.</w:t>
        </w:r>
      </w:ins>
      <w:ins w:id="1045" w:author="Ryan Lemos" w:date="2019-02-21T11:30:00Z">
        <w:r>
          <w:t xml:space="preserve"> </w:t>
        </w:r>
      </w:ins>
      <w:ins w:id="1046" w:author="Ryan Lemos" w:date="2019-03-02T08:19:00Z">
        <w:r w:rsidR="00D719EF">
          <w:t xml:space="preserve">Como visto pela </w:t>
        </w:r>
        <w:r w:rsidR="00D719EF" w:rsidRPr="00D719EF">
          <w:rPr>
            <w:highlight w:val="yellow"/>
            <w:rPrChange w:id="1047" w:author="Ryan Lemos" w:date="2019-03-02T08:19:00Z">
              <w:rPr/>
            </w:rPrChange>
          </w:rPr>
          <w:t>figura x</w:t>
        </w:r>
        <w:r w:rsidR="00D719EF">
          <w:t>, cada campo tem um ícone relacionando, os ícones utilizados são disponibilizados pelo Google e podem ser utilizados não somente no quesito w</w:t>
        </w:r>
      </w:ins>
      <w:ins w:id="1048" w:author="Ryan Lemos" w:date="2019-03-02T08:20:00Z">
        <w:r w:rsidR="00D719EF">
          <w:t xml:space="preserve">eb quanto </w:t>
        </w:r>
        <w:r w:rsidR="00D719EF" w:rsidRPr="00D719EF">
          <w:rPr>
            <w:i/>
            <w:rPrChange w:id="1049" w:author="Ryan Lemos" w:date="2019-03-02T08:20:00Z">
              <w:rPr/>
            </w:rPrChange>
          </w:rPr>
          <w:t>mobile</w:t>
        </w:r>
        <w:r w:rsidR="00D719EF">
          <w:t xml:space="preserve"> também. Os ícones servem para dar um melhor entendimento </w:t>
        </w:r>
      </w:ins>
      <w:ins w:id="1050" w:author="Ryan Lemos" w:date="2019-03-02T08:21:00Z">
        <w:r w:rsidR="00D719EF">
          <w:t>da</w:t>
        </w:r>
      </w:ins>
      <w:ins w:id="1051" w:author="Ryan Lemos" w:date="2019-03-02T08:20:00Z">
        <w:r w:rsidR="00D719EF">
          <w:t xml:space="preserve"> </w:t>
        </w:r>
      </w:ins>
      <w:ins w:id="1052" w:author="Ryan Lemos" w:date="2019-03-02T08:21:00Z">
        <w:r w:rsidR="00D719EF">
          <w:t xml:space="preserve">interação </w:t>
        </w:r>
      </w:ins>
      <w:ins w:id="1053" w:author="Ryan Lemos" w:date="2019-03-02T08:20:00Z">
        <w:r w:rsidR="00D719EF">
          <w:t xml:space="preserve">que o campo ou botão </w:t>
        </w:r>
      </w:ins>
      <w:ins w:id="1054" w:author="Ryan Lemos" w:date="2019-03-02T08:21:00Z">
        <w:r w:rsidR="00D719EF">
          <w:t>propõe. O MaterializeCSS</w:t>
        </w:r>
        <w:r w:rsidR="003979C5">
          <w:t xml:space="preserve"> </w:t>
        </w:r>
      </w:ins>
      <w:ins w:id="1055" w:author="Ryan Lemos" w:date="2019-03-02T08:22:00Z">
        <w:r w:rsidR="003979C5">
          <w:t>contém elementos que se integram aos ícones disponibilizados pela Google, o que deixa a interface mais harmoniosa já que a</w:t>
        </w:r>
      </w:ins>
      <w:ins w:id="1056" w:author="Ryan Lemos" w:date="2019-03-02T08:23:00Z">
        <w:r w:rsidR="003979C5">
          <w:t xml:space="preserve"> integração é nativa.</w:t>
        </w:r>
      </w:ins>
    </w:p>
    <w:p w14:paraId="00C21ADA" w14:textId="77777777" w:rsidR="006F3DF2" w:rsidRDefault="006F3DF2" w:rsidP="00905032">
      <w:pPr>
        <w:ind w:firstLine="0"/>
        <w:jc w:val="center"/>
        <w:rPr>
          <w:ins w:id="1057" w:author="Ryan Lemos" w:date="2019-02-20T21:14:00Z"/>
        </w:rPr>
      </w:pPr>
    </w:p>
    <w:p w14:paraId="318CCEE0" w14:textId="77777777" w:rsidR="00905032" w:rsidRDefault="00905032" w:rsidP="00905032">
      <w:pPr>
        <w:ind w:firstLine="0"/>
        <w:jc w:val="center"/>
        <w:rPr>
          <w:ins w:id="1058" w:author="Ryan Lemos" w:date="2019-02-21T11:32:00Z"/>
        </w:rPr>
      </w:pPr>
      <w:ins w:id="1059" w:author="Ryan Lemos" w:date="2019-02-20T21:14:00Z">
        <w:r>
          <w:rPr>
            <w:noProof/>
          </w:rPr>
          <w:lastRenderedPageBreak/>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14:paraId="01E92B44" w14:textId="77777777" w:rsidR="006F3DF2" w:rsidRDefault="006F3DF2" w:rsidP="00905032">
      <w:pPr>
        <w:ind w:firstLine="0"/>
        <w:jc w:val="center"/>
        <w:rPr>
          <w:ins w:id="1060" w:author="Ryan Lemos" w:date="2019-02-21T11:32:00Z"/>
        </w:rPr>
      </w:pPr>
    </w:p>
    <w:p w14:paraId="692D7E0B" w14:textId="77777777" w:rsidR="006F3DF2" w:rsidRDefault="006F3DF2">
      <w:pPr>
        <w:rPr>
          <w:ins w:id="1061" w:author="Ryan Lemos" w:date="2019-02-21T11:32:00Z"/>
        </w:rPr>
        <w:pPrChange w:id="1062" w:author="Ryan Lemos" w:date="2019-02-21T11:32:00Z">
          <w:pPr>
            <w:ind w:firstLine="0"/>
            <w:jc w:val="center"/>
          </w:pPr>
        </w:pPrChange>
      </w:pPr>
      <w:ins w:id="1063" w:author="Ryan Lemos" w:date="2019-02-21T11:32:00Z">
        <w:r>
          <w:t>A listagem dos professores segue o mesmo princípio da de alunos. Pode-se pensar q</w:t>
        </w:r>
      </w:ins>
      <w:ins w:id="1064"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1065" w:author="Ryan Lemos" w:date="2019-02-21T11:34:00Z">
        <w:r>
          <w:t>possível</w:t>
        </w:r>
        <w:r w:rsidR="00410D44">
          <w:t xml:space="preserve"> dividindo em duas gestões.</w:t>
        </w:r>
      </w:ins>
    </w:p>
    <w:p w14:paraId="1149663F" w14:textId="77777777" w:rsidR="006F3DF2" w:rsidRDefault="006F3DF2" w:rsidP="00905032">
      <w:pPr>
        <w:ind w:firstLine="0"/>
        <w:jc w:val="center"/>
        <w:rPr>
          <w:ins w:id="1066" w:author="Ryan Lemos" w:date="2019-02-20T21:14:00Z"/>
        </w:rPr>
      </w:pPr>
    </w:p>
    <w:p w14:paraId="47E44372" w14:textId="77777777" w:rsidR="00905032" w:rsidRDefault="00905032" w:rsidP="00905032">
      <w:pPr>
        <w:ind w:firstLine="0"/>
        <w:jc w:val="center"/>
        <w:rPr>
          <w:ins w:id="1067" w:author="Ryan Lemos" w:date="2019-02-21T11:35:00Z"/>
        </w:rPr>
      </w:pPr>
      <w:ins w:id="1068" w:author="Ryan Lemos" w:date="2019-02-20T21:14:00Z">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14:paraId="1AFC4DF9" w14:textId="77777777" w:rsidR="00410D44" w:rsidRDefault="00410D44" w:rsidP="00410D44">
      <w:pPr>
        <w:rPr>
          <w:ins w:id="1069" w:author="Ryan Lemos" w:date="2019-02-21T11:35:00Z"/>
        </w:rPr>
      </w:pPr>
    </w:p>
    <w:p w14:paraId="5C480FF7" w14:textId="77777777" w:rsidR="00410D44" w:rsidRDefault="00410D44">
      <w:pPr>
        <w:rPr>
          <w:ins w:id="1070" w:author="Ryan Lemos" w:date="2019-03-02T08:23:00Z"/>
        </w:rPr>
      </w:pPr>
      <w:ins w:id="1071" w:author="Ryan Lemos" w:date="2019-02-21T11:35:00Z">
        <w:r>
          <w:t>O cadastro dos professores também segue a linha do de alunos. A única diferença é a não existência do campo de data de nascimento</w:t>
        </w:r>
      </w:ins>
      <w:ins w:id="1072" w:author="Ryan Lemos" w:date="2019-02-21T11:36:00Z">
        <w:r>
          <w:t>. Como foi dito, essa divisão foi feita afim de deixar o processo mais simples e direto.</w:t>
        </w:r>
      </w:ins>
    </w:p>
    <w:p w14:paraId="53994DA5" w14:textId="77777777" w:rsidR="00097BA3" w:rsidRDefault="00097BA3">
      <w:pPr>
        <w:rPr>
          <w:ins w:id="1073" w:author="Ryan Lemos" w:date="2019-02-20T21:14:00Z"/>
        </w:rPr>
        <w:pPrChange w:id="1074" w:author="Ryan Lemos" w:date="2019-02-21T11:35:00Z">
          <w:pPr>
            <w:ind w:firstLine="0"/>
            <w:jc w:val="center"/>
          </w:pPr>
        </w:pPrChange>
      </w:pPr>
    </w:p>
    <w:p w14:paraId="3B44A7C1" w14:textId="77777777" w:rsidR="00905032" w:rsidRDefault="00905032" w:rsidP="00905032">
      <w:pPr>
        <w:ind w:firstLine="0"/>
        <w:jc w:val="center"/>
        <w:rPr>
          <w:ins w:id="1075" w:author="Ryan Lemos" w:date="2019-02-21T11:36:00Z"/>
        </w:rPr>
      </w:pPr>
      <w:ins w:id="1076" w:author="Ryan Lemos" w:date="2019-02-20T21:14:00Z">
        <w:r>
          <w:rPr>
            <w:noProof/>
          </w:rPr>
          <w:lastRenderedPageBreak/>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14:paraId="53E477C5" w14:textId="77777777" w:rsidR="00CC245E" w:rsidRDefault="00CC245E" w:rsidP="00905032">
      <w:pPr>
        <w:ind w:firstLine="0"/>
        <w:jc w:val="center"/>
        <w:rPr>
          <w:ins w:id="1077" w:author="Ryan Lemos" w:date="2019-02-21T11:36:00Z"/>
        </w:rPr>
      </w:pPr>
    </w:p>
    <w:p w14:paraId="7ED3A68A" w14:textId="77777777" w:rsidR="00CC245E" w:rsidRDefault="00CC245E">
      <w:pPr>
        <w:rPr>
          <w:ins w:id="1078" w:author="Ryan Lemos" w:date="2019-02-21T11:36:00Z"/>
        </w:rPr>
        <w:pPrChange w:id="1079" w:author="Ryan Lemos" w:date="2019-02-21T11:36:00Z">
          <w:pPr>
            <w:ind w:firstLine="0"/>
            <w:jc w:val="center"/>
          </w:pPr>
        </w:pPrChange>
      </w:pPr>
      <w:ins w:id="1080" w:author="Ryan Lemos" w:date="2019-02-21T11:37:00Z">
        <w:r>
          <w:t>A escola como um todo pode oferecer eventos aos alunos, como uma gincana ou uma viagem por exemplo. Então surgiu-se a necessidade de que o gestor possa gerenciar esses eventos através do ambiente. Assim o</w:t>
        </w:r>
      </w:ins>
      <w:ins w:id="1081" w:author="Ryan Lemos" w:date="2019-02-21T11:38:00Z">
        <w:r>
          <w:t xml:space="preserve">s alunos ficam sabendo do que está ocorrendo na escola. A estória definida pela </w:t>
        </w:r>
        <w:r w:rsidRPr="00CC245E">
          <w:rPr>
            <w:highlight w:val="yellow"/>
            <w:rPrChange w:id="1082" w:author="Ryan Lemos" w:date="2019-02-21T11:38:00Z">
              <w:rPr/>
            </w:rPrChange>
          </w:rPr>
          <w:t>figura x</w:t>
        </w:r>
        <w:r>
          <w:t xml:space="preserve"> descreve esse processo pela visão do gestor.</w:t>
        </w:r>
      </w:ins>
    </w:p>
    <w:p w14:paraId="18A90481" w14:textId="77777777" w:rsidR="00CC245E" w:rsidRDefault="00CC245E" w:rsidP="00905032">
      <w:pPr>
        <w:ind w:firstLine="0"/>
        <w:jc w:val="center"/>
        <w:rPr>
          <w:ins w:id="1083" w:author="Ryan Lemos" w:date="2019-02-20T21:14:00Z"/>
        </w:rPr>
      </w:pPr>
    </w:p>
    <w:p w14:paraId="271E92D2" w14:textId="77777777" w:rsidR="00905032" w:rsidRDefault="00905032" w:rsidP="00905032">
      <w:pPr>
        <w:ind w:firstLine="0"/>
        <w:jc w:val="center"/>
        <w:rPr>
          <w:ins w:id="1084" w:author="Ryan Lemos" w:date="2019-02-21T11:38:00Z"/>
        </w:rPr>
      </w:pPr>
      <w:ins w:id="1085" w:author="Ryan Lemos" w:date="2019-02-20T21:14:00Z">
        <w:r>
          <w:rPr>
            <w:noProof/>
          </w:rPr>
          <w:drawing>
            <wp:inline distT="0" distB="0" distL="0" distR="0" wp14:anchorId="0F63418A" wp14:editId="6DD6103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AF3407A" w14:textId="77777777" w:rsidR="00CC245E" w:rsidRDefault="00CC245E" w:rsidP="00905032">
      <w:pPr>
        <w:ind w:firstLine="0"/>
        <w:jc w:val="center"/>
        <w:rPr>
          <w:ins w:id="1086" w:author="Ryan Lemos" w:date="2019-02-21T11:38:00Z"/>
        </w:rPr>
      </w:pPr>
    </w:p>
    <w:p w14:paraId="40FD7F62" w14:textId="77777777" w:rsidR="00CC245E" w:rsidRDefault="00CC245E">
      <w:pPr>
        <w:rPr>
          <w:ins w:id="1087" w:author="Ryan Lemos" w:date="2019-02-20T21:14:00Z"/>
        </w:rPr>
        <w:pPrChange w:id="1088" w:author="Ryan Lemos" w:date="2019-02-21T11:39:00Z">
          <w:pPr>
            <w:ind w:firstLine="0"/>
            <w:jc w:val="center"/>
          </w:pPr>
        </w:pPrChange>
      </w:pPr>
      <w:ins w:id="1089" w:author="Ryan Lemos" w:date="2019-02-21T11:39:00Z">
        <w:r>
          <w:t xml:space="preserve">A </w:t>
        </w:r>
        <w:r w:rsidRPr="00CC245E">
          <w:rPr>
            <w:highlight w:val="yellow"/>
            <w:rPrChange w:id="1090" w:author="Ryan Lemos" w:date="2019-02-21T11:39:00Z">
              <w:rPr/>
            </w:rPrChange>
          </w:rPr>
          <w:t>figura x</w:t>
        </w:r>
        <w:r>
          <w:t xml:space="preserve"> demonstra como se deu o processo de cadastro de um evento da escola. O gestor indica o nome do evento,</w:t>
        </w:r>
      </w:ins>
      <w:ins w:id="1091" w:author="Ryan Lemos" w:date="2019-02-21T11:40:00Z">
        <w:r>
          <w:t xml:space="preserve"> data e hora,</w:t>
        </w:r>
      </w:ins>
      <w:ins w:id="1092" w:author="Ryan Lemos" w:date="2019-02-21T11:39:00Z">
        <w:r>
          <w:t xml:space="preserve"> juntamente com </w:t>
        </w:r>
      </w:ins>
      <w:ins w:id="1093" w:author="Ryan Lemos" w:date="2019-02-21T11:40:00Z">
        <w:r>
          <w:t>uma</w:t>
        </w:r>
      </w:ins>
      <w:ins w:id="1094" w:author="Ryan Lemos" w:date="2019-02-21T11:39:00Z">
        <w:r>
          <w:t xml:space="preserve"> cor, </w:t>
        </w:r>
      </w:ins>
      <w:ins w:id="1095" w:author="Ryan Lemos" w:date="2019-02-21T11:40:00Z">
        <w:r>
          <w:t>que</w:t>
        </w:r>
      </w:ins>
      <w:ins w:id="1096" w:author="Ryan Lemos" w:date="2019-02-21T11:39:00Z">
        <w:r>
          <w:t xml:space="preserve"> serve para que </w:t>
        </w:r>
      </w:ins>
      <w:ins w:id="1097" w:author="Ryan Lemos" w:date="2019-02-21T11:40:00Z">
        <w:r>
          <w:t xml:space="preserve">o aluno possa identificar o evento no seu calendário. Vale ressaltar que não foram definidos padrões de </w:t>
        </w:r>
      </w:ins>
      <w:ins w:id="1098" w:author="Ryan Lemos" w:date="2019-02-21T11:41:00Z">
        <w:r>
          <w:t>cores, o gestor fica livre para escolher a cor que mais lhe agrada.</w:t>
        </w:r>
      </w:ins>
    </w:p>
    <w:p w14:paraId="580C9E21" w14:textId="77777777" w:rsidR="00905032" w:rsidRDefault="00905032" w:rsidP="00905032">
      <w:pPr>
        <w:ind w:firstLine="0"/>
        <w:jc w:val="center"/>
        <w:rPr>
          <w:ins w:id="1099" w:author="Ryan Lemos" w:date="2019-02-21T11:41:00Z"/>
        </w:rPr>
      </w:pPr>
      <w:ins w:id="1100" w:author="Ryan Lemos" w:date="2019-02-20T21:14:00Z">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14:paraId="771B356C" w14:textId="77777777" w:rsidR="00CC245E" w:rsidRDefault="00CC245E" w:rsidP="00905032">
      <w:pPr>
        <w:ind w:firstLine="0"/>
        <w:jc w:val="center"/>
        <w:rPr>
          <w:ins w:id="1101" w:author="Ryan Lemos" w:date="2019-02-21T11:41:00Z"/>
        </w:rPr>
      </w:pPr>
    </w:p>
    <w:p w14:paraId="69DD5D7A" w14:textId="77777777" w:rsidR="00CC245E" w:rsidRDefault="00CC245E">
      <w:pPr>
        <w:rPr>
          <w:ins w:id="1102" w:author="Ryan Lemos" w:date="2019-02-21T11:41:00Z"/>
        </w:rPr>
        <w:pPrChange w:id="1103" w:author="Ryan Lemos" w:date="2019-02-21T11:42:00Z">
          <w:pPr>
            <w:ind w:firstLine="0"/>
            <w:jc w:val="center"/>
          </w:pPr>
        </w:pPrChange>
      </w:pPr>
      <w:ins w:id="1104" w:author="Ryan Lemos" w:date="2019-02-21T11:42:00Z">
        <w:r>
          <w:t xml:space="preserve">Após o cadastro o gestor fica disposto a uma tela que lista todos os eventos que ele cadastrou em uma aba e na outra ele pode </w:t>
        </w:r>
      </w:ins>
      <w:ins w:id="1105" w:author="Ryan Lemos" w:date="2019-02-21T11:43:00Z">
        <w:r>
          <w:t xml:space="preserve">ver os eventos no calendário conforme demonstrada pela </w:t>
        </w:r>
        <w:r w:rsidRPr="00CC245E">
          <w:rPr>
            <w:highlight w:val="yellow"/>
            <w:rPrChange w:id="1106"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1107" w:author="Ryan Lemos" w:date="2019-02-21T11:43:00Z">
              <w:rPr/>
            </w:rPrChange>
          </w:rPr>
          <w:t>figura x</w:t>
        </w:r>
      </w:ins>
      <w:ins w:id="1108" w:author="Ryan Lemos" w:date="2019-02-21T11:44:00Z">
        <w:r>
          <w:t>.</w:t>
        </w:r>
      </w:ins>
    </w:p>
    <w:p w14:paraId="6C580B3A" w14:textId="77777777" w:rsidR="00CC245E" w:rsidRDefault="00CC245E" w:rsidP="00905032">
      <w:pPr>
        <w:ind w:firstLine="0"/>
        <w:jc w:val="center"/>
        <w:rPr>
          <w:ins w:id="1109" w:author="Ryan Lemos" w:date="2019-02-20T21:14:00Z"/>
        </w:rPr>
      </w:pPr>
    </w:p>
    <w:p w14:paraId="08B39E38" w14:textId="77777777" w:rsidR="00905032" w:rsidRDefault="00905032" w:rsidP="00905032">
      <w:pPr>
        <w:ind w:firstLine="0"/>
        <w:jc w:val="center"/>
        <w:rPr>
          <w:ins w:id="1110" w:author="Ryan Lemos" w:date="2019-02-21T11:44:00Z"/>
        </w:rPr>
      </w:pPr>
      <w:ins w:id="1111" w:author="Ryan Lemos" w:date="2019-02-20T21:14:00Z">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14:paraId="6DC97E6B" w14:textId="77777777" w:rsidR="005537DE" w:rsidRDefault="005537DE" w:rsidP="00905032">
      <w:pPr>
        <w:ind w:firstLine="0"/>
        <w:jc w:val="center"/>
        <w:rPr>
          <w:ins w:id="1112" w:author="Ryan Lemos" w:date="2019-02-21T11:44:00Z"/>
        </w:rPr>
      </w:pPr>
    </w:p>
    <w:p w14:paraId="6603B1ED" w14:textId="77777777" w:rsidR="005537DE" w:rsidRDefault="005537DE" w:rsidP="005537DE">
      <w:pPr>
        <w:rPr>
          <w:ins w:id="1113" w:author="Ryan Lemos" w:date="2019-02-21T11:46:00Z"/>
        </w:rPr>
      </w:pPr>
      <w:ins w:id="1114" w:author="Ryan Lemos" w:date="2019-02-21T11:44:00Z">
        <w:r>
          <w:t xml:space="preserve">Ao clicar na aba de calendário o gestor tem um calendário interativo contendo os eventos cadastrados. </w:t>
        </w:r>
      </w:ins>
      <w:ins w:id="1115" w:author="Ryan Lemos" w:date="2019-03-02T08:24:00Z">
        <w:r w:rsidR="00097BA3">
          <w:t>Foi-se utilizado um plugin Angular que é responsável por gerar o calendário interativo, o que facilita a implementação já q</w:t>
        </w:r>
      </w:ins>
      <w:ins w:id="1116" w:author="Ryan Lemos" w:date="2019-03-02T08:25:00Z">
        <w:r w:rsidR="00097BA3">
          <w:t>ue se tem uma reutilização de algo já criado. Neste calendário o</w:t>
        </w:r>
      </w:ins>
      <w:ins w:id="1117" w:author="Ryan Lemos" w:date="2019-02-21T11:44:00Z">
        <w:r>
          <w:t xml:space="preserve"> gestor pode i</w:t>
        </w:r>
      </w:ins>
      <w:ins w:id="1118" w:author="Ryan Lemos" w:date="2019-02-21T11:45:00Z">
        <w:r>
          <w:t xml:space="preserve">nteragir, mudando sua visão para dia, semana ou mês. Além de se locomover pelos dias, semanas ou meses no calendário. Os eventos aparecem </w:t>
        </w:r>
      </w:ins>
      <w:ins w:id="1119" w:author="Ryan Lemos" w:date="2019-02-21T11:46:00Z">
        <w:r>
          <w:lastRenderedPageBreak/>
          <w:t xml:space="preserve">marcados no calendário </w:t>
        </w:r>
      </w:ins>
      <w:ins w:id="1120" w:author="Ryan Lemos" w:date="2019-02-21T11:45:00Z">
        <w:r>
          <w:t>com a cor escolhida no momento d</w:t>
        </w:r>
      </w:ins>
      <w:ins w:id="1121" w:author="Ryan Lemos" w:date="2019-02-21T11:46:00Z">
        <w:r>
          <w:t xml:space="preserve">o cadastro. Ao clicar em uma data com o evento, uma descrição do evento surge. Ainda há outra funcionalidade, em caso de mais de um evento para o mesmo </w:t>
        </w:r>
      </w:ins>
      <w:ins w:id="1122" w:author="Ryan Lemos" w:date="2019-02-21T11:47:00Z">
        <w:r>
          <w:t>dia o calendário mostra um contador de eventos naquela data juntamente com as cores daqueles eventos.</w:t>
        </w:r>
      </w:ins>
    </w:p>
    <w:p w14:paraId="36CDB008" w14:textId="77777777" w:rsidR="005537DE" w:rsidRDefault="005537DE">
      <w:pPr>
        <w:rPr>
          <w:ins w:id="1123" w:author="Ryan Lemos" w:date="2019-02-20T21:14:00Z"/>
        </w:rPr>
        <w:pPrChange w:id="1124" w:author="Ryan Lemos" w:date="2019-02-21T11:44:00Z">
          <w:pPr>
            <w:ind w:firstLine="0"/>
            <w:jc w:val="center"/>
          </w:pPr>
        </w:pPrChange>
      </w:pPr>
    </w:p>
    <w:p w14:paraId="0BE70212" w14:textId="77777777" w:rsidR="00905032" w:rsidRDefault="00905032" w:rsidP="00905032">
      <w:pPr>
        <w:ind w:firstLine="0"/>
        <w:jc w:val="center"/>
        <w:rPr>
          <w:ins w:id="1125" w:author="Ryan Lemos" w:date="2019-02-20T21:14:00Z"/>
        </w:rPr>
      </w:pPr>
      <w:ins w:id="1126" w:author="Ryan Lemos" w:date="2019-02-20T21:14:00Z">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14:paraId="384713E1" w14:textId="77777777" w:rsidR="00905032" w:rsidRDefault="00905032" w:rsidP="00905032">
      <w:pPr>
        <w:ind w:firstLine="0"/>
        <w:jc w:val="center"/>
        <w:rPr>
          <w:ins w:id="1127" w:author="Ryan Lemos" w:date="2019-02-20T21:14:00Z"/>
        </w:rPr>
      </w:pPr>
    </w:p>
    <w:p w14:paraId="19D26014" w14:textId="77777777" w:rsidR="00905032" w:rsidRDefault="00905032" w:rsidP="00905032">
      <w:pPr>
        <w:pStyle w:val="Ttulo4"/>
        <w:rPr>
          <w:ins w:id="1128" w:author="Ryan Lemos" w:date="2019-02-21T20:05:00Z"/>
        </w:rPr>
      </w:pPr>
      <w:bookmarkStart w:id="1129" w:name="_Toc2273666"/>
      <w:ins w:id="1130" w:author="Ryan Lemos" w:date="2019-02-20T21:14:00Z">
        <w:r>
          <w:t>Administrador</w:t>
        </w:r>
      </w:ins>
      <w:bookmarkEnd w:id="1129"/>
    </w:p>
    <w:p w14:paraId="36BCA1BA" w14:textId="77777777" w:rsidR="008F6EE2" w:rsidRPr="001D2BA8" w:rsidRDefault="008F6EE2">
      <w:pPr>
        <w:rPr>
          <w:ins w:id="1131" w:author="Ryan Lemos" w:date="2019-02-21T20:05:00Z"/>
        </w:rPr>
        <w:pPrChange w:id="1132" w:author="Ryan Lemos" w:date="2019-02-21T20:05:00Z">
          <w:pPr>
            <w:pStyle w:val="Ttulo4"/>
          </w:pPr>
        </w:pPrChange>
      </w:pPr>
    </w:p>
    <w:p w14:paraId="7D953AD4" w14:textId="77777777" w:rsidR="008F6EE2" w:rsidRPr="001D2BA8" w:rsidRDefault="008F6EE2">
      <w:pPr>
        <w:rPr>
          <w:ins w:id="1133" w:author="Ryan Lemos" w:date="2019-02-20T21:14:00Z"/>
        </w:rPr>
        <w:pPrChange w:id="1134" w:author="Ryan Lemos" w:date="2019-02-21T20:05:00Z">
          <w:pPr>
            <w:pStyle w:val="Ttulo4"/>
          </w:pPr>
        </w:pPrChange>
      </w:pPr>
      <w:ins w:id="1135" w:author="Ryan Lemos" w:date="2019-02-21T20:06:00Z">
        <w:r>
          <w:t xml:space="preserve">O administrador é o perfil de usuário com acesso total ao sistema. Porém, há algumas funcionalidades, para ser mais exato duas, que somente o administrador pode </w:t>
        </w:r>
      </w:ins>
      <w:ins w:id="1136" w:author="Ryan Lemos" w:date="2019-02-21T20:07:00Z">
        <w:r>
          <w:t>desempenhar. Vale ressaltar que o administrador deve ter conhecimento em desenvolvimento para cumprir essas tar</w:t>
        </w:r>
      </w:ins>
      <w:ins w:id="1137" w:author="Ryan Lemos" w:date="2019-02-21T20:08:00Z">
        <w:r>
          <w:t>e</w:t>
        </w:r>
      </w:ins>
      <w:ins w:id="1138" w:author="Ryan Lemos" w:date="2019-02-21T20:07:00Z">
        <w:r>
          <w:t>fas, já</w:t>
        </w:r>
      </w:ins>
      <w:ins w:id="1139" w:author="Ryan Lemos" w:date="2019-02-21T20:08:00Z">
        <w:r>
          <w:t xml:space="preserve"> que as funcionalidades abordam aspectos específicos do desenvolvimento.</w:t>
        </w:r>
      </w:ins>
      <w:ins w:id="1140" w:author="Ryan Lemos" w:date="2019-02-21T20:07:00Z">
        <w:r>
          <w:t xml:space="preserve">  </w:t>
        </w:r>
      </w:ins>
      <w:ins w:id="1141" w:author="Ryan Lemos" w:date="2019-02-21T20:10:00Z">
        <w:r w:rsidR="00DA49B0">
          <w:t xml:space="preserve">A primeira função do administrador citada pela estória da </w:t>
        </w:r>
        <w:r w:rsidR="00DA49B0" w:rsidRPr="00DA49B0">
          <w:rPr>
            <w:highlight w:val="yellow"/>
            <w:rPrChange w:id="1142" w:author="Ryan Lemos" w:date="2019-02-21T20:10:00Z">
              <w:rPr>
                <w:iCs w:val="0"/>
              </w:rPr>
            </w:rPrChange>
          </w:rPr>
          <w:t>figura x</w:t>
        </w:r>
        <w:r w:rsidR="00DA49B0">
          <w:t xml:space="preserve"> se trata do gerenciamento do</w:t>
        </w:r>
      </w:ins>
      <w:ins w:id="1143" w:author="Ryan Lemos" w:date="2019-02-21T20:11:00Z">
        <w:r w:rsidR="00DA49B0">
          <w:t xml:space="preserve">s menus. Isso se </w:t>
        </w:r>
      </w:ins>
      <w:ins w:id="1144" w:author="Ryan Lemos" w:date="2019-02-21T20:12:00Z">
        <w:r w:rsidR="00F045C8">
          <w:t>dá, pois,</w:t>
        </w:r>
      </w:ins>
      <w:ins w:id="1145" w:author="Ryan Lemos" w:date="2019-02-21T20:11:00Z">
        <w:r w:rsidR="00DA49B0">
          <w:t xml:space="preserve"> os menus</w:t>
        </w:r>
      </w:ins>
      <w:ins w:id="1146" w:author="Ryan Lemos" w:date="2019-02-21T20:12:00Z">
        <w:r w:rsidR="00F045C8">
          <w:t xml:space="preserve"> da aplicação são gerados de maneira dinâmica, não sendo assim fixos. O usuário tem a liberdade de trocar os nomes dos menus caso não se adapte ao nome.</w:t>
        </w:r>
      </w:ins>
    </w:p>
    <w:p w14:paraId="60FEC42F" w14:textId="77777777" w:rsidR="00905032" w:rsidRDefault="00905032" w:rsidP="00905032">
      <w:pPr>
        <w:rPr>
          <w:ins w:id="1147" w:author="Ryan Lemos" w:date="2019-02-20T21:14:00Z"/>
        </w:rPr>
      </w:pPr>
    </w:p>
    <w:p w14:paraId="28B931F1" w14:textId="77777777" w:rsidR="00905032" w:rsidRDefault="00905032" w:rsidP="00905032">
      <w:pPr>
        <w:ind w:firstLine="0"/>
        <w:jc w:val="center"/>
        <w:rPr>
          <w:ins w:id="1148" w:author="Ryan Lemos" w:date="2019-02-21T20:13:00Z"/>
        </w:rPr>
      </w:pPr>
      <w:ins w:id="1149" w:author="Ryan Lemos" w:date="2019-02-20T21:14:00Z">
        <w:r>
          <w:rPr>
            <w:noProof/>
          </w:rPr>
          <w:drawing>
            <wp:inline distT="0" distB="0" distL="0" distR="0" wp14:anchorId="5FDA3409" wp14:editId="510B372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BDAF7C" w14:textId="77777777" w:rsidR="00F045C8" w:rsidRDefault="00F045C8" w:rsidP="00905032">
      <w:pPr>
        <w:ind w:firstLine="0"/>
        <w:jc w:val="center"/>
        <w:rPr>
          <w:ins w:id="1150" w:author="Ryan Lemos" w:date="2019-02-21T20:13:00Z"/>
        </w:rPr>
      </w:pPr>
    </w:p>
    <w:p w14:paraId="7F020614" w14:textId="77777777" w:rsidR="00F045C8" w:rsidRPr="00F045C8" w:rsidRDefault="00F045C8" w:rsidP="00F045C8">
      <w:pPr>
        <w:rPr>
          <w:ins w:id="1151" w:author="Ryan Lemos" w:date="2019-02-21T20:13:00Z"/>
        </w:rPr>
      </w:pPr>
      <w:ins w:id="1152" w:author="Ryan Lemos" w:date="2019-02-21T20:13:00Z">
        <w:r>
          <w:t xml:space="preserve">Como papel de gestão de menus, o administrador pode criar um menu ou excluir um menu já criado, conforme visto na </w:t>
        </w:r>
        <w:r w:rsidRPr="00F045C8">
          <w:rPr>
            <w:highlight w:val="yellow"/>
            <w:rPrChange w:id="1153" w:author="Ryan Lemos" w:date="2019-02-21T20:13:00Z">
              <w:rPr/>
            </w:rPrChange>
          </w:rPr>
          <w:t>figura x</w:t>
        </w:r>
        <w:r>
          <w:t xml:space="preserve">. </w:t>
        </w:r>
      </w:ins>
      <w:ins w:id="1154" w:author="Ryan Lemos" w:date="2019-02-21T20:14:00Z">
        <w:r>
          <w:t xml:space="preserve">Cada menu está ligado a uma permissão do sistema. </w:t>
        </w:r>
      </w:ins>
      <w:ins w:id="1155" w:author="Ryan Lemos" w:date="2019-02-21T20:15:00Z">
        <w:r>
          <w:t>Na verdade,</w:t>
        </w:r>
      </w:ins>
      <w:ins w:id="1156" w:author="Ryan Lemos" w:date="2019-02-21T20:14:00Z">
        <w:r>
          <w:t xml:space="preserve"> essa permissão nada mais é do que a rota em que o usuário será direcionado ao clicar no menu. </w:t>
        </w:r>
      </w:ins>
    </w:p>
    <w:p w14:paraId="0BB02BE6" w14:textId="77777777" w:rsidR="00F045C8" w:rsidRDefault="00F045C8">
      <w:pPr>
        <w:rPr>
          <w:ins w:id="1157" w:author="Ryan Lemos" w:date="2019-02-20T21:14:00Z"/>
        </w:rPr>
        <w:pPrChange w:id="1158" w:author="Ryan Lemos" w:date="2019-02-21T20:13:00Z">
          <w:pPr>
            <w:ind w:firstLine="0"/>
            <w:jc w:val="center"/>
          </w:pPr>
        </w:pPrChange>
      </w:pPr>
    </w:p>
    <w:p w14:paraId="0090C923" w14:textId="77777777" w:rsidR="00905032" w:rsidRDefault="00905032" w:rsidP="00905032">
      <w:pPr>
        <w:ind w:firstLine="0"/>
        <w:jc w:val="center"/>
        <w:rPr>
          <w:ins w:id="1159" w:author="Ryan Lemos" w:date="2019-02-21T20:16:00Z"/>
        </w:rPr>
      </w:pPr>
      <w:ins w:id="1160" w:author="Ryan Lemos" w:date="2019-02-20T21:14:00Z">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14:paraId="4D80E821" w14:textId="77777777" w:rsidR="00F045C8" w:rsidRDefault="00F045C8" w:rsidP="00905032">
      <w:pPr>
        <w:ind w:firstLine="0"/>
        <w:jc w:val="center"/>
        <w:rPr>
          <w:ins w:id="1161" w:author="Ryan Lemos" w:date="2019-02-21T20:16:00Z"/>
        </w:rPr>
      </w:pPr>
    </w:p>
    <w:p w14:paraId="65561E77" w14:textId="77777777" w:rsidR="00F045C8" w:rsidRDefault="00F045C8">
      <w:pPr>
        <w:rPr>
          <w:ins w:id="1162" w:author="Ryan Lemos" w:date="2019-02-21T20:16:00Z"/>
        </w:rPr>
        <w:pPrChange w:id="1163" w:author="Ryan Lemos" w:date="2019-02-21T20:16:00Z">
          <w:pPr>
            <w:ind w:firstLine="0"/>
            <w:jc w:val="center"/>
          </w:pPr>
        </w:pPrChange>
      </w:pPr>
      <w:ins w:id="1164" w:author="Ryan Lemos" w:date="2019-02-21T20:16:00Z">
        <w:r>
          <w:t>Ao clicar em cadastrar surge um</w:t>
        </w:r>
      </w:ins>
      <w:ins w:id="1165" w:author="Ryan Lemos" w:date="2019-02-21T20:17:00Z">
        <w:r>
          <w:t xml:space="preserve">a tela onde o administrador pode indicar o nome do menu a ser cadastrado, juntamente com a permissão associada ao menu como visto pela </w:t>
        </w:r>
        <w:r w:rsidRPr="00F045C8">
          <w:rPr>
            <w:highlight w:val="yellow"/>
            <w:rPrChange w:id="1166" w:author="Ryan Lemos" w:date="2019-02-21T20:17:00Z">
              <w:rPr/>
            </w:rPrChange>
          </w:rPr>
          <w:t>figura x</w:t>
        </w:r>
        <w:r>
          <w:t>.</w:t>
        </w:r>
      </w:ins>
    </w:p>
    <w:p w14:paraId="33DBB6CA" w14:textId="77777777" w:rsidR="00F045C8" w:rsidRDefault="00F045C8" w:rsidP="00905032">
      <w:pPr>
        <w:ind w:firstLine="0"/>
        <w:jc w:val="center"/>
        <w:rPr>
          <w:ins w:id="1167" w:author="Ryan Lemos" w:date="2019-02-21T20:10:00Z"/>
        </w:rPr>
      </w:pPr>
    </w:p>
    <w:p w14:paraId="0F002B04" w14:textId="77777777" w:rsidR="008F6EE2" w:rsidRDefault="008F6EE2" w:rsidP="00905032">
      <w:pPr>
        <w:ind w:firstLine="0"/>
        <w:jc w:val="center"/>
        <w:rPr>
          <w:ins w:id="1168" w:author="Ryan Lemos" w:date="2019-02-21T20:18:00Z"/>
        </w:rPr>
      </w:pPr>
      <w:ins w:id="1169" w:author="Ryan Lemos" w:date="2019-02-21T20:10:00Z">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14:paraId="147F04CF" w14:textId="77777777" w:rsidR="00F045C8" w:rsidRDefault="00F045C8" w:rsidP="00905032">
      <w:pPr>
        <w:ind w:firstLine="0"/>
        <w:jc w:val="center"/>
        <w:rPr>
          <w:ins w:id="1170" w:author="Ryan Lemos" w:date="2019-02-21T20:18:00Z"/>
        </w:rPr>
      </w:pPr>
    </w:p>
    <w:p w14:paraId="67E83032" w14:textId="77777777" w:rsidR="00F045C8" w:rsidRPr="00F045C8" w:rsidRDefault="00F045C8" w:rsidP="00F045C8">
      <w:pPr>
        <w:rPr>
          <w:ins w:id="1171" w:author="Ryan Lemos" w:date="2019-02-21T20:18:00Z"/>
        </w:rPr>
      </w:pPr>
      <w:ins w:id="1172" w:author="Ryan Lemos" w:date="2019-02-21T20:18:00Z">
        <w:r>
          <w:lastRenderedPageBreak/>
          <w:t>A</w:t>
        </w:r>
      </w:ins>
      <w:ins w:id="1173" w:author="Ryan Lemos" w:date="2019-02-21T20:19:00Z">
        <w:r>
          <w:t xml:space="preserve"> </w:t>
        </w:r>
      </w:ins>
      <w:ins w:id="1174" w:author="Ryan Lemos" w:date="2019-02-21T20:18:00Z">
        <w:r w:rsidRPr="00F045C8">
          <w:rPr>
            <w:highlight w:val="yellow"/>
            <w:rPrChange w:id="1175" w:author="Ryan Lemos" w:date="2019-02-21T20:19:00Z">
              <w:rPr/>
            </w:rPrChange>
          </w:rPr>
          <w:t>figura</w:t>
        </w:r>
      </w:ins>
      <w:ins w:id="1176" w:author="Ryan Lemos" w:date="2019-02-21T20:19:00Z">
        <w:r w:rsidRPr="00F045C8">
          <w:rPr>
            <w:highlight w:val="yellow"/>
            <w:rPrChange w:id="1177" w:author="Ryan Lemos" w:date="2019-02-21T20:19:00Z">
              <w:rPr/>
            </w:rPrChange>
          </w:rPr>
          <w:t xml:space="preserve"> x</w:t>
        </w:r>
      </w:ins>
      <w:ins w:id="1178" w:author="Ryan Lemos" w:date="2019-02-21T20:18:00Z">
        <w:r>
          <w:t xml:space="preserve"> se trata de todos os menus da aplicação</w:t>
        </w:r>
      </w:ins>
      <w:ins w:id="1179" w:author="Ryan Lemos" w:date="2019-02-21T20:19:00Z">
        <w:r>
          <w:t xml:space="preserve"> no release 1</w:t>
        </w:r>
      </w:ins>
      <w:ins w:id="1180" w:author="Ryan Lemos" w:date="2019-02-21T20:52:00Z">
        <w:r w:rsidR="005F0194">
          <w:t>. A listagem dos menus é feita com base no perfil do usuário e suas permissões. Ou seja, cada perfil tem um conjunto de menus associados.</w:t>
        </w:r>
      </w:ins>
      <w:ins w:id="1181" w:author="Ryan Lemos" w:date="2019-02-21T20:18:00Z">
        <w:r>
          <w:t xml:space="preserve"> </w:t>
        </w:r>
      </w:ins>
      <w:ins w:id="1182" w:author="Ryan Lemos" w:date="2019-02-21T20:53:00Z">
        <w:r w:rsidR="005F0194">
          <w:t>Contanto,</w:t>
        </w:r>
      </w:ins>
      <w:ins w:id="1183" w:author="Ryan Lemos" w:date="2019-02-21T20:18:00Z">
        <w:r>
          <w:t xml:space="preserve"> há um menu padrão para todos os usuários e que não fica salvo na base. Se trata do menu </w:t>
        </w:r>
        <w:r w:rsidRPr="00F045C8">
          <w:rPr>
            <w:i/>
            <w:rPrChange w:id="1184" w:author="Ryan Lemos" w:date="2019-02-21T20:18:00Z">
              <w:rPr/>
            </w:rPrChange>
          </w:rPr>
          <w:t>home</w:t>
        </w:r>
      </w:ins>
      <w:ins w:id="1185" w:author="Ryan Lemos" w:date="2019-02-21T20:19:00Z">
        <w:r>
          <w:t>, que redireciona o usuário para a página inicial da aplicação.</w:t>
        </w:r>
      </w:ins>
    </w:p>
    <w:p w14:paraId="518DD471" w14:textId="77777777" w:rsidR="00F045C8" w:rsidRDefault="00F045C8">
      <w:pPr>
        <w:rPr>
          <w:ins w:id="1186" w:author="Ryan Lemos" w:date="2019-02-21T20:11:00Z"/>
        </w:rPr>
        <w:pPrChange w:id="1187" w:author="Ryan Lemos" w:date="2019-02-21T20:18:00Z">
          <w:pPr>
            <w:ind w:firstLine="0"/>
            <w:jc w:val="center"/>
          </w:pPr>
        </w:pPrChange>
      </w:pPr>
    </w:p>
    <w:p w14:paraId="491BCA91" w14:textId="77777777" w:rsidR="00DA49B0" w:rsidRDefault="00DA49B0" w:rsidP="00905032">
      <w:pPr>
        <w:ind w:firstLine="0"/>
        <w:jc w:val="center"/>
        <w:rPr>
          <w:ins w:id="1188" w:author="Ryan Lemos" w:date="2019-02-21T20:20:00Z"/>
        </w:rPr>
      </w:pPr>
      <w:ins w:id="1189" w:author="Ryan Lemos" w:date="2019-02-21T20:11:00Z">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14:paraId="4A36FC82" w14:textId="77777777" w:rsidR="00F045C8" w:rsidRDefault="00F045C8" w:rsidP="00905032">
      <w:pPr>
        <w:ind w:firstLine="0"/>
        <w:jc w:val="center"/>
        <w:rPr>
          <w:ins w:id="1190" w:author="Ryan Lemos" w:date="2019-02-21T20:20:00Z"/>
        </w:rPr>
      </w:pPr>
    </w:p>
    <w:p w14:paraId="3A81ED48" w14:textId="77777777" w:rsidR="00F045C8" w:rsidRDefault="00F045C8" w:rsidP="00F045C8">
      <w:pPr>
        <w:rPr>
          <w:ins w:id="1191" w:author="Ryan Lemos" w:date="2019-02-21T20:21:00Z"/>
        </w:rPr>
      </w:pPr>
      <w:ins w:id="1192" w:author="Ryan Lemos" w:date="2019-02-21T20:21:00Z">
        <w:r>
          <w:t>Assim como os menus, as permissões dos usuários são dinâmicas. O administrador tem a função de</w:t>
        </w:r>
      </w:ins>
      <w:ins w:id="1193"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194" w:author="Ryan Lemos" w:date="2019-02-21T20:22:00Z">
              <w:rPr/>
            </w:rPrChange>
          </w:rPr>
          <w:t>figura x</w:t>
        </w:r>
        <w:r w:rsidR="004240B8">
          <w:t xml:space="preserve">, </w:t>
        </w:r>
        <w:r>
          <w:t xml:space="preserve">descreve </w:t>
        </w:r>
        <w:r w:rsidR="004240B8">
          <w:t>essa necessidade do ambiente.</w:t>
        </w:r>
      </w:ins>
      <w:ins w:id="1195" w:author="Ryan Lemos" w:date="2019-02-21T20:21:00Z">
        <w:r>
          <w:t xml:space="preserve"> </w:t>
        </w:r>
      </w:ins>
    </w:p>
    <w:p w14:paraId="2578A5C5" w14:textId="77777777" w:rsidR="00F045C8" w:rsidRDefault="00F045C8">
      <w:pPr>
        <w:rPr>
          <w:ins w:id="1196" w:author="Ryan Lemos" w:date="2019-02-20T21:14:00Z"/>
        </w:rPr>
        <w:pPrChange w:id="1197" w:author="Ryan Lemos" w:date="2019-02-21T20:21:00Z">
          <w:pPr>
            <w:ind w:firstLine="0"/>
            <w:jc w:val="center"/>
          </w:pPr>
        </w:pPrChange>
      </w:pPr>
    </w:p>
    <w:p w14:paraId="207C3C67" w14:textId="77777777" w:rsidR="00905032" w:rsidRDefault="00905032" w:rsidP="00905032">
      <w:pPr>
        <w:ind w:firstLine="0"/>
        <w:jc w:val="center"/>
        <w:rPr>
          <w:ins w:id="1198" w:author="Ryan Lemos" w:date="2019-02-21T20:21:00Z"/>
        </w:rPr>
      </w:pPr>
      <w:ins w:id="1199" w:author="Ryan Lemos" w:date="2019-02-20T21:14:00Z">
        <w:r>
          <w:rPr>
            <w:noProof/>
          </w:rPr>
          <w:drawing>
            <wp:inline distT="0" distB="0" distL="0" distR="0" wp14:anchorId="62763BAE" wp14:editId="6CDC6EB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5925F9FB" w14:textId="77777777" w:rsidR="00F045C8" w:rsidRDefault="00F045C8" w:rsidP="00905032">
      <w:pPr>
        <w:ind w:firstLine="0"/>
        <w:jc w:val="center"/>
        <w:rPr>
          <w:ins w:id="1200" w:author="Ryan Lemos" w:date="2019-02-21T20:21:00Z"/>
        </w:rPr>
      </w:pPr>
    </w:p>
    <w:p w14:paraId="20F405BA" w14:textId="77777777" w:rsidR="00F045C8" w:rsidRDefault="004240B8" w:rsidP="00F045C8">
      <w:pPr>
        <w:rPr>
          <w:ins w:id="1201" w:author="Ryan Lemos" w:date="2019-02-21T20:21:00Z"/>
        </w:rPr>
      </w:pPr>
      <w:ins w:id="1202" w:author="Ryan Lemos" w:date="2019-02-21T20:23:00Z">
        <w:r>
          <w:t xml:space="preserve">A interação descrita pela estória da </w:t>
        </w:r>
        <w:r w:rsidRPr="004240B8">
          <w:rPr>
            <w:highlight w:val="yellow"/>
            <w:rPrChange w:id="1203" w:author="Ryan Lemos" w:date="2019-02-21T20:23:00Z">
              <w:rPr/>
            </w:rPrChange>
          </w:rPr>
          <w:t>figura x</w:t>
        </w:r>
      </w:ins>
      <w:ins w:id="1204" w:author="Ryan Lemos" w:date="2019-02-21T20:24:00Z">
        <w:r>
          <w:t xml:space="preserve"> foi implementada conforme visto na </w:t>
        </w:r>
        <w:r w:rsidRPr="004240B8">
          <w:rPr>
            <w:highlight w:val="yellow"/>
            <w:rPrChange w:id="1205" w:author="Ryan Lemos" w:date="2019-02-21T20:24:00Z">
              <w:rPr/>
            </w:rPrChange>
          </w:rPr>
          <w:t>figura x</w:t>
        </w:r>
      </w:ins>
      <w:ins w:id="1206" w:author="Ryan Lemos" w:date="2019-02-21T20:23:00Z">
        <w:r>
          <w:t>.</w:t>
        </w:r>
      </w:ins>
      <w:ins w:id="1207" w:author="Ryan Lemos" w:date="2019-02-21T20:24:00Z">
        <w:r>
          <w:t xml:space="preserve"> O administrador escolhe qual perfil quer autorizar e as permissões </w:t>
        </w:r>
      </w:ins>
      <w:ins w:id="1208" w:author="Ryan Lemos" w:date="2019-02-21T20:25:00Z">
        <w:r>
          <w:t>surgem em seguida</w:t>
        </w:r>
      </w:ins>
      <w:ins w:id="1209" w:author="Ryan Lemos" w:date="2019-02-21T20:24:00Z">
        <w:r>
          <w:t>.</w:t>
        </w:r>
      </w:ins>
      <w:ins w:id="1210"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211" w:author="Ryan Lemos" w:date="2019-02-21T20:26:00Z">
        <w:r>
          <w:t xml:space="preserve">oi permitido. Como descrito, as permissões nada </w:t>
        </w:r>
        <w:r>
          <w:lastRenderedPageBreak/>
          <w:t>mais são do que as rotas da aplicação.</w:t>
        </w:r>
      </w:ins>
      <w:ins w:id="1212" w:author="Ryan Lemos" w:date="2019-02-21T20:24:00Z">
        <w:r>
          <w:t xml:space="preserve"> </w:t>
        </w:r>
      </w:ins>
      <w:ins w:id="1213" w:author="Ryan Lemos" w:date="2019-02-21T20:26:00Z">
        <w:r>
          <w:t>Ma</w:t>
        </w:r>
      </w:ins>
      <w:ins w:id="1214" w:author="Ryan Lemos" w:date="2019-02-21T20:21:00Z">
        <w:r w:rsidR="00F045C8">
          <w:t>s</w:t>
        </w:r>
      </w:ins>
      <w:ins w:id="1215" w:author="Ryan Lemos" w:date="2019-02-21T20:26:00Z">
        <w:r>
          <w:t xml:space="preserve"> as</w:t>
        </w:r>
      </w:ins>
      <w:ins w:id="1216"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217" w:author="Ryan Lemos" w:date="2019-02-21T20:51:00Z">
        <w:r w:rsidR="005F0194">
          <w:t>í</w:t>
        </w:r>
      </w:ins>
      <w:ins w:id="1218" w:author="Ryan Lemos" w:date="2019-02-21T20:21:00Z">
        <w:r w:rsidR="00F045C8">
          <w:t>ficas do Laravel (que tem seu sistema de rotas), e as rotas do Angular que também tem um módulo de roteamento.</w:t>
        </w:r>
      </w:ins>
      <w:ins w:id="1219" w:author="Ryan Lemos" w:date="2019-02-21T20:27:00Z">
        <w:r>
          <w:t xml:space="preserve"> Então para que o usuário acesse determinado recurso tem que lhe ser permitido as autorizações no Angular e no Laravel. Caso somente seja permitido em um âmbito</w:t>
        </w:r>
      </w:ins>
      <w:ins w:id="1220" w:author="Ryan Lemos" w:date="2019-02-21T20:28:00Z">
        <w:r>
          <w:t>, o perfil de usuário não conseguirá acesso por completo do recurso. Caso seja permitido acesso somente a rota do Angular o perfil só conseguirá visualizar a tela, porém não conseg</w:t>
        </w:r>
      </w:ins>
      <w:ins w:id="1221" w:author="Ryan Lemos" w:date="2019-02-21T20:29:00Z">
        <w:r>
          <w:t>uirá interagir com a base de dados. Caso só permitir no Laravel o usuário não terá uma tela de interação, somente a possibilidade de requisição na API. Por isso se faz necessário que o usuár</w:t>
        </w:r>
      </w:ins>
      <w:ins w:id="1222" w:author="Ryan Lemos" w:date="2019-02-21T20:30:00Z">
        <w:r>
          <w:t>io administrador tenha os conhecimentos necessários no desenvolvimento para permitir o acesso.</w:t>
        </w:r>
      </w:ins>
    </w:p>
    <w:p w14:paraId="4C8C677E" w14:textId="77777777" w:rsidR="00F045C8" w:rsidRDefault="00F045C8" w:rsidP="00905032">
      <w:pPr>
        <w:ind w:firstLine="0"/>
        <w:jc w:val="center"/>
        <w:rPr>
          <w:ins w:id="1223" w:author="Ryan Lemos" w:date="2019-02-20T21:14:00Z"/>
        </w:rPr>
      </w:pPr>
    </w:p>
    <w:p w14:paraId="416B2C15" w14:textId="77777777" w:rsidR="00905032" w:rsidRPr="00324B80" w:rsidRDefault="00905032" w:rsidP="00905032">
      <w:pPr>
        <w:ind w:firstLine="0"/>
        <w:jc w:val="center"/>
        <w:rPr>
          <w:ins w:id="1224" w:author="Ryan Lemos" w:date="2019-02-20T21:14:00Z"/>
        </w:rPr>
      </w:pPr>
      <w:ins w:id="1225" w:author="Ryan Lemos" w:date="2019-02-20T21:14:00Z">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14:paraId="4786FD44" w14:textId="77777777" w:rsidR="00905032" w:rsidRDefault="00905032" w:rsidP="00987BE5">
      <w:pPr>
        <w:ind w:firstLine="0"/>
        <w:jc w:val="center"/>
        <w:rPr>
          <w:ins w:id="1226" w:author="Ryan Lemos" w:date="2019-02-20T20:53:00Z"/>
        </w:rPr>
      </w:pPr>
    </w:p>
    <w:p w14:paraId="20AEF92A" w14:textId="77777777" w:rsidR="00987BE5" w:rsidRDefault="00987BE5" w:rsidP="00987BE5">
      <w:pPr>
        <w:pStyle w:val="Ttulo4"/>
        <w:rPr>
          <w:ins w:id="1227" w:author="Ryan Lemos" w:date="2019-02-20T20:53:00Z"/>
        </w:rPr>
      </w:pPr>
      <w:bookmarkStart w:id="1228" w:name="_Toc2273667"/>
      <w:ins w:id="1229" w:author="Ryan Lemos" w:date="2019-02-20T20:53:00Z">
        <w:r>
          <w:t>Professor</w:t>
        </w:r>
        <w:bookmarkEnd w:id="1228"/>
      </w:ins>
    </w:p>
    <w:p w14:paraId="73998377" w14:textId="77777777" w:rsidR="00987BE5" w:rsidRPr="00F97B7F" w:rsidRDefault="00987BE5" w:rsidP="00987BE5">
      <w:pPr>
        <w:rPr>
          <w:ins w:id="1230" w:author="Ryan Lemos" w:date="2019-02-20T20:53:00Z"/>
        </w:rPr>
      </w:pPr>
    </w:p>
    <w:p w14:paraId="635569CF" w14:textId="77777777" w:rsidR="00987BE5" w:rsidRDefault="00987BE5" w:rsidP="00987BE5">
      <w:pPr>
        <w:rPr>
          <w:ins w:id="1231" w:author="Ryan Lemos" w:date="2019-02-20T20:53:00Z"/>
        </w:rPr>
      </w:pPr>
      <w:ins w:id="1232"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14:paraId="5EC91485" w14:textId="77777777" w:rsidR="00987BE5" w:rsidRDefault="00987BE5" w:rsidP="00987BE5">
      <w:pPr>
        <w:rPr>
          <w:ins w:id="1233" w:author="Ryan Lemos" w:date="2019-02-20T20:53:00Z"/>
        </w:rPr>
      </w:pPr>
    </w:p>
    <w:p w14:paraId="632528DA" w14:textId="77777777" w:rsidR="00987BE5" w:rsidRDefault="00987BE5" w:rsidP="00987BE5">
      <w:pPr>
        <w:ind w:firstLine="0"/>
        <w:jc w:val="center"/>
        <w:rPr>
          <w:ins w:id="1234" w:author="Ryan Lemos" w:date="2019-02-20T20:53:00Z"/>
        </w:rPr>
      </w:pPr>
      <w:ins w:id="1235" w:author="Ryan Lemos" w:date="2019-02-20T20:53:00Z">
        <w:r>
          <w:rPr>
            <w:noProof/>
          </w:rPr>
          <w:lastRenderedPageBreak/>
          <w:drawing>
            <wp:inline distT="0" distB="0" distL="0" distR="0" wp14:anchorId="4E591237" wp14:editId="4A1C9515">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39D1AAC" w14:textId="77777777" w:rsidR="00987BE5" w:rsidRDefault="00987BE5" w:rsidP="00987BE5">
      <w:pPr>
        <w:ind w:firstLine="0"/>
        <w:jc w:val="center"/>
        <w:rPr>
          <w:ins w:id="1236" w:author="Ryan Lemos" w:date="2019-02-20T20:53:00Z"/>
        </w:rPr>
      </w:pPr>
    </w:p>
    <w:p w14:paraId="5D150C67" w14:textId="77777777" w:rsidR="00987BE5" w:rsidRDefault="00987BE5" w:rsidP="00987BE5">
      <w:pPr>
        <w:rPr>
          <w:ins w:id="1237" w:author="Ryan Lemos" w:date="2019-02-20T20:53:00Z"/>
        </w:rPr>
      </w:pPr>
      <w:ins w:id="1238"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14:paraId="0B89B60B" w14:textId="77777777" w:rsidR="00987BE5" w:rsidRDefault="00987BE5" w:rsidP="00987BE5">
      <w:pPr>
        <w:ind w:firstLine="0"/>
        <w:jc w:val="center"/>
        <w:rPr>
          <w:ins w:id="1239" w:author="Ryan Lemos" w:date="2019-02-20T20:53:00Z"/>
        </w:rPr>
      </w:pPr>
    </w:p>
    <w:p w14:paraId="3D1989AE" w14:textId="77777777" w:rsidR="00987BE5" w:rsidRDefault="00987BE5" w:rsidP="00987BE5">
      <w:pPr>
        <w:ind w:firstLine="0"/>
        <w:jc w:val="center"/>
        <w:rPr>
          <w:ins w:id="1240" w:author="Ryan Lemos" w:date="2019-02-20T21:06:00Z"/>
        </w:rPr>
      </w:pPr>
      <w:ins w:id="1241" w:author="Ryan Lemos" w:date="2019-02-20T20:53:00Z">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14:paraId="17C3AF35" w14:textId="77777777" w:rsidR="006476E9" w:rsidRDefault="006476E9" w:rsidP="00987BE5">
      <w:pPr>
        <w:ind w:firstLine="0"/>
        <w:jc w:val="center"/>
        <w:rPr>
          <w:ins w:id="1242" w:author="Ryan Lemos" w:date="2019-02-20T20:53:00Z"/>
        </w:rPr>
      </w:pPr>
    </w:p>
    <w:p w14:paraId="4925334F" w14:textId="77777777" w:rsidR="00987BE5" w:rsidRDefault="00987BE5" w:rsidP="00987BE5">
      <w:pPr>
        <w:rPr>
          <w:ins w:id="1243" w:author="Ryan Lemos" w:date="2019-02-20T20:53:00Z"/>
        </w:rPr>
      </w:pPr>
      <w:ins w:id="1244"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14:paraId="332E3A3D" w14:textId="77777777" w:rsidR="00987BE5" w:rsidRPr="00F97B7F" w:rsidRDefault="00987BE5" w:rsidP="00987BE5">
      <w:pPr>
        <w:rPr>
          <w:ins w:id="1245" w:author="Ryan Lemos" w:date="2019-02-20T20:53:00Z"/>
        </w:rPr>
      </w:pPr>
      <w:ins w:id="1246" w:author="Ryan Lemos" w:date="2019-02-20T20:53:00Z">
        <w:r>
          <w:t xml:space="preserve"> </w:t>
        </w:r>
      </w:ins>
    </w:p>
    <w:p w14:paraId="0F7CF627" w14:textId="77777777" w:rsidR="00987BE5" w:rsidRDefault="00987BE5" w:rsidP="00987BE5">
      <w:pPr>
        <w:ind w:firstLine="0"/>
        <w:jc w:val="center"/>
        <w:rPr>
          <w:ins w:id="1247" w:author="Ryan Lemos" w:date="2019-02-20T20:53:00Z"/>
        </w:rPr>
      </w:pPr>
      <w:ins w:id="1248" w:author="Ryan Lemos" w:date="2019-02-20T20:53:00Z">
        <w:r>
          <w:rPr>
            <w:noProof/>
          </w:rPr>
          <w:lastRenderedPageBreak/>
          <w:drawing>
            <wp:inline distT="0" distB="0" distL="0" distR="0" wp14:anchorId="2E91323C" wp14:editId="1340E46B">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14:paraId="47FBEE4A" w14:textId="77777777" w:rsidR="00987BE5" w:rsidRDefault="00987BE5" w:rsidP="00987BE5">
      <w:pPr>
        <w:ind w:firstLine="0"/>
        <w:jc w:val="center"/>
        <w:rPr>
          <w:ins w:id="1249" w:author="Ryan Lemos" w:date="2019-02-20T20:53:00Z"/>
        </w:rPr>
      </w:pPr>
    </w:p>
    <w:p w14:paraId="26F16899" w14:textId="77777777" w:rsidR="00987BE5" w:rsidRDefault="00987BE5" w:rsidP="00987BE5">
      <w:pPr>
        <w:rPr>
          <w:ins w:id="1250" w:author="Ryan Lemos" w:date="2019-02-20T20:53:00Z"/>
        </w:rPr>
      </w:pPr>
      <w:ins w:id="1251"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14:paraId="164675A6" w14:textId="77777777" w:rsidR="00987BE5" w:rsidRDefault="00987BE5" w:rsidP="00987BE5">
      <w:pPr>
        <w:ind w:firstLine="0"/>
        <w:jc w:val="center"/>
        <w:rPr>
          <w:ins w:id="1252" w:author="Ryan Lemos" w:date="2019-02-20T20:53:00Z"/>
        </w:rPr>
      </w:pPr>
    </w:p>
    <w:p w14:paraId="281C2065" w14:textId="77777777" w:rsidR="00987BE5" w:rsidRDefault="00987BE5" w:rsidP="00987BE5">
      <w:pPr>
        <w:ind w:firstLine="0"/>
        <w:jc w:val="center"/>
        <w:rPr>
          <w:ins w:id="1253" w:author="Ryan Lemos" w:date="2019-02-20T20:53:00Z"/>
        </w:rPr>
      </w:pPr>
      <w:ins w:id="1254" w:author="Ryan Lemos" w:date="2019-02-20T20:53:00Z">
        <w:r>
          <w:rPr>
            <w:noProof/>
          </w:rPr>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14:paraId="5A139A48" w14:textId="77777777" w:rsidR="00987BE5" w:rsidRDefault="00987BE5" w:rsidP="00987BE5">
      <w:pPr>
        <w:ind w:firstLine="0"/>
        <w:jc w:val="center"/>
        <w:rPr>
          <w:ins w:id="1255" w:author="Ryan Lemos" w:date="2019-02-20T20:53:00Z"/>
        </w:rPr>
      </w:pPr>
    </w:p>
    <w:p w14:paraId="3D12A2F5" w14:textId="77777777" w:rsidR="00987BE5" w:rsidRDefault="00987BE5" w:rsidP="00987BE5">
      <w:pPr>
        <w:rPr>
          <w:ins w:id="1256" w:author="Ryan Lemos" w:date="2019-02-20T20:53:00Z"/>
        </w:rPr>
      </w:pPr>
      <w:ins w:id="1257"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258" w:author="Ryan Lemos" w:date="2019-03-02T08:27:00Z">
        <w:r w:rsidR="00097BA3">
          <w:t>Para essa interface foi-se utilizado um componente do MaterializeCSS que é responsável por gerar esse efeito sanfona descrito</w:t>
        </w:r>
      </w:ins>
      <w:ins w:id="1259" w:author="Ryan Lemos" w:date="2019-03-02T08:28:00Z">
        <w:r w:rsidR="00097BA3">
          <w:t>.</w:t>
        </w:r>
      </w:ins>
    </w:p>
    <w:p w14:paraId="0F0272F0" w14:textId="77777777" w:rsidR="00987BE5" w:rsidRDefault="00987BE5" w:rsidP="00987BE5">
      <w:pPr>
        <w:rPr>
          <w:ins w:id="1260" w:author="Ryan Lemos" w:date="2019-02-20T20:53:00Z"/>
        </w:rPr>
      </w:pPr>
    </w:p>
    <w:p w14:paraId="6C00242C" w14:textId="77777777" w:rsidR="00987BE5" w:rsidRDefault="00987BE5" w:rsidP="00987BE5">
      <w:pPr>
        <w:ind w:firstLine="0"/>
        <w:jc w:val="center"/>
        <w:rPr>
          <w:ins w:id="1261" w:author="Ryan Lemos" w:date="2019-03-02T08:28:00Z"/>
        </w:rPr>
      </w:pPr>
      <w:ins w:id="1262" w:author="Ryan Lemos" w:date="2019-02-20T20:53:00Z">
        <w:r>
          <w:rPr>
            <w:noProof/>
          </w:rPr>
          <w:lastRenderedPageBreak/>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14:paraId="5C7894A8" w14:textId="77777777" w:rsidR="00097BA3" w:rsidRDefault="00097BA3" w:rsidP="00987BE5">
      <w:pPr>
        <w:ind w:firstLine="0"/>
        <w:jc w:val="center"/>
        <w:rPr>
          <w:ins w:id="1263" w:author="Ryan Lemos" w:date="2019-02-20T20:56:00Z"/>
        </w:rPr>
      </w:pPr>
    </w:p>
    <w:p w14:paraId="18EBE7CC" w14:textId="77777777" w:rsidR="002C0E60" w:rsidRDefault="002C0E60" w:rsidP="002C0E60">
      <w:pPr>
        <w:rPr>
          <w:ins w:id="1264" w:author="Ryan Lemos" w:date="2019-02-20T20:57:00Z"/>
        </w:rPr>
      </w:pPr>
      <w:ins w:id="1265" w:author="Ryan Lemos" w:date="2019-02-20T20:56:00Z">
        <w:r>
          <w:t>A estória seguinte se tra</w:t>
        </w:r>
      </w:ins>
      <w:ins w:id="1266" w:author="Ryan Lemos" w:date="2019-02-20T20:58:00Z">
        <w:r w:rsidR="006476E9">
          <w:t>ta de como será o cadastro das turmas pelo professor</w:t>
        </w:r>
      </w:ins>
      <w:ins w:id="1267" w:author="Ryan Lemos" w:date="2019-02-20T21:03:00Z">
        <w:r w:rsidR="006476E9">
          <w:t xml:space="preserve">. A </w:t>
        </w:r>
        <w:r w:rsidR="006476E9" w:rsidRPr="006476E9">
          <w:rPr>
            <w:highlight w:val="yellow"/>
            <w:rPrChange w:id="1268" w:author="Ryan Lemos" w:date="2019-02-20T21:03:00Z">
              <w:rPr/>
            </w:rPrChange>
          </w:rPr>
          <w:t>figura X</w:t>
        </w:r>
        <w:r w:rsidR="006476E9">
          <w:t xml:space="preserve"> representa essa estória. Nela o professor explica que cada turma é identificada pelo ano</w:t>
        </w:r>
      </w:ins>
      <w:ins w:id="1269" w:author="Ryan Lemos" w:date="2019-02-20T21:04:00Z">
        <w:r w:rsidR="006476E9">
          <w:t xml:space="preserve"> de graduação</w:t>
        </w:r>
      </w:ins>
      <w:ins w:id="1270" w:author="Ryan Lemos" w:date="2019-02-20T21:03:00Z">
        <w:r w:rsidR="006476E9">
          <w:t xml:space="preserve"> (no </w:t>
        </w:r>
      </w:ins>
      <w:ins w:id="1271" w:author="Ryan Lemos" w:date="2019-02-20T21:04:00Z">
        <w:r w:rsidR="006476E9">
          <w:t>caso primeiro, segundo, até o quinto ano), o dia e horários em que a a</w:t>
        </w:r>
      </w:ins>
      <w:ins w:id="1272" w:author="Ryan Lemos" w:date="2019-02-20T21:05:00Z">
        <w:r w:rsidR="006476E9">
          <w:t>ula é realizada.</w:t>
        </w:r>
      </w:ins>
    </w:p>
    <w:p w14:paraId="2D282CC4" w14:textId="77777777" w:rsidR="002C0E60" w:rsidRDefault="002C0E60" w:rsidP="002C0E60">
      <w:pPr>
        <w:ind w:firstLine="0"/>
        <w:jc w:val="center"/>
        <w:rPr>
          <w:ins w:id="1273" w:author="Ryan Lemos" w:date="2019-02-20T20:57:00Z"/>
        </w:rPr>
      </w:pPr>
    </w:p>
    <w:p w14:paraId="794A22C2" w14:textId="77777777" w:rsidR="002C0E60" w:rsidRDefault="002C0E60" w:rsidP="002C0E60">
      <w:pPr>
        <w:ind w:firstLine="0"/>
        <w:jc w:val="center"/>
        <w:rPr>
          <w:ins w:id="1274" w:author="Ryan Lemos" w:date="2019-02-20T21:05:00Z"/>
        </w:rPr>
      </w:pPr>
      <w:ins w:id="1275" w:author="Ryan Lemos" w:date="2019-02-20T20:57:00Z">
        <w:r>
          <w:rPr>
            <w:noProof/>
          </w:rPr>
          <w:drawing>
            <wp:inline distT="0" distB="0" distL="0" distR="0" wp14:anchorId="21BE3F79" wp14:editId="1A95C4CC">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2C24583A" w14:textId="77777777" w:rsidR="006476E9" w:rsidRDefault="006476E9" w:rsidP="002C0E60">
      <w:pPr>
        <w:ind w:firstLine="0"/>
        <w:jc w:val="center"/>
        <w:rPr>
          <w:ins w:id="1276" w:author="Ryan Lemos" w:date="2019-02-20T21:05:00Z"/>
        </w:rPr>
      </w:pPr>
    </w:p>
    <w:p w14:paraId="09596458" w14:textId="77777777" w:rsidR="006476E9" w:rsidRDefault="006476E9" w:rsidP="006476E9">
      <w:pPr>
        <w:rPr>
          <w:ins w:id="1277" w:author="Ryan Lemos" w:date="2019-02-20T21:05:00Z"/>
        </w:rPr>
      </w:pPr>
      <w:ins w:id="1278" w:author="Ryan Lemos" w:date="2019-02-20T21:05:00Z">
        <w:r>
          <w:t xml:space="preserve">A implementação desta funcionalidade é descrita pela </w:t>
        </w:r>
        <w:r w:rsidRPr="006476E9">
          <w:rPr>
            <w:highlight w:val="yellow"/>
            <w:rPrChange w:id="1279" w:author="Ryan Lemos" w:date="2019-02-20T21:05:00Z">
              <w:rPr/>
            </w:rPrChange>
          </w:rPr>
          <w:t>figura X</w:t>
        </w:r>
      </w:ins>
      <w:ins w:id="1280" w:author="Ryan Lemos" w:date="2019-02-20T21:06:00Z">
        <w:r>
          <w:t xml:space="preserve"> q</w:t>
        </w:r>
      </w:ins>
      <w:ins w:id="1281" w:author="Ryan Lemos" w:date="2019-02-20T21:05:00Z">
        <w:r>
          <w:t>ue explicita o</w:t>
        </w:r>
      </w:ins>
      <w:ins w:id="1282" w:author="Ryan Lemos" w:date="2019-02-20T21:06:00Z">
        <w:r>
          <w:t>s campos indicados pelo professor que são o dia, horário e ano.</w:t>
        </w:r>
      </w:ins>
    </w:p>
    <w:p w14:paraId="456B2B15" w14:textId="77777777" w:rsidR="006476E9" w:rsidRDefault="006476E9">
      <w:pPr>
        <w:rPr>
          <w:ins w:id="1283" w:author="Ryan Lemos" w:date="2019-02-20T20:57:00Z"/>
        </w:rPr>
        <w:pPrChange w:id="1284" w:author="Ryan Lemos" w:date="2019-02-20T21:05:00Z">
          <w:pPr>
            <w:ind w:firstLine="0"/>
            <w:jc w:val="center"/>
          </w:pPr>
        </w:pPrChange>
      </w:pPr>
    </w:p>
    <w:p w14:paraId="3B60976D" w14:textId="77777777" w:rsidR="002C0E60" w:rsidRDefault="002C0E60" w:rsidP="002C0E60">
      <w:pPr>
        <w:ind w:firstLine="0"/>
        <w:jc w:val="center"/>
        <w:rPr>
          <w:ins w:id="1285" w:author="Ryan Lemos" w:date="2019-02-20T21:07:00Z"/>
        </w:rPr>
      </w:pPr>
      <w:ins w:id="1286" w:author="Ryan Lemos" w:date="2019-02-20T20:57:00Z">
        <w:r>
          <w:rPr>
            <w:noProof/>
          </w:rPr>
          <w:lastRenderedPageBreak/>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14:paraId="039DFF6D" w14:textId="77777777" w:rsidR="006476E9" w:rsidRDefault="006476E9" w:rsidP="002C0E60">
      <w:pPr>
        <w:ind w:firstLine="0"/>
        <w:jc w:val="center"/>
        <w:rPr>
          <w:ins w:id="1287" w:author="Ryan Lemos" w:date="2019-02-20T21:07:00Z"/>
        </w:rPr>
      </w:pPr>
    </w:p>
    <w:p w14:paraId="5F5CAF5E" w14:textId="77777777" w:rsidR="006476E9" w:rsidRDefault="0013326D">
      <w:pPr>
        <w:rPr>
          <w:ins w:id="1288" w:author="Ryan Lemos" w:date="2019-02-20T21:07:00Z"/>
        </w:rPr>
        <w:pPrChange w:id="1289" w:author="Ryan Lemos" w:date="2019-02-20T21:07:00Z">
          <w:pPr>
            <w:ind w:firstLine="0"/>
            <w:jc w:val="center"/>
          </w:pPr>
        </w:pPrChange>
      </w:pPr>
      <w:ins w:id="1290" w:author="Ryan Lemos" w:date="2019-02-20T21:07:00Z">
        <w:r>
          <w:t xml:space="preserve">Ao </w:t>
        </w:r>
      </w:ins>
      <w:ins w:id="1291" w:author="Ryan Lemos" w:date="2019-02-20T21:08:00Z">
        <w:r>
          <w:t xml:space="preserve">professor também é possível visualizar suas turmas. A </w:t>
        </w:r>
        <w:r w:rsidRPr="0013326D">
          <w:rPr>
            <w:highlight w:val="yellow"/>
            <w:rPrChange w:id="1292" w:author="Ryan Lemos" w:date="2019-02-20T21:08:00Z">
              <w:rPr/>
            </w:rPrChange>
          </w:rPr>
          <w:t>figura X</w:t>
        </w:r>
        <w:r>
          <w:t xml:space="preserve"> </w:t>
        </w:r>
      </w:ins>
      <w:ins w:id="1293" w:author="Ryan Lemos" w:date="2019-02-20T21:09:00Z">
        <w:r>
          <w:t>se trata da</w:t>
        </w:r>
      </w:ins>
      <w:ins w:id="1294" w:author="Ryan Lemos" w:date="2019-02-20T21:08:00Z">
        <w:r>
          <w:t xml:space="preserve"> estória </w:t>
        </w:r>
      </w:ins>
      <w:ins w:id="1295" w:author="Ryan Lemos" w:date="2019-02-20T21:09:00Z">
        <w:r>
          <w:t xml:space="preserve">que </w:t>
        </w:r>
        <w:r w:rsidR="00905032">
          <w:t>explicita como o professor imaginou a listagem das turmas. Um dos desejos para essa funcionalidade é que as turmas sejam dispostas</w:t>
        </w:r>
      </w:ins>
      <w:ins w:id="1296" w:author="Ryan Lemos" w:date="2019-02-20T21:10:00Z">
        <w:r w:rsidR="00905032">
          <w:t xml:space="preserve"> em forma de cartão, para que fique mais fácil de identificar a turma. </w:t>
        </w:r>
      </w:ins>
    </w:p>
    <w:p w14:paraId="01C0A0E3" w14:textId="77777777" w:rsidR="006476E9" w:rsidRDefault="006476E9" w:rsidP="002C0E60">
      <w:pPr>
        <w:ind w:firstLine="0"/>
        <w:jc w:val="center"/>
        <w:rPr>
          <w:ins w:id="1297" w:author="Ryan Lemos" w:date="2019-02-20T20:57:00Z"/>
        </w:rPr>
      </w:pPr>
    </w:p>
    <w:p w14:paraId="55E8E1FB" w14:textId="77777777" w:rsidR="002C0E60" w:rsidRDefault="002C0E60" w:rsidP="002C0E60">
      <w:pPr>
        <w:ind w:firstLine="0"/>
        <w:jc w:val="center"/>
        <w:rPr>
          <w:ins w:id="1298" w:author="Ryan Lemos" w:date="2019-02-20T21:11:00Z"/>
        </w:rPr>
      </w:pPr>
      <w:ins w:id="1299" w:author="Ryan Lemos" w:date="2019-02-20T20:57:00Z">
        <w:r>
          <w:rPr>
            <w:noProof/>
          </w:rPr>
          <w:drawing>
            <wp:inline distT="0" distB="0" distL="0" distR="0" wp14:anchorId="2ADD3F60" wp14:editId="04D519F3">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23238E5" w14:textId="77777777" w:rsidR="00905032" w:rsidRDefault="00905032" w:rsidP="002C0E60">
      <w:pPr>
        <w:ind w:firstLine="0"/>
        <w:jc w:val="center"/>
        <w:rPr>
          <w:ins w:id="1300" w:author="Ryan Lemos" w:date="2019-02-20T21:11:00Z"/>
        </w:rPr>
      </w:pPr>
    </w:p>
    <w:p w14:paraId="3BBD8A73" w14:textId="77777777" w:rsidR="00905032" w:rsidRDefault="00905032">
      <w:pPr>
        <w:ind w:firstLine="0"/>
        <w:rPr>
          <w:ins w:id="1301" w:author="Ryan Lemos" w:date="2019-02-20T21:10:00Z"/>
        </w:rPr>
        <w:pPrChange w:id="1302" w:author="Ryan Lemos" w:date="2019-02-20T21:11:00Z">
          <w:pPr>
            <w:ind w:firstLine="0"/>
            <w:jc w:val="center"/>
          </w:pPr>
        </w:pPrChange>
      </w:pPr>
      <w:ins w:id="1303" w:author="Ryan Lemos" w:date="2019-02-20T21:11:00Z">
        <w:r>
          <w:t xml:space="preserve">A </w:t>
        </w:r>
        <w:r w:rsidRPr="00905032">
          <w:rPr>
            <w:highlight w:val="yellow"/>
            <w:rPrChange w:id="1304" w:author="Ryan Lemos" w:date="2019-02-20T21:11:00Z">
              <w:rPr/>
            </w:rPrChange>
          </w:rPr>
          <w:t>figura X</w:t>
        </w:r>
        <w:r>
          <w:t xml:space="preserve"> explicita como foi feita a implementação dessa funcionalidade.</w:t>
        </w:r>
      </w:ins>
      <w:ins w:id="1305" w:author="Ryan Lemos" w:date="2019-02-20T21:12:00Z">
        <w:r>
          <w:t xml:space="preserve"> As turmas são listadas em forma de cartão conforme requisitado. Ainda é possível ao professor gerenciar uma turma em espec</w:t>
        </w:r>
      </w:ins>
      <w:ins w:id="1306" w:author="Ryan Lemos" w:date="2019-02-20T21:13:00Z">
        <w:r>
          <w:t>í</w:t>
        </w:r>
      </w:ins>
      <w:ins w:id="1307" w:author="Ryan Lemos" w:date="2019-02-20T21:12:00Z">
        <w:r>
          <w:t>fico clicando no botão com a figura de um lápis.</w:t>
        </w:r>
      </w:ins>
      <w:ins w:id="1308" w:author="Ryan Lemos" w:date="2019-02-20T21:11:00Z">
        <w:r>
          <w:t xml:space="preserve"> Além disso o professor pode pesquisar por uma turma, filtrando os resultados</w:t>
        </w:r>
      </w:ins>
      <w:ins w:id="1309" w:author="Ryan Lemos" w:date="2019-02-20T21:13:00Z">
        <w:r>
          <w:t>, e listando somente os cartões conforme a busca</w:t>
        </w:r>
      </w:ins>
      <w:ins w:id="1310" w:author="Ryan Lemos" w:date="2019-02-20T21:11:00Z">
        <w:r>
          <w:t>.</w:t>
        </w:r>
      </w:ins>
      <w:ins w:id="1311" w:author="Ryan Lemos" w:date="2019-03-02T08:28:00Z">
        <w:r w:rsidR="00097BA3">
          <w:t xml:space="preserve"> Essa visão em cartões é característica do Material D</w:t>
        </w:r>
      </w:ins>
      <w:ins w:id="1312" w:author="Ryan Lemos" w:date="2019-03-02T08:29:00Z">
        <w:r w:rsidR="00097BA3">
          <w:t>esign, então é um componente que já vem nativo no MaterializeCSS, o que facilita a implementação do requisito desejado.</w:t>
        </w:r>
      </w:ins>
      <w:ins w:id="1313" w:author="Ryan Lemos" w:date="2019-03-02T08:28:00Z">
        <w:r w:rsidR="00097BA3">
          <w:t xml:space="preserve"> </w:t>
        </w:r>
      </w:ins>
    </w:p>
    <w:p w14:paraId="71752EC6" w14:textId="77777777" w:rsidR="00905032" w:rsidRDefault="00905032" w:rsidP="002C0E60">
      <w:pPr>
        <w:ind w:firstLine="0"/>
        <w:jc w:val="center"/>
        <w:rPr>
          <w:ins w:id="1314" w:author="Ryan Lemos" w:date="2019-02-20T20:57:00Z"/>
        </w:rPr>
      </w:pPr>
    </w:p>
    <w:p w14:paraId="37904955" w14:textId="77777777" w:rsidR="002C0E60" w:rsidRDefault="002C0E60" w:rsidP="002C0E60">
      <w:pPr>
        <w:ind w:firstLine="0"/>
        <w:jc w:val="center"/>
        <w:rPr>
          <w:ins w:id="1315" w:author="Ryan Lemos" w:date="2019-02-20T20:57:00Z"/>
        </w:rPr>
      </w:pPr>
      <w:ins w:id="1316" w:author="Ryan Lemos" w:date="2019-02-20T20:57:00Z">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14:paraId="355A0ED5" w14:textId="77777777" w:rsidR="002C0E60" w:rsidRDefault="002C0E60" w:rsidP="002C0E60">
      <w:pPr>
        <w:ind w:firstLine="0"/>
        <w:jc w:val="center"/>
        <w:rPr>
          <w:ins w:id="1317" w:author="Ryan Lemos" w:date="2019-02-21T20:36:00Z"/>
        </w:rPr>
      </w:pPr>
    </w:p>
    <w:p w14:paraId="5AF7C9C2" w14:textId="77777777" w:rsidR="00E550EC" w:rsidRDefault="00E550EC">
      <w:pPr>
        <w:rPr>
          <w:ins w:id="1318" w:author="Ryan Lemos" w:date="2019-02-20T20:57:00Z"/>
        </w:rPr>
        <w:pPrChange w:id="1319" w:author="Ryan Lemos" w:date="2019-02-21T20:36:00Z">
          <w:pPr>
            <w:ind w:firstLine="0"/>
            <w:jc w:val="center"/>
          </w:pPr>
        </w:pPrChange>
      </w:pPr>
      <w:ins w:id="1320" w:author="Ryan Lemos" w:date="2019-02-21T20:36:00Z">
        <w:r>
          <w:t xml:space="preserve">Como professor é possível dentro </w:t>
        </w:r>
        <w:r w:rsidR="00B96AC0">
          <w:t>de uma turma, gerenciar os eventos da determinada turma. A estória descri</w:t>
        </w:r>
      </w:ins>
      <w:ins w:id="1321" w:author="Ryan Lemos" w:date="2019-02-21T20:37:00Z">
        <w:r w:rsidR="00B96AC0">
          <w:t xml:space="preserve">ta pela </w:t>
        </w:r>
        <w:r w:rsidR="00B96AC0" w:rsidRPr="00B96AC0">
          <w:rPr>
            <w:highlight w:val="yellow"/>
            <w:rPrChange w:id="1322" w:author="Ryan Lemos" w:date="2019-02-21T20:37:00Z">
              <w:rPr/>
            </w:rPrChange>
          </w:rPr>
          <w:t>figura x</w:t>
        </w:r>
        <w:r w:rsidR="00B96AC0">
          <w:t xml:space="preserve"> representa esses anseios em se gerenciar os eventos.</w:t>
        </w:r>
      </w:ins>
    </w:p>
    <w:p w14:paraId="6F040325" w14:textId="77777777" w:rsidR="002C0E60" w:rsidRDefault="002C0E60">
      <w:pPr>
        <w:rPr>
          <w:ins w:id="1323" w:author="Ryan Lemos" w:date="2019-02-20T20:56:00Z"/>
        </w:rPr>
        <w:pPrChange w:id="1324" w:author="Ryan Lemos" w:date="2019-02-20T20:56:00Z">
          <w:pPr>
            <w:ind w:firstLine="0"/>
            <w:jc w:val="center"/>
          </w:pPr>
        </w:pPrChange>
      </w:pPr>
    </w:p>
    <w:p w14:paraId="07F9A352" w14:textId="77777777" w:rsidR="00E550EC" w:rsidRDefault="00987BE5" w:rsidP="00987BE5">
      <w:pPr>
        <w:ind w:firstLine="0"/>
        <w:jc w:val="center"/>
        <w:rPr>
          <w:ins w:id="1325" w:author="Ryan Lemos" w:date="2019-02-21T20:37:00Z"/>
          <w:noProof/>
        </w:rPr>
      </w:pPr>
      <w:ins w:id="1326" w:author="Ryan Lemos" w:date="2019-02-20T20:53:00Z">
        <w:r>
          <w:rPr>
            <w:noProof/>
          </w:rPr>
          <w:drawing>
            <wp:inline distT="0" distB="0" distL="0" distR="0" wp14:anchorId="28FEB290" wp14:editId="4E150CB0">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EFB4474" w14:textId="77777777" w:rsidR="00B96AC0" w:rsidRDefault="00B96AC0" w:rsidP="00B96AC0">
      <w:pPr>
        <w:rPr>
          <w:ins w:id="1327" w:author="Ryan Lemos" w:date="2019-02-21T20:37:00Z"/>
          <w:noProof/>
        </w:rPr>
      </w:pPr>
    </w:p>
    <w:p w14:paraId="587DCA70" w14:textId="77777777" w:rsidR="00B96AC0" w:rsidRDefault="00B96AC0">
      <w:pPr>
        <w:rPr>
          <w:ins w:id="1328" w:author="Ryan Lemos" w:date="2019-02-21T20:36:00Z"/>
          <w:noProof/>
        </w:rPr>
        <w:pPrChange w:id="1329" w:author="Ryan Lemos" w:date="2019-02-21T20:37:00Z">
          <w:pPr>
            <w:ind w:firstLine="0"/>
            <w:jc w:val="center"/>
          </w:pPr>
        </w:pPrChange>
      </w:pPr>
      <w:ins w:id="1330" w:author="Ryan Lemos" w:date="2019-02-21T20:37:00Z">
        <w:r>
          <w:rPr>
            <w:noProof/>
          </w:rPr>
          <w:t xml:space="preserve">A </w:t>
        </w:r>
        <w:r w:rsidRPr="00B96AC0">
          <w:rPr>
            <w:noProof/>
            <w:highlight w:val="yellow"/>
            <w:rPrChange w:id="1331" w:author="Ryan Lemos" w:date="2019-02-21T20:37:00Z">
              <w:rPr>
                <w:noProof/>
              </w:rPr>
            </w:rPrChange>
          </w:rPr>
          <w:t>figura x</w:t>
        </w:r>
        <w:r>
          <w:rPr>
            <w:noProof/>
          </w:rPr>
          <w:t xml:space="preserve"> demonstra a implementação da estória da </w:t>
        </w:r>
        <w:r w:rsidRPr="00B96AC0">
          <w:rPr>
            <w:noProof/>
            <w:highlight w:val="yellow"/>
            <w:rPrChange w:id="1332" w:author="Ryan Lemos" w:date="2019-02-21T20:37:00Z">
              <w:rPr>
                <w:noProof/>
              </w:rPr>
            </w:rPrChange>
          </w:rPr>
          <w:t>figura x</w:t>
        </w:r>
      </w:ins>
      <w:ins w:id="1333" w:author="Ryan Lemos" w:date="2019-02-21T20:38:00Z">
        <w:r>
          <w:rPr>
            <w:noProof/>
          </w:rPr>
          <w:t xml:space="preserve">. </w:t>
        </w:r>
      </w:ins>
      <w:ins w:id="1334" w:author="Ryan Lemos" w:date="2019-02-21T20:40:00Z">
        <w:r>
          <w:rPr>
            <w:noProof/>
          </w:rPr>
          <w:t xml:space="preserve">Dentro da turma o professor escolhe a aba eventos e então os eventos cadastrados surgem. </w:t>
        </w:r>
      </w:ins>
      <w:ins w:id="1335" w:author="Ryan Lemos" w:date="2019-02-21T20:38:00Z">
        <w:r>
          <w:rPr>
            <w:noProof/>
          </w:rPr>
          <w:t>É possível ao professor cadastrar, excluir e editar um evento de uma turma. O funcionamento dessa estória</w:t>
        </w:r>
      </w:ins>
      <w:ins w:id="1336" w:author="Ryan Lemos" w:date="2019-02-21T20:39:00Z">
        <w:r>
          <w:rPr>
            <w:noProof/>
          </w:rPr>
          <w:t>, juntamente com as interfaces e interações,</w:t>
        </w:r>
      </w:ins>
      <w:ins w:id="1337" w:author="Ryan Lemos" w:date="2019-02-21T20:38:00Z">
        <w:r>
          <w:rPr>
            <w:noProof/>
          </w:rPr>
          <w:t xml:space="preserve"> é seme</w:t>
        </w:r>
      </w:ins>
      <w:ins w:id="1338" w:author="Ryan Lemos" w:date="2019-02-21T20:39:00Z">
        <w:r>
          <w:rPr>
            <w:noProof/>
          </w:rPr>
          <w:t xml:space="preserve">lhante a estória da </w:t>
        </w:r>
        <w:r w:rsidRPr="00B96AC0">
          <w:rPr>
            <w:noProof/>
            <w:highlight w:val="yellow"/>
            <w:rPrChange w:id="1339" w:author="Ryan Lemos" w:date="2019-02-21T20:39:00Z">
              <w:rPr>
                <w:noProof/>
              </w:rPr>
            </w:rPrChange>
          </w:rPr>
          <w:t>figura x</w:t>
        </w:r>
        <w:r>
          <w:rPr>
            <w:noProof/>
          </w:rPr>
          <w:t xml:space="preserve">. </w:t>
        </w:r>
      </w:ins>
    </w:p>
    <w:p w14:paraId="6CCC22A5" w14:textId="77777777" w:rsidR="00987BE5" w:rsidRDefault="00987BE5" w:rsidP="00987BE5">
      <w:pPr>
        <w:ind w:firstLine="0"/>
        <w:jc w:val="center"/>
        <w:rPr>
          <w:ins w:id="1340" w:author="Ryan Lemos" w:date="2019-02-21T20:41:00Z"/>
          <w:noProof/>
        </w:rPr>
      </w:pPr>
      <w:ins w:id="1341" w:author="Ryan Lemos" w:date="2019-02-20T20:53:00Z">
        <w:r w:rsidRPr="00206A9E">
          <w:rPr>
            <w:noProof/>
          </w:rPr>
          <w:lastRenderedPageBreak/>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14:paraId="6E5A0CB9" w14:textId="77777777" w:rsidR="00B96AC0" w:rsidRDefault="00B96AC0">
      <w:pPr>
        <w:ind w:firstLine="0"/>
        <w:rPr>
          <w:ins w:id="1342" w:author="Ryan Lemos" w:date="2019-02-21T20:41:00Z"/>
          <w:noProof/>
        </w:rPr>
        <w:pPrChange w:id="1343" w:author="Ryan Lemos" w:date="2019-02-21T20:41:00Z">
          <w:pPr>
            <w:ind w:firstLine="0"/>
            <w:jc w:val="center"/>
          </w:pPr>
        </w:pPrChange>
      </w:pPr>
    </w:p>
    <w:p w14:paraId="0FA70DEB" w14:textId="77777777" w:rsidR="00BD54C1" w:rsidRDefault="00BD54C1">
      <w:pPr>
        <w:rPr>
          <w:ins w:id="1344" w:author="Ryan Lemos" w:date="2019-02-21T20:41:00Z"/>
          <w:noProof/>
        </w:rPr>
        <w:pPrChange w:id="1345" w:author="Ryan Lemos" w:date="2019-02-21T20:41:00Z">
          <w:pPr>
            <w:ind w:firstLine="0"/>
            <w:jc w:val="center"/>
          </w:pPr>
        </w:pPrChange>
      </w:pPr>
      <w:ins w:id="1346" w:author="Ryan Lemos" w:date="2019-02-21T20:42:00Z">
        <w:r>
          <w:rPr>
            <w:noProof/>
          </w:rPr>
          <w:t xml:space="preserve">Ainda é possível ao professor utilizar o calendário para se situar conforme descrito pela estória da </w:t>
        </w:r>
        <w:r w:rsidRPr="00BD54C1">
          <w:rPr>
            <w:noProof/>
            <w:highlight w:val="yellow"/>
            <w:rPrChange w:id="1347" w:author="Ryan Lemos" w:date="2019-02-21T20:42:00Z">
              <w:rPr>
                <w:noProof/>
              </w:rPr>
            </w:rPrChange>
          </w:rPr>
          <w:t>figura x</w:t>
        </w:r>
        <w:r>
          <w:rPr>
            <w:noProof/>
          </w:rPr>
          <w:t>.</w:t>
        </w:r>
      </w:ins>
    </w:p>
    <w:p w14:paraId="16CDBBD4" w14:textId="77777777" w:rsidR="00BD54C1" w:rsidRDefault="00BD54C1" w:rsidP="00987BE5">
      <w:pPr>
        <w:ind w:firstLine="0"/>
        <w:jc w:val="center"/>
        <w:rPr>
          <w:ins w:id="1348" w:author="Ryan Lemos" w:date="2019-02-20T20:53:00Z"/>
          <w:noProof/>
        </w:rPr>
      </w:pPr>
    </w:p>
    <w:p w14:paraId="6DAB641E" w14:textId="77777777" w:rsidR="00987BE5" w:rsidRDefault="00987BE5" w:rsidP="00987BE5">
      <w:pPr>
        <w:ind w:firstLine="0"/>
        <w:jc w:val="center"/>
        <w:rPr>
          <w:ins w:id="1349" w:author="Ryan Lemos" w:date="2019-02-21T20:43:00Z"/>
        </w:rPr>
      </w:pPr>
      <w:ins w:id="1350" w:author="Ryan Lemos" w:date="2019-02-20T20:53:00Z">
        <w:r>
          <w:rPr>
            <w:noProof/>
          </w:rPr>
          <w:drawing>
            <wp:inline distT="0" distB="0" distL="0" distR="0" wp14:anchorId="1AFE3D57" wp14:editId="26840015">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32CC443" w14:textId="77777777" w:rsidR="00BD54C1" w:rsidRDefault="00BD54C1" w:rsidP="00987BE5">
      <w:pPr>
        <w:ind w:firstLine="0"/>
        <w:jc w:val="center"/>
        <w:rPr>
          <w:ins w:id="1351" w:author="Ryan Lemos" w:date="2019-02-21T20:43:00Z"/>
        </w:rPr>
      </w:pPr>
    </w:p>
    <w:p w14:paraId="477237CC" w14:textId="77777777" w:rsidR="00BD54C1" w:rsidRDefault="00BD54C1">
      <w:pPr>
        <w:rPr>
          <w:ins w:id="1352" w:author="Ryan Lemos" w:date="2019-02-21T20:43:00Z"/>
          <w:noProof/>
        </w:rPr>
        <w:pPrChange w:id="1353" w:author="Ryan Lemos" w:date="2019-02-21T20:43:00Z">
          <w:pPr>
            <w:ind w:firstLine="0"/>
            <w:jc w:val="center"/>
          </w:pPr>
        </w:pPrChange>
      </w:pPr>
      <w:ins w:id="1354" w:author="Ryan Lemos" w:date="2019-02-21T20:46:00Z">
        <w:r>
          <w:rPr>
            <w:noProof/>
          </w:rPr>
          <w:t>Dentro d</w:t>
        </w:r>
        <w:r w:rsidR="00626453">
          <w:rPr>
            <w:noProof/>
          </w:rPr>
          <w:t>a gestão da turma</w:t>
        </w:r>
        <w:r w:rsidR="00E7509B">
          <w:rPr>
            <w:noProof/>
          </w:rPr>
          <w:t>, o professor pode acessar o cal</w:t>
        </w:r>
      </w:ins>
      <w:ins w:id="1355" w:author="Ryan Lemos" w:date="2019-02-21T20:47:00Z">
        <w:r w:rsidR="00E7509B">
          <w:rPr>
            <w:noProof/>
          </w:rPr>
          <w:t xml:space="preserve">endário clicando na aba ‘calendário’. </w:t>
        </w:r>
      </w:ins>
      <w:ins w:id="1356" w:author="Ryan Lemos" w:date="2019-02-21T20:43:00Z">
        <w:r>
          <w:rPr>
            <w:noProof/>
          </w:rPr>
          <w:t>O formato do calendário é igual para o professor, aluno e gestor</w:t>
        </w:r>
      </w:ins>
      <w:ins w:id="1357" w:author="Ryan Lemos" w:date="2019-02-21T20:46:00Z">
        <w:r>
          <w:rPr>
            <w:noProof/>
          </w:rPr>
          <w:t xml:space="preserve"> conforme visto na </w:t>
        </w:r>
        <w:r w:rsidRPr="00BD54C1">
          <w:rPr>
            <w:noProof/>
            <w:highlight w:val="yellow"/>
            <w:rPrChange w:id="1358" w:author="Ryan Lemos" w:date="2019-02-21T20:46:00Z">
              <w:rPr>
                <w:noProof/>
              </w:rPr>
            </w:rPrChange>
          </w:rPr>
          <w:t>figura x</w:t>
        </w:r>
      </w:ins>
      <w:ins w:id="1359" w:author="Ryan Lemos" w:date="2019-02-21T20:43:00Z">
        <w:r>
          <w:rPr>
            <w:noProof/>
          </w:rPr>
          <w:t>. O que vai mudar são os eventos que cada um pode ver. O aluno pode ver os eventos da escola (cadastrados pelo gestor) e os eventos da turma</w:t>
        </w:r>
      </w:ins>
      <w:ins w:id="1360" w:author="Ryan Lemos" w:date="2019-02-21T20:44:00Z">
        <w:r>
          <w:rPr>
            <w:noProof/>
          </w:rPr>
          <w:t xml:space="preserve"> </w:t>
        </w:r>
      </w:ins>
      <w:ins w:id="1361" w:author="Ryan Lemos" w:date="2019-02-21T20:43:00Z">
        <w:r>
          <w:rPr>
            <w:noProof/>
          </w:rPr>
          <w:t>(cadastrados pelo</w:t>
        </w:r>
      </w:ins>
      <w:ins w:id="1362" w:author="Ryan Lemos" w:date="2019-02-21T20:44:00Z">
        <w:r>
          <w:rPr>
            <w:noProof/>
          </w:rPr>
          <w:t xml:space="preserve"> seu</w:t>
        </w:r>
      </w:ins>
      <w:ins w:id="1363" w:author="Ryan Lemos" w:date="2019-02-21T20:43:00Z">
        <w:r>
          <w:rPr>
            <w:noProof/>
          </w:rPr>
          <w:t xml:space="preserve"> professor).</w:t>
        </w:r>
      </w:ins>
      <w:ins w:id="1364" w:author="Ryan Lemos" w:date="2019-02-21T20:44:00Z">
        <w:r>
          <w:rPr>
            <w:noProof/>
          </w:rPr>
          <w:t xml:space="preserve"> O professor só pode ver os eventos relacionados a sua turma em específico. Quanto ao gestor, só pode ver os eventos cadastrados para a escola, o gestor não tem ac</w:t>
        </w:r>
      </w:ins>
      <w:ins w:id="1365"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366" w:author="Ryan Lemos" w:date="2019-02-21T20:46:00Z">
        <w:r>
          <w:rPr>
            <w:noProof/>
          </w:rPr>
          <w:t xml:space="preserve"> ao gerir o evento de uma turma</w:t>
        </w:r>
      </w:ins>
      <w:ins w:id="1367" w:author="Ryan Lemos" w:date="2019-02-21T20:45:00Z">
        <w:r>
          <w:rPr>
            <w:noProof/>
          </w:rPr>
          <w:t xml:space="preserve"> também </w:t>
        </w:r>
      </w:ins>
      <w:ins w:id="1368" w:author="Ryan Lemos" w:date="2019-02-21T20:44:00Z">
        <w:r>
          <w:rPr>
            <w:noProof/>
          </w:rPr>
          <w:t xml:space="preserve"> </w:t>
        </w:r>
      </w:ins>
      <w:ins w:id="1369" w:author="Ryan Lemos" w:date="2019-02-21T20:46:00Z">
        <w:r>
          <w:rPr>
            <w:noProof/>
          </w:rPr>
          <w:t>impactaria nos alunos daquela turma.</w:t>
        </w:r>
      </w:ins>
    </w:p>
    <w:p w14:paraId="03D377D0" w14:textId="77777777" w:rsidR="00BD54C1" w:rsidRDefault="00BD54C1" w:rsidP="00987BE5">
      <w:pPr>
        <w:ind w:firstLine="0"/>
        <w:jc w:val="center"/>
        <w:rPr>
          <w:ins w:id="1370" w:author="Ryan Lemos" w:date="2019-02-20T20:53:00Z"/>
        </w:rPr>
      </w:pPr>
    </w:p>
    <w:p w14:paraId="62A80CD9" w14:textId="77777777" w:rsidR="00987BE5" w:rsidRDefault="00987BE5" w:rsidP="00987BE5">
      <w:pPr>
        <w:ind w:firstLine="0"/>
        <w:jc w:val="center"/>
        <w:rPr>
          <w:ins w:id="1371" w:author="Ryan Lemos" w:date="2019-02-21T20:48:00Z"/>
        </w:rPr>
      </w:pPr>
      <w:ins w:id="1372" w:author="Ryan Lemos" w:date="2019-02-20T20:53:00Z">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14:paraId="6401DA10" w14:textId="77777777" w:rsidR="005F0194" w:rsidRDefault="005F0194" w:rsidP="005F0194">
      <w:pPr>
        <w:rPr>
          <w:ins w:id="1373" w:author="Ryan Lemos" w:date="2019-02-21T20:48:00Z"/>
        </w:rPr>
      </w:pPr>
    </w:p>
    <w:p w14:paraId="361793F8" w14:textId="77777777" w:rsidR="005F0194" w:rsidRDefault="005F0194" w:rsidP="005F0194">
      <w:pPr>
        <w:rPr>
          <w:ins w:id="1374" w:author="Ryan Lemos" w:date="2019-02-21T20:54:00Z"/>
        </w:rPr>
      </w:pPr>
      <w:ins w:id="1375" w:author="Ryan Lemos" w:date="2019-02-21T20:48:00Z">
        <w:r>
          <w:t xml:space="preserve">A estória da </w:t>
        </w:r>
        <w:r w:rsidRPr="005F0194">
          <w:rPr>
            <w:highlight w:val="yellow"/>
            <w:rPrChange w:id="1376" w:author="Ryan Lemos" w:date="2019-02-21T20:48:00Z">
              <w:rPr/>
            </w:rPrChange>
          </w:rPr>
          <w:t>figura x</w:t>
        </w:r>
        <w:r>
          <w:t xml:space="preserve"> representa a visualização dos alunos da turma. Assim o professor </w:t>
        </w:r>
      </w:ins>
      <w:ins w:id="1377" w:author="Ryan Lemos" w:date="2019-02-21T20:49:00Z">
        <w:r>
          <w:t>pode ver quem são os alunos que fazem parte da sua turma.</w:t>
        </w:r>
      </w:ins>
    </w:p>
    <w:p w14:paraId="41946A1C" w14:textId="77777777" w:rsidR="002A4486" w:rsidRDefault="002A4486">
      <w:pPr>
        <w:rPr>
          <w:ins w:id="1378" w:author="Ryan Lemos" w:date="2019-02-20T20:53:00Z"/>
        </w:rPr>
        <w:pPrChange w:id="1379" w:author="Ryan Lemos" w:date="2019-02-21T20:48:00Z">
          <w:pPr>
            <w:ind w:firstLine="0"/>
            <w:jc w:val="center"/>
          </w:pPr>
        </w:pPrChange>
      </w:pPr>
    </w:p>
    <w:p w14:paraId="75B785EA" w14:textId="77777777" w:rsidR="00987BE5" w:rsidRDefault="00987BE5" w:rsidP="00987BE5">
      <w:pPr>
        <w:ind w:firstLine="0"/>
        <w:jc w:val="center"/>
        <w:rPr>
          <w:ins w:id="1380" w:author="Ryan Lemos" w:date="2019-02-21T20:49:00Z"/>
        </w:rPr>
      </w:pPr>
      <w:ins w:id="1381" w:author="Ryan Lemos" w:date="2019-02-20T20:53:00Z">
        <w:r>
          <w:rPr>
            <w:noProof/>
          </w:rPr>
          <w:drawing>
            <wp:inline distT="0" distB="0" distL="0" distR="0" wp14:anchorId="3A40D85F" wp14:editId="64B985E2">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1C9968BB" w14:textId="77777777" w:rsidR="005F0194" w:rsidRDefault="005F0194" w:rsidP="00987BE5">
      <w:pPr>
        <w:ind w:firstLine="0"/>
        <w:jc w:val="center"/>
        <w:rPr>
          <w:ins w:id="1382" w:author="Ryan Lemos" w:date="2019-02-21T20:49:00Z"/>
        </w:rPr>
      </w:pPr>
    </w:p>
    <w:p w14:paraId="44539830" w14:textId="77777777" w:rsidR="005F0194" w:rsidRDefault="005F0194">
      <w:pPr>
        <w:rPr>
          <w:ins w:id="1383" w:author="Ryan Lemos" w:date="2019-02-21T20:49:00Z"/>
        </w:rPr>
        <w:pPrChange w:id="1384" w:author="Ryan Lemos" w:date="2019-02-21T20:49:00Z">
          <w:pPr>
            <w:ind w:firstLine="0"/>
            <w:jc w:val="center"/>
          </w:pPr>
        </w:pPrChange>
      </w:pPr>
      <w:ins w:id="1385" w:author="Ryan Lemos" w:date="2019-02-21T20:49:00Z">
        <w:r>
          <w:t xml:space="preserve">Ao entrar numa turma em específico </w:t>
        </w:r>
      </w:ins>
      <w:ins w:id="1386" w:author="Ryan Lemos" w:date="2019-02-21T20:54:00Z">
        <w:r w:rsidR="002A4486">
          <w:t xml:space="preserve">o professor tem uma lista dos alunos que fazem parte da sua turma conforme descrito pela </w:t>
        </w:r>
        <w:r w:rsidR="002A4486" w:rsidRPr="002A4486">
          <w:rPr>
            <w:highlight w:val="yellow"/>
            <w:rPrChange w:id="1387" w:author="Ryan Lemos" w:date="2019-02-21T20:54:00Z">
              <w:rPr/>
            </w:rPrChange>
          </w:rPr>
          <w:t>figura x</w:t>
        </w:r>
        <w:r w:rsidR="002A4486">
          <w:t>.</w:t>
        </w:r>
      </w:ins>
    </w:p>
    <w:p w14:paraId="56024380" w14:textId="77777777" w:rsidR="005F0194" w:rsidRDefault="005F0194" w:rsidP="00987BE5">
      <w:pPr>
        <w:ind w:firstLine="0"/>
        <w:jc w:val="center"/>
        <w:rPr>
          <w:ins w:id="1388" w:author="Ryan Lemos" w:date="2019-02-20T20:53:00Z"/>
        </w:rPr>
      </w:pPr>
    </w:p>
    <w:p w14:paraId="2FE46C14" w14:textId="77777777" w:rsidR="00987BE5" w:rsidRDefault="00987BE5" w:rsidP="00987BE5">
      <w:pPr>
        <w:ind w:firstLine="0"/>
        <w:jc w:val="center"/>
        <w:rPr>
          <w:ins w:id="1389" w:author="Ryan Lemos" w:date="2019-02-21T20:54:00Z"/>
        </w:rPr>
      </w:pPr>
      <w:ins w:id="1390" w:author="Ryan Lemos" w:date="2019-02-20T20:53:00Z">
        <w:r>
          <w:rPr>
            <w:noProof/>
          </w:rPr>
          <w:lastRenderedPageBreak/>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14:paraId="6913084A" w14:textId="77777777" w:rsidR="002A4486" w:rsidRDefault="002A4486" w:rsidP="00987BE5">
      <w:pPr>
        <w:ind w:firstLine="0"/>
        <w:jc w:val="center"/>
        <w:rPr>
          <w:ins w:id="1391" w:author="Ryan Lemos" w:date="2019-02-21T20:54:00Z"/>
        </w:rPr>
      </w:pPr>
    </w:p>
    <w:p w14:paraId="1A31F499" w14:textId="77777777" w:rsidR="002A4486" w:rsidRDefault="00363A00">
      <w:pPr>
        <w:rPr>
          <w:ins w:id="1392" w:author="Ryan Lemos" w:date="2019-02-21T20:54:00Z"/>
        </w:rPr>
        <w:pPrChange w:id="1393" w:author="Ryan Lemos" w:date="2019-02-21T20:54:00Z">
          <w:pPr>
            <w:ind w:firstLine="0"/>
            <w:jc w:val="center"/>
          </w:pPr>
        </w:pPrChange>
      </w:pPr>
      <w:ins w:id="1394" w:author="Ryan Lemos" w:date="2019-02-21T20:55:00Z">
        <w:r>
          <w:t xml:space="preserve">Ainda é possível ao professor, como evidenciado pela estória da </w:t>
        </w:r>
        <w:r w:rsidRPr="00363A00">
          <w:rPr>
            <w:highlight w:val="yellow"/>
            <w:rPrChange w:id="1395" w:author="Ryan Lemos" w:date="2019-02-21T20:55:00Z">
              <w:rPr/>
            </w:rPrChange>
          </w:rPr>
          <w:t>figura x</w:t>
        </w:r>
        <w:r>
          <w:t xml:space="preserve">, gerenciar </w:t>
        </w:r>
      </w:ins>
      <w:ins w:id="1396" w:author="Ryan Lemos" w:date="2019-02-21T20:56:00Z">
        <w:r>
          <w:t>os alunos que fazem parte da sua turma. Podendo então remover ou adicionar alunos a sua turma conforme a necessidade do professor.</w:t>
        </w:r>
      </w:ins>
    </w:p>
    <w:p w14:paraId="098152C6" w14:textId="77777777" w:rsidR="002A4486" w:rsidRDefault="002A4486" w:rsidP="00987BE5">
      <w:pPr>
        <w:ind w:firstLine="0"/>
        <w:jc w:val="center"/>
        <w:rPr>
          <w:ins w:id="1397" w:author="Ryan Lemos" w:date="2019-02-20T20:53:00Z"/>
        </w:rPr>
      </w:pPr>
    </w:p>
    <w:p w14:paraId="41512A74" w14:textId="77777777" w:rsidR="00987BE5" w:rsidRDefault="00987BE5" w:rsidP="00987BE5">
      <w:pPr>
        <w:ind w:firstLine="0"/>
        <w:jc w:val="center"/>
        <w:rPr>
          <w:ins w:id="1398" w:author="Ryan Lemos" w:date="2019-02-21T20:56:00Z"/>
        </w:rPr>
      </w:pPr>
      <w:ins w:id="1399" w:author="Ryan Lemos" w:date="2019-02-20T20:53:00Z">
        <w:r>
          <w:rPr>
            <w:noProof/>
          </w:rPr>
          <w:drawing>
            <wp:inline distT="0" distB="0" distL="0" distR="0" wp14:anchorId="11515775" wp14:editId="7894D268">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1D68AA4" w14:textId="77777777" w:rsidR="00363A00" w:rsidRDefault="00363A00" w:rsidP="00987BE5">
      <w:pPr>
        <w:ind w:firstLine="0"/>
        <w:jc w:val="center"/>
        <w:rPr>
          <w:ins w:id="1400" w:author="Ryan Lemos" w:date="2019-02-21T20:56:00Z"/>
        </w:rPr>
      </w:pPr>
    </w:p>
    <w:p w14:paraId="7E91A1FF" w14:textId="77777777" w:rsidR="00363A00" w:rsidRDefault="00363A00">
      <w:pPr>
        <w:rPr>
          <w:ins w:id="1401" w:author="Ryan Lemos" w:date="2019-02-21T20:56:00Z"/>
        </w:rPr>
        <w:pPrChange w:id="1402" w:author="Ryan Lemos" w:date="2019-02-21T20:56:00Z">
          <w:pPr>
            <w:ind w:firstLine="0"/>
            <w:jc w:val="center"/>
          </w:pPr>
        </w:pPrChange>
      </w:pPr>
      <w:ins w:id="1403" w:author="Ryan Lemos" w:date="2019-02-21T20:56:00Z">
        <w:r>
          <w:t xml:space="preserve">A </w:t>
        </w:r>
        <w:r w:rsidRPr="00363A00">
          <w:rPr>
            <w:highlight w:val="yellow"/>
            <w:rPrChange w:id="1404" w:author="Ryan Lemos" w:date="2019-02-21T20:56:00Z">
              <w:rPr/>
            </w:rPrChange>
          </w:rPr>
          <w:t>figura x</w:t>
        </w:r>
        <w:r>
          <w:t xml:space="preserve"> representa </w:t>
        </w:r>
      </w:ins>
      <w:ins w:id="1405" w:author="Ryan Lemos" w:date="2019-02-21T20:57:00Z">
        <w:r w:rsidR="0007209C">
          <w:t xml:space="preserve">essa maneira de associar descrita pela estória da </w:t>
        </w:r>
        <w:r w:rsidR="0007209C" w:rsidRPr="0007209C">
          <w:rPr>
            <w:highlight w:val="yellow"/>
            <w:rPrChange w:id="1406" w:author="Ryan Lemos" w:date="2019-02-21T20:57:00Z">
              <w:rPr/>
            </w:rPrChange>
          </w:rPr>
          <w:t>figura x</w:t>
        </w:r>
        <w:r w:rsidR="0007209C">
          <w:t xml:space="preserve">. Buscou-se </w:t>
        </w:r>
      </w:ins>
      <w:ins w:id="1407" w:author="Ryan Lemos" w:date="2019-02-21T20:58:00Z">
        <w:r w:rsidR="0007209C">
          <w:t>deixar o processo de associação de alunos o mais simples possível como requerido pela estória. Ao professor, tem-se duas tabelas, a da esquerda e a da direita. A da esquerda contém os a</w:t>
        </w:r>
      </w:ins>
      <w:ins w:id="1408" w:author="Ryan Lemos" w:date="2019-02-21T20:59:00Z">
        <w:r w:rsidR="0007209C">
          <w:t>lunos que não fazem parte da turma. A da direita, por conseguinte se trata dos alunos que fazem parte da turma. Cabe ao p</w:t>
        </w:r>
      </w:ins>
      <w:ins w:id="1409" w:author="Ryan Lemos" w:date="2019-02-21T21:00:00Z">
        <w:r w:rsidR="0007209C">
          <w:t xml:space="preserve">rofessor marcar quem ele quer na turma, pode pesquisar em caso de muitos usuários, e ao marcar um aluno </w:t>
        </w:r>
      </w:ins>
      <w:ins w:id="1410" w:author="Ryan Lemos" w:date="2019-02-21T21:01:00Z">
        <w:r w:rsidR="0007209C">
          <w:t>o botão com</w:t>
        </w:r>
      </w:ins>
      <w:ins w:id="1411" w:author="Ryan Lemos" w:date="2019-02-21T21:02:00Z">
        <w:r w:rsidR="0007209C">
          <w:t xml:space="preserve"> </w:t>
        </w:r>
      </w:ins>
      <w:ins w:id="1412" w:author="Ryan Lemos" w:date="2019-02-21T21:24:00Z">
        <w:r w:rsidR="006F54D5">
          <w:t>o ícone</w:t>
        </w:r>
      </w:ins>
      <w:ins w:id="1413" w:author="Ryan Lemos" w:date="2019-02-21T21:02:00Z">
        <w:r w:rsidR="0007209C">
          <w:t xml:space="preserve"> de</w:t>
        </w:r>
      </w:ins>
      <w:ins w:id="1414" w:author="Ryan Lemos" w:date="2019-02-21T21:00:00Z">
        <w:r w:rsidR="0007209C">
          <w:t xml:space="preserve"> seta em direção a direita fica ativa na cor verde indicando que o professor irá adicionar os alunos m</w:t>
        </w:r>
      </w:ins>
      <w:ins w:id="1415" w:author="Ryan Lemos" w:date="2019-02-21T21:01:00Z">
        <w:r w:rsidR="0007209C">
          <w:t>arcados. Ao clicar os alunos são associados a turma. Na tabela da direita o processo é o mesmo</w:t>
        </w:r>
      </w:ins>
      <w:ins w:id="1416" w:author="Ryan Lemos" w:date="2019-02-21T21:02:00Z">
        <w:r w:rsidR="0007209C">
          <w:t xml:space="preserve">, ao marcar um aluno o botão com </w:t>
        </w:r>
      </w:ins>
      <w:ins w:id="1417" w:author="Ryan Lemos" w:date="2019-02-21T21:24:00Z">
        <w:r w:rsidR="006F54D5">
          <w:t xml:space="preserve">o ícone </w:t>
        </w:r>
      </w:ins>
      <w:ins w:id="1418" w:author="Ryan Lemos" w:date="2019-02-21T21:02:00Z">
        <w:r w:rsidR="0007209C">
          <w:t>de seta em direção a es</w:t>
        </w:r>
      </w:ins>
      <w:ins w:id="1419" w:author="Ryan Lemos" w:date="2019-02-21T21:07:00Z">
        <w:r w:rsidR="00386EE3">
          <w:t xml:space="preserve">querda é habilitado na cor vermelha, indicando que o professor irá retirar os alunos da turma, conforme visto na </w:t>
        </w:r>
        <w:r w:rsidR="00386EE3" w:rsidRPr="00386EE3">
          <w:rPr>
            <w:highlight w:val="yellow"/>
            <w:rPrChange w:id="1420" w:author="Ryan Lemos" w:date="2019-02-21T21:07:00Z">
              <w:rPr/>
            </w:rPrChange>
          </w:rPr>
          <w:t>figura x</w:t>
        </w:r>
        <w:r w:rsidR="00386EE3">
          <w:t>. Ao cl</w:t>
        </w:r>
      </w:ins>
      <w:ins w:id="1421" w:author="Ryan Lemos" w:date="2019-02-21T21:08:00Z">
        <w:r w:rsidR="00386EE3">
          <w:t>icar na seta os alunos são removidos.</w:t>
        </w:r>
      </w:ins>
      <w:ins w:id="1422" w:author="Ryan Lemos" w:date="2019-03-02T08:30:00Z">
        <w:r w:rsidR="00097BA3">
          <w:t xml:space="preserve"> Foi-se utilizado um plugin Angular para fazer a paginação dos alunos</w:t>
        </w:r>
      </w:ins>
      <w:ins w:id="1423" w:author="Ryan Lemos" w:date="2019-03-02T08:31:00Z">
        <w:r w:rsidR="00097BA3">
          <w:t>.</w:t>
        </w:r>
      </w:ins>
      <w:ins w:id="1424" w:author="Ryan Lemos" w:date="2019-03-02T08:30:00Z">
        <w:r w:rsidR="00097BA3">
          <w:t xml:space="preserve"> </w:t>
        </w:r>
      </w:ins>
      <w:ins w:id="1425" w:author="Ryan Lemos" w:date="2019-03-02T08:31:00Z">
        <w:r w:rsidR="00097BA3">
          <w:t>C</w:t>
        </w:r>
      </w:ins>
      <w:ins w:id="1426" w:author="Ryan Lemos" w:date="2019-03-02T08:30:00Z">
        <w:r w:rsidR="00097BA3">
          <w:t xml:space="preserve">aso haja uma quantidade enorme de alunos, o plugin de paginação exibe uma </w:t>
        </w:r>
        <w:r w:rsidR="00097BA3">
          <w:lastRenderedPageBreak/>
          <w:t xml:space="preserve">quantidade </w:t>
        </w:r>
      </w:ins>
      <w:ins w:id="1427" w:author="Ryan Lemos" w:date="2019-03-02T08:31:00Z">
        <w:r w:rsidR="00097BA3">
          <w:t>relativa a esses registros, no caso dessa interface exibe apenas 6 alunos, e divide os outros alunos em páginas que p</w:t>
        </w:r>
      </w:ins>
      <w:ins w:id="1428" w:author="Ryan Lemos" w:date="2019-03-02T08:32:00Z">
        <w:r w:rsidR="00097BA3">
          <w:t xml:space="preserve">odem ser </w:t>
        </w:r>
        <w:r w:rsidR="00151354">
          <w:t xml:space="preserve">acessadas </w:t>
        </w:r>
      </w:ins>
      <w:ins w:id="1429" w:author="Ryan Lemos" w:date="2019-03-02T08:33:00Z">
        <w:r w:rsidR="00151354">
          <w:t>e,</w:t>
        </w:r>
      </w:ins>
      <w:ins w:id="1430" w:author="Ryan Lemos" w:date="2019-03-02T08:32:00Z">
        <w:r w:rsidR="00151354">
          <w:t xml:space="preserve"> por conseguinte recuperar os alunos restantes. Lembrando, como se trata de uma tecnologia </w:t>
        </w:r>
      </w:ins>
      <w:ins w:id="1431" w:author="Ryan Lemos" w:date="2019-03-02T08:33:00Z">
        <w:r w:rsidR="00151354">
          <w:t>A</w:t>
        </w:r>
      </w:ins>
      <w:ins w:id="1432" w:author="Ryan Lemos" w:date="2019-03-02T08:32:00Z">
        <w:r w:rsidR="00151354">
          <w:t>n</w:t>
        </w:r>
      </w:ins>
      <w:ins w:id="1433" w:author="Ryan Lemos" w:date="2019-03-02T08:33:00Z">
        <w:r w:rsidR="00151354">
          <w:t xml:space="preserve">gular, </w:t>
        </w:r>
        <w:r w:rsidR="00151354" w:rsidRPr="00151354">
          <w:rPr>
            <w:i/>
            <w:rPrChange w:id="1434" w:author="Ryan Lemos" w:date="2019-03-02T08:33:00Z">
              <w:rPr/>
            </w:rPrChange>
          </w:rPr>
          <w:t>frontend</w:t>
        </w:r>
        <w:r w:rsidR="00151354">
          <w:t>, não há o recarregamento da página na transição das páginas</w:t>
        </w:r>
      </w:ins>
      <w:ins w:id="1435" w:author="Ryan Lemos" w:date="2019-03-02T08:34:00Z">
        <w:r w:rsidR="00151354">
          <w:t xml:space="preserve"> de alunos. Além disso o plugin possibilita a transição das páginas sem o carregamento dos dados a cada página clicada, a navegação é fluida e ráp</w:t>
        </w:r>
      </w:ins>
      <w:ins w:id="1436" w:author="Ryan Lemos" w:date="2019-03-02T08:35:00Z">
        <w:r w:rsidR="00151354">
          <w:t>ida.</w:t>
        </w:r>
      </w:ins>
      <w:ins w:id="1437" w:author="Ryan Lemos" w:date="2019-03-02T08:31:00Z">
        <w:r w:rsidR="00097BA3">
          <w:t xml:space="preserve"> </w:t>
        </w:r>
      </w:ins>
    </w:p>
    <w:p w14:paraId="3400AD79" w14:textId="77777777" w:rsidR="00363A00" w:rsidRDefault="00363A00" w:rsidP="00987BE5">
      <w:pPr>
        <w:ind w:firstLine="0"/>
        <w:jc w:val="center"/>
        <w:rPr>
          <w:ins w:id="1438" w:author="Ryan Lemos" w:date="2019-02-20T20:53:00Z"/>
        </w:rPr>
      </w:pPr>
    </w:p>
    <w:p w14:paraId="190BBBEC" w14:textId="77777777" w:rsidR="00987BE5" w:rsidRDefault="00987BE5" w:rsidP="00987BE5">
      <w:pPr>
        <w:ind w:firstLine="0"/>
        <w:jc w:val="center"/>
        <w:rPr>
          <w:ins w:id="1439" w:author="Ryan Lemos" w:date="2019-02-21T21:08:00Z"/>
        </w:rPr>
      </w:pPr>
      <w:ins w:id="1440" w:author="Ryan Lemos" w:date="2019-02-20T20:53:00Z">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14:paraId="723512B7" w14:textId="77777777" w:rsidR="00386EE3" w:rsidRDefault="00386EE3" w:rsidP="00987BE5">
      <w:pPr>
        <w:ind w:firstLine="0"/>
        <w:jc w:val="center"/>
        <w:rPr>
          <w:ins w:id="1441" w:author="Ryan Lemos" w:date="2019-02-21T21:09:00Z"/>
        </w:rPr>
      </w:pPr>
    </w:p>
    <w:p w14:paraId="791BE958" w14:textId="77777777" w:rsidR="00386EE3" w:rsidRDefault="00386EE3">
      <w:pPr>
        <w:rPr>
          <w:ins w:id="1442" w:author="Ryan Lemos" w:date="2019-02-20T20:53:00Z"/>
        </w:rPr>
        <w:pPrChange w:id="1443" w:author="Ryan Lemos" w:date="2019-02-21T21:09:00Z">
          <w:pPr>
            <w:ind w:firstLine="0"/>
            <w:jc w:val="center"/>
          </w:pPr>
        </w:pPrChange>
      </w:pPr>
      <w:ins w:id="1444" w:author="Ryan Lemos" w:date="2019-02-21T21:09:00Z">
        <w:r>
          <w:t xml:space="preserve">A estória apresentada na </w:t>
        </w:r>
        <w:r w:rsidRPr="00386EE3">
          <w:rPr>
            <w:highlight w:val="yellow"/>
            <w:rPrChange w:id="1445" w:author="Ryan Lemos" w:date="2019-02-21T21:09:00Z">
              <w:rPr/>
            </w:rPrChange>
          </w:rPr>
          <w:t>figura x</w:t>
        </w:r>
        <w:r>
          <w:t xml:space="preserve"> representa o desejo do professor ao saber quando um aluno tem dúvida. Surge então a necessidade de avisar o professor de uma </w:t>
        </w:r>
      </w:ins>
      <w:ins w:id="1446" w:author="Ryan Lemos" w:date="2019-02-21T21:10:00Z">
        <w:r>
          <w:t xml:space="preserve">dúvida do aluno assim que ela é enviada. </w:t>
        </w:r>
      </w:ins>
    </w:p>
    <w:p w14:paraId="3ED3C057" w14:textId="77777777" w:rsidR="00987BE5" w:rsidRDefault="00987BE5" w:rsidP="00987BE5">
      <w:pPr>
        <w:ind w:firstLine="0"/>
        <w:jc w:val="center"/>
        <w:rPr>
          <w:ins w:id="1447" w:author="Ryan Lemos" w:date="2019-02-20T20:53:00Z"/>
        </w:rPr>
      </w:pPr>
    </w:p>
    <w:p w14:paraId="5C86AEAF" w14:textId="77777777" w:rsidR="00987BE5" w:rsidRDefault="00987BE5" w:rsidP="00987BE5">
      <w:pPr>
        <w:ind w:firstLine="0"/>
        <w:jc w:val="center"/>
        <w:rPr>
          <w:ins w:id="1448" w:author="Ryan Lemos" w:date="2019-02-21T21:10:00Z"/>
        </w:rPr>
      </w:pPr>
      <w:ins w:id="1449" w:author="Ryan Lemos" w:date="2019-02-20T20:53:00Z">
        <w:r>
          <w:rPr>
            <w:noProof/>
          </w:rPr>
          <w:drawing>
            <wp:inline distT="0" distB="0" distL="0" distR="0" wp14:anchorId="24BE4A02" wp14:editId="3329F563">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5E84AB0" w14:textId="77777777" w:rsidR="00386EE3" w:rsidRDefault="00386EE3" w:rsidP="00987BE5">
      <w:pPr>
        <w:ind w:firstLine="0"/>
        <w:jc w:val="center"/>
        <w:rPr>
          <w:ins w:id="1450" w:author="Ryan Lemos" w:date="2019-02-21T21:10:00Z"/>
        </w:rPr>
      </w:pPr>
    </w:p>
    <w:p w14:paraId="2B8616FC" w14:textId="77777777" w:rsidR="00386EE3" w:rsidRDefault="00386EE3">
      <w:pPr>
        <w:rPr>
          <w:ins w:id="1451" w:author="Ryan Lemos" w:date="2019-02-21T21:10:00Z"/>
        </w:rPr>
        <w:pPrChange w:id="1452" w:author="Ryan Lemos" w:date="2019-02-21T21:10:00Z">
          <w:pPr>
            <w:ind w:firstLine="0"/>
            <w:jc w:val="center"/>
          </w:pPr>
        </w:pPrChange>
      </w:pPr>
      <w:ins w:id="1453" w:author="Ryan Lemos" w:date="2019-02-21T21:10:00Z">
        <w:r>
          <w:t>O sistema de notificações do ambiente fica responsável por notificar os professores de uma no</w:t>
        </w:r>
      </w:ins>
      <w:ins w:id="1454" w:author="Ryan Lemos" w:date="2019-02-21T21:11:00Z">
        <w:r>
          <w:t>va dúvida. Assim que a dúvida da notificação é respondida, todas as notificações são excluídas, evitando aos outros professores de responder a uma dúvida já respondida</w:t>
        </w:r>
      </w:ins>
      <w:ins w:id="1455" w:author="Ryan Lemos" w:date="2019-02-21T21:12:00Z">
        <w:r>
          <w:t>.</w:t>
        </w:r>
      </w:ins>
      <w:ins w:id="1456" w:author="Ryan Lemos" w:date="2019-03-02T08:35:00Z">
        <w:r w:rsidR="00151354">
          <w:t xml:space="preserve"> A </w:t>
        </w:r>
        <w:r w:rsidR="00151354" w:rsidRPr="00151354">
          <w:rPr>
            <w:highlight w:val="yellow"/>
            <w:rPrChange w:id="1457" w:author="Ryan Lemos" w:date="2019-03-02T08:35:00Z">
              <w:rPr/>
            </w:rPrChange>
          </w:rPr>
          <w:t xml:space="preserve">figura </w:t>
        </w:r>
        <w:r w:rsidR="00151354" w:rsidRPr="00151354">
          <w:rPr>
            <w:highlight w:val="yellow"/>
            <w:rPrChange w:id="1458" w:author="Ryan Lemos" w:date="2019-03-02T08:35:00Z">
              <w:rPr/>
            </w:rPrChange>
          </w:rPr>
          <w:lastRenderedPageBreak/>
          <w:t>x</w:t>
        </w:r>
        <w:r w:rsidR="00151354">
          <w:t xml:space="preserve"> representa essa interação, que utiliza as notificações Laravel</w:t>
        </w:r>
      </w:ins>
      <w:ins w:id="1459" w:author="Ryan Lemos" w:date="2019-03-02T08:36:00Z">
        <w:r w:rsidR="00151354">
          <w:t xml:space="preserve"> para retornar as notificações relacionadas a uma dúvida.</w:t>
        </w:r>
      </w:ins>
    </w:p>
    <w:p w14:paraId="522C7B3E" w14:textId="77777777" w:rsidR="00386EE3" w:rsidRDefault="00386EE3" w:rsidP="00987BE5">
      <w:pPr>
        <w:ind w:firstLine="0"/>
        <w:jc w:val="center"/>
        <w:rPr>
          <w:ins w:id="1460" w:author="Ryan Lemos" w:date="2019-02-20T20:53:00Z"/>
        </w:rPr>
      </w:pPr>
    </w:p>
    <w:p w14:paraId="0F80CE1F" w14:textId="77777777" w:rsidR="00987BE5" w:rsidRDefault="00987BE5" w:rsidP="00987BE5">
      <w:pPr>
        <w:ind w:firstLine="0"/>
        <w:jc w:val="center"/>
        <w:rPr>
          <w:ins w:id="1461" w:author="Ryan Lemos" w:date="2019-02-21T21:12:00Z"/>
        </w:rPr>
      </w:pPr>
      <w:ins w:id="1462" w:author="Ryan Lemos" w:date="2019-02-20T20:53:00Z">
        <w:r>
          <w:rPr>
            <w:noProof/>
          </w:rPr>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14:paraId="5B703182" w14:textId="77777777" w:rsidR="00386EE3" w:rsidRDefault="00386EE3" w:rsidP="00987BE5">
      <w:pPr>
        <w:ind w:firstLine="0"/>
        <w:jc w:val="center"/>
        <w:rPr>
          <w:ins w:id="1463" w:author="Ryan Lemos" w:date="2019-02-21T21:12:00Z"/>
        </w:rPr>
      </w:pPr>
    </w:p>
    <w:p w14:paraId="7A28358B" w14:textId="77777777" w:rsidR="00386EE3" w:rsidRDefault="00386EE3" w:rsidP="00386EE3">
      <w:pPr>
        <w:rPr>
          <w:ins w:id="1464" w:author="Ryan Lemos" w:date="2019-02-21T21:16:00Z"/>
        </w:rPr>
      </w:pPr>
      <w:ins w:id="1465" w:author="Ryan Lemos" w:date="2019-02-21T21:12:00Z">
        <w:r>
          <w:t xml:space="preserve">A estória definida pela </w:t>
        </w:r>
        <w:r w:rsidRPr="00386EE3">
          <w:rPr>
            <w:highlight w:val="yellow"/>
            <w:rPrChange w:id="1466" w:author="Ryan Lemos" w:date="2019-02-21T21:12:00Z">
              <w:rPr/>
            </w:rPrChange>
          </w:rPr>
          <w:t>figura x</w:t>
        </w:r>
      </w:ins>
      <w:ins w:id="1467"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468" w:author="Ryan Lemos" w:date="2019-02-21T21:14:00Z">
        <w:r>
          <w:t>ponder à pergunta. Caso contrário outro professor tem a possibilidade de responder. Então as dúvidas são enviadas a todos os professores e não somente ao professor da turma do aluno com dúvida. Iss</w:t>
        </w:r>
      </w:ins>
      <w:ins w:id="1469" w:author="Ryan Lemos" w:date="2019-02-21T21:15:00Z">
        <w:r>
          <w:t xml:space="preserve">o se deu pelo fato de possibilitar agilidade no processo de resposta, já que </w:t>
        </w:r>
      </w:ins>
      <w:ins w:id="1470" w:author="Ryan Lemos" w:date="2019-02-21T21:16:00Z">
        <w:r>
          <w:t>os professores da escola detêm</w:t>
        </w:r>
      </w:ins>
      <w:ins w:id="1471" w:author="Ryan Lemos" w:date="2019-02-21T21:15:00Z">
        <w:r>
          <w:t xml:space="preserve"> conhecimento e capacidade para sanar as dúvidas dos alunos. </w:t>
        </w:r>
      </w:ins>
    </w:p>
    <w:p w14:paraId="739B1638" w14:textId="77777777" w:rsidR="00386EE3" w:rsidRDefault="00386EE3">
      <w:pPr>
        <w:rPr>
          <w:ins w:id="1472" w:author="Ryan Lemos" w:date="2019-02-20T20:53:00Z"/>
        </w:rPr>
        <w:pPrChange w:id="1473" w:author="Ryan Lemos" w:date="2019-02-21T21:12:00Z">
          <w:pPr>
            <w:ind w:firstLine="0"/>
            <w:jc w:val="center"/>
          </w:pPr>
        </w:pPrChange>
      </w:pPr>
    </w:p>
    <w:p w14:paraId="1FB064F2" w14:textId="77777777" w:rsidR="00987BE5" w:rsidRDefault="00987BE5" w:rsidP="00987BE5">
      <w:pPr>
        <w:ind w:firstLine="0"/>
        <w:jc w:val="center"/>
        <w:rPr>
          <w:ins w:id="1474" w:author="Ryan Lemos" w:date="2019-02-21T21:17:00Z"/>
        </w:rPr>
      </w:pPr>
      <w:ins w:id="1475" w:author="Ryan Lemos" w:date="2019-02-20T20:53:00Z">
        <w:r>
          <w:rPr>
            <w:noProof/>
          </w:rPr>
          <w:drawing>
            <wp:inline distT="0" distB="0" distL="0" distR="0" wp14:anchorId="3BE37A99" wp14:editId="20E32590">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4D1D6278" w14:textId="77777777" w:rsidR="00386EE3" w:rsidRDefault="00386EE3" w:rsidP="00987BE5">
      <w:pPr>
        <w:ind w:firstLine="0"/>
        <w:jc w:val="center"/>
        <w:rPr>
          <w:ins w:id="1476" w:author="Ryan Lemos" w:date="2019-02-21T21:16:00Z"/>
        </w:rPr>
      </w:pPr>
    </w:p>
    <w:p w14:paraId="7B57652A" w14:textId="77777777" w:rsidR="00386EE3" w:rsidRDefault="00386EE3">
      <w:pPr>
        <w:rPr>
          <w:ins w:id="1477" w:author="Ryan Lemos" w:date="2019-02-21T21:16:00Z"/>
        </w:rPr>
        <w:pPrChange w:id="1478" w:author="Ryan Lemos" w:date="2019-02-21T21:16:00Z">
          <w:pPr>
            <w:ind w:firstLine="0"/>
            <w:jc w:val="center"/>
          </w:pPr>
        </w:pPrChange>
      </w:pPr>
      <w:ins w:id="1479" w:author="Ryan Lemos" w:date="2019-02-21T21:16:00Z">
        <w:r>
          <w:t xml:space="preserve">A </w:t>
        </w:r>
        <w:r w:rsidRPr="004263B0">
          <w:rPr>
            <w:highlight w:val="yellow"/>
            <w:rPrChange w:id="1480" w:author="Ryan Lemos" w:date="2019-02-21T21:18:00Z">
              <w:rPr/>
            </w:rPrChange>
          </w:rPr>
          <w:t>figura x</w:t>
        </w:r>
        <w:r>
          <w:t xml:space="preserve"> representa a interface de resposta à dúvida. </w:t>
        </w:r>
      </w:ins>
      <w:ins w:id="1481"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482" w:author="Ryan Lemos" w:date="2019-02-21T21:18:00Z">
        <w:r w:rsidR="004263B0">
          <w:t>não foi implementado a se comportar como chat. Em caso de uma nova dúvida, o aluno deve envia-la aos professores para retirada de dúvidas.</w:t>
        </w:r>
      </w:ins>
    </w:p>
    <w:p w14:paraId="62D0F8B6" w14:textId="77777777" w:rsidR="00386EE3" w:rsidRDefault="00386EE3" w:rsidP="00987BE5">
      <w:pPr>
        <w:ind w:firstLine="0"/>
        <w:jc w:val="center"/>
        <w:rPr>
          <w:ins w:id="1483" w:author="Ryan Lemos" w:date="2019-02-20T20:53:00Z"/>
        </w:rPr>
      </w:pPr>
      <w:ins w:id="1484" w:author="Ryan Lemos" w:date="2019-02-21T21:16:00Z">
        <w:r>
          <w:t xml:space="preserve"> </w:t>
        </w:r>
      </w:ins>
    </w:p>
    <w:p w14:paraId="05E25316" w14:textId="77777777" w:rsidR="00987BE5" w:rsidRDefault="00987BE5" w:rsidP="00987BE5">
      <w:pPr>
        <w:ind w:firstLine="0"/>
        <w:jc w:val="center"/>
        <w:rPr>
          <w:ins w:id="1485" w:author="Ryan Lemos" w:date="2019-02-20T20:53:00Z"/>
        </w:rPr>
      </w:pPr>
      <w:ins w:id="1486" w:author="Ryan Lemos" w:date="2019-02-20T20:53:00Z">
        <w:r>
          <w:rPr>
            <w:noProof/>
          </w:rPr>
          <w:lastRenderedPageBreak/>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14:paraId="569A14DC" w14:textId="77777777" w:rsidR="00987BE5" w:rsidRDefault="00987BE5" w:rsidP="00987BE5">
      <w:pPr>
        <w:ind w:firstLine="0"/>
        <w:jc w:val="center"/>
        <w:rPr>
          <w:ins w:id="1487" w:author="Ryan Lemos" w:date="2019-02-21T21:20:00Z"/>
        </w:rPr>
      </w:pPr>
    </w:p>
    <w:p w14:paraId="701F19A8" w14:textId="77777777" w:rsidR="006F54D5" w:rsidRDefault="006F54D5">
      <w:pPr>
        <w:rPr>
          <w:ins w:id="1488" w:author="Ryan Lemos" w:date="2019-02-21T21:20:00Z"/>
        </w:rPr>
        <w:pPrChange w:id="1489" w:author="Ryan Lemos" w:date="2019-02-21T21:20:00Z">
          <w:pPr>
            <w:ind w:firstLine="0"/>
            <w:jc w:val="center"/>
          </w:pPr>
        </w:pPrChange>
      </w:pPr>
      <w:ins w:id="1490" w:author="Ryan Lemos" w:date="2019-02-21T21:20:00Z">
        <w:r>
          <w:t>Por último ao professor, pode surgir a necessidade de não exatamente seguir a notificação</w:t>
        </w:r>
      </w:ins>
      <w:ins w:id="1491" w:author="Ryan Lemos" w:date="2019-02-21T21:21:00Z">
        <w:r>
          <w:t xml:space="preserve"> de uma dúvida</w:t>
        </w:r>
      </w:ins>
      <w:ins w:id="1492" w:author="Ryan Lemos" w:date="2019-02-21T21:20:00Z">
        <w:r>
          <w:t>, mas verificar quais são as dúvidas geradas pelos alunos e escolher qual responder.</w:t>
        </w:r>
      </w:ins>
      <w:ins w:id="1493" w:author="Ryan Lemos" w:date="2019-02-21T21:21:00Z">
        <w:r>
          <w:t xml:space="preserve"> A </w:t>
        </w:r>
        <w:r w:rsidRPr="006F54D5">
          <w:rPr>
            <w:highlight w:val="yellow"/>
            <w:rPrChange w:id="1494" w:author="Ryan Lemos" w:date="2019-02-21T21:21:00Z">
              <w:rPr/>
            </w:rPrChange>
          </w:rPr>
          <w:t>figura x</w:t>
        </w:r>
        <w:r>
          <w:t xml:space="preserve"> descreve a estória que representa esse processo, ou seja</w:t>
        </w:r>
      </w:ins>
      <w:ins w:id="1495" w:author="Ryan Lemos" w:date="2019-02-21T21:24:00Z">
        <w:r>
          <w:t>,</w:t>
        </w:r>
      </w:ins>
      <w:ins w:id="1496" w:author="Ryan Lemos" w:date="2019-02-21T21:21:00Z">
        <w:r>
          <w:t xml:space="preserve"> a listagem de todas as dúvid</w:t>
        </w:r>
      </w:ins>
      <w:ins w:id="1497" w:author="Ryan Lemos" w:date="2019-02-21T21:22:00Z">
        <w:r>
          <w:t>as cadastradas.</w:t>
        </w:r>
      </w:ins>
    </w:p>
    <w:p w14:paraId="742824C9" w14:textId="77777777" w:rsidR="006F54D5" w:rsidRDefault="006F54D5" w:rsidP="00987BE5">
      <w:pPr>
        <w:ind w:firstLine="0"/>
        <w:jc w:val="center"/>
        <w:rPr>
          <w:ins w:id="1498" w:author="Ryan Lemos" w:date="2019-02-20T20:53:00Z"/>
        </w:rPr>
      </w:pPr>
    </w:p>
    <w:p w14:paraId="43181C72" w14:textId="77777777" w:rsidR="00987BE5" w:rsidRDefault="00987BE5" w:rsidP="00987BE5">
      <w:pPr>
        <w:ind w:firstLine="0"/>
        <w:jc w:val="center"/>
        <w:rPr>
          <w:ins w:id="1499" w:author="Ryan Lemos" w:date="2019-02-21T21:22:00Z"/>
        </w:rPr>
      </w:pPr>
      <w:ins w:id="1500" w:author="Ryan Lemos" w:date="2019-02-20T20:53:00Z">
        <w:r>
          <w:rPr>
            <w:noProof/>
          </w:rPr>
          <w:drawing>
            <wp:inline distT="0" distB="0" distL="0" distR="0" wp14:anchorId="00C7DB90" wp14:editId="0E3ECDA6">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0F080AC6" w14:textId="77777777" w:rsidR="006F54D5" w:rsidRDefault="006F54D5" w:rsidP="006F54D5">
      <w:pPr>
        <w:rPr>
          <w:ins w:id="1501" w:author="Ryan Lemos" w:date="2019-02-21T21:22:00Z"/>
        </w:rPr>
      </w:pPr>
    </w:p>
    <w:p w14:paraId="4291FABD" w14:textId="77777777" w:rsidR="006F54D5" w:rsidRDefault="006F54D5">
      <w:pPr>
        <w:rPr>
          <w:ins w:id="1502" w:author="Ryan Lemos" w:date="2019-02-21T20:48:00Z"/>
        </w:rPr>
        <w:pPrChange w:id="1503" w:author="Ryan Lemos" w:date="2019-02-21T21:22:00Z">
          <w:pPr>
            <w:ind w:firstLine="0"/>
            <w:jc w:val="center"/>
          </w:pPr>
        </w:pPrChange>
      </w:pPr>
      <w:ins w:id="1504" w:author="Ryan Lemos" w:date="2019-02-21T21:22:00Z">
        <w:r>
          <w:t xml:space="preserve">A listagem das dúvidas requisitada pela estória da </w:t>
        </w:r>
        <w:r w:rsidRPr="006F54D5">
          <w:rPr>
            <w:highlight w:val="yellow"/>
            <w:rPrChange w:id="1505" w:author="Ryan Lemos" w:date="2019-02-21T21:22:00Z">
              <w:rPr/>
            </w:rPrChange>
          </w:rPr>
          <w:t>figura x</w:t>
        </w:r>
        <w:r>
          <w:t xml:space="preserve">, pode ser vista na </w:t>
        </w:r>
        <w:r w:rsidRPr="006F54D5">
          <w:rPr>
            <w:highlight w:val="yellow"/>
            <w:rPrChange w:id="1506" w:author="Ryan Lemos" w:date="2019-02-21T21:22:00Z">
              <w:rPr/>
            </w:rPrChange>
          </w:rPr>
          <w:t>figura x</w:t>
        </w:r>
      </w:ins>
      <w:ins w:id="1507" w:author="Ryan Lemos" w:date="2019-02-21T21:23:00Z">
        <w:r>
          <w:t>. Nela o professor tem acesso a todas as dúvidas geradas pelos alunos até o determinado momento e pode escolher qual responder, clicando no botão com ícone de lápis</w:t>
        </w:r>
      </w:ins>
      <w:ins w:id="1508" w:author="Ryan Lemos" w:date="2019-02-21T21:24:00Z">
        <w:r>
          <w:t>.</w:t>
        </w:r>
        <w:r w:rsidR="00D76B51">
          <w:t xml:space="preserve"> A janela que</w:t>
        </w:r>
      </w:ins>
      <w:ins w:id="1509" w:author="Ryan Lemos" w:date="2019-02-21T21:25:00Z">
        <w:r w:rsidR="00D76B51">
          <w:t xml:space="preserve"> surge ao clicar no botão citado é a apresentada na </w:t>
        </w:r>
        <w:r w:rsidR="00D76B51" w:rsidRPr="00D76B51">
          <w:rPr>
            <w:highlight w:val="yellow"/>
            <w:rPrChange w:id="1510" w:author="Ryan Lemos" w:date="2019-02-21T21:25:00Z">
              <w:rPr/>
            </w:rPrChange>
          </w:rPr>
          <w:t>figura x</w:t>
        </w:r>
        <w:r w:rsidR="00D76B51">
          <w:t>.</w:t>
        </w:r>
      </w:ins>
    </w:p>
    <w:p w14:paraId="754CEFF6" w14:textId="77777777" w:rsidR="005F0194" w:rsidRDefault="005F0194" w:rsidP="00987BE5">
      <w:pPr>
        <w:ind w:firstLine="0"/>
        <w:jc w:val="center"/>
        <w:rPr>
          <w:ins w:id="1511" w:author="Ryan Lemos" w:date="2019-02-20T20:53:00Z"/>
        </w:rPr>
      </w:pPr>
    </w:p>
    <w:p w14:paraId="239E9F43" w14:textId="77777777" w:rsidR="00987BE5" w:rsidRDefault="00987BE5" w:rsidP="00987BE5">
      <w:pPr>
        <w:ind w:firstLine="0"/>
        <w:jc w:val="center"/>
        <w:rPr>
          <w:ins w:id="1512" w:author="Ryan Lemos" w:date="2019-02-20T20:53:00Z"/>
        </w:rPr>
      </w:pPr>
      <w:ins w:id="1513" w:author="Ryan Lemos" w:date="2019-02-20T20:53:00Z">
        <w:r>
          <w:rPr>
            <w:noProof/>
          </w:rPr>
          <w:lastRenderedPageBreak/>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14:paraId="1750A097" w14:textId="77777777" w:rsidR="00F420BA" w:rsidRDefault="00F420BA">
      <w:pPr>
        <w:jc w:val="center"/>
        <w:rPr>
          <w:ins w:id="1514" w:author="Ryan Lemos" w:date="2019-02-18T21:04:00Z"/>
        </w:rPr>
        <w:pPrChange w:id="1515" w:author="Ryan Lemos" w:date="2019-02-19T22:38:00Z">
          <w:pPr/>
        </w:pPrChange>
      </w:pPr>
    </w:p>
    <w:p w14:paraId="0B2D6CC4" w14:textId="77777777" w:rsidR="00FB122B" w:rsidRDefault="00FB122B">
      <w:pPr>
        <w:pStyle w:val="Ttulo4"/>
        <w:rPr>
          <w:ins w:id="1516" w:author="Ryan Lemos" w:date="2019-02-18T21:04:00Z"/>
        </w:rPr>
      </w:pPr>
      <w:bookmarkStart w:id="1517" w:name="_Toc2273668"/>
      <w:ins w:id="1518" w:author="Ryan Lemos" w:date="2019-02-18T21:04:00Z">
        <w:r>
          <w:t>Estórias dos alunos</w:t>
        </w:r>
        <w:bookmarkEnd w:id="1517"/>
      </w:ins>
    </w:p>
    <w:p w14:paraId="68B25F9C" w14:textId="77777777" w:rsidR="00FB122B" w:rsidRDefault="00FB122B" w:rsidP="00FB122B">
      <w:pPr>
        <w:rPr>
          <w:ins w:id="1519" w:author="Ryan Lemos" w:date="2019-02-18T21:04:00Z"/>
        </w:rPr>
      </w:pPr>
    </w:p>
    <w:p w14:paraId="1E0ADDA8" w14:textId="77777777" w:rsidR="00FB122B" w:rsidRDefault="00FB122B" w:rsidP="00FB122B">
      <w:pPr>
        <w:rPr>
          <w:ins w:id="1520" w:author="Ryan Lemos" w:date="2019-02-18T21:04:00Z"/>
        </w:rPr>
      </w:pPr>
      <w:ins w:id="1521"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14:paraId="21E644C8" w14:textId="77777777" w:rsidR="00FB122B" w:rsidRPr="00FB122B" w:rsidRDefault="00FB122B" w:rsidP="00FB122B">
      <w:pPr>
        <w:rPr>
          <w:ins w:id="1522" w:author="Ryan Lemos" w:date="2019-02-18T21:04:00Z"/>
        </w:rPr>
      </w:pPr>
      <w:ins w:id="1523"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14:paraId="19E982D4" w14:textId="77777777" w:rsidR="00FB122B" w:rsidRPr="001A0B14" w:rsidRDefault="00FB122B" w:rsidP="00FB122B">
      <w:pPr>
        <w:rPr>
          <w:ins w:id="1524" w:author="Ryan Lemos" w:date="2019-02-18T21:04:00Z"/>
        </w:rPr>
      </w:pPr>
    </w:p>
    <w:p w14:paraId="2E4CAE26" w14:textId="77777777" w:rsidR="00FB122B" w:rsidRDefault="00FB122B" w:rsidP="00FB122B">
      <w:pPr>
        <w:ind w:firstLine="0"/>
        <w:jc w:val="center"/>
        <w:rPr>
          <w:ins w:id="1525" w:author="Ryan Lemos" w:date="2019-02-21T20:41:00Z"/>
        </w:rPr>
      </w:pPr>
      <w:ins w:id="1526" w:author="Ryan Lemos" w:date="2019-02-18T21:04:00Z">
        <w:r>
          <w:rPr>
            <w:noProof/>
          </w:rPr>
          <w:drawing>
            <wp:inline distT="0" distB="0" distL="0" distR="0" wp14:anchorId="250E40F5" wp14:editId="2EDECAD0">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4EC1A4F2" w14:textId="77777777" w:rsidR="00BD54C1" w:rsidRDefault="00BD54C1" w:rsidP="00FB122B">
      <w:pPr>
        <w:ind w:firstLine="0"/>
        <w:jc w:val="center"/>
        <w:rPr>
          <w:ins w:id="1527" w:author="Ryan Lemos" w:date="2019-02-20T20:05:00Z"/>
        </w:rPr>
      </w:pPr>
    </w:p>
    <w:p w14:paraId="75E1BA24" w14:textId="77777777" w:rsidR="008901B1" w:rsidRDefault="008901B1">
      <w:pPr>
        <w:rPr>
          <w:ins w:id="1528" w:author="Ryan Lemos" w:date="2019-02-20T20:05:00Z"/>
        </w:rPr>
        <w:pPrChange w:id="1529" w:author="Ryan Lemos" w:date="2019-02-20T20:05:00Z">
          <w:pPr>
            <w:ind w:firstLine="0"/>
            <w:jc w:val="center"/>
          </w:pPr>
        </w:pPrChange>
      </w:pPr>
      <w:ins w:id="1530" w:author="Ryan Lemos" w:date="2019-02-20T20:05:00Z">
        <w:r>
          <w:t xml:space="preserve">É apresentado ao aluno um calendário interativo, ao qual o </w:t>
        </w:r>
      </w:ins>
      <w:ins w:id="1531" w:author="Ryan Lemos" w:date="2019-02-20T20:06:00Z">
        <w:r>
          <w:t>aluno pode navegar pelos dias, meses ou semanas, além disso é possível visualiza-lo pelo mês, pela semana ou pelo dia. O Aluno ainda pode conferir os eventos</w:t>
        </w:r>
      </w:ins>
      <w:ins w:id="1532" w:author="Ryan Lemos" w:date="2019-02-20T20:07:00Z">
        <w:r>
          <w:t xml:space="preserve"> que a escola ou o professor da sua turma cadastrou. Os eventos ficam</w:t>
        </w:r>
      </w:ins>
      <w:ins w:id="1533" w:author="Ryan Lemos" w:date="2019-02-20T20:06:00Z">
        <w:r>
          <w:t xml:space="preserve"> desta</w:t>
        </w:r>
      </w:ins>
      <w:ins w:id="1534" w:author="Ryan Lemos" w:date="2019-02-20T20:07:00Z">
        <w:r>
          <w:t>cados no calendário conforme a cor escolhida por quem cadastrou o evento</w:t>
        </w:r>
      </w:ins>
      <w:ins w:id="1535" w:author="Ryan Lemos" w:date="2019-02-20T20:08:00Z">
        <w:r>
          <w:t>. Caso haja mais de um evento na mesma data ou horário o calendário apresenta um contador. Ao clicar no dia em que se h</w:t>
        </w:r>
      </w:ins>
      <w:ins w:id="1536" w:author="Ryan Lemos" w:date="2019-02-20T20:09:00Z">
        <w:r>
          <w:t>á eventos, a descrição dos eventos daquel</w:t>
        </w:r>
      </w:ins>
      <w:ins w:id="1537" w:author="Ryan Lemos" w:date="2019-02-21T11:48:00Z">
        <w:r w:rsidR="005537DE">
          <w:t>e</w:t>
        </w:r>
      </w:ins>
      <w:ins w:id="1538" w:author="Ryan Lemos" w:date="2019-02-20T20:09:00Z">
        <w:r>
          <w:t xml:space="preserve"> dia são apresentadas.</w:t>
        </w:r>
      </w:ins>
    </w:p>
    <w:p w14:paraId="6FAEFC4C" w14:textId="77777777" w:rsidR="008901B1" w:rsidRDefault="008901B1" w:rsidP="00FB122B">
      <w:pPr>
        <w:ind w:firstLine="0"/>
        <w:jc w:val="center"/>
        <w:rPr>
          <w:ins w:id="1539" w:author="Ryan Lemos" w:date="2019-02-20T20:04:00Z"/>
        </w:rPr>
      </w:pPr>
    </w:p>
    <w:p w14:paraId="2711EE51" w14:textId="77777777" w:rsidR="009746E2" w:rsidRDefault="009746E2" w:rsidP="00FB122B">
      <w:pPr>
        <w:ind w:firstLine="0"/>
        <w:jc w:val="center"/>
        <w:rPr>
          <w:ins w:id="1540" w:author="Ryan Lemos" w:date="2019-02-18T21:04:00Z"/>
        </w:rPr>
      </w:pPr>
      <w:ins w:id="1541" w:author="Ryan Lemos" w:date="2019-02-20T20:04:00Z">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14:paraId="75F052E5" w14:textId="77777777" w:rsidR="00FB122B" w:rsidRDefault="00FB122B" w:rsidP="00FB122B">
      <w:pPr>
        <w:ind w:firstLine="0"/>
        <w:jc w:val="center"/>
        <w:rPr>
          <w:ins w:id="1542" w:author="Ryan Lemos" w:date="2019-02-18T21:04:00Z"/>
        </w:rPr>
      </w:pPr>
    </w:p>
    <w:p w14:paraId="1FA9013F" w14:textId="77777777" w:rsidR="00FB122B" w:rsidRDefault="00FB122B" w:rsidP="00FB122B">
      <w:pPr>
        <w:rPr>
          <w:ins w:id="1543" w:author="Ryan Lemos" w:date="2019-02-18T21:04:00Z"/>
        </w:rPr>
      </w:pPr>
      <w:ins w:id="1544"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14:paraId="31A190A6" w14:textId="77777777" w:rsidR="00FB122B" w:rsidRDefault="00FB122B" w:rsidP="00FB122B">
      <w:pPr>
        <w:ind w:firstLine="0"/>
        <w:jc w:val="center"/>
        <w:rPr>
          <w:ins w:id="1545" w:author="Ryan Lemos" w:date="2019-02-18T21:04:00Z"/>
        </w:rPr>
      </w:pPr>
    </w:p>
    <w:p w14:paraId="1E370414" w14:textId="77777777" w:rsidR="00FB122B" w:rsidRDefault="00FB122B" w:rsidP="00FB122B">
      <w:pPr>
        <w:ind w:firstLine="0"/>
        <w:jc w:val="center"/>
        <w:rPr>
          <w:ins w:id="1546" w:author="Ryan Lemos" w:date="2019-02-20T19:48:00Z"/>
        </w:rPr>
      </w:pPr>
      <w:ins w:id="1547" w:author="Ryan Lemos" w:date="2019-02-18T21:04:00Z">
        <w:r>
          <w:rPr>
            <w:noProof/>
          </w:rPr>
          <w:drawing>
            <wp:inline distT="0" distB="0" distL="0" distR="0" wp14:anchorId="4C38D77F" wp14:editId="3BAFFDE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3FA42997" w14:textId="77777777" w:rsidR="005D5225" w:rsidRDefault="005D5225" w:rsidP="00FB122B">
      <w:pPr>
        <w:ind w:firstLine="0"/>
        <w:jc w:val="center"/>
        <w:rPr>
          <w:ins w:id="1548" w:author="Ryan Lemos" w:date="2019-02-20T19:48:00Z"/>
        </w:rPr>
      </w:pPr>
    </w:p>
    <w:p w14:paraId="17DC53C9" w14:textId="77777777" w:rsidR="00CD1ADB" w:rsidRDefault="005D5225" w:rsidP="005D5225">
      <w:pPr>
        <w:rPr>
          <w:ins w:id="1549" w:author="Ryan Lemos" w:date="2019-02-20T19:48:00Z"/>
        </w:rPr>
      </w:pPr>
      <w:ins w:id="1550" w:author="Ryan Lemos" w:date="2019-02-20T19:49:00Z">
        <w:r>
          <w:t xml:space="preserve">O aluno pode enviar uma dúvida a respeito de um determinado assunto. A inserção do assunto serviu para ajudar o professor a identificar sobre o que se trata a dúvida do aluno. </w:t>
        </w:r>
      </w:ins>
      <w:ins w:id="1551" w:author="Ryan Lemos" w:date="2019-02-20T19:50:00Z">
        <w:r>
          <w:t>O campo dúvida, refere-se a dúvida em si.</w:t>
        </w:r>
      </w:ins>
    </w:p>
    <w:p w14:paraId="7A86F5E5" w14:textId="77777777" w:rsidR="005D5225" w:rsidRDefault="005D5225">
      <w:pPr>
        <w:rPr>
          <w:ins w:id="1552" w:author="Ryan Lemos" w:date="2019-02-19T22:13:00Z"/>
        </w:rPr>
        <w:pPrChange w:id="1553" w:author="Ryan Lemos" w:date="2019-02-20T19:48:00Z">
          <w:pPr>
            <w:ind w:firstLine="0"/>
            <w:jc w:val="center"/>
          </w:pPr>
        </w:pPrChange>
      </w:pPr>
    </w:p>
    <w:p w14:paraId="26945505" w14:textId="77777777" w:rsidR="004D7A94" w:rsidRDefault="004D7A94" w:rsidP="00FB122B">
      <w:pPr>
        <w:ind w:firstLine="0"/>
        <w:jc w:val="center"/>
        <w:rPr>
          <w:ins w:id="1554" w:author="Ryan Lemos" w:date="2019-02-18T21:04:00Z"/>
        </w:rPr>
      </w:pPr>
      <w:ins w:id="1555" w:author="Ryan Lemos" w:date="2019-02-19T22:14:00Z">
        <w:r>
          <w:rPr>
            <w:noProof/>
          </w:rPr>
          <w:lastRenderedPageBreak/>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14:paraId="238E59FD" w14:textId="77777777" w:rsidR="00FB122B" w:rsidRDefault="00FB122B" w:rsidP="00FB122B">
      <w:pPr>
        <w:ind w:firstLine="0"/>
        <w:jc w:val="center"/>
        <w:rPr>
          <w:ins w:id="1556" w:author="Ryan Lemos" w:date="2019-02-18T21:04:00Z"/>
        </w:rPr>
      </w:pPr>
    </w:p>
    <w:p w14:paraId="271F0917" w14:textId="77777777" w:rsidR="00FB122B" w:rsidRDefault="00FB122B" w:rsidP="00FB122B">
      <w:pPr>
        <w:rPr>
          <w:ins w:id="1557" w:author="Ryan Lemos" w:date="2019-02-18T21:04:00Z"/>
        </w:rPr>
      </w:pPr>
      <w:ins w:id="1558"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559" w:author="Ryan Lemos" w:date="2019-02-20T19:41:00Z">
        <w:r w:rsidR="00CD1ADB">
          <w:t>.</w:t>
        </w:r>
      </w:ins>
    </w:p>
    <w:p w14:paraId="6CAC8A73" w14:textId="77777777" w:rsidR="00FB122B" w:rsidRDefault="00FB122B" w:rsidP="00FB122B">
      <w:pPr>
        <w:ind w:firstLine="0"/>
        <w:jc w:val="center"/>
        <w:rPr>
          <w:ins w:id="1560" w:author="Ryan Lemos" w:date="2019-02-18T21:04:00Z"/>
        </w:rPr>
      </w:pPr>
    </w:p>
    <w:p w14:paraId="3248487A" w14:textId="77777777" w:rsidR="00FB122B" w:rsidRDefault="00FB122B" w:rsidP="00FB122B">
      <w:pPr>
        <w:ind w:firstLine="0"/>
        <w:jc w:val="center"/>
        <w:rPr>
          <w:ins w:id="1561" w:author="Ryan Lemos" w:date="2019-02-20T19:41:00Z"/>
        </w:rPr>
      </w:pPr>
      <w:ins w:id="1562" w:author="Ryan Lemos" w:date="2019-02-18T21:04:00Z">
        <w:r>
          <w:rPr>
            <w:noProof/>
          </w:rPr>
          <w:drawing>
            <wp:inline distT="0" distB="0" distL="0" distR="0" wp14:anchorId="5FE23EEA" wp14:editId="0594853B">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14:paraId="1A113CF9" w14:textId="77777777" w:rsidR="00CD1ADB" w:rsidRDefault="00CD1ADB" w:rsidP="00FB122B">
      <w:pPr>
        <w:ind w:firstLine="0"/>
        <w:jc w:val="center"/>
        <w:rPr>
          <w:ins w:id="1563" w:author="Ryan Lemos" w:date="2019-02-20T19:41:00Z"/>
        </w:rPr>
      </w:pPr>
    </w:p>
    <w:p w14:paraId="225CEF54" w14:textId="77777777" w:rsidR="00CD1ADB" w:rsidRDefault="00CD1ADB">
      <w:pPr>
        <w:rPr>
          <w:ins w:id="1564" w:author="Ryan Lemos" w:date="2019-02-20T19:41:00Z"/>
        </w:rPr>
        <w:pPrChange w:id="1565" w:author="Ryan Lemos" w:date="2019-02-20T19:41:00Z">
          <w:pPr>
            <w:ind w:firstLine="0"/>
            <w:jc w:val="center"/>
          </w:pPr>
        </w:pPrChange>
      </w:pPr>
      <w:ins w:id="1566" w:author="Ryan Lemos" w:date="2019-02-20T19:41:00Z">
        <w:r>
          <w:t>A figura X demonstra como a estória foi implementada</w:t>
        </w:r>
      </w:ins>
      <w:ins w:id="1567" w:author="Ryan Lemos" w:date="2019-02-20T19:42:00Z">
        <w:r>
          <w:t>, uma vez que o aluno faz parte do segundo ano, então a listagem dos materiais é filtrada para materiais até o ano que o aluno está cursando. Há ta</w:t>
        </w:r>
      </w:ins>
      <w:ins w:id="1568" w:author="Ryan Lemos" w:date="2019-02-20T19:43:00Z">
        <w:r>
          <w:t>mbém a possibilidade de os materiais serem disponíveis a todos, o que pode ser visto pela primeira camada chamada “</w:t>
        </w:r>
        <w:r w:rsidRPr="00CD1ADB">
          <w:rPr>
            <w:i/>
            <w:rPrChange w:id="1569" w:author="Ryan Lemos" w:date="2019-02-20T19:43:00Z">
              <w:rPr/>
            </w:rPrChange>
          </w:rPr>
          <w:t>For All Years</w:t>
        </w:r>
        <w:r>
          <w:t xml:space="preserve">”. </w:t>
        </w:r>
      </w:ins>
    </w:p>
    <w:p w14:paraId="62563F4F" w14:textId="77777777" w:rsidR="00CD1ADB" w:rsidRDefault="00CD1ADB" w:rsidP="00FB122B">
      <w:pPr>
        <w:ind w:firstLine="0"/>
        <w:jc w:val="center"/>
        <w:rPr>
          <w:ins w:id="1570" w:author="Ryan Lemos" w:date="2019-02-19T22:15:00Z"/>
        </w:rPr>
      </w:pPr>
    </w:p>
    <w:p w14:paraId="21C792B7" w14:textId="77777777" w:rsidR="00A922DB" w:rsidRDefault="00A922DB" w:rsidP="00FB122B">
      <w:pPr>
        <w:ind w:firstLine="0"/>
        <w:jc w:val="center"/>
        <w:rPr>
          <w:ins w:id="1571" w:author="Ryan Lemos" w:date="2019-02-20T20:45:00Z"/>
        </w:rPr>
      </w:pPr>
      <w:ins w:id="1572" w:author="Ryan Lemos" w:date="2019-02-19T22:15:00Z">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0102" cy="2421473"/>
                      </a:xfrm>
                      <a:prstGeom prst="rect">
                        <a:avLst/>
                      </a:prstGeom>
                    </pic:spPr>
                  </pic:pic>
                </a:graphicData>
              </a:graphic>
            </wp:inline>
          </w:drawing>
        </w:r>
      </w:ins>
    </w:p>
    <w:p w14:paraId="0054483B" w14:textId="77777777" w:rsidR="006814E6" w:rsidRDefault="006814E6" w:rsidP="00FB122B">
      <w:pPr>
        <w:ind w:firstLine="0"/>
        <w:jc w:val="center"/>
        <w:rPr>
          <w:ins w:id="1573" w:author="Ryan Lemos" w:date="2019-02-20T20:45:00Z"/>
        </w:rPr>
      </w:pPr>
    </w:p>
    <w:p w14:paraId="3C63B96E" w14:textId="77777777" w:rsidR="006814E6" w:rsidRDefault="006814E6">
      <w:pPr>
        <w:rPr>
          <w:ins w:id="1574" w:author="Ryan Lemos" w:date="2019-02-20T20:45:00Z"/>
        </w:rPr>
        <w:pPrChange w:id="1575" w:author="Ryan Lemos" w:date="2019-02-20T20:45:00Z">
          <w:pPr>
            <w:ind w:firstLine="0"/>
            <w:jc w:val="center"/>
          </w:pPr>
        </w:pPrChange>
      </w:pPr>
      <w:ins w:id="1576" w:author="Ryan Lemos" w:date="2019-02-20T20:45:00Z">
        <w:r>
          <w:t xml:space="preserve">Ainda como aluno é possível que ele acesse o material cadastrado pelo professor. A </w:t>
        </w:r>
        <w:r w:rsidRPr="006814E6">
          <w:rPr>
            <w:highlight w:val="yellow"/>
            <w:rPrChange w:id="1577" w:author="Ryan Lemos" w:date="2019-02-20T20:46:00Z">
              <w:rPr/>
            </w:rPrChange>
          </w:rPr>
          <w:t>figu</w:t>
        </w:r>
      </w:ins>
      <w:ins w:id="1578" w:author="Ryan Lemos" w:date="2019-02-20T20:46:00Z">
        <w:r w:rsidRPr="006814E6">
          <w:rPr>
            <w:highlight w:val="yellow"/>
            <w:rPrChange w:id="1579" w:author="Ryan Lemos" w:date="2019-02-20T20:46:00Z">
              <w:rPr/>
            </w:rPrChange>
          </w:rPr>
          <w:t>ra X</w:t>
        </w:r>
        <w:r>
          <w:t xml:space="preserve"> representa a estória que descreve esse anseio do aluno.</w:t>
        </w:r>
      </w:ins>
    </w:p>
    <w:p w14:paraId="58CD7B11" w14:textId="77777777" w:rsidR="006814E6" w:rsidRDefault="006814E6" w:rsidP="00FB122B">
      <w:pPr>
        <w:ind w:firstLine="0"/>
        <w:jc w:val="center"/>
        <w:rPr>
          <w:ins w:id="1580" w:author="Ryan Lemos" w:date="2019-02-18T21:04:00Z"/>
        </w:rPr>
      </w:pPr>
    </w:p>
    <w:p w14:paraId="5DF715B0" w14:textId="77777777" w:rsidR="00FB122B" w:rsidRDefault="006814E6" w:rsidP="00FB122B">
      <w:pPr>
        <w:ind w:firstLine="0"/>
        <w:jc w:val="center"/>
        <w:rPr>
          <w:ins w:id="1581" w:author="Ryan Lemos" w:date="2019-02-20T20:46:00Z"/>
        </w:rPr>
      </w:pPr>
      <w:ins w:id="1582" w:author="Ryan Lemos" w:date="2019-02-20T20:44:00Z">
        <w:r>
          <w:rPr>
            <w:noProof/>
          </w:rPr>
          <w:drawing>
            <wp:inline distT="0" distB="0" distL="0" distR="0" wp14:anchorId="1A2D2EFE" wp14:editId="52709339">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07EAF5" w14:textId="77777777" w:rsidR="006814E6" w:rsidRDefault="006814E6" w:rsidP="00FB122B">
      <w:pPr>
        <w:ind w:firstLine="0"/>
        <w:jc w:val="center"/>
        <w:rPr>
          <w:ins w:id="1583" w:author="Ryan Lemos" w:date="2019-02-20T20:46:00Z"/>
        </w:rPr>
      </w:pPr>
    </w:p>
    <w:p w14:paraId="29CDBA08" w14:textId="77777777" w:rsidR="006814E6" w:rsidRDefault="006814E6" w:rsidP="006814E6">
      <w:pPr>
        <w:rPr>
          <w:ins w:id="1584" w:author="Ryan Lemos" w:date="2019-02-20T20:49:00Z"/>
        </w:rPr>
      </w:pPr>
      <w:ins w:id="1585" w:author="Ryan Lemos" w:date="2019-02-20T20:46:00Z">
        <w:r>
          <w:t>A implementação dessa est</w:t>
        </w:r>
      </w:ins>
      <w:ins w:id="1586" w:author="Ryan Lemos" w:date="2019-02-20T20:47:00Z">
        <w:r>
          <w:t>ória é composta de algumas etapas</w:t>
        </w:r>
        <w:r w:rsidR="00987BE5">
          <w:t>. Na listagem dos materiais surge um botão com ícone de olho</w:t>
        </w:r>
      </w:ins>
      <w:ins w:id="1587" w:author="Ryan Lemos" w:date="2019-02-20T20:49:00Z">
        <w:r w:rsidR="00987BE5">
          <w:t xml:space="preserve"> conforme visto na </w:t>
        </w:r>
        <w:r w:rsidR="00987BE5" w:rsidRPr="00987BE5">
          <w:rPr>
            <w:highlight w:val="yellow"/>
            <w:rPrChange w:id="1588" w:author="Ryan Lemos" w:date="2019-02-20T20:49:00Z">
              <w:rPr/>
            </w:rPrChange>
          </w:rPr>
          <w:t>figura X</w:t>
        </w:r>
      </w:ins>
      <w:ins w:id="1589" w:author="Ryan Lemos" w:date="2019-02-20T20:47:00Z">
        <w:r w:rsidR="00987BE5">
          <w:t xml:space="preserve">. </w:t>
        </w:r>
      </w:ins>
      <w:ins w:id="1590" w:author="Ryan Lemos" w:date="2019-02-20T20:48:00Z">
        <w:r w:rsidR="00987BE5">
          <w:t>Porém ao clicar nesse botão, dependendo do tipo do material a interação pode mudar. Em caso de link o usuário será redirecionado a página referente ao link indicado.</w:t>
        </w:r>
      </w:ins>
      <w:ins w:id="1591" w:author="Ryan Lemos" w:date="2019-02-20T20:49:00Z">
        <w:r w:rsidR="00987BE5">
          <w:t xml:space="preserve"> </w:t>
        </w:r>
      </w:ins>
    </w:p>
    <w:p w14:paraId="546696A7" w14:textId="77777777" w:rsidR="00987BE5" w:rsidRDefault="00987BE5" w:rsidP="00987BE5">
      <w:pPr>
        <w:ind w:firstLine="0"/>
        <w:jc w:val="center"/>
        <w:rPr>
          <w:ins w:id="1592" w:author="Ryan Lemos" w:date="2019-02-20T20:50:00Z"/>
        </w:rPr>
      </w:pPr>
      <w:ins w:id="1593" w:author="Ryan Lemos" w:date="2019-02-20T20:50:00Z">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14:paraId="7EAE6506" w14:textId="77777777" w:rsidR="00987BE5" w:rsidRDefault="00987BE5" w:rsidP="00987BE5">
      <w:pPr>
        <w:ind w:firstLine="0"/>
        <w:jc w:val="center"/>
        <w:rPr>
          <w:ins w:id="1594" w:author="Ryan Lemos" w:date="2019-02-20T20:50:00Z"/>
        </w:rPr>
      </w:pPr>
    </w:p>
    <w:p w14:paraId="036687A7" w14:textId="77777777" w:rsidR="00987BE5" w:rsidRPr="00151354" w:rsidRDefault="00987BE5">
      <w:pPr>
        <w:rPr>
          <w:ins w:id="1595" w:author="Ryan Lemos" w:date="2019-02-20T20:46:00Z"/>
        </w:rPr>
        <w:pPrChange w:id="1596" w:author="Ryan Lemos" w:date="2019-02-20T20:50:00Z">
          <w:pPr>
            <w:ind w:firstLine="0"/>
            <w:jc w:val="center"/>
          </w:pPr>
        </w:pPrChange>
      </w:pPr>
      <w:ins w:id="1597" w:author="Ryan Lemos" w:date="2019-02-20T20:50:00Z">
        <w:r>
          <w:lastRenderedPageBreak/>
          <w:t>Em caso de áudio</w:t>
        </w:r>
      </w:ins>
      <w:ins w:id="1598" w:author="Ryan Lemos" w:date="2019-02-20T20:51:00Z">
        <w:r>
          <w:t xml:space="preserve">, surgirá uma tela em que o aluno pode escutar o áudio. </w:t>
        </w:r>
        <w:r w:rsidRPr="00987BE5">
          <w:rPr>
            <w:highlight w:val="yellow"/>
            <w:rPrChange w:id="1599" w:author="Ryan Lemos" w:date="2019-02-20T20:51:00Z">
              <w:rPr/>
            </w:rPrChange>
          </w:rPr>
          <w:t>A figura X</w:t>
        </w:r>
        <w:r>
          <w:t xml:space="preserve"> demonstra como é essa interface de visualização de materiais de áudio pelo aluno.</w:t>
        </w:r>
      </w:ins>
      <w:ins w:id="1600" w:author="Ryan Lemos" w:date="2019-03-02T08:37:00Z">
        <w:r w:rsidR="00151354">
          <w:t xml:space="preserve"> O Laravel conta com um sistema capaz de manipular o sistema de arquivos do servidor</w:t>
        </w:r>
      </w:ins>
      <w:ins w:id="1601" w:author="Ryan Lemos" w:date="2019-03-02T08:38:00Z">
        <w:r w:rsidR="00151354">
          <w:t>.</w:t>
        </w:r>
      </w:ins>
      <w:ins w:id="1602" w:author="Ryan Lemos" w:date="2019-03-02T08:37:00Z">
        <w:r w:rsidR="00151354">
          <w:t xml:space="preserve"> </w:t>
        </w:r>
      </w:ins>
      <w:ins w:id="1603" w:author="Ryan Lemos" w:date="2019-03-02T08:38:00Z">
        <w:r w:rsidR="00151354">
          <w:t>A</w:t>
        </w:r>
      </w:ins>
      <w:ins w:id="1604" w:author="Ryan Lemos" w:date="2019-03-02T08:37:00Z">
        <w:r w:rsidR="00151354">
          <w:t>ssim o cadastro de arquivos, bem como a sua recuperação é feita de maneira bem simples</w:t>
        </w:r>
      </w:ins>
      <w:ins w:id="1605" w:author="Ryan Lemos" w:date="2019-03-02T08:38:00Z">
        <w:r w:rsidR="00151354">
          <w:t xml:space="preserve"> pelo </w:t>
        </w:r>
        <w:r w:rsidR="00151354" w:rsidRPr="00151354">
          <w:rPr>
            <w:i/>
            <w:rPrChange w:id="1606" w:author="Ryan Lemos" w:date="2019-03-02T08:38:00Z">
              <w:rPr/>
            </w:rPrChange>
          </w:rPr>
          <w:t>frontend</w:t>
        </w:r>
        <w:r w:rsidR="00151354">
          <w:t xml:space="preserve"> que somente deve identificar o caminho do arquivo no </w:t>
        </w:r>
        <w:r w:rsidR="00151354" w:rsidRPr="00151354">
          <w:rPr>
            <w:i/>
            <w:rPrChange w:id="1607" w:author="Ryan Lemos" w:date="2019-03-02T08:38:00Z">
              <w:rPr/>
            </w:rPrChange>
          </w:rPr>
          <w:t>backend</w:t>
        </w:r>
        <w:r w:rsidR="00151354">
          <w:t>.</w:t>
        </w:r>
      </w:ins>
    </w:p>
    <w:p w14:paraId="0F6EB783" w14:textId="77777777" w:rsidR="006814E6" w:rsidRDefault="006814E6" w:rsidP="00FB122B">
      <w:pPr>
        <w:ind w:firstLine="0"/>
        <w:jc w:val="center"/>
        <w:rPr>
          <w:ins w:id="1608" w:author="Ryan Lemos" w:date="2019-02-20T20:45:00Z"/>
        </w:rPr>
      </w:pPr>
    </w:p>
    <w:p w14:paraId="2582C5A7" w14:textId="77777777" w:rsidR="006814E6" w:rsidRDefault="00987BE5" w:rsidP="00FB122B">
      <w:pPr>
        <w:ind w:firstLine="0"/>
        <w:jc w:val="center"/>
        <w:rPr>
          <w:ins w:id="1609" w:author="Ryan Lemos" w:date="2019-02-20T20:52:00Z"/>
        </w:rPr>
      </w:pPr>
      <w:ins w:id="1610" w:author="Ryan Lemos" w:date="2019-02-20T20:52:00Z">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14:paraId="24E55FD3" w14:textId="77777777" w:rsidR="00987BE5" w:rsidRDefault="00987BE5" w:rsidP="00FB122B">
      <w:pPr>
        <w:ind w:firstLine="0"/>
        <w:jc w:val="center"/>
        <w:rPr>
          <w:ins w:id="1611" w:author="Ryan Lemos" w:date="2019-02-18T21:04:00Z"/>
        </w:rPr>
      </w:pPr>
    </w:p>
    <w:p w14:paraId="0E99F86C" w14:textId="77777777" w:rsidR="00FB122B" w:rsidRDefault="00FB122B" w:rsidP="00FB122B">
      <w:pPr>
        <w:rPr>
          <w:ins w:id="1612" w:author="Ryan Lemos" w:date="2019-02-18T21:04:00Z"/>
        </w:rPr>
      </w:pPr>
      <w:ins w:id="1613"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43DC07BF" w14:textId="77777777" w:rsidR="00FB122B" w:rsidRDefault="00FB122B" w:rsidP="00FB122B">
      <w:pPr>
        <w:ind w:firstLine="0"/>
        <w:jc w:val="center"/>
        <w:rPr>
          <w:ins w:id="1614" w:author="Ryan Lemos" w:date="2019-02-19T22:17:00Z"/>
        </w:rPr>
      </w:pPr>
      <w:ins w:id="1615" w:author="Ryan Lemos" w:date="2019-02-18T21:04:00Z">
        <w:r>
          <w:rPr>
            <w:noProof/>
          </w:rPr>
          <w:drawing>
            <wp:inline distT="0" distB="0" distL="0" distR="0" wp14:anchorId="713687F1" wp14:editId="540A2083">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6B221349" w14:textId="77777777" w:rsidR="00A922DB" w:rsidRDefault="00CD1ADB" w:rsidP="00CD1ADB">
      <w:pPr>
        <w:rPr>
          <w:ins w:id="1616" w:author="Ryan Lemos" w:date="2019-02-20T19:45:00Z"/>
        </w:rPr>
      </w:pPr>
      <w:ins w:id="1617" w:author="Ryan Lemos" w:date="2019-02-20T19:44:00Z">
        <w:r>
          <w:t>Assim que o aluno clica sobre o ícone de notificações, a notificação referente a resposta da dúvida surge. Ele é informado a respeito de qual dúvida foi res</w:t>
        </w:r>
      </w:ins>
      <w:ins w:id="1618" w:author="Ryan Lemos" w:date="2019-02-20T19:45:00Z">
        <w:r>
          <w:t>pondida e ao clicar sobre o texto, o aluno é direcionado para a visualização da dúvida. Assim ele pode ver a resposta dada pelo professor a sua dúvida.</w:t>
        </w:r>
      </w:ins>
    </w:p>
    <w:p w14:paraId="154ABCC0" w14:textId="77777777" w:rsidR="00CD1ADB" w:rsidRDefault="00CD1ADB">
      <w:pPr>
        <w:rPr>
          <w:ins w:id="1619" w:author="Ryan Lemos" w:date="2019-02-19T22:18:00Z"/>
        </w:rPr>
        <w:pPrChange w:id="1620" w:author="Ryan Lemos" w:date="2019-02-20T19:44:00Z">
          <w:pPr>
            <w:ind w:firstLine="0"/>
            <w:jc w:val="center"/>
          </w:pPr>
        </w:pPrChange>
      </w:pPr>
    </w:p>
    <w:p w14:paraId="6F37D482" w14:textId="77777777" w:rsidR="00A922DB" w:rsidRDefault="00A922DB" w:rsidP="00FB122B">
      <w:pPr>
        <w:ind w:firstLine="0"/>
        <w:jc w:val="center"/>
        <w:rPr>
          <w:ins w:id="1621" w:author="Ryan Lemos" w:date="2019-02-18T21:04:00Z"/>
        </w:rPr>
      </w:pPr>
      <w:ins w:id="1622" w:author="Ryan Lemos" w:date="2019-02-19T22:18:00Z">
        <w:r>
          <w:rPr>
            <w:noProof/>
          </w:rPr>
          <w:lastRenderedPageBreak/>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14:paraId="4BE0795C" w14:textId="77777777" w:rsidR="006002C8" w:rsidRPr="007216C5" w:rsidRDefault="006002C8" w:rsidP="006002C8">
      <w:pPr>
        <w:rPr>
          <w:moveTo w:id="1623" w:author="Ryan Lemos" w:date="2019-02-20T11:37:00Z"/>
        </w:rPr>
      </w:pPr>
      <w:moveToRangeStart w:id="1624" w:author="Ryan Lemos" w:date="2019-02-20T11:37:00Z" w:name="move1555083"/>
    </w:p>
    <w:p w14:paraId="7D9C9B41" w14:textId="77777777" w:rsidR="006002C8" w:rsidRDefault="006002C8">
      <w:pPr>
        <w:pStyle w:val="Ttulo4"/>
        <w:rPr>
          <w:ins w:id="1625" w:author="Ryan Lemos" w:date="2019-04-27T18:23:00Z"/>
        </w:rPr>
      </w:pPr>
      <w:bookmarkStart w:id="1626" w:name="_Toc2273669"/>
      <w:moveTo w:id="1627" w:author="Ryan Lemos" w:date="2019-02-20T11:37:00Z">
        <w:r>
          <w:t>Testes</w:t>
        </w:r>
      </w:moveTo>
      <w:bookmarkEnd w:id="1626"/>
    </w:p>
    <w:p w14:paraId="7BFD0ED6" w14:textId="77777777" w:rsidR="000E3B98" w:rsidRPr="004C0224" w:rsidRDefault="000E3B98">
      <w:pPr>
        <w:rPr>
          <w:ins w:id="1628" w:author="Ryan Lemos" w:date="2019-02-25T09:22:00Z"/>
        </w:rPr>
        <w:pPrChange w:id="1629" w:author="Ryan Lemos" w:date="2019-04-27T18:23:00Z">
          <w:pPr>
            <w:pStyle w:val="Ttulo4"/>
          </w:pPr>
        </w:pPrChange>
      </w:pPr>
    </w:p>
    <w:p w14:paraId="362F1C42" w14:textId="77777777" w:rsidR="00436F61" w:rsidRDefault="00436F61" w:rsidP="00436F61">
      <w:pPr>
        <w:rPr>
          <w:ins w:id="1630" w:author="Ryan Lemos" w:date="2019-02-25T09:24:00Z"/>
        </w:rPr>
      </w:pPr>
      <w:ins w:id="1631" w:author="Ryan Lemos" w:date="2019-02-25T09:22:00Z">
        <w:r>
          <w:t xml:space="preserve">A biblioteca de testes utilizada foi o </w:t>
        </w:r>
      </w:ins>
      <w:ins w:id="1632" w:author="Ryan Lemos" w:date="2019-03-02T08:39:00Z">
        <w:r w:rsidR="00151354">
          <w:t>PHPU</w:t>
        </w:r>
      </w:ins>
      <w:ins w:id="1633" w:author="Ryan Lemos" w:date="2019-02-25T09:22:00Z">
        <w:r>
          <w:t>nit, que já vem integrado com o Laravel</w:t>
        </w:r>
      </w:ins>
      <w:ins w:id="1634" w:author="Ryan Lemos" w:date="2019-02-25T09:23:00Z">
        <w:r>
          <w:t xml:space="preserve">. O Laravel apoia as funções nativas do </w:t>
        </w:r>
      </w:ins>
      <w:ins w:id="1635" w:author="Ryan Lemos" w:date="2019-03-02T08:39:00Z">
        <w:r w:rsidR="00151354">
          <w:t>PHPUnit</w:t>
        </w:r>
      </w:ins>
      <w:ins w:id="1636" w:author="Ryan Lemos" w:date="2019-02-25T09:23:00Z">
        <w:r>
          <w:t xml:space="preserve"> e acrescenta algumas funcionalidades que auxiliam nos momentos de teste</w:t>
        </w:r>
        <w:r w:rsidR="005A6F0E">
          <w:t>. Nesta subseção serão abordados alguns testes utilizados no primeiro release</w:t>
        </w:r>
      </w:ins>
      <w:ins w:id="1637" w:author="Ryan Lemos" w:date="2019-02-25T09:24:00Z">
        <w:r w:rsidR="005A6F0E">
          <w:t>.</w:t>
        </w:r>
      </w:ins>
    </w:p>
    <w:p w14:paraId="485BD4D6" w14:textId="77777777" w:rsidR="005A6F0E" w:rsidRPr="005A6F0E" w:rsidRDefault="005A6F0E" w:rsidP="00436F61">
      <w:pPr>
        <w:rPr>
          <w:ins w:id="1638" w:author="Ryan Lemos" w:date="2019-02-25T09:22:00Z"/>
        </w:rPr>
      </w:pPr>
      <w:ins w:id="1639" w:author="Ryan Lemos" w:date="2019-02-25T09:24:00Z">
        <w:r>
          <w:t>O primeiro exemplo de teste se trata do trecho de código abaixo, que compreende n</w:t>
        </w:r>
      </w:ins>
      <w:ins w:id="1640" w:author="Ryan Lemos" w:date="2019-02-25T09:26:00Z">
        <w:r>
          <w:t>a classe de Teste de usuário, demonstrando a função de teste de in</w:t>
        </w:r>
      </w:ins>
      <w:ins w:id="1641" w:author="Ryan Lemos" w:date="2019-02-25T09:27:00Z">
        <w:r>
          <w:t xml:space="preserve">serção. Tem-se a utilização de dois Traits Laravel, o </w:t>
        </w:r>
      </w:ins>
      <w:ins w:id="1642" w:author="Ryan Lemos" w:date="2019-02-25T09:28:00Z">
        <w:r>
          <w:t>‘</w:t>
        </w:r>
      </w:ins>
      <w:ins w:id="1643" w:author="Ryan Lemos" w:date="2019-02-25T09:27:00Z">
        <w:r w:rsidRPr="005A6F0E">
          <w:rPr>
            <w:i/>
            <w:rPrChange w:id="1644" w:author="Ryan Lemos" w:date="2019-02-25T09:28:00Z">
              <w:rPr/>
            </w:rPrChange>
          </w:rPr>
          <w:t>WithoutMiddleware</w:t>
        </w:r>
      </w:ins>
      <w:ins w:id="1645" w:author="Ryan Lemos" w:date="2019-02-25T09:28:00Z">
        <w:r>
          <w:rPr>
            <w:i/>
          </w:rPr>
          <w:t>’ e ‘DatabaseMigrations’</w:t>
        </w:r>
        <w:r>
          <w:t xml:space="preserve">. O primeiro serve para não utilizar </w:t>
        </w:r>
        <w:r w:rsidRPr="005A6F0E">
          <w:rPr>
            <w:i/>
            <w:rPrChange w:id="1646" w:author="Ryan Lemos" w:date="2019-02-25T09:29:00Z">
              <w:rPr/>
            </w:rPrChange>
          </w:rPr>
          <w:t>middlewares</w:t>
        </w:r>
        <w:r>
          <w:t xml:space="preserve"> que podem impedir o acesso a determinados conteúdos para determinados </w:t>
        </w:r>
      </w:ins>
      <w:ins w:id="1647" w:author="Ryan Lemos" w:date="2019-02-25T09:29:00Z">
        <w:r>
          <w:t>tipos de usuários. O segundo acrescenta as migrações, que cria toda a base de dados no ambiente de teste.</w:t>
        </w:r>
      </w:ins>
      <w:ins w:id="1648" w:author="Ryan Lemos" w:date="2019-02-25T09:30:00Z">
        <w:r>
          <w:t xml:space="preserve"> Há ainda uma função chamada ‘setUp’, que seria uma configuração inicial dos testes, nela é possível configurar o que for necessário para todos os</w:t>
        </w:r>
      </w:ins>
      <w:ins w:id="1649" w:author="Ryan Lemos" w:date="2019-02-25T09:31:00Z">
        <w:r>
          <w:t xml:space="preserve"> testes antes que o teste ocorra em si. Para isso usou-se o comando artisan ‘db:seed’ que serve para ‘alimentar’ a base de dados com registros. O resta</w:t>
        </w:r>
      </w:ins>
      <w:ins w:id="1650" w:author="Ryan Lemos" w:date="2019-02-25T09:32:00Z">
        <w:r>
          <w:t>nte da função serve para autenticar um usuário que será utilizado em outro trecho da classe de testes de usuário.</w:t>
        </w:r>
      </w:ins>
    </w:p>
    <w:p w14:paraId="0600ECD0" w14:textId="77777777" w:rsidR="00436F61" w:rsidRPr="00A118AA" w:rsidRDefault="00436F61">
      <w:pPr>
        <w:rPr>
          <w:ins w:id="1651" w:author="Ryan Lemos" w:date="2019-02-25T09:22:00Z"/>
        </w:rPr>
        <w:pPrChange w:id="1652" w:author="Ryan Lemos" w:date="2019-02-25T09:22:00Z">
          <w:pPr>
            <w:pStyle w:val="Ttulo4"/>
          </w:pPr>
        </w:pPrChange>
      </w:pPr>
    </w:p>
    <w:p w14:paraId="6C899D95" w14:textId="77777777" w:rsidR="00436F61" w:rsidRPr="006D241F"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653" w:author="Ryan Lemos" w:date="2019-02-25T09:22:00Z"/>
          <w:rFonts w:ascii="Courier New" w:eastAsia="Times New Roman" w:hAnsi="Courier New" w:cs="Courier New"/>
          <w:color w:val="A9B7C6"/>
          <w:sz w:val="20"/>
          <w:szCs w:val="20"/>
          <w:lang w:val="en-US" w:eastAsia="pt-BR"/>
          <w:rPrChange w:id="1654" w:author="Ryan Lemos" w:date="2019-05-22T10:18:00Z">
            <w:rPr>
              <w:ins w:id="1655" w:author="Ryan Lemos" w:date="2019-02-25T09:22:00Z"/>
              <w:rFonts w:ascii="Courier New" w:eastAsia="Times New Roman" w:hAnsi="Courier New" w:cs="Courier New"/>
              <w:color w:val="A9B7C6"/>
              <w:sz w:val="20"/>
              <w:szCs w:val="20"/>
              <w:lang w:eastAsia="pt-BR"/>
            </w:rPr>
          </w:rPrChange>
        </w:rPr>
      </w:pPr>
      <w:ins w:id="1656" w:author="Ryan Lemos" w:date="2019-02-25T09:22:00Z">
        <w:r w:rsidRPr="006D241F">
          <w:rPr>
            <w:rFonts w:ascii="Courier New" w:eastAsia="Times New Roman" w:hAnsi="Courier New" w:cs="Courier New"/>
            <w:b/>
            <w:bCs/>
            <w:color w:val="CC7832"/>
            <w:sz w:val="20"/>
            <w:szCs w:val="20"/>
            <w:shd w:val="clear" w:color="auto" w:fill="232525"/>
            <w:lang w:val="en-US" w:eastAsia="pt-BR"/>
            <w:rPrChange w:id="1657" w:author="Ryan Lemos" w:date="2019-05-22T10:18:00Z">
              <w:rPr>
                <w:rFonts w:ascii="Courier New" w:eastAsia="Times New Roman" w:hAnsi="Courier New" w:cs="Courier New"/>
                <w:b/>
                <w:bCs/>
                <w:color w:val="CC7832"/>
                <w:sz w:val="20"/>
                <w:szCs w:val="20"/>
                <w:shd w:val="clear" w:color="auto" w:fill="232525"/>
                <w:lang w:eastAsia="pt-BR"/>
              </w:rPr>
            </w:rPrChange>
          </w:rPr>
          <w:t xml:space="preserve">class </w:t>
        </w:r>
        <w:r w:rsidRPr="006D241F">
          <w:rPr>
            <w:rFonts w:ascii="Courier New" w:eastAsia="Times New Roman" w:hAnsi="Courier New" w:cs="Courier New"/>
            <w:color w:val="A9B7C6"/>
            <w:sz w:val="20"/>
            <w:szCs w:val="20"/>
            <w:shd w:val="clear" w:color="auto" w:fill="232525"/>
            <w:lang w:val="en-US" w:eastAsia="pt-BR"/>
            <w:rPrChange w:id="1658" w:author="Ryan Lemos" w:date="2019-05-22T10:18:00Z">
              <w:rPr>
                <w:rFonts w:ascii="Courier New" w:eastAsia="Times New Roman" w:hAnsi="Courier New" w:cs="Courier New"/>
                <w:color w:val="A9B7C6"/>
                <w:sz w:val="20"/>
                <w:szCs w:val="20"/>
                <w:shd w:val="clear" w:color="auto" w:fill="232525"/>
                <w:lang w:eastAsia="pt-BR"/>
              </w:rPr>
            </w:rPrChange>
          </w:rPr>
          <w:t xml:space="preserve">UserTest </w:t>
        </w:r>
        <w:r w:rsidRPr="006D241F">
          <w:rPr>
            <w:rFonts w:ascii="Courier New" w:eastAsia="Times New Roman" w:hAnsi="Courier New" w:cs="Courier New"/>
            <w:b/>
            <w:bCs/>
            <w:color w:val="CC7832"/>
            <w:sz w:val="20"/>
            <w:szCs w:val="20"/>
            <w:shd w:val="clear" w:color="auto" w:fill="232525"/>
            <w:lang w:val="en-US" w:eastAsia="pt-BR"/>
            <w:rPrChange w:id="1659" w:author="Ryan Lemos" w:date="2019-05-22T10:18:00Z">
              <w:rPr>
                <w:rFonts w:ascii="Courier New" w:eastAsia="Times New Roman" w:hAnsi="Courier New" w:cs="Courier New"/>
                <w:b/>
                <w:bCs/>
                <w:color w:val="CC7832"/>
                <w:sz w:val="20"/>
                <w:szCs w:val="20"/>
                <w:shd w:val="clear" w:color="auto" w:fill="232525"/>
                <w:lang w:eastAsia="pt-BR"/>
              </w:rPr>
            </w:rPrChange>
          </w:rPr>
          <w:t xml:space="preserve">extends </w:t>
        </w:r>
        <w:r w:rsidRPr="006D241F">
          <w:rPr>
            <w:rFonts w:ascii="Courier New" w:eastAsia="Times New Roman" w:hAnsi="Courier New" w:cs="Courier New"/>
            <w:color w:val="A9B7C6"/>
            <w:sz w:val="20"/>
            <w:szCs w:val="20"/>
            <w:shd w:val="clear" w:color="auto" w:fill="232525"/>
            <w:lang w:val="en-US" w:eastAsia="pt-BR"/>
            <w:rPrChange w:id="1660" w:author="Ryan Lemos" w:date="2019-05-22T10:18:00Z">
              <w:rPr>
                <w:rFonts w:ascii="Courier New" w:eastAsia="Times New Roman" w:hAnsi="Courier New" w:cs="Courier New"/>
                <w:color w:val="A9B7C6"/>
                <w:sz w:val="20"/>
                <w:szCs w:val="20"/>
                <w:shd w:val="clear" w:color="auto" w:fill="232525"/>
                <w:lang w:eastAsia="pt-BR"/>
              </w:rPr>
            </w:rPrChange>
          </w:rPr>
          <w:t>TestCase</w:t>
        </w:r>
        <w:r w:rsidRPr="006D241F">
          <w:rPr>
            <w:rFonts w:ascii="Courier New" w:eastAsia="Times New Roman" w:hAnsi="Courier New" w:cs="Courier New"/>
            <w:color w:val="A9B7C6"/>
            <w:sz w:val="20"/>
            <w:szCs w:val="20"/>
            <w:shd w:val="clear" w:color="auto" w:fill="232525"/>
            <w:lang w:val="en-US" w:eastAsia="pt-BR"/>
            <w:rPrChange w:id="1661"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662" w:author="Ryan Lemos" w:date="2019-05-22T10:18:00Z">
              <w:rPr>
                <w:rFonts w:ascii="Courier New" w:eastAsia="Times New Roman" w:hAnsi="Courier New" w:cs="Courier New"/>
                <w:color w:val="A9B7C6"/>
                <w:sz w:val="20"/>
                <w:szCs w:val="20"/>
                <w:shd w:val="clear" w:color="auto" w:fill="232525"/>
                <w:lang w:eastAsia="pt-BR"/>
              </w:rPr>
            </w:rPrChange>
          </w:rPr>
          <w:br/>
          <w:t>{</w:t>
        </w:r>
        <w:r w:rsidRPr="006D241F">
          <w:rPr>
            <w:rFonts w:ascii="Courier New" w:eastAsia="Times New Roman" w:hAnsi="Courier New" w:cs="Courier New"/>
            <w:color w:val="A9B7C6"/>
            <w:sz w:val="20"/>
            <w:szCs w:val="20"/>
            <w:shd w:val="clear" w:color="auto" w:fill="232525"/>
            <w:lang w:val="en-US" w:eastAsia="pt-BR"/>
            <w:rPrChange w:id="1663"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64"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r w:rsidRPr="006D241F">
          <w:rPr>
            <w:rFonts w:ascii="Courier New" w:eastAsia="Times New Roman" w:hAnsi="Courier New" w:cs="Courier New"/>
            <w:color w:val="A9B7C6"/>
            <w:sz w:val="20"/>
            <w:szCs w:val="20"/>
            <w:shd w:val="clear" w:color="auto" w:fill="232525"/>
            <w:lang w:val="en-US" w:eastAsia="pt-BR"/>
            <w:rPrChange w:id="1665" w:author="Ryan Lemos" w:date="2019-05-22T10:18:00Z">
              <w:rPr>
                <w:rFonts w:ascii="Courier New" w:eastAsia="Times New Roman" w:hAnsi="Courier New" w:cs="Courier New"/>
                <w:color w:val="A9B7C6"/>
                <w:sz w:val="20"/>
                <w:szCs w:val="20"/>
                <w:shd w:val="clear" w:color="auto" w:fill="232525"/>
                <w:lang w:eastAsia="pt-BR"/>
              </w:rPr>
            </w:rPrChange>
          </w:rPr>
          <w:t>WithoutMiddleware</w:t>
        </w:r>
        <w:r w:rsidRPr="006D241F">
          <w:rPr>
            <w:rFonts w:ascii="Courier New" w:eastAsia="Times New Roman" w:hAnsi="Courier New" w:cs="Courier New"/>
            <w:color w:val="CC7832"/>
            <w:sz w:val="20"/>
            <w:szCs w:val="20"/>
            <w:shd w:val="clear" w:color="auto" w:fill="232525"/>
            <w:lang w:val="en-US" w:eastAsia="pt-BR"/>
            <w:rPrChange w:id="166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6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68" w:author="Ryan Lemos" w:date="2019-05-22T10:18:00Z">
              <w:rPr>
                <w:rFonts w:ascii="Courier New" w:eastAsia="Times New Roman" w:hAnsi="Courier New" w:cs="Courier New"/>
                <w:b/>
                <w:bCs/>
                <w:color w:val="CC7832"/>
                <w:sz w:val="20"/>
                <w:szCs w:val="20"/>
                <w:shd w:val="clear" w:color="auto" w:fill="232525"/>
                <w:lang w:eastAsia="pt-BR"/>
              </w:rPr>
            </w:rPrChange>
          </w:rPr>
          <w:t xml:space="preserve">use </w:t>
        </w:r>
        <w:r w:rsidRPr="006D241F">
          <w:rPr>
            <w:rFonts w:ascii="Courier New" w:eastAsia="Times New Roman" w:hAnsi="Courier New" w:cs="Courier New"/>
            <w:color w:val="A9B7C6"/>
            <w:sz w:val="20"/>
            <w:szCs w:val="20"/>
            <w:shd w:val="clear" w:color="auto" w:fill="232525"/>
            <w:lang w:val="en-US" w:eastAsia="pt-BR"/>
            <w:rPrChange w:id="1669" w:author="Ryan Lemos" w:date="2019-05-22T10:18:00Z">
              <w:rPr>
                <w:rFonts w:ascii="Courier New" w:eastAsia="Times New Roman" w:hAnsi="Courier New" w:cs="Courier New"/>
                <w:color w:val="A9B7C6"/>
                <w:sz w:val="20"/>
                <w:szCs w:val="20"/>
                <w:shd w:val="clear" w:color="auto" w:fill="232525"/>
                <w:lang w:eastAsia="pt-BR"/>
              </w:rPr>
            </w:rPrChange>
          </w:rPr>
          <w:t>DatabaseMigrations</w:t>
        </w:r>
        <w:r w:rsidRPr="006D241F">
          <w:rPr>
            <w:rFonts w:ascii="Courier New" w:eastAsia="Times New Roman" w:hAnsi="Courier New" w:cs="Courier New"/>
            <w:color w:val="CC7832"/>
            <w:sz w:val="20"/>
            <w:szCs w:val="20"/>
            <w:shd w:val="clear" w:color="auto" w:fill="232525"/>
            <w:lang w:val="en-US" w:eastAsia="pt-BR"/>
            <w:rPrChange w:id="1670"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71"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72" w:author="Ryan Lemos" w:date="2019-05-22T10:18:00Z">
              <w:rPr>
                <w:rFonts w:ascii="Courier New" w:eastAsia="Times New Roman" w:hAnsi="Courier New" w:cs="Courier New"/>
                <w:b/>
                <w:bCs/>
                <w:color w:val="CC7832"/>
                <w:sz w:val="20"/>
                <w:szCs w:val="20"/>
                <w:shd w:val="clear" w:color="auto" w:fill="232525"/>
                <w:lang w:eastAsia="pt-BR"/>
              </w:rPr>
            </w:rPrChange>
          </w:rPr>
          <w:t xml:space="preserve">private </w:t>
        </w:r>
        <w:r w:rsidRPr="006D241F">
          <w:rPr>
            <w:rFonts w:ascii="Courier New" w:eastAsia="Times New Roman" w:hAnsi="Courier New" w:cs="Courier New"/>
            <w:color w:val="9876AA"/>
            <w:sz w:val="20"/>
            <w:szCs w:val="20"/>
            <w:shd w:val="clear" w:color="auto" w:fill="232525"/>
            <w:lang w:val="en-US" w:eastAsia="pt-BR"/>
            <w:rPrChange w:id="1673" w:author="Ryan Lemos" w:date="2019-05-22T10:18:00Z">
              <w:rPr>
                <w:rFonts w:ascii="Courier New" w:eastAsia="Times New Roman" w:hAnsi="Courier New" w:cs="Courier New"/>
                <w:color w:val="9876AA"/>
                <w:sz w:val="20"/>
                <w:szCs w:val="20"/>
                <w:shd w:val="clear" w:color="auto" w:fill="232525"/>
                <w:lang w:eastAsia="pt-BR"/>
              </w:rPr>
            </w:rPrChange>
          </w:rPr>
          <w:t>$header</w:t>
        </w:r>
        <w:r w:rsidRPr="006D241F">
          <w:rPr>
            <w:rFonts w:ascii="Courier New" w:eastAsia="Times New Roman" w:hAnsi="Courier New" w:cs="Courier New"/>
            <w:color w:val="CC7832"/>
            <w:sz w:val="20"/>
            <w:szCs w:val="20"/>
            <w:shd w:val="clear" w:color="auto" w:fill="232525"/>
            <w:lang w:val="en-US" w:eastAsia="pt-BR"/>
            <w:rPrChange w:id="1674"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75"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676"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77"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r w:rsidRPr="006D241F">
          <w:rPr>
            <w:rFonts w:ascii="Courier New" w:eastAsia="Times New Roman" w:hAnsi="Courier New" w:cs="Courier New"/>
            <w:color w:val="FFC66D"/>
            <w:sz w:val="20"/>
            <w:szCs w:val="20"/>
            <w:shd w:val="clear" w:color="auto" w:fill="232525"/>
            <w:lang w:val="en-US" w:eastAsia="pt-BR"/>
            <w:rPrChange w:id="1678" w:author="Ryan Lemos" w:date="2019-05-22T10:18:00Z">
              <w:rPr>
                <w:rFonts w:ascii="Courier New" w:eastAsia="Times New Roman" w:hAnsi="Courier New" w:cs="Courier New"/>
                <w:color w:val="FFC66D"/>
                <w:sz w:val="20"/>
                <w:szCs w:val="20"/>
                <w:shd w:val="clear" w:color="auto" w:fill="232525"/>
                <w:lang w:eastAsia="pt-BR"/>
              </w:rPr>
            </w:rPrChange>
          </w:rPr>
          <w:t>setUp</w:t>
        </w:r>
        <w:r w:rsidRPr="006D241F">
          <w:rPr>
            <w:rFonts w:ascii="Courier New" w:eastAsia="Times New Roman" w:hAnsi="Courier New" w:cs="Courier New"/>
            <w:color w:val="A9B7C6"/>
            <w:sz w:val="20"/>
            <w:szCs w:val="20"/>
            <w:shd w:val="clear" w:color="auto" w:fill="232525"/>
            <w:lang w:val="en-US" w:eastAsia="pt-BR"/>
            <w:rPrChange w:id="1679"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680"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681"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b/>
            <w:bCs/>
            <w:color w:val="CC7832"/>
            <w:sz w:val="20"/>
            <w:szCs w:val="20"/>
            <w:shd w:val="clear" w:color="auto" w:fill="232525"/>
            <w:lang w:val="en-US" w:eastAsia="pt-BR"/>
            <w:rPrChange w:id="1682" w:author="Ryan Lemos" w:date="2019-05-22T10:18:00Z">
              <w:rPr>
                <w:rFonts w:ascii="Courier New" w:eastAsia="Times New Roman" w:hAnsi="Courier New" w:cs="Courier New"/>
                <w:b/>
                <w:bCs/>
                <w:color w:val="CC7832"/>
                <w:sz w:val="20"/>
                <w:szCs w:val="20"/>
                <w:shd w:val="clear" w:color="auto" w:fill="232525"/>
                <w:lang w:eastAsia="pt-BR"/>
              </w:rPr>
            </w:rPrChange>
          </w:rPr>
          <w:t>parent</w:t>
        </w:r>
        <w:r w:rsidRPr="006D241F">
          <w:rPr>
            <w:rFonts w:ascii="Courier New" w:eastAsia="Times New Roman" w:hAnsi="Courier New" w:cs="Courier New"/>
            <w:color w:val="A9B7C6"/>
            <w:sz w:val="20"/>
            <w:szCs w:val="20"/>
            <w:shd w:val="clear" w:color="auto" w:fill="232525"/>
            <w:lang w:val="en-US" w:eastAsia="pt-BR"/>
            <w:rPrChange w:id="168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i/>
            <w:iCs/>
            <w:color w:val="FFC66D"/>
            <w:sz w:val="20"/>
            <w:szCs w:val="20"/>
            <w:shd w:val="clear" w:color="auto" w:fill="232525"/>
            <w:lang w:val="en-US" w:eastAsia="pt-BR"/>
            <w:rPrChange w:id="1684" w:author="Ryan Lemos" w:date="2019-05-22T10:18:00Z">
              <w:rPr>
                <w:rFonts w:ascii="Courier New" w:eastAsia="Times New Roman" w:hAnsi="Courier New" w:cs="Courier New"/>
                <w:i/>
                <w:iCs/>
                <w:color w:val="FFC66D"/>
                <w:sz w:val="20"/>
                <w:szCs w:val="20"/>
                <w:shd w:val="clear" w:color="auto" w:fill="232525"/>
                <w:lang w:eastAsia="pt-BR"/>
              </w:rPr>
            </w:rPrChange>
          </w:rPr>
          <w:t>setUp</w:t>
        </w:r>
        <w:r w:rsidRPr="006D241F">
          <w:rPr>
            <w:rFonts w:ascii="Courier New" w:eastAsia="Times New Roman" w:hAnsi="Courier New" w:cs="Courier New"/>
            <w:color w:val="A9B7C6"/>
            <w:sz w:val="20"/>
            <w:szCs w:val="20"/>
            <w:shd w:val="clear" w:color="auto" w:fill="232525"/>
            <w:lang w:val="en-US" w:eastAsia="pt-BR"/>
            <w:rPrChange w:id="168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8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8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688"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68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690" w:author="Ryan Lemos" w:date="2019-05-22T10:18:00Z">
              <w:rPr>
                <w:rFonts w:ascii="Courier New" w:eastAsia="Times New Roman" w:hAnsi="Courier New" w:cs="Courier New"/>
                <w:color w:val="FFC66D"/>
                <w:sz w:val="20"/>
                <w:szCs w:val="20"/>
                <w:shd w:val="clear" w:color="auto" w:fill="232525"/>
                <w:lang w:eastAsia="pt-BR"/>
              </w:rPr>
            </w:rPrChange>
          </w:rPr>
          <w:t>artisan</w:t>
        </w:r>
        <w:r w:rsidRPr="006D241F">
          <w:rPr>
            <w:rFonts w:ascii="Courier New" w:eastAsia="Times New Roman" w:hAnsi="Courier New" w:cs="Courier New"/>
            <w:color w:val="A9B7C6"/>
            <w:sz w:val="20"/>
            <w:szCs w:val="20"/>
            <w:shd w:val="clear" w:color="auto" w:fill="232525"/>
            <w:lang w:val="en-US" w:eastAsia="pt-BR"/>
            <w:rPrChange w:id="169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692" w:author="Ryan Lemos" w:date="2019-05-22T10:18:00Z">
              <w:rPr>
                <w:rFonts w:ascii="Courier New" w:eastAsia="Times New Roman" w:hAnsi="Courier New" w:cs="Courier New"/>
                <w:color w:val="6A8759"/>
                <w:sz w:val="20"/>
                <w:szCs w:val="20"/>
                <w:shd w:val="clear" w:color="auto" w:fill="232525"/>
                <w:lang w:eastAsia="pt-BR"/>
              </w:rPr>
            </w:rPrChange>
          </w:rPr>
          <w:t>'db:seed'</w:t>
        </w:r>
        <w:r w:rsidRPr="006D241F">
          <w:rPr>
            <w:rFonts w:ascii="Courier New" w:eastAsia="Times New Roman" w:hAnsi="Courier New" w:cs="Courier New"/>
            <w:color w:val="A9B7C6"/>
            <w:sz w:val="20"/>
            <w:szCs w:val="20"/>
            <w:shd w:val="clear" w:color="auto" w:fill="232525"/>
            <w:lang w:val="en-US" w:eastAsia="pt-BR"/>
            <w:rPrChange w:id="169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4"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695"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696" w:author="Ryan Lemos" w:date="2019-05-22T10:18:00Z">
              <w:rPr>
                <w:rFonts w:ascii="Courier New" w:eastAsia="Times New Roman" w:hAnsi="Courier New" w:cs="Courier New"/>
                <w:color w:val="9876AA"/>
                <w:sz w:val="20"/>
                <w:szCs w:val="20"/>
                <w:shd w:val="clear" w:color="auto" w:fill="232525"/>
                <w:lang w:eastAsia="pt-BR"/>
              </w:rPr>
            </w:rPrChange>
          </w:rPr>
          <w:t xml:space="preserve">$login </w:t>
        </w:r>
        <w:r w:rsidRPr="006D241F">
          <w:rPr>
            <w:rFonts w:ascii="Courier New" w:eastAsia="Times New Roman" w:hAnsi="Courier New" w:cs="Courier New"/>
            <w:color w:val="A9B7C6"/>
            <w:sz w:val="20"/>
            <w:szCs w:val="20"/>
            <w:shd w:val="clear" w:color="auto" w:fill="232525"/>
            <w:lang w:val="en-US" w:eastAsia="pt-BR"/>
            <w:rPrChange w:id="1697"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698"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69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00"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0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02" w:author="Ryan Lemos" w:date="2019-05-22T10:18:00Z">
              <w:rPr>
                <w:rFonts w:ascii="Courier New" w:eastAsia="Times New Roman" w:hAnsi="Courier New" w:cs="Courier New"/>
                <w:color w:val="6A8759"/>
                <w:sz w:val="20"/>
                <w:szCs w:val="20"/>
                <w:shd w:val="clear" w:color="auto" w:fill="232525"/>
                <w:lang w:eastAsia="pt-BR"/>
              </w:rPr>
            </w:rPrChange>
          </w:rPr>
          <w:t>'POST'</w:t>
        </w:r>
        <w:r w:rsidRPr="006D241F">
          <w:rPr>
            <w:rFonts w:ascii="Courier New" w:eastAsia="Times New Roman" w:hAnsi="Courier New" w:cs="Courier New"/>
            <w:color w:val="CC7832"/>
            <w:sz w:val="20"/>
            <w:szCs w:val="20"/>
            <w:shd w:val="clear" w:color="auto" w:fill="232525"/>
            <w:lang w:val="en-US" w:eastAsia="pt-BR"/>
            <w:rPrChange w:id="1703"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04"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05" w:author="Ryan Lemos" w:date="2019-05-22T10:18:00Z">
              <w:rPr>
                <w:rFonts w:ascii="Courier New" w:eastAsia="Times New Roman" w:hAnsi="Courier New" w:cs="Courier New"/>
                <w:color w:val="6A8759"/>
                <w:sz w:val="20"/>
                <w:szCs w:val="20"/>
                <w:shd w:val="clear" w:color="auto" w:fill="232525"/>
                <w:lang w:eastAsia="pt-BR"/>
              </w:rPr>
            </w:rPrChange>
          </w:rPr>
          <w:t>'auth.login_for_tests'</w:t>
        </w:r>
        <w:r w:rsidRPr="006D241F">
          <w:rPr>
            <w:rFonts w:ascii="Courier New" w:eastAsia="Times New Roman" w:hAnsi="Courier New" w:cs="Courier New"/>
            <w:color w:val="A9B7C6"/>
            <w:sz w:val="20"/>
            <w:szCs w:val="20"/>
            <w:shd w:val="clear" w:color="auto" w:fill="232525"/>
            <w:lang w:val="en-US" w:eastAsia="pt-BR"/>
            <w:rPrChange w:id="170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07"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0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09"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10"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11" w:author="Ryan Lemos" w:date="2019-05-22T10:18:00Z">
              <w:rPr>
                <w:rFonts w:ascii="Courier New" w:eastAsia="Times New Roman" w:hAnsi="Courier New" w:cs="Courier New"/>
                <w:color w:val="6A8759"/>
                <w:sz w:val="20"/>
                <w:szCs w:val="20"/>
                <w:shd w:val="clear" w:color="auto" w:fill="232525"/>
                <w:lang w:eastAsia="pt-BR"/>
              </w:rPr>
            </w:rPrChange>
          </w:rPr>
          <w:t>'teresinhag'</w:t>
        </w:r>
        <w:r w:rsidRPr="006D241F">
          <w:rPr>
            <w:rFonts w:ascii="Courier New" w:eastAsia="Times New Roman" w:hAnsi="Courier New" w:cs="Courier New"/>
            <w:color w:val="CC7832"/>
            <w:sz w:val="20"/>
            <w:szCs w:val="20"/>
            <w:shd w:val="clear" w:color="auto" w:fill="232525"/>
            <w:lang w:val="en-US" w:eastAsia="pt-BR"/>
            <w:rPrChange w:id="1712"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13"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71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15"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A9B7C6"/>
            <w:sz w:val="20"/>
            <w:szCs w:val="20"/>
            <w:shd w:val="clear" w:color="auto" w:fill="232525"/>
            <w:lang w:val="en-US" w:eastAsia="pt-BR"/>
            <w:rPrChange w:id="1716"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7"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18"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71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20"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2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9876AA"/>
            <w:sz w:val="20"/>
            <w:szCs w:val="20"/>
            <w:shd w:val="clear" w:color="auto" w:fill="232525"/>
            <w:lang w:val="en-US" w:eastAsia="pt-BR"/>
            <w:rPrChange w:id="1722" w:author="Ryan Lemos" w:date="2019-05-22T10:18:00Z">
              <w:rPr>
                <w:rFonts w:ascii="Courier New" w:eastAsia="Times New Roman" w:hAnsi="Courier New" w:cs="Courier New"/>
                <w:color w:val="9876AA"/>
                <w:sz w:val="20"/>
                <w:szCs w:val="20"/>
                <w:shd w:val="clear" w:color="auto" w:fill="232525"/>
                <w:lang w:eastAsia="pt-BR"/>
              </w:rPr>
            </w:rPrChange>
          </w:rPr>
          <w:t xml:space="preserve">header </w:t>
        </w:r>
        <w:r w:rsidRPr="006D241F">
          <w:rPr>
            <w:rFonts w:ascii="Courier New" w:eastAsia="Times New Roman" w:hAnsi="Courier New" w:cs="Courier New"/>
            <w:color w:val="A9B7C6"/>
            <w:sz w:val="20"/>
            <w:szCs w:val="20"/>
            <w:shd w:val="clear" w:color="auto" w:fill="232525"/>
            <w:lang w:val="en-US" w:eastAsia="pt-BR"/>
            <w:rPrChange w:id="1723" w:author="Ryan Lemos" w:date="2019-05-22T10:18:00Z">
              <w:rPr>
                <w:rFonts w:ascii="Courier New" w:eastAsia="Times New Roman" w:hAnsi="Courier New" w:cs="Courier New"/>
                <w:color w:val="A9B7C6"/>
                <w:sz w:val="20"/>
                <w:szCs w:val="20"/>
                <w:shd w:val="clear" w:color="auto" w:fill="232525"/>
                <w:lang w:eastAsia="pt-BR"/>
              </w:rPr>
            </w:rPrChange>
          </w:rPr>
          <w:t>= [</w:t>
        </w:r>
        <w:r w:rsidRPr="006D241F">
          <w:rPr>
            <w:rFonts w:ascii="Courier New" w:eastAsia="Times New Roman" w:hAnsi="Courier New" w:cs="Courier New"/>
            <w:color w:val="6A8759"/>
            <w:sz w:val="20"/>
            <w:szCs w:val="20"/>
            <w:shd w:val="clear" w:color="auto" w:fill="232525"/>
            <w:lang w:val="en-US" w:eastAsia="pt-BR"/>
            <w:rPrChange w:id="1724" w:author="Ryan Lemos" w:date="2019-05-22T10:18:00Z">
              <w:rPr>
                <w:rFonts w:ascii="Courier New" w:eastAsia="Times New Roman" w:hAnsi="Courier New" w:cs="Courier New"/>
                <w:color w:val="6A8759"/>
                <w:sz w:val="20"/>
                <w:szCs w:val="20"/>
                <w:shd w:val="clear" w:color="auto" w:fill="232525"/>
                <w:lang w:eastAsia="pt-BR"/>
              </w:rPr>
            </w:rPrChange>
          </w:rPr>
          <w:t>'Authorization'</w:t>
        </w:r>
        <w:r w:rsidRPr="006D241F">
          <w:rPr>
            <w:rFonts w:ascii="Courier New" w:eastAsia="Times New Roman" w:hAnsi="Courier New" w:cs="Courier New"/>
            <w:color w:val="A9B7C6"/>
            <w:sz w:val="20"/>
            <w:szCs w:val="20"/>
            <w:shd w:val="clear" w:color="auto" w:fill="232525"/>
            <w:lang w:val="en-US" w:eastAsia="pt-BR"/>
            <w:rPrChange w:id="172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26" w:author="Ryan Lemos" w:date="2019-05-22T10:18:00Z">
              <w:rPr>
                <w:rFonts w:ascii="Courier New" w:eastAsia="Times New Roman" w:hAnsi="Courier New" w:cs="Courier New"/>
                <w:color w:val="6A8759"/>
                <w:sz w:val="20"/>
                <w:szCs w:val="20"/>
                <w:shd w:val="clear" w:color="auto" w:fill="232525"/>
                <w:lang w:eastAsia="pt-BR"/>
              </w:rPr>
            </w:rPrChange>
          </w:rPr>
          <w:t xml:space="preserve">"Bearer </w:t>
        </w:r>
        <w:r w:rsidRPr="006D241F">
          <w:rPr>
            <w:rFonts w:ascii="Courier New" w:eastAsia="Times New Roman" w:hAnsi="Courier New" w:cs="Courier New"/>
            <w:color w:val="A9B7C6"/>
            <w:sz w:val="20"/>
            <w:szCs w:val="20"/>
            <w:shd w:val="clear" w:color="auto" w:fill="232525"/>
            <w:lang w:val="en-US" w:eastAsia="pt-BR"/>
            <w:rPrChange w:id="172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9876AA"/>
            <w:sz w:val="20"/>
            <w:szCs w:val="20"/>
            <w:shd w:val="clear" w:color="auto" w:fill="232525"/>
            <w:lang w:val="en-US" w:eastAsia="pt-BR"/>
            <w:rPrChange w:id="1728" w:author="Ryan Lemos" w:date="2019-05-22T10:18:00Z">
              <w:rPr>
                <w:rFonts w:ascii="Courier New" w:eastAsia="Times New Roman" w:hAnsi="Courier New" w:cs="Courier New"/>
                <w:color w:val="9876AA"/>
                <w:sz w:val="20"/>
                <w:szCs w:val="20"/>
                <w:shd w:val="clear" w:color="auto" w:fill="232525"/>
                <w:lang w:eastAsia="pt-BR"/>
              </w:rPr>
            </w:rPrChange>
          </w:rPr>
          <w:t>$login</w:t>
        </w:r>
        <w:r w:rsidRPr="006D241F">
          <w:rPr>
            <w:rFonts w:ascii="Courier New" w:eastAsia="Times New Roman" w:hAnsi="Courier New" w:cs="Courier New"/>
            <w:color w:val="A9B7C6"/>
            <w:sz w:val="20"/>
            <w:szCs w:val="20"/>
            <w:shd w:val="clear" w:color="auto" w:fill="232525"/>
            <w:lang w:val="en-US" w:eastAsia="pt-BR"/>
            <w:rPrChange w:id="172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30" w:author="Ryan Lemos" w:date="2019-05-22T10:18:00Z">
              <w:rPr>
                <w:rFonts w:ascii="Courier New" w:eastAsia="Times New Roman" w:hAnsi="Courier New" w:cs="Courier New"/>
                <w:color w:val="FFC66D"/>
                <w:sz w:val="20"/>
                <w:szCs w:val="20"/>
                <w:shd w:val="clear" w:color="auto" w:fill="232525"/>
                <w:lang w:eastAsia="pt-BR"/>
              </w:rPr>
            </w:rPrChange>
          </w:rPr>
          <w:t>json</w:t>
        </w:r>
        <w:r w:rsidRPr="006D241F">
          <w:rPr>
            <w:rFonts w:ascii="Courier New" w:eastAsia="Times New Roman" w:hAnsi="Courier New" w:cs="Courier New"/>
            <w:color w:val="A9B7C6"/>
            <w:sz w:val="20"/>
            <w:szCs w:val="20"/>
            <w:shd w:val="clear" w:color="auto" w:fill="232525"/>
            <w:lang w:val="en-US" w:eastAsia="pt-BR"/>
            <w:rPrChange w:id="173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32" w:author="Ryan Lemos" w:date="2019-05-22T10:18:00Z">
              <w:rPr>
                <w:rFonts w:ascii="Courier New" w:eastAsia="Times New Roman" w:hAnsi="Courier New" w:cs="Courier New"/>
                <w:color w:val="6A8759"/>
                <w:sz w:val="20"/>
                <w:szCs w:val="20"/>
                <w:shd w:val="clear" w:color="auto" w:fill="232525"/>
                <w:lang w:eastAsia="pt-BR"/>
              </w:rPr>
            </w:rPrChange>
          </w:rPr>
          <w:t>'token'</w:t>
        </w:r>
        <w:r w:rsidRPr="006D241F">
          <w:rPr>
            <w:rFonts w:ascii="Courier New" w:eastAsia="Times New Roman" w:hAnsi="Courier New" w:cs="Courier New"/>
            <w:color w:val="A9B7C6"/>
            <w:sz w:val="20"/>
            <w:szCs w:val="20"/>
            <w:shd w:val="clear" w:color="auto" w:fill="232525"/>
            <w:lang w:val="en-US" w:eastAsia="pt-BR"/>
            <w:rPrChange w:id="173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34" w:author="Ryan Lemos" w:date="2019-05-22T10:18:00Z">
              <w:rPr>
                <w:rFonts w:ascii="Courier New" w:eastAsia="Times New Roman" w:hAnsi="Courier New" w:cs="Courier New"/>
                <w:color w:val="6A8759"/>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3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3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3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39"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40"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41"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42" w:author="Ryan Lemos" w:date="2019-05-22T10:18:00Z">
              <w:rPr>
                <w:rFonts w:ascii="Courier New" w:eastAsia="Times New Roman" w:hAnsi="Courier New" w:cs="Courier New"/>
                <w:color w:val="A9B7C6"/>
                <w:sz w:val="20"/>
                <w:szCs w:val="20"/>
                <w:shd w:val="clear" w:color="auto" w:fill="232525"/>
                <w:lang w:eastAsia="pt-BR"/>
              </w:rPr>
            </w:rPrChange>
          </w:rPr>
          <w:lastRenderedPageBreak/>
          <w:t xml:space="preserve">    </w:t>
        </w:r>
        <w:r w:rsidRPr="006D241F">
          <w:rPr>
            <w:rFonts w:ascii="Courier New" w:eastAsia="Times New Roman" w:hAnsi="Courier New" w:cs="Courier New"/>
            <w:b/>
            <w:bCs/>
            <w:color w:val="CC7832"/>
            <w:sz w:val="20"/>
            <w:szCs w:val="20"/>
            <w:shd w:val="clear" w:color="auto" w:fill="232525"/>
            <w:lang w:val="en-US" w:eastAsia="pt-BR"/>
            <w:rPrChange w:id="1743" w:author="Ryan Lemos" w:date="2019-05-22T10:18:00Z">
              <w:rPr>
                <w:rFonts w:ascii="Courier New" w:eastAsia="Times New Roman" w:hAnsi="Courier New" w:cs="Courier New"/>
                <w:b/>
                <w:bCs/>
                <w:color w:val="CC7832"/>
                <w:sz w:val="20"/>
                <w:szCs w:val="20"/>
                <w:shd w:val="clear" w:color="auto" w:fill="232525"/>
                <w:lang w:eastAsia="pt-BR"/>
              </w:rPr>
            </w:rPrChange>
          </w:rPr>
          <w:t xml:space="preserve">public function </w:t>
        </w:r>
        <w:r w:rsidRPr="006D241F">
          <w:rPr>
            <w:rFonts w:ascii="Courier New" w:eastAsia="Times New Roman" w:hAnsi="Courier New" w:cs="Courier New"/>
            <w:color w:val="FFC66D"/>
            <w:sz w:val="20"/>
            <w:szCs w:val="20"/>
            <w:shd w:val="clear" w:color="auto" w:fill="232525"/>
            <w:lang w:val="en-US" w:eastAsia="pt-BR"/>
            <w:rPrChange w:id="1744" w:author="Ryan Lemos" w:date="2019-05-22T10:18:00Z">
              <w:rPr>
                <w:rFonts w:ascii="Courier New" w:eastAsia="Times New Roman" w:hAnsi="Courier New" w:cs="Courier New"/>
                <w:color w:val="FFC66D"/>
                <w:sz w:val="20"/>
                <w:szCs w:val="20"/>
                <w:shd w:val="clear" w:color="auto" w:fill="232525"/>
                <w:lang w:eastAsia="pt-BR"/>
              </w:rPr>
            </w:rPrChange>
          </w:rPr>
          <w:t>testStore</w:t>
        </w:r>
        <w:r w:rsidRPr="006D241F">
          <w:rPr>
            <w:rFonts w:ascii="Courier New" w:eastAsia="Times New Roman" w:hAnsi="Courier New" w:cs="Courier New"/>
            <w:color w:val="A9B7C6"/>
            <w:sz w:val="20"/>
            <w:szCs w:val="20"/>
            <w:shd w:val="clear" w:color="auto" w:fill="232525"/>
            <w:lang w:val="en-US" w:eastAsia="pt-BR"/>
            <w:rPrChange w:id="174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46"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47"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48"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ins>
      <w:ins w:id="1749" w:author="Ryan Lemos" w:date="2019-02-25T09:27:00Z">
        <w:r w:rsidR="005A6F0E" w:rsidRPr="006D241F">
          <w:rPr>
            <w:rFonts w:ascii="Courier New" w:eastAsia="Times New Roman" w:hAnsi="Courier New" w:cs="Courier New"/>
            <w:color w:val="808080"/>
            <w:sz w:val="20"/>
            <w:szCs w:val="20"/>
            <w:shd w:val="clear" w:color="auto" w:fill="232525"/>
            <w:lang w:val="en-US" w:eastAsia="pt-BR"/>
            <w:rPrChange w:id="1750" w:author="Ryan Lemos" w:date="2019-05-22T10:18:00Z">
              <w:rPr>
                <w:rFonts w:ascii="Courier New" w:eastAsia="Times New Roman" w:hAnsi="Courier New" w:cs="Courier New"/>
                <w:color w:val="808080"/>
                <w:sz w:val="20"/>
                <w:szCs w:val="20"/>
                <w:shd w:val="clear" w:color="auto" w:fill="232525"/>
                <w:lang w:eastAsia="pt-BR"/>
              </w:rPr>
            </w:rPrChange>
          </w:rPr>
          <w:t xml:space="preserve"> </w:t>
        </w:r>
      </w:ins>
      <w:ins w:id="1751" w:author="Ryan Lemos" w:date="2019-02-25T09:22:00Z">
        <w:r w:rsidRPr="006D241F">
          <w:rPr>
            <w:rFonts w:ascii="Courier New" w:eastAsia="Times New Roman" w:hAnsi="Courier New" w:cs="Courier New"/>
            <w:color w:val="808080"/>
            <w:sz w:val="20"/>
            <w:szCs w:val="20"/>
            <w:shd w:val="clear" w:color="auto" w:fill="232525"/>
            <w:lang w:val="en-US" w:eastAsia="pt-BR"/>
            <w:rPrChange w:id="1752" w:author="Ryan Lemos" w:date="2019-05-22T10:18:00Z">
              <w:rPr>
                <w:rFonts w:ascii="Courier New" w:eastAsia="Times New Roman" w:hAnsi="Courier New" w:cs="Courier New"/>
                <w:color w:val="808080"/>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53" w:author="Ryan Lemos" w:date="2019-05-22T10:18:00Z">
              <w:rPr>
                <w:rFonts w:ascii="Courier New" w:eastAsia="Times New Roman" w:hAnsi="Courier New" w:cs="Courier New"/>
                <w:color w:val="9876AA"/>
                <w:sz w:val="20"/>
                <w:szCs w:val="20"/>
                <w:shd w:val="clear" w:color="auto" w:fill="232525"/>
                <w:lang w:eastAsia="pt-BR"/>
              </w:rPr>
            </w:rPrChange>
          </w:rPr>
          <w:t xml:space="preserve">$response </w:t>
        </w:r>
        <w:r w:rsidRPr="006D241F">
          <w:rPr>
            <w:rFonts w:ascii="Courier New" w:eastAsia="Times New Roman" w:hAnsi="Courier New" w:cs="Courier New"/>
            <w:color w:val="A9B7C6"/>
            <w:sz w:val="20"/>
            <w:szCs w:val="20"/>
            <w:shd w:val="clear" w:color="auto" w:fill="232525"/>
            <w:lang w:val="en-US" w:eastAsia="pt-BR"/>
            <w:rPrChange w:id="1754" w:author="Ryan Lemos" w:date="2019-05-22T10:18:00Z">
              <w:rPr>
                <w:rFonts w:ascii="Courier New" w:eastAsia="Times New Roman" w:hAnsi="Courier New" w:cs="Courier New"/>
                <w:color w:val="A9B7C6"/>
                <w:sz w:val="20"/>
                <w:szCs w:val="20"/>
                <w:shd w:val="clear" w:color="auto" w:fill="232525"/>
                <w:lang w:eastAsia="pt-BR"/>
              </w:rPr>
            </w:rPrChange>
          </w:rPr>
          <w:t xml:space="preserve">= </w:t>
        </w:r>
        <w:r w:rsidRPr="006D241F">
          <w:rPr>
            <w:rFonts w:ascii="Courier New" w:eastAsia="Times New Roman" w:hAnsi="Courier New" w:cs="Courier New"/>
            <w:color w:val="9876AA"/>
            <w:sz w:val="20"/>
            <w:szCs w:val="20"/>
            <w:shd w:val="clear" w:color="auto" w:fill="232525"/>
            <w:lang w:val="en-US" w:eastAsia="pt-BR"/>
            <w:rPrChange w:id="1755"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75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57" w:author="Ryan Lemos" w:date="2019-05-22T10:18:00Z">
              <w:rPr>
                <w:rFonts w:ascii="Courier New" w:eastAsia="Times New Roman" w:hAnsi="Courier New" w:cs="Courier New"/>
                <w:color w:val="FFC66D"/>
                <w:sz w:val="20"/>
                <w:szCs w:val="20"/>
                <w:shd w:val="clear" w:color="auto" w:fill="232525"/>
                <w:lang w:eastAsia="pt-BR"/>
              </w:rPr>
            </w:rPrChange>
          </w:rPr>
          <w:t>postJson</w:t>
        </w:r>
        <w:r w:rsidRPr="006D241F">
          <w:rPr>
            <w:rFonts w:ascii="Courier New" w:eastAsia="Times New Roman" w:hAnsi="Courier New" w:cs="Courier New"/>
            <w:color w:val="A9B7C6"/>
            <w:sz w:val="20"/>
            <w:szCs w:val="20"/>
            <w:shd w:val="clear" w:color="auto" w:fill="232525"/>
            <w:lang w:val="en-US" w:eastAsia="pt-BR"/>
            <w:rPrChange w:id="1758" w:author="Ryan Lemos" w:date="2019-05-22T10:18:00Z">
              <w:rPr>
                <w:rFonts w:ascii="Courier New" w:eastAsia="Times New Roman" w:hAnsi="Courier New" w:cs="Courier New"/>
                <w:color w:val="A9B7C6"/>
                <w:sz w:val="20"/>
                <w:szCs w:val="20"/>
                <w:shd w:val="clear" w:color="auto" w:fill="232525"/>
                <w:lang w:eastAsia="pt-BR"/>
              </w:rPr>
            </w:rPrChange>
          </w:rPr>
          <w:t>(route(</w:t>
        </w:r>
        <w:r w:rsidRPr="006D241F">
          <w:rPr>
            <w:rFonts w:ascii="Courier New" w:eastAsia="Times New Roman" w:hAnsi="Courier New" w:cs="Courier New"/>
            <w:color w:val="6A8759"/>
            <w:sz w:val="20"/>
            <w:szCs w:val="20"/>
            <w:shd w:val="clear" w:color="auto" w:fill="232525"/>
            <w:lang w:val="en-US" w:eastAsia="pt-BR"/>
            <w:rPrChange w:id="1759" w:author="Ryan Lemos" w:date="2019-05-22T10:18:00Z">
              <w:rPr>
                <w:rFonts w:ascii="Courier New" w:eastAsia="Times New Roman" w:hAnsi="Courier New" w:cs="Courier New"/>
                <w:color w:val="6A8759"/>
                <w:sz w:val="20"/>
                <w:szCs w:val="20"/>
                <w:shd w:val="clear" w:color="auto" w:fill="232525"/>
                <w:lang w:eastAsia="pt-BR"/>
              </w:rPr>
            </w:rPrChange>
          </w:rPr>
          <w:t>'user.store'</w:t>
        </w:r>
        <w:r w:rsidRPr="006D241F">
          <w:rPr>
            <w:rFonts w:ascii="Courier New" w:eastAsia="Times New Roman" w:hAnsi="Courier New" w:cs="Courier New"/>
            <w:color w:val="A9B7C6"/>
            <w:sz w:val="20"/>
            <w:szCs w:val="20"/>
            <w:shd w:val="clear" w:color="auto" w:fill="232525"/>
            <w:lang w:val="en-US" w:eastAsia="pt-BR"/>
            <w:rPrChange w:id="176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61"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62"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3"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764"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65"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766"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767" w:author="Ryan Lemos" w:date="2019-05-22T10:18:00Z">
              <w:rPr>
                <w:rFonts w:ascii="Courier New" w:eastAsia="Times New Roman" w:hAnsi="Courier New" w:cs="Courier New"/>
                <w:color w:val="6A8759"/>
                <w:sz w:val="20"/>
                <w:szCs w:val="20"/>
                <w:shd w:val="clear" w:color="auto" w:fill="232525"/>
                <w:lang w:eastAsia="pt-BR"/>
              </w:rPr>
            </w:rPrChange>
          </w:rPr>
          <w:t>'password'</w:t>
        </w:r>
        <w:r w:rsidRPr="006D241F">
          <w:rPr>
            <w:rFonts w:ascii="Courier New" w:eastAsia="Times New Roman" w:hAnsi="Courier New" w:cs="Courier New"/>
            <w:color w:val="A9B7C6"/>
            <w:sz w:val="20"/>
            <w:szCs w:val="20"/>
            <w:shd w:val="clear" w:color="auto" w:fill="232525"/>
            <w:lang w:val="en-US" w:eastAsia="pt-BR"/>
            <w:rPrChange w:id="176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69" w:author="Ryan Lemos" w:date="2019-05-22T10:18:00Z">
              <w:rPr>
                <w:rFonts w:ascii="Courier New" w:eastAsia="Times New Roman" w:hAnsi="Courier New" w:cs="Courier New"/>
                <w:color w:val="6A8759"/>
                <w:sz w:val="20"/>
                <w:szCs w:val="20"/>
                <w:shd w:val="clear" w:color="auto" w:fill="232525"/>
                <w:lang w:eastAsia="pt-BR"/>
              </w:rPr>
            </w:rPrChange>
          </w:rPr>
          <w:t>'secret'</w:t>
        </w:r>
        <w:r w:rsidRPr="006D241F">
          <w:rPr>
            <w:rFonts w:ascii="Courier New" w:eastAsia="Times New Roman" w:hAnsi="Courier New" w:cs="Courier New"/>
            <w:color w:val="CC7832"/>
            <w:sz w:val="20"/>
            <w:szCs w:val="20"/>
            <w:shd w:val="clear" w:color="auto" w:fill="232525"/>
            <w:lang w:val="en-US" w:eastAsia="pt-BR"/>
            <w:rPrChange w:id="1770"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71"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772"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773"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CC7832"/>
            <w:sz w:val="20"/>
            <w:szCs w:val="20"/>
            <w:shd w:val="clear" w:color="auto" w:fill="232525"/>
            <w:lang w:val="en-US" w:eastAsia="pt-BR"/>
            <w:rPrChange w:id="1774"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775" w:author="Ryan Lemos" w:date="2019-05-22T10:18:00Z">
              <w:rPr>
                <w:rFonts w:ascii="Courier New" w:eastAsia="Times New Roman" w:hAnsi="Courier New" w:cs="Courier New"/>
                <w:color w:val="6A8759"/>
                <w:sz w:val="20"/>
                <w:szCs w:val="20"/>
                <w:shd w:val="clear" w:color="auto" w:fill="232525"/>
                <w:lang w:eastAsia="pt-BR"/>
              </w:rPr>
            </w:rPrChange>
          </w:rPr>
          <w:t>'role_id'</w:t>
        </w:r>
        <w:r w:rsidRPr="006D241F">
          <w:rPr>
            <w:rFonts w:ascii="Courier New" w:eastAsia="Times New Roman" w:hAnsi="Courier New" w:cs="Courier New"/>
            <w:color w:val="A9B7C6"/>
            <w:sz w:val="20"/>
            <w:szCs w:val="20"/>
            <w:shd w:val="clear" w:color="auto" w:fill="232525"/>
            <w:lang w:val="en-US" w:eastAsia="pt-BR"/>
            <w:rPrChange w:id="1776"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777"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77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79"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78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81" w:author="Ryan Lemos" w:date="2019-05-22T10:18:00Z">
              <w:rPr>
                <w:rFonts w:ascii="Courier New" w:eastAsia="Times New Roman" w:hAnsi="Courier New" w:cs="Courier New"/>
                <w:color w:val="A9B7C6"/>
                <w:sz w:val="20"/>
                <w:szCs w:val="20"/>
                <w:shd w:val="clear" w:color="auto" w:fill="232525"/>
                <w:lang w:eastAsia="pt-BR"/>
              </w:rPr>
            </w:rPrChange>
          </w:rPr>
          <w:br/>
        </w:r>
        <w:r w:rsidRPr="006D241F">
          <w:rPr>
            <w:rFonts w:ascii="Courier New" w:eastAsia="Times New Roman" w:hAnsi="Courier New" w:cs="Courier New"/>
            <w:color w:val="A9B7C6"/>
            <w:sz w:val="20"/>
            <w:szCs w:val="20"/>
            <w:shd w:val="clear" w:color="auto" w:fill="232525"/>
            <w:lang w:val="en-US" w:eastAsia="pt-BR"/>
            <w:rPrChange w:id="1782"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783" w:author="Ryan Lemos" w:date="2019-05-22T10:18:00Z">
              <w:rPr>
                <w:rFonts w:ascii="Courier New" w:eastAsia="Times New Roman" w:hAnsi="Courier New" w:cs="Courier New"/>
                <w:color w:val="6A8759"/>
                <w:sz w:val="20"/>
                <w:szCs w:val="20"/>
                <w:shd w:val="clear" w:color="auto" w:fill="232525"/>
                <w:lang w:eastAsia="pt-BR"/>
              </w:rPr>
            </w:rPrChange>
          </w:rPr>
          <w:t xml:space="preserve">'Content-type' </w:t>
        </w:r>
        <w:r w:rsidRPr="006D241F">
          <w:rPr>
            <w:rFonts w:ascii="Courier New" w:eastAsia="Times New Roman" w:hAnsi="Courier New" w:cs="Courier New"/>
            <w:color w:val="A9B7C6"/>
            <w:sz w:val="20"/>
            <w:szCs w:val="20"/>
            <w:shd w:val="clear" w:color="auto" w:fill="232525"/>
            <w:lang w:val="en-US" w:eastAsia="pt-BR"/>
            <w:rPrChange w:id="1784" w:author="Ryan Lemos" w:date="2019-05-22T10:18:00Z">
              <w:rPr>
                <w:rFonts w:ascii="Courier New" w:eastAsia="Times New Roman" w:hAnsi="Courier New" w:cs="Courier New"/>
                <w:color w:val="A9B7C6"/>
                <w:sz w:val="20"/>
                <w:szCs w:val="20"/>
                <w:shd w:val="clear" w:color="auto" w:fill="232525"/>
                <w:lang w:eastAsia="pt-BR"/>
              </w:rPr>
            </w:rPrChange>
          </w:rPr>
          <w:t xml:space="preserve">=&gt; </w:t>
        </w:r>
        <w:r w:rsidRPr="006D241F">
          <w:rPr>
            <w:rFonts w:ascii="Courier New" w:eastAsia="Times New Roman" w:hAnsi="Courier New" w:cs="Courier New"/>
            <w:color w:val="6A8759"/>
            <w:sz w:val="20"/>
            <w:szCs w:val="20"/>
            <w:shd w:val="clear" w:color="auto" w:fill="232525"/>
            <w:lang w:val="en-US" w:eastAsia="pt-BR"/>
            <w:rPrChange w:id="1785" w:author="Ryan Lemos" w:date="2019-05-22T10:18:00Z">
              <w:rPr>
                <w:rFonts w:ascii="Courier New" w:eastAsia="Times New Roman" w:hAnsi="Courier New" w:cs="Courier New"/>
                <w:color w:val="6A8759"/>
                <w:sz w:val="20"/>
                <w:szCs w:val="20"/>
                <w:shd w:val="clear" w:color="auto" w:fill="232525"/>
                <w:lang w:eastAsia="pt-BR"/>
              </w:rPr>
            </w:rPrChange>
          </w:rPr>
          <w:t>'application/json'</w:t>
        </w:r>
        <w:r w:rsidRPr="006D241F">
          <w:rPr>
            <w:rFonts w:ascii="Courier New" w:eastAsia="Times New Roman" w:hAnsi="Courier New" w:cs="Courier New"/>
            <w:color w:val="6A8759"/>
            <w:sz w:val="20"/>
            <w:szCs w:val="20"/>
            <w:shd w:val="clear" w:color="auto" w:fill="232525"/>
            <w:lang w:val="en-US" w:eastAsia="pt-BR"/>
            <w:rPrChange w:id="1786" w:author="Ryan Lemos" w:date="2019-05-22T10:18:00Z">
              <w:rPr>
                <w:rFonts w:ascii="Courier New" w:eastAsia="Times New Roman" w:hAnsi="Courier New" w:cs="Courier New"/>
                <w:color w:val="6A8759"/>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78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88"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789"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790" w:author="Ryan Lemos" w:date="2019-05-22T10:18:00Z">
              <w:rPr>
                <w:rFonts w:ascii="Courier New" w:eastAsia="Times New Roman" w:hAnsi="Courier New" w:cs="Courier New"/>
                <w:color w:val="9876AA"/>
                <w:sz w:val="20"/>
                <w:szCs w:val="20"/>
                <w:shd w:val="clear" w:color="auto" w:fill="232525"/>
                <w:lang w:eastAsia="pt-BR"/>
              </w:rPr>
            </w:rPrChange>
          </w:rPr>
          <w:t>$response</w:t>
        </w:r>
        <w:r w:rsidRPr="006D241F">
          <w:rPr>
            <w:rFonts w:ascii="Courier New" w:eastAsia="Times New Roman" w:hAnsi="Courier New" w:cs="Courier New"/>
            <w:color w:val="A9B7C6"/>
            <w:sz w:val="20"/>
            <w:szCs w:val="20"/>
            <w:shd w:val="clear" w:color="auto" w:fill="232525"/>
            <w:lang w:val="en-US" w:eastAsia="pt-BR"/>
            <w:rPrChange w:id="1791"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792" w:author="Ryan Lemos" w:date="2019-05-22T10:18:00Z">
              <w:rPr>
                <w:rFonts w:ascii="Courier New" w:eastAsia="Times New Roman" w:hAnsi="Courier New" w:cs="Courier New"/>
                <w:color w:val="FFC66D"/>
                <w:sz w:val="20"/>
                <w:szCs w:val="20"/>
                <w:shd w:val="clear" w:color="auto" w:fill="232525"/>
                <w:lang w:eastAsia="pt-BR"/>
              </w:rPr>
            </w:rPrChange>
          </w:rPr>
          <w:t>assertStatus</w:t>
        </w:r>
        <w:r w:rsidRPr="006D241F">
          <w:rPr>
            <w:rFonts w:ascii="Courier New" w:eastAsia="Times New Roman" w:hAnsi="Courier New" w:cs="Courier New"/>
            <w:color w:val="A9B7C6"/>
            <w:sz w:val="20"/>
            <w:szCs w:val="20"/>
            <w:shd w:val="clear" w:color="auto" w:fill="232525"/>
            <w:lang w:val="en-US" w:eastAsia="pt-BR"/>
            <w:rPrChange w:id="179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897BB"/>
            <w:sz w:val="20"/>
            <w:szCs w:val="20"/>
            <w:shd w:val="clear" w:color="auto" w:fill="232525"/>
            <w:lang w:val="en-US" w:eastAsia="pt-BR"/>
            <w:rPrChange w:id="1794" w:author="Ryan Lemos" w:date="2019-05-22T10:18:00Z">
              <w:rPr>
                <w:rFonts w:ascii="Courier New" w:eastAsia="Times New Roman" w:hAnsi="Courier New" w:cs="Courier New"/>
                <w:color w:val="6897BB"/>
                <w:sz w:val="20"/>
                <w:szCs w:val="20"/>
                <w:shd w:val="clear" w:color="auto" w:fill="232525"/>
                <w:lang w:eastAsia="pt-BR"/>
              </w:rPr>
            </w:rPrChange>
          </w:rPr>
          <w:t>200</w:t>
        </w:r>
        <w:r w:rsidRPr="006D241F">
          <w:rPr>
            <w:rFonts w:ascii="Courier New" w:eastAsia="Times New Roman" w:hAnsi="Courier New" w:cs="Courier New"/>
            <w:color w:val="A9B7C6"/>
            <w:sz w:val="20"/>
            <w:szCs w:val="20"/>
            <w:shd w:val="clear" w:color="auto" w:fill="232525"/>
            <w:lang w:val="en-US" w:eastAsia="pt-BR"/>
            <w:rPrChange w:id="1795"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96" w:author="Ryan Lemos" w:date="2019-05-22T10:18:00Z">
              <w:rPr>
                <w:rFonts w:ascii="Courier New" w:eastAsia="Times New Roman" w:hAnsi="Courier New" w:cs="Courier New"/>
                <w:color w:val="A9B7C6"/>
                <w:sz w:val="20"/>
                <w:szCs w:val="20"/>
                <w:shd w:val="clear" w:color="auto" w:fill="232525"/>
                <w:lang w:eastAsia="pt-BR"/>
              </w:rPr>
            </w:rPrChange>
          </w:rPr>
          <w:br/>
          <w:t xml:space="preserve">            -&gt;</w:t>
        </w:r>
        <w:r w:rsidRPr="006D241F">
          <w:rPr>
            <w:rFonts w:ascii="Courier New" w:eastAsia="Times New Roman" w:hAnsi="Courier New" w:cs="Courier New"/>
            <w:color w:val="FFC66D"/>
            <w:sz w:val="20"/>
            <w:szCs w:val="20"/>
            <w:shd w:val="clear" w:color="auto" w:fill="232525"/>
            <w:lang w:val="en-US" w:eastAsia="pt-BR"/>
            <w:rPrChange w:id="1797" w:author="Ryan Lemos" w:date="2019-05-22T10:18:00Z">
              <w:rPr>
                <w:rFonts w:ascii="Courier New" w:eastAsia="Times New Roman" w:hAnsi="Courier New" w:cs="Courier New"/>
                <w:color w:val="FFC66D"/>
                <w:sz w:val="20"/>
                <w:szCs w:val="20"/>
                <w:shd w:val="clear" w:color="auto" w:fill="232525"/>
                <w:lang w:eastAsia="pt-BR"/>
              </w:rPr>
            </w:rPrChange>
          </w:rPr>
          <w:t>assertJson</w:t>
        </w:r>
        <w:r w:rsidRPr="006D241F">
          <w:rPr>
            <w:rFonts w:ascii="Courier New" w:eastAsia="Times New Roman" w:hAnsi="Courier New" w:cs="Courier New"/>
            <w:color w:val="A9B7C6"/>
            <w:sz w:val="20"/>
            <w:szCs w:val="20"/>
            <w:shd w:val="clear" w:color="auto" w:fill="232525"/>
            <w:lang w:val="en-US" w:eastAsia="pt-BR"/>
            <w:rPrChange w:id="1798"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A9B7C6"/>
            <w:sz w:val="20"/>
            <w:szCs w:val="20"/>
            <w:shd w:val="clear" w:color="auto" w:fill="232525"/>
            <w:lang w:val="en-US" w:eastAsia="pt-BR"/>
            <w:rPrChange w:id="1799" w:author="Ryan Lemos" w:date="2019-05-22T10:18:00Z">
              <w:rPr>
                <w:rFonts w:ascii="Courier New" w:eastAsia="Times New Roman" w:hAnsi="Courier New" w:cs="Courier New"/>
                <w:color w:val="A9B7C6"/>
                <w:sz w:val="20"/>
                <w:szCs w:val="20"/>
                <w:shd w:val="clear" w:color="auto" w:fill="232525"/>
                <w:lang w:eastAsia="pt-BR"/>
              </w:rPr>
            </w:rPrChange>
          </w:rPr>
          <w:br/>
          <w:t xml:space="preserve">                </w:t>
        </w:r>
        <w:r w:rsidRPr="006D241F">
          <w:rPr>
            <w:rFonts w:ascii="Courier New" w:eastAsia="Times New Roman" w:hAnsi="Courier New" w:cs="Courier New"/>
            <w:color w:val="6A8759"/>
            <w:sz w:val="20"/>
            <w:szCs w:val="20"/>
            <w:shd w:val="clear" w:color="auto" w:fill="232525"/>
            <w:lang w:val="en-US" w:eastAsia="pt-BR"/>
            <w:rPrChange w:id="1800" w:author="Ryan Lemos" w:date="2019-05-22T10:18:00Z">
              <w:rPr>
                <w:rFonts w:ascii="Courier New" w:eastAsia="Times New Roman" w:hAnsi="Courier New" w:cs="Courier New"/>
                <w:color w:val="6A8759"/>
                <w:sz w:val="20"/>
                <w:szCs w:val="20"/>
                <w:shd w:val="clear" w:color="auto" w:fill="232525"/>
                <w:lang w:eastAsia="pt-BR"/>
              </w:rPr>
            </w:rPrChange>
          </w:rPr>
          <w:t>'success'</w:t>
        </w:r>
        <w:r w:rsidRPr="006D241F">
          <w:rPr>
            <w:rFonts w:ascii="Courier New" w:eastAsia="Times New Roman" w:hAnsi="Courier New" w:cs="Courier New"/>
            <w:color w:val="CC7832"/>
            <w:sz w:val="20"/>
            <w:szCs w:val="20"/>
            <w:shd w:val="clear" w:color="auto" w:fill="232525"/>
            <w:lang w:val="en-US" w:eastAsia="pt-BR"/>
            <w:rPrChange w:id="1801"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02"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0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04"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05"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06"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07"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08"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809" w:author="Ryan Lemos" w:date="2019-05-22T10:18:00Z">
              <w:rPr>
                <w:rFonts w:ascii="Courier New" w:eastAsia="Times New Roman" w:hAnsi="Courier New" w:cs="Courier New"/>
                <w:color w:val="FFC66D"/>
                <w:sz w:val="20"/>
                <w:szCs w:val="20"/>
                <w:shd w:val="clear" w:color="auto" w:fill="232525"/>
                <w:lang w:eastAsia="pt-BR"/>
              </w:rPr>
            </w:rPrChange>
          </w:rPr>
          <w:t>assertDatabaseHas</w:t>
        </w:r>
        <w:r w:rsidRPr="006D241F">
          <w:rPr>
            <w:rFonts w:ascii="Courier New" w:eastAsia="Times New Roman" w:hAnsi="Courier New" w:cs="Courier New"/>
            <w:color w:val="A9B7C6"/>
            <w:sz w:val="20"/>
            <w:szCs w:val="20"/>
            <w:shd w:val="clear" w:color="auto" w:fill="232525"/>
            <w:lang w:val="en-US" w:eastAsia="pt-BR"/>
            <w:rPrChange w:id="181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11" w:author="Ryan Lemos" w:date="2019-05-22T10:18:00Z">
              <w:rPr>
                <w:rFonts w:ascii="Courier New" w:eastAsia="Times New Roman" w:hAnsi="Courier New" w:cs="Courier New"/>
                <w:color w:val="6A8759"/>
                <w:sz w:val="20"/>
                <w:szCs w:val="20"/>
                <w:shd w:val="clear" w:color="auto" w:fill="232525"/>
                <w:lang w:eastAsia="pt-BR"/>
              </w:rPr>
            </w:rPrChange>
          </w:rPr>
          <w:t>'users'</w:t>
        </w:r>
        <w:r w:rsidRPr="006D241F">
          <w:rPr>
            <w:rFonts w:ascii="Courier New" w:eastAsia="Times New Roman" w:hAnsi="Courier New" w:cs="Courier New"/>
            <w:color w:val="CC7832"/>
            <w:sz w:val="20"/>
            <w:szCs w:val="20"/>
            <w:shd w:val="clear" w:color="auto" w:fill="232525"/>
            <w:lang w:val="en-US" w:eastAsia="pt-BR"/>
            <w:rPrChange w:id="1812"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13"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14" w:author="Ryan Lemos" w:date="2019-05-22T10:18:00Z">
              <w:rPr>
                <w:rFonts w:ascii="Courier New" w:eastAsia="Times New Roman" w:hAnsi="Courier New" w:cs="Courier New"/>
                <w:color w:val="6A8759"/>
                <w:sz w:val="20"/>
                <w:szCs w:val="20"/>
                <w:shd w:val="clear" w:color="auto" w:fill="232525"/>
                <w:lang w:eastAsia="pt-BR"/>
              </w:rPr>
            </w:rPrChange>
          </w:rPr>
          <w:t>'name'</w:t>
        </w:r>
        <w:r w:rsidRPr="006D241F">
          <w:rPr>
            <w:rFonts w:ascii="Courier New" w:eastAsia="Times New Roman" w:hAnsi="Courier New" w:cs="Courier New"/>
            <w:color w:val="A9B7C6"/>
            <w:sz w:val="20"/>
            <w:szCs w:val="20"/>
            <w:shd w:val="clear" w:color="auto" w:fill="232525"/>
            <w:lang w:val="en-US" w:eastAsia="pt-BR"/>
            <w:rPrChange w:id="181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16" w:author="Ryan Lemos" w:date="2019-05-22T10:18:00Z">
              <w:rPr>
                <w:rFonts w:ascii="Courier New" w:eastAsia="Times New Roman" w:hAnsi="Courier New" w:cs="Courier New"/>
                <w:color w:val="6A8759"/>
                <w:sz w:val="20"/>
                <w:szCs w:val="20"/>
                <w:shd w:val="clear" w:color="auto" w:fill="232525"/>
                <w:lang w:eastAsia="pt-BR"/>
              </w:rPr>
            </w:rPrChange>
          </w:rPr>
          <w:t>"Ryan"</w:t>
        </w:r>
        <w:r w:rsidRPr="006D241F">
          <w:rPr>
            <w:rFonts w:ascii="Courier New" w:eastAsia="Times New Roman" w:hAnsi="Courier New" w:cs="Courier New"/>
            <w:color w:val="CC7832"/>
            <w:sz w:val="20"/>
            <w:szCs w:val="20"/>
            <w:shd w:val="clear" w:color="auto" w:fill="232525"/>
            <w:lang w:val="en-US" w:eastAsia="pt-BR"/>
            <w:rPrChange w:id="1817"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6A8759"/>
            <w:sz w:val="20"/>
            <w:szCs w:val="20"/>
            <w:shd w:val="clear" w:color="auto" w:fill="232525"/>
            <w:lang w:val="en-US" w:eastAsia="pt-BR"/>
            <w:rPrChange w:id="1818" w:author="Ryan Lemos" w:date="2019-05-22T10:18:00Z">
              <w:rPr>
                <w:rFonts w:ascii="Courier New" w:eastAsia="Times New Roman" w:hAnsi="Courier New" w:cs="Courier New"/>
                <w:color w:val="6A8759"/>
                <w:sz w:val="20"/>
                <w:szCs w:val="20"/>
                <w:shd w:val="clear" w:color="auto" w:fill="232525"/>
                <w:lang w:eastAsia="pt-BR"/>
              </w:rPr>
            </w:rPrChange>
          </w:rPr>
          <w:t>'username'</w:t>
        </w:r>
        <w:r w:rsidRPr="006D241F">
          <w:rPr>
            <w:rFonts w:ascii="Courier New" w:eastAsia="Times New Roman" w:hAnsi="Courier New" w:cs="Courier New"/>
            <w:color w:val="A9B7C6"/>
            <w:sz w:val="20"/>
            <w:szCs w:val="20"/>
            <w:shd w:val="clear" w:color="auto" w:fill="232525"/>
            <w:lang w:val="en-US" w:eastAsia="pt-BR"/>
            <w:rPrChange w:id="1819"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A8759"/>
            <w:sz w:val="20"/>
            <w:szCs w:val="20"/>
            <w:shd w:val="clear" w:color="auto" w:fill="232525"/>
            <w:lang w:val="en-US" w:eastAsia="pt-BR"/>
            <w:rPrChange w:id="1820" w:author="Ryan Lemos" w:date="2019-05-22T10:18:00Z">
              <w:rPr>
                <w:rFonts w:ascii="Courier New" w:eastAsia="Times New Roman" w:hAnsi="Courier New" w:cs="Courier New"/>
                <w:color w:val="6A8759"/>
                <w:sz w:val="20"/>
                <w:szCs w:val="20"/>
                <w:shd w:val="clear" w:color="auto" w:fill="232525"/>
                <w:lang w:eastAsia="pt-BR"/>
              </w:rPr>
            </w:rPrChange>
          </w:rPr>
          <w:t>'test'</w:t>
        </w:r>
        <w:r w:rsidRPr="006D241F">
          <w:rPr>
            <w:rFonts w:ascii="Courier New" w:eastAsia="Times New Roman" w:hAnsi="Courier New" w:cs="Courier New"/>
            <w:color w:val="A9B7C6"/>
            <w:sz w:val="20"/>
            <w:szCs w:val="20"/>
            <w:shd w:val="clear" w:color="auto" w:fill="232525"/>
            <w:lang w:val="en-US" w:eastAsia="pt-BR"/>
            <w:rPrChange w:id="1821"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2"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23"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9876AA"/>
            <w:sz w:val="20"/>
            <w:szCs w:val="20"/>
            <w:shd w:val="clear" w:color="auto" w:fill="232525"/>
            <w:lang w:val="en-US" w:eastAsia="pt-BR"/>
            <w:rPrChange w:id="1824" w:author="Ryan Lemos" w:date="2019-05-22T10:18:00Z">
              <w:rPr>
                <w:rFonts w:ascii="Courier New" w:eastAsia="Times New Roman" w:hAnsi="Courier New" w:cs="Courier New"/>
                <w:color w:val="9876AA"/>
                <w:sz w:val="20"/>
                <w:szCs w:val="20"/>
                <w:shd w:val="clear" w:color="auto" w:fill="232525"/>
                <w:lang w:eastAsia="pt-BR"/>
              </w:rPr>
            </w:rPrChange>
          </w:rPr>
          <w:t>$this</w:t>
        </w:r>
        <w:r w:rsidRPr="006D241F">
          <w:rPr>
            <w:rFonts w:ascii="Courier New" w:eastAsia="Times New Roman" w:hAnsi="Courier New" w:cs="Courier New"/>
            <w:color w:val="A9B7C6"/>
            <w:sz w:val="20"/>
            <w:szCs w:val="20"/>
            <w:shd w:val="clear" w:color="auto" w:fill="232525"/>
            <w:lang w:val="en-US" w:eastAsia="pt-BR"/>
            <w:rPrChange w:id="1825"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FFC66D"/>
            <w:sz w:val="20"/>
            <w:szCs w:val="20"/>
            <w:shd w:val="clear" w:color="auto" w:fill="232525"/>
            <w:lang w:val="en-US" w:eastAsia="pt-BR"/>
            <w:rPrChange w:id="1826" w:author="Ryan Lemos" w:date="2019-05-22T10:18:00Z">
              <w:rPr>
                <w:rFonts w:ascii="Courier New" w:eastAsia="Times New Roman" w:hAnsi="Courier New" w:cs="Courier New"/>
                <w:color w:val="FFC66D"/>
                <w:sz w:val="20"/>
                <w:szCs w:val="20"/>
                <w:shd w:val="clear" w:color="auto" w:fill="232525"/>
                <w:lang w:eastAsia="pt-BR"/>
              </w:rPr>
            </w:rPrChange>
          </w:rPr>
          <w:t>assertDatabaseHas</w:t>
        </w:r>
        <w:r w:rsidRPr="006D241F">
          <w:rPr>
            <w:rFonts w:ascii="Courier New" w:eastAsia="Times New Roman" w:hAnsi="Courier New" w:cs="Courier New"/>
            <w:color w:val="A9B7C6"/>
            <w:sz w:val="20"/>
            <w:szCs w:val="20"/>
            <w:shd w:val="clear" w:color="auto" w:fill="232525"/>
            <w:lang w:val="en-US" w:eastAsia="pt-BR"/>
            <w:rPrChange w:id="1827"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28" w:author="Ryan Lemos" w:date="2019-05-22T10:18:00Z">
              <w:rPr>
                <w:rFonts w:ascii="Courier New" w:eastAsia="Times New Roman" w:hAnsi="Courier New" w:cs="Courier New"/>
                <w:color w:val="6A8759"/>
                <w:sz w:val="20"/>
                <w:szCs w:val="20"/>
                <w:shd w:val="clear" w:color="auto" w:fill="232525"/>
                <w:lang w:eastAsia="pt-BR"/>
              </w:rPr>
            </w:rPrChange>
          </w:rPr>
          <w:t>'role_user'</w:t>
        </w:r>
        <w:r w:rsidRPr="006D241F">
          <w:rPr>
            <w:rFonts w:ascii="Courier New" w:eastAsia="Times New Roman" w:hAnsi="Courier New" w:cs="Courier New"/>
            <w:color w:val="CC7832"/>
            <w:sz w:val="20"/>
            <w:szCs w:val="20"/>
            <w:shd w:val="clear" w:color="auto" w:fill="232525"/>
            <w:lang w:val="en-US" w:eastAsia="pt-BR"/>
            <w:rPrChange w:id="1829" w:author="Ryan Lemos" w:date="2019-05-22T10:18:00Z">
              <w:rPr>
                <w:rFonts w:ascii="Courier New" w:eastAsia="Times New Roman" w:hAnsi="Courier New" w:cs="Courier New"/>
                <w:color w:val="CC7832"/>
                <w:sz w:val="20"/>
                <w:szCs w:val="20"/>
                <w:shd w:val="clear" w:color="auto" w:fill="232525"/>
                <w:lang w:eastAsia="pt-BR"/>
              </w:rPr>
            </w:rPrChange>
          </w:rPr>
          <w:t xml:space="preserve">, </w:t>
        </w:r>
        <w:r w:rsidRPr="006D241F">
          <w:rPr>
            <w:rFonts w:ascii="Courier New" w:eastAsia="Times New Roman" w:hAnsi="Courier New" w:cs="Courier New"/>
            <w:color w:val="A9B7C6"/>
            <w:sz w:val="20"/>
            <w:szCs w:val="20"/>
            <w:shd w:val="clear" w:color="auto" w:fill="232525"/>
            <w:lang w:val="en-US" w:eastAsia="pt-BR"/>
            <w:rPrChange w:id="1830"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6A8759"/>
            <w:sz w:val="20"/>
            <w:szCs w:val="20"/>
            <w:shd w:val="clear" w:color="auto" w:fill="232525"/>
            <w:lang w:val="en-US" w:eastAsia="pt-BR"/>
            <w:rPrChange w:id="1831" w:author="Ryan Lemos" w:date="2019-05-22T10:18:00Z">
              <w:rPr>
                <w:rFonts w:ascii="Courier New" w:eastAsia="Times New Roman" w:hAnsi="Courier New" w:cs="Courier New"/>
                <w:color w:val="6A8759"/>
                <w:sz w:val="20"/>
                <w:szCs w:val="20"/>
                <w:shd w:val="clear" w:color="auto" w:fill="232525"/>
                <w:lang w:eastAsia="pt-BR"/>
              </w:rPr>
            </w:rPrChange>
          </w:rPr>
          <w:t>'role_id'</w:t>
        </w:r>
        <w:r w:rsidRPr="006D241F">
          <w:rPr>
            <w:rFonts w:ascii="Courier New" w:eastAsia="Times New Roman" w:hAnsi="Courier New" w:cs="Courier New"/>
            <w:color w:val="A9B7C6"/>
            <w:sz w:val="20"/>
            <w:szCs w:val="20"/>
            <w:shd w:val="clear" w:color="auto" w:fill="232525"/>
            <w:lang w:val="en-US" w:eastAsia="pt-BR"/>
            <w:rPrChange w:id="1832" w:author="Ryan Lemos" w:date="2019-05-22T10:18:00Z">
              <w:rPr>
                <w:rFonts w:ascii="Courier New" w:eastAsia="Times New Roman" w:hAnsi="Courier New" w:cs="Courier New"/>
                <w:color w:val="A9B7C6"/>
                <w:sz w:val="20"/>
                <w:szCs w:val="20"/>
                <w:shd w:val="clear" w:color="auto" w:fill="232525"/>
                <w:lang w:eastAsia="pt-BR"/>
              </w:rPr>
            </w:rPrChange>
          </w:rPr>
          <w:t>=&gt;</w:t>
        </w:r>
        <w:r w:rsidRPr="006D241F">
          <w:rPr>
            <w:rFonts w:ascii="Courier New" w:eastAsia="Times New Roman" w:hAnsi="Courier New" w:cs="Courier New"/>
            <w:color w:val="6897BB"/>
            <w:sz w:val="20"/>
            <w:szCs w:val="20"/>
            <w:shd w:val="clear" w:color="auto" w:fill="232525"/>
            <w:lang w:val="en-US" w:eastAsia="pt-BR"/>
            <w:rPrChange w:id="1833" w:author="Ryan Lemos" w:date="2019-05-22T10:18:00Z">
              <w:rPr>
                <w:rFonts w:ascii="Courier New" w:eastAsia="Times New Roman" w:hAnsi="Courier New" w:cs="Courier New"/>
                <w:color w:val="6897BB"/>
                <w:sz w:val="20"/>
                <w:szCs w:val="20"/>
                <w:shd w:val="clear" w:color="auto" w:fill="232525"/>
                <w:lang w:eastAsia="pt-BR"/>
              </w:rPr>
            </w:rPrChange>
          </w:rPr>
          <w:t>1</w:t>
        </w:r>
        <w:r w:rsidRPr="006D241F">
          <w:rPr>
            <w:rFonts w:ascii="Courier New" w:eastAsia="Times New Roman" w:hAnsi="Courier New" w:cs="Courier New"/>
            <w:color w:val="A9B7C6"/>
            <w:sz w:val="20"/>
            <w:szCs w:val="20"/>
            <w:shd w:val="clear" w:color="auto" w:fill="232525"/>
            <w:lang w:val="en-US" w:eastAsia="pt-BR"/>
            <w:rPrChange w:id="1834" w:author="Ryan Lemos" w:date="2019-05-22T10:18:00Z">
              <w:rPr>
                <w:rFonts w:ascii="Courier New" w:eastAsia="Times New Roman" w:hAnsi="Courier New" w:cs="Courier New"/>
                <w:color w:val="A9B7C6"/>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35" w:author="Ryan Lemos" w:date="2019-05-22T10:18:00Z">
              <w:rPr>
                <w:rFonts w:ascii="Courier New" w:eastAsia="Times New Roman" w:hAnsi="Courier New" w:cs="Courier New"/>
                <w:color w:val="CC7832"/>
                <w:sz w:val="20"/>
                <w:szCs w:val="20"/>
                <w:shd w:val="clear" w:color="auto" w:fill="232525"/>
                <w:lang w:eastAsia="pt-BR"/>
              </w:rPr>
            </w:rPrChange>
          </w:rPr>
          <w:t>;</w:t>
        </w:r>
        <w:r w:rsidRPr="006D241F">
          <w:rPr>
            <w:rFonts w:ascii="Courier New" w:eastAsia="Times New Roman" w:hAnsi="Courier New" w:cs="Courier New"/>
            <w:color w:val="CC7832"/>
            <w:sz w:val="20"/>
            <w:szCs w:val="20"/>
            <w:shd w:val="clear" w:color="auto" w:fill="232525"/>
            <w:lang w:val="en-US" w:eastAsia="pt-BR"/>
            <w:rPrChange w:id="1836" w:author="Ryan Lemos" w:date="2019-05-22T10:18:00Z">
              <w:rPr>
                <w:rFonts w:ascii="Courier New" w:eastAsia="Times New Roman" w:hAnsi="Courier New" w:cs="Courier New"/>
                <w:color w:val="CC7832"/>
                <w:sz w:val="20"/>
                <w:szCs w:val="20"/>
                <w:shd w:val="clear" w:color="auto" w:fill="232525"/>
                <w:lang w:eastAsia="pt-BR"/>
              </w:rPr>
            </w:rPrChange>
          </w:rPr>
          <w:br/>
        </w:r>
        <w:r w:rsidRPr="006D241F">
          <w:rPr>
            <w:rFonts w:ascii="Courier New" w:eastAsia="Times New Roman" w:hAnsi="Courier New" w:cs="Courier New"/>
            <w:color w:val="CC7832"/>
            <w:sz w:val="20"/>
            <w:szCs w:val="20"/>
            <w:shd w:val="clear" w:color="auto" w:fill="232525"/>
            <w:lang w:val="en-US" w:eastAsia="pt-BR"/>
            <w:rPrChange w:id="1837" w:author="Ryan Lemos" w:date="2019-05-22T10:18:00Z">
              <w:rPr>
                <w:rFonts w:ascii="Courier New" w:eastAsia="Times New Roman" w:hAnsi="Courier New" w:cs="Courier New"/>
                <w:color w:val="CC7832"/>
                <w:sz w:val="20"/>
                <w:szCs w:val="20"/>
                <w:shd w:val="clear" w:color="auto" w:fill="232525"/>
                <w:lang w:eastAsia="pt-BR"/>
              </w:rPr>
            </w:rPrChange>
          </w:rPr>
          <w:br/>
          <w:t xml:space="preserve">    </w:t>
        </w:r>
        <w:r w:rsidRPr="006D241F">
          <w:rPr>
            <w:rFonts w:ascii="Courier New" w:eastAsia="Times New Roman" w:hAnsi="Courier New" w:cs="Courier New"/>
            <w:color w:val="A9B7C6"/>
            <w:sz w:val="20"/>
            <w:szCs w:val="20"/>
            <w:shd w:val="clear" w:color="auto" w:fill="232525"/>
            <w:lang w:val="en-US" w:eastAsia="pt-BR"/>
            <w:rPrChange w:id="1838" w:author="Ryan Lemos" w:date="2019-05-22T10:18:00Z">
              <w:rPr>
                <w:rFonts w:ascii="Courier New" w:eastAsia="Times New Roman" w:hAnsi="Courier New" w:cs="Courier New"/>
                <w:color w:val="A9B7C6"/>
                <w:sz w:val="20"/>
                <w:szCs w:val="20"/>
                <w:shd w:val="clear" w:color="auto" w:fill="232525"/>
                <w:lang w:eastAsia="pt-BR"/>
              </w:rPr>
            </w:rPrChange>
          </w:rPr>
          <w:t>}</w:t>
        </w:r>
      </w:ins>
    </w:p>
    <w:p w14:paraId="766F5BE8" w14:textId="77777777" w:rsidR="00436F61" w:rsidRPr="006D241F" w:rsidRDefault="00436F61" w:rsidP="00436F61">
      <w:pPr>
        <w:rPr>
          <w:ins w:id="1839" w:author="Ryan Lemos" w:date="2019-02-25T09:33:00Z"/>
          <w:lang w:val="en-US"/>
          <w:rPrChange w:id="1840" w:author="Ryan Lemos" w:date="2019-05-22T10:18:00Z">
            <w:rPr>
              <w:ins w:id="1841" w:author="Ryan Lemos" w:date="2019-02-25T09:33:00Z"/>
            </w:rPr>
          </w:rPrChange>
        </w:rPr>
      </w:pPr>
    </w:p>
    <w:p w14:paraId="2925BA02" w14:textId="77777777" w:rsidR="00715412" w:rsidRDefault="005A6F0E" w:rsidP="00436F61">
      <w:pPr>
        <w:rPr>
          <w:ins w:id="1842" w:author="Ryan Lemos" w:date="2019-02-25T09:46:00Z"/>
        </w:rPr>
      </w:pPr>
      <w:ins w:id="1843" w:author="Ryan Lemos" w:date="2019-02-25T09:33:00Z">
        <w:r>
          <w:t xml:space="preserve">Para a função ‘testStore’ que verifica a inserção de um novo usuário na base de dados, tem-se a primeira linha que </w:t>
        </w:r>
        <w:r w:rsidR="00715412">
          <w:t>recebe a resposta de uma requisição para a rota de inserção d</w:t>
        </w:r>
      </w:ins>
      <w:ins w:id="1844" w:author="Ryan Lemos" w:date="2019-02-25T09:34:00Z">
        <w:r w:rsidR="00715412">
          <w:t xml:space="preserve">e usuários, passando os dados do usuário por meio de um </w:t>
        </w:r>
        <w:r w:rsidR="00715412" w:rsidRPr="00715412">
          <w:rPr>
            <w:i/>
            <w:rPrChange w:id="1845" w:author="Ryan Lemos" w:date="2019-02-25T09:34:00Z">
              <w:rPr/>
            </w:rPrChange>
          </w:rPr>
          <w:t>array</w:t>
        </w:r>
        <w:r w:rsidR="00715412">
          <w:t xml:space="preserve">. Após receber essa resposta começam as asserções, que são validações </w:t>
        </w:r>
      </w:ins>
      <w:ins w:id="1846" w:author="Ryan Lemos" w:date="2019-02-25T09:35:00Z">
        <w:r w:rsidR="00715412">
          <w:t>feitas afim de testar um determinado comportamento esperado. Nesse caso eu espero que o status da requisição HTTP seja 200, que significa que a requisição foi feita com sucesso</w:t>
        </w:r>
      </w:ins>
      <w:ins w:id="1847" w:author="Ryan Lemos" w:date="2019-02-25T09:37:00Z">
        <w:r w:rsidR="00715412">
          <w:t>.</w:t>
        </w:r>
      </w:ins>
      <w:ins w:id="1848" w:author="Ryan Lemos" w:date="2019-02-25T09:35:00Z">
        <w:r w:rsidR="00715412">
          <w:t xml:space="preserve"> </w:t>
        </w:r>
      </w:ins>
      <w:ins w:id="1849" w:author="Ryan Lemos" w:date="2019-02-25T09:37:00Z">
        <w:r w:rsidR="00715412">
          <w:t>E</w:t>
        </w:r>
      </w:ins>
      <w:ins w:id="1850" w:author="Ryan Lemos" w:date="2019-02-25T09:35:00Z">
        <w:r w:rsidR="00715412">
          <w:t>sper</w:t>
        </w:r>
      </w:ins>
      <w:ins w:id="1851" w:author="Ryan Lemos" w:date="2019-02-25T09:37:00Z">
        <w:r w:rsidR="00715412">
          <w:t>a-se</w:t>
        </w:r>
      </w:ins>
      <w:ins w:id="1852" w:author="Ryan Lemos" w:date="2019-02-25T09:35:00Z">
        <w:r w:rsidR="00715412">
          <w:t xml:space="preserve"> ainda </w:t>
        </w:r>
      </w:ins>
      <w:ins w:id="1853" w:author="Ryan Lemos" w:date="2019-02-25T09:36:00Z">
        <w:r w:rsidR="00715412">
          <w:t xml:space="preserve">receber um </w:t>
        </w:r>
        <w:r w:rsidR="00715412" w:rsidRPr="00715412">
          <w:t>JavaScript Object Notation</w:t>
        </w:r>
        <w:r w:rsidR="00715412">
          <w:t xml:space="preserve"> (JSON), que</w:t>
        </w:r>
      </w:ins>
      <w:ins w:id="1854" w:author="Ryan Lemos" w:date="2019-02-25T09:37:00Z">
        <w:r w:rsidR="00715412">
          <w:t xml:space="preserve"> se trata de uma notação de objetos entendida de maneira padrão por diversas tecnologias. Espero receber um o</w:t>
        </w:r>
      </w:ins>
      <w:ins w:id="1855" w:author="Ryan Lemos" w:date="2019-02-25T09:38:00Z">
        <w:r w:rsidR="00715412">
          <w:t>bjeto contendo a palavra ‘</w:t>
        </w:r>
        <w:r w:rsidR="00715412" w:rsidRPr="00715412">
          <w:rPr>
            <w:i/>
            <w:rPrChange w:id="1856" w:author="Ryan Lemos" w:date="2019-02-25T09:38:00Z">
              <w:rPr/>
            </w:rPrChange>
          </w:rPr>
          <w:t>success</w:t>
        </w:r>
        <w:r w:rsidR="00715412">
          <w:t>’, indicando que tudo ocorreu bem. Ainda há mais duas asserções que verificam se os dados foram salvos na base de dados.</w:t>
        </w:r>
      </w:ins>
    </w:p>
    <w:p w14:paraId="275DB9C4" w14:textId="77777777" w:rsidR="00410493" w:rsidRDefault="00410493" w:rsidP="00436F61">
      <w:pPr>
        <w:rPr>
          <w:ins w:id="1857" w:author="Ryan Lemos" w:date="2019-02-25T09:49:00Z"/>
        </w:rPr>
      </w:pPr>
      <w:ins w:id="1858" w:author="Ryan Lemos" w:date="2019-02-25T09:46:00Z">
        <w:r>
          <w:t>O teste do tr</w:t>
        </w:r>
      </w:ins>
      <w:ins w:id="1859" w:author="Ryan Lemos" w:date="2019-02-25T09:47:00Z">
        <w:r>
          <w:t>echo de código abaixo é responsável por verificar se é possível enviar uma notificação ao professor</w:t>
        </w:r>
      </w:ins>
      <w:ins w:id="1860" w:author="Ryan Lemos" w:date="2019-02-25T09:49:00Z">
        <w:r>
          <w:t>, salvar na base,</w:t>
        </w:r>
      </w:ins>
      <w:ins w:id="1861" w:author="Ryan Lemos" w:date="2019-02-25T09:47:00Z">
        <w:r>
          <w:t xml:space="preserve"> ao enviar uma dúvida. As asserções seguem o mesmo exemplo do teste de inser</w:t>
        </w:r>
      </w:ins>
      <w:ins w:id="1862" w:author="Ryan Lemos" w:date="2019-02-25T09:48:00Z">
        <w:r>
          <w:t>ção dos usuários.</w:t>
        </w:r>
      </w:ins>
    </w:p>
    <w:p w14:paraId="51AC6247" w14:textId="77777777" w:rsidR="00410493" w:rsidRDefault="00410493" w:rsidP="00436F61">
      <w:pPr>
        <w:rPr>
          <w:ins w:id="1863" w:author="Ryan Lemos" w:date="2019-02-25T09:40:00Z"/>
        </w:rPr>
      </w:pPr>
    </w:p>
    <w:p w14:paraId="5D4321F8" w14:textId="77777777" w:rsidR="00715412" w:rsidRPr="006D241F" w:rsidRDefault="00715412" w:rsidP="00715412">
      <w:pPr>
        <w:pStyle w:val="Pr-formataoHTML"/>
        <w:shd w:val="clear" w:color="auto" w:fill="2B2B2B"/>
        <w:rPr>
          <w:ins w:id="1864" w:author="Ryan Lemos" w:date="2019-02-25T09:46:00Z"/>
          <w:color w:val="A9B7C6"/>
          <w:lang w:val="en-US"/>
          <w:rPrChange w:id="1865" w:author="Ryan Lemos" w:date="2019-05-22T10:14:00Z">
            <w:rPr>
              <w:ins w:id="1866" w:author="Ryan Lemos" w:date="2019-02-25T09:46:00Z"/>
              <w:color w:val="A9B7C6"/>
            </w:rPr>
          </w:rPrChange>
        </w:rPr>
      </w:pPr>
      <w:ins w:id="1867" w:author="Ryan Lemos" w:date="2019-02-25T09:46:00Z">
        <w:r w:rsidRPr="006D241F">
          <w:rPr>
            <w:b/>
            <w:bCs/>
            <w:color w:val="CC7832"/>
            <w:shd w:val="clear" w:color="auto" w:fill="232525"/>
            <w:lang w:val="en-US"/>
            <w:rPrChange w:id="1868" w:author="Ryan Lemos" w:date="2019-05-22T10:14:00Z">
              <w:rPr>
                <w:b/>
                <w:bCs/>
                <w:color w:val="CC7832"/>
                <w:shd w:val="clear" w:color="auto" w:fill="232525"/>
              </w:rPr>
            </w:rPrChange>
          </w:rPr>
          <w:t xml:space="preserve">public function </w:t>
        </w:r>
        <w:r w:rsidRPr="006D241F">
          <w:rPr>
            <w:color w:val="FFC66D"/>
            <w:shd w:val="clear" w:color="auto" w:fill="232525"/>
            <w:lang w:val="en-US"/>
            <w:rPrChange w:id="1869" w:author="Ryan Lemos" w:date="2019-05-22T10:14:00Z">
              <w:rPr>
                <w:color w:val="FFC66D"/>
                <w:shd w:val="clear" w:color="auto" w:fill="232525"/>
              </w:rPr>
            </w:rPrChange>
          </w:rPr>
          <w:t>testIfSendNotificationOnCreate</w:t>
        </w:r>
        <w:r w:rsidRPr="006D241F">
          <w:rPr>
            <w:color w:val="A9B7C6"/>
            <w:shd w:val="clear" w:color="auto" w:fill="232525"/>
            <w:lang w:val="en-US"/>
            <w:rPrChange w:id="1870" w:author="Ryan Lemos" w:date="2019-05-22T10:14:00Z">
              <w:rPr>
                <w:color w:val="A9B7C6"/>
                <w:shd w:val="clear" w:color="auto" w:fill="232525"/>
              </w:rPr>
            </w:rPrChange>
          </w:rPr>
          <w:t>(){</w:t>
        </w:r>
        <w:r w:rsidRPr="006D241F">
          <w:rPr>
            <w:color w:val="A9B7C6"/>
            <w:shd w:val="clear" w:color="auto" w:fill="232525"/>
            <w:lang w:val="en-US"/>
            <w:rPrChange w:id="1871" w:author="Ryan Lemos" w:date="2019-05-22T10:14:00Z">
              <w:rPr>
                <w:color w:val="A9B7C6"/>
                <w:shd w:val="clear" w:color="auto" w:fill="232525"/>
              </w:rPr>
            </w:rPrChange>
          </w:rPr>
          <w:br/>
        </w:r>
        <w:r w:rsidRPr="006D241F">
          <w:rPr>
            <w:color w:val="A9B7C6"/>
            <w:shd w:val="clear" w:color="auto" w:fill="232525"/>
            <w:lang w:val="en-US"/>
            <w:rPrChange w:id="1872" w:author="Ryan Lemos" w:date="2019-05-22T10:14:00Z">
              <w:rPr>
                <w:color w:val="A9B7C6"/>
                <w:shd w:val="clear" w:color="auto" w:fill="232525"/>
              </w:rPr>
            </w:rPrChange>
          </w:rPr>
          <w:br/>
          <w:t xml:space="preserve">    </w:t>
        </w:r>
        <w:r w:rsidRPr="006D241F">
          <w:rPr>
            <w:color w:val="9876AA"/>
            <w:shd w:val="clear" w:color="auto" w:fill="232525"/>
            <w:lang w:val="en-US"/>
            <w:rPrChange w:id="1873" w:author="Ryan Lemos" w:date="2019-05-22T10:14:00Z">
              <w:rPr>
                <w:color w:val="9876AA"/>
                <w:shd w:val="clear" w:color="auto" w:fill="232525"/>
              </w:rPr>
            </w:rPrChange>
          </w:rPr>
          <w:t xml:space="preserve">$response </w:t>
        </w:r>
        <w:r w:rsidRPr="006D241F">
          <w:rPr>
            <w:color w:val="A9B7C6"/>
            <w:shd w:val="clear" w:color="auto" w:fill="232525"/>
            <w:lang w:val="en-US"/>
            <w:rPrChange w:id="1874" w:author="Ryan Lemos" w:date="2019-05-22T10:14:00Z">
              <w:rPr>
                <w:color w:val="A9B7C6"/>
                <w:shd w:val="clear" w:color="auto" w:fill="232525"/>
              </w:rPr>
            </w:rPrChange>
          </w:rPr>
          <w:t xml:space="preserve">= </w:t>
        </w:r>
        <w:r w:rsidRPr="006D241F">
          <w:rPr>
            <w:color w:val="9876AA"/>
            <w:shd w:val="clear" w:color="auto" w:fill="232525"/>
            <w:lang w:val="en-US"/>
            <w:rPrChange w:id="1875" w:author="Ryan Lemos" w:date="2019-05-22T10:14:00Z">
              <w:rPr>
                <w:color w:val="9876AA"/>
                <w:shd w:val="clear" w:color="auto" w:fill="232525"/>
              </w:rPr>
            </w:rPrChange>
          </w:rPr>
          <w:t>$this</w:t>
        </w:r>
        <w:r w:rsidRPr="006D241F">
          <w:rPr>
            <w:color w:val="A9B7C6"/>
            <w:shd w:val="clear" w:color="auto" w:fill="232525"/>
            <w:lang w:val="en-US"/>
            <w:rPrChange w:id="1876" w:author="Ryan Lemos" w:date="2019-05-22T10:14:00Z">
              <w:rPr>
                <w:color w:val="A9B7C6"/>
                <w:shd w:val="clear" w:color="auto" w:fill="232525"/>
              </w:rPr>
            </w:rPrChange>
          </w:rPr>
          <w:t>-&gt;</w:t>
        </w:r>
        <w:r w:rsidRPr="006D241F">
          <w:rPr>
            <w:color w:val="FFC66D"/>
            <w:shd w:val="clear" w:color="auto" w:fill="232525"/>
            <w:lang w:val="en-US"/>
            <w:rPrChange w:id="1877" w:author="Ryan Lemos" w:date="2019-05-22T10:14:00Z">
              <w:rPr>
                <w:color w:val="FFC66D"/>
                <w:shd w:val="clear" w:color="auto" w:fill="232525"/>
              </w:rPr>
            </w:rPrChange>
          </w:rPr>
          <w:t>enviaDuvida</w:t>
        </w:r>
        <w:r w:rsidRPr="006D241F">
          <w:rPr>
            <w:color w:val="A9B7C6"/>
            <w:shd w:val="clear" w:color="auto" w:fill="232525"/>
            <w:lang w:val="en-US"/>
            <w:rPrChange w:id="1878" w:author="Ryan Lemos" w:date="2019-05-22T10:14:00Z">
              <w:rPr>
                <w:color w:val="A9B7C6"/>
                <w:shd w:val="clear" w:color="auto" w:fill="232525"/>
              </w:rPr>
            </w:rPrChange>
          </w:rPr>
          <w:t>()</w:t>
        </w:r>
        <w:r w:rsidRPr="006D241F">
          <w:rPr>
            <w:color w:val="CC7832"/>
            <w:shd w:val="clear" w:color="auto" w:fill="232525"/>
            <w:lang w:val="en-US"/>
            <w:rPrChange w:id="1879" w:author="Ryan Lemos" w:date="2019-05-22T10:14:00Z">
              <w:rPr>
                <w:color w:val="CC7832"/>
                <w:shd w:val="clear" w:color="auto" w:fill="232525"/>
              </w:rPr>
            </w:rPrChange>
          </w:rPr>
          <w:t>;</w:t>
        </w:r>
        <w:r w:rsidRPr="006D241F">
          <w:rPr>
            <w:color w:val="CC7832"/>
            <w:shd w:val="clear" w:color="auto" w:fill="232525"/>
            <w:lang w:val="en-US"/>
            <w:rPrChange w:id="1880" w:author="Ryan Lemos" w:date="2019-05-22T10:14:00Z">
              <w:rPr>
                <w:color w:val="CC7832"/>
                <w:shd w:val="clear" w:color="auto" w:fill="232525"/>
              </w:rPr>
            </w:rPrChange>
          </w:rPr>
          <w:br/>
        </w:r>
        <w:r w:rsidRPr="006D241F">
          <w:rPr>
            <w:color w:val="CC7832"/>
            <w:shd w:val="clear" w:color="auto" w:fill="232525"/>
            <w:lang w:val="en-US"/>
            <w:rPrChange w:id="1881" w:author="Ryan Lemos" w:date="2019-05-22T10:14:00Z">
              <w:rPr>
                <w:color w:val="CC7832"/>
                <w:shd w:val="clear" w:color="auto" w:fill="232525"/>
              </w:rPr>
            </w:rPrChange>
          </w:rPr>
          <w:br/>
        </w:r>
        <w:r w:rsidRPr="006D241F">
          <w:rPr>
            <w:color w:val="CC7832"/>
            <w:shd w:val="clear" w:color="auto" w:fill="232525"/>
            <w:lang w:val="en-US"/>
            <w:rPrChange w:id="1882" w:author="Ryan Lemos" w:date="2019-05-22T10:14:00Z">
              <w:rPr>
                <w:color w:val="CC7832"/>
                <w:shd w:val="clear" w:color="auto" w:fill="232525"/>
              </w:rPr>
            </w:rPrChange>
          </w:rPr>
          <w:br/>
          <w:t xml:space="preserve">    </w:t>
        </w:r>
        <w:r w:rsidRPr="006D241F">
          <w:rPr>
            <w:color w:val="9876AA"/>
            <w:shd w:val="clear" w:color="auto" w:fill="232525"/>
            <w:lang w:val="en-US"/>
            <w:rPrChange w:id="1883" w:author="Ryan Lemos" w:date="2019-05-22T10:14:00Z">
              <w:rPr>
                <w:color w:val="9876AA"/>
                <w:shd w:val="clear" w:color="auto" w:fill="232525"/>
              </w:rPr>
            </w:rPrChange>
          </w:rPr>
          <w:t>$response</w:t>
        </w:r>
        <w:r w:rsidRPr="006D241F">
          <w:rPr>
            <w:color w:val="A9B7C6"/>
            <w:shd w:val="clear" w:color="auto" w:fill="232525"/>
            <w:lang w:val="en-US"/>
            <w:rPrChange w:id="1884" w:author="Ryan Lemos" w:date="2019-05-22T10:14:00Z">
              <w:rPr>
                <w:color w:val="A9B7C6"/>
                <w:shd w:val="clear" w:color="auto" w:fill="232525"/>
              </w:rPr>
            </w:rPrChange>
          </w:rPr>
          <w:t>-&gt;</w:t>
        </w:r>
        <w:r w:rsidRPr="006D241F">
          <w:rPr>
            <w:color w:val="FFC66D"/>
            <w:shd w:val="clear" w:color="auto" w:fill="232525"/>
            <w:lang w:val="en-US"/>
            <w:rPrChange w:id="1885" w:author="Ryan Lemos" w:date="2019-05-22T10:14:00Z">
              <w:rPr>
                <w:color w:val="FFC66D"/>
                <w:shd w:val="clear" w:color="auto" w:fill="232525"/>
              </w:rPr>
            </w:rPrChange>
          </w:rPr>
          <w:t>assertStatus</w:t>
        </w:r>
        <w:r w:rsidRPr="006D241F">
          <w:rPr>
            <w:color w:val="A9B7C6"/>
            <w:shd w:val="clear" w:color="auto" w:fill="232525"/>
            <w:lang w:val="en-US"/>
            <w:rPrChange w:id="1886" w:author="Ryan Lemos" w:date="2019-05-22T10:14:00Z">
              <w:rPr>
                <w:color w:val="A9B7C6"/>
                <w:shd w:val="clear" w:color="auto" w:fill="232525"/>
              </w:rPr>
            </w:rPrChange>
          </w:rPr>
          <w:t>(</w:t>
        </w:r>
        <w:r w:rsidRPr="006D241F">
          <w:rPr>
            <w:color w:val="6897BB"/>
            <w:shd w:val="clear" w:color="auto" w:fill="232525"/>
            <w:lang w:val="en-US"/>
            <w:rPrChange w:id="1887" w:author="Ryan Lemos" w:date="2019-05-22T10:14:00Z">
              <w:rPr>
                <w:color w:val="6897BB"/>
                <w:shd w:val="clear" w:color="auto" w:fill="232525"/>
              </w:rPr>
            </w:rPrChange>
          </w:rPr>
          <w:t>200</w:t>
        </w:r>
        <w:r w:rsidRPr="006D241F">
          <w:rPr>
            <w:color w:val="A9B7C6"/>
            <w:shd w:val="clear" w:color="auto" w:fill="232525"/>
            <w:lang w:val="en-US"/>
            <w:rPrChange w:id="1888" w:author="Ryan Lemos" w:date="2019-05-22T10:14:00Z">
              <w:rPr>
                <w:color w:val="A9B7C6"/>
                <w:shd w:val="clear" w:color="auto" w:fill="232525"/>
              </w:rPr>
            </w:rPrChange>
          </w:rPr>
          <w:t>)</w:t>
        </w:r>
        <w:r w:rsidRPr="006D241F">
          <w:rPr>
            <w:color w:val="CC7832"/>
            <w:shd w:val="clear" w:color="auto" w:fill="232525"/>
            <w:lang w:val="en-US"/>
            <w:rPrChange w:id="1889" w:author="Ryan Lemos" w:date="2019-05-22T10:14:00Z">
              <w:rPr>
                <w:color w:val="CC7832"/>
                <w:shd w:val="clear" w:color="auto" w:fill="232525"/>
              </w:rPr>
            </w:rPrChange>
          </w:rPr>
          <w:t>;</w:t>
        </w:r>
        <w:r w:rsidRPr="006D241F">
          <w:rPr>
            <w:color w:val="CC7832"/>
            <w:shd w:val="clear" w:color="auto" w:fill="232525"/>
            <w:lang w:val="en-US"/>
            <w:rPrChange w:id="1890" w:author="Ryan Lemos" w:date="2019-05-22T10:14:00Z">
              <w:rPr>
                <w:color w:val="CC7832"/>
                <w:shd w:val="clear" w:color="auto" w:fill="232525"/>
              </w:rPr>
            </w:rPrChange>
          </w:rPr>
          <w:br/>
          <w:t xml:space="preserve">    </w:t>
        </w:r>
        <w:r w:rsidRPr="006D241F">
          <w:rPr>
            <w:color w:val="9876AA"/>
            <w:shd w:val="clear" w:color="auto" w:fill="232525"/>
            <w:lang w:val="en-US"/>
            <w:rPrChange w:id="1891" w:author="Ryan Lemos" w:date="2019-05-22T10:14:00Z">
              <w:rPr>
                <w:color w:val="9876AA"/>
                <w:shd w:val="clear" w:color="auto" w:fill="232525"/>
              </w:rPr>
            </w:rPrChange>
          </w:rPr>
          <w:t>$response</w:t>
        </w:r>
        <w:r w:rsidRPr="006D241F">
          <w:rPr>
            <w:color w:val="A9B7C6"/>
            <w:shd w:val="clear" w:color="auto" w:fill="232525"/>
            <w:lang w:val="en-US"/>
            <w:rPrChange w:id="1892" w:author="Ryan Lemos" w:date="2019-05-22T10:14:00Z">
              <w:rPr>
                <w:color w:val="A9B7C6"/>
                <w:shd w:val="clear" w:color="auto" w:fill="232525"/>
              </w:rPr>
            </w:rPrChange>
          </w:rPr>
          <w:t>-&gt;</w:t>
        </w:r>
        <w:r w:rsidRPr="006D241F">
          <w:rPr>
            <w:color w:val="FFC66D"/>
            <w:shd w:val="clear" w:color="auto" w:fill="232525"/>
            <w:lang w:val="en-US"/>
            <w:rPrChange w:id="1893" w:author="Ryan Lemos" w:date="2019-05-22T10:14:00Z">
              <w:rPr>
                <w:color w:val="FFC66D"/>
                <w:shd w:val="clear" w:color="auto" w:fill="232525"/>
              </w:rPr>
            </w:rPrChange>
          </w:rPr>
          <w:t>assertJson</w:t>
        </w:r>
        <w:r w:rsidRPr="006D241F">
          <w:rPr>
            <w:color w:val="A9B7C6"/>
            <w:shd w:val="clear" w:color="auto" w:fill="232525"/>
            <w:lang w:val="en-US"/>
            <w:rPrChange w:id="1894" w:author="Ryan Lemos" w:date="2019-05-22T10:14:00Z">
              <w:rPr>
                <w:color w:val="A9B7C6"/>
                <w:shd w:val="clear" w:color="auto" w:fill="232525"/>
              </w:rPr>
            </w:rPrChange>
          </w:rPr>
          <w:t>([</w:t>
        </w:r>
        <w:r w:rsidRPr="006D241F">
          <w:rPr>
            <w:color w:val="6A8759"/>
            <w:shd w:val="clear" w:color="auto" w:fill="232525"/>
            <w:lang w:val="en-US"/>
            <w:rPrChange w:id="1895" w:author="Ryan Lemos" w:date="2019-05-22T10:14:00Z">
              <w:rPr>
                <w:color w:val="6A8759"/>
                <w:shd w:val="clear" w:color="auto" w:fill="232525"/>
              </w:rPr>
            </w:rPrChange>
          </w:rPr>
          <w:t>'success'</w:t>
        </w:r>
        <w:r w:rsidRPr="006D241F">
          <w:rPr>
            <w:color w:val="A9B7C6"/>
            <w:shd w:val="clear" w:color="auto" w:fill="232525"/>
            <w:lang w:val="en-US"/>
            <w:rPrChange w:id="1896" w:author="Ryan Lemos" w:date="2019-05-22T10:14:00Z">
              <w:rPr>
                <w:color w:val="A9B7C6"/>
                <w:shd w:val="clear" w:color="auto" w:fill="232525"/>
              </w:rPr>
            </w:rPrChange>
          </w:rPr>
          <w:t>])</w:t>
        </w:r>
        <w:r w:rsidRPr="006D241F">
          <w:rPr>
            <w:color w:val="CC7832"/>
            <w:shd w:val="clear" w:color="auto" w:fill="232525"/>
            <w:lang w:val="en-US"/>
            <w:rPrChange w:id="1897" w:author="Ryan Lemos" w:date="2019-05-22T10:14:00Z">
              <w:rPr>
                <w:color w:val="CC7832"/>
                <w:shd w:val="clear" w:color="auto" w:fill="232525"/>
              </w:rPr>
            </w:rPrChange>
          </w:rPr>
          <w:t>;</w:t>
        </w:r>
        <w:r w:rsidRPr="006D241F">
          <w:rPr>
            <w:color w:val="CC7832"/>
            <w:shd w:val="clear" w:color="auto" w:fill="232525"/>
            <w:lang w:val="en-US"/>
            <w:rPrChange w:id="1898" w:author="Ryan Lemos" w:date="2019-05-22T10:14:00Z">
              <w:rPr>
                <w:color w:val="CC7832"/>
                <w:shd w:val="clear" w:color="auto" w:fill="232525"/>
              </w:rPr>
            </w:rPrChange>
          </w:rPr>
          <w:br/>
          <w:t xml:space="preserve">    </w:t>
        </w:r>
        <w:r w:rsidRPr="006D241F">
          <w:rPr>
            <w:color w:val="9876AA"/>
            <w:shd w:val="clear" w:color="auto" w:fill="232525"/>
            <w:lang w:val="en-US"/>
            <w:rPrChange w:id="1899" w:author="Ryan Lemos" w:date="2019-05-22T10:14:00Z">
              <w:rPr>
                <w:color w:val="9876AA"/>
                <w:shd w:val="clear" w:color="auto" w:fill="232525"/>
              </w:rPr>
            </w:rPrChange>
          </w:rPr>
          <w:t>$this</w:t>
        </w:r>
        <w:r w:rsidRPr="006D241F">
          <w:rPr>
            <w:color w:val="A9B7C6"/>
            <w:shd w:val="clear" w:color="auto" w:fill="232525"/>
            <w:lang w:val="en-US"/>
            <w:rPrChange w:id="1900" w:author="Ryan Lemos" w:date="2019-05-22T10:14:00Z">
              <w:rPr>
                <w:color w:val="A9B7C6"/>
                <w:shd w:val="clear" w:color="auto" w:fill="232525"/>
              </w:rPr>
            </w:rPrChange>
          </w:rPr>
          <w:t>-&gt;</w:t>
        </w:r>
        <w:r w:rsidRPr="006D241F">
          <w:rPr>
            <w:color w:val="FFC66D"/>
            <w:shd w:val="clear" w:color="auto" w:fill="232525"/>
            <w:lang w:val="en-US"/>
            <w:rPrChange w:id="1901" w:author="Ryan Lemos" w:date="2019-05-22T10:14:00Z">
              <w:rPr>
                <w:color w:val="FFC66D"/>
                <w:shd w:val="clear" w:color="auto" w:fill="232525"/>
              </w:rPr>
            </w:rPrChange>
          </w:rPr>
          <w:t>assertDatabaseHas</w:t>
        </w:r>
        <w:r w:rsidRPr="006D241F">
          <w:rPr>
            <w:color w:val="A9B7C6"/>
            <w:shd w:val="clear" w:color="auto" w:fill="232525"/>
            <w:lang w:val="en-US"/>
            <w:rPrChange w:id="1902" w:author="Ryan Lemos" w:date="2019-05-22T10:14:00Z">
              <w:rPr>
                <w:color w:val="A9B7C6"/>
                <w:shd w:val="clear" w:color="auto" w:fill="232525"/>
              </w:rPr>
            </w:rPrChange>
          </w:rPr>
          <w:t>(</w:t>
        </w:r>
        <w:r w:rsidRPr="006D241F">
          <w:rPr>
            <w:color w:val="6A8759"/>
            <w:shd w:val="clear" w:color="auto" w:fill="232525"/>
            <w:lang w:val="en-US"/>
            <w:rPrChange w:id="1903" w:author="Ryan Lemos" w:date="2019-05-22T10:14:00Z">
              <w:rPr>
                <w:color w:val="6A8759"/>
                <w:shd w:val="clear" w:color="auto" w:fill="232525"/>
              </w:rPr>
            </w:rPrChange>
          </w:rPr>
          <w:t>'notifications'</w:t>
        </w:r>
        <w:r w:rsidRPr="006D241F">
          <w:rPr>
            <w:color w:val="CC7832"/>
            <w:shd w:val="clear" w:color="auto" w:fill="232525"/>
            <w:lang w:val="en-US"/>
            <w:rPrChange w:id="1904" w:author="Ryan Lemos" w:date="2019-05-22T10:14:00Z">
              <w:rPr>
                <w:color w:val="CC7832"/>
                <w:shd w:val="clear" w:color="auto" w:fill="232525"/>
              </w:rPr>
            </w:rPrChange>
          </w:rPr>
          <w:t xml:space="preserve">, </w:t>
        </w:r>
        <w:r w:rsidRPr="006D241F">
          <w:rPr>
            <w:color w:val="A9B7C6"/>
            <w:shd w:val="clear" w:color="auto" w:fill="232525"/>
            <w:lang w:val="en-US"/>
            <w:rPrChange w:id="1905" w:author="Ryan Lemos" w:date="2019-05-22T10:14:00Z">
              <w:rPr>
                <w:color w:val="A9B7C6"/>
                <w:shd w:val="clear" w:color="auto" w:fill="232525"/>
              </w:rPr>
            </w:rPrChange>
          </w:rPr>
          <w:t>[</w:t>
        </w:r>
        <w:r w:rsidRPr="006D241F">
          <w:rPr>
            <w:color w:val="6A8759"/>
            <w:shd w:val="clear" w:color="auto" w:fill="232525"/>
            <w:lang w:val="en-US"/>
            <w:rPrChange w:id="1906" w:author="Ryan Lemos" w:date="2019-05-22T10:14:00Z">
              <w:rPr>
                <w:color w:val="6A8759"/>
                <w:shd w:val="clear" w:color="auto" w:fill="232525"/>
              </w:rPr>
            </w:rPrChange>
          </w:rPr>
          <w:t xml:space="preserve">'notifiable_id' </w:t>
        </w:r>
        <w:r w:rsidRPr="006D241F">
          <w:rPr>
            <w:color w:val="A9B7C6"/>
            <w:shd w:val="clear" w:color="auto" w:fill="232525"/>
            <w:lang w:val="en-US"/>
            <w:rPrChange w:id="1907" w:author="Ryan Lemos" w:date="2019-05-22T10:14:00Z">
              <w:rPr>
                <w:color w:val="A9B7C6"/>
                <w:shd w:val="clear" w:color="auto" w:fill="232525"/>
              </w:rPr>
            </w:rPrChange>
          </w:rPr>
          <w:t xml:space="preserve">=&gt; </w:t>
        </w:r>
        <w:r w:rsidRPr="006D241F">
          <w:rPr>
            <w:color w:val="6897BB"/>
            <w:shd w:val="clear" w:color="auto" w:fill="232525"/>
            <w:lang w:val="en-US"/>
            <w:rPrChange w:id="1908" w:author="Ryan Lemos" w:date="2019-05-22T10:14:00Z">
              <w:rPr>
                <w:color w:val="6897BB"/>
                <w:shd w:val="clear" w:color="auto" w:fill="232525"/>
              </w:rPr>
            </w:rPrChange>
          </w:rPr>
          <w:t>2</w:t>
        </w:r>
        <w:r w:rsidRPr="006D241F">
          <w:rPr>
            <w:color w:val="A9B7C6"/>
            <w:shd w:val="clear" w:color="auto" w:fill="232525"/>
            <w:lang w:val="en-US"/>
            <w:rPrChange w:id="1909" w:author="Ryan Lemos" w:date="2019-05-22T10:14:00Z">
              <w:rPr>
                <w:color w:val="A9B7C6"/>
                <w:shd w:val="clear" w:color="auto" w:fill="232525"/>
              </w:rPr>
            </w:rPrChange>
          </w:rPr>
          <w:t>])</w:t>
        </w:r>
        <w:r w:rsidRPr="006D241F">
          <w:rPr>
            <w:color w:val="CC7832"/>
            <w:shd w:val="clear" w:color="auto" w:fill="232525"/>
            <w:lang w:val="en-US"/>
            <w:rPrChange w:id="1910" w:author="Ryan Lemos" w:date="2019-05-22T10:14:00Z">
              <w:rPr>
                <w:color w:val="CC7832"/>
                <w:shd w:val="clear" w:color="auto" w:fill="232525"/>
              </w:rPr>
            </w:rPrChange>
          </w:rPr>
          <w:t>;</w:t>
        </w:r>
        <w:r w:rsidRPr="006D241F">
          <w:rPr>
            <w:color w:val="CC7832"/>
            <w:shd w:val="clear" w:color="auto" w:fill="232525"/>
            <w:lang w:val="en-US"/>
            <w:rPrChange w:id="1911" w:author="Ryan Lemos" w:date="2019-05-22T10:14:00Z">
              <w:rPr>
                <w:color w:val="CC7832"/>
                <w:shd w:val="clear" w:color="auto" w:fill="232525"/>
              </w:rPr>
            </w:rPrChange>
          </w:rPr>
          <w:br/>
        </w:r>
        <w:r w:rsidRPr="006D241F">
          <w:rPr>
            <w:color w:val="A9B7C6"/>
            <w:shd w:val="clear" w:color="auto" w:fill="232525"/>
            <w:lang w:val="en-US"/>
            <w:rPrChange w:id="1912" w:author="Ryan Lemos" w:date="2019-05-22T10:14:00Z">
              <w:rPr>
                <w:color w:val="A9B7C6"/>
                <w:shd w:val="clear" w:color="auto" w:fill="232525"/>
              </w:rPr>
            </w:rPrChange>
          </w:rPr>
          <w:t>}</w:t>
        </w:r>
      </w:ins>
    </w:p>
    <w:p w14:paraId="737B21AC" w14:textId="77777777" w:rsidR="005A6F0E" w:rsidRPr="006D241F" w:rsidRDefault="00715412" w:rsidP="00436F61">
      <w:pPr>
        <w:rPr>
          <w:ins w:id="1913" w:author="Ryan Lemos" w:date="2019-02-25T09:49:00Z"/>
          <w:lang w:val="en-US"/>
          <w:rPrChange w:id="1914" w:author="Ryan Lemos" w:date="2019-05-22T10:14:00Z">
            <w:rPr>
              <w:ins w:id="1915" w:author="Ryan Lemos" w:date="2019-02-25T09:49:00Z"/>
            </w:rPr>
          </w:rPrChange>
        </w:rPr>
      </w:pPr>
      <w:ins w:id="1916" w:author="Ryan Lemos" w:date="2019-02-25T09:37:00Z">
        <w:r w:rsidRPr="006D241F">
          <w:rPr>
            <w:lang w:val="en-US"/>
            <w:rPrChange w:id="1917" w:author="Ryan Lemos" w:date="2019-05-22T10:14:00Z">
              <w:rPr/>
            </w:rPrChange>
          </w:rPr>
          <w:t xml:space="preserve"> </w:t>
        </w:r>
      </w:ins>
    </w:p>
    <w:p w14:paraId="55C7C9FB" w14:textId="77777777" w:rsidR="00410493" w:rsidRDefault="00410493" w:rsidP="00436F61">
      <w:pPr>
        <w:rPr>
          <w:ins w:id="1918" w:author="Ryan Lemos" w:date="2019-02-25T09:52:00Z"/>
        </w:rPr>
      </w:pPr>
      <w:ins w:id="1919" w:author="Ryan Lemos" w:date="2019-02-25T09:49:00Z">
        <w:r>
          <w:t>O próximo teste se trata da atualização de um evento criado por um professor, utiliza-se a função para criar um evento de u</w:t>
        </w:r>
      </w:ins>
      <w:ins w:id="1920" w:author="Ryan Lemos" w:date="2019-02-25T09:50:00Z">
        <w:r>
          <w:t>m professor. Após criar o evento e salva-lo na base de dados recebe-se a resposta da rota de atualização</w:t>
        </w:r>
      </w:ins>
      <w:ins w:id="1921" w:author="Ryan Lemos" w:date="2019-02-25T09:51:00Z">
        <w:r>
          <w:t xml:space="preserve"> pela função ‘json’ </w:t>
        </w:r>
      </w:ins>
      <w:ins w:id="1922" w:author="Ryan Lemos" w:date="2019-02-25T09:50:00Z">
        <w:r>
          <w:t xml:space="preserve">(passando como </w:t>
        </w:r>
        <w:r>
          <w:lastRenderedPageBreak/>
          <w:t xml:space="preserve">parâmetros o verbo HTPP que nesse caso foi o </w:t>
        </w:r>
      </w:ins>
      <w:ins w:id="1923" w:author="Ryan Lemos" w:date="2019-02-25T09:51:00Z">
        <w:r>
          <w:t>PUT, a rota, os dados e o cabeçalho, que se trata do token que verifica que o usu</w:t>
        </w:r>
      </w:ins>
      <w:ins w:id="1924" w:author="Ryan Lemos" w:date="2019-02-25T09:52:00Z">
        <w:r>
          <w:t xml:space="preserve">ário se autenticou no ambiente. As funções de asserção são </w:t>
        </w:r>
      </w:ins>
      <w:ins w:id="1925" w:author="Ryan Lemos" w:date="2019-02-25T09:53:00Z">
        <w:r>
          <w:t xml:space="preserve">praticamente as mesmas, o que irá mudar é a ultima verificação que verifica se tem algum dado faltando ou não existente na base. Isso se dá pelo fato que o processo de atualizar os dados </w:t>
        </w:r>
      </w:ins>
      <w:ins w:id="1926" w:author="Ryan Lemos" w:date="2019-02-25T09:54:00Z">
        <w:r>
          <w:t>antigos do evento não devem existir. Somente devem existir na base os dados atuais que foram atualizados. Então faz-se duas verificações, se existe o dado novo e se o dado antigo não existe mais.</w:t>
        </w:r>
      </w:ins>
    </w:p>
    <w:p w14:paraId="6C9C7DD2" w14:textId="77777777" w:rsidR="00410493" w:rsidRPr="00A118AA" w:rsidRDefault="00410493">
      <w:pPr>
        <w:rPr>
          <w:moveTo w:id="1927" w:author="Ryan Lemos" w:date="2019-02-20T11:37:00Z"/>
        </w:rPr>
        <w:pPrChange w:id="1928" w:author="Ryan Lemos" w:date="2019-02-25T09:22:00Z">
          <w:pPr>
            <w:pStyle w:val="Ttulo3"/>
          </w:pPr>
        </w:pPrChange>
      </w:pPr>
    </w:p>
    <w:moveToRangeEnd w:id="1624"/>
    <w:p w14:paraId="4A93C0BF" w14:textId="77777777" w:rsidR="00410493" w:rsidRPr="006D241F" w:rsidRDefault="00410493" w:rsidP="00410493">
      <w:pPr>
        <w:pStyle w:val="Pr-formataoHTML"/>
        <w:shd w:val="clear" w:color="auto" w:fill="2B2B2B"/>
        <w:rPr>
          <w:ins w:id="1929" w:author="Ryan Lemos" w:date="2019-02-25T09:48:00Z"/>
          <w:color w:val="A9B7C6"/>
          <w:lang w:val="en-US"/>
          <w:rPrChange w:id="1930" w:author="Ryan Lemos" w:date="2019-05-22T10:18:00Z">
            <w:rPr>
              <w:ins w:id="1931" w:author="Ryan Lemos" w:date="2019-02-25T09:48:00Z"/>
              <w:color w:val="A9B7C6"/>
            </w:rPr>
          </w:rPrChange>
        </w:rPr>
      </w:pPr>
      <w:ins w:id="1932" w:author="Ryan Lemos" w:date="2019-02-25T09:48:00Z">
        <w:r w:rsidRPr="004F46AF">
          <w:rPr>
            <w:color w:val="A9B7C6"/>
            <w:shd w:val="clear" w:color="auto" w:fill="232525"/>
            <w:lang w:val="en-US"/>
            <w:rPrChange w:id="1933" w:author="Ryan Lemos" w:date="2019-07-28T17:45:00Z">
              <w:rPr>
                <w:color w:val="A9B7C6"/>
                <w:shd w:val="clear" w:color="auto" w:fill="232525"/>
              </w:rPr>
            </w:rPrChange>
          </w:rPr>
          <w:br/>
        </w:r>
        <w:r w:rsidRPr="006D241F">
          <w:rPr>
            <w:b/>
            <w:bCs/>
            <w:color w:val="CC7832"/>
            <w:shd w:val="clear" w:color="auto" w:fill="232525"/>
            <w:lang w:val="en-US"/>
            <w:rPrChange w:id="1934" w:author="Ryan Lemos" w:date="2019-05-22T10:18:00Z">
              <w:rPr>
                <w:b/>
                <w:bCs/>
                <w:color w:val="CC7832"/>
                <w:shd w:val="clear" w:color="auto" w:fill="232525"/>
              </w:rPr>
            </w:rPrChange>
          </w:rPr>
          <w:t xml:space="preserve">public function </w:t>
        </w:r>
        <w:r w:rsidRPr="006D241F">
          <w:rPr>
            <w:color w:val="FFC66D"/>
            <w:shd w:val="clear" w:color="auto" w:fill="232525"/>
            <w:lang w:val="en-US"/>
            <w:rPrChange w:id="1935" w:author="Ryan Lemos" w:date="2019-05-22T10:18:00Z">
              <w:rPr>
                <w:color w:val="FFC66D"/>
                <w:shd w:val="clear" w:color="auto" w:fill="232525"/>
              </w:rPr>
            </w:rPrChange>
          </w:rPr>
          <w:t>testUpdate</w:t>
        </w:r>
        <w:r w:rsidRPr="006D241F">
          <w:rPr>
            <w:color w:val="A9B7C6"/>
            <w:shd w:val="clear" w:color="auto" w:fill="232525"/>
            <w:lang w:val="en-US"/>
            <w:rPrChange w:id="1936" w:author="Ryan Lemos" w:date="2019-05-22T10:18:00Z">
              <w:rPr>
                <w:color w:val="A9B7C6"/>
                <w:shd w:val="clear" w:color="auto" w:fill="232525"/>
              </w:rPr>
            </w:rPrChange>
          </w:rPr>
          <w:t>(){</w:t>
        </w:r>
        <w:r w:rsidRPr="006D241F">
          <w:rPr>
            <w:color w:val="A9B7C6"/>
            <w:shd w:val="clear" w:color="auto" w:fill="232525"/>
            <w:lang w:val="en-US"/>
            <w:rPrChange w:id="1937" w:author="Ryan Lemos" w:date="2019-05-22T10:18:00Z">
              <w:rPr>
                <w:color w:val="A9B7C6"/>
                <w:shd w:val="clear" w:color="auto" w:fill="232525"/>
              </w:rPr>
            </w:rPrChange>
          </w:rPr>
          <w:br/>
          <w:t xml:space="preserve">    </w:t>
        </w:r>
        <w:r w:rsidRPr="006D241F">
          <w:rPr>
            <w:color w:val="9876AA"/>
            <w:shd w:val="clear" w:color="auto" w:fill="232525"/>
            <w:lang w:val="en-US"/>
            <w:rPrChange w:id="1938" w:author="Ryan Lemos" w:date="2019-05-22T10:18:00Z">
              <w:rPr>
                <w:color w:val="9876AA"/>
                <w:shd w:val="clear" w:color="auto" w:fill="232525"/>
              </w:rPr>
            </w:rPrChange>
          </w:rPr>
          <w:t>$this</w:t>
        </w:r>
        <w:r w:rsidRPr="006D241F">
          <w:rPr>
            <w:color w:val="A9B7C6"/>
            <w:shd w:val="clear" w:color="auto" w:fill="232525"/>
            <w:lang w:val="en-US"/>
            <w:rPrChange w:id="1939" w:author="Ryan Lemos" w:date="2019-05-22T10:18:00Z">
              <w:rPr>
                <w:color w:val="A9B7C6"/>
                <w:shd w:val="clear" w:color="auto" w:fill="232525"/>
              </w:rPr>
            </w:rPrChange>
          </w:rPr>
          <w:t>-&gt;</w:t>
        </w:r>
        <w:r w:rsidRPr="006D241F">
          <w:rPr>
            <w:color w:val="FFC66D"/>
            <w:shd w:val="clear" w:color="auto" w:fill="232525"/>
            <w:lang w:val="en-US"/>
            <w:rPrChange w:id="1940" w:author="Ryan Lemos" w:date="2019-05-22T10:18:00Z">
              <w:rPr>
                <w:color w:val="FFC66D"/>
                <w:shd w:val="clear" w:color="auto" w:fill="232525"/>
              </w:rPr>
            </w:rPrChange>
          </w:rPr>
          <w:t>createGroup</w:t>
        </w:r>
        <w:r w:rsidRPr="006D241F">
          <w:rPr>
            <w:color w:val="A9B7C6"/>
            <w:shd w:val="clear" w:color="auto" w:fill="232525"/>
            <w:lang w:val="en-US"/>
            <w:rPrChange w:id="1941" w:author="Ryan Lemos" w:date="2019-05-22T10:18:00Z">
              <w:rPr>
                <w:color w:val="A9B7C6"/>
                <w:shd w:val="clear" w:color="auto" w:fill="232525"/>
              </w:rPr>
            </w:rPrChange>
          </w:rPr>
          <w:t>()</w:t>
        </w:r>
        <w:r w:rsidRPr="006D241F">
          <w:rPr>
            <w:color w:val="CC7832"/>
            <w:shd w:val="clear" w:color="auto" w:fill="232525"/>
            <w:lang w:val="en-US"/>
            <w:rPrChange w:id="1942" w:author="Ryan Lemos" w:date="2019-05-22T10:18:00Z">
              <w:rPr>
                <w:color w:val="CC7832"/>
                <w:shd w:val="clear" w:color="auto" w:fill="232525"/>
              </w:rPr>
            </w:rPrChange>
          </w:rPr>
          <w:t>;</w:t>
        </w:r>
        <w:r w:rsidRPr="006D241F">
          <w:rPr>
            <w:color w:val="CC7832"/>
            <w:shd w:val="clear" w:color="auto" w:fill="232525"/>
            <w:lang w:val="en-US"/>
            <w:rPrChange w:id="1943" w:author="Ryan Lemos" w:date="2019-05-22T10:18:00Z">
              <w:rPr>
                <w:color w:val="CC7832"/>
                <w:shd w:val="clear" w:color="auto" w:fill="232525"/>
              </w:rPr>
            </w:rPrChange>
          </w:rPr>
          <w:br/>
          <w:t xml:space="preserve">    </w:t>
        </w:r>
        <w:r w:rsidRPr="006D241F">
          <w:rPr>
            <w:color w:val="9876AA"/>
            <w:shd w:val="clear" w:color="auto" w:fill="232525"/>
            <w:lang w:val="en-US"/>
            <w:rPrChange w:id="1944" w:author="Ryan Lemos" w:date="2019-05-22T10:18:00Z">
              <w:rPr>
                <w:color w:val="9876AA"/>
                <w:shd w:val="clear" w:color="auto" w:fill="232525"/>
              </w:rPr>
            </w:rPrChange>
          </w:rPr>
          <w:t>$this</w:t>
        </w:r>
        <w:r w:rsidRPr="006D241F">
          <w:rPr>
            <w:color w:val="A9B7C6"/>
            <w:shd w:val="clear" w:color="auto" w:fill="232525"/>
            <w:lang w:val="en-US"/>
            <w:rPrChange w:id="1945" w:author="Ryan Lemos" w:date="2019-05-22T10:18:00Z">
              <w:rPr>
                <w:color w:val="A9B7C6"/>
                <w:shd w:val="clear" w:color="auto" w:fill="232525"/>
              </w:rPr>
            </w:rPrChange>
          </w:rPr>
          <w:t>-&gt;</w:t>
        </w:r>
        <w:r w:rsidRPr="006D241F">
          <w:rPr>
            <w:color w:val="FFC66D"/>
            <w:shd w:val="clear" w:color="auto" w:fill="232525"/>
            <w:lang w:val="en-US"/>
            <w:rPrChange w:id="1946" w:author="Ryan Lemos" w:date="2019-05-22T10:18:00Z">
              <w:rPr>
                <w:color w:val="FFC66D"/>
                <w:shd w:val="clear" w:color="auto" w:fill="232525"/>
              </w:rPr>
            </w:rPrChange>
          </w:rPr>
          <w:t>createEventTeacher</w:t>
        </w:r>
        <w:r w:rsidRPr="006D241F">
          <w:rPr>
            <w:color w:val="A9B7C6"/>
            <w:shd w:val="clear" w:color="auto" w:fill="232525"/>
            <w:lang w:val="en-US"/>
            <w:rPrChange w:id="1947" w:author="Ryan Lemos" w:date="2019-05-22T10:18:00Z">
              <w:rPr>
                <w:color w:val="A9B7C6"/>
                <w:shd w:val="clear" w:color="auto" w:fill="232525"/>
              </w:rPr>
            </w:rPrChange>
          </w:rPr>
          <w:t>()</w:t>
        </w:r>
        <w:r w:rsidRPr="006D241F">
          <w:rPr>
            <w:color w:val="CC7832"/>
            <w:shd w:val="clear" w:color="auto" w:fill="232525"/>
            <w:lang w:val="en-US"/>
            <w:rPrChange w:id="1948" w:author="Ryan Lemos" w:date="2019-05-22T10:18:00Z">
              <w:rPr>
                <w:color w:val="CC7832"/>
                <w:shd w:val="clear" w:color="auto" w:fill="232525"/>
              </w:rPr>
            </w:rPrChange>
          </w:rPr>
          <w:t>;</w:t>
        </w:r>
        <w:r w:rsidRPr="006D241F">
          <w:rPr>
            <w:color w:val="CC7832"/>
            <w:shd w:val="clear" w:color="auto" w:fill="232525"/>
            <w:lang w:val="en-US"/>
            <w:rPrChange w:id="1949" w:author="Ryan Lemos" w:date="2019-05-22T10:18:00Z">
              <w:rPr>
                <w:color w:val="CC7832"/>
                <w:shd w:val="clear" w:color="auto" w:fill="232525"/>
              </w:rPr>
            </w:rPrChange>
          </w:rPr>
          <w:br/>
          <w:t xml:space="preserve">    </w:t>
        </w:r>
        <w:r w:rsidRPr="006D241F">
          <w:rPr>
            <w:color w:val="9876AA"/>
            <w:shd w:val="clear" w:color="auto" w:fill="232525"/>
            <w:lang w:val="en-US"/>
            <w:rPrChange w:id="1950" w:author="Ryan Lemos" w:date="2019-05-22T10:18:00Z">
              <w:rPr>
                <w:color w:val="9876AA"/>
                <w:shd w:val="clear" w:color="auto" w:fill="232525"/>
              </w:rPr>
            </w:rPrChange>
          </w:rPr>
          <w:t xml:space="preserve">$data2 </w:t>
        </w:r>
        <w:r w:rsidRPr="006D241F">
          <w:rPr>
            <w:color w:val="A9B7C6"/>
            <w:shd w:val="clear" w:color="auto" w:fill="232525"/>
            <w:lang w:val="en-US"/>
            <w:rPrChange w:id="1951" w:author="Ryan Lemos" w:date="2019-05-22T10:18:00Z">
              <w:rPr>
                <w:color w:val="A9B7C6"/>
                <w:shd w:val="clear" w:color="auto" w:fill="232525"/>
              </w:rPr>
            </w:rPrChange>
          </w:rPr>
          <w:t>= [</w:t>
        </w:r>
        <w:r w:rsidRPr="006D241F">
          <w:rPr>
            <w:color w:val="6A8759"/>
            <w:shd w:val="clear" w:color="auto" w:fill="232525"/>
            <w:lang w:val="en-US"/>
            <w:rPrChange w:id="1952" w:author="Ryan Lemos" w:date="2019-05-22T10:18:00Z">
              <w:rPr>
                <w:color w:val="6A8759"/>
                <w:shd w:val="clear" w:color="auto" w:fill="232525"/>
              </w:rPr>
            </w:rPrChange>
          </w:rPr>
          <w:t>'title'</w:t>
        </w:r>
        <w:r w:rsidRPr="006D241F">
          <w:rPr>
            <w:color w:val="A9B7C6"/>
            <w:shd w:val="clear" w:color="auto" w:fill="232525"/>
            <w:lang w:val="en-US"/>
            <w:rPrChange w:id="1953" w:author="Ryan Lemos" w:date="2019-05-22T10:18:00Z">
              <w:rPr>
                <w:color w:val="A9B7C6"/>
                <w:shd w:val="clear" w:color="auto" w:fill="232525"/>
              </w:rPr>
            </w:rPrChange>
          </w:rPr>
          <w:t>=&gt;</w:t>
        </w:r>
        <w:r w:rsidRPr="006D241F">
          <w:rPr>
            <w:color w:val="6A8759"/>
            <w:shd w:val="clear" w:color="auto" w:fill="232525"/>
            <w:lang w:val="en-US"/>
            <w:rPrChange w:id="1954" w:author="Ryan Lemos" w:date="2019-05-22T10:18:00Z">
              <w:rPr>
                <w:color w:val="6A8759"/>
                <w:shd w:val="clear" w:color="auto" w:fill="232525"/>
              </w:rPr>
            </w:rPrChange>
          </w:rPr>
          <w:t>'teste edição'</w:t>
        </w:r>
        <w:r w:rsidRPr="006D241F">
          <w:rPr>
            <w:color w:val="CC7832"/>
            <w:shd w:val="clear" w:color="auto" w:fill="232525"/>
            <w:lang w:val="en-US"/>
            <w:rPrChange w:id="1955" w:author="Ryan Lemos" w:date="2019-05-22T10:18:00Z">
              <w:rPr>
                <w:color w:val="CC7832"/>
                <w:shd w:val="clear" w:color="auto" w:fill="232525"/>
              </w:rPr>
            </w:rPrChange>
          </w:rPr>
          <w:t xml:space="preserve">, </w:t>
        </w:r>
        <w:r w:rsidRPr="006D241F">
          <w:rPr>
            <w:color w:val="6A8759"/>
            <w:shd w:val="clear" w:color="auto" w:fill="232525"/>
            <w:lang w:val="en-US"/>
            <w:rPrChange w:id="1956" w:author="Ryan Lemos" w:date="2019-05-22T10:18:00Z">
              <w:rPr>
                <w:color w:val="6A8759"/>
                <w:shd w:val="clear" w:color="auto" w:fill="232525"/>
              </w:rPr>
            </w:rPrChange>
          </w:rPr>
          <w:t>'date'</w:t>
        </w:r>
        <w:r w:rsidRPr="006D241F">
          <w:rPr>
            <w:color w:val="A9B7C6"/>
            <w:shd w:val="clear" w:color="auto" w:fill="232525"/>
            <w:lang w:val="en-US"/>
            <w:rPrChange w:id="1957" w:author="Ryan Lemos" w:date="2019-05-22T10:18:00Z">
              <w:rPr>
                <w:color w:val="A9B7C6"/>
                <w:shd w:val="clear" w:color="auto" w:fill="232525"/>
              </w:rPr>
            </w:rPrChange>
          </w:rPr>
          <w:t>=&gt;</w:t>
        </w:r>
        <w:r w:rsidRPr="006D241F">
          <w:rPr>
            <w:color w:val="6A8759"/>
            <w:shd w:val="clear" w:color="auto" w:fill="232525"/>
            <w:lang w:val="en-US"/>
            <w:rPrChange w:id="1958" w:author="Ryan Lemos" w:date="2019-05-22T10:18:00Z">
              <w:rPr>
                <w:color w:val="6A8759"/>
                <w:shd w:val="clear" w:color="auto" w:fill="232525"/>
              </w:rPr>
            </w:rPrChange>
          </w:rPr>
          <w:t>'2019-02-03 18:32:24'</w:t>
        </w:r>
        <w:r w:rsidRPr="006D241F">
          <w:rPr>
            <w:color w:val="CC7832"/>
            <w:shd w:val="clear" w:color="auto" w:fill="232525"/>
            <w:lang w:val="en-US"/>
            <w:rPrChange w:id="1959" w:author="Ryan Lemos" w:date="2019-05-22T10:18:00Z">
              <w:rPr>
                <w:color w:val="CC7832"/>
                <w:shd w:val="clear" w:color="auto" w:fill="232525"/>
              </w:rPr>
            </w:rPrChange>
          </w:rPr>
          <w:t xml:space="preserve">, </w:t>
        </w:r>
        <w:r w:rsidRPr="006D241F">
          <w:rPr>
            <w:color w:val="6A8759"/>
            <w:shd w:val="clear" w:color="auto" w:fill="232525"/>
            <w:lang w:val="en-US"/>
            <w:rPrChange w:id="1960" w:author="Ryan Lemos" w:date="2019-05-22T10:18:00Z">
              <w:rPr>
                <w:color w:val="6A8759"/>
                <w:shd w:val="clear" w:color="auto" w:fill="232525"/>
              </w:rPr>
            </w:rPrChange>
          </w:rPr>
          <w:t>'color'</w:t>
        </w:r>
        <w:r w:rsidRPr="006D241F">
          <w:rPr>
            <w:color w:val="A9B7C6"/>
            <w:shd w:val="clear" w:color="auto" w:fill="232525"/>
            <w:lang w:val="en-US"/>
            <w:rPrChange w:id="1961" w:author="Ryan Lemos" w:date="2019-05-22T10:18:00Z">
              <w:rPr>
                <w:color w:val="A9B7C6"/>
                <w:shd w:val="clear" w:color="auto" w:fill="232525"/>
              </w:rPr>
            </w:rPrChange>
          </w:rPr>
          <w:t>=&gt;</w:t>
        </w:r>
        <w:r w:rsidRPr="006D241F">
          <w:rPr>
            <w:color w:val="6A8759"/>
            <w:shd w:val="clear" w:color="auto" w:fill="232525"/>
            <w:lang w:val="en-US"/>
            <w:rPrChange w:id="1962" w:author="Ryan Lemos" w:date="2019-05-22T10:18:00Z">
              <w:rPr>
                <w:color w:val="6A8759"/>
                <w:shd w:val="clear" w:color="auto" w:fill="232525"/>
              </w:rPr>
            </w:rPrChange>
          </w:rPr>
          <w:t>'#e66465'</w:t>
        </w:r>
        <w:r w:rsidRPr="006D241F">
          <w:rPr>
            <w:color w:val="CC7832"/>
            <w:shd w:val="clear" w:color="auto" w:fill="232525"/>
            <w:lang w:val="en-US"/>
            <w:rPrChange w:id="1963" w:author="Ryan Lemos" w:date="2019-05-22T10:18:00Z">
              <w:rPr>
                <w:color w:val="CC7832"/>
                <w:shd w:val="clear" w:color="auto" w:fill="232525"/>
              </w:rPr>
            </w:rPrChange>
          </w:rPr>
          <w:t xml:space="preserve">, </w:t>
        </w:r>
        <w:r w:rsidRPr="006D241F">
          <w:rPr>
            <w:color w:val="6A8759"/>
            <w:shd w:val="clear" w:color="auto" w:fill="232525"/>
            <w:lang w:val="en-US"/>
            <w:rPrChange w:id="1964" w:author="Ryan Lemos" w:date="2019-05-22T10:18:00Z">
              <w:rPr>
                <w:color w:val="6A8759"/>
                <w:shd w:val="clear" w:color="auto" w:fill="232525"/>
              </w:rPr>
            </w:rPrChange>
          </w:rPr>
          <w:t>'public'</w:t>
        </w:r>
        <w:r w:rsidRPr="006D241F">
          <w:rPr>
            <w:color w:val="A9B7C6"/>
            <w:shd w:val="clear" w:color="auto" w:fill="232525"/>
            <w:lang w:val="en-US"/>
            <w:rPrChange w:id="1965" w:author="Ryan Lemos" w:date="2019-05-22T10:18:00Z">
              <w:rPr>
                <w:color w:val="A9B7C6"/>
                <w:shd w:val="clear" w:color="auto" w:fill="232525"/>
              </w:rPr>
            </w:rPrChange>
          </w:rPr>
          <w:t>=&gt;</w:t>
        </w:r>
        <w:r w:rsidRPr="006D241F">
          <w:rPr>
            <w:color w:val="6897BB"/>
            <w:shd w:val="clear" w:color="auto" w:fill="232525"/>
            <w:lang w:val="en-US"/>
            <w:rPrChange w:id="1966" w:author="Ryan Lemos" w:date="2019-05-22T10:18:00Z">
              <w:rPr>
                <w:color w:val="6897BB"/>
                <w:shd w:val="clear" w:color="auto" w:fill="232525"/>
              </w:rPr>
            </w:rPrChange>
          </w:rPr>
          <w:t>0</w:t>
        </w:r>
        <w:r w:rsidRPr="006D241F">
          <w:rPr>
            <w:color w:val="A9B7C6"/>
            <w:shd w:val="clear" w:color="auto" w:fill="232525"/>
            <w:lang w:val="en-US"/>
            <w:rPrChange w:id="1967" w:author="Ryan Lemos" w:date="2019-05-22T10:18:00Z">
              <w:rPr>
                <w:color w:val="A9B7C6"/>
                <w:shd w:val="clear" w:color="auto" w:fill="232525"/>
              </w:rPr>
            </w:rPrChange>
          </w:rPr>
          <w:t>]</w:t>
        </w:r>
        <w:r w:rsidRPr="006D241F">
          <w:rPr>
            <w:color w:val="CC7832"/>
            <w:shd w:val="clear" w:color="auto" w:fill="232525"/>
            <w:lang w:val="en-US"/>
            <w:rPrChange w:id="1968" w:author="Ryan Lemos" w:date="2019-05-22T10:18:00Z">
              <w:rPr>
                <w:color w:val="CC7832"/>
                <w:shd w:val="clear" w:color="auto" w:fill="232525"/>
              </w:rPr>
            </w:rPrChange>
          </w:rPr>
          <w:t>;</w:t>
        </w:r>
        <w:r w:rsidRPr="006D241F">
          <w:rPr>
            <w:color w:val="CC7832"/>
            <w:shd w:val="clear" w:color="auto" w:fill="232525"/>
            <w:lang w:val="en-US"/>
            <w:rPrChange w:id="1969" w:author="Ryan Lemos" w:date="2019-05-22T10:18:00Z">
              <w:rPr>
                <w:color w:val="CC7832"/>
                <w:shd w:val="clear" w:color="auto" w:fill="232525"/>
              </w:rPr>
            </w:rPrChange>
          </w:rPr>
          <w:br/>
        </w:r>
        <w:r w:rsidRPr="006D241F">
          <w:rPr>
            <w:color w:val="CC7832"/>
            <w:shd w:val="clear" w:color="auto" w:fill="232525"/>
            <w:lang w:val="en-US"/>
            <w:rPrChange w:id="1970" w:author="Ryan Lemos" w:date="2019-05-22T10:18:00Z">
              <w:rPr>
                <w:color w:val="CC7832"/>
                <w:shd w:val="clear" w:color="auto" w:fill="232525"/>
              </w:rPr>
            </w:rPrChange>
          </w:rPr>
          <w:br/>
          <w:t xml:space="preserve">    </w:t>
        </w:r>
        <w:r w:rsidRPr="006D241F">
          <w:rPr>
            <w:color w:val="9876AA"/>
            <w:shd w:val="clear" w:color="auto" w:fill="232525"/>
            <w:lang w:val="en-US"/>
            <w:rPrChange w:id="1971" w:author="Ryan Lemos" w:date="2019-05-22T10:18:00Z">
              <w:rPr>
                <w:color w:val="9876AA"/>
                <w:shd w:val="clear" w:color="auto" w:fill="232525"/>
              </w:rPr>
            </w:rPrChange>
          </w:rPr>
          <w:t>$response</w:t>
        </w:r>
        <w:r w:rsidRPr="006D241F">
          <w:rPr>
            <w:color w:val="A9B7C6"/>
            <w:shd w:val="clear" w:color="auto" w:fill="232525"/>
            <w:lang w:val="en-US"/>
            <w:rPrChange w:id="1972" w:author="Ryan Lemos" w:date="2019-05-22T10:18:00Z">
              <w:rPr>
                <w:color w:val="A9B7C6"/>
                <w:shd w:val="clear" w:color="auto" w:fill="232525"/>
              </w:rPr>
            </w:rPrChange>
          </w:rPr>
          <w:t xml:space="preserve">= </w:t>
        </w:r>
        <w:r w:rsidRPr="006D241F">
          <w:rPr>
            <w:color w:val="9876AA"/>
            <w:shd w:val="clear" w:color="auto" w:fill="232525"/>
            <w:lang w:val="en-US"/>
            <w:rPrChange w:id="1973" w:author="Ryan Lemos" w:date="2019-05-22T10:18:00Z">
              <w:rPr>
                <w:color w:val="9876AA"/>
                <w:shd w:val="clear" w:color="auto" w:fill="232525"/>
              </w:rPr>
            </w:rPrChange>
          </w:rPr>
          <w:t>$this</w:t>
        </w:r>
        <w:r w:rsidRPr="006D241F">
          <w:rPr>
            <w:color w:val="A9B7C6"/>
            <w:shd w:val="clear" w:color="auto" w:fill="232525"/>
            <w:lang w:val="en-US"/>
            <w:rPrChange w:id="1974" w:author="Ryan Lemos" w:date="2019-05-22T10:18:00Z">
              <w:rPr>
                <w:color w:val="A9B7C6"/>
                <w:shd w:val="clear" w:color="auto" w:fill="232525"/>
              </w:rPr>
            </w:rPrChange>
          </w:rPr>
          <w:t>-&gt;</w:t>
        </w:r>
        <w:r w:rsidRPr="006D241F">
          <w:rPr>
            <w:color w:val="FFC66D"/>
            <w:shd w:val="clear" w:color="auto" w:fill="232525"/>
            <w:lang w:val="en-US"/>
            <w:rPrChange w:id="1975" w:author="Ryan Lemos" w:date="2019-05-22T10:18:00Z">
              <w:rPr>
                <w:color w:val="FFC66D"/>
                <w:shd w:val="clear" w:color="auto" w:fill="232525"/>
              </w:rPr>
            </w:rPrChange>
          </w:rPr>
          <w:t>json</w:t>
        </w:r>
        <w:r w:rsidRPr="006D241F">
          <w:rPr>
            <w:color w:val="A9B7C6"/>
            <w:shd w:val="clear" w:color="auto" w:fill="232525"/>
            <w:lang w:val="en-US"/>
            <w:rPrChange w:id="1976" w:author="Ryan Lemos" w:date="2019-05-22T10:18:00Z">
              <w:rPr>
                <w:color w:val="A9B7C6"/>
                <w:shd w:val="clear" w:color="auto" w:fill="232525"/>
              </w:rPr>
            </w:rPrChange>
          </w:rPr>
          <w:t>(</w:t>
        </w:r>
        <w:r w:rsidRPr="006D241F">
          <w:rPr>
            <w:color w:val="6A8759"/>
            <w:shd w:val="clear" w:color="auto" w:fill="232525"/>
            <w:lang w:val="en-US"/>
            <w:rPrChange w:id="1977" w:author="Ryan Lemos" w:date="2019-05-22T10:18:00Z">
              <w:rPr>
                <w:color w:val="6A8759"/>
                <w:shd w:val="clear" w:color="auto" w:fill="232525"/>
              </w:rPr>
            </w:rPrChange>
          </w:rPr>
          <w:t>'PUT'</w:t>
        </w:r>
        <w:r w:rsidRPr="006D241F">
          <w:rPr>
            <w:color w:val="CC7832"/>
            <w:shd w:val="clear" w:color="auto" w:fill="232525"/>
            <w:lang w:val="en-US"/>
            <w:rPrChange w:id="1978" w:author="Ryan Lemos" w:date="2019-05-22T10:18:00Z">
              <w:rPr>
                <w:color w:val="CC7832"/>
                <w:shd w:val="clear" w:color="auto" w:fill="232525"/>
              </w:rPr>
            </w:rPrChange>
          </w:rPr>
          <w:t xml:space="preserve">, </w:t>
        </w:r>
        <w:r w:rsidRPr="006D241F">
          <w:rPr>
            <w:color w:val="A9B7C6"/>
            <w:shd w:val="clear" w:color="auto" w:fill="232525"/>
            <w:lang w:val="en-US"/>
            <w:rPrChange w:id="1979" w:author="Ryan Lemos" w:date="2019-05-22T10:18:00Z">
              <w:rPr>
                <w:color w:val="A9B7C6"/>
                <w:shd w:val="clear" w:color="auto" w:fill="232525"/>
              </w:rPr>
            </w:rPrChange>
          </w:rPr>
          <w:t>route(</w:t>
        </w:r>
        <w:r w:rsidRPr="006D241F">
          <w:rPr>
            <w:color w:val="6A8759"/>
            <w:shd w:val="clear" w:color="auto" w:fill="232525"/>
            <w:lang w:val="en-US"/>
            <w:rPrChange w:id="1980" w:author="Ryan Lemos" w:date="2019-05-22T10:18:00Z">
              <w:rPr>
                <w:color w:val="6A8759"/>
                <w:shd w:val="clear" w:color="auto" w:fill="232525"/>
              </w:rPr>
            </w:rPrChange>
          </w:rPr>
          <w:t>'event.update'</w:t>
        </w:r>
        <w:r w:rsidRPr="006D241F">
          <w:rPr>
            <w:color w:val="CC7832"/>
            <w:shd w:val="clear" w:color="auto" w:fill="232525"/>
            <w:lang w:val="en-US"/>
            <w:rPrChange w:id="1981" w:author="Ryan Lemos" w:date="2019-05-22T10:18:00Z">
              <w:rPr>
                <w:color w:val="CC7832"/>
                <w:shd w:val="clear" w:color="auto" w:fill="232525"/>
              </w:rPr>
            </w:rPrChange>
          </w:rPr>
          <w:t xml:space="preserve">, </w:t>
        </w:r>
        <w:r w:rsidRPr="006D241F">
          <w:rPr>
            <w:color w:val="6897BB"/>
            <w:shd w:val="clear" w:color="auto" w:fill="232525"/>
            <w:lang w:val="en-US"/>
            <w:rPrChange w:id="1982" w:author="Ryan Lemos" w:date="2019-05-22T10:18:00Z">
              <w:rPr>
                <w:color w:val="6897BB"/>
                <w:shd w:val="clear" w:color="auto" w:fill="232525"/>
              </w:rPr>
            </w:rPrChange>
          </w:rPr>
          <w:t>1</w:t>
        </w:r>
        <w:r w:rsidRPr="006D241F">
          <w:rPr>
            <w:color w:val="A9B7C6"/>
            <w:shd w:val="clear" w:color="auto" w:fill="232525"/>
            <w:lang w:val="en-US"/>
            <w:rPrChange w:id="1983" w:author="Ryan Lemos" w:date="2019-05-22T10:18:00Z">
              <w:rPr>
                <w:color w:val="A9B7C6"/>
                <w:shd w:val="clear" w:color="auto" w:fill="232525"/>
              </w:rPr>
            </w:rPrChange>
          </w:rPr>
          <w:t>)</w:t>
        </w:r>
        <w:r w:rsidRPr="006D241F">
          <w:rPr>
            <w:color w:val="CC7832"/>
            <w:shd w:val="clear" w:color="auto" w:fill="232525"/>
            <w:lang w:val="en-US"/>
            <w:rPrChange w:id="1984" w:author="Ryan Lemos" w:date="2019-05-22T10:18:00Z">
              <w:rPr>
                <w:color w:val="CC7832"/>
                <w:shd w:val="clear" w:color="auto" w:fill="232525"/>
              </w:rPr>
            </w:rPrChange>
          </w:rPr>
          <w:t xml:space="preserve">, </w:t>
        </w:r>
        <w:r w:rsidRPr="006D241F">
          <w:rPr>
            <w:color w:val="9876AA"/>
            <w:shd w:val="clear" w:color="auto" w:fill="232525"/>
            <w:lang w:val="en-US"/>
            <w:rPrChange w:id="1985" w:author="Ryan Lemos" w:date="2019-05-22T10:18:00Z">
              <w:rPr>
                <w:color w:val="9876AA"/>
                <w:shd w:val="clear" w:color="auto" w:fill="232525"/>
              </w:rPr>
            </w:rPrChange>
          </w:rPr>
          <w:t>$data2</w:t>
        </w:r>
        <w:r w:rsidRPr="006D241F">
          <w:rPr>
            <w:color w:val="CC7832"/>
            <w:shd w:val="clear" w:color="auto" w:fill="232525"/>
            <w:lang w:val="en-US"/>
            <w:rPrChange w:id="1986" w:author="Ryan Lemos" w:date="2019-05-22T10:18:00Z">
              <w:rPr>
                <w:color w:val="CC7832"/>
                <w:shd w:val="clear" w:color="auto" w:fill="232525"/>
              </w:rPr>
            </w:rPrChange>
          </w:rPr>
          <w:t xml:space="preserve">, </w:t>
        </w:r>
        <w:r w:rsidRPr="006D241F">
          <w:rPr>
            <w:color w:val="9876AA"/>
            <w:shd w:val="clear" w:color="auto" w:fill="232525"/>
            <w:lang w:val="en-US"/>
            <w:rPrChange w:id="1987" w:author="Ryan Lemos" w:date="2019-05-22T10:18:00Z">
              <w:rPr>
                <w:color w:val="9876AA"/>
                <w:shd w:val="clear" w:color="auto" w:fill="232525"/>
              </w:rPr>
            </w:rPrChange>
          </w:rPr>
          <w:t>$this</w:t>
        </w:r>
        <w:r w:rsidRPr="006D241F">
          <w:rPr>
            <w:color w:val="A9B7C6"/>
            <w:shd w:val="clear" w:color="auto" w:fill="232525"/>
            <w:lang w:val="en-US"/>
            <w:rPrChange w:id="1988" w:author="Ryan Lemos" w:date="2019-05-22T10:18:00Z">
              <w:rPr>
                <w:color w:val="A9B7C6"/>
                <w:shd w:val="clear" w:color="auto" w:fill="232525"/>
              </w:rPr>
            </w:rPrChange>
          </w:rPr>
          <w:t>-&gt;</w:t>
        </w:r>
        <w:r w:rsidRPr="006D241F">
          <w:rPr>
            <w:color w:val="9876AA"/>
            <w:shd w:val="clear" w:color="auto" w:fill="232525"/>
            <w:lang w:val="en-US"/>
            <w:rPrChange w:id="1989" w:author="Ryan Lemos" w:date="2019-05-22T10:18:00Z">
              <w:rPr>
                <w:color w:val="9876AA"/>
                <w:shd w:val="clear" w:color="auto" w:fill="232525"/>
              </w:rPr>
            </w:rPrChange>
          </w:rPr>
          <w:t>header_teacher</w:t>
        </w:r>
        <w:r w:rsidRPr="006D241F">
          <w:rPr>
            <w:color w:val="A9B7C6"/>
            <w:shd w:val="clear" w:color="auto" w:fill="232525"/>
            <w:lang w:val="en-US"/>
            <w:rPrChange w:id="1990" w:author="Ryan Lemos" w:date="2019-05-22T10:18:00Z">
              <w:rPr>
                <w:color w:val="A9B7C6"/>
                <w:shd w:val="clear" w:color="auto" w:fill="232525"/>
              </w:rPr>
            </w:rPrChange>
          </w:rPr>
          <w:t>)</w:t>
        </w:r>
        <w:r w:rsidRPr="006D241F">
          <w:rPr>
            <w:color w:val="CC7832"/>
            <w:shd w:val="clear" w:color="auto" w:fill="232525"/>
            <w:lang w:val="en-US"/>
            <w:rPrChange w:id="1991" w:author="Ryan Lemos" w:date="2019-05-22T10:18:00Z">
              <w:rPr>
                <w:color w:val="CC7832"/>
                <w:shd w:val="clear" w:color="auto" w:fill="232525"/>
              </w:rPr>
            </w:rPrChange>
          </w:rPr>
          <w:t>;</w:t>
        </w:r>
        <w:r w:rsidRPr="006D241F">
          <w:rPr>
            <w:color w:val="CC7832"/>
            <w:shd w:val="clear" w:color="auto" w:fill="232525"/>
            <w:lang w:val="en-US"/>
            <w:rPrChange w:id="1992" w:author="Ryan Lemos" w:date="2019-05-22T10:18:00Z">
              <w:rPr>
                <w:color w:val="CC7832"/>
                <w:shd w:val="clear" w:color="auto" w:fill="232525"/>
              </w:rPr>
            </w:rPrChange>
          </w:rPr>
          <w:br/>
          <w:t xml:space="preserve">    </w:t>
        </w:r>
        <w:r w:rsidRPr="006D241F">
          <w:rPr>
            <w:color w:val="9876AA"/>
            <w:shd w:val="clear" w:color="auto" w:fill="232525"/>
            <w:lang w:val="en-US"/>
            <w:rPrChange w:id="1993" w:author="Ryan Lemos" w:date="2019-05-22T10:18:00Z">
              <w:rPr>
                <w:color w:val="9876AA"/>
                <w:shd w:val="clear" w:color="auto" w:fill="232525"/>
              </w:rPr>
            </w:rPrChange>
          </w:rPr>
          <w:t>$response</w:t>
        </w:r>
        <w:r w:rsidRPr="006D241F">
          <w:rPr>
            <w:color w:val="A9B7C6"/>
            <w:shd w:val="clear" w:color="auto" w:fill="232525"/>
            <w:lang w:val="en-US"/>
            <w:rPrChange w:id="1994" w:author="Ryan Lemos" w:date="2019-05-22T10:18:00Z">
              <w:rPr>
                <w:color w:val="A9B7C6"/>
                <w:shd w:val="clear" w:color="auto" w:fill="232525"/>
              </w:rPr>
            </w:rPrChange>
          </w:rPr>
          <w:t>-&gt;</w:t>
        </w:r>
        <w:r w:rsidRPr="006D241F">
          <w:rPr>
            <w:color w:val="FFC66D"/>
            <w:shd w:val="clear" w:color="auto" w:fill="232525"/>
            <w:lang w:val="en-US"/>
            <w:rPrChange w:id="1995" w:author="Ryan Lemos" w:date="2019-05-22T10:18:00Z">
              <w:rPr>
                <w:color w:val="FFC66D"/>
                <w:shd w:val="clear" w:color="auto" w:fill="232525"/>
              </w:rPr>
            </w:rPrChange>
          </w:rPr>
          <w:t>assertStatus</w:t>
        </w:r>
        <w:r w:rsidRPr="006D241F">
          <w:rPr>
            <w:color w:val="A9B7C6"/>
            <w:shd w:val="clear" w:color="auto" w:fill="232525"/>
            <w:lang w:val="en-US"/>
            <w:rPrChange w:id="1996" w:author="Ryan Lemos" w:date="2019-05-22T10:18:00Z">
              <w:rPr>
                <w:color w:val="A9B7C6"/>
                <w:shd w:val="clear" w:color="auto" w:fill="232525"/>
              </w:rPr>
            </w:rPrChange>
          </w:rPr>
          <w:t>(</w:t>
        </w:r>
        <w:r w:rsidRPr="006D241F">
          <w:rPr>
            <w:color w:val="6897BB"/>
            <w:shd w:val="clear" w:color="auto" w:fill="232525"/>
            <w:lang w:val="en-US"/>
            <w:rPrChange w:id="1997" w:author="Ryan Lemos" w:date="2019-05-22T10:18:00Z">
              <w:rPr>
                <w:color w:val="6897BB"/>
                <w:shd w:val="clear" w:color="auto" w:fill="232525"/>
              </w:rPr>
            </w:rPrChange>
          </w:rPr>
          <w:t>200</w:t>
        </w:r>
        <w:r w:rsidRPr="006D241F">
          <w:rPr>
            <w:color w:val="A9B7C6"/>
            <w:shd w:val="clear" w:color="auto" w:fill="232525"/>
            <w:lang w:val="en-US"/>
            <w:rPrChange w:id="1998" w:author="Ryan Lemos" w:date="2019-05-22T10:18:00Z">
              <w:rPr>
                <w:color w:val="A9B7C6"/>
                <w:shd w:val="clear" w:color="auto" w:fill="232525"/>
              </w:rPr>
            </w:rPrChange>
          </w:rPr>
          <w:t>)</w:t>
        </w:r>
        <w:r w:rsidRPr="006D241F">
          <w:rPr>
            <w:color w:val="CC7832"/>
            <w:shd w:val="clear" w:color="auto" w:fill="232525"/>
            <w:lang w:val="en-US"/>
            <w:rPrChange w:id="1999" w:author="Ryan Lemos" w:date="2019-05-22T10:18:00Z">
              <w:rPr>
                <w:color w:val="CC7832"/>
                <w:shd w:val="clear" w:color="auto" w:fill="232525"/>
              </w:rPr>
            </w:rPrChange>
          </w:rPr>
          <w:t>;</w:t>
        </w:r>
        <w:r w:rsidRPr="006D241F">
          <w:rPr>
            <w:color w:val="CC7832"/>
            <w:shd w:val="clear" w:color="auto" w:fill="232525"/>
            <w:lang w:val="en-US"/>
            <w:rPrChange w:id="2000" w:author="Ryan Lemos" w:date="2019-05-22T10:18:00Z">
              <w:rPr>
                <w:color w:val="CC7832"/>
                <w:shd w:val="clear" w:color="auto" w:fill="232525"/>
              </w:rPr>
            </w:rPrChange>
          </w:rPr>
          <w:br/>
          <w:t xml:space="preserve">    </w:t>
        </w:r>
        <w:r w:rsidRPr="006D241F">
          <w:rPr>
            <w:color w:val="9876AA"/>
            <w:shd w:val="clear" w:color="auto" w:fill="232525"/>
            <w:lang w:val="en-US"/>
            <w:rPrChange w:id="2001" w:author="Ryan Lemos" w:date="2019-05-22T10:18:00Z">
              <w:rPr>
                <w:color w:val="9876AA"/>
                <w:shd w:val="clear" w:color="auto" w:fill="232525"/>
              </w:rPr>
            </w:rPrChange>
          </w:rPr>
          <w:t>$response</w:t>
        </w:r>
        <w:r w:rsidRPr="006D241F">
          <w:rPr>
            <w:color w:val="A9B7C6"/>
            <w:shd w:val="clear" w:color="auto" w:fill="232525"/>
            <w:lang w:val="en-US"/>
            <w:rPrChange w:id="2002" w:author="Ryan Lemos" w:date="2019-05-22T10:18:00Z">
              <w:rPr>
                <w:color w:val="A9B7C6"/>
                <w:shd w:val="clear" w:color="auto" w:fill="232525"/>
              </w:rPr>
            </w:rPrChange>
          </w:rPr>
          <w:t>-&gt;</w:t>
        </w:r>
        <w:r w:rsidRPr="006D241F">
          <w:rPr>
            <w:color w:val="FFC66D"/>
            <w:shd w:val="clear" w:color="auto" w:fill="232525"/>
            <w:lang w:val="en-US"/>
            <w:rPrChange w:id="2003" w:author="Ryan Lemos" w:date="2019-05-22T10:18:00Z">
              <w:rPr>
                <w:color w:val="FFC66D"/>
                <w:shd w:val="clear" w:color="auto" w:fill="232525"/>
              </w:rPr>
            </w:rPrChange>
          </w:rPr>
          <w:t>assertJson</w:t>
        </w:r>
        <w:r w:rsidRPr="006D241F">
          <w:rPr>
            <w:color w:val="A9B7C6"/>
            <w:shd w:val="clear" w:color="auto" w:fill="232525"/>
            <w:lang w:val="en-US"/>
            <w:rPrChange w:id="2004" w:author="Ryan Lemos" w:date="2019-05-22T10:18:00Z">
              <w:rPr>
                <w:color w:val="A9B7C6"/>
                <w:shd w:val="clear" w:color="auto" w:fill="232525"/>
              </w:rPr>
            </w:rPrChange>
          </w:rPr>
          <w:t>([</w:t>
        </w:r>
        <w:r w:rsidRPr="006D241F">
          <w:rPr>
            <w:color w:val="6A8759"/>
            <w:shd w:val="clear" w:color="auto" w:fill="232525"/>
            <w:lang w:val="en-US"/>
            <w:rPrChange w:id="2005" w:author="Ryan Lemos" w:date="2019-05-22T10:18:00Z">
              <w:rPr>
                <w:color w:val="6A8759"/>
                <w:shd w:val="clear" w:color="auto" w:fill="232525"/>
              </w:rPr>
            </w:rPrChange>
          </w:rPr>
          <w:t>'success'</w:t>
        </w:r>
        <w:r w:rsidRPr="006D241F">
          <w:rPr>
            <w:color w:val="A9B7C6"/>
            <w:shd w:val="clear" w:color="auto" w:fill="232525"/>
            <w:lang w:val="en-US"/>
            <w:rPrChange w:id="2006" w:author="Ryan Lemos" w:date="2019-05-22T10:18:00Z">
              <w:rPr>
                <w:color w:val="A9B7C6"/>
                <w:shd w:val="clear" w:color="auto" w:fill="232525"/>
              </w:rPr>
            </w:rPrChange>
          </w:rPr>
          <w:t>])</w:t>
        </w:r>
        <w:r w:rsidRPr="006D241F">
          <w:rPr>
            <w:color w:val="CC7832"/>
            <w:shd w:val="clear" w:color="auto" w:fill="232525"/>
            <w:lang w:val="en-US"/>
            <w:rPrChange w:id="2007" w:author="Ryan Lemos" w:date="2019-05-22T10:18:00Z">
              <w:rPr>
                <w:color w:val="CC7832"/>
                <w:shd w:val="clear" w:color="auto" w:fill="232525"/>
              </w:rPr>
            </w:rPrChange>
          </w:rPr>
          <w:t>;</w:t>
        </w:r>
        <w:r w:rsidRPr="006D241F">
          <w:rPr>
            <w:color w:val="CC7832"/>
            <w:shd w:val="clear" w:color="auto" w:fill="232525"/>
            <w:lang w:val="en-US"/>
            <w:rPrChange w:id="2008" w:author="Ryan Lemos" w:date="2019-05-22T10:18:00Z">
              <w:rPr>
                <w:color w:val="CC7832"/>
                <w:shd w:val="clear" w:color="auto" w:fill="232525"/>
              </w:rPr>
            </w:rPrChange>
          </w:rPr>
          <w:br/>
          <w:t xml:space="preserve">    </w:t>
        </w:r>
        <w:r w:rsidRPr="006D241F">
          <w:rPr>
            <w:color w:val="9876AA"/>
            <w:shd w:val="clear" w:color="auto" w:fill="232525"/>
            <w:lang w:val="en-US"/>
            <w:rPrChange w:id="2009" w:author="Ryan Lemos" w:date="2019-05-22T10:18:00Z">
              <w:rPr>
                <w:color w:val="9876AA"/>
                <w:shd w:val="clear" w:color="auto" w:fill="232525"/>
              </w:rPr>
            </w:rPrChange>
          </w:rPr>
          <w:t>$this</w:t>
        </w:r>
        <w:r w:rsidRPr="006D241F">
          <w:rPr>
            <w:color w:val="A9B7C6"/>
            <w:shd w:val="clear" w:color="auto" w:fill="232525"/>
            <w:lang w:val="en-US"/>
            <w:rPrChange w:id="2010" w:author="Ryan Lemos" w:date="2019-05-22T10:18:00Z">
              <w:rPr>
                <w:color w:val="A9B7C6"/>
                <w:shd w:val="clear" w:color="auto" w:fill="232525"/>
              </w:rPr>
            </w:rPrChange>
          </w:rPr>
          <w:t>-&gt;</w:t>
        </w:r>
        <w:r w:rsidRPr="006D241F">
          <w:rPr>
            <w:color w:val="FFC66D"/>
            <w:shd w:val="clear" w:color="auto" w:fill="232525"/>
            <w:lang w:val="en-US"/>
            <w:rPrChange w:id="2011" w:author="Ryan Lemos" w:date="2019-05-22T10:18:00Z">
              <w:rPr>
                <w:color w:val="FFC66D"/>
                <w:shd w:val="clear" w:color="auto" w:fill="232525"/>
              </w:rPr>
            </w:rPrChange>
          </w:rPr>
          <w:t>assertDatabaseHas</w:t>
        </w:r>
        <w:r w:rsidRPr="006D241F">
          <w:rPr>
            <w:color w:val="A9B7C6"/>
            <w:shd w:val="clear" w:color="auto" w:fill="232525"/>
            <w:lang w:val="en-US"/>
            <w:rPrChange w:id="2012" w:author="Ryan Lemos" w:date="2019-05-22T10:18:00Z">
              <w:rPr>
                <w:color w:val="A9B7C6"/>
                <w:shd w:val="clear" w:color="auto" w:fill="232525"/>
              </w:rPr>
            </w:rPrChange>
          </w:rPr>
          <w:t>(</w:t>
        </w:r>
        <w:r w:rsidRPr="006D241F">
          <w:rPr>
            <w:color w:val="6A8759"/>
            <w:shd w:val="clear" w:color="auto" w:fill="232525"/>
            <w:lang w:val="en-US"/>
            <w:rPrChange w:id="2013" w:author="Ryan Lemos" w:date="2019-05-22T10:18:00Z">
              <w:rPr>
                <w:color w:val="6A8759"/>
                <w:shd w:val="clear" w:color="auto" w:fill="232525"/>
              </w:rPr>
            </w:rPrChange>
          </w:rPr>
          <w:t>'events'</w:t>
        </w:r>
        <w:r w:rsidRPr="006D241F">
          <w:rPr>
            <w:color w:val="CC7832"/>
            <w:shd w:val="clear" w:color="auto" w:fill="232525"/>
            <w:lang w:val="en-US"/>
            <w:rPrChange w:id="2014" w:author="Ryan Lemos" w:date="2019-05-22T10:18:00Z">
              <w:rPr>
                <w:color w:val="CC7832"/>
                <w:shd w:val="clear" w:color="auto" w:fill="232525"/>
              </w:rPr>
            </w:rPrChange>
          </w:rPr>
          <w:t xml:space="preserve">, </w:t>
        </w:r>
        <w:r w:rsidRPr="006D241F">
          <w:rPr>
            <w:color w:val="9876AA"/>
            <w:shd w:val="clear" w:color="auto" w:fill="232525"/>
            <w:lang w:val="en-US"/>
            <w:rPrChange w:id="2015" w:author="Ryan Lemos" w:date="2019-05-22T10:18:00Z">
              <w:rPr>
                <w:color w:val="9876AA"/>
                <w:shd w:val="clear" w:color="auto" w:fill="232525"/>
              </w:rPr>
            </w:rPrChange>
          </w:rPr>
          <w:t>$data2</w:t>
        </w:r>
        <w:r w:rsidRPr="006D241F">
          <w:rPr>
            <w:color w:val="A9B7C6"/>
            <w:shd w:val="clear" w:color="auto" w:fill="232525"/>
            <w:lang w:val="en-US"/>
            <w:rPrChange w:id="2016" w:author="Ryan Lemos" w:date="2019-05-22T10:18:00Z">
              <w:rPr>
                <w:color w:val="A9B7C6"/>
                <w:shd w:val="clear" w:color="auto" w:fill="232525"/>
              </w:rPr>
            </w:rPrChange>
          </w:rPr>
          <w:t>)</w:t>
        </w:r>
        <w:r w:rsidRPr="006D241F">
          <w:rPr>
            <w:color w:val="CC7832"/>
            <w:shd w:val="clear" w:color="auto" w:fill="232525"/>
            <w:lang w:val="en-US"/>
            <w:rPrChange w:id="2017" w:author="Ryan Lemos" w:date="2019-05-22T10:18:00Z">
              <w:rPr>
                <w:color w:val="CC7832"/>
                <w:shd w:val="clear" w:color="auto" w:fill="232525"/>
              </w:rPr>
            </w:rPrChange>
          </w:rPr>
          <w:t>;</w:t>
        </w:r>
        <w:r w:rsidRPr="006D241F">
          <w:rPr>
            <w:color w:val="CC7832"/>
            <w:shd w:val="clear" w:color="auto" w:fill="232525"/>
            <w:lang w:val="en-US"/>
            <w:rPrChange w:id="2018" w:author="Ryan Lemos" w:date="2019-05-22T10:18:00Z">
              <w:rPr>
                <w:color w:val="CC7832"/>
                <w:shd w:val="clear" w:color="auto" w:fill="232525"/>
              </w:rPr>
            </w:rPrChange>
          </w:rPr>
          <w:br/>
          <w:t xml:space="preserve">    </w:t>
        </w:r>
        <w:r w:rsidRPr="006D241F">
          <w:rPr>
            <w:color w:val="9876AA"/>
            <w:shd w:val="clear" w:color="auto" w:fill="232525"/>
            <w:lang w:val="en-US"/>
            <w:rPrChange w:id="2019" w:author="Ryan Lemos" w:date="2019-05-22T10:18:00Z">
              <w:rPr>
                <w:color w:val="9876AA"/>
                <w:shd w:val="clear" w:color="auto" w:fill="232525"/>
              </w:rPr>
            </w:rPrChange>
          </w:rPr>
          <w:t>$this</w:t>
        </w:r>
        <w:r w:rsidRPr="006D241F">
          <w:rPr>
            <w:color w:val="A9B7C6"/>
            <w:shd w:val="clear" w:color="auto" w:fill="232525"/>
            <w:lang w:val="en-US"/>
            <w:rPrChange w:id="2020" w:author="Ryan Lemos" w:date="2019-05-22T10:18:00Z">
              <w:rPr>
                <w:color w:val="A9B7C6"/>
                <w:shd w:val="clear" w:color="auto" w:fill="232525"/>
              </w:rPr>
            </w:rPrChange>
          </w:rPr>
          <w:t>-&gt;</w:t>
        </w:r>
        <w:r w:rsidRPr="006D241F">
          <w:rPr>
            <w:color w:val="FFC66D"/>
            <w:shd w:val="clear" w:color="auto" w:fill="232525"/>
            <w:lang w:val="en-US"/>
            <w:rPrChange w:id="2021" w:author="Ryan Lemos" w:date="2019-05-22T10:18:00Z">
              <w:rPr>
                <w:color w:val="FFC66D"/>
                <w:shd w:val="clear" w:color="auto" w:fill="232525"/>
              </w:rPr>
            </w:rPrChange>
          </w:rPr>
          <w:t>assertDatabaseMissing</w:t>
        </w:r>
        <w:r w:rsidRPr="006D241F">
          <w:rPr>
            <w:color w:val="A9B7C6"/>
            <w:shd w:val="clear" w:color="auto" w:fill="232525"/>
            <w:lang w:val="en-US"/>
            <w:rPrChange w:id="2022" w:author="Ryan Lemos" w:date="2019-05-22T10:18:00Z">
              <w:rPr>
                <w:color w:val="A9B7C6"/>
                <w:shd w:val="clear" w:color="auto" w:fill="232525"/>
              </w:rPr>
            </w:rPrChange>
          </w:rPr>
          <w:t>(</w:t>
        </w:r>
        <w:r w:rsidRPr="006D241F">
          <w:rPr>
            <w:color w:val="6A8759"/>
            <w:shd w:val="clear" w:color="auto" w:fill="232525"/>
            <w:lang w:val="en-US"/>
            <w:rPrChange w:id="2023" w:author="Ryan Lemos" w:date="2019-05-22T10:18:00Z">
              <w:rPr>
                <w:color w:val="6A8759"/>
                <w:shd w:val="clear" w:color="auto" w:fill="232525"/>
              </w:rPr>
            </w:rPrChange>
          </w:rPr>
          <w:t>'events'</w:t>
        </w:r>
        <w:r w:rsidRPr="006D241F">
          <w:rPr>
            <w:color w:val="CC7832"/>
            <w:shd w:val="clear" w:color="auto" w:fill="232525"/>
            <w:lang w:val="en-US"/>
            <w:rPrChange w:id="2024" w:author="Ryan Lemos" w:date="2019-05-22T10:18:00Z">
              <w:rPr>
                <w:color w:val="CC7832"/>
                <w:shd w:val="clear" w:color="auto" w:fill="232525"/>
              </w:rPr>
            </w:rPrChange>
          </w:rPr>
          <w:t xml:space="preserve">, </w:t>
        </w:r>
        <w:r w:rsidRPr="006D241F">
          <w:rPr>
            <w:color w:val="A9B7C6"/>
            <w:shd w:val="clear" w:color="auto" w:fill="232525"/>
            <w:lang w:val="en-US"/>
            <w:rPrChange w:id="2025" w:author="Ryan Lemos" w:date="2019-05-22T10:18:00Z">
              <w:rPr>
                <w:color w:val="A9B7C6"/>
                <w:shd w:val="clear" w:color="auto" w:fill="232525"/>
              </w:rPr>
            </w:rPrChange>
          </w:rPr>
          <w:t>[</w:t>
        </w:r>
        <w:r w:rsidRPr="006D241F">
          <w:rPr>
            <w:color w:val="6A8759"/>
            <w:shd w:val="clear" w:color="auto" w:fill="232525"/>
            <w:lang w:val="en-US"/>
            <w:rPrChange w:id="2026" w:author="Ryan Lemos" w:date="2019-05-22T10:18:00Z">
              <w:rPr>
                <w:color w:val="6A8759"/>
                <w:shd w:val="clear" w:color="auto" w:fill="232525"/>
              </w:rPr>
            </w:rPrChange>
          </w:rPr>
          <w:t>'title'</w:t>
        </w:r>
        <w:r w:rsidRPr="006D241F">
          <w:rPr>
            <w:color w:val="A9B7C6"/>
            <w:shd w:val="clear" w:color="auto" w:fill="232525"/>
            <w:lang w:val="en-US"/>
            <w:rPrChange w:id="2027" w:author="Ryan Lemos" w:date="2019-05-22T10:18:00Z">
              <w:rPr>
                <w:color w:val="A9B7C6"/>
                <w:shd w:val="clear" w:color="auto" w:fill="232525"/>
              </w:rPr>
            </w:rPrChange>
          </w:rPr>
          <w:t>=&gt;</w:t>
        </w:r>
        <w:r w:rsidRPr="006D241F">
          <w:rPr>
            <w:color w:val="6A8759"/>
            <w:shd w:val="clear" w:color="auto" w:fill="232525"/>
            <w:lang w:val="en-US"/>
            <w:rPrChange w:id="2028" w:author="Ryan Lemos" w:date="2019-05-22T10:18:00Z">
              <w:rPr>
                <w:color w:val="6A8759"/>
                <w:shd w:val="clear" w:color="auto" w:fill="232525"/>
              </w:rPr>
            </w:rPrChange>
          </w:rPr>
          <w:t>'teste'</w:t>
        </w:r>
        <w:r w:rsidRPr="006D241F">
          <w:rPr>
            <w:color w:val="A9B7C6"/>
            <w:shd w:val="clear" w:color="auto" w:fill="232525"/>
            <w:lang w:val="en-US"/>
            <w:rPrChange w:id="2029" w:author="Ryan Lemos" w:date="2019-05-22T10:18:00Z">
              <w:rPr>
                <w:color w:val="A9B7C6"/>
                <w:shd w:val="clear" w:color="auto" w:fill="232525"/>
              </w:rPr>
            </w:rPrChange>
          </w:rPr>
          <w:t>])</w:t>
        </w:r>
        <w:r w:rsidRPr="006D241F">
          <w:rPr>
            <w:color w:val="CC7832"/>
            <w:shd w:val="clear" w:color="auto" w:fill="232525"/>
            <w:lang w:val="en-US"/>
            <w:rPrChange w:id="2030" w:author="Ryan Lemos" w:date="2019-05-22T10:18:00Z">
              <w:rPr>
                <w:color w:val="CC7832"/>
                <w:shd w:val="clear" w:color="auto" w:fill="232525"/>
              </w:rPr>
            </w:rPrChange>
          </w:rPr>
          <w:t>;</w:t>
        </w:r>
        <w:r w:rsidRPr="006D241F">
          <w:rPr>
            <w:color w:val="CC7832"/>
            <w:shd w:val="clear" w:color="auto" w:fill="232525"/>
            <w:lang w:val="en-US"/>
            <w:rPrChange w:id="2031" w:author="Ryan Lemos" w:date="2019-05-22T10:18:00Z">
              <w:rPr>
                <w:color w:val="CC7832"/>
                <w:shd w:val="clear" w:color="auto" w:fill="232525"/>
              </w:rPr>
            </w:rPrChange>
          </w:rPr>
          <w:br/>
        </w:r>
        <w:r w:rsidRPr="006D241F">
          <w:rPr>
            <w:color w:val="CC7832"/>
            <w:shd w:val="clear" w:color="auto" w:fill="232525"/>
            <w:lang w:val="en-US"/>
            <w:rPrChange w:id="2032" w:author="Ryan Lemos" w:date="2019-05-22T10:18:00Z">
              <w:rPr>
                <w:color w:val="CC7832"/>
                <w:shd w:val="clear" w:color="auto" w:fill="232525"/>
              </w:rPr>
            </w:rPrChange>
          </w:rPr>
          <w:br/>
        </w:r>
        <w:r w:rsidRPr="006D241F">
          <w:rPr>
            <w:color w:val="A9B7C6"/>
            <w:shd w:val="clear" w:color="auto" w:fill="232525"/>
            <w:lang w:val="en-US"/>
            <w:rPrChange w:id="2033" w:author="Ryan Lemos" w:date="2019-05-22T10:18:00Z">
              <w:rPr>
                <w:color w:val="A9B7C6"/>
                <w:shd w:val="clear" w:color="auto" w:fill="232525"/>
              </w:rPr>
            </w:rPrChange>
          </w:rPr>
          <w:t>}</w:t>
        </w:r>
      </w:ins>
    </w:p>
    <w:p w14:paraId="2156491D" w14:textId="77777777" w:rsidR="00FB122B" w:rsidRPr="006D241F" w:rsidRDefault="00FB122B">
      <w:pPr>
        <w:rPr>
          <w:ins w:id="2034" w:author="Ryan Lemos" w:date="2019-02-18T21:04:00Z"/>
          <w:lang w:val="en-US"/>
          <w:rPrChange w:id="2035" w:author="Ryan Lemos" w:date="2019-05-22T10:18:00Z">
            <w:rPr>
              <w:ins w:id="2036" w:author="Ryan Lemos" w:date="2019-02-18T21:04:00Z"/>
            </w:rPr>
          </w:rPrChange>
        </w:rPr>
        <w:pPrChange w:id="2037" w:author="Ryan Lemos" w:date="2019-02-18T21:04:00Z">
          <w:pPr>
            <w:pStyle w:val="Ttulo2"/>
          </w:pPr>
        </w:pPrChange>
      </w:pPr>
    </w:p>
    <w:p w14:paraId="063F9C54" w14:textId="77777777" w:rsidR="003C127D" w:rsidRDefault="003C127D" w:rsidP="007216C5">
      <w:pPr>
        <w:pStyle w:val="Ttulo2"/>
        <w:rPr>
          <w:ins w:id="2038" w:author="Ryan Lemos" w:date="2019-05-19T16:34:00Z"/>
        </w:rPr>
      </w:pPr>
      <w:ins w:id="2039" w:author="Ryan Lemos" w:date="2019-04-27T18:00:00Z">
        <w:r>
          <w:t>Release 2 – Banco de questões</w:t>
        </w:r>
      </w:ins>
    </w:p>
    <w:p w14:paraId="515CFE3C" w14:textId="77777777" w:rsidR="00B224BF" w:rsidRPr="006D241F" w:rsidRDefault="00B224BF">
      <w:pPr>
        <w:rPr>
          <w:ins w:id="2040" w:author="Ryan Lemos" w:date="2019-05-19T16:33:00Z"/>
        </w:rPr>
        <w:pPrChange w:id="2041" w:author="Ryan Lemos" w:date="2019-05-19T16:34:00Z">
          <w:pPr>
            <w:pStyle w:val="Ttulo2"/>
          </w:pPr>
        </w:pPrChange>
      </w:pPr>
    </w:p>
    <w:p w14:paraId="779214B7" w14:textId="77777777" w:rsidR="00B224BF" w:rsidRDefault="00B224BF" w:rsidP="00B224BF">
      <w:pPr>
        <w:rPr>
          <w:ins w:id="2042" w:author="Ryan Lemos" w:date="2019-05-19T16:34:00Z"/>
        </w:rPr>
      </w:pPr>
      <w:ins w:id="2043" w:author="Ryan Lemos" w:date="2019-05-19T16:33:00Z">
        <w:r>
          <w:t xml:space="preserve">No release 2 foi-se proposto </w:t>
        </w:r>
      </w:ins>
      <w:ins w:id="2044" w:author="Ryan Lemos" w:date="2019-05-19T16:34:00Z">
        <w:r>
          <w:t xml:space="preserve">a implementação do banco de questões, juntamente com a gestão das atividades e a sua vinculação a um aluno/turma. Diversos aspectos foram discutidos com </w:t>
        </w:r>
      </w:ins>
      <w:ins w:id="2045" w:author="Ryan Lemos" w:date="2019-05-19T16:35:00Z">
        <w:r>
          <w:t>um dos</w:t>
        </w:r>
      </w:ins>
      <w:ins w:id="2046" w:author="Ryan Lemos" w:date="2019-05-19T16:34:00Z">
        <w:r>
          <w:t xml:space="preserve"> professores da </w:t>
        </w:r>
      </w:ins>
      <w:ins w:id="2047" w:author="Ryan Lemos" w:date="2019-05-19T16:35:00Z">
        <w:r>
          <w:t xml:space="preserve">escola. Como por exemplo o funcionamento do sistema de pontuação da escola, prazos para entrega de atividades, tipos de questões </w:t>
        </w:r>
      </w:ins>
      <w:ins w:id="2048" w:author="Ryan Lemos" w:date="2019-05-19T16:36:00Z">
        <w:r>
          <w:t>utilizadas etc. A partir disso concebeu-se o que se acredita ser uma solução</w:t>
        </w:r>
      </w:ins>
      <w:ins w:id="2049" w:author="Ryan Lemos" w:date="2019-05-19T16:37:00Z">
        <w:r>
          <w:t xml:space="preserve"> para as atividades</w:t>
        </w:r>
      </w:ins>
      <w:ins w:id="2050" w:author="Ryan Lemos" w:date="2019-05-19T16:36:00Z">
        <w:r>
          <w:t xml:space="preserve"> capaz de </w:t>
        </w:r>
      </w:ins>
      <w:ins w:id="2051" w:author="Ryan Lemos" w:date="2019-05-19T16:37:00Z">
        <w:r>
          <w:t>incluir não somente a escola estudada, mas também pode ser utilizada por outras escolas de idioma.</w:t>
        </w:r>
      </w:ins>
    </w:p>
    <w:p w14:paraId="3A31B747" w14:textId="77777777" w:rsidR="00B224BF" w:rsidRPr="006D241F" w:rsidRDefault="00B224BF">
      <w:pPr>
        <w:rPr>
          <w:ins w:id="2052" w:author="Ryan Lemos" w:date="2019-04-27T18:02:00Z"/>
        </w:rPr>
        <w:pPrChange w:id="2053" w:author="Ryan Lemos" w:date="2019-05-19T16:33:00Z">
          <w:pPr>
            <w:pStyle w:val="Ttulo2"/>
          </w:pPr>
        </w:pPrChange>
      </w:pPr>
    </w:p>
    <w:p w14:paraId="2050EFF1" w14:textId="77777777" w:rsidR="003C127D" w:rsidRDefault="003C127D" w:rsidP="003C127D">
      <w:pPr>
        <w:pStyle w:val="Ttulo3"/>
        <w:rPr>
          <w:ins w:id="2054" w:author="Ryan Lemos" w:date="2019-04-27T18:02:00Z"/>
        </w:rPr>
      </w:pPr>
      <w:ins w:id="2055" w:author="Ryan Lemos" w:date="2019-04-27T18:02:00Z">
        <w:r>
          <w:t>Estruturação do sistema</w:t>
        </w:r>
      </w:ins>
    </w:p>
    <w:p w14:paraId="5C11BF86" w14:textId="77777777" w:rsidR="003C127D" w:rsidRDefault="003C127D" w:rsidP="003C127D">
      <w:pPr>
        <w:pStyle w:val="Ttulo4"/>
        <w:rPr>
          <w:ins w:id="2056" w:author="Ryan Lemos" w:date="2019-05-19T16:28:00Z"/>
        </w:rPr>
      </w:pPr>
      <w:ins w:id="2057" w:author="Ryan Lemos" w:date="2019-04-27T18:02:00Z">
        <w:r>
          <w:t>Diagrama de banco de dados</w:t>
        </w:r>
      </w:ins>
    </w:p>
    <w:p w14:paraId="2FED62C1" w14:textId="77777777" w:rsidR="00E33640" w:rsidRDefault="00E33640">
      <w:pPr>
        <w:spacing w:line="240" w:lineRule="auto"/>
        <w:ind w:firstLine="0"/>
        <w:jc w:val="left"/>
        <w:outlineLvl w:val="9"/>
        <w:rPr>
          <w:ins w:id="2058" w:author="Ryan Lemos" w:date="2019-05-19T16:28:00Z"/>
        </w:rPr>
      </w:pPr>
    </w:p>
    <w:p w14:paraId="40F24F3E" w14:textId="77777777" w:rsidR="00E33640" w:rsidRPr="006D241F" w:rsidRDefault="00E33640">
      <w:pPr>
        <w:rPr>
          <w:ins w:id="2059" w:author="Ryan Lemos" w:date="2019-04-27T18:03:00Z"/>
        </w:rPr>
        <w:pPrChange w:id="2060" w:author="Ryan Lemos" w:date="2019-05-19T16:28:00Z">
          <w:pPr>
            <w:pStyle w:val="Ttulo4"/>
          </w:pPr>
        </w:pPrChange>
      </w:pPr>
    </w:p>
    <w:p w14:paraId="2AD6E227" w14:textId="77777777" w:rsidR="00E33640" w:rsidRDefault="003C127D">
      <w:pPr>
        <w:pStyle w:val="Ttulo4"/>
        <w:rPr>
          <w:ins w:id="2061" w:author="Ryan Lemos" w:date="2019-05-19T16:28:00Z"/>
        </w:rPr>
        <w:pPrChange w:id="2062" w:author="Ryan Lemos" w:date="2019-05-19T16:30:00Z">
          <w:pPr>
            <w:spacing w:line="240" w:lineRule="auto"/>
            <w:ind w:firstLine="0"/>
            <w:jc w:val="left"/>
            <w:outlineLvl w:val="9"/>
          </w:pPr>
        </w:pPrChange>
      </w:pPr>
      <w:ins w:id="2063" w:author="Ryan Lemos" w:date="2019-04-27T18:03:00Z">
        <w:r>
          <w:t>Diagrama de processos</w:t>
        </w:r>
      </w:ins>
    </w:p>
    <w:p w14:paraId="10AEC9D6" w14:textId="77777777" w:rsidR="00B224BF" w:rsidRDefault="00B224BF" w:rsidP="00E33640">
      <w:pPr>
        <w:ind w:firstLine="0"/>
        <w:rPr>
          <w:ins w:id="2064" w:author="Ryan Lemos" w:date="2019-05-19T16:31:00Z"/>
        </w:rPr>
      </w:pPr>
    </w:p>
    <w:p w14:paraId="1C81DE27" w14:textId="77777777" w:rsidR="00B224BF" w:rsidRDefault="00B224BF" w:rsidP="00E33640">
      <w:pPr>
        <w:ind w:firstLine="0"/>
        <w:rPr>
          <w:ins w:id="2065" w:author="Ryan Lemos" w:date="2019-05-19T16:31:00Z"/>
        </w:rPr>
        <w:sectPr w:rsidR="00B224BF" w:rsidSect="007216C5">
          <w:pgSz w:w="11906" w:h="16838"/>
          <w:pgMar w:top="1701" w:right="1134" w:bottom="1134" w:left="1701" w:header="1134" w:footer="567" w:gutter="0"/>
          <w:cols w:space="708"/>
          <w:docGrid w:linePitch="360"/>
        </w:sectPr>
      </w:pPr>
    </w:p>
    <w:p w14:paraId="3D34359E" w14:textId="77777777" w:rsidR="00B224BF" w:rsidRDefault="00B224BF">
      <w:pPr>
        <w:spacing w:line="240" w:lineRule="auto"/>
        <w:ind w:firstLine="0"/>
        <w:jc w:val="center"/>
        <w:outlineLvl w:val="9"/>
        <w:rPr>
          <w:ins w:id="2066" w:author="Ryan Lemos" w:date="2019-05-19T16:31:00Z"/>
        </w:rPr>
        <w:sectPr w:rsidR="00B224BF" w:rsidSect="00B224BF">
          <w:pgSz w:w="16838" w:h="11906" w:orient="landscape"/>
          <w:pgMar w:top="1701" w:right="1701" w:bottom="1134" w:left="1134" w:header="1134" w:footer="567" w:gutter="0"/>
          <w:cols w:space="708"/>
          <w:docGrid w:linePitch="360"/>
          <w:sectPrChange w:id="2067" w:author="Ryan Lemos" w:date="2019-05-19T16:32:00Z">
            <w:sectPr w:rsidR="00B224BF" w:rsidSect="00B224BF">
              <w:pgSz w:w="11906" w:h="16838" w:orient="portrait"/>
              <w:pgMar w:top="1701" w:right="1134" w:bottom="1134" w:left="1701" w:header="1134" w:footer="567" w:gutter="0"/>
            </w:sectPr>
          </w:sectPrChange>
        </w:sectPr>
        <w:pPrChange w:id="2068" w:author="Ryan Lemos" w:date="2019-05-19T16:32:00Z">
          <w:pPr>
            <w:spacing w:line="240" w:lineRule="auto"/>
            <w:ind w:firstLine="0"/>
            <w:jc w:val="left"/>
            <w:outlineLvl w:val="9"/>
          </w:pPr>
        </w:pPrChange>
      </w:pPr>
      <w:ins w:id="2069" w:author="Ryan Lemos" w:date="2019-05-19T16:32:00Z">
        <w:r>
          <w:rPr>
            <w:noProof/>
          </w:rPr>
          <w:lastRenderedPageBreak/>
          <w:drawing>
            <wp:inline distT="0" distB="0" distL="0" distR="0" wp14:anchorId="10C5C2F6" wp14:editId="0DD500E1">
              <wp:extent cx="9562754" cy="4239490"/>
              <wp:effectExtent l="0" t="0" r="635" b="8890"/>
              <wp:docPr id="131" name="Imagem 131"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102">
                        <a:extLst>
                          <a:ext uri="{28A0092B-C50C-407E-A947-70E740481C1C}">
                            <a14:useLocalDpi xmlns:a14="http://schemas.microsoft.com/office/drawing/2010/main" val="0"/>
                          </a:ext>
                        </a:extLst>
                      </a:blip>
                      <a:stretch>
                        <a:fillRect/>
                      </a:stretch>
                    </pic:blipFill>
                    <pic:spPr>
                      <a:xfrm>
                        <a:off x="0" y="0"/>
                        <a:ext cx="9590367" cy="4251732"/>
                      </a:xfrm>
                      <a:prstGeom prst="rect">
                        <a:avLst/>
                      </a:prstGeom>
                    </pic:spPr>
                  </pic:pic>
                </a:graphicData>
              </a:graphic>
            </wp:inline>
          </w:drawing>
        </w:r>
      </w:ins>
    </w:p>
    <w:p w14:paraId="16F9B1C3" w14:textId="77777777" w:rsidR="003C127D" w:rsidRDefault="003C127D" w:rsidP="003C127D">
      <w:pPr>
        <w:pStyle w:val="Ttulo3"/>
        <w:rPr>
          <w:ins w:id="2070" w:author="Ryan Lemos" w:date="2019-04-27T18:22:00Z"/>
        </w:rPr>
      </w:pPr>
      <w:ins w:id="2071" w:author="Ryan Lemos" w:date="2019-04-27T18:04:00Z">
        <w:r>
          <w:lastRenderedPageBreak/>
          <w:t>Sistema desenvolvido</w:t>
        </w:r>
      </w:ins>
    </w:p>
    <w:p w14:paraId="042544A2" w14:textId="77777777" w:rsidR="000E3B98" w:rsidRDefault="000E3B98" w:rsidP="000E3B98">
      <w:pPr>
        <w:rPr>
          <w:ins w:id="2072" w:author="Ryan Lemos" w:date="2019-04-27T18:22:00Z"/>
        </w:rPr>
      </w:pPr>
    </w:p>
    <w:p w14:paraId="24C6B692" w14:textId="77777777" w:rsidR="000E3B98" w:rsidRDefault="000E3B98" w:rsidP="000E3B98">
      <w:pPr>
        <w:rPr>
          <w:ins w:id="2073" w:author="Ryan Lemos" w:date="2019-04-27T18:22:00Z"/>
        </w:rPr>
      </w:pPr>
      <w:ins w:id="2074" w:author="Ryan Lemos" w:date="2019-04-27T18:23:00Z">
        <w:r>
          <w:t>Uma das funcionalidades especificadas no projeto e de maior importância para a aplicação foi o banco de questõe</w:t>
        </w:r>
      </w:ins>
      <w:ins w:id="2075" w:author="Ryan Lemos" w:date="2019-04-27T18:24:00Z">
        <w:r>
          <w:t>s.</w:t>
        </w:r>
      </w:ins>
      <w:ins w:id="2076" w:author="Ryan Lemos" w:date="2019-04-27T18:23:00Z">
        <w:r>
          <w:t xml:space="preserve"> </w:t>
        </w:r>
      </w:ins>
      <w:ins w:id="2077" w:author="Ryan Lemos" w:date="2019-04-27T18:24:00Z">
        <w:r>
          <w:t>Atrelado ao banco,</w:t>
        </w:r>
      </w:ins>
      <w:ins w:id="2078" w:author="Ryan Lemos" w:date="2019-04-27T18:23:00Z">
        <w:r>
          <w:t xml:space="preserve"> a geração de atividades de maneira </w:t>
        </w:r>
      </w:ins>
      <w:ins w:id="2079" w:author="Ryan Lemos" w:date="2019-04-27T18:24:00Z">
        <w:r>
          <w:t>automática</w:t>
        </w:r>
      </w:ins>
      <w:ins w:id="2080" w:author="Ryan Lemos" w:date="2019-04-27T18:23:00Z">
        <w:r>
          <w:t xml:space="preserve"> </w:t>
        </w:r>
      </w:ins>
      <w:ins w:id="2081" w:author="Ryan Lemos" w:date="2019-04-27T18:24:00Z">
        <w:r>
          <w:t>a partir da escolha de filtros. Essa seção visa apresentar como for</w:t>
        </w:r>
      </w:ins>
      <w:ins w:id="2082" w:author="Ryan Lemos" w:date="2019-04-27T18:25:00Z">
        <w:r>
          <w:t>am desenvolvidas essas funcionalidades e quais estratégias foram usadas para facilitar um processo consideravelmente complexo tendo em vista as diversas var</w:t>
        </w:r>
      </w:ins>
      <w:ins w:id="2083" w:author="Ryan Lemos" w:date="2019-04-27T18:26:00Z">
        <w:r>
          <w:t>iáveis que compõem uma atividade, suas questões e sua execução.</w:t>
        </w:r>
      </w:ins>
      <w:ins w:id="2084" w:author="Ryan Lemos" w:date="2019-04-27T18:25:00Z">
        <w:r>
          <w:t xml:space="preserve"> </w:t>
        </w:r>
      </w:ins>
      <w:ins w:id="2085" w:author="Ryan Lemos" w:date="2019-04-27T18:24:00Z">
        <w:r>
          <w:t xml:space="preserve"> </w:t>
        </w:r>
      </w:ins>
    </w:p>
    <w:p w14:paraId="7656CFF5" w14:textId="77777777" w:rsidR="000E3B98" w:rsidRPr="004C0224" w:rsidRDefault="000E3B98">
      <w:pPr>
        <w:rPr>
          <w:ins w:id="2086" w:author="Ryan Lemos" w:date="2019-04-27T18:04:00Z"/>
        </w:rPr>
        <w:pPrChange w:id="2087" w:author="Ryan Lemos" w:date="2019-04-27T18:22:00Z">
          <w:pPr>
            <w:pStyle w:val="Ttulo3"/>
          </w:pPr>
        </w:pPrChange>
      </w:pPr>
    </w:p>
    <w:p w14:paraId="7B74F0CC" w14:textId="77777777" w:rsidR="003C127D" w:rsidRDefault="003C127D" w:rsidP="003C127D">
      <w:pPr>
        <w:pStyle w:val="Ttulo4"/>
        <w:rPr>
          <w:ins w:id="2088" w:author="Ryan Lemos" w:date="2019-04-27T18:06:00Z"/>
        </w:rPr>
      </w:pPr>
      <w:ins w:id="2089" w:author="Ryan Lemos" w:date="2019-04-27T18:05:00Z">
        <w:r>
          <w:t>Professor</w:t>
        </w:r>
      </w:ins>
    </w:p>
    <w:p w14:paraId="5046B99F" w14:textId="77777777" w:rsidR="003C127D" w:rsidRDefault="003C127D" w:rsidP="003C127D">
      <w:pPr>
        <w:rPr>
          <w:ins w:id="2090" w:author="Ryan Lemos" w:date="2019-04-27T18:26:00Z"/>
        </w:rPr>
      </w:pPr>
    </w:p>
    <w:p w14:paraId="444BD7D0" w14:textId="77777777" w:rsidR="002D05BB" w:rsidRDefault="008D6124" w:rsidP="003C127D">
      <w:pPr>
        <w:rPr>
          <w:ins w:id="2091" w:author="Ryan Lemos" w:date="2019-05-19T16:38:00Z"/>
        </w:rPr>
      </w:pPr>
      <w:ins w:id="2092" w:author="Ryan Lemos" w:date="2019-04-27T18:27:00Z">
        <w:r>
          <w:t xml:space="preserve">A primeira estória definida para o segundo release </w:t>
        </w:r>
      </w:ins>
      <w:ins w:id="2093" w:author="Ryan Lemos" w:date="2019-04-27T18:28:00Z">
        <w:r w:rsidR="002D05BB">
          <w:t xml:space="preserve">se trata de uma característica que uma questão pode ter que se </w:t>
        </w:r>
      </w:ins>
      <w:ins w:id="2094" w:author="Ryan Lemos" w:date="2019-04-27T18:29:00Z">
        <w:r w:rsidR="002D05BB">
          <w:t xml:space="preserve">diz respeito </w:t>
        </w:r>
      </w:ins>
      <w:ins w:id="2095" w:author="Ryan Lemos" w:date="2019-04-27T18:28:00Z">
        <w:r w:rsidR="002D05BB">
          <w:t>ao seu assunto</w:t>
        </w:r>
      </w:ins>
      <w:ins w:id="2096" w:author="Ryan Lemos" w:date="2019-04-27T18:29:00Z">
        <w:r w:rsidR="002D05BB">
          <w:t xml:space="preserve">, o que aquela questão se refere. </w:t>
        </w:r>
      </w:ins>
      <w:ins w:id="2097" w:author="Ryan Lemos" w:date="2019-04-27T18:30:00Z">
        <w:r w:rsidR="002D05BB">
          <w:t xml:space="preserve">Essa estória pode ser identificada pela </w:t>
        </w:r>
        <w:r w:rsidR="002D05BB" w:rsidRPr="002D05BB">
          <w:rPr>
            <w:highlight w:val="yellow"/>
            <w:rPrChange w:id="2098" w:author="Ryan Lemos" w:date="2019-04-27T18:30:00Z">
              <w:rPr/>
            </w:rPrChange>
          </w:rPr>
          <w:t>figura X</w:t>
        </w:r>
        <w:r w:rsidR="002D05BB">
          <w:t xml:space="preserve">. </w:t>
        </w:r>
      </w:ins>
    </w:p>
    <w:p w14:paraId="2CA3123E" w14:textId="77777777" w:rsidR="00B224BF" w:rsidRDefault="00B224BF" w:rsidP="003C127D">
      <w:pPr>
        <w:rPr>
          <w:ins w:id="2099" w:author="Ryan Lemos" w:date="2019-04-27T18:35:00Z"/>
        </w:rPr>
      </w:pPr>
    </w:p>
    <w:p w14:paraId="06FF9989" w14:textId="77777777" w:rsidR="002D05BB" w:rsidRDefault="002D05BB" w:rsidP="002D05BB">
      <w:pPr>
        <w:ind w:firstLine="0"/>
        <w:jc w:val="center"/>
        <w:rPr>
          <w:ins w:id="2100" w:author="Ryan Lemos" w:date="2019-05-19T16:38:00Z"/>
        </w:rPr>
      </w:pPr>
      <w:ins w:id="2101" w:author="Ryan Lemos" w:date="2019-04-27T18:37:00Z">
        <w:r>
          <w:rPr>
            <w:noProof/>
          </w:rPr>
          <w:drawing>
            <wp:inline distT="0" distB="0" distL="0" distR="0" wp14:anchorId="3F8F8357" wp14:editId="7FAE8501">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14:paraId="16B1DB6A" w14:textId="77777777" w:rsidR="00B224BF" w:rsidRDefault="00B224BF" w:rsidP="002D05BB">
      <w:pPr>
        <w:ind w:firstLine="0"/>
        <w:jc w:val="center"/>
        <w:rPr>
          <w:ins w:id="2102" w:author="Ryan Lemos" w:date="2019-04-27T18:37:00Z"/>
        </w:rPr>
      </w:pPr>
    </w:p>
    <w:p w14:paraId="403B1F4A" w14:textId="77777777" w:rsidR="002D05BB" w:rsidRDefault="00C0541F" w:rsidP="00C0541F">
      <w:pPr>
        <w:rPr>
          <w:ins w:id="2103" w:author="Ryan Lemos" w:date="2019-04-27T18:50:00Z"/>
        </w:rPr>
      </w:pPr>
      <w:ins w:id="2104" w:author="Ryan Lemos" w:date="2019-04-27T18:38:00Z">
        <w:r>
          <w:t xml:space="preserve">Como descrito na </w:t>
        </w:r>
        <w:r w:rsidRPr="00C0541F">
          <w:rPr>
            <w:highlight w:val="yellow"/>
            <w:rPrChange w:id="2105" w:author="Ryan Lemos" w:date="2019-04-27T18:38:00Z">
              <w:rPr/>
            </w:rPrChange>
          </w:rPr>
          <w:t>figura X</w:t>
        </w:r>
        <w:r>
          <w:t xml:space="preserve"> essa estória apresenta algumas restrições. Uma delas serve para barr</w:t>
        </w:r>
      </w:ins>
      <w:ins w:id="2106" w:author="Ryan Lemos" w:date="2019-04-27T18:39:00Z">
        <w:r>
          <w:t xml:space="preserve">ar o professor em caso de tentativa de exclusão de um assunto que já pertença a uma questão. </w:t>
        </w:r>
      </w:ins>
      <w:ins w:id="2107" w:author="Ryan Lemos" w:date="2019-04-27T18:40:00Z">
        <w:r>
          <w:t>Isso serve para evitar inconsistências. Apesar de o sistema estar utilizando um recurso do framework Lara</w:t>
        </w:r>
      </w:ins>
      <w:ins w:id="2108" w:author="Ryan Lemos" w:date="2019-04-27T18:41:00Z">
        <w:r>
          <w:t xml:space="preserve">vel, chamado </w:t>
        </w:r>
        <w:r w:rsidRPr="00C0541F">
          <w:rPr>
            <w:i/>
            <w:rPrChange w:id="2109" w:author="Ryan Lemos" w:date="2019-04-27T18:41:00Z">
              <w:rPr/>
            </w:rPrChange>
          </w:rPr>
          <w:t>soft</w:t>
        </w:r>
        <w:r>
          <w:t xml:space="preserve"> </w:t>
        </w:r>
        <w:r w:rsidRPr="00C0541F">
          <w:rPr>
            <w:i/>
            <w:rPrChange w:id="2110" w:author="Ryan Lemos" w:date="2019-04-27T18:41:00Z">
              <w:rPr/>
            </w:rPrChange>
          </w:rPr>
          <w:t>deletes</w:t>
        </w:r>
        <w:r>
          <w:t>, que evita a exclusão definitiva de um registro</w:t>
        </w:r>
      </w:ins>
      <w:ins w:id="2111" w:author="Ryan Lemos" w:date="2019-04-27T18:43:00Z">
        <w:r>
          <w:t>.</w:t>
        </w:r>
      </w:ins>
      <w:ins w:id="2112" w:author="Ryan Lemos" w:date="2019-04-27T18:44:00Z">
        <w:r>
          <w:t xml:space="preserve"> Esse recurso funciona adicionando uma coluna na tabela denominada </w:t>
        </w:r>
      </w:ins>
      <w:ins w:id="2113" w:author="Ryan Lemos" w:date="2019-04-27T18:45:00Z">
        <w:r>
          <w:t>‘</w:t>
        </w:r>
      </w:ins>
      <w:ins w:id="2114" w:author="Ryan Lemos" w:date="2019-04-27T18:44:00Z">
        <w:r w:rsidRPr="00C0541F">
          <w:rPr>
            <w:i/>
            <w:rPrChange w:id="2115" w:author="Ryan Lemos" w:date="2019-04-27T18:45:00Z">
              <w:rPr/>
            </w:rPrChange>
          </w:rPr>
          <w:t>deleted_at</w:t>
        </w:r>
      </w:ins>
      <w:ins w:id="2116" w:author="Ryan Lemos" w:date="2019-04-27T18:45:00Z">
        <w:r>
          <w:rPr>
            <w:i/>
          </w:rPr>
          <w:t xml:space="preserve">’, </w:t>
        </w:r>
        <w:r>
          <w:t>que indica a data em que o registro foi excluído. Assim nas buscas pelo registro o Laravel ignora os registros que apresentem essa coluna</w:t>
        </w:r>
      </w:ins>
      <w:ins w:id="2117" w:author="Ryan Lemos" w:date="2019-04-27T18:46:00Z">
        <w:r>
          <w:t xml:space="preserve"> com um valor</w:t>
        </w:r>
      </w:ins>
      <w:ins w:id="2118" w:author="Ryan Lemos" w:date="2019-04-27T18:45:00Z">
        <w:r>
          <w:t xml:space="preserve"> diferente de </w:t>
        </w:r>
      </w:ins>
      <w:ins w:id="2119" w:author="Ryan Lemos" w:date="2019-04-27T18:46:00Z">
        <w:r>
          <w:t>nulo. Porém esse recurso no sistema está sendo utilizado de maneira a evitar a exclusão definitiva de registros importantes</w:t>
        </w:r>
      </w:ins>
      <w:ins w:id="2120" w:author="Ryan Lemos" w:date="2019-04-27T18:47:00Z">
        <w:r>
          <w:t xml:space="preserve">. Assim decidiu-se pelo bloqueio do botão </w:t>
        </w:r>
        <w:r w:rsidR="007169BE">
          <w:t>de exc</w:t>
        </w:r>
      </w:ins>
      <w:ins w:id="2121" w:author="Ryan Lemos" w:date="2019-04-27T18:48:00Z">
        <w:r w:rsidR="007169BE">
          <w:t>lusão</w:t>
        </w:r>
      </w:ins>
      <w:ins w:id="2122" w:author="Ryan Lemos" w:date="2019-04-27T18:49:00Z">
        <w:r w:rsidR="007169BE">
          <w:t>,</w:t>
        </w:r>
      </w:ins>
      <w:ins w:id="2123" w:author="Ryan Lemos" w:date="2019-04-27T18:48:00Z">
        <w:r w:rsidR="007169BE">
          <w:t xml:space="preserve"> conforme visto</w:t>
        </w:r>
      </w:ins>
      <w:ins w:id="2124" w:author="Ryan Lemos" w:date="2019-04-27T18:49:00Z">
        <w:r w:rsidR="007169BE">
          <w:t xml:space="preserve"> na </w:t>
        </w:r>
        <w:r w:rsidR="007169BE" w:rsidRPr="007169BE">
          <w:rPr>
            <w:highlight w:val="yellow"/>
            <w:rPrChange w:id="2125" w:author="Ryan Lemos" w:date="2019-04-27T18:49:00Z">
              <w:rPr/>
            </w:rPrChange>
          </w:rPr>
          <w:t>figura x</w:t>
        </w:r>
        <w:r w:rsidR="007169BE">
          <w:t>,</w:t>
        </w:r>
      </w:ins>
      <w:ins w:id="2126" w:author="Ryan Lemos" w:date="2019-04-27T18:48:00Z">
        <w:r w:rsidR="007169BE">
          <w:t xml:space="preserve"> para evitar que questões cadastradas possam trazer consigo assuntos que já foram excluídos.</w:t>
        </w:r>
      </w:ins>
    </w:p>
    <w:p w14:paraId="372C330C" w14:textId="77777777" w:rsidR="007169BE" w:rsidRDefault="007169BE" w:rsidP="00C0541F">
      <w:pPr>
        <w:rPr>
          <w:ins w:id="2127" w:author="Ryan Lemos" w:date="2019-04-27T18:49:00Z"/>
        </w:rPr>
      </w:pPr>
    </w:p>
    <w:p w14:paraId="35AF330B" w14:textId="77777777" w:rsidR="007169BE" w:rsidRDefault="007169BE" w:rsidP="007169BE">
      <w:pPr>
        <w:ind w:firstLine="0"/>
        <w:jc w:val="center"/>
        <w:rPr>
          <w:ins w:id="2128" w:author="Ryan Lemos" w:date="2019-04-27T18:52:00Z"/>
        </w:rPr>
      </w:pPr>
      <w:ins w:id="2129" w:author="Ryan Lemos" w:date="2019-04-27T18:49:00Z">
        <w:r>
          <w:rPr>
            <w:noProof/>
          </w:rPr>
          <w:lastRenderedPageBreak/>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2727325"/>
                      </a:xfrm>
                      <a:prstGeom prst="rect">
                        <a:avLst/>
                      </a:prstGeom>
                    </pic:spPr>
                  </pic:pic>
                </a:graphicData>
              </a:graphic>
            </wp:inline>
          </w:drawing>
        </w:r>
      </w:ins>
    </w:p>
    <w:p w14:paraId="1D46051D" w14:textId="77777777" w:rsidR="007169BE" w:rsidRDefault="007169BE" w:rsidP="007169BE">
      <w:pPr>
        <w:rPr>
          <w:ins w:id="2130" w:author="Ryan Lemos" w:date="2019-04-27T18:52:00Z"/>
        </w:rPr>
      </w:pPr>
    </w:p>
    <w:p w14:paraId="223EF464" w14:textId="77777777" w:rsidR="007169BE" w:rsidRDefault="007169BE">
      <w:pPr>
        <w:rPr>
          <w:ins w:id="2131" w:author="Ryan Lemos" w:date="2019-04-27T18:51:00Z"/>
        </w:rPr>
        <w:pPrChange w:id="2132" w:author="Ryan Lemos" w:date="2019-04-27T18:52:00Z">
          <w:pPr>
            <w:ind w:firstLine="0"/>
            <w:jc w:val="center"/>
          </w:pPr>
        </w:pPrChange>
      </w:pPr>
      <w:ins w:id="2133" w:author="Ryan Lemos" w:date="2019-04-27T18:52:00Z">
        <w:r w:rsidRPr="00021305">
          <w:rPr>
            <w:highlight w:val="yellow"/>
            <w:rPrChange w:id="2134" w:author="Ryan Lemos" w:date="2019-07-28T18:20:00Z">
              <w:rPr/>
            </w:rPrChange>
          </w:rPr>
          <w:t xml:space="preserve">A figura x representa o cadastro de um assunto, com os campos contendo nome e o ícone. </w:t>
        </w:r>
      </w:ins>
      <w:ins w:id="2135" w:author="Ryan Lemos" w:date="2019-04-27T18:56:00Z">
        <w:r w:rsidRPr="00021305">
          <w:rPr>
            <w:highlight w:val="yellow"/>
            <w:rPrChange w:id="2136" w:author="Ryan Lemos" w:date="2019-07-28T18:20:00Z">
              <w:rPr/>
            </w:rPrChange>
          </w:rPr>
          <w:t>O ícone, porém,</w:t>
        </w:r>
      </w:ins>
      <w:ins w:id="2137" w:author="Ryan Lemos" w:date="2019-04-27T18:52:00Z">
        <w:r w:rsidRPr="00021305">
          <w:rPr>
            <w:highlight w:val="yellow"/>
            <w:rPrChange w:id="2138" w:author="Ryan Lemos" w:date="2019-07-28T18:20:00Z">
              <w:rPr/>
            </w:rPrChange>
          </w:rPr>
          <w:t xml:space="preserve"> não é obrigatório.</w:t>
        </w:r>
      </w:ins>
    </w:p>
    <w:p w14:paraId="64326569" w14:textId="77777777" w:rsidR="007169BE" w:rsidRDefault="007169BE" w:rsidP="007169BE">
      <w:pPr>
        <w:ind w:firstLine="0"/>
        <w:jc w:val="center"/>
        <w:rPr>
          <w:ins w:id="2139" w:author="Ryan Lemos" w:date="2019-04-27T18:53:00Z"/>
        </w:rPr>
      </w:pPr>
      <w:ins w:id="2140" w:author="Ryan Lemos" w:date="2019-04-27T18:51:00Z">
        <w:r>
          <w:rPr>
            <w:noProof/>
          </w:rPr>
          <w:drawing>
            <wp:inline distT="0" distB="0" distL="0" distR="0" wp14:anchorId="393FBC4A" wp14:editId="5D272CB0">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239" cy="2208213"/>
                      </a:xfrm>
                      <a:prstGeom prst="rect">
                        <a:avLst/>
                      </a:prstGeom>
                    </pic:spPr>
                  </pic:pic>
                </a:graphicData>
              </a:graphic>
            </wp:inline>
          </w:drawing>
        </w:r>
      </w:ins>
    </w:p>
    <w:p w14:paraId="7C69591D" w14:textId="77777777" w:rsidR="007169BE" w:rsidRDefault="007169BE" w:rsidP="00021305">
      <w:pPr>
        <w:ind w:firstLine="0"/>
        <w:rPr>
          <w:ins w:id="2141" w:author="Ryan Lemos" w:date="2019-04-27T18:57:00Z"/>
        </w:rPr>
        <w:pPrChange w:id="2142" w:author="Ryan Lemos" w:date="2019-07-28T18:20:00Z">
          <w:pPr>
            <w:ind w:firstLine="0"/>
            <w:jc w:val="center"/>
          </w:pPr>
        </w:pPrChange>
      </w:pPr>
    </w:p>
    <w:p w14:paraId="708CA3EB" w14:textId="77777777" w:rsidR="0049723A" w:rsidRDefault="0049723A" w:rsidP="007169BE">
      <w:pPr>
        <w:ind w:firstLine="0"/>
        <w:jc w:val="center"/>
        <w:rPr>
          <w:ins w:id="2143" w:author="Ryan Lemos" w:date="2019-04-27T18:57:00Z"/>
        </w:rPr>
      </w:pPr>
    </w:p>
    <w:p w14:paraId="5E796E46" w14:textId="77777777" w:rsidR="0049723A" w:rsidRDefault="00894804" w:rsidP="0049723A">
      <w:pPr>
        <w:rPr>
          <w:ins w:id="2144" w:author="Ryan Lemos" w:date="2019-04-27T19:03:00Z"/>
        </w:rPr>
      </w:pPr>
      <w:ins w:id="2145" w:author="Ryan Lemos" w:date="2019-04-27T18:57:00Z">
        <w:r>
          <w:t>A est</w:t>
        </w:r>
      </w:ins>
      <w:ins w:id="2146" w:author="Ryan Lemos" w:date="2019-04-27T18:58:00Z">
        <w:r>
          <w:t>ória seguinte se trata da criação de uma questão</w:t>
        </w:r>
      </w:ins>
      <w:ins w:id="2147" w:author="Ryan Lemos" w:date="2019-04-27T19:03:00Z">
        <w:r w:rsidR="00D54A70">
          <w:t>. Apesar de parecer um processo simples, tem uma série de vertentes que devem ser</w:t>
        </w:r>
      </w:ins>
      <w:ins w:id="2148" w:author="Ryan Lemos" w:date="2019-04-27T19:04:00Z">
        <w:r w:rsidR="00D54A70">
          <w:t xml:space="preserve"> tratadas conforme visto na estória da </w:t>
        </w:r>
        <w:r w:rsidR="00D54A70" w:rsidRPr="00D54A70">
          <w:rPr>
            <w:highlight w:val="yellow"/>
            <w:rPrChange w:id="2149" w:author="Ryan Lemos" w:date="2019-04-27T19:04:00Z">
              <w:rPr/>
            </w:rPrChange>
          </w:rPr>
          <w:t>figura x</w:t>
        </w:r>
        <w:r w:rsidR="00D54A70">
          <w:t xml:space="preserve">. </w:t>
        </w:r>
      </w:ins>
    </w:p>
    <w:p w14:paraId="73884FAA" w14:textId="77777777" w:rsidR="00D54A70" w:rsidRDefault="00D54A70" w:rsidP="0049723A">
      <w:pPr>
        <w:rPr>
          <w:ins w:id="2150" w:author="Ryan Lemos" w:date="2019-04-27T19:02:00Z"/>
        </w:rPr>
      </w:pPr>
    </w:p>
    <w:p w14:paraId="4F651D99" w14:textId="77777777" w:rsidR="00D54A70" w:rsidRDefault="00467D55">
      <w:pPr>
        <w:ind w:firstLine="0"/>
        <w:jc w:val="center"/>
        <w:rPr>
          <w:ins w:id="2151" w:author="Ryan Lemos" w:date="2019-04-29T10:52:00Z"/>
        </w:rPr>
      </w:pPr>
      <w:ins w:id="2152" w:author="Ryan Lemos" w:date="2019-04-27T19:09:00Z">
        <w:r>
          <w:rPr>
            <w:noProof/>
          </w:rPr>
          <w:lastRenderedPageBreak/>
          <w:drawing>
            <wp:inline distT="0" distB="0" distL="0" distR="0" wp14:anchorId="42EA328E" wp14:editId="2DA24A87">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14:paraId="752D65B3" w14:textId="77777777" w:rsidR="00705B26" w:rsidRDefault="00705B26">
      <w:pPr>
        <w:ind w:firstLine="0"/>
        <w:jc w:val="center"/>
        <w:rPr>
          <w:ins w:id="2153" w:author="Ryan Lemos" w:date="2019-04-27T19:04:00Z"/>
        </w:rPr>
        <w:pPrChange w:id="2154" w:author="Ryan Lemos" w:date="2019-04-27T19:14:00Z">
          <w:pPr>
            <w:jc w:val="center"/>
          </w:pPr>
        </w:pPrChange>
      </w:pPr>
    </w:p>
    <w:p w14:paraId="69A36C2D" w14:textId="77777777" w:rsidR="00D54A70" w:rsidRDefault="00D54A70" w:rsidP="00D54A70">
      <w:pPr>
        <w:rPr>
          <w:ins w:id="2155" w:author="Ryan Lemos" w:date="2019-04-27T19:07:00Z"/>
        </w:rPr>
      </w:pPr>
      <w:ins w:id="2156" w:author="Ryan Lemos" w:date="2019-04-27T19:04:00Z">
        <w:r>
          <w:t>Des</w:t>
        </w:r>
      </w:ins>
      <w:ins w:id="2157" w:author="Ryan Lemos" w:date="2019-04-27T19:05:00Z">
        <w:r>
          <w:t>de a indicação se é uma questão discursiva ou não, se o professor quer disponibiliz</w:t>
        </w:r>
      </w:ins>
      <w:ins w:id="2158" w:author="Ryan Lemos" w:date="2019-04-27T19:07:00Z">
        <w:r>
          <w:t>á</w:t>
        </w:r>
      </w:ins>
      <w:ins w:id="2159" w:author="Ryan Lemos" w:date="2019-04-27T19:05:00Z">
        <w:r>
          <w:t>-la para outros professores utilizarem em suas atividades, o nível</w:t>
        </w:r>
      </w:ins>
      <w:ins w:id="2160" w:author="Ryan Lemos" w:date="2019-04-27T19:06:00Z">
        <w:r>
          <w:t xml:space="preserve"> (ou ano do aluno), dificuldade e tipo da questão (que é dividido em questões de fala, escuta, leitura e escrita)</w:t>
        </w:r>
      </w:ins>
      <w:ins w:id="2161" w:author="Ryan Lemos" w:date="2019-04-27T19:07:00Z">
        <w:r>
          <w:t xml:space="preserve"> e </w:t>
        </w:r>
      </w:ins>
      <w:ins w:id="2162" w:author="Ryan Lemos" w:date="2019-04-27T19:08:00Z">
        <w:r>
          <w:t>itens de apoio a resolução</w:t>
        </w:r>
        <w:r w:rsidR="00467D55">
          <w:t xml:space="preserve"> e o seu assunto</w:t>
        </w:r>
      </w:ins>
      <w:ins w:id="2163" w:author="Ryan Lemos" w:date="2019-04-27T19:06:00Z">
        <w:r>
          <w:t>.</w:t>
        </w:r>
      </w:ins>
    </w:p>
    <w:p w14:paraId="3D79E6C5" w14:textId="77777777" w:rsidR="00D54A70" w:rsidRDefault="00D54A70" w:rsidP="00D54A70">
      <w:pPr>
        <w:rPr>
          <w:ins w:id="2164" w:author="Ryan Lemos" w:date="2019-04-27T19:14:00Z"/>
        </w:rPr>
      </w:pPr>
      <w:ins w:id="2165" w:author="Ryan Lemos" w:date="2019-04-27T19:07:00Z">
        <w:r>
          <w:t xml:space="preserve">Pelo fato de ser um processo </w:t>
        </w:r>
      </w:ins>
      <w:ins w:id="2166" w:author="Ryan Lemos" w:date="2019-04-27T19:08:00Z">
        <w:r w:rsidR="00467D55">
          <w:t>com um número grande</w:t>
        </w:r>
      </w:ins>
      <w:ins w:id="2167" w:author="Ryan Lemos" w:date="2019-04-27T19:10:00Z">
        <w:r w:rsidR="00893103">
          <w:t xml:space="preserve"> de entradas do usuário decidiu-se por dividir o processo de cadastro em etapas a fim de melhorar </w:t>
        </w:r>
      </w:ins>
      <w:ins w:id="2168" w:author="Ryan Lemos" w:date="2019-04-27T19:11:00Z">
        <w:r w:rsidR="00893103">
          <w:t>a interação com o usuário. Ao todo são somadas 4 etapas, sendo a primeira dedicada aos assuntos</w:t>
        </w:r>
      </w:ins>
      <w:ins w:id="2169" w:author="Ryan Lemos" w:date="2019-04-27T19:12:00Z">
        <w:r w:rsidR="00893103">
          <w:t>; a segunda dedicada aos dados da questão, como dificuldade, se é discursiva ou não; a terceira etapa se trata das alternati</w:t>
        </w:r>
      </w:ins>
      <w:ins w:id="2170" w:author="Ryan Lemos" w:date="2019-04-27T19:13:00Z">
        <w:r w:rsidR="00893103">
          <w:t>vas da questão, caso a questão seja de marcar, habilita-se essa etapa; por último se tem a etapa dos itens de apoio.</w:t>
        </w:r>
      </w:ins>
    </w:p>
    <w:p w14:paraId="0896E70A" w14:textId="77777777" w:rsidR="00893103" w:rsidRDefault="00893103" w:rsidP="00D54A70">
      <w:pPr>
        <w:rPr>
          <w:ins w:id="2171" w:author="Ryan Lemos" w:date="2019-05-19T16:38:00Z"/>
        </w:rPr>
      </w:pPr>
      <w:ins w:id="2172" w:author="Ryan Lemos" w:date="2019-04-27T19:14:00Z">
        <w:r>
          <w:t xml:space="preserve">A </w:t>
        </w:r>
        <w:r w:rsidRPr="00893103">
          <w:rPr>
            <w:highlight w:val="yellow"/>
            <w:rPrChange w:id="2173" w:author="Ryan Lemos" w:date="2019-04-27T19:14:00Z">
              <w:rPr/>
            </w:rPrChange>
          </w:rPr>
          <w:t>figura X</w:t>
        </w:r>
        <w:r>
          <w:t xml:space="preserve"> se refere a primeira etapa que se dá pela escolha dos assuntos.</w:t>
        </w:r>
      </w:ins>
      <w:ins w:id="2174" w:author="Ryan Lemos" w:date="2019-04-27T19:16:00Z">
        <w:r w:rsidR="00B77D37">
          <w:t xml:space="preserve"> Foi-se utilizado uma estrutura semelhante a estrutura de </w:t>
        </w:r>
        <w:r w:rsidR="00B77D37" w:rsidRPr="00B77D37">
          <w:rPr>
            <w:i/>
            <w:rPrChange w:id="2175" w:author="Ryan Lemos" w:date="2019-04-27T19:17:00Z">
              <w:rPr/>
            </w:rPrChange>
          </w:rPr>
          <w:t>tags</w:t>
        </w:r>
        <w:r w:rsidR="00B77D37">
          <w:t>, por meio de um recurso</w:t>
        </w:r>
      </w:ins>
      <w:ins w:id="2176" w:author="Ryan Lemos" w:date="2019-04-27T19:17:00Z">
        <w:r w:rsidR="00B77D37">
          <w:t xml:space="preserve"> nativo do MaterializeCSS. Com esse recurso é possível ao usuário digitar o nome de um assunto e caso esse assunto esteja previamente cadastrado na base de dados </w:t>
        </w:r>
      </w:ins>
      <w:ins w:id="2177" w:author="Ryan Lemos" w:date="2019-04-27T19:18:00Z">
        <w:r w:rsidR="00B77D37">
          <w:t>ele aparecerá na lista de assuntos disponíveis, bastando clica</w:t>
        </w:r>
      </w:ins>
      <w:ins w:id="2178" w:author="Ryan Lemos" w:date="2019-04-27T19:19:00Z">
        <w:r w:rsidR="00EA685B">
          <w:t>r</w:t>
        </w:r>
      </w:ins>
      <w:ins w:id="2179" w:author="Ryan Lemos" w:date="2019-04-27T19:18:00Z">
        <w:r w:rsidR="00B77D37">
          <w:t xml:space="preserve"> sobre o assunto</w:t>
        </w:r>
      </w:ins>
      <w:ins w:id="2180" w:author="Ryan Lemos" w:date="2019-04-27T19:19:00Z">
        <w:r w:rsidR="00EA685B">
          <w:t xml:space="preserve">. Caso o assunto escolhido não esteja presente na base de dados o professor pode inseri-lo digitando-o e pressionando a tecla </w:t>
        </w:r>
        <w:r w:rsidR="00EA685B" w:rsidRPr="00EA685B">
          <w:rPr>
            <w:i/>
            <w:rPrChange w:id="2181" w:author="Ryan Lemos" w:date="2019-04-27T19:20:00Z">
              <w:rPr/>
            </w:rPrChange>
          </w:rPr>
          <w:t>enter</w:t>
        </w:r>
        <w:r w:rsidR="00EA685B">
          <w:t xml:space="preserve"> para</w:t>
        </w:r>
      </w:ins>
      <w:ins w:id="2182" w:author="Ryan Lemos" w:date="2019-04-27T19:20:00Z">
        <w:r w:rsidR="00EA685B">
          <w:t xml:space="preserve"> </w:t>
        </w:r>
      </w:ins>
      <w:ins w:id="2183" w:author="Ryan Lemos" w:date="2019-04-27T19:22:00Z">
        <w:r w:rsidR="00EA685B">
          <w:t>adicioná-lo</w:t>
        </w:r>
      </w:ins>
      <w:ins w:id="2184" w:author="Ryan Lemos" w:date="2019-04-27T19:20:00Z">
        <w:r w:rsidR="00EA685B">
          <w:t xml:space="preserve"> a atividade e por conseguinte inclui-lo na base de dados.</w:t>
        </w:r>
      </w:ins>
      <w:ins w:id="2185" w:author="Ryan Lemos" w:date="2019-04-27T19:19:00Z">
        <w:r w:rsidR="00EA685B">
          <w:t xml:space="preserve"> </w:t>
        </w:r>
      </w:ins>
    </w:p>
    <w:p w14:paraId="202A2B73" w14:textId="77777777" w:rsidR="00B224BF" w:rsidRDefault="00B224BF" w:rsidP="00D54A70">
      <w:pPr>
        <w:rPr>
          <w:ins w:id="2186" w:author="Ryan Lemos" w:date="2019-04-27T19:14:00Z"/>
        </w:rPr>
      </w:pPr>
    </w:p>
    <w:p w14:paraId="0CD192D4" w14:textId="77777777" w:rsidR="004C0224" w:rsidRDefault="00B77D37">
      <w:pPr>
        <w:ind w:firstLine="0"/>
        <w:jc w:val="center"/>
        <w:rPr>
          <w:ins w:id="2187" w:author="Ryan Lemos" w:date="2019-04-28T10:15:00Z"/>
        </w:rPr>
      </w:pPr>
      <w:ins w:id="2188" w:author="Ryan Lemos" w:date="2019-04-27T19:14:00Z">
        <w:r>
          <w:rPr>
            <w:noProof/>
          </w:rPr>
          <w:lastRenderedPageBreak/>
          <w:drawing>
            <wp:inline distT="0" distB="0" distL="0" distR="0" wp14:anchorId="4611E7D2" wp14:editId="37F747C5">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14:paraId="5EFA7D65" w14:textId="77777777" w:rsidR="004C0224" w:rsidRDefault="004C0224" w:rsidP="004C0224">
      <w:pPr>
        <w:rPr>
          <w:ins w:id="2189" w:author="Ryan Lemos" w:date="2019-04-28T10:18:00Z"/>
        </w:rPr>
      </w:pPr>
    </w:p>
    <w:p w14:paraId="4AA9763D" w14:textId="77777777" w:rsidR="004C0224" w:rsidRDefault="004C0224" w:rsidP="004C0224">
      <w:pPr>
        <w:rPr>
          <w:ins w:id="2190" w:author="Ryan Lemos" w:date="2019-04-28T10:15:00Z"/>
        </w:rPr>
      </w:pPr>
      <w:ins w:id="2191" w:author="Ryan Lemos" w:date="2019-04-28T10:18:00Z">
        <w:r>
          <w:t xml:space="preserve">Já a </w:t>
        </w:r>
        <w:r w:rsidRPr="004C0224">
          <w:rPr>
            <w:highlight w:val="yellow"/>
            <w:rPrChange w:id="2192" w:author="Ryan Lemos" w:date="2019-04-28T10:18:00Z">
              <w:rPr/>
            </w:rPrChange>
          </w:rPr>
          <w:t>figura X</w:t>
        </w:r>
        <w:r>
          <w:t xml:space="preserve"> se refere ao segundo passo, que contém todos os dados da questão, como a questão em s</w:t>
        </w:r>
      </w:ins>
      <w:ins w:id="2193" w:author="Ryan Lemos" w:date="2019-04-28T10:19:00Z">
        <w:r>
          <w:t>i, seu tipo, dificuldade, nível, tempo para resolução do aluno pelo ambiente, se é uma questão discursiva ou não e se o professor quer disponibiliz</w:t>
        </w:r>
      </w:ins>
      <w:ins w:id="2194" w:author="Ryan Lemos" w:date="2019-04-28T10:20:00Z">
        <w:r>
          <w:t>á</w:t>
        </w:r>
      </w:ins>
      <w:ins w:id="2195" w:author="Ryan Lemos" w:date="2019-04-28T10:19:00Z">
        <w:r>
          <w:t xml:space="preserve">-la para outros professores. </w:t>
        </w:r>
      </w:ins>
      <w:ins w:id="2196" w:author="Ryan Lemos" w:date="2019-04-28T10:20:00Z">
        <w:r>
          <w:t>Cada etapa contém um quadro azul contendo as instruções de preenchimento daquela etapa em específico.</w:t>
        </w:r>
      </w:ins>
      <w:ins w:id="2197" w:author="Ryan Lemos" w:date="2019-05-02T06:29:00Z">
        <w:r w:rsidR="00C00F6E">
          <w:t xml:space="preserve"> Para </w:t>
        </w:r>
      </w:ins>
      <w:ins w:id="2198" w:author="Ryan Lemos" w:date="2019-05-02T06:30:00Z">
        <w:r w:rsidR="00C00F6E">
          <w:t xml:space="preserve">criar o elemento de edição de texto presente no campo questão foi-se utilizado um plugin </w:t>
        </w:r>
      </w:ins>
      <w:ins w:id="2199" w:author="Ryan Lemos" w:date="2019-05-02T06:31:00Z">
        <w:r w:rsidR="00C00F6E">
          <w:t xml:space="preserve">JavaScript chamado CKEditor, que </w:t>
        </w:r>
      </w:ins>
      <w:ins w:id="2200" w:author="Ryan Lemos" w:date="2019-05-02T06:32:00Z">
        <w:r w:rsidR="00C00F6E">
          <w:t>detém uma série de ferramentas para edição de</w:t>
        </w:r>
      </w:ins>
      <w:ins w:id="2201" w:author="Ryan Lemos" w:date="2019-05-02T06:33:00Z">
        <w:r w:rsidR="00C00F6E">
          <w:t xml:space="preserve"> textos, como negrito, itálico, criação de </w:t>
        </w:r>
      </w:ins>
      <w:ins w:id="2202" w:author="Ryan Lemos" w:date="2019-05-02T06:36:00Z">
        <w:r w:rsidR="00CF506D">
          <w:t>listas etc.</w:t>
        </w:r>
      </w:ins>
      <w:ins w:id="2203" w:author="Ryan Lemos" w:date="2019-05-02T06:33:00Z">
        <w:r w:rsidR="00C00F6E">
          <w:t xml:space="preserve"> (CKEDITOR, 2019).</w:t>
        </w:r>
      </w:ins>
    </w:p>
    <w:p w14:paraId="6229E73D" w14:textId="77777777" w:rsidR="004C0224" w:rsidRDefault="004C0224">
      <w:pPr>
        <w:rPr>
          <w:ins w:id="2204" w:author="Ryan Lemos" w:date="2019-04-28T10:15:00Z"/>
        </w:rPr>
        <w:pPrChange w:id="2205" w:author="Ryan Lemos" w:date="2019-04-28T10:15:00Z">
          <w:pPr>
            <w:ind w:firstLine="0"/>
            <w:jc w:val="center"/>
          </w:pPr>
        </w:pPrChange>
      </w:pPr>
    </w:p>
    <w:p w14:paraId="7C98EA45" w14:textId="77777777" w:rsidR="004C0224" w:rsidRDefault="00B77D37">
      <w:pPr>
        <w:ind w:firstLine="0"/>
        <w:jc w:val="center"/>
        <w:rPr>
          <w:ins w:id="2206" w:author="Ryan Lemos" w:date="2019-04-28T10:21:00Z"/>
        </w:rPr>
      </w:pPr>
      <w:ins w:id="2207" w:author="Ryan Lemos" w:date="2019-04-27T19:14:00Z">
        <w:r>
          <w:rPr>
            <w:noProof/>
          </w:rPr>
          <w:drawing>
            <wp:inline distT="0" distB="0" distL="0" distR="0" wp14:anchorId="24891A4C" wp14:editId="3AC2A54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14:paraId="1160547A" w14:textId="77777777" w:rsidR="004C0224" w:rsidRDefault="004C0224" w:rsidP="004C0224">
      <w:pPr>
        <w:rPr>
          <w:ins w:id="2208" w:author="Ryan Lemos" w:date="2019-04-28T10:21:00Z"/>
        </w:rPr>
      </w:pPr>
    </w:p>
    <w:p w14:paraId="37958617" w14:textId="77777777" w:rsidR="004C0224" w:rsidRDefault="004C0224">
      <w:pPr>
        <w:rPr>
          <w:ins w:id="2209" w:author="Ryan Lemos" w:date="2019-04-28T10:16:00Z"/>
        </w:rPr>
        <w:pPrChange w:id="2210" w:author="Ryan Lemos" w:date="2019-04-28T10:21:00Z">
          <w:pPr>
            <w:ind w:firstLine="0"/>
            <w:jc w:val="center"/>
          </w:pPr>
        </w:pPrChange>
      </w:pPr>
      <w:ins w:id="2211" w:author="Ryan Lemos" w:date="2019-04-28T10:21:00Z">
        <w:r>
          <w:lastRenderedPageBreak/>
          <w:t xml:space="preserve">Caso a questão seja de marcar a terceira etapa fica disponível, conforme visto na </w:t>
        </w:r>
        <w:r w:rsidRPr="004C0224">
          <w:rPr>
            <w:highlight w:val="yellow"/>
            <w:rPrChange w:id="2212" w:author="Ryan Lemos" w:date="2019-04-28T10:21:00Z">
              <w:rPr/>
            </w:rPrChange>
          </w:rPr>
          <w:t>figura X</w:t>
        </w:r>
        <w:r>
          <w:t>. Nela o professor deve inserir as alternativas u</w:t>
        </w:r>
      </w:ins>
      <w:ins w:id="2213" w:author="Ryan Lemos" w:date="2019-04-28T10:22:00Z">
        <w:r>
          <w:t>ma a uma. Faz isso por meio do campo alternativa e posteriormente clicando no botão com o ícone de ‘+’. O professor deve ainda marcar qual daquelas a</w:t>
        </w:r>
      </w:ins>
      <w:ins w:id="2214" w:author="Ryan Lemos" w:date="2019-04-28T10:23:00Z">
        <w:r>
          <w:t>lternativas é a alternativa correta</w:t>
        </w:r>
        <w:r w:rsidR="00BC4BB5">
          <w:t>. Somente uma alternativa será considerada a correta. Ainda é possível a remoção de alternativas por meio do botão com o ícone de ‘-‘.</w:t>
        </w:r>
      </w:ins>
    </w:p>
    <w:p w14:paraId="7E45FBEA" w14:textId="77777777" w:rsidR="004C0224" w:rsidRDefault="004C0224">
      <w:pPr>
        <w:ind w:firstLine="0"/>
        <w:jc w:val="center"/>
        <w:rPr>
          <w:ins w:id="2215" w:author="Ryan Lemos" w:date="2019-04-28T10:16:00Z"/>
        </w:rPr>
      </w:pPr>
    </w:p>
    <w:p w14:paraId="5DDE3EDC" w14:textId="77777777" w:rsidR="004C0224" w:rsidRDefault="00B77D37">
      <w:pPr>
        <w:ind w:firstLine="0"/>
        <w:jc w:val="center"/>
        <w:rPr>
          <w:ins w:id="2216" w:author="Ryan Lemos" w:date="2019-04-28T10:24:00Z"/>
        </w:rPr>
      </w:pPr>
      <w:ins w:id="2217" w:author="Ryan Lemos" w:date="2019-04-27T19:14:00Z">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14:paraId="321E6BB1" w14:textId="77777777" w:rsidR="00BC4BB5" w:rsidRDefault="00BC4BB5">
      <w:pPr>
        <w:ind w:firstLine="0"/>
        <w:jc w:val="center"/>
        <w:rPr>
          <w:ins w:id="2218" w:author="Ryan Lemos" w:date="2019-04-28T10:24:00Z"/>
        </w:rPr>
      </w:pPr>
    </w:p>
    <w:p w14:paraId="5416431C" w14:textId="77777777" w:rsidR="00BC4BB5" w:rsidRDefault="00BC4BB5">
      <w:pPr>
        <w:rPr>
          <w:ins w:id="2219" w:author="Ryan Lemos" w:date="2019-04-28T10:24:00Z"/>
        </w:rPr>
        <w:pPrChange w:id="2220" w:author="Ryan Lemos" w:date="2019-04-28T10:24:00Z">
          <w:pPr>
            <w:ind w:firstLine="0"/>
            <w:jc w:val="center"/>
          </w:pPr>
        </w:pPrChange>
      </w:pPr>
      <w:ins w:id="2221" w:author="Ryan Lemos" w:date="2019-04-28T10:24:00Z">
        <w:r>
          <w:t xml:space="preserve">A última etapa, conforme visto na </w:t>
        </w:r>
        <w:r w:rsidRPr="00BC4BB5">
          <w:rPr>
            <w:highlight w:val="yellow"/>
            <w:rPrChange w:id="2222" w:author="Ryan Lemos" w:date="2019-04-28T10:24:00Z">
              <w:rPr/>
            </w:rPrChange>
          </w:rPr>
          <w:t>figura x</w:t>
        </w:r>
        <w:r>
          <w:t>, detém apenas material de apoi</w:t>
        </w:r>
      </w:ins>
      <w:ins w:id="2223" w:author="Ryan Lemos" w:date="2019-04-28T10:25:00Z">
        <w:r>
          <w:t xml:space="preserve">o, como um texto de apoio a resolução da questão, um áudio, uma imagem ou ainda um texto para a leitura do navegador, por meio da tecnologia de leitura de textos e </w:t>
        </w:r>
      </w:ins>
      <w:ins w:id="2224" w:author="Ryan Lemos" w:date="2019-04-28T10:26:00Z">
        <w:r>
          <w:t>fala</w:t>
        </w:r>
      </w:ins>
      <w:ins w:id="2225" w:author="Ryan Lemos" w:date="2019-04-28T10:25:00Z">
        <w:r>
          <w:t xml:space="preserve"> do navegador Google Chrome</w:t>
        </w:r>
      </w:ins>
      <w:ins w:id="2226" w:author="Ryan Lemos" w:date="2019-04-28T10:26:00Z">
        <w:r>
          <w:t>. A instrução dessa etapa informa que todos os campos são opcionais, exceto se a questão for do tipo ‘escuta’ pois deve-se ter um áudio ou le</w:t>
        </w:r>
      </w:ins>
      <w:ins w:id="2227" w:author="Ryan Lemos" w:date="2019-04-28T10:27:00Z">
        <w:r>
          <w:t>itura do navegador para que o aluno possa ouvir e responder a questão.</w:t>
        </w:r>
      </w:ins>
    </w:p>
    <w:p w14:paraId="751972E5" w14:textId="77777777" w:rsidR="00BC4BB5" w:rsidRDefault="00BC4BB5">
      <w:pPr>
        <w:rPr>
          <w:ins w:id="2228" w:author="Ryan Lemos" w:date="2019-04-28T10:16:00Z"/>
        </w:rPr>
        <w:pPrChange w:id="2229" w:author="Ryan Lemos" w:date="2019-04-28T10:24:00Z">
          <w:pPr>
            <w:ind w:firstLine="0"/>
            <w:jc w:val="center"/>
          </w:pPr>
        </w:pPrChange>
      </w:pPr>
    </w:p>
    <w:p w14:paraId="6C59A058" w14:textId="77777777" w:rsidR="00893103" w:rsidRDefault="00B77D37">
      <w:pPr>
        <w:ind w:firstLine="0"/>
        <w:jc w:val="center"/>
        <w:rPr>
          <w:ins w:id="2230" w:author="Ryan Lemos" w:date="2019-05-19T16:38:00Z"/>
        </w:rPr>
      </w:pPr>
      <w:ins w:id="2231" w:author="Ryan Lemos" w:date="2019-04-27T19:14:00Z">
        <w:r>
          <w:rPr>
            <w:noProof/>
          </w:rPr>
          <w:lastRenderedPageBreak/>
          <w:drawing>
            <wp:inline distT="0" distB="0" distL="0" distR="0" wp14:anchorId="544AE545" wp14:editId="584A6666">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14:paraId="45693233" w14:textId="77777777" w:rsidR="00B224BF" w:rsidRDefault="00B224BF">
      <w:pPr>
        <w:ind w:firstLine="0"/>
        <w:jc w:val="center"/>
        <w:rPr>
          <w:ins w:id="2232" w:author="Ryan Lemos" w:date="2019-04-28T10:27:00Z"/>
        </w:rPr>
      </w:pPr>
    </w:p>
    <w:p w14:paraId="6FB7AD75" w14:textId="77777777" w:rsidR="00BC4BB5" w:rsidRDefault="00BC4BB5" w:rsidP="00BC4BB5">
      <w:pPr>
        <w:rPr>
          <w:ins w:id="2233" w:author="Ryan Lemos" w:date="2019-04-28T10:39:00Z"/>
        </w:rPr>
      </w:pPr>
      <w:ins w:id="2234" w:author="Ryan Lemos" w:date="2019-04-28T10:27:00Z">
        <w:r>
          <w:t xml:space="preserve">Toda vez que o usuário avança uma etapa o </w:t>
        </w:r>
      </w:ins>
      <w:ins w:id="2235" w:author="Ryan Lemos" w:date="2019-04-28T10:28:00Z">
        <w:r>
          <w:t>ambiente</w:t>
        </w:r>
      </w:ins>
      <w:ins w:id="2236" w:author="Ryan Lemos" w:date="2019-04-28T10:27:00Z">
        <w:r>
          <w:t xml:space="preserve"> salva os dados preenchidos da</w:t>
        </w:r>
      </w:ins>
      <w:ins w:id="2237" w:author="Ryan Lemos" w:date="2019-04-28T10:28:00Z">
        <w:r>
          <w:t>s</w:t>
        </w:r>
      </w:ins>
      <w:ins w:id="2238" w:author="Ryan Lemos" w:date="2019-04-28T10:27:00Z">
        <w:r>
          <w:t xml:space="preserve"> etapas anterior</w:t>
        </w:r>
      </w:ins>
      <w:ins w:id="2239" w:author="Ryan Lemos" w:date="2019-04-28T10:28:00Z">
        <w:r>
          <w:t>es de maneira a persistir os dados. Isso foi implementado pois como se t</w:t>
        </w:r>
      </w:ins>
      <w:ins w:id="2240"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2241" w:author="Ryan Lemos" w:date="2019-04-28T10:30:00Z">
        <w:r w:rsidRPr="00BC4BB5">
          <w:rPr>
            <w:i/>
            <w:rPrChange w:id="2242" w:author="Ryan Lemos" w:date="2019-04-28T10:30:00Z">
              <w:rPr/>
            </w:rPrChange>
          </w:rPr>
          <w:t>L</w:t>
        </w:r>
      </w:ins>
      <w:ins w:id="2243" w:author="Ryan Lemos" w:date="2019-04-28T10:29:00Z">
        <w:r w:rsidRPr="00BC4BB5">
          <w:rPr>
            <w:i/>
            <w:rPrChange w:id="2244" w:author="Ryan Lemos" w:date="2019-04-28T10:30:00Z">
              <w:rPr/>
            </w:rPrChange>
          </w:rPr>
          <w:t>ocal</w:t>
        </w:r>
        <w:r>
          <w:t xml:space="preserve"> </w:t>
        </w:r>
        <w:r w:rsidRPr="00BC4BB5">
          <w:rPr>
            <w:i/>
            <w:rPrChange w:id="2245" w:author="Ryan Lemos" w:date="2019-04-28T10:30:00Z">
              <w:rPr/>
            </w:rPrChange>
          </w:rPr>
          <w:t>Storage</w:t>
        </w:r>
      </w:ins>
      <w:ins w:id="2246" w:author="Ryan Lemos" w:date="2019-04-28T10:30:00Z">
        <w:r>
          <w:t>, que salva dados no navegador do usuário</w:t>
        </w:r>
      </w:ins>
      <w:ins w:id="2247" w:author="Ryan Lemos" w:date="2019-04-28T10:31:00Z">
        <w:r>
          <w:t xml:space="preserve">. O ambiente, porém, limpa esse armazenamento local toda vez que o usuário faz </w:t>
        </w:r>
        <w:r w:rsidRPr="00BC4BB5">
          <w:rPr>
            <w:i/>
            <w:rPrChange w:id="2248" w:author="Ryan Lemos" w:date="2019-04-28T10:31:00Z">
              <w:rPr/>
            </w:rPrChange>
          </w:rPr>
          <w:t>logout</w:t>
        </w:r>
      </w:ins>
      <w:ins w:id="2249" w:author="Ryan Lemos" w:date="2019-04-28T10:32:00Z">
        <w:r>
          <w:t>.</w:t>
        </w:r>
      </w:ins>
      <w:ins w:id="2250" w:author="Ryan Lemos" w:date="2019-04-28T10:35:00Z">
        <w:r w:rsidR="0011235D">
          <w:t xml:space="preserve"> </w:t>
        </w:r>
      </w:ins>
      <w:ins w:id="2251"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2252" w:author="Ryan Lemos" w:date="2019-04-28T10:36:00Z">
              <w:rPr/>
            </w:rPrChange>
          </w:rPr>
          <w:t>figura x</w:t>
        </w:r>
        <w:r w:rsidR="00EE5F10">
          <w:t>,</w:t>
        </w:r>
      </w:ins>
      <w:ins w:id="2253" w:author="Ryan Lemos" w:date="2019-04-28T10:37:00Z">
        <w:r w:rsidR="00EE5F10">
          <w:t xml:space="preserve"> em que foi utilizado o navegador Google Chrome. </w:t>
        </w:r>
      </w:ins>
    </w:p>
    <w:p w14:paraId="74866706" w14:textId="77777777" w:rsidR="00EE5F10" w:rsidRDefault="00EE5F10" w:rsidP="00BC4BB5">
      <w:pPr>
        <w:rPr>
          <w:ins w:id="2254" w:author="Ryan Lemos" w:date="2019-04-28T10:35:00Z"/>
        </w:rPr>
      </w:pPr>
    </w:p>
    <w:p w14:paraId="632B4564" w14:textId="77777777" w:rsidR="00BC4BB5" w:rsidRDefault="00BC4BB5" w:rsidP="00021305">
      <w:pPr>
        <w:ind w:firstLine="0"/>
        <w:jc w:val="center"/>
        <w:rPr>
          <w:ins w:id="2255" w:author="Ryan Lemos" w:date="2019-04-28T10:37:00Z"/>
        </w:rPr>
        <w:pPrChange w:id="2256" w:author="Ryan Lemos" w:date="2019-07-28T18:21:00Z">
          <w:pPr>
            <w:ind w:firstLine="0"/>
          </w:pPr>
        </w:pPrChange>
      </w:pPr>
      <w:ins w:id="2257" w:author="Ryan Lemos" w:date="2019-04-28T10:35:00Z">
        <w:r>
          <w:rPr>
            <w:noProof/>
          </w:rPr>
          <w:drawing>
            <wp:inline distT="0" distB="0" distL="0" distR="0" wp14:anchorId="39474B32" wp14:editId="7F1C8577">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9825" cy="2614249"/>
                      </a:xfrm>
                      <a:prstGeom prst="rect">
                        <a:avLst/>
                      </a:prstGeom>
                    </pic:spPr>
                  </pic:pic>
                </a:graphicData>
              </a:graphic>
            </wp:inline>
          </w:drawing>
        </w:r>
      </w:ins>
    </w:p>
    <w:p w14:paraId="0E12030B" w14:textId="77777777" w:rsidR="00EE5F10" w:rsidRDefault="00EE5F10" w:rsidP="00EE5F10">
      <w:pPr>
        <w:rPr>
          <w:ins w:id="2258" w:author="Ryan Lemos" w:date="2019-04-28T10:39:00Z"/>
        </w:rPr>
      </w:pPr>
    </w:p>
    <w:p w14:paraId="640B7E2F" w14:textId="77777777" w:rsidR="00EE5F10" w:rsidRDefault="00EE5F10" w:rsidP="00EE5F10">
      <w:pPr>
        <w:rPr>
          <w:ins w:id="2259" w:author="Ryan Lemos" w:date="2019-04-28T10:47:00Z"/>
        </w:rPr>
      </w:pPr>
      <w:ins w:id="2260" w:author="Ryan Lemos" w:date="2019-04-28T10:37:00Z">
        <w:r>
          <w:t>Pode se notar que os dados estão visíveis, diferentemente dos dad</w:t>
        </w:r>
      </w:ins>
      <w:ins w:id="2261" w:author="Ryan Lemos" w:date="2019-04-28T10:38:00Z">
        <w:r>
          <w:t xml:space="preserve">os das turmas, menus e permissões do usuário, já que esses permanecem criptografados. Isso se deu pelo fato </w:t>
        </w:r>
        <w:r>
          <w:lastRenderedPageBreak/>
          <w:t>de os dados da questão não serem dados sensíveis, por isso não há necessidade de passar po</w:t>
        </w:r>
      </w:ins>
      <w:ins w:id="2262" w:author="Ryan Lemos" w:date="2019-04-28T10:39:00Z">
        <w:r>
          <w:t>r um processo de criptografia.</w:t>
        </w:r>
      </w:ins>
      <w:ins w:id="2263" w:author="Ryan Lemos" w:date="2019-04-28T10:38:00Z">
        <w:r>
          <w:t xml:space="preserve"> </w:t>
        </w:r>
      </w:ins>
    </w:p>
    <w:p w14:paraId="27F4ABF7" w14:textId="77777777" w:rsidR="00074A94" w:rsidRPr="00BC4BB5" w:rsidRDefault="00074A94">
      <w:pPr>
        <w:rPr>
          <w:ins w:id="2264" w:author="Ryan Lemos" w:date="2019-04-27T19:07:00Z"/>
        </w:rPr>
      </w:pPr>
      <w:ins w:id="2265" w:author="Ryan Lemos" w:date="2019-04-28T10:47:00Z">
        <w:r>
          <w:t xml:space="preserve">A próxima estória descrita pela </w:t>
        </w:r>
        <w:r w:rsidRPr="00074A94">
          <w:rPr>
            <w:highlight w:val="yellow"/>
            <w:rPrChange w:id="2266" w:author="Ryan Lemos" w:date="2019-04-28T10:47:00Z">
              <w:rPr/>
            </w:rPrChange>
          </w:rPr>
          <w:t>figura x</w:t>
        </w:r>
        <w:r>
          <w:t xml:space="preserve"> se trata da edição de uma questão criada por um professor.</w:t>
        </w:r>
      </w:ins>
    </w:p>
    <w:p w14:paraId="7075E2DE" w14:textId="77777777" w:rsidR="00D54A70" w:rsidRDefault="00A260A0" w:rsidP="00074A94">
      <w:pPr>
        <w:ind w:firstLine="0"/>
        <w:jc w:val="center"/>
        <w:rPr>
          <w:ins w:id="2267" w:author="Ryan Lemos" w:date="2019-05-19T16:38:00Z"/>
        </w:rPr>
      </w:pPr>
      <w:ins w:id="2268" w:author="Ryan Lemos" w:date="2019-04-28T10:46:00Z">
        <w:r>
          <w:rPr>
            <w:noProof/>
          </w:rPr>
          <w:drawing>
            <wp:inline distT="0" distB="0" distL="0" distR="0" wp14:anchorId="0439314D" wp14:editId="21250F3F">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14:paraId="758D4B11" w14:textId="77777777" w:rsidR="00B224BF" w:rsidRDefault="00B224BF" w:rsidP="00074A94">
      <w:pPr>
        <w:ind w:firstLine="0"/>
        <w:jc w:val="center"/>
        <w:rPr>
          <w:ins w:id="2269" w:author="Ryan Lemos" w:date="2019-04-28T10:48:00Z"/>
        </w:rPr>
      </w:pPr>
    </w:p>
    <w:p w14:paraId="4885C515" w14:textId="77777777" w:rsidR="00074A94" w:rsidRDefault="007A2067" w:rsidP="00074A94">
      <w:pPr>
        <w:rPr>
          <w:ins w:id="2270" w:author="Ryan Lemos" w:date="2019-04-28T10:48:00Z"/>
        </w:rPr>
      </w:pPr>
      <w:ins w:id="2271" w:author="Ryan Lemos" w:date="2019-04-28T10:49:00Z">
        <w:r>
          <w:t>Para esta interação,</w:t>
        </w:r>
      </w:ins>
      <w:ins w:id="2272" w:author="Ryan Lemos" w:date="2019-04-28T10:48:00Z">
        <w:r w:rsidR="00074A94">
          <w:t xml:space="preserve"> </w:t>
        </w:r>
        <w:r>
          <w:t>no entanto não foi dividida em etapas em divergência ao cadastro</w:t>
        </w:r>
      </w:ins>
      <w:ins w:id="2273" w:author="Ryan Lemos" w:date="2019-04-28T10:49:00Z">
        <w:r>
          <w:t xml:space="preserve"> de uma questão. Aqui foi pensado em que talvez o professor só queira editar um dado, e ter que passar por todas as etapas para editar somente um dado pode ficar algo maçante. P</w:t>
        </w:r>
      </w:ins>
      <w:ins w:id="2274" w:author="Ryan Lemos" w:date="2019-04-28T10:50:00Z">
        <w:r>
          <w:t xml:space="preserve">or isso se colocou todos os dados da questão em uma tela e o professor escolhe o que quer alterar conforme visto na </w:t>
        </w:r>
        <w:r w:rsidRPr="007A2067">
          <w:rPr>
            <w:highlight w:val="yellow"/>
            <w:rPrChange w:id="2275" w:author="Ryan Lemos" w:date="2019-04-28T10:50:00Z">
              <w:rPr/>
            </w:rPrChange>
          </w:rPr>
          <w:t>figura x</w:t>
        </w:r>
        <w:r>
          <w:t xml:space="preserve">. Pelo fato de ser uma interação um pouco grande não se coube totalmente na figura, porém </w:t>
        </w:r>
      </w:ins>
      <w:ins w:id="2276" w:author="Ryan Lemos" w:date="2019-04-28T10:51:00Z">
        <w:r>
          <w:t xml:space="preserve">contempla todos os dados da questão. O </w:t>
        </w:r>
      </w:ins>
      <w:ins w:id="2277" w:author="Ryan Lemos" w:date="2019-04-28T10:52:00Z">
        <w:r>
          <w:t>único dado da questão que não pode ser mudado é o seu tipo.</w:t>
        </w:r>
      </w:ins>
    </w:p>
    <w:p w14:paraId="4EE6A4D9" w14:textId="77777777" w:rsidR="00074A94" w:rsidRDefault="00074A94">
      <w:pPr>
        <w:rPr>
          <w:ins w:id="2278" w:author="Ryan Lemos" w:date="2019-04-28T10:40:00Z"/>
        </w:rPr>
      </w:pPr>
    </w:p>
    <w:p w14:paraId="014EFA18" w14:textId="77777777" w:rsidR="00C60EA2" w:rsidRDefault="00A260A0" w:rsidP="00021305">
      <w:pPr>
        <w:ind w:firstLine="0"/>
        <w:jc w:val="center"/>
        <w:rPr>
          <w:ins w:id="2279" w:author="Ryan Lemos" w:date="2019-05-02T06:38:00Z"/>
        </w:rPr>
        <w:pPrChange w:id="2280" w:author="Ryan Lemos" w:date="2019-07-28T18:21:00Z">
          <w:pPr>
            <w:ind w:firstLine="0"/>
          </w:pPr>
        </w:pPrChange>
      </w:pPr>
      <w:ins w:id="2281" w:author="Ryan Lemos" w:date="2019-04-28T10:42:00Z">
        <w:r>
          <w:rPr>
            <w:noProof/>
          </w:rPr>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1124" cy="2153670"/>
                      </a:xfrm>
                      <a:prstGeom prst="rect">
                        <a:avLst/>
                      </a:prstGeom>
                    </pic:spPr>
                  </pic:pic>
                </a:graphicData>
              </a:graphic>
            </wp:inline>
          </w:drawing>
        </w:r>
      </w:ins>
    </w:p>
    <w:p w14:paraId="4DDD155A" w14:textId="77777777" w:rsidR="00725243" w:rsidRDefault="00725243">
      <w:pPr>
        <w:ind w:firstLine="0"/>
        <w:rPr>
          <w:ins w:id="2282" w:author="Ryan Lemos" w:date="2019-05-02T06:38:00Z"/>
        </w:rPr>
      </w:pPr>
    </w:p>
    <w:p w14:paraId="35890519" w14:textId="77777777" w:rsidR="00725243" w:rsidRDefault="00725243">
      <w:pPr>
        <w:ind w:firstLine="0"/>
        <w:rPr>
          <w:ins w:id="2283" w:author="Ryan Lemos" w:date="2019-05-22T10:52:00Z"/>
        </w:rPr>
      </w:pPr>
      <w:ins w:id="2284" w:author="Ryan Lemos" w:date="2019-05-02T06:39:00Z">
        <w:r>
          <w:t>A próxima estória</w:t>
        </w:r>
      </w:ins>
      <w:ins w:id="2285" w:author="Ryan Lemos" w:date="2019-05-02T06:40:00Z">
        <w:r>
          <w:t xml:space="preserve"> descrita pela </w:t>
        </w:r>
        <w:r w:rsidRPr="00725243">
          <w:rPr>
            <w:highlight w:val="yellow"/>
            <w:rPrChange w:id="2286" w:author="Ryan Lemos" w:date="2019-05-02T06:40:00Z">
              <w:rPr/>
            </w:rPrChange>
          </w:rPr>
          <w:t>figura x</w:t>
        </w:r>
      </w:ins>
      <w:ins w:id="2287" w:author="Ryan Lemos" w:date="2019-05-02T06:39:00Z">
        <w:r>
          <w:t xml:space="preserve"> se trata da criação de atividades por meio do ambiente. Uma vez inserida uma série de questões no banco de questões, cabe ao professor gerar suas atividade</w:t>
        </w:r>
      </w:ins>
      <w:ins w:id="2288" w:author="Ryan Lemos" w:date="2019-05-02T06:40:00Z">
        <w:r>
          <w:t>s de maneira automatizada.</w:t>
        </w:r>
      </w:ins>
      <w:ins w:id="2289" w:author="Ryan Lemos" w:date="2019-05-02T06:52:00Z">
        <w:r w:rsidR="000C0CCF">
          <w:t xml:space="preserve"> Há algumas restrições como a aleatoriedade na escolha das questões, a filtragem de questões</w:t>
        </w:r>
      </w:ins>
      <w:ins w:id="2290" w:author="Ryan Lemos" w:date="2019-05-02T06:53:00Z">
        <w:r w:rsidR="000C0CCF">
          <w:t>, dentre as outras descritas na estória.</w:t>
        </w:r>
      </w:ins>
    </w:p>
    <w:p w14:paraId="6495687F" w14:textId="77777777" w:rsidR="003A1F2B" w:rsidRDefault="003A1F2B">
      <w:pPr>
        <w:ind w:firstLine="0"/>
        <w:rPr>
          <w:ins w:id="2291" w:author="Ryan Lemos" w:date="2019-05-02T06:51:00Z"/>
        </w:rPr>
      </w:pPr>
    </w:p>
    <w:p w14:paraId="52D6B6DD" w14:textId="77777777" w:rsidR="00725243" w:rsidRDefault="00725243" w:rsidP="00725243">
      <w:pPr>
        <w:ind w:firstLine="0"/>
        <w:jc w:val="center"/>
        <w:rPr>
          <w:ins w:id="2292" w:author="Ryan Lemos" w:date="2019-05-02T06:53:00Z"/>
        </w:rPr>
      </w:pPr>
      <w:ins w:id="2293" w:author="Ryan Lemos" w:date="2019-05-02T06:51:00Z">
        <w:r>
          <w:rPr>
            <w:noProof/>
          </w:rPr>
          <w:lastRenderedPageBreak/>
          <w:drawing>
            <wp:inline distT="0" distB="0" distL="0" distR="0" wp14:anchorId="3FED54D3" wp14:editId="0EDBF334">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14:paraId="12321740" w14:textId="77777777" w:rsidR="000C0CCF" w:rsidRDefault="000C0CCF" w:rsidP="000C0CCF">
      <w:pPr>
        <w:rPr>
          <w:ins w:id="2294" w:author="Ryan Lemos" w:date="2019-05-02T06:53:00Z"/>
        </w:rPr>
      </w:pPr>
    </w:p>
    <w:p w14:paraId="26B2B95C" w14:textId="77777777" w:rsidR="000C0CCF" w:rsidRDefault="000C0CCF">
      <w:pPr>
        <w:rPr>
          <w:ins w:id="2295" w:author="Ryan Lemos" w:date="2019-05-02T06:52:00Z"/>
        </w:rPr>
        <w:pPrChange w:id="2296" w:author="Ryan Lemos" w:date="2019-05-02T06:53:00Z">
          <w:pPr>
            <w:ind w:firstLine="0"/>
            <w:jc w:val="center"/>
          </w:pPr>
        </w:pPrChange>
      </w:pPr>
      <w:ins w:id="2297" w:author="Ryan Lemos" w:date="2019-05-02T06:53:00Z">
        <w:r>
          <w:t xml:space="preserve">Para a confecção </w:t>
        </w:r>
      </w:ins>
      <w:ins w:id="2298" w:author="Ryan Lemos" w:date="2019-05-02T06:54:00Z">
        <w:r>
          <w:t xml:space="preserve">desta interação foi-se pensada da seguinte maneira. Tem-se o nome da atividade, que seria a identificação para o professor. Uma </w:t>
        </w:r>
      </w:ins>
      <w:ins w:id="2299" w:author="Ryan Lemos" w:date="2019-05-02T06:55:00Z">
        <w:r>
          <w:t>seção</w:t>
        </w:r>
      </w:ins>
      <w:ins w:id="2300" w:author="Ryan Lemos" w:date="2019-05-02T06:54:00Z">
        <w:r>
          <w:t xml:space="preserve"> contendo as questões que já estão vinculadas a atividade</w:t>
        </w:r>
      </w:ins>
      <w:ins w:id="2301" w:author="Ryan Lemos" w:date="2019-05-02T06:57:00Z">
        <w:r>
          <w:t>, uma seção contendo os botões de adicionar e remover questões</w:t>
        </w:r>
      </w:ins>
      <w:ins w:id="2302" w:author="Ryan Lemos" w:date="2019-05-02T06:55:00Z">
        <w:r>
          <w:t xml:space="preserve"> e por último uma seção contendo os filtros aplicados na seleção das quest</w:t>
        </w:r>
      </w:ins>
      <w:ins w:id="2303" w:author="Ryan Lemos" w:date="2019-05-02T06:56:00Z">
        <w:r>
          <w:t xml:space="preserve">ões, juntamente com as questões filtradas. A </w:t>
        </w:r>
        <w:r w:rsidRPr="000C0CCF">
          <w:rPr>
            <w:highlight w:val="yellow"/>
            <w:rPrChange w:id="2304" w:author="Ryan Lemos" w:date="2019-05-02T06:56:00Z">
              <w:rPr/>
            </w:rPrChange>
          </w:rPr>
          <w:t>figura X</w:t>
        </w:r>
        <w:r>
          <w:t xml:space="preserve"> demonstra a seção contendo o nome da atividade juntamente as questões adici</w:t>
        </w:r>
      </w:ins>
      <w:ins w:id="2305" w:author="Ryan Lemos" w:date="2019-05-02T06:57:00Z">
        <w:r>
          <w:t>onadas a atividade</w:t>
        </w:r>
      </w:ins>
      <w:ins w:id="2306" w:author="Ryan Lemos" w:date="2019-05-02T06:59:00Z">
        <w:r>
          <w:t>. Na seção que contém as questões adicionadas a atividade é possível ao professor visualizar os dados da questão por meio do botão com o</w:t>
        </w:r>
      </w:ins>
      <w:ins w:id="2307" w:author="Ryan Lemos" w:date="2019-05-02T07:00:00Z">
        <w:r>
          <w:t xml:space="preserve"> símbolo de olho. Há ainda um campo de seleção com o título escolher, que serve para o professor marcar as questões que quer remover da atividade.</w:t>
        </w:r>
      </w:ins>
    </w:p>
    <w:p w14:paraId="317DC05C" w14:textId="77777777" w:rsidR="000C0CCF" w:rsidRDefault="000C0CCF" w:rsidP="00725243">
      <w:pPr>
        <w:ind w:firstLine="0"/>
        <w:jc w:val="center"/>
        <w:rPr>
          <w:ins w:id="2308" w:author="Ryan Lemos" w:date="2019-05-02T07:02:00Z"/>
        </w:rPr>
      </w:pPr>
      <w:ins w:id="2309" w:author="Ryan Lemos" w:date="2019-05-02T06:58:00Z">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085" cy="2342172"/>
                      </a:xfrm>
                      <a:prstGeom prst="rect">
                        <a:avLst/>
                      </a:prstGeom>
                    </pic:spPr>
                  </pic:pic>
                </a:graphicData>
              </a:graphic>
            </wp:inline>
          </w:drawing>
        </w:r>
      </w:ins>
    </w:p>
    <w:p w14:paraId="40495D44" w14:textId="77777777" w:rsidR="00C632A2" w:rsidRDefault="00C632A2" w:rsidP="00C632A2">
      <w:pPr>
        <w:rPr>
          <w:ins w:id="2310" w:author="Ryan Lemos" w:date="2019-05-02T07:02:00Z"/>
        </w:rPr>
      </w:pPr>
    </w:p>
    <w:p w14:paraId="598BDD5B" w14:textId="77777777" w:rsidR="00C632A2" w:rsidRDefault="00C632A2" w:rsidP="00C632A2">
      <w:pPr>
        <w:rPr>
          <w:ins w:id="2311" w:author="Ryan Lemos" w:date="2019-05-19T16:42:00Z"/>
        </w:rPr>
      </w:pPr>
      <w:ins w:id="2312" w:author="Ryan Lemos" w:date="2019-05-02T07:02:00Z">
        <w:r>
          <w:t xml:space="preserve">Já a </w:t>
        </w:r>
        <w:r w:rsidRPr="00C632A2">
          <w:rPr>
            <w:highlight w:val="yellow"/>
            <w:rPrChange w:id="2313" w:author="Ryan Lemos" w:date="2019-05-02T07:02:00Z">
              <w:rPr/>
            </w:rPrChange>
          </w:rPr>
          <w:t>figura X</w:t>
        </w:r>
        <w:r>
          <w:t xml:space="preserve"> representa a continuação dessa interação, em que é possível verificar os botões de açã</w:t>
        </w:r>
      </w:ins>
      <w:ins w:id="2314" w:author="Ryan Lemos" w:date="2019-05-02T07:03:00Z">
        <w:r>
          <w:t>o de remoção e inclusão de questões e os filtros. Vale ressaltar que os botões de ação de inclusão e exclusão de questões só ficam ativos</w:t>
        </w:r>
      </w:ins>
      <w:ins w:id="2315" w:author="Ryan Lemos" w:date="2019-05-02T07:04:00Z">
        <w:r>
          <w:t xml:space="preserve">, se para a inclusão houver o número de questões disponíveis para a quantidade especificada, se para exclusão tenha-se marcado </w:t>
        </w:r>
      </w:ins>
      <w:ins w:id="2316" w:author="Ryan Lemos" w:date="2019-05-02T07:05:00Z">
        <w:r>
          <w:t>uma das questões.</w:t>
        </w:r>
      </w:ins>
    </w:p>
    <w:p w14:paraId="65B7DC39" w14:textId="77777777" w:rsidR="00AC435E" w:rsidRDefault="00AC435E" w:rsidP="00C632A2">
      <w:pPr>
        <w:rPr>
          <w:ins w:id="2317" w:author="Ryan Lemos" w:date="2019-05-02T07:05:00Z"/>
        </w:rPr>
      </w:pPr>
    </w:p>
    <w:p w14:paraId="598873B0" w14:textId="77777777" w:rsidR="000C0CCF" w:rsidRDefault="000C0CCF" w:rsidP="00725243">
      <w:pPr>
        <w:ind w:firstLine="0"/>
        <w:jc w:val="center"/>
        <w:rPr>
          <w:ins w:id="2318" w:author="Ryan Lemos" w:date="2019-05-02T07:07:00Z"/>
        </w:rPr>
      </w:pPr>
      <w:ins w:id="2319" w:author="Ryan Lemos" w:date="2019-05-02T07:01:00Z">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11801" cy="2568981"/>
                      </a:xfrm>
                      <a:prstGeom prst="rect">
                        <a:avLst/>
                      </a:prstGeom>
                    </pic:spPr>
                  </pic:pic>
                </a:graphicData>
              </a:graphic>
            </wp:inline>
          </w:drawing>
        </w:r>
      </w:ins>
    </w:p>
    <w:p w14:paraId="62CAFFE0" w14:textId="77777777" w:rsidR="00C632A2" w:rsidRDefault="00C632A2" w:rsidP="00725243">
      <w:pPr>
        <w:ind w:firstLine="0"/>
        <w:jc w:val="center"/>
        <w:rPr>
          <w:ins w:id="2320" w:author="Ryan Lemos" w:date="2019-05-02T07:07:00Z"/>
        </w:rPr>
      </w:pPr>
    </w:p>
    <w:p w14:paraId="20C72585" w14:textId="77777777" w:rsidR="00C632A2" w:rsidRDefault="00C632A2" w:rsidP="00C632A2">
      <w:pPr>
        <w:rPr>
          <w:ins w:id="2321" w:author="Ryan Lemos" w:date="2019-05-02T07:09:00Z"/>
        </w:rPr>
      </w:pPr>
      <w:ins w:id="2322" w:author="Ryan Lemos" w:date="2019-05-02T07:07:00Z">
        <w:r>
          <w:t>Quanto aos filtros, eles funcionam de maneira interativa, toda vez que o usuário modifica um campo atualiza-se o total de questões disponíveis juntamente com as questões em s</w:t>
        </w:r>
      </w:ins>
      <w:ins w:id="2323" w:author="Ryan Lemos" w:date="2019-05-02T07:08:00Z">
        <w:r>
          <w:t>i</w:t>
        </w:r>
      </w:ins>
      <w:ins w:id="2324" w:author="Ryan Lemos" w:date="2019-05-02T07:07:00Z">
        <w:r>
          <w:t>.</w:t>
        </w:r>
      </w:ins>
      <w:ins w:id="2325" w:author="Ryan Lemos" w:date="2019-05-02T07:09:00Z">
        <w:r>
          <w:t xml:space="preserve"> </w:t>
        </w:r>
      </w:ins>
      <w:ins w:id="2326" w:author="Ryan Lemos" w:date="2019-05-02T07:08:00Z">
        <w:r>
          <w:t>Essas questões filtradas</w:t>
        </w:r>
      </w:ins>
      <w:ins w:id="2327" w:author="Ryan Lemos" w:date="2019-05-02T07:07:00Z">
        <w:r>
          <w:t xml:space="preserve"> podem ser vistas por meio do botão com o ícone de olho</w:t>
        </w:r>
      </w:ins>
      <w:ins w:id="2328" w:author="Ryan Lemos" w:date="2019-05-02T07:08:00Z">
        <w:r>
          <w:t xml:space="preserve"> que apresenta a listagem conforme visto na </w:t>
        </w:r>
        <w:r w:rsidRPr="00C632A2">
          <w:rPr>
            <w:highlight w:val="yellow"/>
            <w:rPrChange w:id="2329" w:author="Ryan Lemos" w:date="2019-05-02T07:08:00Z">
              <w:rPr/>
            </w:rPrChange>
          </w:rPr>
          <w:t>figura X</w:t>
        </w:r>
      </w:ins>
      <w:ins w:id="2330" w:author="Ryan Lemos" w:date="2019-05-02T07:07:00Z">
        <w:r>
          <w:t xml:space="preserve">.  </w:t>
        </w:r>
      </w:ins>
      <w:ins w:id="2331" w:author="Ryan Lemos" w:date="2019-05-02T07:10:00Z">
        <w:r>
          <w:t>Já</w:t>
        </w:r>
      </w:ins>
      <w:ins w:id="2332" w:author="Ryan Lemos" w:date="2019-05-02T07:11:00Z">
        <w:r>
          <w:t xml:space="preserve"> em relação</w:t>
        </w:r>
      </w:ins>
      <w:ins w:id="2333" w:author="Ryan Lemos" w:date="2019-05-02T07:10:00Z">
        <w:r>
          <w:t xml:space="preserve"> a seleção, ela</w:t>
        </w:r>
      </w:ins>
      <w:ins w:id="2334" w:author="Ryan Lemos" w:date="2019-05-02T07:11:00Z">
        <w:r>
          <w:t xml:space="preserve"> acontece de maneira randômica baseada nas questões filtradas e na quantidade de questões que se quer inserir. Ou seja, a partir da quantidade escolhe-se </w:t>
        </w:r>
      </w:ins>
      <w:ins w:id="2335" w:author="Ryan Lemos" w:date="2019-05-02T07:12:00Z">
        <w:r w:rsidR="00800522">
          <w:t>aleatoriamente dentre as disponíveis até que se tenha todas as questões necessárias.</w:t>
        </w:r>
      </w:ins>
    </w:p>
    <w:p w14:paraId="12F71D6F" w14:textId="77777777" w:rsidR="00C632A2" w:rsidRDefault="00C632A2" w:rsidP="00C632A2">
      <w:pPr>
        <w:rPr>
          <w:ins w:id="2336" w:author="Ryan Lemos" w:date="2019-05-02T07:09:00Z"/>
        </w:rPr>
      </w:pPr>
    </w:p>
    <w:p w14:paraId="2D30F50E" w14:textId="77777777" w:rsidR="00C632A2" w:rsidRDefault="00C632A2">
      <w:pPr>
        <w:ind w:firstLine="0"/>
        <w:jc w:val="center"/>
        <w:rPr>
          <w:ins w:id="2337" w:author="Ryan Lemos" w:date="2019-05-02T07:07:00Z"/>
        </w:rPr>
        <w:pPrChange w:id="2338" w:author="Ryan Lemos" w:date="2019-05-02T07:09:00Z">
          <w:pPr/>
        </w:pPrChange>
      </w:pPr>
      <w:ins w:id="2339" w:author="Ryan Lemos" w:date="2019-05-02T07:09:00Z">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1789" cy="2559965"/>
                      </a:xfrm>
                      <a:prstGeom prst="rect">
                        <a:avLst/>
                      </a:prstGeom>
                    </pic:spPr>
                  </pic:pic>
                </a:graphicData>
              </a:graphic>
            </wp:inline>
          </w:drawing>
        </w:r>
      </w:ins>
    </w:p>
    <w:p w14:paraId="4A35E9BC" w14:textId="77777777" w:rsidR="00725243" w:rsidRDefault="00725243">
      <w:pPr>
        <w:ind w:firstLine="0"/>
        <w:rPr>
          <w:ins w:id="2340" w:author="Ryan Lemos" w:date="2019-05-02T06:36:00Z"/>
        </w:rPr>
      </w:pPr>
    </w:p>
    <w:p w14:paraId="1154AE5C" w14:textId="77777777" w:rsidR="00A5757F" w:rsidRDefault="00A5757F">
      <w:pPr>
        <w:ind w:firstLine="0"/>
        <w:rPr>
          <w:ins w:id="2341" w:author="Ryan Lemos" w:date="2019-05-02T07:16:00Z"/>
        </w:rPr>
      </w:pPr>
      <w:ins w:id="2342" w:author="Ryan Lemos" w:date="2019-05-02T07:15:00Z">
        <w:r>
          <w:t>A estória presente</w:t>
        </w:r>
      </w:ins>
      <w:ins w:id="2343" w:author="Ryan Lemos" w:date="2019-05-02T07:16:00Z">
        <w:r>
          <w:t xml:space="preserve"> na </w:t>
        </w:r>
        <w:r w:rsidRPr="00A5757F">
          <w:rPr>
            <w:highlight w:val="yellow"/>
            <w:rPrChange w:id="2344" w:author="Ryan Lemos" w:date="2019-05-02T07:16:00Z">
              <w:rPr/>
            </w:rPrChange>
          </w:rPr>
          <w:t>figura x</w:t>
        </w:r>
        <w:r>
          <w:t xml:space="preserve"> define como se dá a necessidade de edição de uma atividade por um professor. Ele deve ser capaz de manipular a atividade de maneira </w:t>
        </w:r>
      </w:ins>
      <w:ins w:id="2345" w:author="Ryan Lemos" w:date="2019-05-02T07:17:00Z">
        <w:r>
          <w:t>a inserir manualmente as questões que desejar, e não mais de maneira randômica.</w:t>
        </w:r>
      </w:ins>
    </w:p>
    <w:p w14:paraId="78B1C9D3" w14:textId="77777777" w:rsidR="0072253E" w:rsidRDefault="00A5757F">
      <w:pPr>
        <w:ind w:firstLine="0"/>
        <w:rPr>
          <w:ins w:id="2346" w:author="Ryan Lemos" w:date="2019-04-27T18:29:00Z"/>
        </w:rPr>
        <w:pPrChange w:id="2347" w:author="Ryan Lemos" w:date="2019-04-28T10:41:00Z">
          <w:pPr/>
        </w:pPrChange>
      </w:pPr>
      <w:ins w:id="2348" w:author="Ryan Lemos" w:date="2019-05-02T07:15:00Z">
        <w:r>
          <w:lastRenderedPageBreak/>
          <w:t xml:space="preserve"> </w:t>
        </w:r>
      </w:ins>
    </w:p>
    <w:p w14:paraId="57988BA7" w14:textId="77777777" w:rsidR="000E3B98" w:rsidRDefault="00A5757F" w:rsidP="00A5757F">
      <w:pPr>
        <w:ind w:firstLine="0"/>
        <w:jc w:val="center"/>
        <w:rPr>
          <w:ins w:id="2349" w:author="Ryan Lemos" w:date="2019-05-02T07:17:00Z"/>
        </w:rPr>
      </w:pPr>
      <w:ins w:id="2350" w:author="Ryan Lemos" w:date="2019-05-02T07:15:00Z">
        <w:r>
          <w:rPr>
            <w:noProof/>
          </w:rPr>
          <w:drawing>
            <wp:inline distT="0" distB="0" distL="0" distR="0" wp14:anchorId="064F0348" wp14:editId="203D90BD">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14:paraId="12326401" w14:textId="77777777" w:rsidR="00A5757F" w:rsidRDefault="00A5757F" w:rsidP="00A5757F">
      <w:pPr>
        <w:rPr>
          <w:ins w:id="2351" w:author="Ryan Lemos" w:date="2019-05-02T07:17:00Z"/>
        </w:rPr>
      </w:pPr>
    </w:p>
    <w:p w14:paraId="32334824" w14:textId="77777777" w:rsidR="00A5757F" w:rsidRDefault="00A5757F" w:rsidP="00A5757F">
      <w:pPr>
        <w:rPr>
          <w:ins w:id="2352" w:author="Ryan Lemos" w:date="2019-05-19T16:41:00Z"/>
        </w:rPr>
      </w:pPr>
      <w:ins w:id="2353" w:author="Ryan Lemos" w:date="2019-05-02T07:17:00Z">
        <w:r>
          <w:t>O desi</w:t>
        </w:r>
      </w:ins>
      <w:ins w:id="2354" w:author="Ryan Lemos" w:date="2019-05-02T07:18:00Z">
        <w:r>
          <w:t xml:space="preserve">gn é semelhante ao visto </w:t>
        </w:r>
        <w:r w:rsidRPr="00A5757F">
          <w:rPr>
            <w:highlight w:val="yellow"/>
            <w:rPrChange w:id="2355" w:author="Ryan Lemos" w:date="2019-05-02T07:18:00Z">
              <w:rPr/>
            </w:rPrChange>
          </w:rPr>
          <w:t>na figura x e na figura x</w:t>
        </w:r>
        <w:r>
          <w:t>. O que muda é que agora tem-se uma tabela contendo a</w:t>
        </w:r>
      </w:ins>
      <w:ins w:id="2356" w:author="Ryan Lemos" w:date="2019-05-02T07:19:00Z">
        <w:r>
          <w:t xml:space="preserve">s questões filtradas e o professor escolhe manualmente quais questões ele quer inserir na atividade conforme explicitado na </w:t>
        </w:r>
        <w:r w:rsidRPr="00A5757F">
          <w:rPr>
            <w:highlight w:val="yellow"/>
            <w:rPrChange w:id="2357" w:author="Ryan Lemos" w:date="2019-05-02T07:19:00Z">
              <w:rPr/>
            </w:rPrChange>
          </w:rPr>
          <w:t>figura x</w:t>
        </w:r>
        <w:r>
          <w:t>.</w:t>
        </w:r>
      </w:ins>
      <w:ins w:id="2358" w:author="Ryan Lemos" w:date="2019-05-02T07:22:00Z">
        <w:r w:rsidR="002739C9">
          <w:t xml:space="preserve"> Os filtros continuam, porém agora o professor tem a capacidade de decidir </w:t>
        </w:r>
        <w:r w:rsidR="007E0DFA">
          <w:t>manualmente quais</w:t>
        </w:r>
      </w:ins>
      <w:ins w:id="2359" w:author="Ryan Lemos" w:date="2019-05-02T07:23:00Z">
        <w:r w:rsidR="007E0DFA">
          <w:t xml:space="preserve"> questões</w:t>
        </w:r>
      </w:ins>
      <w:ins w:id="2360" w:author="Ryan Lemos" w:date="2019-05-02T07:22:00Z">
        <w:r w:rsidR="007E0DFA">
          <w:t xml:space="preserve"> </w:t>
        </w:r>
      </w:ins>
      <w:ins w:id="2361" w:author="Ryan Lemos" w:date="2019-05-02T07:23:00Z">
        <w:r w:rsidR="007E0DFA">
          <w:t>se</w:t>
        </w:r>
      </w:ins>
      <w:ins w:id="2362" w:author="Ryan Lemos" w:date="2019-05-02T07:22:00Z">
        <w:r w:rsidR="007E0DFA">
          <w:t xml:space="preserve"> quer </w:t>
        </w:r>
      </w:ins>
      <w:ins w:id="2363" w:author="Ryan Lemos" w:date="2019-05-02T07:23:00Z">
        <w:r w:rsidR="007E0DFA">
          <w:t>manter na atividade. Isso evita o problema de aleatoriedade no sentido em que se queira um conjunto espec</w:t>
        </w:r>
      </w:ins>
      <w:ins w:id="2364" w:author="Ryan Lemos" w:date="2019-05-02T07:24:00Z">
        <w:r w:rsidR="007E0DFA">
          <w:t>í</w:t>
        </w:r>
      </w:ins>
      <w:ins w:id="2365" w:author="Ryan Lemos" w:date="2019-05-02T07:23:00Z">
        <w:r w:rsidR="007E0DFA">
          <w:t>fico de questões, porém há</w:t>
        </w:r>
      </w:ins>
      <w:ins w:id="2366" w:author="Ryan Lemos" w:date="2019-05-02T07:24:00Z">
        <w:r w:rsidR="007E0DFA">
          <w:t xml:space="preserve"> possibilidade dessas questões nunca serem sorteadas. Através da edição o professor é capaz de escolher essas questões e as adicioná-las. </w:t>
        </w:r>
      </w:ins>
    </w:p>
    <w:p w14:paraId="74635562" w14:textId="77777777" w:rsidR="00AC435E" w:rsidRDefault="00AC435E" w:rsidP="00A5757F">
      <w:pPr>
        <w:rPr>
          <w:ins w:id="2367" w:author="Ryan Lemos" w:date="2019-05-02T07:21:00Z"/>
        </w:rPr>
      </w:pPr>
    </w:p>
    <w:p w14:paraId="21CF754F" w14:textId="77777777" w:rsidR="002739C9" w:rsidRDefault="002739C9">
      <w:pPr>
        <w:ind w:firstLine="0"/>
        <w:rPr>
          <w:ins w:id="2368" w:author="Ryan Lemos" w:date="2019-05-19T16:25:00Z"/>
        </w:rPr>
      </w:pPr>
      <w:ins w:id="2369" w:author="Ryan Lemos" w:date="2019-05-02T07:21:00Z">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0581" cy="2841956"/>
                      </a:xfrm>
                      <a:prstGeom prst="rect">
                        <a:avLst/>
                      </a:prstGeom>
                    </pic:spPr>
                  </pic:pic>
                </a:graphicData>
              </a:graphic>
            </wp:inline>
          </w:drawing>
        </w:r>
      </w:ins>
    </w:p>
    <w:p w14:paraId="2ED40FF9" w14:textId="77777777" w:rsidR="00E33640" w:rsidRDefault="00E33640">
      <w:pPr>
        <w:ind w:firstLine="0"/>
        <w:rPr>
          <w:ins w:id="2370" w:author="Ryan Lemos" w:date="2019-05-19T16:45:00Z"/>
        </w:rPr>
      </w:pPr>
    </w:p>
    <w:p w14:paraId="187586BF" w14:textId="77777777" w:rsidR="00AC435E" w:rsidRDefault="00AC435E">
      <w:pPr>
        <w:ind w:firstLine="0"/>
        <w:rPr>
          <w:ins w:id="2371" w:author="Ryan Lemos" w:date="2019-05-19T16:46:00Z"/>
        </w:rPr>
      </w:pPr>
      <w:ins w:id="2372" w:author="Ryan Lemos" w:date="2019-05-19T16:45:00Z">
        <w:r>
          <w:t>Após finalizada a inserção de uma atividade o processor pode necessitar</w:t>
        </w:r>
      </w:ins>
      <w:ins w:id="2373" w:author="Ryan Lemos" w:date="2019-05-19T16:46:00Z">
        <w:r>
          <w:t xml:space="preserve"> associar uma atividade a uma turma. A estória que descreve isso é vista na </w:t>
        </w:r>
        <w:r w:rsidRPr="00AC435E">
          <w:rPr>
            <w:highlight w:val="yellow"/>
            <w:rPrChange w:id="2374" w:author="Ryan Lemos" w:date="2019-05-19T16:46:00Z">
              <w:rPr/>
            </w:rPrChange>
          </w:rPr>
          <w:t>figura X</w:t>
        </w:r>
        <w:r>
          <w:t>.</w:t>
        </w:r>
      </w:ins>
    </w:p>
    <w:p w14:paraId="6FBF0535" w14:textId="77777777" w:rsidR="00AC435E" w:rsidRDefault="00AC435E">
      <w:pPr>
        <w:ind w:firstLine="0"/>
        <w:rPr>
          <w:ins w:id="2375" w:author="Ryan Lemos" w:date="2019-05-19T16:47:00Z"/>
        </w:rPr>
      </w:pPr>
    </w:p>
    <w:p w14:paraId="0E37A876" w14:textId="77777777" w:rsidR="00AC435E" w:rsidRDefault="00AC435E">
      <w:pPr>
        <w:ind w:firstLine="0"/>
        <w:rPr>
          <w:ins w:id="2376" w:author="Ryan Lemos" w:date="2019-05-19T16:49:00Z"/>
        </w:rPr>
      </w:pPr>
      <w:ins w:id="2377" w:author="Ryan Lemos" w:date="2019-05-19T16:47:00Z">
        <w:r>
          <w:t>O professor pode associar a atividade por meio de uma nova aba na página ao qual se gere as turmas. Ao clicar na aba atividades surgem as a</w:t>
        </w:r>
      </w:ins>
      <w:ins w:id="2378" w:author="Ryan Lemos" w:date="2019-05-19T16:48:00Z">
        <w:r>
          <w:t xml:space="preserve">tividades já associadas a turma, e algumas </w:t>
        </w:r>
        <w:r>
          <w:lastRenderedPageBreak/>
          <w:t>opções de ações possíveis. A figura x representa a listagem das atividade</w:t>
        </w:r>
      </w:ins>
      <w:ins w:id="2379" w:author="Ryan Lemos" w:date="2019-05-19T16:49:00Z">
        <w:r>
          <w:t>s associadas a uma turma.</w:t>
        </w:r>
      </w:ins>
    </w:p>
    <w:p w14:paraId="0846610E" w14:textId="77777777" w:rsidR="00AC435E" w:rsidRDefault="00AC435E">
      <w:pPr>
        <w:ind w:firstLine="0"/>
        <w:jc w:val="center"/>
        <w:rPr>
          <w:ins w:id="2380" w:author="Ryan Lemos" w:date="2019-05-19T16:54:00Z"/>
        </w:rPr>
        <w:pPrChange w:id="2381" w:author="Ryan Lemos" w:date="2019-05-22T10:26:00Z">
          <w:pPr>
            <w:ind w:firstLine="0"/>
          </w:pPr>
        </w:pPrChange>
      </w:pPr>
      <w:ins w:id="2382" w:author="Ryan Lemos" w:date="2019-05-19T16:49:00Z">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183" cy="2510249"/>
                      </a:xfrm>
                      <a:prstGeom prst="rect">
                        <a:avLst/>
                      </a:prstGeom>
                    </pic:spPr>
                  </pic:pic>
                </a:graphicData>
              </a:graphic>
            </wp:inline>
          </w:drawing>
        </w:r>
      </w:ins>
    </w:p>
    <w:p w14:paraId="0F0613AE" w14:textId="77777777" w:rsidR="00226055" w:rsidRDefault="00226055">
      <w:pPr>
        <w:ind w:firstLine="0"/>
        <w:rPr>
          <w:ins w:id="2383" w:author="Ryan Lemos" w:date="2019-05-19T16:49:00Z"/>
        </w:rPr>
      </w:pPr>
    </w:p>
    <w:p w14:paraId="772DB986" w14:textId="77777777" w:rsidR="00AC435E" w:rsidRDefault="00AC435E">
      <w:pPr>
        <w:rPr>
          <w:ins w:id="2384" w:author="Ryan Lemos" w:date="2019-05-02T07:17:00Z"/>
        </w:rPr>
        <w:pPrChange w:id="2385" w:author="Ryan Lemos" w:date="2019-05-19T16:54:00Z">
          <w:pPr>
            <w:ind w:firstLine="0"/>
            <w:jc w:val="center"/>
          </w:pPr>
        </w:pPrChange>
      </w:pPr>
      <w:ins w:id="2386" w:author="Ryan Lemos" w:date="2019-05-19T16:49:00Z">
        <w:r>
          <w:t xml:space="preserve">Ao clicar no botão </w:t>
        </w:r>
      </w:ins>
      <w:ins w:id="2387" w:author="Ryan Lemos" w:date="2019-07-28T17:46:00Z">
        <w:r w:rsidR="004F46AF">
          <w:t>‘</w:t>
        </w:r>
      </w:ins>
      <w:ins w:id="2388" w:author="Ryan Lemos" w:date="2019-05-19T16:49:00Z">
        <w:r>
          <w:t>as</w:t>
        </w:r>
      </w:ins>
      <w:ins w:id="2389" w:author="Ryan Lemos" w:date="2019-05-19T16:50:00Z">
        <w:r>
          <w:t>sociar uma atividade a turma</w:t>
        </w:r>
      </w:ins>
      <w:ins w:id="2390" w:author="Ryan Lemos" w:date="2019-07-28T17:47:00Z">
        <w:r w:rsidR="004F46AF">
          <w:t>’,</w:t>
        </w:r>
      </w:ins>
      <w:ins w:id="2391" w:author="Ryan Lemos" w:date="2019-05-19T16:50:00Z">
        <w:r>
          <w:t xml:space="preserve"> surge-se uma tela conforme visto na </w:t>
        </w:r>
        <w:r w:rsidRPr="00AC435E">
          <w:rPr>
            <w:highlight w:val="yellow"/>
            <w:rPrChange w:id="2392" w:author="Ryan Lemos" w:date="2019-05-19T16:50:00Z">
              <w:rPr/>
            </w:rPrChange>
          </w:rPr>
          <w:t>figura x</w:t>
        </w:r>
        <w:r>
          <w:t>. Nela o professor pode definir qual atividade ele quer aplicar (dentre as cadastradas), se quer que a atividade seja</w:t>
        </w:r>
      </w:ins>
      <w:ins w:id="2393" w:author="Ryan Lemos" w:date="2019-05-19T16:51:00Z">
        <w:r>
          <w:t xml:space="preserve"> resolvida</w:t>
        </w:r>
      </w:ins>
      <w:ins w:id="2394" w:author="Ryan Lemos" w:date="2019-05-19T16:50:00Z">
        <w:r>
          <w:t xml:space="preserve"> em sala o</w:t>
        </w:r>
      </w:ins>
      <w:ins w:id="2395" w:author="Ryan Lemos" w:date="2019-05-19T16:51:00Z">
        <w:r>
          <w:t>u pelo ambiente, e ainda se é avaliativa ou não.</w:t>
        </w:r>
      </w:ins>
      <w:ins w:id="2396" w:author="Ryan Lemos" w:date="2019-05-19T16:52:00Z">
        <w:r w:rsidR="00226055">
          <w:t xml:space="preserve"> Se o professor decidir pela resolu</w:t>
        </w:r>
      </w:ins>
      <w:ins w:id="2397" w:author="Ryan Lemos" w:date="2019-05-19T16:53:00Z">
        <w:r w:rsidR="00226055">
          <w:t>ção no ambiente</w:t>
        </w:r>
      </w:ins>
      <w:ins w:id="2398" w:author="Ryan Lemos" w:date="2019-07-28T17:47:00Z">
        <w:r w:rsidR="004F46AF">
          <w:t xml:space="preserve"> e a atividade não for avaliativa,</w:t>
        </w:r>
      </w:ins>
      <w:ins w:id="2399" w:author="Ryan Lemos" w:date="2019-05-19T16:53:00Z">
        <w:r w:rsidR="00226055">
          <w:t xml:space="preserve"> surge-se a opção de escolha de quais alunos o professor quer que receba aquela atividade. </w:t>
        </w:r>
      </w:ins>
      <w:ins w:id="2400" w:author="Ryan Lemos" w:date="2019-05-19T16:51:00Z">
        <w:r>
          <w:t xml:space="preserve">Caso o professor decida por </w:t>
        </w:r>
        <w:r w:rsidR="00226055">
          <w:t xml:space="preserve">uma atividade avaliativa e no ambiente surge-se um </w:t>
        </w:r>
      </w:ins>
      <w:ins w:id="2401" w:author="Ryan Lemos" w:date="2019-05-19T16:52:00Z">
        <w:r w:rsidR="00226055">
          <w:t>novo campo que diz respeito a um prazo para a resolução</w:t>
        </w:r>
      </w:ins>
      <w:ins w:id="2402" w:author="Ryan Lemos" w:date="2019-05-19T16:53:00Z">
        <w:r w:rsidR="00226055">
          <w:t xml:space="preserve"> da atividade</w:t>
        </w:r>
      </w:ins>
      <w:ins w:id="2403" w:author="Ryan Lemos" w:date="2019-05-19T16:52:00Z">
        <w:r w:rsidR="00226055">
          <w:t xml:space="preserve"> (esse campo é opcional). </w:t>
        </w:r>
      </w:ins>
    </w:p>
    <w:p w14:paraId="3033362D" w14:textId="77777777" w:rsidR="00A5757F" w:rsidRDefault="00A5757F">
      <w:pPr>
        <w:rPr>
          <w:ins w:id="2404" w:author="Ryan Lemos" w:date="2019-05-19T16:44:00Z"/>
        </w:rPr>
      </w:pPr>
    </w:p>
    <w:p w14:paraId="37B236C9" w14:textId="77777777" w:rsidR="00AC435E" w:rsidRDefault="00AC435E">
      <w:pPr>
        <w:ind w:firstLine="0"/>
        <w:jc w:val="center"/>
        <w:rPr>
          <w:ins w:id="2405" w:author="Ryan Lemos" w:date="2019-05-19T16:44:00Z"/>
        </w:rPr>
        <w:pPrChange w:id="2406" w:author="Ryan Lemos" w:date="2019-05-22T10:26:00Z">
          <w:pPr/>
        </w:pPrChange>
      </w:pPr>
      <w:commentRangeStart w:id="2407"/>
      <w:ins w:id="2408" w:author="Ryan Lemos" w:date="2019-05-19T16:44:00Z">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1206" cy="3235987"/>
                      </a:xfrm>
                      <a:prstGeom prst="rect">
                        <a:avLst/>
                      </a:prstGeom>
                    </pic:spPr>
                  </pic:pic>
                </a:graphicData>
              </a:graphic>
            </wp:inline>
          </w:drawing>
        </w:r>
      </w:ins>
      <w:commentRangeEnd w:id="2407"/>
      <w:ins w:id="2409" w:author="Ryan Lemos" w:date="2019-07-28T18:23:00Z">
        <w:r w:rsidR="00021305">
          <w:rPr>
            <w:rStyle w:val="Refdecomentrio"/>
          </w:rPr>
          <w:commentReference w:id="2407"/>
        </w:r>
      </w:ins>
    </w:p>
    <w:p w14:paraId="4AECA013" w14:textId="77777777" w:rsidR="00AC435E" w:rsidRDefault="00AC435E">
      <w:pPr>
        <w:rPr>
          <w:ins w:id="2410" w:author="Ryan Lemos" w:date="2019-05-19T16:54:00Z"/>
        </w:rPr>
      </w:pPr>
    </w:p>
    <w:p w14:paraId="72C5D7AF" w14:textId="77777777" w:rsidR="00226055" w:rsidRDefault="00226055">
      <w:pPr>
        <w:rPr>
          <w:ins w:id="2411" w:author="Ryan Lemos" w:date="2019-07-28T17:51:00Z"/>
        </w:rPr>
      </w:pPr>
      <w:ins w:id="2412" w:author="Ryan Lemos" w:date="2019-05-19T16:55:00Z">
        <w:r>
          <w:t xml:space="preserve">Ainda é possível ao professor por meio do botão roxo </w:t>
        </w:r>
      </w:ins>
      <w:ins w:id="2413" w:author="Ryan Lemos" w:date="2019-05-19T16:56:00Z">
        <w:r>
          <w:t>com símbolo ‘i)</w:t>
        </w:r>
      </w:ins>
      <w:ins w:id="2414" w:author="Ryan Lemos" w:date="2019-05-19T16:55:00Z">
        <w:r>
          <w:t xml:space="preserve"> (conforme </w:t>
        </w:r>
        <w:r w:rsidRPr="00226055">
          <w:rPr>
            <w:highlight w:val="yellow"/>
            <w:rPrChange w:id="2415" w:author="Ryan Lemos" w:date="2019-05-19T16:56:00Z">
              <w:rPr/>
            </w:rPrChange>
          </w:rPr>
          <w:t>figur</w:t>
        </w:r>
      </w:ins>
      <w:ins w:id="2416" w:author="Ryan Lemos" w:date="2019-05-19T16:56:00Z">
        <w:r w:rsidRPr="00226055">
          <w:rPr>
            <w:highlight w:val="yellow"/>
            <w:rPrChange w:id="2417" w:author="Ryan Lemos" w:date="2019-05-19T16:56:00Z">
              <w:rPr/>
            </w:rPrChange>
          </w:rPr>
          <w:t>a X</w:t>
        </w:r>
        <w:r>
          <w:t xml:space="preserve">) receber a informação das notas dos alunos para aquela atividade. </w:t>
        </w:r>
      </w:ins>
      <w:ins w:id="2418" w:author="Ryan Lemos" w:date="2019-07-28T17:48:00Z">
        <w:r w:rsidR="004F46AF">
          <w:t>Além disso é através dessa te</w:t>
        </w:r>
      </w:ins>
      <w:ins w:id="2419" w:author="Ryan Lemos" w:date="2019-07-28T17:49:00Z">
        <w:r w:rsidR="004F46AF">
          <w:t>la que o professor será capaz de reiniciar uma atividade, caso necessário. Por exemplo, houve um erro na hora d</w:t>
        </w:r>
      </w:ins>
      <w:ins w:id="2420" w:author="Ryan Lemos" w:date="2019-07-28T17:50:00Z">
        <w:r w:rsidR="004F46AF">
          <w:t xml:space="preserve">o aluno responder a atividade, o professor então pode reiniciar a atividade, perdendo notas anteriores, e o aluno </w:t>
        </w:r>
      </w:ins>
      <w:ins w:id="2421" w:author="Ryan Lemos" w:date="2019-07-28T17:51:00Z">
        <w:r w:rsidR="004F46AF">
          <w:t>será capaz de fazer o exercício novamente.</w:t>
        </w:r>
      </w:ins>
    </w:p>
    <w:p w14:paraId="2AF04C29" w14:textId="77777777" w:rsidR="004F46AF" w:rsidRDefault="004F46AF">
      <w:pPr>
        <w:rPr>
          <w:ins w:id="2422" w:author="Ryan Lemos" w:date="2019-05-19T17:04:00Z"/>
        </w:rPr>
      </w:pPr>
    </w:p>
    <w:p w14:paraId="5FA696D6" w14:textId="77777777" w:rsidR="00226055" w:rsidRDefault="00226055">
      <w:pPr>
        <w:ind w:firstLine="0"/>
        <w:jc w:val="center"/>
        <w:rPr>
          <w:ins w:id="2423" w:author="Ryan Lemos" w:date="2019-05-22T10:18:00Z"/>
        </w:rPr>
        <w:pPrChange w:id="2424" w:author="Ryan Lemos" w:date="2019-05-22T10:21:00Z">
          <w:pPr>
            <w:ind w:firstLine="0"/>
          </w:pPr>
        </w:pPrChange>
      </w:pPr>
      <w:ins w:id="2425" w:author="Ryan Lemos" w:date="2019-05-19T17:05:00Z">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25568" cy="2399543"/>
                      </a:xfrm>
                      <a:prstGeom prst="rect">
                        <a:avLst/>
                      </a:prstGeom>
                    </pic:spPr>
                  </pic:pic>
                </a:graphicData>
              </a:graphic>
            </wp:inline>
          </w:drawing>
        </w:r>
      </w:ins>
    </w:p>
    <w:p w14:paraId="14F576B2" w14:textId="77777777" w:rsidR="006D241F" w:rsidRDefault="006D241F" w:rsidP="00226055">
      <w:pPr>
        <w:ind w:firstLine="0"/>
        <w:rPr>
          <w:ins w:id="2426" w:author="Ryan Lemos" w:date="2019-05-22T10:18:00Z"/>
        </w:rPr>
      </w:pPr>
    </w:p>
    <w:p w14:paraId="27D7542C" w14:textId="77777777" w:rsidR="006D241F" w:rsidRDefault="006D241F">
      <w:pPr>
        <w:rPr>
          <w:ins w:id="2427" w:author="Ryan Lemos" w:date="2019-05-22T10:18:00Z"/>
        </w:rPr>
        <w:pPrChange w:id="2428" w:author="Ryan Lemos" w:date="2019-05-22T10:22:00Z">
          <w:pPr>
            <w:ind w:firstLine="0"/>
          </w:pPr>
        </w:pPrChange>
      </w:pPr>
      <w:ins w:id="2429" w:author="Ryan Lemos" w:date="2019-05-22T10:18:00Z">
        <w:r>
          <w:t xml:space="preserve">A partir do botão laranja com símbolo de listagem conforme visto na </w:t>
        </w:r>
        <w:r w:rsidRPr="006D241F">
          <w:rPr>
            <w:highlight w:val="yellow"/>
            <w:rPrChange w:id="2430" w:author="Ryan Lemos" w:date="2019-05-22T10:19:00Z">
              <w:rPr/>
            </w:rPrChange>
          </w:rPr>
          <w:t>figura X</w:t>
        </w:r>
        <w:r>
          <w:t>, o professor</w:t>
        </w:r>
      </w:ins>
      <w:ins w:id="2431" w:author="Ryan Lemos" w:date="2019-05-22T10:19:00Z">
        <w:r>
          <w:t xml:space="preserve"> pode definir a pontuação da atividade, e definir também quanto vale cada questão da atividade.</w:t>
        </w:r>
      </w:ins>
      <w:ins w:id="2432" w:author="Ryan Lemos" w:date="2019-05-22T10:20:00Z">
        <w:r>
          <w:t xml:space="preserve"> A </w:t>
        </w:r>
        <w:r w:rsidRPr="006D241F">
          <w:rPr>
            <w:highlight w:val="yellow"/>
            <w:rPrChange w:id="2433" w:author="Ryan Lemos" w:date="2019-05-22T10:20:00Z">
              <w:rPr/>
            </w:rPrChange>
          </w:rPr>
          <w:t>figura x</w:t>
        </w:r>
        <w:r>
          <w:t xml:space="preserve"> representa essa interação. Nela</w:t>
        </w:r>
      </w:ins>
      <w:ins w:id="2434" w:author="Ryan Lemos" w:date="2019-05-22T10:19:00Z">
        <w:r>
          <w:t xml:space="preserve"> </w:t>
        </w:r>
      </w:ins>
      <w:ins w:id="2435" w:author="Ryan Lemos" w:date="2019-05-22T10:20:00Z">
        <w:r>
          <w:t>ainda é possível ao</w:t>
        </w:r>
      </w:ins>
      <w:ins w:id="2436" w:author="Ryan Lemos" w:date="2019-05-22T10:19:00Z">
        <w:r>
          <w:t xml:space="preserve"> professor definir que todas as questões valham</w:t>
        </w:r>
      </w:ins>
      <w:ins w:id="2437" w:author="Ryan Lemos" w:date="2019-05-22T10:20:00Z">
        <w:r>
          <w:t xml:space="preserve"> a mesma pontuação (caso não que</w:t>
        </w:r>
      </w:ins>
      <w:ins w:id="2438" w:author="Ryan Lemos" w:date="2019-05-22T10:21:00Z">
        <w:r>
          <w:t>ira definir pontuações diferentes). Com isso o professor pode defi</w:t>
        </w:r>
      </w:ins>
      <w:ins w:id="2439" w:author="Ryan Lemos" w:date="2019-05-22T10:22:00Z">
        <w:r>
          <w:t>nir a seu critério como será distribuída a pontuação da atividade.</w:t>
        </w:r>
      </w:ins>
    </w:p>
    <w:p w14:paraId="0AC4D6BB" w14:textId="77777777" w:rsidR="006D241F" w:rsidRDefault="006D241F" w:rsidP="00226055">
      <w:pPr>
        <w:ind w:firstLine="0"/>
        <w:rPr>
          <w:ins w:id="2440" w:author="Ryan Lemos" w:date="2019-05-19T17:05:00Z"/>
        </w:rPr>
      </w:pPr>
    </w:p>
    <w:p w14:paraId="3C6E86FF" w14:textId="77777777" w:rsidR="00226055" w:rsidRDefault="00226055" w:rsidP="00A23065">
      <w:pPr>
        <w:ind w:firstLine="0"/>
        <w:jc w:val="center"/>
        <w:rPr>
          <w:ins w:id="2441" w:author="Ryan Lemos" w:date="2019-05-22T10:27:00Z"/>
        </w:rPr>
      </w:pPr>
      <w:ins w:id="2442" w:author="Ryan Lemos" w:date="2019-05-19T17:06:00Z">
        <w:r>
          <w:rPr>
            <w:noProof/>
          </w:rPr>
          <w:lastRenderedPageBreak/>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54491" cy="2802135"/>
                      </a:xfrm>
                      <a:prstGeom prst="rect">
                        <a:avLst/>
                      </a:prstGeom>
                    </pic:spPr>
                  </pic:pic>
                </a:graphicData>
              </a:graphic>
            </wp:inline>
          </w:drawing>
        </w:r>
      </w:ins>
    </w:p>
    <w:p w14:paraId="773DADEA" w14:textId="77777777" w:rsidR="00A23065" w:rsidRDefault="00A23065" w:rsidP="00A23065">
      <w:pPr>
        <w:rPr>
          <w:ins w:id="2443" w:author="Ryan Lemos" w:date="2019-05-22T10:27:00Z"/>
        </w:rPr>
      </w:pPr>
    </w:p>
    <w:p w14:paraId="1445DC93" w14:textId="77777777" w:rsidR="00A23065" w:rsidRDefault="00A23065" w:rsidP="00A23065">
      <w:pPr>
        <w:rPr>
          <w:ins w:id="2444" w:author="Ryan Lemos" w:date="2019-05-22T10:27:00Z"/>
        </w:rPr>
      </w:pPr>
      <w:ins w:id="2445" w:author="Ryan Lemos" w:date="2019-05-22T10:27:00Z">
        <w:r>
          <w:t>Em caso de atividades realizadas em sala o professor pode</w:t>
        </w:r>
      </w:ins>
      <w:ins w:id="2446" w:author="Ryan Lemos" w:date="2019-05-22T10:28:00Z">
        <w:r>
          <w:t xml:space="preserve"> alterar a nota do aluno por meio do botão azul com ícone de prancheta conforme visto na </w:t>
        </w:r>
        <w:r w:rsidRPr="00A23065">
          <w:rPr>
            <w:highlight w:val="yellow"/>
            <w:rPrChange w:id="2447" w:author="Ryan Lemos" w:date="2019-05-22T10:28:00Z">
              <w:rPr/>
            </w:rPrChange>
          </w:rPr>
          <w:t>figura x</w:t>
        </w:r>
        <w:r>
          <w:t>, ao clicar surge uma te</w:t>
        </w:r>
      </w:ins>
      <w:ins w:id="2448" w:author="Ryan Lemos" w:date="2019-05-22T10:29:00Z">
        <w:r>
          <w:t xml:space="preserve">la contendo os nomes dos alunos juntamente com o seu resultado para aquela atividade conforme explicitado na </w:t>
        </w:r>
        <w:r w:rsidRPr="00A23065">
          <w:rPr>
            <w:highlight w:val="yellow"/>
            <w:rPrChange w:id="2449" w:author="Ryan Lemos" w:date="2019-05-22T10:29:00Z">
              <w:rPr/>
            </w:rPrChange>
          </w:rPr>
          <w:t>figura x</w:t>
        </w:r>
        <w:r>
          <w:t>.</w:t>
        </w:r>
      </w:ins>
    </w:p>
    <w:p w14:paraId="572BC2E6" w14:textId="77777777" w:rsidR="00A23065" w:rsidRDefault="00A23065">
      <w:pPr>
        <w:rPr>
          <w:ins w:id="2450" w:author="Ryan Lemos" w:date="2019-05-19T17:04:00Z"/>
        </w:rPr>
      </w:pPr>
    </w:p>
    <w:p w14:paraId="44E0E70B" w14:textId="77777777" w:rsidR="00226055" w:rsidRDefault="00226055" w:rsidP="00A23065">
      <w:pPr>
        <w:ind w:firstLine="0"/>
        <w:jc w:val="center"/>
        <w:rPr>
          <w:ins w:id="2451" w:author="Ryan Lemos" w:date="2019-05-22T10:33:00Z"/>
        </w:rPr>
      </w:pPr>
      <w:ins w:id="2452" w:author="Ryan Lemos" w:date="2019-05-19T17:06:00Z">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37019" cy="2789062"/>
                      </a:xfrm>
                      <a:prstGeom prst="rect">
                        <a:avLst/>
                      </a:prstGeom>
                    </pic:spPr>
                  </pic:pic>
                </a:graphicData>
              </a:graphic>
            </wp:inline>
          </w:drawing>
        </w:r>
      </w:ins>
    </w:p>
    <w:p w14:paraId="030C63A5" w14:textId="77777777" w:rsidR="002C3A9E" w:rsidRDefault="00A23065">
      <w:pPr>
        <w:rPr>
          <w:ins w:id="2453" w:author="Ryan Lemos" w:date="2019-05-22T10:30:00Z"/>
        </w:rPr>
        <w:pPrChange w:id="2454" w:author="Ryan Lemos" w:date="2019-05-22T10:38:00Z">
          <w:pPr>
            <w:ind w:firstLine="0"/>
            <w:jc w:val="center"/>
          </w:pPr>
        </w:pPrChange>
      </w:pPr>
      <w:ins w:id="2455" w:author="Ryan Lemos" w:date="2019-05-22T10:33:00Z">
        <w:r>
          <w:t>Ainda é poss</w:t>
        </w:r>
      </w:ins>
      <w:ins w:id="2456" w:author="Ryan Lemos" w:date="2019-05-22T10:34:00Z">
        <w:r>
          <w:t xml:space="preserve">ível ao professor uma impressão personalizada das atividades que serão feitas em sala, por meio do botão com símbolo de impressora como visto na </w:t>
        </w:r>
        <w:r w:rsidRPr="00A23065">
          <w:rPr>
            <w:highlight w:val="yellow"/>
            <w:rPrChange w:id="2457" w:author="Ryan Lemos" w:date="2019-05-22T10:34:00Z">
              <w:rPr/>
            </w:rPrChange>
          </w:rPr>
          <w:t>figura x</w:t>
        </w:r>
        <w:r>
          <w:t>. Essa impressão gera um a</w:t>
        </w:r>
      </w:ins>
      <w:ins w:id="2458" w:author="Ryan Lemos" w:date="2019-05-22T10:35:00Z">
        <w:r>
          <w:t xml:space="preserve">rquivo em formato PDF </w:t>
        </w:r>
        <w:r w:rsidR="002C3A9E">
          <w:t>contendo os dados de cada aluno</w:t>
        </w:r>
      </w:ins>
      <w:ins w:id="2459" w:author="Ryan Lemos" w:date="2019-05-22T10:36:00Z">
        <w:r w:rsidR="002C3A9E">
          <w:t>. A impressão é feita</w:t>
        </w:r>
      </w:ins>
      <w:ins w:id="2460" w:author="Ryan Lemos" w:date="2019-05-22T10:35:00Z">
        <w:r w:rsidR="002C3A9E">
          <w:t xml:space="preserve"> com as questões ordenadas de maneira aleatória para cada aluno, juntamente com as alternativas (em caso de questões que não </w:t>
        </w:r>
      </w:ins>
      <w:ins w:id="2461" w:author="Ryan Lemos" w:date="2019-05-22T10:36:00Z">
        <w:r w:rsidR="002C3A9E">
          <w:t xml:space="preserve">sejam discursivas) </w:t>
        </w:r>
      </w:ins>
      <w:ins w:id="2462" w:author="Ryan Lemos" w:date="2019-05-22T10:37:00Z">
        <w:r w:rsidR="002C3A9E">
          <w:t xml:space="preserve">também de maneira aleatória. Assim uma mesma atividade pode ser concebida de n maneiras, e a probabilidade de um aluno </w:t>
        </w:r>
        <w:r w:rsidR="002C3A9E">
          <w:lastRenderedPageBreak/>
          <w:t>sai</w:t>
        </w:r>
      </w:ins>
      <w:ins w:id="2463" w:author="Ryan Lemos" w:date="2019-05-22T10:38:00Z">
        <w:r w:rsidR="002C3A9E">
          <w:t>r com uma atividade exatamente igual a do colega é extremamente baixa. Além de gerar as questões para cada aluno, essa impressão gera uma página contendo o gabarito personalizado para cada al</w:t>
        </w:r>
      </w:ins>
      <w:ins w:id="2464" w:author="Ryan Lemos" w:date="2019-05-22T10:39:00Z">
        <w:r w:rsidR="002C3A9E">
          <w:t>uno, baseado na ordem aos quais as questões e suas alternativas foram sorteadas.</w:t>
        </w:r>
      </w:ins>
    </w:p>
    <w:p w14:paraId="0D5771D5" w14:textId="77777777" w:rsidR="00A23065" w:rsidRDefault="00A23065" w:rsidP="00A23065">
      <w:pPr>
        <w:rPr>
          <w:ins w:id="2465" w:author="Ryan Lemos" w:date="2019-05-22T10:32:00Z"/>
        </w:rPr>
      </w:pPr>
      <w:ins w:id="2466" w:author="Ryan Lemos" w:date="2019-05-22T10:30:00Z">
        <w:r>
          <w:t xml:space="preserve">A estória seguinte se trata do professor ser capaz de corrigir </w:t>
        </w:r>
      </w:ins>
      <w:ins w:id="2467" w:author="Ryan Lemos" w:date="2019-05-22T10:31:00Z">
        <w:r>
          <w:t xml:space="preserve">atividades feitas pelo ambiente. Essa estória é descrita pela figura x. </w:t>
        </w:r>
      </w:ins>
    </w:p>
    <w:p w14:paraId="6EB6B765" w14:textId="77777777" w:rsidR="00A23065" w:rsidRDefault="00A23065">
      <w:pPr>
        <w:jc w:val="center"/>
        <w:rPr>
          <w:ins w:id="2468" w:author="Ryan Lemos" w:date="2019-05-22T10:32:00Z"/>
        </w:rPr>
        <w:pPrChange w:id="2469" w:author="Ryan Lemos" w:date="2019-05-22T10:32:00Z">
          <w:pPr/>
        </w:pPrChange>
      </w:pPr>
      <w:ins w:id="2470" w:author="Ryan Lemos" w:date="2019-05-22T10:32:00Z">
        <w:r w:rsidRPr="00A23065">
          <w:rPr>
            <w:highlight w:val="yellow"/>
            <w:rPrChange w:id="2471" w:author="Ryan Lemos" w:date="2019-05-22T10:32:00Z">
              <w:rPr/>
            </w:rPrChange>
          </w:rPr>
          <w:t>ESTÓRIA AQUI</w:t>
        </w:r>
      </w:ins>
    </w:p>
    <w:p w14:paraId="72A6854E" w14:textId="77777777" w:rsidR="00A23065" w:rsidRDefault="00A23065">
      <w:pPr>
        <w:rPr>
          <w:ins w:id="2472" w:author="Ryan Lemos" w:date="2019-05-22T10:24:00Z"/>
        </w:rPr>
        <w:pPrChange w:id="2473" w:author="Ryan Lemos" w:date="2019-05-22T10:30:00Z">
          <w:pPr>
            <w:ind w:firstLine="0"/>
          </w:pPr>
        </w:pPrChange>
      </w:pPr>
      <w:ins w:id="2474" w:author="Ryan Lemos" w:date="2019-05-22T10:32:00Z">
        <w:r>
          <w:t xml:space="preserve">A implementação dessa estória é demonstrada pela </w:t>
        </w:r>
        <w:r w:rsidRPr="00A23065">
          <w:rPr>
            <w:highlight w:val="yellow"/>
            <w:rPrChange w:id="2475" w:author="Ryan Lemos" w:date="2019-05-22T10:33:00Z">
              <w:rPr/>
            </w:rPrChange>
          </w:rPr>
          <w:t>figura x e a figura x</w:t>
        </w:r>
      </w:ins>
      <w:ins w:id="2476" w:author="Ryan Lemos" w:date="2019-05-22T10:33:00Z">
        <w:r>
          <w:t xml:space="preserve">. A </w:t>
        </w:r>
        <w:r w:rsidRPr="00A23065">
          <w:rPr>
            <w:highlight w:val="yellow"/>
            <w:rPrChange w:id="2477" w:author="Ryan Lemos" w:date="2019-05-22T10:33:00Z">
              <w:rPr/>
            </w:rPrChange>
          </w:rPr>
          <w:t>figura x</w:t>
        </w:r>
        <w:r>
          <w:t xml:space="preserve"> se trata das atividades recebidas pelo professor</w:t>
        </w:r>
      </w:ins>
      <w:ins w:id="2478" w:author="Ryan Lemos" w:date="2019-05-22T10:42:00Z">
        <w:r w:rsidR="002C3A9E">
          <w:t xml:space="preserve">, nela o professor tem uma lista de atividades recebidas </w:t>
        </w:r>
      </w:ins>
      <w:ins w:id="2479" w:author="Ryan Lemos" w:date="2019-05-22T10:43:00Z">
        <w:r w:rsidR="002C3A9E">
          <w:t>para correção. Para corrigir o professor deve clicar no botão azul com símbolo de lápis.</w:t>
        </w:r>
      </w:ins>
    </w:p>
    <w:p w14:paraId="7954FA58" w14:textId="77777777" w:rsidR="00A23065" w:rsidRDefault="00A23065" w:rsidP="00226055">
      <w:pPr>
        <w:ind w:firstLine="0"/>
        <w:rPr>
          <w:ins w:id="2480" w:author="Ryan Lemos" w:date="2019-05-19T17:04:00Z"/>
        </w:rPr>
      </w:pPr>
    </w:p>
    <w:p w14:paraId="4C14E94B" w14:textId="77777777" w:rsidR="00226055" w:rsidRDefault="00226055" w:rsidP="00226055">
      <w:pPr>
        <w:ind w:firstLine="0"/>
        <w:rPr>
          <w:ins w:id="2481" w:author="Ryan Lemos" w:date="2019-05-22T10:52:00Z"/>
        </w:rPr>
      </w:pPr>
      <w:ins w:id="2482" w:author="Ryan Lemos" w:date="2019-05-19T17:07:00Z">
        <w:r>
          <w:rPr>
            <w:noProof/>
          </w:rPr>
          <w:drawing>
            <wp:inline distT="0" distB="0" distL="0" distR="0" wp14:anchorId="0865709A" wp14:editId="369D765F">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1645920"/>
                      </a:xfrm>
                      <a:prstGeom prst="rect">
                        <a:avLst/>
                      </a:prstGeom>
                    </pic:spPr>
                  </pic:pic>
                </a:graphicData>
              </a:graphic>
            </wp:inline>
          </w:drawing>
        </w:r>
      </w:ins>
    </w:p>
    <w:p w14:paraId="5946CEAB" w14:textId="77777777" w:rsidR="003A1F2B" w:rsidRDefault="003A1F2B" w:rsidP="00226055">
      <w:pPr>
        <w:ind w:firstLine="0"/>
        <w:rPr>
          <w:ins w:id="2483" w:author="Ryan Lemos" w:date="2019-05-22T10:43:00Z"/>
        </w:rPr>
      </w:pPr>
    </w:p>
    <w:p w14:paraId="0C734998" w14:textId="77777777" w:rsidR="002C3A9E" w:rsidRDefault="002C3A9E">
      <w:pPr>
        <w:rPr>
          <w:ins w:id="2484" w:author="Ryan Lemos" w:date="2019-05-19T17:08:00Z"/>
        </w:rPr>
        <w:pPrChange w:id="2485" w:author="Ryan Lemos" w:date="2019-05-22T10:44:00Z">
          <w:pPr>
            <w:ind w:firstLine="0"/>
          </w:pPr>
        </w:pPrChange>
      </w:pPr>
      <w:ins w:id="2486" w:author="Ryan Lemos" w:date="2019-05-22T10:43:00Z">
        <w:r>
          <w:t>Ao clicar nesse botão</w:t>
        </w:r>
      </w:ins>
      <w:ins w:id="2487" w:author="Ryan Lemos" w:date="2019-05-22T10:44:00Z">
        <w:r>
          <w:t xml:space="preserve"> surge-se uma tela conforme apresentada na figura X que detém a lista de questões da atividade.</w:t>
        </w:r>
      </w:ins>
      <w:ins w:id="2488" w:author="Ryan Lemos" w:date="2019-05-22T10:46:00Z">
        <w:r w:rsidR="0019114F">
          <w:t xml:space="preserve"> </w:t>
        </w:r>
      </w:ins>
      <w:ins w:id="2489" w:author="Ryan Lemos" w:date="2019-05-22T10:48:00Z">
        <w:r w:rsidR="0019114F">
          <w:t>Para cada ques</w:t>
        </w:r>
      </w:ins>
      <w:ins w:id="2490" w:author="Ryan Lemos" w:date="2019-05-22T10:49:00Z">
        <w:r w:rsidR="0019114F">
          <w:t>tão é descrito</w:t>
        </w:r>
      </w:ins>
      <w:ins w:id="2491" w:author="Ryan Lemos" w:date="2019-05-22T10:47:00Z">
        <w:r w:rsidR="0019114F">
          <w:t xml:space="preserve"> todos os seus dados chave, como texto de apoio, o texto da questão em si</w:t>
        </w:r>
      </w:ins>
      <w:ins w:id="2492" w:author="Ryan Lemos" w:date="2019-05-22T10:48:00Z">
        <w:r w:rsidR="0019114F">
          <w:t>, o valor da questão</w:t>
        </w:r>
      </w:ins>
      <w:ins w:id="2493" w:author="Ryan Lemos" w:date="2019-05-22T10:47:00Z">
        <w:r w:rsidR="0019114F">
          <w:t>, em caso de questões com alternativas, qual a alternativa correta, e a resposta do aluno.</w:t>
        </w:r>
      </w:ins>
      <w:ins w:id="2494" w:author="Ryan Lemos" w:date="2019-05-22T10:45:00Z">
        <w:r>
          <w:t xml:space="preserve"> </w:t>
        </w:r>
      </w:ins>
      <w:ins w:id="2495" w:author="Ryan Lemos" w:date="2019-05-22T10:49:00Z">
        <w:r w:rsidR="0019114F">
          <w:t>Também fica</w:t>
        </w:r>
      </w:ins>
      <w:ins w:id="2496" w:author="Ryan Lemos" w:date="2019-05-22T10:45:00Z">
        <w:r>
          <w:t xml:space="preserve"> disponível duas opções ao professor, dar nota</w:t>
        </w:r>
        <w:r w:rsidR="0019114F">
          <w:t xml:space="preserve"> (que é obrigatório preencher) e colocar uma observação a cerca da resposta do aluno.</w:t>
        </w:r>
      </w:ins>
      <w:ins w:id="2497" w:author="Ryan Lemos" w:date="2019-05-22T10:44:00Z">
        <w:r>
          <w:t xml:space="preserve"> As questões de marcar o professor não precisa dar nota, somente</w:t>
        </w:r>
      </w:ins>
      <w:ins w:id="2498" w:author="Ryan Lemos" w:date="2019-05-22T10:45:00Z">
        <w:r w:rsidR="0019114F">
          <w:t xml:space="preserve"> </w:t>
        </w:r>
      </w:ins>
      <w:ins w:id="2499" w:author="Ryan Lemos" w:date="2019-05-22T10:46:00Z">
        <w:r w:rsidR="0019114F">
          <w:t>se quiser a observação. Nelas a nota do aluno</w:t>
        </w:r>
      </w:ins>
      <w:ins w:id="2500" w:author="Ryan Lemos" w:date="2019-05-22T10:49:00Z">
        <w:r w:rsidR="0019114F">
          <w:t xml:space="preserve"> já aparece juntamente com a questão em si, conforme visto na figura </w:t>
        </w:r>
      </w:ins>
      <w:ins w:id="2501" w:author="Ryan Lemos" w:date="2019-05-22T10:50:00Z">
        <w:r w:rsidR="0019114F">
          <w:t xml:space="preserve">X. Em caso de questões do tipo fala, surge ao professor também a possibilidade de escuta do áudio do aluno, que é gravado ao responder </w:t>
        </w:r>
      </w:ins>
      <w:ins w:id="2502" w:author="Ryan Lemos" w:date="2019-07-28T17:52:00Z">
        <w:r w:rsidR="004F46AF">
          <w:t>à</w:t>
        </w:r>
      </w:ins>
      <w:ins w:id="2503" w:author="Ryan Lemos" w:date="2019-05-22T10:50:00Z">
        <w:r w:rsidR="0019114F">
          <w:t xml:space="preserve"> questão.</w:t>
        </w:r>
      </w:ins>
    </w:p>
    <w:p w14:paraId="3DDB0D08" w14:textId="77777777" w:rsidR="00226055" w:rsidRDefault="00226055">
      <w:pPr>
        <w:ind w:firstLine="0"/>
        <w:rPr>
          <w:ins w:id="2504" w:author="Ryan Lemos" w:date="2019-07-28T17:52:00Z"/>
        </w:rPr>
      </w:pPr>
      <w:ins w:id="2505" w:author="Ryan Lemos" w:date="2019-05-19T17:08:00Z">
        <w:r>
          <w:rPr>
            <w:noProof/>
          </w:rPr>
          <w:lastRenderedPageBreak/>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509010"/>
                      </a:xfrm>
                      <a:prstGeom prst="rect">
                        <a:avLst/>
                      </a:prstGeom>
                    </pic:spPr>
                  </pic:pic>
                </a:graphicData>
              </a:graphic>
            </wp:inline>
          </w:drawing>
        </w:r>
      </w:ins>
    </w:p>
    <w:p w14:paraId="178FCA52" w14:textId="77777777" w:rsidR="004F46AF" w:rsidRPr="004C0224" w:rsidRDefault="004F46AF">
      <w:pPr>
        <w:ind w:firstLine="0"/>
        <w:rPr>
          <w:ins w:id="2506" w:author="Ryan Lemos" w:date="2019-04-27T18:05:00Z"/>
        </w:rPr>
        <w:pPrChange w:id="2507" w:author="Ryan Lemos" w:date="2019-05-19T17:04:00Z">
          <w:pPr>
            <w:pStyle w:val="Ttulo4"/>
          </w:pPr>
        </w:pPrChange>
      </w:pPr>
    </w:p>
    <w:p w14:paraId="02515A2C" w14:textId="77777777" w:rsidR="003C127D" w:rsidRDefault="003C127D">
      <w:pPr>
        <w:pStyle w:val="Ttulo4"/>
        <w:rPr>
          <w:ins w:id="2508" w:author="Ryan Lemos" w:date="2019-07-28T17:52:00Z"/>
        </w:rPr>
      </w:pPr>
      <w:ins w:id="2509" w:author="Ryan Lemos" w:date="2019-04-27T18:05:00Z">
        <w:r>
          <w:t>Aluno</w:t>
        </w:r>
      </w:ins>
    </w:p>
    <w:p w14:paraId="05FD0E2C" w14:textId="77777777" w:rsidR="004F46AF" w:rsidRDefault="004F46AF" w:rsidP="004F46AF">
      <w:pPr>
        <w:rPr>
          <w:ins w:id="2510" w:author="Ryan Lemos" w:date="2019-07-28T17:54:00Z"/>
        </w:rPr>
      </w:pPr>
    </w:p>
    <w:p w14:paraId="58156CB3" w14:textId="77777777" w:rsidR="004F46AF" w:rsidRDefault="004F46AF" w:rsidP="004F46AF">
      <w:pPr>
        <w:rPr>
          <w:ins w:id="2511" w:author="Ryan Lemos" w:date="2019-07-28T17:56:00Z"/>
        </w:rPr>
      </w:pPr>
      <w:ins w:id="2512" w:author="Ryan Lemos" w:date="2019-07-28T17:52:00Z">
        <w:r>
          <w:t>Ao aluno foi acrescido a po</w:t>
        </w:r>
      </w:ins>
      <w:ins w:id="2513" w:author="Ryan Lemos" w:date="2019-07-28T17:53:00Z">
        <w:r>
          <w:t>ssibilidade de receber atividades, respond</w:t>
        </w:r>
      </w:ins>
      <w:ins w:id="2514" w:author="Ryan Lemos" w:date="2019-07-28T17:54:00Z">
        <w:r>
          <w:t>ê</w:t>
        </w:r>
      </w:ins>
      <w:ins w:id="2515" w:author="Ryan Lemos" w:date="2019-07-28T17:53:00Z">
        <w:r>
          <w:t>-las e verificar seu resultado, bem como anotações advindas do professor acerca</w:t>
        </w:r>
      </w:ins>
      <w:ins w:id="2516" w:author="Ryan Lemos" w:date="2019-07-28T17:54:00Z">
        <w:r>
          <w:t xml:space="preserve"> de cada questão respondida.</w:t>
        </w:r>
      </w:ins>
      <w:ins w:id="2517" w:author="Ryan Lemos" w:date="2019-07-28T17:53:00Z">
        <w:r>
          <w:t xml:space="preserve"> </w:t>
        </w:r>
      </w:ins>
    </w:p>
    <w:p w14:paraId="48F80122" w14:textId="77777777" w:rsidR="00DC28CE" w:rsidRDefault="008057E8" w:rsidP="00021305">
      <w:pPr>
        <w:rPr>
          <w:ins w:id="2518" w:author="Ryan Lemos" w:date="2019-07-28T18:05:00Z"/>
        </w:rPr>
      </w:pPr>
      <w:ins w:id="2519" w:author="Ryan Lemos" w:date="2019-07-28T17:58:00Z">
        <w:r>
          <w:t xml:space="preserve">A primeira estória </w:t>
        </w:r>
      </w:ins>
      <w:ins w:id="2520" w:author="Ryan Lemos" w:date="2019-07-28T17:59:00Z">
        <w:r>
          <w:t>se trata da lista das atividades de um aluno, e</w:t>
        </w:r>
      </w:ins>
      <w:ins w:id="2521" w:author="Ryan Lemos" w:date="2019-07-28T18:05:00Z">
        <w:r>
          <w:t xml:space="preserve"> é representada pela </w:t>
        </w:r>
        <w:r w:rsidRPr="008057E8">
          <w:rPr>
            <w:highlight w:val="yellow"/>
            <w:rPrChange w:id="2522" w:author="Ryan Lemos" w:date="2019-07-28T18:06:00Z">
              <w:rPr/>
            </w:rPrChange>
          </w:rPr>
          <w:t>figura x</w:t>
        </w:r>
      </w:ins>
      <w:ins w:id="2523" w:author="Ryan Lemos" w:date="2019-07-28T17:59:00Z">
        <w:r>
          <w:t xml:space="preserve">. </w:t>
        </w:r>
      </w:ins>
      <w:ins w:id="2524" w:author="Ryan Lemos" w:date="2019-07-28T18:06:00Z">
        <w:r>
          <w:t>Essa estória apresenta algumas restrições, como por exemplo a identificação de atividades através da ação</w:t>
        </w:r>
        <w:r w:rsidR="00DC28CE">
          <w:t xml:space="preserve"> que nelas pode ser realizada. </w:t>
        </w:r>
      </w:ins>
    </w:p>
    <w:p w14:paraId="6D505868" w14:textId="77777777" w:rsidR="008057E8" w:rsidRDefault="008057E8" w:rsidP="00ED291E">
      <w:pPr>
        <w:ind w:firstLine="0"/>
        <w:jc w:val="center"/>
        <w:rPr>
          <w:ins w:id="2525" w:author="Ryan Lemos" w:date="2019-07-28T18:07:00Z"/>
        </w:rPr>
        <w:pPrChange w:id="2526" w:author="Ryan Lemos" w:date="2019-07-28T18:16:00Z">
          <w:pPr>
            <w:jc w:val="center"/>
          </w:pPr>
        </w:pPrChange>
      </w:pPr>
      <w:ins w:id="2527" w:author="Ryan Lemos" w:date="2019-07-28T18:05:00Z">
        <w:r>
          <w:rPr>
            <w:noProof/>
          </w:rPr>
          <w:drawing>
            <wp:inline distT="0" distB="0" distL="0" distR="0" wp14:anchorId="3C648DDF" wp14:editId="78A37AB3">
              <wp:extent cx="2103435" cy="1821873"/>
              <wp:effectExtent l="0" t="0" r="0" b="698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2813" cy="1829996"/>
                      </a:xfrm>
                      <a:prstGeom prst="rect">
                        <a:avLst/>
                      </a:prstGeom>
                    </pic:spPr>
                  </pic:pic>
                </a:graphicData>
              </a:graphic>
            </wp:inline>
          </w:drawing>
        </w:r>
      </w:ins>
    </w:p>
    <w:p w14:paraId="3E5C6C91" w14:textId="77777777" w:rsidR="00DC28CE" w:rsidRDefault="00DC28CE" w:rsidP="008057E8">
      <w:pPr>
        <w:jc w:val="center"/>
        <w:rPr>
          <w:ins w:id="2528" w:author="Ryan Lemos" w:date="2019-07-28T18:15:00Z"/>
        </w:rPr>
      </w:pPr>
    </w:p>
    <w:p w14:paraId="7ABDC7F8" w14:textId="77777777" w:rsidR="00ED291E" w:rsidRDefault="00ED291E" w:rsidP="00021305">
      <w:pPr>
        <w:rPr>
          <w:ins w:id="2529" w:author="Ryan Lemos" w:date="2019-07-28T17:58:00Z"/>
        </w:rPr>
      </w:pPr>
      <w:ins w:id="2530" w:author="Ryan Lemos" w:date="2019-07-28T18:16:00Z">
        <w:r>
          <w:t xml:space="preserve">A interação responsável por </w:t>
        </w:r>
        <w:r w:rsidR="00021305">
          <w:t>compreender</w:t>
        </w:r>
        <w:r>
          <w:t xml:space="preserve"> essa estória se dá pela </w:t>
        </w:r>
        <w:r w:rsidRPr="00021305">
          <w:rPr>
            <w:highlight w:val="yellow"/>
            <w:rPrChange w:id="2531" w:author="Ryan Lemos" w:date="2019-07-28T18:17:00Z">
              <w:rPr/>
            </w:rPrChange>
          </w:rPr>
          <w:t>figura x</w:t>
        </w:r>
        <w:r>
          <w:t xml:space="preserve">. </w:t>
        </w:r>
      </w:ins>
      <w:ins w:id="2532" w:author="Ryan Lemos" w:date="2019-07-28T18:17:00Z">
        <w:r w:rsidR="00021305">
          <w:t xml:space="preserve">Como especificado pela estória, atividades já respondidas podem ser reconhecidas por sua ação de </w:t>
        </w:r>
      </w:ins>
      <w:ins w:id="2533" w:author="Ryan Lemos" w:date="2019-07-28T18:18:00Z">
        <w:r w:rsidR="00021305">
          <w:lastRenderedPageBreak/>
          <w:t>botão com símbolo de olho na cor amarela. Já as atividades a serem respondidas são identificadas através de um botão de lápis na cor azul.</w:t>
        </w:r>
      </w:ins>
    </w:p>
    <w:p w14:paraId="5DAD785E" w14:textId="77777777" w:rsidR="008057E8" w:rsidRDefault="008057E8" w:rsidP="004F46AF">
      <w:pPr>
        <w:rPr>
          <w:ins w:id="2534" w:author="Ryan Lemos" w:date="2019-07-28T17:58:00Z"/>
        </w:rPr>
      </w:pPr>
    </w:p>
    <w:p w14:paraId="62EF90FA" w14:textId="66EA56D4" w:rsidR="008057E8" w:rsidRDefault="008057E8" w:rsidP="008057E8">
      <w:pPr>
        <w:ind w:firstLine="0"/>
        <w:rPr>
          <w:ins w:id="2535" w:author="Ryan Lemos" w:date="2019-07-28T18:24:00Z"/>
        </w:rPr>
      </w:pPr>
      <w:ins w:id="2536" w:author="Ryan Lemos" w:date="2019-07-28T17:58:00Z">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0025"/>
                      </a:xfrm>
                      <a:prstGeom prst="rect">
                        <a:avLst/>
                      </a:prstGeom>
                    </pic:spPr>
                  </pic:pic>
                </a:graphicData>
              </a:graphic>
            </wp:inline>
          </w:drawing>
        </w:r>
      </w:ins>
    </w:p>
    <w:p w14:paraId="4712028B" w14:textId="3ED6FF2E" w:rsidR="00021305" w:rsidRDefault="00021305" w:rsidP="008057E8">
      <w:pPr>
        <w:ind w:firstLine="0"/>
        <w:rPr>
          <w:ins w:id="2537" w:author="Ryan Lemos" w:date="2019-07-28T18:24:00Z"/>
        </w:rPr>
      </w:pPr>
    </w:p>
    <w:p w14:paraId="59084D05" w14:textId="2B5AA4E0" w:rsidR="00021305" w:rsidRDefault="00021305" w:rsidP="00021305">
      <w:pPr>
        <w:rPr>
          <w:ins w:id="2538" w:author="Ryan Lemos" w:date="2019-07-28T18:54:00Z"/>
        </w:rPr>
      </w:pPr>
      <w:ins w:id="2539" w:author="Ryan Lemos" w:date="2019-07-28T18:24:00Z">
        <w:r>
          <w:t xml:space="preserve">Quanto </w:t>
        </w:r>
      </w:ins>
      <w:ins w:id="2540" w:author="Ryan Lemos" w:date="2019-07-28T18:25:00Z">
        <w:r>
          <w:t>à</w:t>
        </w:r>
      </w:ins>
      <w:ins w:id="2541" w:author="Ryan Lemos" w:date="2019-07-28T18:24:00Z">
        <w:r>
          <w:t xml:space="preserve"> possibilidade de o aluno respond</w:t>
        </w:r>
      </w:ins>
      <w:ins w:id="2542" w:author="Ryan Lemos" w:date="2019-07-28T18:25:00Z">
        <w:r>
          <w:t xml:space="preserve">er as atividades pelo ambiente, </w:t>
        </w:r>
      </w:ins>
      <w:ins w:id="2543" w:author="Ryan Lemos" w:date="2019-07-28T18:43:00Z">
        <w:r w:rsidR="00693EDB">
          <w:t xml:space="preserve">surge a estória demonstrada pela </w:t>
        </w:r>
        <w:r w:rsidR="00693EDB" w:rsidRPr="00693EDB">
          <w:rPr>
            <w:highlight w:val="yellow"/>
            <w:rPrChange w:id="2544" w:author="Ryan Lemos" w:date="2019-07-28T18:44:00Z">
              <w:rPr/>
            </w:rPrChange>
          </w:rPr>
          <w:t>figura x</w:t>
        </w:r>
      </w:ins>
      <w:ins w:id="2545" w:author="Ryan Lemos" w:date="2019-07-28T18:44:00Z">
        <w:r w:rsidR="00693EDB">
          <w:t xml:space="preserve">. </w:t>
        </w:r>
      </w:ins>
      <w:ins w:id="2546" w:author="Ryan Lemos" w:date="2019-07-28T18:45:00Z">
        <w:r w:rsidR="00693EDB">
          <w:t xml:space="preserve">Nela, surgem algumas restrições relacionadas </w:t>
        </w:r>
      </w:ins>
      <w:ins w:id="2547" w:author="Ryan Lemos" w:date="2019-07-28T18:46:00Z">
        <w:r w:rsidR="00693EDB">
          <w:t>à</w:t>
        </w:r>
      </w:ins>
      <w:ins w:id="2548" w:author="Ryan Lemos" w:date="2019-07-28T18:45:00Z">
        <w:r w:rsidR="00693EDB">
          <w:t xml:space="preserve"> segurança para evitar que alunos possam trocar de aba para pesquisar as respostas pela internet.</w:t>
        </w:r>
      </w:ins>
      <w:ins w:id="2549" w:author="Ryan Lemos" w:date="2019-07-28T18:44:00Z">
        <w:r w:rsidR="00693EDB">
          <w:t xml:space="preserve"> </w:t>
        </w:r>
      </w:ins>
      <w:ins w:id="2550" w:author="Ryan Lemos" w:date="2019-07-28T18:52:00Z">
        <w:r w:rsidR="00693EDB">
          <w:t>Além disso há questões que contém recursos de áudio, como áudios propriamente ditos, e textos de leitura do navegador</w:t>
        </w:r>
      </w:ins>
      <w:ins w:id="2551" w:author="Ryan Lemos" w:date="2019-07-28T18:54:00Z">
        <w:r w:rsidR="00326003">
          <w:t xml:space="preserve"> conforme explicitado na seção 3.2.2.1.</w:t>
        </w:r>
      </w:ins>
      <w:ins w:id="2552" w:author="Ryan Lemos" w:date="2019-07-28T18:58:00Z">
        <w:r w:rsidR="00326003">
          <w:t xml:space="preserve"> Ainda, a última restrição representa a possibilidade do aluno gravar s</w:t>
        </w:r>
      </w:ins>
      <w:ins w:id="2553" w:author="Ryan Lemos" w:date="2019-07-28T18:59:00Z">
        <w:r w:rsidR="00326003">
          <w:t>ua fala em questões de fala para que o professor possa avaliar a pronúncia do aluno.</w:t>
        </w:r>
      </w:ins>
      <w:bookmarkStart w:id="2554" w:name="_GoBack"/>
      <w:bookmarkEnd w:id="2554"/>
      <w:ins w:id="2555" w:author="Ryan Lemos" w:date="2019-07-28T18:58:00Z">
        <w:r w:rsidR="00326003">
          <w:t xml:space="preserve"> </w:t>
        </w:r>
      </w:ins>
    </w:p>
    <w:p w14:paraId="010732EE" w14:textId="77777777" w:rsidR="00326003" w:rsidRDefault="00326003" w:rsidP="00021305">
      <w:pPr>
        <w:rPr>
          <w:ins w:id="2556" w:author="Ryan Lemos" w:date="2019-07-28T18:44:00Z"/>
        </w:rPr>
      </w:pPr>
    </w:p>
    <w:p w14:paraId="0A718D07" w14:textId="483B4300" w:rsidR="00693EDB" w:rsidRPr="00021305" w:rsidRDefault="00326003" w:rsidP="00693EDB">
      <w:pPr>
        <w:ind w:firstLine="0"/>
        <w:jc w:val="center"/>
        <w:rPr>
          <w:ins w:id="2557" w:author="Ryan Lemos" w:date="2019-05-19T17:08:00Z"/>
        </w:rPr>
        <w:pPrChange w:id="2558" w:author="Ryan Lemos" w:date="2019-07-28T18:44:00Z">
          <w:pPr>
            <w:pStyle w:val="Ttulo4"/>
          </w:pPr>
        </w:pPrChange>
      </w:pPr>
      <w:ins w:id="2559" w:author="Ryan Lemos" w:date="2019-07-28T18:58:00Z">
        <w:r>
          <w:rPr>
            <w:noProof/>
          </w:rPr>
          <w:drawing>
            <wp:inline distT="0" distB="0" distL="0" distR="0" wp14:anchorId="24863A82" wp14:editId="6AA65809">
              <wp:extent cx="2119745" cy="2676497"/>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32610" cy="2692741"/>
                      </a:xfrm>
                      <a:prstGeom prst="rect">
                        <a:avLst/>
                      </a:prstGeom>
                    </pic:spPr>
                  </pic:pic>
                </a:graphicData>
              </a:graphic>
            </wp:inline>
          </w:drawing>
        </w:r>
      </w:ins>
    </w:p>
    <w:p w14:paraId="1B99B711" w14:textId="342748EF" w:rsidR="00226055" w:rsidRDefault="00693EDB" w:rsidP="00693EDB">
      <w:pPr>
        <w:ind w:firstLine="0"/>
        <w:jc w:val="center"/>
        <w:rPr>
          <w:ins w:id="2560" w:author="Ryan Lemos" w:date="2019-07-28T17:58:00Z"/>
        </w:rPr>
        <w:pPrChange w:id="2561" w:author="Ryan Lemos" w:date="2019-07-28T18:43:00Z">
          <w:pPr>
            <w:ind w:firstLine="0"/>
          </w:pPr>
        </w:pPrChange>
      </w:pPr>
      <w:ins w:id="2562" w:author="Ryan Lemos" w:date="2019-07-28T18:42:00Z">
        <w:r>
          <w:rPr>
            <w:noProof/>
          </w:rPr>
          <w:lastRenderedPageBreak/>
          <w:drawing>
            <wp:inline distT="0" distB="0" distL="0" distR="0" wp14:anchorId="6225B67D" wp14:editId="16D77232">
              <wp:extent cx="4582320" cy="3041072"/>
              <wp:effectExtent l="0" t="0" r="8890" b="6985"/>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9069" cy="3052187"/>
                      </a:xfrm>
                      <a:prstGeom prst="rect">
                        <a:avLst/>
                      </a:prstGeom>
                    </pic:spPr>
                  </pic:pic>
                </a:graphicData>
              </a:graphic>
            </wp:inline>
          </w:drawing>
        </w:r>
      </w:ins>
    </w:p>
    <w:p w14:paraId="7310BE65" w14:textId="53FCD1A8" w:rsidR="008057E8" w:rsidRDefault="00B3767E" w:rsidP="004F46AF">
      <w:pPr>
        <w:ind w:firstLine="0"/>
        <w:rPr>
          <w:ins w:id="2563" w:author="Ryan Lemos" w:date="2019-07-28T18:32:00Z"/>
        </w:rPr>
      </w:pPr>
      <w:ins w:id="2564" w:author="Ryan Lemos" w:date="2019-07-28T18:31:00Z">
        <w:r>
          <w:rPr>
            <w:noProof/>
          </w:rPr>
          <w:drawing>
            <wp:inline distT="0" distB="0" distL="0" distR="0" wp14:anchorId="2757E886" wp14:editId="197587CD">
              <wp:extent cx="5278581" cy="1817913"/>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00151" cy="1825341"/>
                      </a:xfrm>
                      <a:prstGeom prst="rect">
                        <a:avLst/>
                      </a:prstGeom>
                    </pic:spPr>
                  </pic:pic>
                </a:graphicData>
              </a:graphic>
            </wp:inline>
          </w:drawing>
        </w:r>
      </w:ins>
    </w:p>
    <w:p w14:paraId="2503EB68" w14:textId="090F3AEB" w:rsidR="00B3767E" w:rsidRDefault="00B3767E" w:rsidP="004F46AF">
      <w:pPr>
        <w:ind w:firstLine="0"/>
        <w:rPr>
          <w:ins w:id="2565" w:author="Ryan Lemos" w:date="2019-07-28T18:57:00Z"/>
        </w:rPr>
      </w:pPr>
      <w:ins w:id="2566" w:author="Ryan Lemos" w:date="2019-07-28T18:32:00Z">
        <w:r>
          <w:rPr>
            <w:noProof/>
          </w:rPr>
          <w:drawing>
            <wp:inline distT="0" distB="0" distL="0" distR="0" wp14:anchorId="4C48A0E3" wp14:editId="36B9F55A">
              <wp:extent cx="5451763" cy="1226662"/>
              <wp:effectExtent l="0" t="0" r="0"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67991" cy="1230313"/>
                      </a:xfrm>
                      <a:prstGeom prst="rect">
                        <a:avLst/>
                      </a:prstGeom>
                    </pic:spPr>
                  </pic:pic>
                </a:graphicData>
              </a:graphic>
            </wp:inline>
          </w:drawing>
        </w:r>
      </w:ins>
    </w:p>
    <w:p w14:paraId="2853FBCD" w14:textId="3A3E83B6" w:rsidR="00326003" w:rsidRDefault="00326003" w:rsidP="004F46AF">
      <w:pPr>
        <w:ind w:firstLine="0"/>
        <w:rPr>
          <w:ins w:id="2567" w:author="Ryan Lemos" w:date="2019-07-28T18:39:00Z"/>
        </w:rPr>
      </w:pPr>
      <w:ins w:id="2568" w:author="Ryan Lemos" w:date="2019-07-28T18:57:00Z">
        <w:r>
          <w:rPr>
            <w:noProof/>
          </w:rPr>
          <w:drawing>
            <wp:inline distT="0" distB="0" distL="0" distR="0" wp14:anchorId="0B4FB8C2" wp14:editId="77E5754C">
              <wp:extent cx="5382490" cy="1812162"/>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94980" cy="1816367"/>
                      </a:xfrm>
                      <a:prstGeom prst="rect">
                        <a:avLst/>
                      </a:prstGeom>
                    </pic:spPr>
                  </pic:pic>
                </a:graphicData>
              </a:graphic>
            </wp:inline>
          </w:drawing>
        </w:r>
      </w:ins>
    </w:p>
    <w:p w14:paraId="6D028BE1" w14:textId="043ABA9D" w:rsidR="00693EDB" w:rsidRPr="00021305" w:rsidRDefault="00693EDB" w:rsidP="004F46AF">
      <w:pPr>
        <w:ind w:firstLine="0"/>
        <w:rPr>
          <w:ins w:id="2569" w:author="Ryan Lemos" w:date="2019-04-27T18:03:00Z"/>
        </w:rPr>
        <w:pPrChange w:id="2570" w:author="Ryan Lemos" w:date="2019-07-28T17:56:00Z">
          <w:pPr>
            <w:pStyle w:val="Ttulo4"/>
          </w:pPr>
        </w:pPrChange>
      </w:pPr>
    </w:p>
    <w:p w14:paraId="646523DF" w14:textId="77777777" w:rsidR="003C127D" w:rsidRPr="004C0224" w:rsidRDefault="003C127D">
      <w:pPr>
        <w:rPr>
          <w:ins w:id="2571" w:author="Ryan Lemos" w:date="2019-04-27T18:02:00Z"/>
        </w:rPr>
        <w:pPrChange w:id="2572" w:author="Ryan Lemos" w:date="2019-04-27T18:03:00Z">
          <w:pPr>
            <w:pStyle w:val="Ttulo4"/>
          </w:pPr>
        </w:pPrChange>
      </w:pPr>
    </w:p>
    <w:p w14:paraId="171E1388" w14:textId="77777777" w:rsidR="003C127D" w:rsidRPr="00705B26" w:rsidRDefault="003C127D">
      <w:pPr>
        <w:rPr>
          <w:ins w:id="2573" w:author="Ryan Lemos" w:date="2019-04-27T18:02:00Z"/>
        </w:rPr>
        <w:pPrChange w:id="2574" w:author="Ryan Lemos" w:date="2019-04-27T18:02:00Z">
          <w:pPr>
            <w:pStyle w:val="Ttulo3"/>
          </w:pPr>
        </w:pPrChange>
      </w:pPr>
    </w:p>
    <w:p w14:paraId="77E002FF" w14:textId="77777777" w:rsidR="003C127D" w:rsidRPr="008051B4" w:rsidRDefault="003C127D">
      <w:pPr>
        <w:rPr>
          <w:ins w:id="2575" w:author="Ryan Lemos" w:date="2019-04-27T18:00:00Z"/>
        </w:rPr>
        <w:pPrChange w:id="2576" w:author="Ryan Lemos" w:date="2019-04-27T18:02:00Z">
          <w:pPr>
            <w:pStyle w:val="Ttulo2"/>
          </w:pPr>
        </w:pPrChange>
      </w:pPr>
    </w:p>
    <w:p w14:paraId="67DFF27C" w14:textId="77777777" w:rsidR="003C127D" w:rsidRPr="00E33640" w:rsidRDefault="003C127D">
      <w:pPr>
        <w:rPr>
          <w:ins w:id="2577" w:author="Ryan Lemos" w:date="2019-04-27T18:00:00Z"/>
        </w:rPr>
        <w:pPrChange w:id="2578" w:author="Ryan Lemos" w:date="2019-04-27T18:00:00Z">
          <w:pPr>
            <w:pStyle w:val="Ttulo2"/>
          </w:pPr>
        </w:pPrChange>
      </w:pPr>
    </w:p>
    <w:p w14:paraId="15667703" w14:textId="77777777" w:rsidR="003C127D" w:rsidRDefault="003C127D" w:rsidP="003C127D">
      <w:pPr>
        <w:pStyle w:val="Ttulo2"/>
        <w:rPr>
          <w:ins w:id="2579" w:author="Ryan Lemos" w:date="2019-04-27T18:05:00Z"/>
        </w:rPr>
      </w:pPr>
      <w:ins w:id="2580" w:author="Ryan Lemos" w:date="2019-04-27T18:05:00Z">
        <w:r>
          <w:t>Release 3 – Complementos</w:t>
        </w:r>
      </w:ins>
    </w:p>
    <w:p w14:paraId="16F05A27" w14:textId="77777777" w:rsidR="003C127D" w:rsidRDefault="003C127D" w:rsidP="003C127D">
      <w:pPr>
        <w:pStyle w:val="Ttulo3"/>
        <w:rPr>
          <w:ins w:id="2581" w:author="Ryan Lemos" w:date="2019-04-27T18:05:00Z"/>
        </w:rPr>
      </w:pPr>
      <w:ins w:id="2582" w:author="Ryan Lemos" w:date="2019-04-27T18:05:00Z">
        <w:r>
          <w:t>Estruturação do sistema</w:t>
        </w:r>
      </w:ins>
    </w:p>
    <w:p w14:paraId="1DBF3627" w14:textId="77777777" w:rsidR="003C127D" w:rsidRDefault="003C127D" w:rsidP="003C127D">
      <w:pPr>
        <w:pStyle w:val="Ttulo4"/>
        <w:rPr>
          <w:ins w:id="2583" w:author="Ryan Lemos" w:date="2019-04-27T18:05:00Z"/>
        </w:rPr>
      </w:pPr>
      <w:ins w:id="2584" w:author="Ryan Lemos" w:date="2019-04-27T18:05:00Z">
        <w:r>
          <w:t>Diagrama de banco de dados</w:t>
        </w:r>
      </w:ins>
    </w:p>
    <w:p w14:paraId="4B8D418C" w14:textId="77777777" w:rsidR="003C127D" w:rsidRDefault="003C127D" w:rsidP="003C127D">
      <w:pPr>
        <w:pStyle w:val="Ttulo4"/>
        <w:rPr>
          <w:ins w:id="2585" w:author="Ryan Lemos" w:date="2019-04-27T18:05:00Z"/>
        </w:rPr>
      </w:pPr>
      <w:ins w:id="2586" w:author="Ryan Lemos" w:date="2019-04-27T18:05:00Z">
        <w:r>
          <w:t>Diagrama de processos</w:t>
        </w:r>
      </w:ins>
    </w:p>
    <w:p w14:paraId="0518675D" w14:textId="77777777" w:rsidR="003C127D" w:rsidRDefault="003C127D" w:rsidP="003C127D">
      <w:pPr>
        <w:pStyle w:val="Ttulo3"/>
        <w:rPr>
          <w:ins w:id="2587" w:author="Ryan Lemos" w:date="2019-04-27T18:05:00Z"/>
        </w:rPr>
      </w:pPr>
      <w:ins w:id="2588" w:author="Ryan Lemos" w:date="2019-04-27T18:05:00Z">
        <w:r>
          <w:t>Sistema desenvolvido</w:t>
        </w:r>
      </w:ins>
    </w:p>
    <w:p w14:paraId="1442038D" w14:textId="77777777" w:rsidR="003C127D" w:rsidRDefault="003C127D" w:rsidP="003C127D">
      <w:pPr>
        <w:pStyle w:val="Ttulo4"/>
        <w:rPr>
          <w:ins w:id="2589" w:author="Ryan Lemos" w:date="2019-04-27T18:05:00Z"/>
        </w:rPr>
      </w:pPr>
      <w:ins w:id="2590" w:author="Ryan Lemos" w:date="2019-04-27T18:05:00Z">
        <w:r>
          <w:t>Professor</w:t>
        </w:r>
      </w:ins>
    </w:p>
    <w:p w14:paraId="438EE481" w14:textId="77777777" w:rsidR="003C127D" w:rsidRPr="00C212D3" w:rsidRDefault="003C127D" w:rsidP="003C127D">
      <w:pPr>
        <w:pStyle w:val="Ttulo4"/>
        <w:rPr>
          <w:ins w:id="2591" w:author="Ryan Lemos" w:date="2019-04-27T18:05:00Z"/>
        </w:rPr>
      </w:pPr>
      <w:ins w:id="2592" w:author="Ryan Lemos" w:date="2019-04-27T18:05:00Z">
        <w:r>
          <w:t>Aluno</w:t>
        </w:r>
      </w:ins>
    </w:p>
    <w:p w14:paraId="5BE1101D" w14:textId="77777777" w:rsidR="007216C5" w:rsidRDefault="007216C5" w:rsidP="007216C5">
      <w:pPr>
        <w:pStyle w:val="Ttulo2"/>
      </w:pPr>
      <w:r>
        <w:br/>
      </w:r>
      <w:bookmarkStart w:id="2593" w:name="_Toc2273670"/>
      <w:bookmarkEnd w:id="2593"/>
    </w:p>
    <w:p w14:paraId="64340DE9" w14:textId="77777777" w:rsidR="00B265CE" w:rsidDel="00B02A13" w:rsidRDefault="00B265CE" w:rsidP="00B265CE">
      <w:pPr>
        <w:rPr>
          <w:del w:id="2594" w:author="Ryan Lemos" w:date="2019-03-02T08:40:00Z"/>
        </w:rPr>
      </w:pPr>
    </w:p>
    <w:p w14:paraId="3C069AA2" w14:textId="77777777"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14:paraId="6466FD69" w14:textId="77777777" w:rsidR="00967928" w:rsidDel="00B02A13" w:rsidRDefault="00654EED" w:rsidP="009C33D3">
      <w:pPr>
        <w:pStyle w:val="Ttulo1"/>
        <w:rPr>
          <w:del w:id="2595" w:author="Ryan Lemos" w:date="2019-03-02T08:40:00Z"/>
        </w:rPr>
      </w:pPr>
      <w:bookmarkStart w:id="2596" w:name="_Ref528269296"/>
      <w:bookmarkStart w:id="2597" w:name="_Toc2273671"/>
      <w:del w:id="2598" w:author="Ryan Lemos" w:date="2019-03-02T08:40:00Z">
        <w:r w:rsidDel="00B02A13">
          <w:lastRenderedPageBreak/>
          <w:delText>Cronograma</w:delText>
        </w:r>
        <w:bookmarkEnd w:id="2596"/>
        <w:bookmarkEnd w:id="2597"/>
      </w:del>
    </w:p>
    <w:p w14:paraId="5E1486B3" w14:textId="77777777" w:rsidR="00967928" w:rsidDel="00B02A13" w:rsidRDefault="00967928" w:rsidP="00967928">
      <w:pPr>
        <w:rPr>
          <w:del w:id="2599"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14:paraId="565E0570" w14:textId="77777777" w:rsidTr="00C23846">
        <w:trPr>
          <w:trHeight w:val="305"/>
          <w:del w:id="2600" w:author="Ryan Lemos" w:date="2019-03-02T08:40:00Z"/>
        </w:trPr>
        <w:tc>
          <w:tcPr>
            <w:tcW w:w="2233" w:type="pct"/>
            <w:gridSpan w:val="2"/>
            <w:vMerge w:val="restart"/>
            <w:shd w:val="clear" w:color="auto" w:fill="auto"/>
            <w:vAlign w:val="center"/>
          </w:tcPr>
          <w:p w14:paraId="54806DE6" w14:textId="77777777" w:rsidR="00A510A6" w:rsidRPr="00C23846" w:rsidDel="00B02A13" w:rsidRDefault="00A510A6" w:rsidP="00C23846">
            <w:pPr>
              <w:spacing w:line="240" w:lineRule="auto"/>
              <w:ind w:firstLine="0"/>
              <w:jc w:val="center"/>
              <w:rPr>
                <w:del w:id="2601" w:author="Ryan Lemos" w:date="2019-03-02T08:40:00Z"/>
                <w:rFonts w:eastAsia="Times New Roman"/>
                <w:color w:val="000000"/>
                <w:sz w:val="20"/>
                <w:szCs w:val="20"/>
                <w:lang w:eastAsia="pt-BR"/>
              </w:rPr>
            </w:pPr>
            <w:del w:id="2602"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14:paraId="5E04E778" w14:textId="77777777" w:rsidR="00A510A6" w:rsidRPr="00C23846" w:rsidDel="00B02A13" w:rsidRDefault="00A510A6" w:rsidP="00C23846">
            <w:pPr>
              <w:spacing w:line="240" w:lineRule="auto"/>
              <w:ind w:firstLine="0"/>
              <w:jc w:val="center"/>
              <w:rPr>
                <w:del w:id="2603" w:author="Ryan Lemos" w:date="2019-03-02T08:40:00Z"/>
                <w:rFonts w:eastAsia="Times New Roman"/>
                <w:color w:val="000000"/>
                <w:sz w:val="20"/>
                <w:szCs w:val="20"/>
                <w:lang w:eastAsia="pt-BR"/>
              </w:rPr>
            </w:pPr>
            <w:del w:id="2604"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14:paraId="7D30DB67" w14:textId="77777777" w:rsidR="00A510A6" w:rsidRPr="00C23846" w:rsidDel="00B02A13" w:rsidRDefault="00A510A6" w:rsidP="00C23846">
            <w:pPr>
              <w:spacing w:line="240" w:lineRule="auto"/>
              <w:ind w:right="-213" w:firstLine="0"/>
              <w:jc w:val="center"/>
              <w:rPr>
                <w:del w:id="2605" w:author="Ryan Lemos" w:date="2019-03-02T08:40:00Z"/>
                <w:rFonts w:eastAsia="Times New Roman"/>
                <w:color w:val="000000"/>
                <w:sz w:val="20"/>
                <w:szCs w:val="20"/>
                <w:lang w:eastAsia="pt-BR"/>
              </w:rPr>
            </w:pPr>
            <w:del w:id="2606"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14:paraId="1D093CE4" w14:textId="77777777" w:rsidTr="00C23846">
        <w:trPr>
          <w:trHeight w:val="248"/>
          <w:del w:id="2607" w:author="Ryan Lemos" w:date="2019-03-02T08:40:00Z"/>
        </w:trPr>
        <w:tc>
          <w:tcPr>
            <w:tcW w:w="2233" w:type="pct"/>
            <w:gridSpan w:val="2"/>
            <w:vMerge/>
            <w:shd w:val="clear" w:color="auto" w:fill="auto"/>
            <w:vAlign w:val="center"/>
          </w:tcPr>
          <w:p w14:paraId="70037FD0" w14:textId="77777777" w:rsidR="00A510A6" w:rsidRPr="00C23846" w:rsidDel="00B02A13" w:rsidRDefault="00A510A6" w:rsidP="00C23846">
            <w:pPr>
              <w:spacing w:line="240" w:lineRule="auto"/>
              <w:ind w:firstLine="0"/>
              <w:jc w:val="center"/>
              <w:rPr>
                <w:del w:id="2608" w:author="Ryan Lemos" w:date="2019-03-02T08:40:00Z"/>
                <w:rFonts w:eastAsia="Times New Roman"/>
                <w:color w:val="000000"/>
                <w:sz w:val="20"/>
                <w:szCs w:val="20"/>
                <w:lang w:eastAsia="pt-BR"/>
              </w:rPr>
            </w:pPr>
          </w:p>
        </w:tc>
        <w:tc>
          <w:tcPr>
            <w:tcW w:w="300" w:type="pct"/>
            <w:shd w:val="clear" w:color="auto" w:fill="auto"/>
            <w:noWrap/>
            <w:vAlign w:val="center"/>
            <w:hideMark/>
          </w:tcPr>
          <w:p w14:paraId="514B3E81" w14:textId="77777777" w:rsidR="00A510A6" w:rsidRPr="00C23846" w:rsidDel="00B02A13" w:rsidRDefault="00A510A6" w:rsidP="00C23846">
            <w:pPr>
              <w:spacing w:line="240" w:lineRule="auto"/>
              <w:ind w:firstLine="0"/>
              <w:jc w:val="center"/>
              <w:rPr>
                <w:del w:id="2609" w:author="Ryan Lemos" w:date="2019-03-02T08:40:00Z"/>
                <w:rFonts w:eastAsia="Times New Roman"/>
                <w:color w:val="000000"/>
                <w:sz w:val="20"/>
                <w:szCs w:val="20"/>
                <w:lang w:eastAsia="pt-BR"/>
              </w:rPr>
            </w:pPr>
            <w:del w:id="2610" w:author="Ryan Lemos" w:date="2019-03-02T08:40:00Z">
              <w:r w:rsidRPr="00C23846" w:rsidDel="00B02A13">
                <w:rPr>
                  <w:rFonts w:eastAsia="Times New Roman"/>
                  <w:color w:val="000000"/>
                  <w:sz w:val="20"/>
                  <w:szCs w:val="20"/>
                  <w:lang w:eastAsia="pt-BR"/>
                </w:rPr>
                <w:delText>JAN/</w:delText>
              </w:r>
            </w:del>
          </w:p>
          <w:p w14:paraId="4EA9C317" w14:textId="77777777" w:rsidR="00A510A6" w:rsidRPr="00C23846" w:rsidDel="00B02A13" w:rsidRDefault="00A510A6" w:rsidP="00C23846">
            <w:pPr>
              <w:spacing w:line="240" w:lineRule="auto"/>
              <w:ind w:firstLine="0"/>
              <w:jc w:val="center"/>
              <w:rPr>
                <w:del w:id="2611" w:author="Ryan Lemos" w:date="2019-03-02T08:40:00Z"/>
                <w:rFonts w:eastAsia="Times New Roman"/>
                <w:color w:val="000000"/>
                <w:sz w:val="20"/>
                <w:szCs w:val="20"/>
                <w:lang w:eastAsia="pt-BR"/>
              </w:rPr>
            </w:pPr>
            <w:del w:id="2612"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14:paraId="61AE163B" w14:textId="77777777" w:rsidR="00A510A6" w:rsidRPr="00C23846" w:rsidDel="00B02A13" w:rsidRDefault="00A510A6" w:rsidP="00C23846">
            <w:pPr>
              <w:spacing w:line="240" w:lineRule="auto"/>
              <w:ind w:firstLine="0"/>
              <w:jc w:val="center"/>
              <w:rPr>
                <w:del w:id="2613" w:author="Ryan Lemos" w:date="2019-03-02T08:40:00Z"/>
                <w:rFonts w:eastAsia="Times New Roman"/>
                <w:color w:val="000000"/>
                <w:sz w:val="20"/>
                <w:szCs w:val="20"/>
                <w:lang w:eastAsia="pt-BR"/>
              </w:rPr>
            </w:pPr>
            <w:del w:id="2614" w:author="Ryan Lemos" w:date="2019-03-02T08:40:00Z">
              <w:r w:rsidRPr="00C23846" w:rsidDel="00B02A13">
                <w:rPr>
                  <w:rFonts w:eastAsia="Times New Roman"/>
                  <w:color w:val="000000"/>
                  <w:sz w:val="20"/>
                  <w:szCs w:val="20"/>
                  <w:lang w:eastAsia="pt-BR"/>
                </w:rPr>
                <w:delText>FEV/</w:delText>
              </w:r>
            </w:del>
          </w:p>
          <w:p w14:paraId="6E97BD35" w14:textId="77777777" w:rsidR="00A510A6" w:rsidRPr="00C23846" w:rsidDel="00B02A13" w:rsidRDefault="00A510A6" w:rsidP="00C23846">
            <w:pPr>
              <w:spacing w:line="240" w:lineRule="auto"/>
              <w:ind w:firstLine="0"/>
              <w:jc w:val="center"/>
              <w:rPr>
                <w:del w:id="2615" w:author="Ryan Lemos" w:date="2019-03-02T08:40:00Z"/>
                <w:rFonts w:eastAsia="Times New Roman"/>
                <w:color w:val="000000"/>
                <w:sz w:val="20"/>
                <w:szCs w:val="20"/>
                <w:lang w:eastAsia="pt-BR"/>
              </w:rPr>
            </w:pPr>
            <w:del w:id="2616"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14:paraId="4E428A0C" w14:textId="77777777" w:rsidR="00A510A6" w:rsidRPr="00C23846" w:rsidDel="00B02A13" w:rsidRDefault="00A510A6" w:rsidP="00C23846">
            <w:pPr>
              <w:spacing w:line="240" w:lineRule="auto"/>
              <w:ind w:firstLine="0"/>
              <w:jc w:val="center"/>
              <w:rPr>
                <w:del w:id="2617" w:author="Ryan Lemos" w:date="2019-03-02T08:40:00Z"/>
                <w:rFonts w:eastAsia="Times New Roman"/>
                <w:color w:val="000000"/>
                <w:sz w:val="20"/>
                <w:szCs w:val="20"/>
                <w:lang w:eastAsia="pt-BR"/>
              </w:rPr>
            </w:pPr>
            <w:del w:id="2618" w:author="Ryan Lemos" w:date="2019-03-02T08:40:00Z">
              <w:r w:rsidRPr="00C23846" w:rsidDel="00B02A13">
                <w:rPr>
                  <w:rFonts w:eastAsia="Times New Roman"/>
                  <w:color w:val="000000"/>
                  <w:sz w:val="20"/>
                  <w:szCs w:val="20"/>
                  <w:lang w:eastAsia="pt-BR"/>
                </w:rPr>
                <w:delText>MAR/</w:delText>
              </w:r>
            </w:del>
          </w:p>
          <w:p w14:paraId="69B6C87F" w14:textId="77777777" w:rsidR="00A510A6" w:rsidRPr="00C23846" w:rsidDel="00B02A13" w:rsidRDefault="00A510A6" w:rsidP="00C23846">
            <w:pPr>
              <w:spacing w:line="240" w:lineRule="auto"/>
              <w:ind w:firstLine="0"/>
              <w:jc w:val="center"/>
              <w:rPr>
                <w:del w:id="2619" w:author="Ryan Lemos" w:date="2019-03-02T08:40:00Z"/>
                <w:rFonts w:eastAsia="Times New Roman"/>
                <w:color w:val="000000"/>
                <w:sz w:val="20"/>
                <w:szCs w:val="20"/>
                <w:lang w:eastAsia="pt-BR"/>
              </w:rPr>
            </w:pPr>
            <w:del w:id="2620"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4369DAF" w14:textId="77777777" w:rsidR="00A510A6" w:rsidRPr="00C23846" w:rsidDel="00B02A13" w:rsidRDefault="00A510A6" w:rsidP="00C23846">
            <w:pPr>
              <w:spacing w:line="240" w:lineRule="auto"/>
              <w:ind w:firstLine="0"/>
              <w:jc w:val="center"/>
              <w:rPr>
                <w:del w:id="2621" w:author="Ryan Lemos" w:date="2019-03-02T08:40:00Z"/>
                <w:rFonts w:eastAsia="Times New Roman"/>
                <w:color w:val="000000"/>
                <w:sz w:val="20"/>
                <w:szCs w:val="20"/>
                <w:lang w:eastAsia="pt-BR"/>
              </w:rPr>
            </w:pPr>
            <w:del w:id="2622" w:author="Ryan Lemos" w:date="2019-03-02T08:40:00Z">
              <w:r w:rsidRPr="00C23846" w:rsidDel="00B02A13">
                <w:rPr>
                  <w:rFonts w:eastAsia="Times New Roman"/>
                  <w:color w:val="000000"/>
                  <w:sz w:val="20"/>
                  <w:szCs w:val="20"/>
                  <w:lang w:eastAsia="pt-BR"/>
                </w:rPr>
                <w:delText>ABR/</w:delText>
              </w:r>
            </w:del>
          </w:p>
          <w:p w14:paraId="5E4C0B7A" w14:textId="77777777" w:rsidR="00A510A6" w:rsidRPr="00C23846" w:rsidDel="00B02A13" w:rsidRDefault="00A510A6" w:rsidP="00C23846">
            <w:pPr>
              <w:spacing w:line="240" w:lineRule="auto"/>
              <w:ind w:firstLine="0"/>
              <w:jc w:val="center"/>
              <w:rPr>
                <w:del w:id="2623" w:author="Ryan Lemos" w:date="2019-03-02T08:40:00Z"/>
                <w:rFonts w:eastAsia="Times New Roman"/>
                <w:color w:val="000000"/>
                <w:sz w:val="20"/>
                <w:szCs w:val="20"/>
                <w:lang w:eastAsia="pt-BR"/>
              </w:rPr>
            </w:pPr>
            <w:del w:id="262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14:paraId="26613D69" w14:textId="77777777" w:rsidR="00A510A6" w:rsidRPr="00C23846" w:rsidDel="00B02A13" w:rsidRDefault="00A510A6" w:rsidP="00C23846">
            <w:pPr>
              <w:spacing w:line="240" w:lineRule="auto"/>
              <w:ind w:firstLine="0"/>
              <w:jc w:val="center"/>
              <w:rPr>
                <w:del w:id="2625" w:author="Ryan Lemos" w:date="2019-03-02T08:40:00Z"/>
                <w:rFonts w:eastAsia="Times New Roman"/>
                <w:color w:val="000000"/>
                <w:sz w:val="20"/>
                <w:szCs w:val="20"/>
                <w:lang w:eastAsia="pt-BR"/>
              </w:rPr>
            </w:pPr>
            <w:del w:id="2626" w:author="Ryan Lemos" w:date="2019-03-02T08:40:00Z">
              <w:r w:rsidRPr="00C23846" w:rsidDel="00B02A13">
                <w:rPr>
                  <w:rFonts w:eastAsia="Times New Roman"/>
                  <w:color w:val="000000"/>
                  <w:sz w:val="20"/>
                  <w:szCs w:val="20"/>
                  <w:lang w:eastAsia="pt-BR"/>
                </w:rPr>
                <w:delText>MAIO</w:delText>
              </w:r>
            </w:del>
          </w:p>
          <w:p w14:paraId="7B7DA2CF" w14:textId="77777777" w:rsidR="00A510A6" w:rsidRPr="00C23846" w:rsidDel="00B02A13" w:rsidRDefault="00A510A6" w:rsidP="00C23846">
            <w:pPr>
              <w:spacing w:line="240" w:lineRule="auto"/>
              <w:ind w:firstLine="0"/>
              <w:jc w:val="center"/>
              <w:rPr>
                <w:del w:id="2627" w:author="Ryan Lemos" w:date="2019-03-02T08:40:00Z"/>
                <w:rFonts w:eastAsia="Times New Roman"/>
                <w:color w:val="000000"/>
                <w:sz w:val="20"/>
                <w:szCs w:val="20"/>
                <w:lang w:eastAsia="pt-BR"/>
              </w:rPr>
            </w:pPr>
            <w:del w:id="2628"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14:paraId="1DDBCBD9" w14:textId="77777777" w:rsidR="00A510A6" w:rsidRPr="00C23846" w:rsidDel="00B02A13" w:rsidRDefault="00A510A6" w:rsidP="00C23846">
            <w:pPr>
              <w:spacing w:line="240" w:lineRule="auto"/>
              <w:ind w:firstLine="0"/>
              <w:jc w:val="center"/>
              <w:rPr>
                <w:del w:id="2629" w:author="Ryan Lemos" w:date="2019-03-02T08:40:00Z"/>
                <w:rFonts w:eastAsia="Times New Roman"/>
                <w:color w:val="000000"/>
                <w:sz w:val="20"/>
                <w:szCs w:val="20"/>
                <w:lang w:eastAsia="pt-BR"/>
              </w:rPr>
            </w:pPr>
            <w:del w:id="2630" w:author="Ryan Lemos" w:date="2019-03-02T08:40:00Z">
              <w:r w:rsidRPr="00C23846" w:rsidDel="00B02A13">
                <w:rPr>
                  <w:rFonts w:eastAsia="Times New Roman"/>
                  <w:color w:val="000000"/>
                  <w:sz w:val="20"/>
                  <w:szCs w:val="20"/>
                  <w:lang w:eastAsia="pt-BR"/>
                </w:rPr>
                <w:delText>JUN/</w:delText>
              </w:r>
            </w:del>
          </w:p>
          <w:p w14:paraId="142805FF" w14:textId="77777777" w:rsidR="00A510A6" w:rsidRPr="00C23846" w:rsidDel="00B02A13" w:rsidRDefault="00A510A6" w:rsidP="00C23846">
            <w:pPr>
              <w:spacing w:line="240" w:lineRule="auto"/>
              <w:ind w:firstLine="0"/>
              <w:jc w:val="center"/>
              <w:rPr>
                <w:del w:id="2631" w:author="Ryan Lemos" w:date="2019-03-02T08:40:00Z"/>
                <w:rFonts w:eastAsia="Times New Roman"/>
                <w:color w:val="000000"/>
                <w:sz w:val="20"/>
                <w:szCs w:val="20"/>
                <w:lang w:eastAsia="pt-BR"/>
              </w:rPr>
            </w:pPr>
            <w:del w:id="2632"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14:paraId="5E7ACA06" w14:textId="77777777" w:rsidR="00A510A6" w:rsidRPr="00C23846" w:rsidDel="00B02A13" w:rsidRDefault="00A510A6" w:rsidP="00C23846">
            <w:pPr>
              <w:spacing w:line="240" w:lineRule="auto"/>
              <w:ind w:firstLine="0"/>
              <w:jc w:val="center"/>
              <w:rPr>
                <w:del w:id="2633" w:author="Ryan Lemos" w:date="2019-03-02T08:40:00Z"/>
                <w:rFonts w:eastAsia="Times New Roman"/>
                <w:color w:val="000000"/>
                <w:sz w:val="20"/>
                <w:szCs w:val="20"/>
                <w:lang w:eastAsia="pt-BR"/>
              </w:rPr>
            </w:pPr>
            <w:del w:id="2634" w:author="Ryan Lemos" w:date="2019-03-02T08:40:00Z">
              <w:r w:rsidRPr="00C23846" w:rsidDel="00B02A13">
                <w:rPr>
                  <w:rFonts w:eastAsia="Times New Roman"/>
                  <w:color w:val="000000"/>
                  <w:sz w:val="20"/>
                  <w:szCs w:val="20"/>
                  <w:lang w:eastAsia="pt-BR"/>
                </w:rPr>
                <w:delText>JUL/</w:delText>
              </w:r>
            </w:del>
          </w:p>
          <w:p w14:paraId="27A51F79" w14:textId="77777777" w:rsidR="00A510A6" w:rsidRPr="00C23846" w:rsidDel="00B02A13" w:rsidRDefault="00A510A6" w:rsidP="00C23846">
            <w:pPr>
              <w:spacing w:line="240" w:lineRule="auto"/>
              <w:ind w:firstLine="0"/>
              <w:jc w:val="center"/>
              <w:rPr>
                <w:del w:id="2635" w:author="Ryan Lemos" w:date="2019-03-02T08:40:00Z"/>
                <w:rFonts w:eastAsia="Times New Roman"/>
                <w:color w:val="000000"/>
                <w:sz w:val="20"/>
                <w:szCs w:val="20"/>
                <w:lang w:eastAsia="pt-BR"/>
              </w:rPr>
            </w:pPr>
            <w:del w:id="2636"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14:paraId="04B52FE4" w14:textId="77777777" w:rsidR="00A510A6" w:rsidRPr="00C23846" w:rsidDel="00B02A13" w:rsidRDefault="00A510A6" w:rsidP="00C23846">
            <w:pPr>
              <w:spacing w:line="240" w:lineRule="auto"/>
              <w:ind w:firstLine="0"/>
              <w:jc w:val="center"/>
              <w:rPr>
                <w:del w:id="2637" w:author="Ryan Lemos" w:date="2019-03-02T08:40:00Z"/>
                <w:rFonts w:eastAsia="Times New Roman"/>
                <w:color w:val="000000"/>
                <w:sz w:val="20"/>
                <w:szCs w:val="20"/>
                <w:lang w:eastAsia="pt-BR"/>
              </w:rPr>
            </w:pPr>
            <w:del w:id="2638" w:author="Ryan Lemos" w:date="2019-03-02T08:40:00Z">
              <w:r w:rsidRPr="00C23846" w:rsidDel="00B02A13">
                <w:rPr>
                  <w:rFonts w:eastAsia="Times New Roman"/>
                  <w:color w:val="000000"/>
                  <w:sz w:val="20"/>
                  <w:szCs w:val="20"/>
                  <w:lang w:eastAsia="pt-BR"/>
                </w:rPr>
                <w:delText>AGO/</w:delText>
              </w:r>
            </w:del>
          </w:p>
          <w:p w14:paraId="35FAE385" w14:textId="77777777" w:rsidR="00A510A6" w:rsidRPr="00C23846" w:rsidDel="00B02A13" w:rsidRDefault="00A510A6" w:rsidP="00C23846">
            <w:pPr>
              <w:spacing w:line="240" w:lineRule="auto"/>
              <w:ind w:firstLine="0"/>
              <w:jc w:val="center"/>
              <w:rPr>
                <w:del w:id="2639" w:author="Ryan Lemos" w:date="2019-03-02T08:40:00Z"/>
                <w:rFonts w:eastAsia="Times New Roman"/>
                <w:color w:val="000000"/>
                <w:sz w:val="20"/>
                <w:szCs w:val="20"/>
                <w:lang w:eastAsia="pt-BR"/>
              </w:rPr>
            </w:pPr>
            <w:del w:id="2640"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14:paraId="74F726CD" w14:textId="77777777" w:rsidR="00A510A6" w:rsidRPr="00C23846" w:rsidDel="00B02A13" w:rsidRDefault="00A510A6" w:rsidP="00C23846">
            <w:pPr>
              <w:spacing w:line="240" w:lineRule="auto"/>
              <w:ind w:firstLine="0"/>
              <w:jc w:val="center"/>
              <w:rPr>
                <w:del w:id="2641" w:author="Ryan Lemos" w:date="2019-03-02T08:40:00Z"/>
                <w:rFonts w:eastAsia="Times New Roman"/>
                <w:color w:val="000000"/>
                <w:sz w:val="20"/>
                <w:szCs w:val="20"/>
                <w:lang w:eastAsia="pt-BR"/>
              </w:rPr>
            </w:pPr>
            <w:del w:id="2642" w:author="Ryan Lemos" w:date="2019-03-02T08:40:00Z">
              <w:r w:rsidRPr="00C23846" w:rsidDel="00B02A13">
                <w:rPr>
                  <w:rFonts w:eastAsia="Times New Roman"/>
                  <w:color w:val="000000"/>
                  <w:sz w:val="20"/>
                  <w:szCs w:val="20"/>
                  <w:lang w:eastAsia="pt-BR"/>
                </w:rPr>
                <w:delText>SET/</w:delText>
              </w:r>
            </w:del>
          </w:p>
          <w:p w14:paraId="48987D3C" w14:textId="77777777" w:rsidR="00A510A6" w:rsidRPr="00C23846" w:rsidDel="00B02A13" w:rsidRDefault="00A510A6" w:rsidP="00C23846">
            <w:pPr>
              <w:spacing w:line="240" w:lineRule="auto"/>
              <w:ind w:firstLine="0"/>
              <w:jc w:val="center"/>
              <w:rPr>
                <w:del w:id="2643" w:author="Ryan Lemos" w:date="2019-03-02T08:40:00Z"/>
                <w:rFonts w:eastAsia="Times New Roman"/>
                <w:color w:val="000000"/>
                <w:sz w:val="20"/>
                <w:szCs w:val="20"/>
                <w:lang w:eastAsia="pt-BR"/>
              </w:rPr>
            </w:pPr>
            <w:del w:id="2644" w:author="Ryan Lemos" w:date="2019-03-02T08:40:00Z">
              <w:r w:rsidRPr="00C23846" w:rsidDel="00B02A13">
                <w:rPr>
                  <w:rFonts w:eastAsia="Times New Roman"/>
                  <w:color w:val="000000"/>
                  <w:sz w:val="20"/>
                  <w:szCs w:val="20"/>
                  <w:lang w:eastAsia="pt-BR"/>
                </w:rPr>
                <w:delText>2019</w:delText>
              </w:r>
            </w:del>
          </w:p>
        </w:tc>
      </w:tr>
      <w:tr w:rsidR="008F6CAC" w:rsidRPr="00C23846" w:rsidDel="00B02A13" w14:paraId="1F63C8AE" w14:textId="77777777" w:rsidTr="00C23846">
        <w:trPr>
          <w:trHeight w:val="671"/>
          <w:del w:id="2645" w:author="Ryan Lemos" w:date="2019-03-02T08:40:00Z"/>
        </w:trPr>
        <w:tc>
          <w:tcPr>
            <w:tcW w:w="393" w:type="pct"/>
            <w:vMerge w:val="restart"/>
            <w:shd w:val="clear" w:color="auto" w:fill="auto"/>
            <w:textDirection w:val="btLr"/>
            <w:vAlign w:val="center"/>
          </w:tcPr>
          <w:p w14:paraId="0671C55B" w14:textId="77777777" w:rsidR="003335C4" w:rsidRPr="00C23846" w:rsidDel="00B02A13" w:rsidRDefault="003335C4" w:rsidP="00C23846">
            <w:pPr>
              <w:spacing w:line="240" w:lineRule="auto"/>
              <w:ind w:left="113" w:right="113" w:firstLine="0"/>
              <w:jc w:val="center"/>
              <w:rPr>
                <w:del w:id="2646" w:author="Ryan Lemos" w:date="2019-03-02T08:40:00Z"/>
                <w:rFonts w:eastAsia="Times New Roman"/>
                <w:sz w:val="20"/>
                <w:szCs w:val="20"/>
                <w:lang w:eastAsia="pt-BR"/>
              </w:rPr>
            </w:pPr>
            <w:del w:id="2647"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14:paraId="55ACF552" w14:textId="77777777" w:rsidR="003335C4" w:rsidRPr="00C23846" w:rsidDel="00B02A13" w:rsidRDefault="003335C4" w:rsidP="00C23846">
            <w:pPr>
              <w:spacing w:line="240" w:lineRule="auto"/>
              <w:ind w:firstLine="0"/>
              <w:jc w:val="center"/>
              <w:rPr>
                <w:del w:id="2648" w:author="Ryan Lemos" w:date="2019-03-02T08:40:00Z"/>
                <w:rFonts w:eastAsia="Times New Roman"/>
                <w:sz w:val="20"/>
                <w:szCs w:val="20"/>
                <w:lang w:eastAsia="pt-BR"/>
              </w:rPr>
            </w:pPr>
            <w:del w:id="2649"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14:paraId="674C2CA5" w14:textId="77777777" w:rsidR="003335C4" w:rsidRPr="00C23846" w:rsidDel="00B02A13" w:rsidRDefault="003335C4" w:rsidP="00C23846">
            <w:pPr>
              <w:spacing w:line="240" w:lineRule="auto"/>
              <w:ind w:firstLine="0"/>
              <w:jc w:val="center"/>
              <w:rPr>
                <w:del w:id="2650" w:author="Ryan Lemos" w:date="2019-03-02T08:40:00Z"/>
                <w:rFonts w:eastAsia="Times New Roman"/>
                <w:color w:val="000000"/>
                <w:sz w:val="20"/>
                <w:szCs w:val="20"/>
                <w:lang w:eastAsia="pt-BR"/>
              </w:rPr>
            </w:pPr>
            <w:del w:id="2651"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70599852" w14:textId="77777777" w:rsidR="003335C4" w:rsidRPr="00C23846" w:rsidDel="00B02A13" w:rsidRDefault="003335C4" w:rsidP="00C23846">
            <w:pPr>
              <w:spacing w:line="240" w:lineRule="auto"/>
              <w:ind w:firstLine="0"/>
              <w:jc w:val="center"/>
              <w:rPr>
                <w:del w:id="2652" w:author="Ryan Lemos" w:date="2019-03-02T08:40:00Z"/>
                <w:rFonts w:eastAsia="Times New Roman"/>
                <w:color w:val="000000"/>
                <w:sz w:val="20"/>
                <w:szCs w:val="20"/>
                <w:lang w:eastAsia="pt-BR"/>
              </w:rPr>
            </w:pPr>
            <w:del w:id="265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38356E96" w14:textId="77777777" w:rsidR="003335C4" w:rsidRPr="00C23846" w:rsidDel="00B02A13" w:rsidRDefault="003335C4" w:rsidP="00C23846">
            <w:pPr>
              <w:spacing w:line="240" w:lineRule="auto"/>
              <w:ind w:firstLine="0"/>
              <w:jc w:val="center"/>
              <w:rPr>
                <w:del w:id="2654" w:author="Ryan Lemos" w:date="2019-03-02T08:40:00Z"/>
                <w:rFonts w:eastAsia="Times New Roman"/>
                <w:color w:val="000000"/>
                <w:sz w:val="20"/>
                <w:szCs w:val="20"/>
                <w:lang w:eastAsia="pt-BR"/>
              </w:rPr>
            </w:pPr>
            <w:del w:id="265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4E04070" w14:textId="77777777" w:rsidR="003335C4" w:rsidRPr="00C23846" w:rsidDel="00B02A13" w:rsidRDefault="003335C4" w:rsidP="00C23846">
            <w:pPr>
              <w:spacing w:line="240" w:lineRule="auto"/>
              <w:ind w:firstLine="0"/>
              <w:jc w:val="center"/>
              <w:rPr>
                <w:del w:id="2656" w:author="Ryan Lemos" w:date="2019-03-02T08:40:00Z"/>
                <w:rFonts w:eastAsia="Times New Roman"/>
                <w:color w:val="000000"/>
                <w:sz w:val="20"/>
                <w:szCs w:val="20"/>
                <w:lang w:eastAsia="pt-BR"/>
              </w:rPr>
            </w:pPr>
            <w:del w:id="265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15019F" w14:textId="77777777" w:rsidR="003335C4" w:rsidRPr="00C23846" w:rsidDel="00B02A13" w:rsidRDefault="003335C4" w:rsidP="00C23846">
            <w:pPr>
              <w:spacing w:line="240" w:lineRule="auto"/>
              <w:ind w:firstLine="0"/>
              <w:jc w:val="center"/>
              <w:rPr>
                <w:del w:id="2658" w:author="Ryan Lemos" w:date="2019-03-02T08:40:00Z"/>
                <w:rFonts w:eastAsia="Times New Roman"/>
                <w:color w:val="000000"/>
                <w:sz w:val="20"/>
                <w:szCs w:val="20"/>
                <w:lang w:eastAsia="pt-BR"/>
              </w:rPr>
            </w:pPr>
            <w:del w:id="265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2EC1131" w14:textId="77777777" w:rsidR="003335C4" w:rsidRPr="00C23846" w:rsidDel="00B02A13" w:rsidRDefault="003335C4" w:rsidP="00C23846">
            <w:pPr>
              <w:spacing w:line="240" w:lineRule="auto"/>
              <w:ind w:firstLine="0"/>
              <w:jc w:val="center"/>
              <w:rPr>
                <w:del w:id="2660" w:author="Ryan Lemos" w:date="2019-03-02T08:40:00Z"/>
                <w:rFonts w:eastAsia="Times New Roman"/>
                <w:color w:val="000000"/>
                <w:sz w:val="20"/>
                <w:szCs w:val="20"/>
                <w:lang w:eastAsia="pt-BR"/>
              </w:rPr>
            </w:pPr>
            <w:del w:id="266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55C7C3C" w14:textId="77777777" w:rsidR="003335C4" w:rsidRPr="00C23846" w:rsidDel="00B02A13" w:rsidRDefault="003335C4" w:rsidP="00C23846">
            <w:pPr>
              <w:spacing w:line="240" w:lineRule="auto"/>
              <w:ind w:firstLine="0"/>
              <w:jc w:val="center"/>
              <w:rPr>
                <w:del w:id="2662" w:author="Ryan Lemos" w:date="2019-03-02T08:40:00Z"/>
                <w:rFonts w:eastAsia="Times New Roman"/>
                <w:color w:val="000000"/>
                <w:sz w:val="20"/>
                <w:szCs w:val="20"/>
                <w:lang w:eastAsia="pt-BR"/>
              </w:rPr>
            </w:pPr>
            <w:del w:id="266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816F851" w14:textId="77777777" w:rsidR="003335C4" w:rsidRPr="00C23846" w:rsidDel="00B02A13" w:rsidRDefault="003335C4" w:rsidP="00C23846">
            <w:pPr>
              <w:spacing w:line="240" w:lineRule="auto"/>
              <w:ind w:firstLine="0"/>
              <w:jc w:val="center"/>
              <w:rPr>
                <w:del w:id="2664" w:author="Ryan Lemos" w:date="2019-03-02T08:40:00Z"/>
                <w:rFonts w:eastAsia="Times New Roman"/>
                <w:color w:val="000000"/>
                <w:sz w:val="20"/>
                <w:szCs w:val="20"/>
                <w:lang w:eastAsia="pt-BR"/>
              </w:rPr>
            </w:pPr>
            <w:del w:id="266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4411232" w14:textId="77777777" w:rsidR="003335C4" w:rsidRPr="00C23846" w:rsidDel="00B02A13" w:rsidRDefault="003335C4" w:rsidP="00C23846">
            <w:pPr>
              <w:spacing w:line="240" w:lineRule="auto"/>
              <w:ind w:firstLine="0"/>
              <w:jc w:val="center"/>
              <w:rPr>
                <w:del w:id="2666" w:author="Ryan Lemos" w:date="2019-03-02T08:40:00Z"/>
                <w:rFonts w:eastAsia="Times New Roman"/>
                <w:color w:val="000000"/>
                <w:sz w:val="20"/>
                <w:szCs w:val="20"/>
                <w:lang w:eastAsia="pt-BR"/>
              </w:rPr>
            </w:pPr>
            <w:del w:id="2667"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9B4F251" w14:textId="77777777" w:rsidTr="00C23846">
        <w:trPr>
          <w:trHeight w:val="506"/>
          <w:del w:id="2668" w:author="Ryan Lemos" w:date="2019-03-02T08:40:00Z"/>
        </w:trPr>
        <w:tc>
          <w:tcPr>
            <w:tcW w:w="393" w:type="pct"/>
            <w:vMerge/>
            <w:shd w:val="clear" w:color="auto" w:fill="auto"/>
          </w:tcPr>
          <w:p w14:paraId="52167DBF" w14:textId="77777777" w:rsidR="003335C4" w:rsidRPr="00C23846" w:rsidDel="00B02A13" w:rsidRDefault="003335C4" w:rsidP="00C23846">
            <w:pPr>
              <w:spacing w:line="240" w:lineRule="auto"/>
              <w:ind w:firstLine="0"/>
              <w:jc w:val="center"/>
              <w:rPr>
                <w:del w:id="2669" w:author="Ryan Lemos" w:date="2019-03-02T08:40:00Z"/>
                <w:rFonts w:eastAsia="Times New Roman"/>
                <w:sz w:val="20"/>
                <w:szCs w:val="20"/>
                <w:lang w:eastAsia="pt-BR"/>
              </w:rPr>
            </w:pPr>
          </w:p>
        </w:tc>
        <w:tc>
          <w:tcPr>
            <w:tcW w:w="1840" w:type="pct"/>
            <w:shd w:val="clear" w:color="auto" w:fill="auto"/>
            <w:vAlign w:val="center"/>
            <w:hideMark/>
          </w:tcPr>
          <w:p w14:paraId="43E2ED9D" w14:textId="77777777" w:rsidR="003335C4" w:rsidRPr="00C23846" w:rsidDel="00B02A13" w:rsidRDefault="003335C4" w:rsidP="00C23846">
            <w:pPr>
              <w:spacing w:line="240" w:lineRule="auto"/>
              <w:ind w:firstLine="0"/>
              <w:jc w:val="center"/>
              <w:rPr>
                <w:del w:id="2670" w:author="Ryan Lemos" w:date="2019-03-02T08:40:00Z"/>
                <w:rFonts w:eastAsia="Times New Roman"/>
                <w:sz w:val="20"/>
                <w:szCs w:val="20"/>
                <w:lang w:eastAsia="pt-BR"/>
              </w:rPr>
            </w:pPr>
            <w:del w:id="2671"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73C28915" w14:textId="77777777" w:rsidR="003335C4" w:rsidRPr="00C23846" w:rsidDel="00B02A13" w:rsidRDefault="003335C4" w:rsidP="00C23846">
            <w:pPr>
              <w:spacing w:line="240" w:lineRule="auto"/>
              <w:ind w:firstLine="0"/>
              <w:jc w:val="center"/>
              <w:rPr>
                <w:del w:id="2672" w:author="Ryan Lemos" w:date="2019-03-02T08:40:00Z"/>
                <w:rFonts w:eastAsia="Times New Roman"/>
                <w:color w:val="000000"/>
                <w:sz w:val="20"/>
                <w:szCs w:val="20"/>
                <w:lang w:eastAsia="pt-BR"/>
              </w:rPr>
            </w:pPr>
            <w:del w:id="2673"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0911DDCC" w14:textId="77777777" w:rsidR="003335C4" w:rsidRPr="00C23846" w:rsidDel="00B02A13" w:rsidRDefault="003335C4" w:rsidP="00C23846">
            <w:pPr>
              <w:spacing w:line="240" w:lineRule="auto"/>
              <w:ind w:firstLine="0"/>
              <w:jc w:val="center"/>
              <w:rPr>
                <w:del w:id="2674" w:author="Ryan Lemos" w:date="2019-03-02T08:40:00Z"/>
                <w:rFonts w:eastAsia="Times New Roman"/>
                <w:color w:val="000000"/>
                <w:sz w:val="20"/>
                <w:szCs w:val="20"/>
                <w:lang w:eastAsia="pt-BR"/>
              </w:rPr>
            </w:pPr>
            <w:del w:id="267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0D7695A2" w14:textId="77777777" w:rsidR="003335C4" w:rsidRPr="00C23846" w:rsidDel="00B02A13" w:rsidRDefault="003335C4" w:rsidP="00C23846">
            <w:pPr>
              <w:spacing w:line="240" w:lineRule="auto"/>
              <w:ind w:firstLine="0"/>
              <w:jc w:val="center"/>
              <w:rPr>
                <w:del w:id="2676" w:author="Ryan Lemos" w:date="2019-03-02T08:40:00Z"/>
                <w:rFonts w:eastAsia="Times New Roman"/>
                <w:color w:val="000000"/>
                <w:sz w:val="20"/>
                <w:szCs w:val="20"/>
                <w:lang w:eastAsia="pt-BR"/>
              </w:rPr>
            </w:pPr>
            <w:del w:id="267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9571603" w14:textId="77777777" w:rsidR="003335C4" w:rsidRPr="00C23846" w:rsidDel="00B02A13" w:rsidRDefault="003335C4" w:rsidP="00C23846">
            <w:pPr>
              <w:spacing w:line="240" w:lineRule="auto"/>
              <w:ind w:firstLine="0"/>
              <w:jc w:val="center"/>
              <w:rPr>
                <w:del w:id="2678" w:author="Ryan Lemos" w:date="2019-03-02T08:40:00Z"/>
                <w:rFonts w:eastAsia="Times New Roman"/>
                <w:color w:val="000000"/>
                <w:sz w:val="20"/>
                <w:szCs w:val="20"/>
                <w:lang w:eastAsia="pt-BR"/>
              </w:rPr>
            </w:pPr>
            <w:del w:id="267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3CF4205F" w14:textId="77777777" w:rsidR="003335C4" w:rsidRPr="00C23846" w:rsidDel="00B02A13" w:rsidRDefault="003335C4" w:rsidP="00C23846">
            <w:pPr>
              <w:spacing w:line="240" w:lineRule="auto"/>
              <w:ind w:firstLine="0"/>
              <w:jc w:val="center"/>
              <w:rPr>
                <w:del w:id="2680" w:author="Ryan Lemos" w:date="2019-03-02T08:40:00Z"/>
                <w:rFonts w:eastAsia="Times New Roman"/>
                <w:color w:val="000000"/>
                <w:sz w:val="20"/>
                <w:szCs w:val="20"/>
                <w:lang w:eastAsia="pt-BR"/>
              </w:rPr>
            </w:pPr>
            <w:del w:id="268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C8AA796" w14:textId="77777777" w:rsidR="003335C4" w:rsidRPr="00C23846" w:rsidDel="00B02A13" w:rsidRDefault="003335C4" w:rsidP="00C23846">
            <w:pPr>
              <w:spacing w:line="240" w:lineRule="auto"/>
              <w:ind w:firstLine="0"/>
              <w:jc w:val="center"/>
              <w:rPr>
                <w:del w:id="2682" w:author="Ryan Lemos" w:date="2019-03-02T08:40:00Z"/>
                <w:rFonts w:eastAsia="Times New Roman"/>
                <w:color w:val="000000"/>
                <w:sz w:val="20"/>
                <w:szCs w:val="20"/>
                <w:lang w:eastAsia="pt-BR"/>
              </w:rPr>
            </w:pPr>
            <w:del w:id="268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E4C25D8" w14:textId="77777777" w:rsidR="003335C4" w:rsidRPr="00C23846" w:rsidDel="00B02A13" w:rsidRDefault="003335C4" w:rsidP="00C23846">
            <w:pPr>
              <w:spacing w:line="240" w:lineRule="auto"/>
              <w:ind w:firstLine="0"/>
              <w:jc w:val="center"/>
              <w:rPr>
                <w:del w:id="2684" w:author="Ryan Lemos" w:date="2019-03-02T08:40:00Z"/>
                <w:rFonts w:eastAsia="Times New Roman"/>
                <w:color w:val="000000"/>
                <w:sz w:val="20"/>
                <w:szCs w:val="20"/>
                <w:lang w:eastAsia="pt-BR"/>
              </w:rPr>
            </w:pPr>
            <w:del w:id="268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A54AF26" w14:textId="77777777" w:rsidR="003335C4" w:rsidRPr="00C23846" w:rsidDel="00B02A13" w:rsidRDefault="003335C4" w:rsidP="00C23846">
            <w:pPr>
              <w:spacing w:line="240" w:lineRule="auto"/>
              <w:ind w:firstLine="0"/>
              <w:jc w:val="center"/>
              <w:rPr>
                <w:del w:id="2686" w:author="Ryan Lemos" w:date="2019-03-02T08:40:00Z"/>
                <w:rFonts w:eastAsia="Times New Roman"/>
                <w:color w:val="000000"/>
                <w:sz w:val="20"/>
                <w:szCs w:val="20"/>
                <w:lang w:eastAsia="pt-BR"/>
              </w:rPr>
            </w:pPr>
            <w:del w:id="268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1DD0435C" w14:textId="77777777" w:rsidR="003335C4" w:rsidRPr="00C23846" w:rsidDel="00B02A13" w:rsidRDefault="003335C4" w:rsidP="00C23846">
            <w:pPr>
              <w:spacing w:line="240" w:lineRule="auto"/>
              <w:ind w:firstLine="0"/>
              <w:jc w:val="center"/>
              <w:rPr>
                <w:del w:id="2688" w:author="Ryan Lemos" w:date="2019-03-02T08:40:00Z"/>
                <w:rFonts w:eastAsia="Times New Roman"/>
                <w:color w:val="000000"/>
                <w:sz w:val="20"/>
                <w:szCs w:val="20"/>
                <w:lang w:eastAsia="pt-BR"/>
              </w:rPr>
            </w:pPr>
            <w:del w:id="2689"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7BA91E11" w14:textId="77777777" w:rsidTr="00C23846">
        <w:trPr>
          <w:trHeight w:val="671"/>
          <w:del w:id="2690" w:author="Ryan Lemos" w:date="2019-03-02T08:40:00Z"/>
        </w:trPr>
        <w:tc>
          <w:tcPr>
            <w:tcW w:w="393" w:type="pct"/>
            <w:vMerge/>
            <w:shd w:val="clear" w:color="auto" w:fill="auto"/>
          </w:tcPr>
          <w:p w14:paraId="0DC0FBB9" w14:textId="77777777" w:rsidR="003335C4" w:rsidRPr="00C23846" w:rsidDel="00B02A13" w:rsidRDefault="003335C4" w:rsidP="00C23846">
            <w:pPr>
              <w:spacing w:line="240" w:lineRule="auto"/>
              <w:ind w:firstLine="0"/>
              <w:jc w:val="center"/>
              <w:rPr>
                <w:del w:id="2691" w:author="Ryan Lemos" w:date="2019-03-02T08:40:00Z"/>
                <w:rFonts w:eastAsia="Times New Roman"/>
                <w:sz w:val="20"/>
                <w:szCs w:val="20"/>
                <w:lang w:eastAsia="pt-BR"/>
              </w:rPr>
            </w:pPr>
          </w:p>
        </w:tc>
        <w:tc>
          <w:tcPr>
            <w:tcW w:w="1840" w:type="pct"/>
            <w:shd w:val="clear" w:color="auto" w:fill="auto"/>
            <w:vAlign w:val="center"/>
            <w:hideMark/>
          </w:tcPr>
          <w:p w14:paraId="3F85AA12" w14:textId="77777777" w:rsidR="003335C4" w:rsidRPr="00C23846" w:rsidDel="00B02A13" w:rsidRDefault="003335C4" w:rsidP="00C23846">
            <w:pPr>
              <w:spacing w:line="240" w:lineRule="auto"/>
              <w:ind w:firstLine="0"/>
              <w:jc w:val="center"/>
              <w:rPr>
                <w:del w:id="2692" w:author="Ryan Lemos" w:date="2019-03-02T08:40:00Z"/>
                <w:rFonts w:eastAsia="Times New Roman"/>
                <w:sz w:val="20"/>
                <w:szCs w:val="20"/>
                <w:lang w:eastAsia="pt-BR"/>
              </w:rPr>
            </w:pPr>
            <w:del w:id="2693"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05DA416B" w14:textId="77777777" w:rsidR="003335C4" w:rsidRPr="00C23846" w:rsidDel="00B02A13" w:rsidRDefault="003335C4" w:rsidP="00C23846">
            <w:pPr>
              <w:spacing w:line="240" w:lineRule="auto"/>
              <w:ind w:firstLine="0"/>
              <w:jc w:val="center"/>
              <w:rPr>
                <w:del w:id="2694" w:author="Ryan Lemos" w:date="2019-03-02T08:40:00Z"/>
                <w:rFonts w:eastAsia="Times New Roman"/>
                <w:color w:val="000000"/>
                <w:sz w:val="20"/>
                <w:szCs w:val="20"/>
                <w:lang w:eastAsia="pt-BR"/>
              </w:rPr>
            </w:pPr>
            <w:del w:id="269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14:paraId="210C6749" w14:textId="77777777" w:rsidR="003335C4" w:rsidRPr="00C23846" w:rsidDel="00B02A13" w:rsidRDefault="003335C4" w:rsidP="00C23846">
            <w:pPr>
              <w:spacing w:line="240" w:lineRule="auto"/>
              <w:ind w:firstLine="0"/>
              <w:jc w:val="center"/>
              <w:rPr>
                <w:del w:id="2696" w:author="Ryan Lemos" w:date="2019-03-02T08:40:00Z"/>
                <w:rFonts w:eastAsia="Times New Roman"/>
                <w:color w:val="000000"/>
                <w:sz w:val="20"/>
                <w:szCs w:val="20"/>
                <w:lang w:eastAsia="pt-BR"/>
              </w:rPr>
            </w:pPr>
            <w:del w:id="269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73E324F2" w14:textId="77777777" w:rsidR="003335C4" w:rsidRPr="00C23846" w:rsidDel="00B02A13" w:rsidRDefault="003335C4" w:rsidP="00C23846">
            <w:pPr>
              <w:spacing w:line="240" w:lineRule="auto"/>
              <w:ind w:firstLine="0"/>
              <w:jc w:val="center"/>
              <w:rPr>
                <w:del w:id="2698" w:author="Ryan Lemos" w:date="2019-03-02T08:40:00Z"/>
                <w:rFonts w:eastAsia="Times New Roman"/>
                <w:color w:val="000000"/>
                <w:sz w:val="20"/>
                <w:szCs w:val="20"/>
                <w:lang w:eastAsia="pt-BR"/>
              </w:rPr>
            </w:pPr>
            <w:del w:id="269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C0D586A" w14:textId="77777777" w:rsidR="003335C4" w:rsidRPr="00C23846" w:rsidDel="00B02A13" w:rsidRDefault="003335C4" w:rsidP="00C23846">
            <w:pPr>
              <w:spacing w:line="240" w:lineRule="auto"/>
              <w:ind w:firstLine="0"/>
              <w:jc w:val="center"/>
              <w:rPr>
                <w:del w:id="2700" w:author="Ryan Lemos" w:date="2019-03-02T08:40:00Z"/>
                <w:rFonts w:eastAsia="Times New Roman"/>
                <w:color w:val="000000"/>
                <w:sz w:val="20"/>
                <w:szCs w:val="20"/>
                <w:lang w:eastAsia="pt-BR"/>
              </w:rPr>
            </w:pPr>
            <w:del w:id="270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705C820" w14:textId="77777777" w:rsidR="003335C4" w:rsidRPr="00C23846" w:rsidDel="00B02A13" w:rsidRDefault="003335C4" w:rsidP="00C23846">
            <w:pPr>
              <w:spacing w:line="240" w:lineRule="auto"/>
              <w:ind w:firstLine="0"/>
              <w:jc w:val="center"/>
              <w:rPr>
                <w:del w:id="2702" w:author="Ryan Lemos" w:date="2019-03-02T08:40:00Z"/>
                <w:rFonts w:eastAsia="Times New Roman"/>
                <w:color w:val="000000"/>
                <w:sz w:val="20"/>
                <w:szCs w:val="20"/>
                <w:lang w:eastAsia="pt-BR"/>
              </w:rPr>
            </w:pPr>
            <w:del w:id="270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13DB69F1" w14:textId="77777777" w:rsidR="003335C4" w:rsidRPr="00C23846" w:rsidDel="00B02A13" w:rsidRDefault="003335C4" w:rsidP="00C23846">
            <w:pPr>
              <w:spacing w:line="240" w:lineRule="auto"/>
              <w:ind w:firstLine="0"/>
              <w:jc w:val="center"/>
              <w:rPr>
                <w:del w:id="2704" w:author="Ryan Lemos" w:date="2019-03-02T08:40:00Z"/>
                <w:rFonts w:eastAsia="Times New Roman"/>
                <w:color w:val="000000"/>
                <w:sz w:val="20"/>
                <w:szCs w:val="20"/>
                <w:lang w:eastAsia="pt-BR"/>
              </w:rPr>
            </w:pPr>
            <w:del w:id="270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637BEEC2" w14:textId="77777777" w:rsidR="003335C4" w:rsidRPr="00C23846" w:rsidDel="00B02A13" w:rsidRDefault="003335C4" w:rsidP="00C23846">
            <w:pPr>
              <w:spacing w:line="240" w:lineRule="auto"/>
              <w:ind w:firstLine="0"/>
              <w:jc w:val="center"/>
              <w:rPr>
                <w:del w:id="2706" w:author="Ryan Lemos" w:date="2019-03-02T08:40:00Z"/>
                <w:rFonts w:eastAsia="Times New Roman"/>
                <w:color w:val="000000"/>
                <w:sz w:val="20"/>
                <w:szCs w:val="20"/>
                <w:lang w:eastAsia="pt-BR"/>
              </w:rPr>
            </w:pPr>
            <w:del w:id="270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248368C3" w14:textId="77777777" w:rsidR="003335C4" w:rsidRPr="00C23846" w:rsidDel="00B02A13" w:rsidRDefault="003335C4" w:rsidP="00C23846">
            <w:pPr>
              <w:spacing w:line="240" w:lineRule="auto"/>
              <w:ind w:firstLine="0"/>
              <w:jc w:val="center"/>
              <w:rPr>
                <w:del w:id="2708" w:author="Ryan Lemos" w:date="2019-03-02T08:40:00Z"/>
                <w:rFonts w:eastAsia="Times New Roman"/>
                <w:color w:val="000000"/>
                <w:sz w:val="20"/>
                <w:szCs w:val="20"/>
                <w:lang w:eastAsia="pt-BR"/>
              </w:rPr>
            </w:pPr>
            <w:del w:id="270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6056C3F9" w14:textId="77777777" w:rsidR="003335C4" w:rsidRPr="00C23846" w:rsidDel="00B02A13" w:rsidRDefault="003335C4" w:rsidP="00C23846">
            <w:pPr>
              <w:spacing w:line="240" w:lineRule="auto"/>
              <w:ind w:firstLine="0"/>
              <w:jc w:val="center"/>
              <w:rPr>
                <w:del w:id="2710" w:author="Ryan Lemos" w:date="2019-03-02T08:40:00Z"/>
                <w:rFonts w:eastAsia="Times New Roman"/>
                <w:color w:val="000000"/>
                <w:sz w:val="20"/>
                <w:szCs w:val="20"/>
                <w:lang w:eastAsia="pt-BR"/>
              </w:rPr>
            </w:pPr>
            <w:del w:id="2711"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2E892ADC" w14:textId="77777777" w:rsidTr="00C23846">
        <w:trPr>
          <w:trHeight w:val="671"/>
          <w:del w:id="2712" w:author="Ryan Lemos" w:date="2019-03-02T08:40:00Z"/>
        </w:trPr>
        <w:tc>
          <w:tcPr>
            <w:tcW w:w="393" w:type="pct"/>
            <w:vMerge/>
            <w:shd w:val="clear" w:color="auto" w:fill="auto"/>
          </w:tcPr>
          <w:p w14:paraId="21F3609F" w14:textId="77777777" w:rsidR="003335C4" w:rsidRPr="00C23846" w:rsidDel="00B02A13" w:rsidRDefault="003335C4" w:rsidP="00C23846">
            <w:pPr>
              <w:spacing w:line="240" w:lineRule="auto"/>
              <w:ind w:firstLine="0"/>
              <w:jc w:val="center"/>
              <w:rPr>
                <w:del w:id="2713" w:author="Ryan Lemos" w:date="2019-03-02T08:40:00Z"/>
                <w:rFonts w:eastAsia="Times New Roman"/>
                <w:sz w:val="20"/>
                <w:szCs w:val="20"/>
                <w:lang w:eastAsia="pt-BR"/>
              </w:rPr>
            </w:pPr>
          </w:p>
        </w:tc>
        <w:tc>
          <w:tcPr>
            <w:tcW w:w="1840" w:type="pct"/>
            <w:shd w:val="clear" w:color="auto" w:fill="auto"/>
            <w:vAlign w:val="center"/>
            <w:hideMark/>
          </w:tcPr>
          <w:p w14:paraId="10CE83B7" w14:textId="77777777" w:rsidR="003335C4" w:rsidRPr="00C23846" w:rsidDel="00B02A13" w:rsidRDefault="003335C4" w:rsidP="00C23846">
            <w:pPr>
              <w:spacing w:line="240" w:lineRule="auto"/>
              <w:ind w:firstLine="0"/>
              <w:jc w:val="center"/>
              <w:rPr>
                <w:del w:id="2714" w:author="Ryan Lemos" w:date="2019-03-02T08:40:00Z"/>
                <w:rFonts w:eastAsia="Times New Roman"/>
                <w:sz w:val="20"/>
                <w:szCs w:val="20"/>
                <w:lang w:eastAsia="pt-BR"/>
              </w:rPr>
            </w:pPr>
            <w:del w:id="2715"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D9FAFB0" w14:textId="77777777" w:rsidR="003335C4" w:rsidRPr="00C23846" w:rsidDel="00B02A13" w:rsidRDefault="003335C4" w:rsidP="00C23846">
            <w:pPr>
              <w:spacing w:line="240" w:lineRule="auto"/>
              <w:ind w:firstLine="0"/>
              <w:jc w:val="center"/>
              <w:rPr>
                <w:del w:id="2716" w:author="Ryan Lemos" w:date="2019-03-02T08:40:00Z"/>
                <w:rFonts w:eastAsia="Times New Roman"/>
                <w:color w:val="000000"/>
                <w:sz w:val="20"/>
                <w:szCs w:val="20"/>
                <w:lang w:eastAsia="pt-BR"/>
              </w:rPr>
            </w:pPr>
            <w:del w:id="2717"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5223D338" w14:textId="77777777" w:rsidR="003335C4" w:rsidRPr="00C23846" w:rsidDel="00B02A13" w:rsidRDefault="003335C4" w:rsidP="00C23846">
            <w:pPr>
              <w:spacing w:line="240" w:lineRule="auto"/>
              <w:ind w:firstLine="0"/>
              <w:jc w:val="center"/>
              <w:rPr>
                <w:del w:id="2718" w:author="Ryan Lemos" w:date="2019-03-02T08:40:00Z"/>
                <w:rFonts w:eastAsia="Times New Roman"/>
                <w:color w:val="000000"/>
                <w:sz w:val="20"/>
                <w:szCs w:val="20"/>
                <w:lang w:eastAsia="pt-BR"/>
              </w:rPr>
            </w:pPr>
            <w:del w:id="271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436AF4D8" w14:textId="77777777" w:rsidR="003335C4" w:rsidRPr="00C23846" w:rsidDel="00B02A13" w:rsidRDefault="003335C4" w:rsidP="00C23846">
            <w:pPr>
              <w:spacing w:line="240" w:lineRule="auto"/>
              <w:ind w:firstLine="0"/>
              <w:jc w:val="center"/>
              <w:rPr>
                <w:del w:id="2720" w:author="Ryan Lemos" w:date="2019-03-02T08:40:00Z"/>
                <w:rFonts w:eastAsia="Times New Roman"/>
                <w:color w:val="000000"/>
                <w:sz w:val="20"/>
                <w:szCs w:val="20"/>
                <w:lang w:eastAsia="pt-BR"/>
              </w:rPr>
            </w:pPr>
            <w:del w:id="272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3FD2B7" w14:textId="77777777" w:rsidR="003335C4" w:rsidRPr="00C23846" w:rsidDel="00B02A13" w:rsidRDefault="003335C4" w:rsidP="00C23846">
            <w:pPr>
              <w:spacing w:line="240" w:lineRule="auto"/>
              <w:ind w:firstLine="0"/>
              <w:jc w:val="center"/>
              <w:rPr>
                <w:del w:id="2722" w:author="Ryan Lemos" w:date="2019-03-02T08:40:00Z"/>
                <w:rFonts w:eastAsia="Times New Roman"/>
                <w:color w:val="000000"/>
                <w:sz w:val="20"/>
                <w:szCs w:val="20"/>
                <w:lang w:eastAsia="pt-BR"/>
              </w:rPr>
            </w:pPr>
            <w:del w:id="272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2083A4ED" w14:textId="77777777" w:rsidR="003335C4" w:rsidRPr="00C23846" w:rsidDel="00B02A13" w:rsidRDefault="003335C4" w:rsidP="00C23846">
            <w:pPr>
              <w:spacing w:line="240" w:lineRule="auto"/>
              <w:ind w:firstLine="0"/>
              <w:jc w:val="center"/>
              <w:rPr>
                <w:del w:id="2724" w:author="Ryan Lemos" w:date="2019-03-02T08:40:00Z"/>
                <w:rFonts w:eastAsia="Times New Roman"/>
                <w:color w:val="000000"/>
                <w:sz w:val="20"/>
                <w:szCs w:val="20"/>
                <w:lang w:eastAsia="pt-BR"/>
              </w:rPr>
            </w:pPr>
            <w:del w:id="272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755AE80B" w14:textId="77777777" w:rsidR="003335C4" w:rsidRPr="00C23846" w:rsidDel="00B02A13" w:rsidRDefault="003335C4" w:rsidP="00C23846">
            <w:pPr>
              <w:spacing w:line="240" w:lineRule="auto"/>
              <w:ind w:firstLine="0"/>
              <w:jc w:val="center"/>
              <w:rPr>
                <w:del w:id="2726" w:author="Ryan Lemos" w:date="2019-03-02T08:40:00Z"/>
                <w:rFonts w:eastAsia="Times New Roman"/>
                <w:color w:val="000000"/>
                <w:sz w:val="20"/>
                <w:szCs w:val="20"/>
                <w:lang w:eastAsia="pt-BR"/>
              </w:rPr>
            </w:pPr>
            <w:del w:id="272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B84E6EE" w14:textId="77777777" w:rsidR="003335C4" w:rsidRPr="00C23846" w:rsidDel="00B02A13" w:rsidRDefault="003335C4" w:rsidP="00C23846">
            <w:pPr>
              <w:spacing w:line="240" w:lineRule="auto"/>
              <w:ind w:firstLine="0"/>
              <w:jc w:val="center"/>
              <w:rPr>
                <w:del w:id="2728" w:author="Ryan Lemos" w:date="2019-03-02T08:40:00Z"/>
                <w:rFonts w:eastAsia="Times New Roman"/>
                <w:color w:val="000000"/>
                <w:sz w:val="20"/>
                <w:szCs w:val="20"/>
                <w:lang w:eastAsia="pt-BR"/>
              </w:rPr>
            </w:pPr>
            <w:del w:id="272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49C18E4" w14:textId="77777777" w:rsidR="003335C4" w:rsidRPr="00C23846" w:rsidDel="00B02A13" w:rsidRDefault="003335C4" w:rsidP="00C23846">
            <w:pPr>
              <w:spacing w:line="240" w:lineRule="auto"/>
              <w:ind w:firstLine="0"/>
              <w:jc w:val="center"/>
              <w:rPr>
                <w:del w:id="2730" w:author="Ryan Lemos" w:date="2019-03-02T08:40:00Z"/>
                <w:rFonts w:eastAsia="Times New Roman"/>
                <w:color w:val="000000"/>
                <w:sz w:val="20"/>
                <w:szCs w:val="20"/>
                <w:lang w:eastAsia="pt-BR"/>
              </w:rPr>
            </w:pPr>
            <w:del w:id="273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2373DA44" w14:textId="77777777" w:rsidR="003335C4" w:rsidRPr="00C23846" w:rsidDel="00B02A13" w:rsidRDefault="003335C4" w:rsidP="00C23846">
            <w:pPr>
              <w:spacing w:line="240" w:lineRule="auto"/>
              <w:ind w:firstLine="0"/>
              <w:jc w:val="center"/>
              <w:rPr>
                <w:del w:id="2732" w:author="Ryan Lemos" w:date="2019-03-02T08:40:00Z"/>
                <w:rFonts w:eastAsia="Times New Roman"/>
                <w:color w:val="000000"/>
                <w:sz w:val="20"/>
                <w:szCs w:val="20"/>
                <w:lang w:eastAsia="pt-BR"/>
              </w:rPr>
            </w:pPr>
            <w:del w:id="2733"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CFCBCD" w14:textId="77777777" w:rsidTr="00C23846">
        <w:trPr>
          <w:trHeight w:val="449"/>
          <w:del w:id="2734" w:author="Ryan Lemos" w:date="2019-03-02T08:40:00Z"/>
        </w:trPr>
        <w:tc>
          <w:tcPr>
            <w:tcW w:w="393" w:type="pct"/>
            <w:vMerge/>
            <w:shd w:val="clear" w:color="auto" w:fill="auto"/>
          </w:tcPr>
          <w:p w14:paraId="5F3E10B0" w14:textId="77777777" w:rsidR="003335C4" w:rsidRPr="00C23846" w:rsidDel="00B02A13" w:rsidRDefault="003335C4" w:rsidP="00C23846">
            <w:pPr>
              <w:spacing w:line="240" w:lineRule="auto"/>
              <w:ind w:firstLine="0"/>
              <w:jc w:val="center"/>
              <w:rPr>
                <w:del w:id="2735" w:author="Ryan Lemos" w:date="2019-03-02T08:40:00Z"/>
                <w:rFonts w:eastAsia="Times New Roman"/>
                <w:sz w:val="20"/>
                <w:szCs w:val="20"/>
                <w:lang w:eastAsia="pt-BR"/>
              </w:rPr>
            </w:pPr>
          </w:p>
        </w:tc>
        <w:tc>
          <w:tcPr>
            <w:tcW w:w="1840" w:type="pct"/>
            <w:shd w:val="clear" w:color="auto" w:fill="auto"/>
            <w:vAlign w:val="center"/>
            <w:hideMark/>
          </w:tcPr>
          <w:p w14:paraId="6B1316D0" w14:textId="77777777" w:rsidR="003335C4" w:rsidRPr="00C23846" w:rsidDel="00B02A13" w:rsidRDefault="003335C4" w:rsidP="00C23846">
            <w:pPr>
              <w:spacing w:line="240" w:lineRule="auto"/>
              <w:ind w:firstLine="0"/>
              <w:jc w:val="center"/>
              <w:rPr>
                <w:del w:id="2736" w:author="Ryan Lemos" w:date="2019-03-02T08:40:00Z"/>
                <w:rFonts w:eastAsia="Times New Roman"/>
                <w:sz w:val="20"/>
                <w:szCs w:val="20"/>
                <w:lang w:eastAsia="pt-BR"/>
              </w:rPr>
            </w:pPr>
            <w:del w:id="2737"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565F1276" w14:textId="77777777" w:rsidR="003335C4" w:rsidRPr="00C23846" w:rsidDel="00B02A13" w:rsidRDefault="003335C4" w:rsidP="00C23846">
            <w:pPr>
              <w:spacing w:line="240" w:lineRule="auto"/>
              <w:ind w:firstLine="0"/>
              <w:jc w:val="center"/>
              <w:rPr>
                <w:del w:id="2738" w:author="Ryan Lemos" w:date="2019-03-02T08:40:00Z"/>
                <w:rFonts w:eastAsia="Times New Roman"/>
                <w:color w:val="000000"/>
                <w:sz w:val="20"/>
                <w:szCs w:val="20"/>
                <w:lang w:eastAsia="pt-BR"/>
              </w:rPr>
            </w:pPr>
            <w:del w:id="2739"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18541E19" w14:textId="77777777" w:rsidR="003335C4" w:rsidRPr="00C23846" w:rsidDel="00B02A13" w:rsidRDefault="003335C4" w:rsidP="00C23846">
            <w:pPr>
              <w:spacing w:line="240" w:lineRule="auto"/>
              <w:ind w:firstLine="0"/>
              <w:jc w:val="center"/>
              <w:rPr>
                <w:del w:id="2740" w:author="Ryan Lemos" w:date="2019-03-02T08:40:00Z"/>
                <w:rFonts w:eastAsia="Times New Roman"/>
                <w:color w:val="000000"/>
                <w:sz w:val="20"/>
                <w:szCs w:val="20"/>
                <w:lang w:eastAsia="pt-BR"/>
              </w:rPr>
            </w:pPr>
            <w:del w:id="274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E1367C4" w14:textId="77777777" w:rsidR="003335C4" w:rsidRPr="00C23846" w:rsidDel="00B02A13" w:rsidRDefault="003335C4" w:rsidP="00C23846">
            <w:pPr>
              <w:spacing w:line="240" w:lineRule="auto"/>
              <w:ind w:firstLine="0"/>
              <w:jc w:val="center"/>
              <w:rPr>
                <w:del w:id="2742" w:author="Ryan Lemos" w:date="2019-03-02T08:40:00Z"/>
                <w:rFonts w:eastAsia="Times New Roman"/>
                <w:color w:val="000000"/>
                <w:sz w:val="20"/>
                <w:szCs w:val="20"/>
                <w:lang w:eastAsia="pt-BR"/>
              </w:rPr>
            </w:pPr>
            <w:del w:id="274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7980BD5D" w14:textId="77777777" w:rsidR="003335C4" w:rsidRPr="00C23846" w:rsidDel="00B02A13" w:rsidRDefault="003335C4" w:rsidP="00C23846">
            <w:pPr>
              <w:spacing w:line="240" w:lineRule="auto"/>
              <w:ind w:firstLine="0"/>
              <w:jc w:val="center"/>
              <w:rPr>
                <w:del w:id="2744" w:author="Ryan Lemos" w:date="2019-03-02T08:40:00Z"/>
                <w:rFonts w:eastAsia="Times New Roman"/>
                <w:color w:val="000000"/>
                <w:sz w:val="20"/>
                <w:szCs w:val="20"/>
                <w:lang w:eastAsia="pt-BR"/>
              </w:rPr>
            </w:pPr>
            <w:del w:id="274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AEDA008" w14:textId="77777777" w:rsidR="003335C4" w:rsidRPr="00C23846" w:rsidDel="00B02A13" w:rsidRDefault="003335C4" w:rsidP="00C23846">
            <w:pPr>
              <w:spacing w:line="240" w:lineRule="auto"/>
              <w:ind w:firstLine="0"/>
              <w:jc w:val="center"/>
              <w:rPr>
                <w:del w:id="2746" w:author="Ryan Lemos" w:date="2019-03-02T08:40:00Z"/>
                <w:rFonts w:eastAsia="Times New Roman"/>
                <w:color w:val="000000"/>
                <w:sz w:val="20"/>
                <w:szCs w:val="20"/>
                <w:lang w:eastAsia="pt-BR"/>
              </w:rPr>
            </w:pPr>
            <w:del w:id="274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69212780" w14:textId="77777777" w:rsidR="003335C4" w:rsidRPr="00C23846" w:rsidDel="00B02A13" w:rsidRDefault="003335C4" w:rsidP="00C23846">
            <w:pPr>
              <w:spacing w:line="240" w:lineRule="auto"/>
              <w:ind w:firstLine="0"/>
              <w:jc w:val="center"/>
              <w:rPr>
                <w:del w:id="2748" w:author="Ryan Lemos" w:date="2019-03-02T08:40:00Z"/>
                <w:rFonts w:eastAsia="Times New Roman"/>
                <w:color w:val="000000"/>
                <w:sz w:val="20"/>
                <w:szCs w:val="20"/>
                <w:lang w:eastAsia="pt-BR"/>
              </w:rPr>
            </w:pPr>
            <w:del w:id="274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37F5361D" w14:textId="77777777" w:rsidR="003335C4" w:rsidRPr="00C23846" w:rsidDel="00B02A13" w:rsidRDefault="003335C4" w:rsidP="00C23846">
            <w:pPr>
              <w:spacing w:line="240" w:lineRule="auto"/>
              <w:ind w:firstLine="0"/>
              <w:jc w:val="center"/>
              <w:rPr>
                <w:del w:id="2750" w:author="Ryan Lemos" w:date="2019-03-02T08:40:00Z"/>
                <w:rFonts w:eastAsia="Times New Roman"/>
                <w:color w:val="000000"/>
                <w:sz w:val="20"/>
                <w:szCs w:val="20"/>
                <w:lang w:eastAsia="pt-BR"/>
              </w:rPr>
            </w:pPr>
            <w:del w:id="275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5529BD7E" w14:textId="77777777" w:rsidR="003335C4" w:rsidRPr="00C23846" w:rsidDel="00B02A13" w:rsidRDefault="003335C4" w:rsidP="00C23846">
            <w:pPr>
              <w:spacing w:line="240" w:lineRule="auto"/>
              <w:ind w:firstLine="0"/>
              <w:jc w:val="center"/>
              <w:rPr>
                <w:del w:id="2752" w:author="Ryan Lemos" w:date="2019-03-02T08:40:00Z"/>
                <w:rFonts w:eastAsia="Times New Roman"/>
                <w:color w:val="000000"/>
                <w:sz w:val="20"/>
                <w:szCs w:val="20"/>
                <w:lang w:eastAsia="pt-BR"/>
              </w:rPr>
            </w:pPr>
            <w:del w:id="275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3D576523" w14:textId="77777777" w:rsidR="003335C4" w:rsidRPr="00C23846" w:rsidDel="00B02A13" w:rsidRDefault="003335C4" w:rsidP="00C23846">
            <w:pPr>
              <w:spacing w:line="240" w:lineRule="auto"/>
              <w:ind w:firstLine="0"/>
              <w:jc w:val="center"/>
              <w:rPr>
                <w:del w:id="2754" w:author="Ryan Lemos" w:date="2019-03-02T08:40:00Z"/>
                <w:rFonts w:eastAsia="Times New Roman"/>
                <w:color w:val="000000"/>
                <w:sz w:val="20"/>
                <w:szCs w:val="20"/>
                <w:lang w:eastAsia="pt-BR"/>
              </w:rPr>
            </w:pPr>
            <w:del w:id="2755"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5C063373" w14:textId="77777777" w:rsidTr="00C23846">
        <w:trPr>
          <w:trHeight w:val="671"/>
          <w:del w:id="2756" w:author="Ryan Lemos" w:date="2019-03-02T08:40:00Z"/>
        </w:trPr>
        <w:tc>
          <w:tcPr>
            <w:tcW w:w="393" w:type="pct"/>
            <w:vMerge/>
            <w:shd w:val="clear" w:color="auto" w:fill="auto"/>
          </w:tcPr>
          <w:p w14:paraId="2ACA5A61" w14:textId="77777777" w:rsidR="003335C4" w:rsidRPr="00C23846" w:rsidDel="00B02A13" w:rsidRDefault="003335C4" w:rsidP="00C23846">
            <w:pPr>
              <w:spacing w:line="240" w:lineRule="auto"/>
              <w:ind w:firstLine="0"/>
              <w:jc w:val="center"/>
              <w:rPr>
                <w:del w:id="2757" w:author="Ryan Lemos" w:date="2019-03-02T08:40:00Z"/>
                <w:rFonts w:eastAsia="Times New Roman"/>
                <w:sz w:val="20"/>
                <w:szCs w:val="20"/>
                <w:lang w:eastAsia="pt-BR"/>
              </w:rPr>
            </w:pPr>
          </w:p>
        </w:tc>
        <w:tc>
          <w:tcPr>
            <w:tcW w:w="1840" w:type="pct"/>
            <w:shd w:val="clear" w:color="auto" w:fill="auto"/>
            <w:vAlign w:val="center"/>
            <w:hideMark/>
          </w:tcPr>
          <w:p w14:paraId="2FFA0C16" w14:textId="77777777" w:rsidR="003335C4" w:rsidRPr="00C23846" w:rsidDel="00B02A13" w:rsidRDefault="003335C4" w:rsidP="00C23846">
            <w:pPr>
              <w:spacing w:line="240" w:lineRule="auto"/>
              <w:ind w:firstLine="0"/>
              <w:jc w:val="center"/>
              <w:rPr>
                <w:del w:id="2758" w:author="Ryan Lemos" w:date="2019-03-02T08:40:00Z"/>
                <w:rFonts w:eastAsia="Times New Roman"/>
                <w:sz w:val="20"/>
                <w:szCs w:val="20"/>
                <w:lang w:eastAsia="pt-BR"/>
              </w:rPr>
            </w:pPr>
            <w:del w:id="2759"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14:paraId="26AE8175" w14:textId="77777777" w:rsidR="003335C4" w:rsidRPr="00C23846" w:rsidDel="00B02A13" w:rsidRDefault="003335C4" w:rsidP="00C23846">
            <w:pPr>
              <w:spacing w:line="240" w:lineRule="auto"/>
              <w:ind w:firstLine="0"/>
              <w:jc w:val="center"/>
              <w:rPr>
                <w:del w:id="2760" w:author="Ryan Lemos" w:date="2019-03-02T08:40:00Z"/>
                <w:rFonts w:eastAsia="Times New Roman"/>
                <w:color w:val="000000"/>
                <w:sz w:val="20"/>
                <w:szCs w:val="20"/>
                <w:lang w:eastAsia="pt-BR"/>
              </w:rPr>
            </w:pPr>
            <w:del w:id="276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0FA93AB3" w14:textId="77777777" w:rsidR="003335C4" w:rsidRPr="00C23846" w:rsidDel="00B02A13" w:rsidRDefault="003335C4" w:rsidP="00C23846">
            <w:pPr>
              <w:spacing w:line="240" w:lineRule="auto"/>
              <w:ind w:firstLine="0"/>
              <w:jc w:val="center"/>
              <w:rPr>
                <w:del w:id="2762" w:author="Ryan Lemos" w:date="2019-03-02T08:40:00Z"/>
                <w:rFonts w:eastAsia="Times New Roman"/>
                <w:color w:val="000000"/>
                <w:sz w:val="20"/>
                <w:szCs w:val="20"/>
                <w:lang w:eastAsia="pt-BR"/>
              </w:rPr>
            </w:pPr>
            <w:del w:id="276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14:paraId="6A3DACA8" w14:textId="77777777" w:rsidR="003335C4" w:rsidRPr="00C23846" w:rsidDel="00B02A13" w:rsidRDefault="003335C4" w:rsidP="00C23846">
            <w:pPr>
              <w:spacing w:line="240" w:lineRule="auto"/>
              <w:ind w:firstLine="0"/>
              <w:jc w:val="center"/>
              <w:rPr>
                <w:del w:id="2764" w:author="Ryan Lemos" w:date="2019-03-02T08:40:00Z"/>
                <w:rFonts w:eastAsia="Times New Roman"/>
                <w:color w:val="000000"/>
                <w:sz w:val="20"/>
                <w:szCs w:val="20"/>
                <w:lang w:eastAsia="pt-BR"/>
              </w:rPr>
            </w:pPr>
            <w:del w:id="276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5B159BBF" w14:textId="77777777" w:rsidR="003335C4" w:rsidRPr="00C23846" w:rsidDel="00B02A13" w:rsidRDefault="003335C4" w:rsidP="00C23846">
            <w:pPr>
              <w:spacing w:line="240" w:lineRule="auto"/>
              <w:ind w:firstLine="0"/>
              <w:jc w:val="center"/>
              <w:rPr>
                <w:del w:id="2766" w:author="Ryan Lemos" w:date="2019-03-02T08:40:00Z"/>
                <w:rFonts w:eastAsia="Times New Roman"/>
                <w:color w:val="000000"/>
                <w:sz w:val="20"/>
                <w:szCs w:val="20"/>
                <w:lang w:eastAsia="pt-BR"/>
              </w:rPr>
            </w:pPr>
            <w:del w:id="276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6704CBBF" w14:textId="77777777" w:rsidR="003335C4" w:rsidRPr="00C23846" w:rsidDel="00B02A13" w:rsidRDefault="003335C4" w:rsidP="00C23846">
            <w:pPr>
              <w:spacing w:line="240" w:lineRule="auto"/>
              <w:ind w:firstLine="0"/>
              <w:jc w:val="center"/>
              <w:rPr>
                <w:del w:id="2768" w:author="Ryan Lemos" w:date="2019-03-02T08:40:00Z"/>
                <w:rFonts w:eastAsia="Times New Roman"/>
                <w:color w:val="000000"/>
                <w:sz w:val="20"/>
                <w:szCs w:val="20"/>
                <w:lang w:eastAsia="pt-BR"/>
              </w:rPr>
            </w:pPr>
            <w:del w:id="276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3E0944AA" w14:textId="77777777" w:rsidR="003335C4" w:rsidRPr="00C23846" w:rsidDel="00B02A13" w:rsidRDefault="003335C4" w:rsidP="00C23846">
            <w:pPr>
              <w:spacing w:line="240" w:lineRule="auto"/>
              <w:ind w:firstLine="0"/>
              <w:jc w:val="center"/>
              <w:rPr>
                <w:del w:id="2770" w:author="Ryan Lemos" w:date="2019-03-02T08:40:00Z"/>
                <w:rFonts w:eastAsia="Times New Roman"/>
                <w:color w:val="000000"/>
                <w:sz w:val="20"/>
                <w:szCs w:val="20"/>
                <w:lang w:eastAsia="pt-BR"/>
              </w:rPr>
            </w:pPr>
            <w:del w:id="277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049C0547" w14:textId="77777777" w:rsidR="003335C4" w:rsidRPr="00C23846" w:rsidDel="00B02A13" w:rsidRDefault="003335C4" w:rsidP="00C23846">
            <w:pPr>
              <w:spacing w:line="240" w:lineRule="auto"/>
              <w:ind w:firstLine="0"/>
              <w:jc w:val="center"/>
              <w:rPr>
                <w:del w:id="2772" w:author="Ryan Lemos" w:date="2019-03-02T08:40:00Z"/>
                <w:rFonts w:eastAsia="Times New Roman"/>
                <w:color w:val="000000"/>
                <w:sz w:val="20"/>
                <w:szCs w:val="20"/>
                <w:lang w:eastAsia="pt-BR"/>
              </w:rPr>
            </w:pPr>
            <w:del w:id="277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70832E43" w14:textId="77777777" w:rsidR="003335C4" w:rsidRPr="00C23846" w:rsidDel="00B02A13" w:rsidRDefault="003335C4" w:rsidP="00C23846">
            <w:pPr>
              <w:spacing w:line="240" w:lineRule="auto"/>
              <w:ind w:firstLine="0"/>
              <w:jc w:val="center"/>
              <w:rPr>
                <w:del w:id="2774" w:author="Ryan Lemos" w:date="2019-03-02T08:40:00Z"/>
                <w:rFonts w:eastAsia="Times New Roman"/>
                <w:color w:val="000000"/>
                <w:sz w:val="20"/>
                <w:szCs w:val="20"/>
                <w:lang w:eastAsia="pt-BR"/>
              </w:rPr>
            </w:pPr>
            <w:del w:id="277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392A664" w14:textId="77777777" w:rsidR="003335C4" w:rsidRPr="00C23846" w:rsidDel="00B02A13" w:rsidRDefault="003335C4" w:rsidP="00C23846">
            <w:pPr>
              <w:spacing w:line="240" w:lineRule="auto"/>
              <w:ind w:firstLine="0"/>
              <w:jc w:val="center"/>
              <w:rPr>
                <w:del w:id="2776" w:author="Ryan Lemos" w:date="2019-03-02T08:40:00Z"/>
                <w:rFonts w:eastAsia="Times New Roman"/>
                <w:color w:val="000000"/>
                <w:sz w:val="20"/>
                <w:szCs w:val="20"/>
                <w:lang w:eastAsia="pt-BR"/>
              </w:rPr>
            </w:pPr>
            <w:del w:id="2777"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0F902233" w14:textId="77777777" w:rsidTr="00C23846">
        <w:trPr>
          <w:trHeight w:val="671"/>
          <w:del w:id="2778" w:author="Ryan Lemos" w:date="2019-03-02T08:40:00Z"/>
        </w:trPr>
        <w:tc>
          <w:tcPr>
            <w:tcW w:w="393" w:type="pct"/>
            <w:vMerge w:val="restart"/>
            <w:shd w:val="clear" w:color="auto" w:fill="auto"/>
            <w:textDirection w:val="btLr"/>
            <w:vAlign w:val="center"/>
          </w:tcPr>
          <w:p w14:paraId="74F0BCFC" w14:textId="77777777" w:rsidR="00097F52" w:rsidRPr="00C23846" w:rsidDel="00B02A13" w:rsidRDefault="00097F52" w:rsidP="00C23846">
            <w:pPr>
              <w:spacing w:line="240" w:lineRule="auto"/>
              <w:ind w:left="113" w:right="113" w:firstLine="0"/>
              <w:jc w:val="center"/>
              <w:rPr>
                <w:del w:id="2779" w:author="Ryan Lemos" w:date="2019-03-02T08:40:00Z"/>
                <w:rFonts w:eastAsia="Times New Roman"/>
                <w:sz w:val="20"/>
                <w:szCs w:val="20"/>
                <w:lang w:eastAsia="pt-BR"/>
              </w:rPr>
            </w:pPr>
            <w:del w:id="2780"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14:paraId="528EF333" w14:textId="77777777" w:rsidR="00097F52" w:rsidRPr="00C23846" w:rsidDel="00B02A13" w:rsidRDefault="00097F52" w:rsidP="00C23846">
            <w:pPr>
              <w:spacing w:line="240" w:lineRule="auto"/>
              <w:ind w:firstLine="0"/>
              <w:jc w:val="center"/>
              <w:rPr>
                <w:del w:id="2781" w:author="Ryan Lemos" w:date="2019-03-02T08:40:00Z"/>
                <w:rFonts w:eastAsia="Times New Roman"/>
                <w:sz w:val="20"/>
                <w:szCs w:val="20"/>
                <w:lang w:eastAsia="pt-BR"/>
              </w:rPr>
            </w:pPr>
            <w:del w:id="2782"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14:paraId="5114DBD8" w14:textId="77777777" w:rsidR="00097F52" w:rsidRPr="00C23846" w:rsidDel="00B02A13" w:rsidRDefault="00097F52" w:rsidP="00C23846">
            <w:pPr>
              <w:spacing w:line="240" w:lineRule="auto"/>
              <w:ind w:firstLine="0"/>
              <w:jc w:val="center"/>
              <w:rPr>
                <w:del w:id="2783" w:author="Ryan Lemos" w:date="2019-03-02T08:40:00Z"/>
                <w:rFonts w:eastAsia="Times New Roman"/>
                <w:color w:val="000000"/>
                <w:sz w:val="20"/>
                <w:szCs w:val="20"/>
                <w:lang w:eastAsia="pt-BR"/>
              </w:rPr>
            </w:pPr>
            <w:del w:id="2784"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14:paraId="2842D206" w14:textId="77777777" w:rsidR="00097F52" w:rsidRPr="00C23846" w:rsidDel="00B02A13" w:rsidRDefault="00097F52" w:rsidP="00C23846">
            <w:pPr>
              <w:spacing w:line="240" w:lineRule="auto"/>
              <w:ind w:firstLine="0"/>
              <w:jc w:val="center"/>
              <w:rPr>
                <w:del w:id="2785" w:author="Ryan Lemos" w:date="2019-03-02T08:40:00Z"/>
                <w:rFonts w:eastAsia="Times New Roman"/>
                <w:color w:val="000000"/>
                <w:sz w:val="20"/>
                <w:szCs w:val="20"/>
                <w:lang w:eastAsia="pt-BR"/>
              </w:rPr>
            </w:pPr>
            <w:del w:id="2786"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14:paraId="268000E1" w14:textId="77777777" w:rsidR="00097F52" w:rsidRPr="00C23846" w:rsidDel="00B02A13" w:rsidRDefault="00097F52" w:rsidP="00C23846">
            <w:pPr>
              <w:spacing w:line="240" w:lineRule="auto"/>
              <w:ind w:firstLine="0"/>
              <w:jc w:val="center"/>
              <w:rPr>
                <w:del w:id="2787" w:author="Ryan Lemos" w:date="2019-03-02T08:40:00Z"/>
                <w:rFonts w:eastAsia="Times New Roman"/>
                <w:color w:val="000000"/>
                <w:sz w:val="20"/>
                <w:szCs w:val="20"/>
                <w:lang w:eastAsia="pt-BR"/>
              </w:rPr>
            </w:pPr>
            <w:del w:id="278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7AE8345" w14:textId="77777777" w:rsidR="00097F52" w:rsidRPr="00C23846" w:rsidDel="00B02A13" w:rsidRDefault="00097F52" w:rsidP="00C23846">
            <w:pPr>
              <w:spacing w:line="240" w:lineRule="auto"/>
              <w:ind w:firstLine="0"/>
              <w:jc w:val="center"/>
              <w:rPr>
                <w:del w:id="2789" w:author="Ryan Lemos" w:date="2019-03-02T08:40:00Z"/>
                <w:rFonts w:eastAsia="Times New Roman"/>
                <w:color w:val="000000"/>
                <w:sz w:val="20"/>
                <w:szCs w:val="20"/>
                <w:lang w:eastAsia="pt-BR"/>
              </w:rPr>
            </w:pPr>
            <w:del w:id="279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14:paraId="1CEEA524" w14:textId="77777777" w:rsidR="00097F52" w:rsidRPr="00C23846" w:rsidDel="00B02A13" w:rsidRDefault="00097F52" w:rsidP="00C23846">
            <w:pPr>
              <w:spacing w:line="240" w:lineRule="auto"/>
              <w:ind w:firstLine="0"/>
              <w:jc w:val="center"/>
              <w:rPr>
                <w:del w:id="2791" w:author="Ryan Lemos" w:date="2019-03-02T08:40:00Z"/>
                <w:rFonts w:eastAsia="Times New Roman"/>
                <w:color w:val="000000"/>
                <w:sz w:val="20"/>
                <w:szCs w:val="20"/>
                <w:lang w:eastAsia="pt-BR"/>
              </w:rPr>
            </w:pPr>
            <w:del w:id="279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14:paraId="0A421CF7" w14:textId="77777777" w:rsidR="00097F52" w:rsidRPr="00C23846" w:rsidDel="00B02A13" w:rsidRDefault="00097F52" w:rsidP="00C23846">
            <w:pPr>
              <w:spacing w:line="240" w:lineRule="auto"/>
              <w:ind w:firstLine="0"/>
              <w:jc w:val="center"/>
              <w:rPr>
                <w:del w:id="2793" w:author="Ryan Lemos" w:date="2019-03-02T08:40:00Z"/>
                <w:rFonts w:eastAsia="Times New Roman"/>
                <w:color w:val="000000"/>
                <w:sz w:val="20"/>
                <w:szCs w:val="20"/>
                <w:lang w:eastAsia="pt-BR"/>
              </w:rPr>
            </w:pPr>
            <w:del w:id="279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14:paraId="255DDCC4" w14:textId="77777777" w:rsidR="00097F52" w:rsidRPr="00C23846" w:rsidDel="00B02A13" w:rsidRDefault="00097F52" w:rsidP="00C23846">
            <w:pPr>
              <w:spacing w:line="240" w:lineRule="auto"/>
              <w:ind w:firstLine="0"/>
              <w:jc w:val="center"/>
              <w:rPr>
                <w:del w:id="2795" w:author="Ryan Lemos" w:date="2019-03-02T08:40:00Z"/>
                <w:rFonts w:eastAsia="Times New Roman"/>
                <w:color w:val="000000"/>
                <w:sz w:val="20"/>
                <w:szCs w:val="20"/>
                <w:lang w:eastAsia="pt-BR"/>
              </w:rPr>
            </w:pPr>
            <w:del w:id="279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14:paraId="1CEB050D" w14:textId="77777777" w:rsidR="00097F52" w:rsidRPr="00C23846" w:rsidDel="00B02A13" w:rsidRDefault="00097F52" w:rsidP="00C23846">
            <w:pPr>
              <w:spacing w:line="240" w:lineRule="auto"/>
              <w:ind w:firstLine="0"/>
              <w:jc w:val="center"/>
              <w:rPr>
                <w:del w:id="2797" w:author="Ryan Lemos" w:date="2019-03-02T08:40:00Z"/>
                <w:rFonts w:eastAsia="Times New Roman"/>
                <w:color w:val="000000"/>
                <w:sz w:val="20"/>
                <w:szCs w:val="20"/>
                <w:lang w:eastAsia="pt-BR"/>
              </w:rPr>
            </w:pPr>
            <w:del w:id="279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14:paraId="7F2D7FE3" w14:textId="77777777" w:rsidR="00097F52" w:rsidRPr="00C23846" w:rsidDel="00B02A13" w:rsidRDefault="00097F52" w:rsidP="00C23846">
            <w:pPr>
              <w:spacing w:line="240" w:lineRule="auto"/>
              <w:ind w:firstLine="0"/>
              <w:jc w:val="center"/>
              <w:rPr>
                <w:del w:id="2799" w:author="Ryan Lemos" w:date="2019-03-02T08:40:00Z"/>
                <w:rFonts w:eastAsia="Times New Roman"/>
                <w:color w:val="000000"/>
                <w:sz w:val="20"/>
                <w:szCs w:val="20"/>
                <w:lang w:eastAsia="pt-BR"/>
              </w:rPr>
            </w:pPr>
            <w:del w:id="2800" w:author="Ryan Lemos" w:date="2019-03-02T08:40:00Z">
              <w:r w:rsidRPr="00C23846" w:rsidDel="00B02A13">
                <w:rPr>
                  <w:rFonts w:eastAsia="Times New Roman"/>
                  <w:color w:val="000000"/>
                  <w:sz w:val="20"/>
                  <w:szCs w:val="20"/>
                  <w:lang w:eastAsia="pt-BR"/>
                </w:rPr>
                <w:delText> </w:delText>
              </w:r>
            </w:del>
          </w:p>
        </w:tc>
      </w:tr>
      <w:tr w:rsidR="008F6CAC" w:rsidRPr="00C23846" w:rsidDel="00B02A13" w14:paraId="64E897F1" w14:textId="77777777" w:rsidTr="00C23846">
        <w:trPr>
          <w:trHeight w:val="601"/>
          <w:del w:id="2801" w:author="Ryan Lemos" w:date="2019-03-02T08:40:00Z"/>
        </w:trPr>
        <w:tc>
          <w:tcPr>
            <w:tcW w:w="393" w:type="pct"/>
            <w:vMerge/>
            <w:shd w:val="clear" w:color="auto" w:fill="auto"/>
          </w:tcPr>
          <w:p w14:paraId="277CC663" w14:textId="77777777" w:rsidR="00097F52" w:rsidRPr="00C23846" w:rsidDel="00B02A13" w:rsidRDefault="00097F52" w:rsidP="00C23846">
            <w:pPr>
              <w:spacing w:line="240" w:lineRule="auto"/>
              <w:ind w:firstLine="0"/>
              <w:jc w:val="center"/>
              <w:rPr>
                <w:del w:id="2802" w:author="Ryan Lemos" w:date="2019-03-02T08:40:00Z"/>
                <w:rFonts w:eastAsia="Times New Roman"/>
                <w:sz w:val="20"/>
                <w:szCs w:val="20"/>
                <w:lang w:eastAsia="pt-BR"/>
              </w:rPr>
            </w:pPr>
          </w:p>
        </w:tc>
        <w:tc>
          <w:tcPr>
            <w:tcW w:w="1840" w:type="pct"/>
            <w:shd w:val="clear" w:color="auto" w:fill="auto"/>
            <w:vAlign w:val="center"/>
          </w:tcPr>
          <w:p w14:paraId="78D37EDB" w14:textId="77777777" w:rsidR="00097F52" w:rsidRPr="00C23846" w:rsidDel="00B02A13" w:rsidRDefault="00097F52" w:rsidP="00C23846">
            <w:pPr>
              <w:spacing w:line="240" w:lineRule="auto"/>
              <w:ind w:firstLine="0"/>
              <w:jc w:val="center"/>
              <w:rPr>
                <w:del w:id="2803" w:author="Ryan Lemos" w:date="2019-03-02T08:40:00Z"/>
                <w:rFonts w:eastAsia="Times New Roman"/>
                <w:sz w:val="20"/>
                <w:szCs w:val="20"/>
                <w:lang w:eastAsia="pt-BR"/>
              </w:rPr>
            </w:pPr>
            <w:del w:id="2804"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4B68EEB" w14:textId="77777777" w:rsidR="00097F52" w:rsidRPr="00C23846" w:rsidDel="00B02A13" w:rsidRDefault="00097F52" w:rsidP="00C23846">
            <w:pPr>
              <w:spacing w:line="240" w:lineRule="auto"/>
              <w:ind w:firstLine="0"/>
              <w:jc w:val="center"/>
              <w:rPr>
                <w:del w:id="2805" w:author="Ryan Lemos" w:date="2019-03-02T08:40:00Z"/>
                <w:rFonts w:eastAsia="Times New Roman"/>
                <w:color w:val="000000"/>
                <w:sz w:val="20"/>
                <w:szCs w:val="20"/>
                <w:lang w:eastAsia="pt-BR"/>
              </w:rPr>
            </w:pPr>
          </w:p>
        </w:tc>
        <w:tc>
          <w:tcPr>
            <w:tcW w:w="301" w:type="pct"/>
            <w:shd w:val="clear" w:color="auto" w:fill="auto"/>
            <w:noWrap/>
          </w:tcPr>
          <w:p w14:paraId="4A95B4D9" w14:textId="77777777" w:rsidR="00097F52" w:rsidRPr="00C23846" w:rsidDel="00B02A13" w:rsidRDefault="00097F52" w:rsidP="00C23846">
            <w:pPr>
              <w:spacing w:line="240" w:lineRule="auto"/>
              <w:ind w:firstLine="0"/>
              <w:jc w:val="center"/>
              <w:rPr>
                <w:del w:id="2806" w:author="Ryan Lemos" w:date="2019-03-02T08:40:00Z"/>
                <w:rFonts w:eastAsia="Times New Roman"/>
                <w:color w:val="000000"/>
                <w:sz w:val="20"/>
                <w:szCs w:val="20"/>
                <w:lang w:eastAsia="pt-BR"/>
              </w:rPr>
            </w:pPr>
          </w:p>
        </w:tc>
        <w:tc>
          <w:tcPr>
            <w:tcW w:w="376" w:type="pct"/>
            <w:shd w:val="clear" w:color="auto" w:fill="7F7F7F"/>
            <w:noWrap/>
          </w:tcPr>
          <w:p w14:paraId="6C47BCC0" w14:textId="77777777" w:rsidR="00097F52" w:rsidRPr="00C23846" w:rsidDel="00B02A13" w:rsidRDefault="00097F52" w:rsidP="00C23846">
            <w:pPr>
              <w:spacing w:line="240" w:lineRule="auto"/>
              <w:ind w:firstLine="0"/>
              <w:jc w:val="center"/>
              <w:rPr>
                <w:del w:id="2807" w:author="Ryan Lemos" w:date="2019-03-02T08:40:00Z"/>
                <w:rFonts w:eastAsia="Times New Roman"/>
                <w:color w:val="000000"/>
                <w:sz w:val="20"/>
                <w:szCs w:val="20"/>
                <w:lang w:eastAsia="pt-BR"/>
              </w:rPr>
            </w:pPr>
          </w:p>
        </w:tc>
        <w:tc>
          <w:tcPr>
            <w:tcW w:w="316" w:type="pct"/>
            <w:shd w:val="clear" w:color="auto" w:fill="auto"/>
            <w:noWrap/>
          </w:tcPr>
          <w:p w14:paraId="1720FC60" w14:textId="77777777" w:rsidR="00097F52" w:rsidRPr="00C23846" w:rsidDel="00B02A13" w:rsidRDefault="00097F52" w:rsidP="00C23846">
            <w:pPr>
              <w:spacing w:line="240" w:lineRule="auto"/>
              <w:ind w:firstLine="0"/>
              <w:jc w:val="center"/>
              <w:rPr>
                <w:del w:id="2808" w:author="Ryan Lemos" w:date="2019-03-02T08:40:00Z"/>
                <w:rFonts w:eastAsia="Times New Roman"/>
                <w:color w:val="000000"/>
                <w:sz w:val="20"/>
                <w:szCs w:val="20"/>
                <w:lang w:eastAsia="pt-BR"/>
              </w:rPr>
            </w:pPr>
          </w:p>
        </w:tc>
        <w:tc>
          <w:tcPr>
            <w:tcW w:w="316" w:type="pct"/>
            <w:shd w:val="clear" w:color="auto" w:fill="auto"/>
            <w:noWrap/>
          </w:tcPr>
          <w:p w14:paraId="677EB4A2" w14:textId="77777777" w:rsidR="00097F52" w:rsidRPr="00C23846" w:rsidDel="00B02A13" w:rsidRDefault="00097F52" w:rsidP="00C23846">
            <w:pPr>
              <w:spacing w:line="240" w:lineRule="auto"/>
              <w:ind w:firstLine="0"/>
              <w:jc w:val="center"/>
              <w:rPr>
                <w:del w:id="2809" w:author="Ryan Lemos" w:date="2019-03-02T08:40:00Z"/>
                <w:rFonts w:eastAsia="Times New Roman"/>
                <w:color w:val="000000"/>
                <w:sz w:val="20"/>
                <w:szCs w:val="20"/>
                <w:lang w:eastAsia="pt-BR"/>
              </w:rPr>
            </w:pPr>
          </w:p>
        </w:tc>
        <w:tc>
          <w:tcPr>
            <w:tcW w:w="265" w:type="pct"/>
            <w:shd w:val="clear" w:color="auto" w:fill="auto"/>
            <w:noWrap/>
          </w:tcPr>
          <w:p w14:paraId="02E488D1" w14:textId="77777777" w:rsidR="00097F52" w:rsidRPr="00C23846" w:rsidDel="00B02A13" w:rsidRDefault="00097F52" w:rsidP="00C23846">
            <w:pPr>
              <w:spacing w:line="240" w:lineRule="auto"/>
              <w:ind w:firstLine="0"/>
              <w:jc w:val="center"/>
              <w:rPr>
                <w:del w:id="2810" w:author="Ryan Lemos" w:date="2019-03-02T08:40:00Z"/>
                <w:rFonts w:eastAsia="Times New Roman"/>
                <w:color w:val="000000"/>
                <w:sz w:val="20"/>
                <w:szCs w:val="20"/>
                <w:lang w:eastAsia="pt-BR"/>
              </w:rPr>
            </w:pPr>
          </w:p>
        </w:tc>
        <w:tc>
          <w:tcPr>
            <w:tcW w:w="315" w:type="pct"/>
            <w:shd w:val="clear" w:color="auto" w:fill="auto"/>
            <w:noWrap/>
          </w:tcPr>
          <w:p w14:paraId="146164DD" w14:textId="77777777" w:rsidR="00097F52" w:rsidRPr="00C23846" w:rsidDel="00B02A13" w:rsidRDefault="00097F52" w:rsidP="00C23846">
            <w:pPr>
              <w:spacing w:line="240" w:lineRule="auto"/>
              <w:ind w:firstLine="0"/>
              <w:jc w:val="center"/>
              <w:rPr>
                <w:del w:id="2811" w:author="Ryan Lemos" w:date="2019-03-02T08:40:00Z"/>
                <w:rFonts w:eastAsia="Times New Roman"/>
                <w:color w:val="000000"/>
                <w:sz w:val="20"/>
                <w:szCs w:val="20"/>
                <w:lang w:eastAsia="pt-BR"/>
              </w:rPr>
            </w:pPr>
          </w:p>
        </w:tc>
        <w:tc>
          <w:tcPr>
            <w:tcW w:w="317" w:type="pct"/>
            <w:shd w:val="clear" w:color="auto" w:fill="auto"/>
            <w:noWrap/>
          </w:tcPr>
          <w:p w14:paraId="776728D5" w14:textId="77777777" w:rsidR="00097F52" w:rsidRPr="00C23846" w:rsidDel="00B02A13" w:rsidRDefault="00097F52" w:rsidP="00C23846">
            <w:pPr>
              <w:spacing w:line="240" w:lineRule="auto"/>
              <w:ind w:firstLine="0"/>
              <w:jc w:val="center"/>
              <w:rPr>
                <w:del w:id="2812" w:author="Ryan Lemos" w:date="2019-03-02T08:40:00Z"/>
                <w:rFonts w:eastAsia="Times New Roman"/>
                <w:color w:val="000000"/>
                <w:sz w:val="20"/>
                <w:szCs w:val="20"/>
                <w:lang w:eastAsia="pt-BR"/>
              </w:rPr>
            </w:pPr>
          </w:p>
        </w:tc>
        <w:tc>
          <w:tcPr>
            <w:tcW w:w="261" w:type="pct"/>
            <w:shd w:val="clear" w:color="auto" w:fill="auto"/>
            <w:noWrap/>
          </w:tcPr>
          <w:p w14:paraId="4B966D36" w14:textId="77777777" w:rsidR="00097F52" w:rsidRPr="00C23846" w:rsidDel="00B02A13" w:rsidRDefault="00097F52" w:rsidP="00C23846">
            <w:pPr>
              <w:spacing w:line="240" w:lineRule="auto"/>
              <w:ind w:firstLine="0"/>
              <w:jc w:val="center"/>
              <w:rPr>
                <w:del w:id="2813" w:author="Ryan Lemos" w:date="2019-03-02T08:40:00Z"/>
                <w:rFonts w:eastAsia="Times New Roman"/>
                <w:color w:val="000000"/>
                <w:sz w:val="20"/>
                <w:szCs w:val="20"/>
                <w:lang w:eastAsia="pt-BR"/>
              </w:rPr>
            </w:pPr>
          </w:p>
        </w:tc>
      </w:tr>
      <w:tr w:rsidR="008F6CAC" w:rsidRPr="00C23846" w:rsidDel="00B02A13" w14:paraId="3DFC9D2B" w14:textId="77777777" w:rsidTr="00C23846">
        <w:trPr>
          <w:trHeight w:val="424"/>
          <w:del w:id="2814" w:author="Ryan Lemos" w:date="2019-03-02T08:40:00Z"/>
        </w:trPr>
        <w:tc>
          <w:tcPr>
            <w:tcW w:w="393" w:type="pct"/>
            <w:vMerge/>
            <w:shd w:val="clear" w:color="auto" w:fill="auto"/>
          </w:tcPr>
          <w:p w14:paraId="4A19E4E6" w14:textId="77777777" w:rsidR="00097F52" w:rsidRPr="00C23846" w:rsidDel="00B02A13" w:rsidRDefault="00097F52" w:rsidP="00C23846">
            <w:pPr>
              <w:spacing w:line="240" w:lineRule="auto"/>
              <w:ind w:firstLine="0"/>
              <w:jc w:val="center"/>
              <w:rPr>
                <w:del w:id="2815" w:author="Ryan Lemos" w:date="2019-03-02T08:40:00Z"/>
                <w:rFonts w:eastAsia="Times New Roman"/>
                <w:sz w:val="20"/>
                <w:szCs w:val="20"/>
                <w:lang w:eastAsia="pt-BR"/>
              </w:rPr>
            </w:pPr>
          </w:p>
        </w:tc>
        <w:tc>
          <w:tcPr>
            <w:tcW w:w="1840" w:type="pct"/>
            <w:shd w:val="clear" w:color="auto" w:fill="auto"/>
            <w:vAlign w:val="center"/>
          </w:tcPr>
          <w:p w14:paraId="5E6F180E" w14:textId="77777777" w:rsidR="00097F52" w:rsidRPr="00C23846" w:rsidDel="00B02A13" w:rsidRDefault="00097F52" w:rsidP="00C23846">
            <w:pPr>
              <w:spacing w:line="240" w:lineRule="auto"/>
              <w:ind w:firstLine="0"/>
              <w:jc w:val="center"/>
              <w:rPr>
                <w:del w:id="2816" w:author="Ryan Lemos" w:date="2019-03-02T08:40:00Z"/>
                <w:rFonts w:eastAsia="Times New Roman"/>
                <w:sz w:val="20"/>
                <w:szCs w:val="20"/>
                <w:lang w:eastAsia="pt-BR"/>
              </w:rPr>
            </w:pPr>
            <w:del w:id="2817"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66FABC62" w14:textId="77777777" w:rsidR="00097F52" w:rsidRPr="00C23846" w:rsidDel="00B02A13" w:rsidRDefault="00097F52" w:rsidP="00C23846">
            <w:pPr>
              <w:spacing w:line="240" w:lineRule="auto"/>
              <w:ind w:firstLine="0"/>
              <w:jc w:val="center"/>
              <w:rPr>
                <w:del w:id="2818" w:author="Ryan Lemos" w:date="2019-03-02T08:40:00Z"/>
                <w:rFonts w:eastAsia="Times New Roman"/>
                <w:color w:val="000000"/>
                <w:sz w:val="20"/>
                <w:szCs w:val="20"/>
                <w:lang w:eastAsia="pt-BR"/>
              </w:rPr>
            </w:pPr>
          </w:p>
        </w:tc>
        <w:tc>
          <w:tcPr>
            <w:tcW w:w="301" w:type="pct"/>
            <w:shd w:val="clear" w:color="auto" w:fill="auto"/>
            <w:noWrap/>
          </w:tcPr>
          <w:p w14:paraId="3C19D9A3" w14:textId="77777777" w:rsidR="00097F52" w:rsidRPr="00C23846" w:rsidDel="00B02A13" w:rsidRDefault="00097F52" w:rsidP="00C23846">
            <w:pPr>
              <w:spacing w:line="240" w:lineRule="auto"/>
              <w:ind w:firstLine="0"/>
              <w:jc w:val="center"/>
              <w:rPr>
                <w:del w:id="2819" w:author="Ryan Lemos" w:date="2019-03-02T08:40:00Z"/>
                <w:rFonts w:eastAsia="Times New Roman"/>
                <w:color w:val="000000"/>
                <w:sz w:val="20"/>
                <w:szCs w:val="20"/>
                <w:lang w:eastAsia="pt-BR"/>
              </w:rPr>
            </w:pPr>
          </w:p>
        </w:tc>
        <w:tc>
          <w:tcPr>
            <w:tcW w:w="376" w:type="pct"/>
            <w:shd w:val="clear" w:color="auto" w:fill="7F7F7F"/>
            <w:noWrap/>
          </w:tcPr>
          <w:p w14:paraId="46BF1A7B" w14:textId="77777777" w:rsidR="00097F52" w:rsidRPr="00C23846" w:rsidDel="00B02A13" w:rsidRDefault="00097F52" w:rsidP="00C23846">
            <w:pPr>
              <w:spacing w:line="240" w:lineRule="auto"/>
              <w:ind w:firstLine="0"/>
              <w:jc w:val="center"/>
              <w:rPr>
                <w:del w:id="2820" w:author="Ryan Lemos" w:date="2019-03-02T08:40:00Z"/>
                <w:rFonts w:eastAsia="Times New Roman"/>
                <w:color w:val="000000"/>
                <w:sz w:val="20"/>
                <w:szCs w:val="20"/>
                <w:lang w:eastAsia="pt-BR"/>
              </w:rPr>
            </w:pPr>
          </w:p>
        </w:tc>
        <w:tc>
          <w:tcPr>
            <w:tcW w:w="316" w:type="pct"/>
            <w:shd w:val="clear" w:color="auto" w:fill="auto"/>
            <w:noWrap/>
          </w:tcPr>
          <w:p w14:paraId="2C67B97A" w14:textId="77777777" w:rsidR="00097F52" w:rsidRPr="00C23846" w:rsidDel="00B02A13" w:rsidRDefault="00097F52" w:rsidP="00C23846">
            <w:pPr>
              <w:spacing w:line="240" w:lineRule="auto"/>
              <w:ind w:firstLine="0"/>
              <w:jc w:val="center"/>
              <w:rPr>
                <w:del w:id="2821" w:author="Ryan Lemos" w:date="2019-03-02T08:40:00Z"/>
                <w:rFonts w:eastAsia="Times New Roman"/>
                <w:color w:val="000000"/>
                <w:sz w:val="20"/>
                <w:szCs w:val="20"/>
                <w:lang w:eastAsia="pt-BR"/>
              </w:rPr>
            </w:pPr>
          </w:p>
        </w:tc>
        <w:tc>
          <w:tcPr>
            <w:tcW w:w="316" w:type="pct"/>
            <w:shd w:val="clear" w:color="auto" w:fill="auto"/>
            <w:noWrap/>
          </w:tcPr>
          <w:p w14:paraId="22433A2A" w14:textId="77777777" w:rsidR="00097F52" w:rsidRPr="00C23846" w:rsidDel="00B02A13" w:rsidRDefault="00097F52" w:rsidP="00C23846">
            <w:pPr>
              <w:spacing w:line="240" w:lineRule="auto"/>
              <w:ind w:firstLine="0"/>
              <w:jc w:val="center"/>
              <w:rPr>
                <w:del w:id="2822" w:author="Ryan Lemos" w:date="2019-03-02T08:40:00Z"/>
                <w:rFonts w:eastAsia="Times New Roman"/>
                <w:color w:val="000000"/>
                <w:sz w:val="20"/>
                <w:szCs w:val="20"/>
                <w:lang w:eastAsia="pt-BR"/>
              </w:rPr>
            </w:pPr>
          </w:p>
        </w:tc>
        <w:tc>
          <w:tcPr>
            <w:tcW w:w="265" w:type="pct"/>
            <w:shd w:val="clear" w:color="auto" w:fill="auto"/>
            <w:noWrap/>
          </w:tcPr>
          <w:p w14:paraId="081B239F" w14:textId="77777777" w:rsidR="00097F52" w:rsidRPr="00C23846" w:rsidDel="00B02A13" w:rsidRDefault="00097F52" w:rsidP="00C23846">
            <w:pPr>
              <w:spacing w:line="240" w:lineRule="auto"/>
              <w:ind w:firstLine="0"/>
              <w:jc w:val="center"/>
              <w:rPr>
                <w:del w:id="2823" w:author="Ryan Lemos" w:date="2019-03-02T08:40:00Z"/>
                <w:rFonts w:eastAsia="Times New Roman"/>
                <w:color w:val="000000"/>
                <w:sz w:val="20"/>
                <w:szCs w:val="20"/>
                <w:lang w:eastAsia="pt-BR"/>
              </w:rPr>
            </w:pPr>
          </w:p>
        </w:tc>
        <w:tc>
          <w:tcPr>
            <w:tcW w:w="315" w:type="pct"/>
            <w:shd w:val="clear" w:color="auto" w:fill="auto"/>
            <w:noWrap/>
          </w:tcPr>
          <w:p w14:paraId="14322D62" w14:textId="77777777" w:rsidR="00097F52" w:rsidRPr="00C23846" w:rsidDel="00B02A13" w:rsidRDefault="00097F52" w:rsidP="00C23846">
            <w:pPr>
              <w:spacing w:line="240" w:lineRule="auto"/>
              <w:ind w:firstLine="0"/>
              <w:jc w:val="center"/>
              <w:rPr>
                <w:del w:id="2824" w:author="Ryan Lemos" w:date="2019-03-02T08:40:00Z"/>
                <w:rFonts w:eastAsia="Times New Roman"/>
                <w:color w:val="000000"/>
                <w:sz w:val="20"/>
                <w:szCs w:val="20"/>
                <w:lang w:eastAsia="pt-BR"/>
              </w:rPr>
            </w:pPr>
          </w:p>
        </w:tc>
        <w:tc>
          <w:tcPr>
            <w:tcW w:w="317" w:type="pct"/>
            <w:shd w:val="clear" w:color="auto" w:fill="auto"/>
            <w:noWrap/>
          </w:tcPr>
          <w:p w14:paraId="6403B8EE" w14:textId="77777777" w:rsidR="00097F52" w:rsidRPr="00C23846" w:rsidDel="00B02A13" w:rsidRDefault="00097F52" w:rsidP="00C23846">
            <w:pPr>
              <w:spacing w:line="240" w:lineRule="auto"/>
              <w:ind w:firstLine="0"/>
              <w:jc w:val="center"/>
              <w:rPr>
                <w:del w:id="2825" w:author="Ryan Lemos" w:date="2019-03-02T08:40:00Z"/>
                <w:rFonts w:eastAsia="Times New Roman"/>
                <w:color w:val="000000"/>
                <w:sz w:val="20"/>
                <w:szCs w:val="20"/>
                <w:lang w:eastAsia="pt-BR"/>
              </w:rPr>
            </w:pPr>
          </w:p>
        </w:tc>
        <w:tc>
          <w:tcPr>
            <w:tcW w:w="261" w:type="pct"/>
            <w:shd w:val="clear" w:color="auto" w:fill="auto"/>
            <w:noWrap/>
          </w:tcPr>
          <w:p w14:paraId="7DDA625E" w14:textId="77777777" w:rsidR="00097F52" w:rsidRPr="00C23846" w:rsidDel="00B02A13" w:rsidRDefault="00097F52" w:rsidP="00C23846">
            <w:pPr>
              <w:spacing w:line="240" w:lineRule="auto"/>
              <w:ind w:firstLine="0"/>
              <w:jc w:val="center"/>
              <w:rPr>
                <w:del w:id="2826" w:author="Ryan Lemos" w:date="2019-03-02T08:40:00Z"/>
                <w:rFonts w:eastAsia="Times New Roman"/>
                <w:color w:val="000000"/>
                <w:sz w:val="20"/>
                <w:szCs w:val="20"/>
                <w:lang w:eastAsia="pt-BR"/>
              </w:rPr>
            </w:pPr>
          </w:p>
        </w:tc>
      </w:tr>
      <w:tr w:rsidR="008F6CAC" w:rsidRPr="00C23846" w:rsidDel="00B02A13" w14:paraId="5F877DB7" w14:textId="77777777" w:rsidTr="00C23846">
        <w:trPr>
          <w:trHeight w:val="565"/>
          <w:del w:id="2827" w:author="Ryan Lemos" w:date="2019-03-02T08:40:00Z"/>
        </w:trPr>
        <w:tc>
          <w:tcPr>
            <w:tcW w:w="393" w:type="pct"/>
            <w:vMerge/>
            <w:shd w:val="clear" w:color="auto" w:fill="auto"/>
          </w:tcPr>
          <w:p w14:paraId="1F265F8D" w14:textId="77777777" w:rsidR="00097F52" w:rsidRPr="00C23846" w:rsidDel="00B02A13" w:rsidRDefault="00097F52" w:rsidP="00C23846">
            <w:pPr>
              <w:spacing w:line="240" w:lineRule="auto"/>
              <w:ind w:firstLine="0"/>
              <w:jc w:val="center"/>
              <w:rPr>
                <w:del w:id="2828" w:author="Ryan Lemos" w:date="2019-03-02T08:40:00Z"/>
                <w:rFonts w:eastAsia="Times New Roman"/>
                <w:sz w:val="20"/>
                <w:szCs w:val="20"/>
                <w:lang w:eastAsia="pt-BR"/>
              </w:rPr>
            </w:pPr>
          </w:p>
        </w:tc>
        <w:tc>
          <w:tcPr>
            <w:tcW w:w="1840" w:type="pct"/>
            <w:shd w:val="clear" w:color="auto" w:fill="auto"/>
            <w:vAlign w:val="center"/>
          </w:tcPr>
          <w:p w14:paraId="1E2C7167" w14:textId="77777777" w:rsidR="00097F52" w:rsidRPr="00C23846" w:rsidDel="00B02A13" w:rsidRDefault="00097F52" w:rsidP="00C23846">
            <w:pPr>
              <w:spacing w:line="240" w:lineRule="auto"/>
              <w:ind w:firstLine="0"/>
              <w:jc w:val="center"/>
              <w:rPr>
                <w:del w:id="2829" w:author="Ryan Lemos" w:date="2019-03-02T08:40:00Z"/>
                <w:rFonts w:eastAsia="Times New Roman"/>
                <w:sz w:val="20"/>
                <w:szCs w:val="20"/>
                <w:lang w:eastAsia="pt-BR"/>
              </w:rPr>
            </w:pPr>
            <w:del w:id="2830"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2A073358" w14:textId="77777777" w:rsidR="00097F52" w:rsidRPr="00C23846" w:rsidDel="00B02A13" w:rsidRDefault="00097F52" w:rsidP="00C23846">
            <w:pPr>
              <w:spacing w:line="240" w:lineRule="auto"/>
              <w:ind w:firstLine="0"/>
              <w:jc w:val="center"/>
              <w:rPr>
                <w:del w:id="2831" w:author="Ryan Lemos" w:date="2019-03-02T08:40:00Z"/>
                <w:rFonts w:eastAsia="Times New Roman"/>
                <w:color w:val="000000"/>
                <w:sz w:val="20"/>
                <w:szCs w:val="20"/>
                <w:lang w:eastAsia="pt-BR"/>
              </w:rPr>
            </w:pPr>
          </w:p>
        </w:tc>
        <w:tc>
          <w:tcPr>
            <w:tcW w:w="301" w:type="pct"/>
            <w:shd w:val="clear" w:color="auto" w:fill="auto"/>
            <w:noWrap/>
          </w:tcPr>
          <w:p w14:paraId="71496FE9" w14:textId="77777777" w:rsidR="00097F52" w:rsidRPr="00C23846" w:rsidDel="00B02A13" w:rsidRDefault="00097F52" w:rsidP="00C23846">
            <w:pPr>
              <w:spacing w:line="240" w:lineRule="auto"/>
              <w:ind w:firstLine="0"/>
              <w:jc w:val="center"/>
              <w:rPr>
                <w:del w:id="2832" w:author="Ryan Lemos" w:date="2019-03-02T08:40:00Z"/>
                <w:rFonts w:eastAsia="Times New Roman"/>
                <w:color w:val="000000"/>
                <w:sz w:val="20"/>
                <w:szCs w:val="20"/>
                <w:lang w:eastAsia="pt-BR"/>
              </w:rPr>
            </w:pPr>
          </w:p>
        </w:tc>
        <w:tc>
          <w:tcPr>
            <w:tcW w:w="376" w:type="pct"/>
            <w:shd w:val="clear" w:color="auto" w:fill="7F7F7F"/>
            <w:noWrap/>
          </w:tcPr>
          <w:p w14:paraId="29573FA6" w14:textId="77777777" w:rsidR="00097F52" w:rsidRPr="00C23846" w:rsidDel="00B02A13" w:rsidRDefault="00097F52" w:rsidP="00C23846">
            <w:pPr>
              <w:spacing w:line="240" w:lineRule="auto"/>
              <w:ind w:firstLine="0"/>
              <w:jc w:val="center"/>
              <w:rPr>
                <w:del w:id="2833" w:author="Ryan Lemos" w:date="2019-03-02T08:40:00Z"/>
                <w:rFonts w:eastAsia="Times New Roman"/>
                <w:color w:val="000000"/>
                <w:sz w:val="20"/>
                <w:szCs w:val="20"/>
                <w:lang w:eastAsia="pt-BR"/>
              </w:rPr>
            </w:pPr>
          </w:p>
        </w:tc>
        <w:tc>
          <w:tcPr>
            <w:tcW w:w="316" w:type="pct"/>
            <w:shd w:val="clear" w:color="auto" w:fill="7F7F7F"/>
            <w:noWrap/>
          </w:tcPr>
          <w:p w14:paraId="13317C7A" w14:textId="77777777" w:rsidR="00097F52" w:rsidRPr="00C23846" w:rsidDel="00B02A13" w:rsidRDefault="00097F52" w:rsidP="00C23846">
            <w:pPr>
              <w:spacing w:line="240" w:lineRule="auto"/>
              <w:ind w:firstLine="0"/>
              <w:jc w:val="center"/>
              <w:rPr>
                <w:del w:id="2834" w:author="Ryan Lemos" w:date="2019-03-02T08:40:00Z"/>
                <w:rFonts w:eastAsia="Times New Roman"/>
                <w:color w:val="000000"/>
                <w:sz w:val="20"/>
                <w:szCs w:val="20"/>
                <w:lang w:eastAsia="pt-BR"/>
              </w:rPr>
            </w:pPr>
          </w:p>
        </w:tc>
        <w:tc>
          <w:tcPr>
            <w:tcW w:w="316" w:type="pct"/>
            <w:shd w:val="clear" w:color="auto" w:fill="auto"/>
            <w:noWrap/>
          </w:tcPr>
          <w:p w14:paraId="6C811E7F" w14:textId="77777777" w:rsidR="00097F52" w:rsidRPr="00C23846" w:rsidDel="00B02A13" w:rsidRDefault="00097F52" w:rsidP="00C23846">
            <w:pPr>
              <w:spacing w:line="240" w:lineRule="auto"/>
              <w:ind w:firstLine="0"/>
              <w:jc w:val="center"/>
              <w:rPr>
                <w:del w:id="2835" w:author="Ryan Lemos" w:date="2019-03-02T08:40:00Z"/>
                <w:rFonts w:eastAsia="Times New Roman"/>
                <w:color w:val="000000"/>
                <w:sz w:val="20"/>
                <w:szCs w:val="20"/>
                <w:lang w:eastAsia="pt-BR"/>
              </w:rPr>
            </w:pPr>
          </w:p>
        </w:tc>
        <w:tc>
          <w:tcPr>
            <w:tcW w:w="265" w:type="pct"/>
            <w:shd w:val="clear" w:color="auto" w:fill="auto"/>
            <w:noWrap/>
          </w:tcPr>
          <w:p w14:paraId="307BE799" w14:textId="77777777" w:rsidR="00097F52" w:rsidRPr="00C23846" w:rsidDel="00B02A13" w:rsidRDefault="00097F52" w:rsidP="00C23846">
            <w:pPr>
              <w:spacing w:line="240" w:lineRule="auto"/>
              <w:ind w:firstLine="0"/>
              <w:jc w:val="center"/>
              <w:rPr>
                <w:del w:id="2836" w:author="Ryan Lemos" w:date="2019-03-02T08:40:00Z"/>
                <w:rFonts w:eastAsia="Times New Roman"/>
                <w:color w:val="000000"/>
                <w:sz w:val="20"/>
                <w:szCs w:val="20"/>
                <w:lang w:eastAsia="pt-BR"/>
              </w:rPr>
            </w:pPr>
          </w:p>
        </w:tc>
        <w:tc>
          <w:tcPr>
            <w:tcW w:w="315" w:type="pct"/>
            <w:shd w:val="clear" w:color="auto" w:fill="auto"/>
            <w:noWrap/>
          </w:tcPr>
          <w:p w14:paraId="1C709CFE" w14:textId="77777777" w:rsidR="00097F52" w:rsidRPr="00C23846" w:rsidDel="00B02A13" w:rsidRDefault="00097F52" w:rsidP="00C23846">
            <w:pPr>
              <w:spacing w:line="240" w:lineRule="auto"/>
              <w:ind w:firstLine="0"/>
              <w:jc w:val="center"/>
              <w:rPr>
                <w:del w:id="2837" w:author="Ryan Lemos" w:date="2019-03-02T08:40:00Z"/>
                <w:rFonts w:eastAsia="Times New Roman"/>
                <w:color w:val="000000"/>
                <w:sz w:val="20"/>
                <w:szCs w:val="20"/>
                <w:lang w:eastAsia="pt-BR"/>
              </w:rPr>
            </w:pPr>
          </w:p>
        </w:tc>
        <w:tc>
          <w:tcPr>
            <w:tcW w:w="317" w:type="pct"/>
            <w:shd w:val="clear" w:color="auto" w:fill="auto"/>
            <w:noWrap/>
          </w:tcPr>
          <w:p w14:paraId="27438FE5" w14:textId="77777777" w:rsidR="00097F52" w:rsidRPr="00C23846" w:rsidDel="00B02A13" w:rsidRDefault="00097F52" w:rsidP="00C23846">
            <w:pPr>
              <w:spacing w:line="240" w:lineRule="auto"/>
              <w:ind w:firstLine="0"/>
              <w:jc w:val="center"/>
              <w:rPr>
                <w:del w:id="2838" w:author="Ryan Lemos" w:date="2019-03-02T08:40:00Z"/>
                <w:rFonts w:eastAsia="Times New Roman"/>
                <w:color w:val="000000"/>
                <w:sz w:val="20"/>
                <w:szCs w:val="20"/>
                <w:lang w:eastAsia="pt-BR"/>
              </w:rPr>
            </w:pPr>
          </w:p>
        </w:tc>
        <w:tc>
          <w:tcPr>
            <w:tcW w:w="261" w:type="pct"/>
            <w:shd w:val="clear" w:color="auto" w:fill="auto"/>
            <w:noWrap/>
          </w:tcPr>
          <w:p w14:paraId="65F412F0" w14:textId="77777777" w:rsidR="00097F52" w:rsidRPr="00C23846" w:rsidDel="00B02A13" w:rsidRDefault="00097F52" w:rsidP="00C23846">
            <w:pPr>
              <w:spacing w:line="240" w:lineRule="auto"/>
              <w:ind w:firstLine="0"/>
              <w:jc w:val="center"/>
              <w:rPr>
                <w:del w:id="2839" w:author="Ryan Lemos" w:date="2019-03-02T08:40:00Z"/>
                <w:rFonts w:eastAsia="Times New Roman"/>
                <w:color w:val="000000"/>
                <w:sz w:val="20"/>
                <w:szCs w:val="20"/>
                <w:lang w:eastAsia="pt-BR"/>
              </w:rPr>
            </w:pPr>
          </w:p>
        </w:tc>
      </w:tr>
      <w:tr w:rsidR="008F6CAC" w:rsidRPr="00C23846" w:rsidDel="00B02A13" w14:paraId="2F9CAD9D" w14:textId="77777777" w:rsidTr="00C23846">
        <w:trPr>
          <w:trHeight w:val="482"/>
          <w:del w:id="2840" w:author="Ryan Lemos" w:date="2019-03-02T08:40:00Z"/>
        </w:trPr>
        <w:tc>
          <w:tcPr>
            <w:tcW w:w="393" w:type="pct"/>
            <w:vMerge/>
            <w:shd w:val="clear" w:color="auto" w:fill="auto"/>
          </w:tcPr>
          <w:p w14:paraId="6BEED156" w14:textId="77777777" w:rsidR="00097F52" w:rsidRPr="00C23846" w:rsidDel="00B02A13" w:rsidRDefault="00097F52" w:rsidP="00C23846">
            <w:pPr>
              <w:spacing w:line="240" w:lineRule="auto"/>
              <w:ind w:firstLine="0"/>
              <w:jc w:val="center"/>
              <w:rPr>
                <w:del w:id="2841" w:author="Ryan Lemos" w:date="2019-03-02T08:40:00Z"/>
                <w:rFonts w:eastAsia="Times New Roman"/>
                <w:sz w:val="20"/>
                <w:szCs w:val="20"/>
                <w:lang w:eastAsia="pt-BR"/>
              </w:rPr>
            </w:pPr>
          </w:p>
        </w:tc>
        <w:tc>
          <w:tcPr>
            <w:tcW w:w="1840" w:type="pct"/>
            <w:shd w:val="clear" w:color="auto" w:fill="auto"/>
            <w:vAlign w:val="center"/>
          </w:tcPr>
          <w:p w14:paraId="43E1B3BF" w14:textId="77777777" w:rsidR="00097F52" w:rsidRPr="00C23846" w:rsidDel="00B02A13" w:rsidRDefault="00097F52" w:rsidP="00C23846">
            <w:pPr>
              <w:spacing w:line="240" w:lineRule="auto"/>
              <w:ind w:firstLine="0"/>
              <w:jc w:val="center"/>
              <w:rPr>
                <w:del w:id="2842" w:author="Ryan Lemos" w:date="2019-03-02T08:40:00Z"/>
                <w:rFonts w:eastAsia="Times New Roman"/>
                <w:sz w:val="20"/>
                <w:szCs w:val="20"/>
                <w:lang w:eastAsia="pt-BR"/>
              </w:rPr>
            </w:pPr>
            <w:del w:id="2843"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14:paraId="44B9889E" w14:textId="77777777" w:rsidR="00097F52" w:rsidRPr="00C23846" w:rsidDel="00B02A13" w:rsidRDefault="00097F52" w:rsidP="00C23846">
            <w:pPr>
              <w:spacing w:line="240" w:lineRule="auto"/>
              <w:ind w:firstLine="0"/>
              <w:jc w:val="center"/>
              <w:rPr>
                <w:del w:id="2844" w:author="Ryan Lemos" w:date="2019-03-02T08:40:00Z"/>
                <w:rFonts w:eastAsia="Times New Roman"/>
                <w:color w:val="000000"/>
                <w:sz w:val="20"/>
                <w:szCs w:val="20"/>
                <w:lang w:eastAsia="pt-BR"/>
              </w:rPr>
            </w:pPr>
          </w:p>
        </w:tc>
        <w:tc>
          <w:tcPr>
            <w:tcW w:w="301" w:type="pct"/>
            <w:shd w:val="clear" w:color="auto" w:fill="auto"/>
            <w:noWrap/>
          </w:tcPr>
          <w:p w14:paraId="1CBAF443" w14:textId="77777777" w:rsidR="00097F52" w:rsidRPr="00C23846" w:rsidDel="00B02A13" w:rsidRDefault="00097F52" w:rsidP="00C23846">
            <w:pPr>
              <w:spacing w:line="240" w:lineRule="auto"/>
              <w:ind w:firstLine="0"/>
              <w:jc w:val="center"/>
              <w:rPr>
                <w:del w:id="2845" w:author="Ryan Lemos" w:date="2019-03-02T08:40:00Z"/>
                <w:rFonts w:eastAsia="Times New Roman"/>
                <w:color w:val="000000"/>
                <w:sz w:val="20"/>
                <w:szCs w:val="20"/>
                <w:lang w:eastAsia="pt-BR"/>
              </w:rPr>
            </w:pPr>
          </w:p>
        </w:tc>
        <w:tc>
          <w:tcPr>
            <w:tcW w:w="376" w:type="pct"/>
            <w:shd w:val="clear" w:color="auto" w:fill="7F7F7F"/>
            <w:noWrap/>
          </w:tcPr>
          <w:p w14:paraId="4B39602B" w14:textId="77777777" w:rsidR="00097F52" w:rsidRPr="00C23846" w:rsidDel="00B02A13" w:rsidRDefault="00097F52" w:rsidP="00C23846">
            <w:pPr>
              <w:spacing w:line="240" w:lineRule="auto"/>
              <w:ind w:firstLine="0"/>
              <w:jc w:val="center"/>
              <w:rPr>
                <w:del w:id="2846" w:author="Ryan Lemos" w:date="2019-03-02T08:40:00Z"/>
                <w:rFonts w:eastAsia="Times New Roman"/>
                <w:color w:val="000000"/>
                <w:sz w:val="20"/>
                <w:szCs w:val="20"/>
                <w:lang w:eastAsia="pt-BR"/>
              </w:rPr>
            </w:pPr>
          </w:p>
        </w:tc>
        <w:tc>
          <w:tcPr>
            <w:tcW w:w="316" w:type="pct"/>
            <w:shd w:val="clear" w:color="auto" w:fill="7F7F7F"/>
            <w:noWrap/>
          </w:tcPr>
          <w:p w14:paraId="732B2371" w14:textId="77777777" w:rsidR="00097F52" w:rsidRPr="00C23846" w:rsidDel="00B02A13" w:rsidRDefault="00097F52" w:rsidP="00C23846">
            <w:pPr>
              <w:spacing w:line="240" w:lineRule="auto"/>
              <w:ind w:firstLine="0"/>
              <w:jc w:val="center"/>
              <w:rPr>
                <w:del w:id="2847" w:author="Ryan Lemos" w:date="2019-03-02T08:40:00Z"/>
                <w:rFonts w:eastAsia="Times New Roman"/>
                <w:color w:val="000000"/>
                <w:sz w:val="20"/>
                <w:szCs w:val="20"/>
                <w:lang w:eastAsia="pt-BR"/>
              </w:rPr>
            </w:pPr>
          </w:p>
        </w:tc>
        <w:tc>
          <w:tcPr>
            <w:tcW w:w="316" w:type="pct"/>
            <w:shd w:val="clear" w:color="auto" w:fill="auto"/>
            <w:noWrap/>
          </w:tcPr>
          <w:p w14:paraId="58FB8D60" w14:textId="77777777" w:rsidR="00097F52" w:rsidRPr="00C23846" w:rsidDel="00B02A13" w:rsidRDefault="00097F52" w:rsidP="00C23846">
            <w:pPr>
              <w:spacing w:line="240" w:lineRule="auto"/>
              <w:ind w:firstLine="0"/>
              <w:jc w:val="center"/>
              <w:rPr>
                <w:del w:id="2848" w:author="Ryan Lemos" w:date="2019-03-02T08:40:00Z"/>
                <w:rFonts w:eastAsia="Times New Roman"/>
                <w:color w:val="000000"/>
                <w:sz w:val="20"/>
                <w:szCs w:val="20"/>
                <w:lang w:eastAsia="pt-BR"/>
              </w:rPr>
            </w:pPr>
          </w:p>
        </w:tc>
        <w:tc>
          <w:tcPr>
            <w:tcW w:w="265" w:type="pct"/>
            <w:shd w:val="clear" w:color="auto" w:fill="auto"/>
            <w:noWrap/>
          </w:tcPr>
          <w:p w14:paraId="456B884C" w14:textId="77777777" w:rsidR="00097F52" w:rsidRPr="00C23846" w:rsidDel="00B02A13" w:rsidRDefault="00097F52" w:rsidP="00C23846">
            <w:pPr>
              <w:spacing w:line="240" w:lineRule="auto"/>
              <w:ind w:firstLine="0"/>
              <w:jc w:val="center"/>
              <w:rPr>
                <w:del w:id="2849" w:author="Ryan Lemos" w:date="2019-03-02T08:40:00Z"/>
                <w:rFonts w:eastAsia="Times New Roman"/>
                <w:color w:val="000000"/>
                <w:sz w:val="20"/>
                <w:szCs w:val="20"/>
                <w:lang w:eastAsia="pt-BR"/>
              </w:rPr>
            </w:pPr>
          </w:p>
        </w:tc>
        <w:tc>
          <w:tcPr>
            <w:tcW w:w="315" w:type="pct"/>
            <w:shd w:val="clear" w:color="auto" w:fill="auto"/>
            <w:noWrap/>
          </w:tcPr>
          <w:p w14:paraId="49589F14" w14:textId="77777777" w:rsidR="00097F52" w:rsidRPr="00C23846" w:rsidDel="00B02A13" w:rsidRDefault="00097F52" w:rsidP="00C23846">
            <w:pPr>
              <w:spacing w:line="240" w:lineRule="auto"/>
              <w:ind w:firstLine="0"/>
              <w:jc w:val="center"/>
              <w:rPr>
                <w:del w:id="2850" w:author="Ryan Lemos" w:date="2019-03-02T08:40:00Z"/>
                <w:rFonts w:eastAsia="Times New Roman"/>
                <w:color w:val="000000"/>
                <w:sz w:val="20"/>
                <w:szCs w:val="20"/>
                <w:lang w:eastAsia="pt-BR"/>
              </w:rPr>
            </w:pPr>
          </w:p>
        </w:tc>
        <w:tc>
          <w:tcPr>
            <w:tcW w:w="317" w:type="pct"/>
            <w:shd w:val="clear" w:color="auto" w:fill="auto"/>
            <w:noWrap/>
          </w:tcPr>
          <w:p w14:paraId="67DBA971" w14:textId="77777777" w:rsidR="00097F52" w:rsidRPr="00C23846" w:rsidDel="00B02A13" w:rsidRDefault="00097F52" w:rsidP="00C23846">
            <w:pPr>
              <w:spacing w:line="240" w:lineRule="auto"/>
              <w:ind w:firstLine="0"/>
              <w:jc w:val="center"/>
              <w:rPr>
                <w:del w:id="2851" w:author="Ryan Lemos" w:date="2019-03-02T08:40:00Z"/>
                <w:rFonts w:eastAsia="Times New Roman"/>
                <w:color w:val="000000"/>
                <w:sz w:val="20"/>
                <w:szCs w:val="20"/>
                <w:lang w:eastAsia="pt-BR"/>
              </w:rPr>
            </w:pPr>
          </w:p>
        </w:tc>
        <w:tc>
          <w:tcPr>
            <w:tcW w:w="261" w:type="pct"/>
            <w:shd w:val="clear" w:color="auto" w:fill="auto"/>
            <w:noWrap/>
          </w:tcPr>
          <w:p w14:paraId="71003275" w14:textId="77777777" w:rsidR="00097F52" w:rsidRPr="00C23846" w:rsidDel="00B02A13" w:rsidRDefault="00097F52" w:rsidP="00C23846">
            <w:pPr>
              <w:spacing w:line="240" w:lineRule="auto"/>
              <w:ind w:firstLine="0"/>
              <w:jc w:val="center"/>
              <w:rPr>
                <w:del w:id="2852" w:author="Ryan Lemos" w:date="2019-03-02T08:40:00Z"/>
                <w:rFonts w:eastAsia="Times New Roman"/>
                <w:color w:val="000000"/>
                <w:sz w:val="20"/>
                <w:szCs w:val="20"/>
                <w:lang w:eastAsia="pt-BR"/>
              </w:rPr>
            </w:pPr>
          </w:p>
        </w:tc>
      </w:tr>
      <w:tr w:rsidR="008F6CAC" w:rsidRPr="00C23846" w:rsidDel="00B02A13" w14:paraId="6412A179" w14:textId="77777777" w:rsidTr="00C23846">
        <w:trPr>
          <w:trHeight w:val="671"/>
          <w:del w:id="2853" w:author="Ryan Lemos" w:date="2019-03-02T08:40:00Z"/>
        </w:trPr>
        <w:tc>
          <w:tcPr>
            <w:tcW w:w="393" w:type="pct"/>
            <w:vMerge/>
            <w:shd w:val="clear" w:color="auto" w:fill="auto"/>
          </w:tcPr>
          <w:p w14:paraId="28BD244C" w14:textId="77777777" w:rsidR="00097F52" w:rsidRPr="00C23846" w:rsidDel="00B02A13" w:rsidRDefault="00097F52" w:rsidP="00C23846">
            <w:pPr>
              <w:spacing w:line="240" w:lineRule="auto"/>
              <w:ind w:firstLine="0"/>
              <w:jc w:val="center"/>
              <w:rPr>
                <w:del w:id="2854" w:author="Ryan Lemos" w:date="2019-03-02T08:40:00Z"/>
                <w:rFonts w:eastAsia="Times New Roman"/>
                <w:sz w:val="20"/>
                <w:szCs w:val="20"/>
                <w:lang w:eastAsia="pt-BR"/>
              </w:rPr>
            </w:pPr>
          </w:p>
        </w:tc>
        <w:tc>
          <w:tcPr>
            <w:tcW w:w="1840" w:type="pct"/>
            <w:shd w:val="clear" w:color="auto" w:fill="auto"/>
            <w:vAlign w:val="center"/>
          </w:tcPr>
          <w:p w14:paraId="7B263D4A" w14:textId="77777777" w:rsidR="00097F52" w:rsidRPr="00C23846" w:rsidDel="00B02A13" w:rsidRDefault="00097F52" w:rsidP="00C23846">
            <w:pPr>
              <w:spacing w:line="240" w:lineRule="auto"/>
              <w:ind w:firstLine="0"/>
              <w:jc w:val="center"/>
              <w:rPr>
                <w:del w:id="2855" w:author="Ryan Lemos" w:date="2019-03-02T08:40:00Z"/>
                <w:rFonts w:eastAsia="Times New Roman"/>
                <w:sz w:val="20"/>
                <w:szCs w:val="20"/>
                <w:lang w:eastAsia="pt-BR"/>
              </w:rPr>
            </w:pPr>
            <w:del w:id="2856"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14:paraId="050A3D3E" w14:textId="77777777" w:rsidR="00097F52" w:rsidRPr="00C23846" w:rsidDel="00B02A13" w:rsidRDefault="00097F52" w:rsidP="00C23846">
            <w:pPr>
              <w:spacing w:line="240" w:lineRule="auto"/>
              <w:ind w:firstLine="0"/>
              <w:jc w:val="center"/>
              <w:rPr>
                <w:del w:id="2857" w:author="Ryan Lemos" w:date="2019-03-02T08:40:00Z"/>
                <w:rFonts w:eastAsia="Times New Roman"/>
                <w:color w:val="000000"/>
                <w:sz w:val="20"/>
                <w:szCs w:val="20"/>
                <w:lang w:eastAsia="pt-BR"/>
              </w:rPr>
            </w:pPr>
          </w:p>
        </w:tc>
        <w:tc>
          <w:tcPr>
            <w:tcW w:w="301" w:type="pct"/>
            <w:shd w:val="clear" w:color="auto" w:fill="auto"/>
            <w:noWrap/>
          </w:tcPr>
          <w:p w14:paraId="74DC22A7" w14:textId="77777777" w:rsidR="00097F52" w:rsidRPr="00C23846" w:rsidDel="00B02A13" w:rsidRDefault="00097F52" w:rsidP="00C23846">
            <w:pPr>
              <w:spacing w:line="240" w:lineRule="auto"/>
              <w:ind w:firstLine="0"/>
              <w:jc w:val="center"/>
              <w:rPr>
                <w:del w:id="2858" w:author="Ryan Lemos" w:date="2019-03-02T08:40:00Z"/>
                <w:rFonts w:eastAsia="Times New Roman"/>
                <w:color w:val="000000"/>
                <w:sz w:val="20"/>
                <w:szCs w:val="20"/>
                <w:lang w:eastAsia="pt-BR"/>
              </w:rPr>
            </w:pPr>
          </w:p>
        </w:tc>
        <w:tc>
          <w:tcPr>
            <w:tcW w:w="376" w:type="pct"/>
            <w:shd w:val="clear" w:color="auto" w:fill="7F7F7F"/>
            <w:noWrap/>
          </w:tcPr>
          <w:p w14:paraId="3C2A442C" w14:textId="77777777" w:rsidR="00097F52" w:rsidRPr="00C23846" w:rsidDel="00B02A13" w:rsidRDefault="00097F52" w:rsidP="00C23846">
            <w:pPr>
              <w:spacing w:line="240" w:lineRule="auto"/>
              <w:ind w:firstLine="0"/>
              <w:jc w:val="center"/>
              <w:rPr>
                <w:del w:id="2859" w:author="Ryan Lemos" w:date="2019-03-02T08:40:00Z"/>
                <w:rFonts w:eastAsia="Times New Roman"/>
                <w:color w:val="000000"/>
                <w:sz w:val="20"/>
                <w:szCs w:val="20"/>
                <w:lang w:eastAsia="pt-BR"/>
              </w:rPr>
            </w:pPr>
          </w:p>
        </w:tc>
        <w:tc>
          <w:tcPr>
            <w:tcW w:w="316" w:type="pct"/>
            <w:shd w:val="clear" w:color="auto" w:fill="7F7F7F"/>
            <w:noWrap/>
          </w:tcPr>
          <w:p w14:paraId="3C862E37" w14:textId="77777777" w:rsidR="00097F52" w:rsidRPr="00C23846" w:rsidDel="00B02A13" w:rsidRDefault="00097F52" w:rsidP="00C23846">
            <w:pPr>
              <w:spacing w:line="240" w:lineRule="auto"/>
              <w:ind w:firstLine="0"/>
              <w:jc w:val="center"/>
              <w:rPr>
                <w:del w:id="2860" w:author="Ryan Lemos" w:date="2019-03-02T08:40:00Z"/>
                <w:rFonts w:eastAsia="Times New Roman"/>
                <w:color w:val="000000"/>
                <w:sz w:val="20"/>
                <w:szCs w:val="20"/>
                <w:lang w:eastAsia="pt-BR"/>
              </w:rPr>
            </w:pPr>
          </w:p>
        </w:tc>
        <w:tc>
          <w:tcPr>
            <w:tcW w:w="316" w:type="pct"/>
            <w:shd w:val="clear" w:color="auto" w:fill="auto"/>
            <w:noWrap/>
          </w:tcPr>
          <w:p w14:paraId="02A7D2D8" w14:textId="77777777" w:rsidR="00097F52" w:rsidRPr="00C23846" w:rsidDel="00B02A13" w:rsidRDefault="00097F52" w:rsidP="00C23846">
            <w:pPr>
              <w:spacing w:line="240" w:lineRule="auto"/>
              <w:ind w:firstLine="0"/>
              <w:jc w:val="center"/>
              <w:rPr>
                <w:del w:id="2861" w:author="Ryan Lemos" w:date="2019-03-02T08:40:00Z"/>
                <w:rFonts w:eastAsia="Times New Roman"/>
                <w:color w:val="000000"/>
                <w:sz w:val="20"/>
                <w:szCs w:val="20"/>
                <w:lang w:eastAsia="pt-BR"/>
              </w:rPr>
            </w:pPr>
          </w:p>
        </w:tc>
        <w:tc>
          <w:tcPr>
            <w:tcW w:w="265" w:type="pct"/>
            <w:shd w:val="clear" w:color="auto" w:fill="auto"/>
            <w:noWrap/>
          </w:tcPr>
          <w:p w14:paraId="7B505A4B" w14:textId="77777777" w:rsidR="00097F52" w:rsidRPr="00C23846" w:rsidDel="00B02A13" w:rsidRDefault="00097F52" w:rsidP="00C23846">
            <w:pPr>
              <w:spacing w:line="240" w:lineRule="auto"/>
              <w:ind w:firstLine="0"/>
              <w:jc w:val="center"/>
              <w:rPr>
                <w:del w:id="2862" w:author="Ryan Lemos" w:date="2019-03-02T08:40:00Z"/>
                <w:rFonts w:eastAsia="Times New Roman"/>
                <w:color w:val="000000"/>
                <w:sz w:val="20"/>
                <w:szCs w:val="20"/>
                <w:lang w:eastAsia="pt-BR"/>
              </w:rPr>
            </w:pPr>
          </w:p>
        </w:tc>
        <w:tc>
          <w:tcPr>
            <w:tcW w:w="315" w:type="pct"/>
            <w:shd w:val="clear" w:color="auto" w:fill="auto"/>
            <w:noWrap/>
          </w:tcPr>
          <w:p w14:paraId="54A4E76F" w14:textId="77777777" w:rsidR="00097F52" w:rsidRPr="00C23846" w:rsidDel="00B02A13" w:rsidRDefault="00097F52" w:rsidP="00C23846">
            <w:pPr>
              <w:spacing w:line="240" w:lineRule="auto"/>
              <w:ind w:firstLine="0"/>
              <w:jc w:val="center"/>
              <w:rPr>
                <w:del w:id="2863" w:author="Ryan Lemos" w:date="2019-03-02T08:40:00Z"/>
                <w:rFonts w:eastAsia="Times New Roman"/>
                <w:color w:val="000000"/>
                <w:sz w:val="20"/>
                <w:szCs w:val="20"/>
                <w:lang w:eastAsia="pt-BR"/>
              </w:rPr>
            </w:pPr>
          </w:p>
        </w:tc>
        <w:tc>
          <w:tcPr>
            <w:tcW w:w="317" w:type="pct"/>
            <w:shd w:val="clear" w:color="auto" w:fill="auto"/>
            <w:noWrap/>
          </w:tcPr>
          <w:p w14:paraId="554F655D" w14:textId="77777777" w:rsidR="00097F52" w:rsidRPr="00C23846" w:rsidDel="00B02A13" w:rsidRDefault="00097F52" w:rsidP="00C23846">
            <w:pPr>
              <w:spacing w:line="240" w:lineRule="auto"/>
              <w:ind w:firstLine="0"/>
              <w:jc w:val="center"/>
              <w:rPr>
                <w:del w:id="2864" w:author="Ryan Lemos" w:date="2019-03-02T08:40:00Z"/>
                <w:rFonts w:eastAsia="Times New Roman"/>
                <w:color w:val="000000"/>
                <w:sz w:val="20"/>
                <w:szCs w:val="20"/>
                <w:lang w:eastAsia="pt-BR"/>
              </w:rPr>
            </w:pPr>
          </w:p>
        </w:tc>
        <w:tc>
          <w:tcPr>
            <w:tcW w:w="261" w:type="pct"/>
            <w:shd w:val="clear" w:color="auto" w:fill="auto"/>
            <w:noWrap/>
          </w:tcPr>
          <w:p w14:paraId="61F08B08" w14:textId="77777777" w:rsidR="00097F52" w:rsidRPr="00C23846" w:rsidDel="00B02A13" w:rsidRDefault="00097F52" w:rsidP="00C23846">
            <w:pPr>
              <w:spacing w:line="240" w:lineRule="auto"/>
              <w:ind w:firstLine="0"/>
              <w:jc w:val="center"/>
              <w:rPr>
                <w:del w:id="2865" w:author="Ryan Lemos" w:date="2019-03-02T08:40:00Z"/>
                <w:rFonts w:eastAsia="Times New Roman"/>
                <w:color w:val="000000"/>
                <w:sz w:val="20"/>
                <w:szCs w:val="20"/>
                <w:lang w:eastAsia="pt-BR"/>
              </w:rPr>
            </w:pPr>
          </w:p>
        </w:tc>
      </w:tr>
    </w:tbl>
    <w:p w14:paraId="39C98A8E" w14:textId="77777777" w:rsidR="004E5854" w:rsidDel="00B02A13" w:rsidRDefault="004E5854" w:rsidP="00A2452D">
      <w:pPr>
        <w:ind w:firstLine="0"/>
        <w:rPr>
          <w:del w:id="2866" w:author="Ryan Lemos" w:date="2019-03-02T08:40:00Z"/>
        </w:rPr>
      </w:pPr>
    </w:p>
    <w:p w14:paraId="03D53D23" w14:textId="77777777" w:rsidR="00697EF9" w:rsidDel="00B02A13" w:rsidRDefault="00697EF9">
      <w:pPr>
        <w:spacing w:line="240" w:lineRule="auto"/>
        <w:ind w:firstLine="0"/>
        <w:jc w:val="left"/>
        <w:outlineLvl w:val="9"/>
        <w:rPr>
          <w:del w:id="2867" w:author="Ryan Lemos" w:date="2019-03-02T08:40:00Z"/>
        </w:rPr>
      </w:pPr>
      <w:del w:id="2868" w:author="Ryan Lemos" w:date="2019-03-02T08:40:00Z">
        <w:r w:rsidDel="00B02A13">
          <w:br w:type="page"/>
        </w:r>
      </w:del>
    </w:p>
    <w:p w14:paraId="26970922" w14:textId="77777777" w:rsidR="00697EF9" w:rsidRPr="00063EEB" w:rsidDel="00B02A13" w:rsidRDefault="00697EF9">
      <w:pPr>
        <w:spacing w:line="240" w:lineRule="auto"/>
        <w:ind w:firstLine="0"/>
        <w:jc w:val="left"/>
        <w:outlineLvl w:val="9"/>
        <w:rPr>
          <w:del w:id="2869"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870" w:author="Ryan Lemos" w:date="2019-03-02T08:40:00Z">
          <w:pPr>
            <w:ind w:firstLine="0"/>
          </w:pPr>
        </w:pPrChange>
      </w:pPr>
    </w:p>
    <w:p w14:paraId="0B4637A5" w14:textId="77777777" w:rsidR="00D339A1" w:rsidRDefault="00D339A1" w:rsidP="00BE5291">
      <w:pPr>
        <w:pStyle w:val="Ttulo1"/>
        <w:numPr>
          <w:ilvl w:val="0"/>
          <w:numId w:val="0"/>
        </w:numPr>
        <w:jc w:val="center"/>
      </w:pPr>
      <w:bookmarkStart w:id="2871" w:name="_Toc2273672"/>
      <w:del w:id="2872" w:author="Ryan Lemos" w:date="2019-03-02T08:40:00Z">
        <w:r w:rsidRPr="00D339A1" w:rsidDel="00B02A13">
          <w:delText>BIBLIOGRAFIA</w:delText>
        </w:r>
      </w:del>
      <w:bookmarkEnd w:id="2871"/>
      <w:ins w:id="2873" w:author="Ryan Lemos" w:date="2019-03-02T08:40:00Z">
        <w:r w:rsidR="00B02A13">
          <w:t>Referências</w:t>
        </w:r>
      </w:ins>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EC584A">
        <w:rPr>
          <w:noProof/>
          <w:highlight w:val="yellow"/>
          <w:rPrChange w:id="2874" w:author="Ryan Lemos" w:date="2019-03-02T09:32:00Z">
            <w:rPr>
              <w:noProof/>
            </w:rPr>
          </w:rPrChange>
        </w:rPr>
        <w:t xml:space="preserve">ABREU, L. </w:t>
      </w:r>
      <w:r w:rsidRPr="00EC584A">
        <w:rPr>
          <w:b/>
          <w:noProof/>
          <w:highlight w:val="yellow"/>
          <w:rPrChange w:id="2875" w:author="Ryan Lemos" w:date="2019-03-02T09:32:00Z">
            <w:rPr>
              <w:b/>
              <w:noProof/>
            </w:rPr>
          </w:rPrChange>
        </w:rPr>
        <w:t>TypeScript:</w:t>
      </w:r>
      <w:r w:rsidRPr="00EC584A">
        <w:rPr>
          <w:noProof/>
          <w:highlight w:val="yellow"/>
          <w:rPrChange w:id="2876" w:author="Ryan Lemos" w:date="2019-03-02T09:32:00Z">
            <w:rPr>
              <w:noProof/>
            </w:rPr>
          </w:rPrChange>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F1ECA">
        <w:rPr>
          <w:noProof/>
          <w:highlight w:val="yellow"/>
          <w:rPrChange w:id="2877" w:author="Ryan Lemos" w:date="2019-03-02T09:26:00Z">
            <w:rPr>
              <w:noProof/>
            </w:rPr>
          </w:rPrChange>
        </w:rPr>
        <w:t xml:space="preserve">ALVES, J. R. M. </w:t>
      </w:r>
      <w:r w:rsidRPr="005F1ECA">
        <w:rPr>
          <w:i/>
          <w:noProof/>
          <w:highlight w:val="yellow"/>
          <w:rPrChange w:id="2878" w:author="Ryan Lemos" w:date="2019-03-02T09:26:00Z">
            <w:rPr>
              <w:i/>
              <w:noProof/>
            </w:rPr>
          </w:rPrChange>
        </w:rPr>
        <w:t>et al.</w:t>
      </w:r>
      <w:r w:rsidRPr="005F1ECA">
        <w:rPr>
          <w:noProof/>
          <w:highlight w:val="yellow"/>
          <w:rPrChange w:id="2879" w:author="Ryan Lemos" w:date="2019-03-02T09:26:00Z">
            <w:rPr>
              <w:noProof/>
            </w:rPr>
          </w:rPrChange>
        </w:rPr>
        <w:t xml:space="preserve"> </w:t>
      </w:r>
      <w:r w:rsidRPr="005F1ECA">
        <w:rPr>
          <w:b/>
          <w:bCs/>
          <w:noProof/>
          <w:highlight w:val="yellow"/>
          <w:rPrChange w:id="2880" w:author="Ryan Lemos" w:date="2019-03-02T09:26:00Z">
            <w:rPr>
              <w:b/>
              <w:bCs/>
              <w:noProof/>
            </w:rPr>
          </w:rPrChange>
        </w:rPr>
        <w:t>Educação a Distância:</w:t>
      </w:r>
      <w:r w:rsidRPr="005F1ECA">
        <w:rPr>
          <w:noProof/>
          <w:highlight w:val="yellow"/>
          <w:rPrChange w:id="2881" w:author="Ryan Lemos" w:date="2019-03-02T09:26:00Z">
            <w:rPr>
              <w:noProof/>
            </w:rPr>
          </w:rPrChange>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F35D6F">
        <w:rPr>
          <w:noProof/>
          <w:highlight w:val="yellow"/>
          <w:rPrChange w:id="2882" w:author="Ryan Lemos" w:date="2019-03-02T09:38:00Z">
            <w:rPr>
              <w:noProof/>
            </w:rPr>
          </w:rPrChange>
        </w:rPr>
        <w:t xml:space="preserve">BABBEL. </w:t>
      </w:r>
      <w:r w:rsidRPr="00F35D6F">
        <w:rPr>
          <w:b/>
          <w:bCs/>
          <w:noProof/>
          <w:highlight w:val="yellow"/>
          <w:rPrChange w:id="2883" w:author="Ryan Lemos" w:date="2019-03-02T09:38:00Z">
            <w:rPr>
              <w:b/>
              <w:bCs/>
              <w:noProof/>
            </w:rPr>
          </w:rPrChange>
        </w:rPr>
        <w:t>Preços</w:t>
      </w:r>
      <w:r w:rsidR="00E44BB8" w:rsidRPr="00F35D6F">
        <w:rPr>
          <w:noProof/>
          <w:highlight w:val="yellow"/>
          <w:rPrChange w:id="2884" w:author="Ryan Lemos" w:date="2019-03-02T09:38:00Z">
            <w:rPr>
              <w:noProof/>
            </w:rPr>
          </w:rPrChange>
        </w:rPr>
        <w:t>.</w:t>
      </w:r>
      <w:r w:rsidRPr="00F35D6F">
        <w:rPr>
          <w:noProof/>
          <w:highlight w:val="yellow"/>
          <w:rPrChange w:id="2885" w:author="Ryan Lemos" w:date="2019-03-02T09:38:00Z">
            <w:rPr>
              <w:noProof/>
            </w:rPr>
          </w:rPrChange>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F1ECA">
        <w:rPr>
          <w:noProof/>
          <w:highlight w:val="yellow"/>
          <w:rPrChange w:id="2886" w:author="Ryan Lemos" w:date="2019-03-02T09:26:00Z">
            <w:rPr>
              <w:noProof/>
            </w:rPr>
          </w:rPrChange>
        </w:rPr>
        <w:t xml:space="preserve">BACICH, L. </w:t>
      </w:r>
      <w:r w:rsidRPr="005F1ECA">
        <w:rPr>
          <w:i/>
          <w:noProof/>
          <w:highlight w:val="yellow"/>
          <w:rPrChange w:id="2887" w:author="Ryan Lemos" w:date="2019-03-02T09:26:00Z">
            <w:rPr>
              <w:i/>
              <w:noProof/>
            </w:rPr>
          </w:rPrChange>
        </w:rPr>
        <w:t>et al</w:t>
      </w:r>
      <w:r w:rsidRPr="005F1ECA">
        <w:rPr>
          <w:noProof/>
          <w:highlight w:val="yellow"/>
          <w:rPrChange w:id="2888" w:author="Ryan Lemos" w:date="2019-03-02T09:26:00Z">
            <w:rPr>
              <w:noProof/>
            </w:rPr>
          </w:rPrChange>
        </w:rPr>
        <w:t xml:space="preserve">. </w:t>
      </w:r>
      <w:r w:rsidRPr="005F1ECA">
        <w:rPr>
          <w:b/>
          <w:bCs/>
          <w:noProof/>
          <w:highlight w:val="yellow"/>
          <w:rPrChange w:id="2889" w:author="Ryan Lemos" w:date="2019-03-02T09:26:00Z">
            <w:rPr>
              <w:b/>
              <w:bCs/>
              <w:noProof/>
            </w:rPr>
          </w:rPrChange>
        </w:rPr>
        <w:t>Ensino Híbrido:</w:t>
      </w:r>
      <w:r w:rsidRPr="005F1ECA">
        <w:rPr>
          <w:noProof/>
          <w:highlight w:val="yellow"/>
          <w:rPrChange w:id="2890" w:author="Ryan Lemos" w:date="2019-03-02T09:26:00Z">
            <w:rPr>
              <w:noProof/>
            </w:rPr>
          </w:rPrChange>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F1ECA">
        <w:rPr>
          <w:noProof/>
          <w:highlight w:val="yellow"/>
          <w:rPrChange w:id="2891" w:author="Ryan Lemos" w:date="2019-03-02T09:26:00Z">
            <w:rPr>
              <w:noProof/>
            </w:rPr>
          </w:rPrChange>
        </w:rPr>
        <w:t xml:space="preserve">BARANAUSKAS, M. C. C.; ROCHA, H. V. D. </w:t>
      </w:r>
      <w:r w:rsidRPr="005F1ECA">
        <w:rPr>
          <w:b/>
          <w:bCs/>
          <w:noProof/>
          <w:highlight w:val="yellow"/>
          <w:rPrChange w:id="2892" w:author="Ryan Lemos" w:date="2019-03-02T09:26:00Z">
            <w:rPr>
              <w:b/>
              <w:bCs/>
              <w:noProof/>
            </w:rPr>
          </w:rPrChange>
        </w:rPr>
        <w:t>Design e Avaliação de Interfaces Humano-Computador</w:t>
      </w:r>
      <w:r w:rsidRPr="005F1ECA">
        <w:rPr>
          <w:noProof/>
          <w:highlight w:val="yellow"/>
          <w:rPrChange w:id="2893" w:author="Ryan Lemos" w:date="2019-03-02T09:26:00Z">
            <w:rPr>
              <w:noProof/>
            </w:rPr>
          </w:rPrChange>
        </w:rPr>
        <w:t>. Campinas: UNIVERSIDADE ESTADUAL DE CAMPINAS, 2003.</w:t>
      </w:r>
      <w:r w:rsidR="005B5EC4" w:rsidRPr="005F1ECA">
        <w:rPr>
          <w:noProof/>
          <w:highlight w:val="yellow"/>
          <w:rPrChange w:id="2894" w:author="Ryan Lemos" w:date="2019-03-02T09:26:00Z">
            <w:rPr>
              <w:noProof/>
            </w:rPr>
          </w:rPrChange>
        </w:rPr>
        <w:t xml:space="preserve"> Disponível em</w:t>
      </w:r>
      <w:r w:rsidR="00D21BE3" w:rsidRPr="005F1ECA">
        <w:rPr>
          <w:noProof/>
          <w:highlight w:val="yellow"/>
          <w:rPrChange w:id="2895" w:author="Ryan Lemos" w:date="2019-03-02T09:26:00Z">
            <w:rPr>
              <w:noProof/>
            </w:rPr>
          </w:rPrChange>
        </w:rPr>
        <w:t>:</w:t>
      </w:r>
      <w:r w:rsidR="005B5EC4" w:rsidRPr="005F1ECA">
        <w:rPr>
          <w:noProof/>
          <w:highlight w:val="yellow"/>
          <w:rPrChange w:id="2896" w:author="Ryan Lemos" w:date="2019-03-02T09:26:00Z">
            <w:rPr>
              <w:noProof/>
            </w:rPr>
          </w:rPrChange>
        </w:rPr>
        <w:t xml:space="preserve"> &lt;https://www.nied.unicamp.br/biblioteca/design-e-avaliacao-de-interfaces-humano-computador/ &gt; Acesso em:</w:t>
      </w:r>
      <w:r w:rsidR="00F85EFB" w:rsidRPr="005F1ECA">
        <w:rPr>
          <w:noProof/>
          <w:highlight w:val="yellow"/>
          <w:rPrChange w:id="2897" w:author="Ryan Lemos" w:date="2019-03-02T09:26:00Z">
            <w:rPr>
              <w:noProof/>
            </w:rPr>
          </w:rPrChange>
        </w:rPr>
        <w:t xml:space="preserve"> 22</w:t>
      </w:r>
      <w:r w:rsidR="00F0748E" w:rsidRPr="005F1ECA">
        <w:rPr>
          <w:noProof/>
          <w:highlight w:val="yellow"/>
          <w:rPrChange w:id="2898" w:author="Ryan Lemos" w:date="2019-03-02T09:26:00Z">
            <w:rPr>
              <w:noProof/>
            </w:rPr>
          </w:rPrChange>
        </w:rPr>
        <w:t xml:space="preserve"> </w:t>
      </w:r>
      <w:r w:rsidR="00F85EFB" w:rsidRPr="005F1ECA">
        <w:rPr>
          <w:noProof/>
          <w:highlight w:val="yellow"/>
          <w:rPrChange w:id="2899" w:author="Ryan Lemos" w:date="2019-03-02T09:26:00Z">
            <w:rPr>
              <w:noProof/>
            </w:rPr>
          </w:rPrChange>
        </w:rPr>
        <w:t>set. 2018.</w:t>
      </w:r>
    </w:p>
    <w:p w14:paraId="0D28287D" w14:textId="77777777" w:rsidR="00D339A1" w:rsidDel="00F35D6F" w:rsidRDefault="00D339A1" w:rsidP="000809C2">
      <w:pPr>
        <w:spacing w:line="240" w:lineRule="auto"/>
        <w:ind w:firstLine="0"/>
        <w:jc w:val="left"/>
        <w:rPr>
          <w:del w:id="2900" w:author="Ryan Lemos" w:date="2019-03-02T09:38:00Z"/>
          <w:noProof/>
        </w:rPr>
      </w:pPr>
    </w:p>
    <w:p w14:paraId="58A5EB59" w14:textId="77777777" w:rsidR="00D339A1" w:rsidRPr="00D339A1" w:rsidDel="00F35D6F" w:rsidRDefault="00D339A1" w:rsidP="000809C2">
      <w:pPr>
        <w:spacing w:line="240" w:lineRule="auto"/>
        <w:ind w:firstLine="0"/>
        <w:jc w:val="left"/>
        <w:rPr>
          <w:del w:id="2901" w:author="Ryan Lemos" w:date="2019-03-02T09:38:00Z"/>
          <w:noProof/>
        </w:rPr>
      </w:pPr>
      <w:del w:id="2902"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EC584A">
        <w:rPr>
          <w:noProof/>
          <w:highlight w:val="yellow"/>
          <w:rPrChange w:id="2903" w:author="Ryan Lemos" w:date="2019-03-02T09:31:00Z">
            <w:rPr>
              <w:noProof/>
            </w:rPr>
          </w:rPrChange>
        </w:rPr>
        <w:t xml:space="preserve">CAELUM. </w:t>
      </w:r>
      <w:r w:rsidRPr="00EC584A">
        <w:rPr>
          <w:b/>
          <w:bCs/>
          <w:noProof/>
          <w:highlight w:val="yellow"/>
          <w:rPrChange w:id="2904" w:author="Ryan Lemos" w:date="2019-03-02T09:31:00Z">
            <w:rPr>
              <w:b/>
              <w:bCs/>
              <w:noProof/>
            </w:rPr>
          </w:rPrChange>
        </w:rPr>
        <w:t>Desenvolvimento Web com HTML, CSS e JavaScript</w:t>
      </w:r>
      <w:r w:rsidRPr="00EC584A">
        <w:rPr>
          <w:noProof/>
          <w:highlight w:val="yellow"/>
          <w:rPrChange w:id="2905" w:author="Ryan Lemos" w:date="2019-03-02T09:31:00Z">
            <w:rPr>
              <w:noProof/>
            </w:rPr>
          </w:rPrChange>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EC584A">
        <w:rPr>
          <w:noProof/>
          <w:highlight w:val="yellow"/>
          <w:rPrChange w:id="2906" w:author="Ryan Lemos" w:date="2019-03-02T09:30:00Z">
            <w:rPr>
              <w:noProof/>
            </w:rPr>
          </w:rPrChange>
        </w:rPr>
        <w:t xml:space="preserve">CAMPOS, A. L. N. </w:t>
      </w:r>
      <w:r w:rsidRPr="00EC584A">
        <w:rPr>
          <w:b/>
          <w:bCs/>
          <w:noProof/>
          <w:highlight w:val="yellow"/>
          <w:rPrChange w:id="2907" w:author="Ryan Lemos" w:date="2019-03-02T09:30:00Z">
            <w:rPr>
              <w:b/>
              <w:bCs/>
              <w:noProof/>
            </w:rPr>
          </w:rPrChange>
        </w:rPr>
        <w:t>Modelagem de Processos com BPMN</w:t>
      </w:r>
      <w:r w:rsidRPr="00EC584A">
        <w:rPr>
          <w:noProof/>
          <w:highlight w:val="yellow"/>
          <w:rPrChange w:id="2908" w:author="Ryan Lemos" w:date="2019-03-02T09:30:00Z">
            <w:rPr>
              <w:noProof/>
            </w:rPr>
          </w:rPrChange>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EC584A">
        <w:rPr>
          <w:noProof/>
          <w:highlight w:val="yellow"/>
          <w:rPrChange w:id="2909" w:author="Ryan Lemos" w:date="2019-03-02T09:33:00Z">
            <w:rPr>
              <w:noProof/>
            </w:rPr>
          </w:rPrChange>
        </w:rPr>
        <w:t xml:space="preserve">CARVALHO, V. </w:t>
      </w:r>
      <w:r w:rsidRPr="00EC584A">
        <w:rPr>
          <w:b/>
          <w:bCs/>
          <w:noProof/>
          <w:highlight w:val="yellow"/>
          <w:rPrChange w:id="2910" w:author="Ryan Lemos" w:date="2019-03-02T09:33:00Z">
            <w:rPr>
              <w:b/>
              <w:bCs/>
              <w:noProof/>
            </w:rPr>
          </w:rPrChange>
        </w:rPr>
        <w:t>MySQL:</w:t>
      </w:r>
      <w:r w:rsidRPr="00EC584A">
        <w:rPr>
          <w:noProof/>
          <w:highlight w:val="yellow"/>
          <w:rPrChange w:id="2911" w:author="Ryan Lemos" w:date="2019-03-02T09:33:00Z">
            <w:rPr>
              <w:noProof/>
            </w:rPr>
          </w:rPrChange>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6D241F" w:rsidRDefault="00D339A1" w:rsidP="000809C2">
      <w:pPr>
        <w:spacing w:line="240" w:lineRule="auto"/>
        <w:ind w:firstLine="0"/>
        <w:jc w:val="left"/>
        <w:rPr>
          <w:ins w:id="2912" w:author="Ryan Lemos" w:date="2019-05-02T06:33:00Z"/>
          <w:noProof/>
          <w:rPrChange w:id="2913" w:author="Ryan Lemos" w:date="2019-05-22T10:18:00Z">
            <w:rPr>
              <w:ins w:id="2914" w:author="Ryan Lemos" w:date="2019-05-02T06:33:00Z"/>
              <w:noProof/>
              <w:lang w:val="en-US"/>
            </w:rPr>
          </w:rPrChange>
        </w:rPr>
      </w:pPr>
      <w:r w:rsidRPr="005F1ECA">
        <w:rPr>
          <w:noProof/>
          <w:highlight w:val="yellow"/>
          <w:rPrChange w:id="2915" w:author="Ryan Lemos" w:date="2019-03-02T09:27:00Z">
            <w:rPr>
              <w:noProof/>
            </w:rPr>
          </w:rPrChange>
        </w:rPr>
        <w:t xml:space="preserve">CCAA. </w:t>
      </w:r>
      <w:r w:rsidRPr="005F1ECA">
        <w:rPr>
          <w:b/>
          <w:bCs/>
          <w:noProof/>
          <w:highlight w:val="yellow"/>
          <w:rPrChange w:id="2916" w:author="Ryan Lemos" w:date="2019-03-02T09:27:00Z">
            <w:rPr>
              <w:b/>
              <w:bCs/>
              <w:noProof/>
            </w:rPr>
          </w:rPrChange>
        </w:rPr>
        <w:t>Espaço CCAA Aluno</w:t>
      </w:r>
      <w:r w:rsidR="00E44BB8" w:rsidRPr="005F1ECA">
        <w:rPr>
          <w:noProof/>
          <w:highlight w:val="yellow"/>
          <w:rPrChange w:id="2917" w:author="Ryan Lemos" w:date="2019-03-02T09:27:00Z">
            <w:rPr>
              <w:noProof/>
            </w:rPr>
          </w:rPrChange>
        </w:rPr>
        <w:t>.</w:t>
      </w:r>
      <w:r w:rsidRPr="005F1ECA">
        <w:rPr>
          <w:noProof/>
          <w:highlight w:val="yellow"/>
          <w:rPrChange w:id="2918" w:author="Ryan Lemos" w:date="2019-03-02T09:27:00Z">
            <w:rPr>
              <w:noProof/>
            </w:rPr>
          </w:rPrChange>
        </w:rPr>
        <w:t xml:space="preserve"> sd. Disponível em: &lt;https://www.ccaa.com.br/espacoccaa/conteudos/&gt;. </w:t>
      </w:r>
      <w:r w:rsidRPr="006D241F">
        <w:rPr>
          <w:noProof/>
          <w:highlight w:val="yellow"/>
          <w:rPrChange w:id="2919" w:author="Ryan Lemos" w:date="2019-05-22T10:18:00Z">
            <w:rPr>
              <w:noProof/>
              <w:lang w:val="en-US"/>
            </w:rPr>
          </w:rPrChange>
        </w:rPr>
        <w:t>Acesso em: 23 ago. 2018.</w:t>
      </w:r>
    </w:p>
    <w:p w14:paraId="3B9B6876" w14:textId="77777777" w:rsidR="00C00F6E" w:rsidRPr="006D241F" w:rsidRDefault="00C00F6E" w:rsidP="000809C2">
      <w:pPr>
        <w:spacing w:line="240" w:lineRule="auto"/>
        <w:ind w:firstLine="0"/>
        <w:jc w:val="left"/>
        <w:rPr>
          <w:ins w:id="2920" w:author="Ryan Lemos" w:date="2019-05-02T06:33:00Z"/>
          <w:noProof/>
          <w:rPrChange w:id="2921" w:author="Ryan Lemos" w:date="2019-05-22T10:18:00Z">
            <w:rPr>
              <w:ins w:id="2922" w:author="Ryan Lemos" w:date="2019-05-02T06:33:00Z"/>
              <w:noProof/>
              <w:lang w:val="en-US"/>
            </w:rPr>
          </w:rPrChange>
        </w:rPr>
      </w:pPr>
    </w:p>
    <w:p w14:paraId="54033FEC" w14:textId="77777777" w:rsidR="00C00F6E" w:rsidRPr="00E95C78" w:rsidRDefault="00C00F6E" w:rsidP="000809C2">
      <w:pPr>
        <w:spacing w:line="240" w:lineRule="auto"/>
        <w:ind w:firstLine="0"/>
        <w:jc w:val="left"/>
        <w:rPr>
          <w:noProof/>
          <w:lang w:val="en-US"/>
        </w:rPr>
      </w:pPr>
      <w:ins w:id="2923" w:author="Ryan Lemos" w:date="2019-05-02T06:33:00Z">
        <w:r w:rsidRPr="006D241F">
          <w:rPr>
            <w:noProof/>
            <w:highlight w:val="yellow"/>
            <w:rPrChange w:id="2924" w:author="Ryan Lemos" w:date="2019-05-22T10:18:00Z">
              <w:rPr>
                <w:noProof/>
                <w:lang w:val="en-US"/>
              </w:rPr>
            </w:rPrChange>
          </w:rPr>
          <w:t xml:space="preserve">CKEDITOR. </w:t>
        </w:r>
      </w:ins>
      <w:ins w:id="2925" w:author="Ryan Lemos" w:date="2019-05-02T06:34:00Z">
        <w:r w:rsidRPr="006D241F">
          <w:rPr>
            <w:b/>
            <w:noProof/>
            <w:highlight w:val="yellow"/>
            <w:rPrChange w:id="2926" w:author="Ryan Lemos" w:date="2019-05-22T10:18:00Z">
              <w:rPr>
                <w:noProof/>
                <w:lang w:val="en-US"/>
              </w:rPr>
            </w:rPrChange>
          </w:rPr>
          <w:t>CKEditor Ecosystem</w:t>
        </w:r>
        <w:r w:rsidRPr="006D241F">
          <w:rPr>
            <w:noProof/>
            <w:highlight w:val="yellow"/>
            <w:rPrChange w:id="2927" w:author="Ryan Lemos" w:date="2019-05-22T10:18:00Z">
              <w:rPr>
                <w:noProof/>
                <w:lang w:val="en-US"/>
              </w:rPr>
            </w:rPrChange>
          </w:rPr>
          <w:t xml:space="preserve">. 2019. Disponível em: &lt;https://ckeditor.com/&gt;. </w:t>
        </w:r>
        <w:r w:rsidRPr="00CF506D">
          <w:rPr>
            <w:noProof/>
            <w:highlight w:val="yellow"/>
            <w:lang w:val="en-US"/>
            <w:rPrChange w:id="2928" w:author="Ryan Lemos" w:date="2019-05-02T06:35:00Z">
              <w:rPr>
                <w:noProof/>
                <w:lang w:val="en-US"/>
              </w:rPr>
            </w:rPrChange>
          </w:rPr>
          <w:t xml:space="preserve">Acesso em: </w:t>
        </w:r>
      </w:ins>
      <w:ins w:id="2929" w:author="Ryan Lemos" w:date="2019-05-02T06:35:00Z">
        <w:r w:rsidR="00CF506D" w:rsidRPr="00CF506D">
          <w:rPr>
            <w:noProof/>
            <w:highlight w:val="yellow"/>
            <w:lang w:val="en-US"/>
            <w:rPrChange w:id="2930" w:author="Ryan Lemos" w:date="2019-05-02T06:35:00Z">
              <w:rPr>
                <w:noProof/>
                <w:lang w:val="en-US"/>
              </w:rPr>
            </w:rPrChange>
          </w:rPr>
          <w:t>02 mai. 2019.</w:t>
        </w:r>
      </w:ins>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6D241F" w:rsidRDefault="00D339A1" w:rsidP="000809C2">
      <w:pPr>
        <w:spacing w:line="240" w:lineRule="auto"/>
        <w:ind w:firstLine="0"/>
        <w:jc w:val="left"/>
        <w:rPr>
          <w:noProof/>
          <w:lang w:val="en-US"/>
          <w:rPrChange w:id="2931" w:author="Ryan Lemos" w:date="2019-05-22T10:18:00Z">
            <w:rPr>
              <w:noProof/>
            </w:rPr>
          </w:rPrChange>
        </w:rPr>
      </w:pPr>
      <w:r w:rsidRPr="00EC584A">
        <w:rPr>
          <w:noProof/>
          <w:highlight w:val="yellow"/>
          <w:lang w:val="en-US"/>
          <w:rPrChange w:id="2932" w:author="Ryan Lemos" w:date="2019-03-02T09:31:00Z">
            <w:rPr>
              <w:noProof/>
              <w:lang w:val="en-US"/>
            </w:rPr>
          </w:rPrChange>
        </w:rPr>
        <w:t xml:space="preserve">CROCKFORD, D. </w:t>
      </w:r>
      <w:r w:rsidRPr="00EC584A">
        <w:rPr>
          <w:b/>
          <w:bCs/>
          <w:noProof/>
          <w:highlight w:val="yellow"/>
          <w:lang w:val="en-US"/>
          <w:rPrChange w:id="2933" w:author="Ryan Lemos" w:date="2019-03-02T09:31:00Z">
            <w:rPr>
              <w:b/>
              <w:bCs/>
              <w:noProof/>
              <w:lang w:val="en-US"/>
            </w:rPr>
          </w:rPrChange>
        </w:rPr>
        <w:t>JavaScript:</w:t>
      </w:r>
      <w:r w:rsidRPr="00EC584A">
        <w:rPr>
          <w:noProof/>
          <w:highlight w:val="yellow"/>
          <w:lang w:val="en-US"/>
          <w:rPrChange w:id="2934" w:author="Ryan Lemos" w:date="2019-03-02T09:31:00Z">
            <w:rPr>
              <w:noProof/>
              <w:lang w:val="en-US"/>
            </w:rPr>
          </w:rPrChange>
        </w:rPr>
        <w:t xml:space="preserve"> The Good Parts. </w:t>
      </w:r>
      <w:r w:rsidRPr="006D241F">
        <w:rPr>
          <w:noProof/>
          <w:highlight w:val="yellow"/>
          <w:lang w:val="en-US"/>
          <w:rPrChange w:id="2935" w:author="Ryan Lemos" w:date="2019-05-22T10:18:00Z">
            <w:rPr>
              <w:noProof/>
            </w:rPr>
          </w:rPrChange>
        </w:rPr>
        <w:t>Sebastopol: O'Reilly, 2008.</w:t>
      </w:r>
      <w:r w:rsidR="000158A8" w:rsidRPr="006D241F">
        <w:rPr>
          <w:noProof/>
          <w:lang w:val="en-US"/>
          <w:rPrChange w:id="2936" w:author="Ryan Lemos" w:date="2019-05-22T10:18:00Z">
            <w:rPr>
              <w:noProof/>
            </w:rPr>
          </w:rPrChange>
        </w:rPr>
        <w:t xml:space="preserve"> </w:t>
      </w:r>
    </w:p>
    <w:p w14:paraId="2FB409B8" w14:textId="77777777" w:rsidR="00D339A1" w:rsidRPr="006D241F" w:rsidRDefault="00D339A1" w:rsidP="000809C2">
      <w:pPr>
        <w:spacing w:line="240" w:lineRule="auto"/>
        <w:ind w:firstLine="0"/>
        <w:jc w:val="left"/>
        <w:rPr>
          <w:noProof/>
          <w:lang w:val="en-US"/>
          <w:rPrChange w:id="2937" w:author="Ryan Lemos" w:date="2019-05-22T10:18:00Z">
            <w:rPr>
              <w:noProof/>
            </w:rPr>
          </w:rPrChange>
        </w:rPr>
      </w:pPr>
    </w:p>
    <w:p w14:paraId="28E592D1" w14:textId="77777777" w:rsidR="00D339A1" w:rsidRPr="00D339A1" w:rsidRDefault="00D339A1" w:rsidP="000809C2">
      <w:pPr>
        <w:spacing w:line="240" w:lineRule="auto"/>
        <w:ind w:firstLine="0"/>
        <w:jc w:val="left"/>
        <w:rPr>
          <w:noProof/>
        </w:rPr>
      </w:pPr>
      <w:r w:rsidRPr="005F1ECA">
        <w:rPr>
          <w:noProof/>
          <w:highlight w:val="yellow"/>
          <w:rPrChange w:id="2938" w:author="Ryan Lemos" w:date="2019-03-02T09:27:00Z">
            <w:rPr>
              <w:noProof/>
            </w:rPr>
          </w:rPrChange>
        </w:rPr>
        <w:t xml:space="preserve">DIAS, D. D. S.; SILVA, M. F. D. </w:t>
      </w:r>
      <w:r w:rsidRPr="005F1ECA">
        <w:rPr>
          <w:b/>
          <w:bCs/>
          <w:noProof/>
          <w:highlight w:val="yellow"/>
          <w:rPrChange w:id="2939" w:author="Ryan Lemos" w:date="2019-03-02T09:27:00Z">
            <w:rPr>
              <w:b/>
              <w:bCs/>
              <w:noProof/>
            </w:rPr>
          </w:rPrChange>
        </w:rPr>
        <w:t>Como escrever uma monografia:</w:t>
      </w:r>
      <w:r w:rsidRPr="005F1ECA">
        <w:rPr>
          <w:noProof/>
          <w:highlight w:val="yellow"/>
          <w:rPrChange w:id="2940" w:author="Ryan Lemos" w:date="2019-03-02T09:27:00Z">
            <w:rPr>
              <w:noProof/>
            </w:rPr>
          </w:rPrChange>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F1ECA">
        <w:rPr>
          <w:noProof/>
          <w:highlight w:val="yellow"/>
          <w:rPrChange w:id="2941" w:author="Ryan Lemos" w:date="2019-03-02T09:28:00Z">
            <w:rPr>
              <w:noProof/>
            </w:rPr>
          </w:rPrChange>
        </w:rPr>
        <w:t xml:space="preserve">DUOLINGO. </w:t>
      </w:r>
      <w:r w:rsidRPr="005F1ECA">
        <w:rPr>
          <w:b/>
          <w:bCs/>
          <w:noProof/>
          <w:highlight w:val="yellow"/>
          <w:rPrChange w:id="2942" w:author="Ryan Lemos" w:date="2019-03-02T09:28:00Z">
            <w:rPr>
              <w:b/>
              <w:bCs/>
              <w:noProof/>
            </w:rPr>
          </w:rPrChange>
        </w:rPr>
        <w:t>Aprenda idiomas de graça. Para sempre</w:t>
      </w:r>
      <w:r w:rsidRPr="005F1ECA">
        <w:rPr>
          <w:noProof/>
          <w:highlight w:val="yellow"/>
          <w:rPrChange w:id="2943" w:author="Ryan Lemos" w:date="2019-03-02T09:28:00Z">
            <w:rPr>
              <w:noProof/>
            </w:rPr>
          </w:rPrChange>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EC584A">
        <w:rPr>
          <w:noProof/>
          <w:highlight w:val="yellow"/>
          <w:rPrChange w:id="2944" w:author="Ryan Lemos" w:date="2019-03-02T09:33:00Z">
            <w:rPr>
              <w:noProof/>
            </w:rPr>
          </w:rPrChange>
        </w:rPr>
        <w:t xml:space="preserve">ELMASRI, R.; NAVATHE, S. B. </w:t>
      </w:r>
      <w:r w:rsidRPr="00EC584A">
        <w:rPr>
          <w:b/>
          <w:bCs/>
          <w:noProof/>
          <w:highlight w:val="yellow"/>
          <w:rPrChange w:id="2945" w:author="Ryan Lemos" w:date="2019-03-02T09:33:00Z">
            <w:rPr>
              <w:b/>
              <w:bCs/>
              <w:noProof/>
            </w:rPr>
          </w:rPrChange>
        </w:rPr>
        <w:t>Sistemas de Banco de Dados</w:t>
      </w:r>
      <w:r w:rsidRPr="00EC584A">
        <w:rPr>
          <w:noProof/>
          <w:highlight w:val="yellow"/>
          <w:rPrChange w:id="2946" w:author="Ryan Lemos" w:date="2019-03-02T09:33:00Z">
            <w:rPr>
              <w:noProof/>
            </w:rPr>
          </w:rPrChange>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F1ECA">
        <w:rPr>
          <w:noProof/>
          <w:highlight w:val="yellow"/>
          <w:rPrChange w:id="2947" w:author="Ryan Lemos" w:date="2019-03-02T09:28:00Z">
            <w:rPr>
              <w:noProof/>
            </w:rPr>
          </w:rPrChange>
        </w:rPr>
        <w:t xml:space="preserve">FERREIRA, A. B. D. H. </w:t>
      </w:r>
      <w:r w:rsidRPr="005F1ECA">
        <w:rPr>
          <w:b/>
          <w:bCs/>
          <w:noProof/>
          <w:highlight w:val="yellow"/>
          <w:rPrChange w:id="2948" w:author="Ryan Lemos" w:date="2019-03-02T09:28:00Z">
            <w:rPr>
              <w:b/>
              <w:bCs/>
              <w:noProof/>
            </w:rPr>
          </w:rPrChange>
        </w:rPr>
        <w:t>Mini Aurélio Século XXI:</w:t>
      </w:r>
      <w:r w:rsidRPr="005F1ECA">
        <w:rPr>
          <w:noProof/>
          <w:highlight w:val="yellow"/>
          <w:rPrChange w:id="2949" w:author="Ryan Lemos" w:date="2019-03-02T09:28:00Z">
            <w:rPr>
              <w:noProof/>
            </w:rPr>
          </w:rPrChange>
        </w:rPr>
        <w:t xml:space="preserve"> O minidicionário da língua portuguesa. 5. ed. Rio de Janeiro: Nova Fronteira S.A, 2001.</w:t>
      </w:r>
    </w:p>
    <w:p w14:paraId="74D51D16" w14:textId="77777777" w:rsidR="00D339A1" w:rsidDel="00F35D6F" w:rsidRDefault="00D339A1" w:rsidP="000809C2">
      <w:pPr>
        <w:spacing w:line="240" w:lineRule="auto"/>
        <w:ind w:firstLine="0"/>
        <w:jc w:val="left"/>
        <w:rPr>
          <w:del w:id="2950" w:author="Ryan Lemos" w:date="2019-03-02T09:37:00Z"/>
          <w:noProof/>
        </w:rPr>
      </w:pPr>
    </w:p>
    <w:p w14:paraId="2EC9BB6C" w14:textId="77777777" w:rsidR="00D339A1" w:rsidRPr="00D339A1" w:rsidDel="00F35D6F" w:rsidRDefault="00D339A1" w:rsidP="000809C2">
      <w:pPr>
        <w:spacing w:line="240" w:lineRule="auto"/>
        <w:ind w:firstLine="0"/>
        <w:jc w:val="left"/>
        <w:rPr>
          <w:del w:id="2951" w:author="Ryan Lemos" w:date="2019-03-02T09:37:00Z"/>
          <w:noProof/>
        </w:rPr>
      </w:pPr>
      <w:del w:id="2952"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14:paraId="0C27DD67" w14:textId="77777777" w:rsidR="00D339A1" w:rsidRDefault="00D339A1" w:rsidP="000809C2">
      <w:pPr>
        <w:spacing w:line="240" w:lineRule="auto"/>
        <w:ind w:firstLine="0"/>
        <w:jc w:val="left"/>
        <w:rPr>
          <w:noProof/>
        </w:rPr>
      </w:pPr>
    </w:p>
    <w:p w14:paraId="7065709D" w14:textId="77777777" w:rsidR="00D339A1" w:rsidRDefault="00D339A1" w:rsidP="000809C2">
      <w:pPr>
        <w:spacing w:line="240" w:lineRule="auto"/>
        <w:ind w:firstLine="0"/>
        <w:jc w:val="left"/>
        <w:rPr>
          <w:ins w:id="2953" w:author="Ryan Lemos" w:date="2019-04-29T11:13:00Z"/>
          <w:noProof/>
        </w:rPr>
      </w:pPr>
      <w:r w:rsidRPr="00EC584A">
        <w:rPr>
          <w:noProof/>
          <w:highlight w:val="yellow"/>
          <w:rPrChange w:id="2954" w:author="Ryan Lemos" w:date="2019-03-02T09:32:00Z">
            <w:rPr>
              <w:noProof/>
            </w:rPr>
          </w:rPrChange>
        </w:rPr>
        <w:lastRenderedPageBreak/>
        <w:t xml:space="preserve">GOOGLE. </w:t>
      </w:r>
      <w:r w:rsidR="00BF38D5" w:rsidRPr="00EC584A">
        <w:rPr>
          <w:b/>
          <w:bCs/>
          <w:noProof/>
          <w:highlight w:val="yellow"/>
          <w:rPrChange w:id="2955" w:author="Ryan Lemos" w:date="2019-03-02T09:32:00Z">
            <w:rPr>
              <w:b/>
              <w:bCs/>
              <w:noProof/>
            </w:rPr>
          </w:rPrChange>
        </w:rPr>
        <w:t>Angular</w:t>
      </w:r>
      <w:ins w:id="2956" w:author="Ryan Lemos" w:date="2019-05-02T06:26:00Z">
        <w:r w:rsidR="001B55B1">
          <w:rPr>
            <w:noProof/>
            <w:highlight w:val="yellow"/>
          </w:rPr>
          <w:t>.</w:t>
        </w:r>
      </w:ins>
      <w:del w:id="2957" w:author="Ryan Lemos" w:date="2019-05-02T06:26:00Z">
        <w:r w:rsidRPr="00EC584A" w:rsidDel="001B55B1">
          <w:rPr>
            <w:noProof/>
            <w:highlight w:val="yellow"/>
            <w:rPrChange w:id="2958" w:author="Ryan Lemos" w:date="2019-03-02T09:32:00Z">
              <w:rPr>
                <w:noProof/>
              </w:rPr>
            </w:rPrChange>
          </w:rPr>
          <w:delText>,</w:delText>
        </w:r>
      </w:del>
      <w:r w:rsidRPr="00EC584A">
        <w:rPr>
          <w:noProof/>
          <w:highlight w:val="yellow"/>
          <w:rPrChange w:id="2959" w:author="Ryan Lemos" w:date="2019-03-02T09:32:00Z">
            <w:rPr>
              <w:noProof/>
            </w:rPr>
          </w:rPrChange>
        </w:rPr>
        <w:t xml:space="preserve"> 201</w:t>
      </w:r>
      <w:r w:rsidR="00BF38D5" w:rsidRPr="00EC584A">
        <w:rPr>
          <w:noProof/>
          <w:highlight w:val="yellow"/>
          <w:rPrChange w:id="2960" w:author="Ryan Lemos" w:date="2019-03-02T09:32:00Z">
            <w:rPr>
              <w:noProof/>
            </w:rPr>
          </w:rPrChange>
        </w:rPr>
        <w:t>9</w:t>
      </w:r>
      <w:ins w:id="2961" w:author="Ryan Lemos" w:date="2019-04-29T11:14:00Z">
        <w:r w:rsidR="006C52DB">
          <w:rPr>
            <w:noProof/>
            <w:highlight w:val="yellow"/>
          </w:rPr>
          <w:t>a</w:t>
        </w:r>
      </w:ins>
      <w:r w:rsidRPr="00EC584A">
        <w:rPr>
          <w:noProof/>
          <w:highlight w:val="yellow"/>
          <w:rPrChange w:id="2962" w:author="Ryan Lemos" w:date="2019-03-02T09:32:00Z">
            <w:rPr>
              <w:noProof/>
            </w:rPr>
          </w:rPrChange>
        </w:rPr>
        <w:t>. Disponível em: &lt;</w:t>
      </w:r>
      <w:r w:rsidR="00BF38D5" w:rsidRPr="00EC584A">
        <w:rPr>
          <w:noProof/>
          <w:highlight w:val="yellow"/>
          <w:rPrChange w:id="2963" w:author="Ryan Lemos" w:date="2019-03-02T09:32:00Z">
            <w:rPr>
              <w:noProof/>
            </w:rPr>
          </w:rPrChange>
        </w:rPr>
        <w:t>https://angular.io/</w:t>
      </w:r>
      <w:r w:rsidRPr="00EC584A">
        <w:rPr>
          <w:noProof/>
          <w:highlight w:val="yellow"/>
          <w:rPrChange w:id="2964" w:author="Ryan Lemos" w:date="2019-03-02T09:32:00Z">
            <w:rPr>
              <w:noProof/>
            </w:rPr>
          </w:rPrChange>
        </w:rPr>
        <w:t xml:space="preserve">&gt;. Acesso em: </w:t>
      </w:r>
      <w:r w:rsidR="00275E78" w:rsidRPr="00EC584A">
        <w:rPr>
          <w:noProof/>
          <w:highlight w:val="yellow"/>
          <w:rPrChange w:id="2965" w:author="Ryan Lemos" w:date="2019-03-02T09:32:00Z">
            <w:rPr>
              <w:noProof/>
            </w:rPr>
          </w:rPrChange>
        </w:rPr>
        <w:t>08</w:t>
      </w:r>
      <w:r w:rsidRPr="00EC584A">
        <w:rPr>
          <w:noProof/>
          <w:highlight w:val="yellow"/>
          <w:rPrChange w:id="2966" w:author="Ryan Lemos" w:date="2019-03-02T09:32:00Z">
            <w:rPr>
              <w:noProof/>
            </w:rPr>
          </w:rPrChange>
        </w:rPr>
        <w:t xml:space="preserve"> </w:t>
      </w:r>
      <w:r w:rsidR="00275E78" w:rsidRPr="00EC584A">
        <w:rPr>
          <w:noProof/>
          <w:highlight w:val="yellow"/>
          <w:rPrChange w:id="2967" w:author="Ryan Lemos" w:date="2019-03-02T09:32:00Z">
            <w:rPr>
              <w:noProof/>
            </w:rPr>
          </w:rPrChange>
        </w:rPr>
        <w:t>fev</w:t>
      </w:r>
      <w:r w:rsidRPr="00EC584A">
        <w:rPr>
          <w:noProof/>
          <w:highlight w:val="yellow"/>
          <w:rPrChange w:id="2968" w:author="Ryan Lemos" w:date="2019-03-02T09:32:00Z">
            <w:rPr>
              <w:noProof/>
            </w:rPr>
          </w:rPrChange>
        </w:rPr>
        <w:t>. 201</w:t>
      </w:r>
      <w:r w:rsidR="00275E78" w:rsidRPr="00EC584A">
        <w:rPr>
          <w:noProof/>
          <w:highlight w:val="yellow"/>
          <w:rPrChange w:id="2969" w:author="Ryan Lemos" w:date="2019-03-02T09:32:00Z">
            <w:rPr>
              <w:noProof/>
            </w:rPr>
          </w:rPrChange>
        </w:rPr>
        <w:t>9</w:t>
      </w:r>
      <w:r w:rsidRPr="00EC584A">
        <w:rPr>
          <w:noProof/>
          <w:highlight w:val="yellow"/>
          <w:rPrChange w:id="2970" w:author="Ryan Lemos" w:date="2019-03-02T09:32:00Z">
            <w:rPr>
              <w:noProof/>
            </w:rPr>
          </w:rPrChange>
        </w:rPr>
        <w:t>.</w:t>
      </w:r>
    </w:p>
    <w:p w14:paraId="7E9E19B6" w14:textId="77777777" w:rsidR="006C52DB" w:rsidRDefault="006C52DB" w:rsidP="000809C2">
      <w:pPr>
        <w:spacing w:line="240" w:lineRule="auto"/>
        <w:ind w:firstLine="0"/>
        <w:jc w:val="left"/>
        <w:rPr>
          <w:ins w:id="2971" w:author="Ryan Lemos" w:date="2019-04-29T11:13:00Z"/>
          <w:noProof/>
        </w:rPr>
      </w:pPr>
    </w:p>
    <w:p w14:paraId="124D63DD" w14:textId="77777777" w:rsidR="006C52DB" w:rsidRDefault="006C52DB" w:rsidP="000809C2">
      <w:pPr>
        <w:spacing w:line="240" w:lineRule="auto"/>
        <w:ind w:firstLine="0"/>
        <w:jc w:val="left"/>
        <w:rPr>
          <w:noProof/>
        </w:rPr>
      </w:pPr>
      <w:ins w:id="2972" w:author="Ryan Lemos" w:date="2019-04-29T11:13:00Z">
        <w:r w:rsidRPr="006C52DB">
          <w:rPr>
            <w:noProof/>
            <w:highlight w:val="yellow"/>
            <w:rPrChange w:id="2973" w:author="Ryan Lemos" w:date="2019-04-29T11:15:00Z">
              <w:rPr>
                <w:noProof/>
              </w:rPr>
            </w:rPrChange>
          </w:rPr>
          <w:t xml:space="preserve">GOOGLE. </w:t>
        </w:r>
        <w:r w:rsidRPr="001B55B1">
          <w:rPr>
            <w:b/>
            <w:noProof/>
            <w:highlight w:val="yellow"/>
            <w:rPrChange w:id="2974" w:author="Ryan Lemos" w:date="2019-05-02T06:25:00Z">
              <w:rPr>
                <w:noProof/>
              </w:rPr>
            </w:rPrChange>
          </w:rPr>
          <w:t>Introduction</w:t>
        </w:r>
      </w:ins>
      <w:ins w:id="2975" w:author="Ryan Lemos" w:date="2019-05-02T06:26:00Z">
        <w:r w:rsidR="001B55B1">
          <w:rPr>
            <w:noProof/>
            <w:highlight w:val="yellow"/>
          </w:rPr>
          <w:t>.</w:t>
        </w:r>
      </w:ins>
      <w:ins w:id="2976" w:author="Ryan Lemos" w:date="2019-04-29T11:13:00Z">
        <w:r w:rsidRPr="006C52DB">
          <w:rPr>
            <w:noProof/>
            <w:highlight w:val="yellow"/>
            <w:rPrChange w:id="2977" w:author="Ryan Lemos" w:date="2019-04-29T11:15:00Z">
              <w:rPr>
                <w:noProof/>
              </w:rPr>
            </w:rPrChange>
          </w:rPr>
          <w:t xml:space="preserve"> 2019b</w:t>
        </w:r>
      </w:ins>
      <w:ins w:id="2978" w:author="Ryan Lemos" w:date="2019-04-29T11:14:00Z">
        <w:r w:rsidRPr="006C52DB">
          <w:rPr>
            <w:noProof/>
            <w:highlight w:val="yellow"/>
            <w:rPrChange w:id="2979" w:author="Ryan Lemos" w:date="2019-04-29T11:15:00Z">
              <w:rPr>
                <w:noProof/>
              </w:rPr>
            </w:rPrChange>
          </w:rPr>
          <w:t>. Disponível em: &lt;https://material.io/design/introduction/#principles&gt;. Acesso em: 29 abr. 2019.</w:t>
        </w:r>
      </w:ins>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EC584A">
        <w:rPr>
          <w:noProof/>
          <w:highlight w:val="yellow"/>
          <w:rPrChange w:id="2980" w:author="Ryan Lemos" w:date="2019-03-02T09:32:00Z">
            <w:rPr>
              <w:noProof/>
            </w:rPr>
          </w:rPrChange>
        </w:rPr>
        <w:t xml:space="preserve">GUEDES, T. </w:t>
      </w:r>
      <w:r w:rsidRPr="00EC584A">
        <w:rPr>
          <w:b/>
          <w:noProof/>
          <w:highlight w:val="yellow"/>
          <w:rPrChange w:id="2981" w:author="Ryan Lemos" w:date="2019-03-02T09:32:00Z">
            <w:rPr>
              <w:b/>
              <w:noProof/>
            </w:rPr>
          </w:rPrChange>
        </w:rPr>
        <w:t xml:space="preserve">Crie aplicações com </w:t>
      </w:r>
      <w:r w:rsidR="00C05B5C" w:rsidRPr="00EC584A">
        <w:rPr>
          <w:b/>
          <w:noProof/>
          <w:highlight w:val="yellow"/>
          <w:rPrChange w:id="2982" w:author="Ryan Lemos" w:date="2019-03-02T09:32:00Z">
            <w:rPr>
              <w:b/>
              <w:noProof/>
            </w:rPr>
          </w:rPrChange>
        </w:rPr>
        <w:t>Angular</w:t>
      </w:r>
      <w:r w:rsidRPr="00EC584A">
        <w:rPr>
          <w:noProof/>
          <w:highlight w:val="yellow"/>
          <w:rPrChange w:id="2983" w:author="Ryan Lemos" w:date="2019-03-02T09:32:00Z">
            <w:rPr>
              <w:noProof/>
            </w:rPr>
          </w:rPrChange>
        </w:rPr>
        <w:t>: o novo Framework do Google. São Paulo: Casa do Código, 2017.</w:t>
      </w:r>
    </w:p>
    <w:p w14:paraId="23E03536" w14:textId="77777777" w:rsidR="00D339A1" w:rsidRDefault="00D339A1" w:rsidP="000809C2">
      <w:pPr>
        <w:spacing w:line="240" w:lineRule="auto"/>
        <w:ind w:firstLine="0"/>
        <w:jc w:val="left"/>
        <w:rPr>
          <w:noProof/>
        </w:rPr>
      </w:pPr>
    </w:p>
    <w:p w14:paraId="6B6612E9" w14:textId="77777777" w:rsidR="001D561A" w:rsidRPr="001D561A" w:rsidRDefault="00D339A1" w:rsidP="001D561A">
      <w:pPr>
        <w:spacing w:line="240" w:lineRule="auto"/>
        <w:ind w:firstLine="0"/>
        <w:jc w:val="left"/>
        <w:rPr>
          <w:noProof/>
        </w:rPr>
      </w:pPr>
      <w:r w:rsidRPr="005F1ECA">
        <w:rPr>
          <w:noProof/>
          <w:highlight w:val="yellow"/>
          <w:rPrChange w:id="2984" w:author="Ryan Lemos" w:date="2019-03-02T09:28:00Z">
            <w:rPr>
              <w:noProof/>
            </w:rPr>
          </w:rPrChange>
        </w:rPr>
        <w:t xml:space="preserve">HINZ, M. A. M. </w:t>
      </w:r>
      <w:r w:rsidRPr="005F1ECA">
        <w:rPr>
          <w:b/>
          <w:noProof/>
          <w:highlight w:val="yellow"/>
          <w:rPrChange w:id="2985" w:author="Ryan Lemos" w:date="2019-03-02T09:28:00Z">
            <w:rPr>
              <w:b/>
              <w:noProof/>
            </w:rPr>
          </w:rPrChange>
        </w:rPr>
        <w:t>Um estudo descritivo de novos algoritmos de criptografia.</w:t>
      </w:r>
      <w:r w:rsidRPr="005F1ECA">
        <w:rPr>
          <w:noProof/>
          <w:highlight w:val="yellow"/>
          <w:rPrChange w:id="2986" w:author="Ryan Lemos" w:date="2019-03-02T09:28:00Z">
            <w:rPr>
              <w:noProof/>
            </w:rPr>
          </w:rPrChange>
        </w:rPr>
        <w:t xml:space="preserve"> 2000. 58f. Monografia (Bacharel em Informática) - Universidade Federal de Pelotas, Pelotas, 2000. </w:t>
      </w:r>
      <w:r w:rsidR="001D561A" w:rsidRPr="005F1ECA">
        <w:rPr>
          <w:noProof/>
          <w:highlight w:val="yellow"/>
          <w:rPrChange w:id="2987" w:author="Ryan Lemos" w:date="2019-03-02T09:28:00Z">
            <w:rPr>
              <w:noProof/>
            </w:rPr>
          </w:rPrChange>
        </w:rPr>
        <w:t>Disponível em: &lt;</w:t>
      </w:r>
      <w:r w:rsidR="00E95C78" w:rsidRPr="005F1ECA">
        <w:rPr>
          <w:highlight w:val="yellow"/>
          <w:rPrChange w:id="2988" w:author="Ryan Lemos" w:date="2019-03-02T09:28:00Z">
            <w:rPr/>
          </w:rPrChange>
        </w:rPr>
        <w:t xml:space="preserve"> </w:t>
      </w:r>
      <w:r w:rsidR="00E95C78" w:rsidRPr="005F1ECA">
        <w:rPr>
          <w:noProof/>
          <w:highlight w:val="yellow"/>
          <w:rPrChange w:id="2989" w:author="Ryan Lemos" w:date="2019-03-02T09:28:00Z">
            <w:rPr>
              <w:noProof/>
            </w:rPr>
          </w:rPrChange>
        </w:rPr>
        <w:t xml:space="preserve">http://www.jabour.com.br/ufjf/apa/Mono-MarcoAntonio.pdf </w:t>
      </w:r>
      <w:r w:rsidR="001D561A" w:rsidRPr="005F1ECA">
        <w:rPr>
          <w:noProof/>
          <w:highlight w:val="yellow"/>
          <w:rPrChange w:id="2990" w:author="Ryan Lemos" w:date="2019-03-02T09:28:00Z">
            <w:rPr>
              <w:noProof/>
            </w:rPr>
          </w:rPrChange>
        </w:rPr>
        <w:t>&gt;. Acesso em:</w:t>
      </w:r>
      <w:r w:rsidR="00E95C78" w:rsidRPr="005F1ECA">
        <w:rPr>
          <w:noProof/>
          <w:highlight w:val="yellow"/>
          <w:rPrChange w:id="2991" w:author="Ryan Lemos" w:date="2019-03-02T09:28:00Z">
            <w:rPr>
              <w:noProof/>
            </w:rPr>
          </w:rPrChange>
        </w:rPr>
        <w:t xml:space="preserve"> 5 out. 2018.</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F1ECA">
        <w:rPr>
          <w:noProof/>
          <w:highlight w:val="yellow"/>
          <w:rPrChange w:id="2992" w:author="Ryan Lemos" w:date="2019-03-02T09:28:00Z">
            <w:rPr>
              <w:noProof/>
            </w:rPr>
          </w:rPrChange>
        </w:rPr>
        <w:t xml:space="preserve">HIRAMA, K. </w:t>
      </w:r>
      <w:r w:rsidRPr="005F1ECA">
        <w:rPr>
          <w:b/>
          <w:bCs/>
          <w:noProof/>
          <w:highlight w:val="yellow"/>
          <w:rPrChange w:id="2993" w:author="Ryan Lemos" w:date="2019-03-02T09:28:00Z">
            <w:rPr>
              <w:b/>
              <w:bCs/>
              <w:noProof/>
            </w:rPr>
          </w:rPrChange>
        </w:rPr>
        <w:t>Engenharia de Software:</w:t>
      </w:r>
      <w:r w:rsidRPr="005F1ECA">
        <w:rPr>
          <w:noProof/>
          <w:highlight w:val="yellow"/>
          <w:rPrChange w:id="2994" w:author="Ryan Lemos" w:date="2019-03-02T09:28:00Z">
            <w:rPr>
              <w:noProof/>
            </w:rPr>
          </w:rPrChange>
        </w:rPr>
        <w:t xml:space="preserve"> Qualidade e Produtividade com Tecnologia. </w:t>
      </w:r>
      <w:r w:rsidRPr="005F1ECA">
        <w:rPr>
          <w:noProof/>
          <w:highlight w:val="yellow"/>
          <w:lang w:val="en-US"/>
          <w:rPrChange w:id="2995" w:author="Ryan Lemos" w:date="2019-03-02T09:28:00Z">
            <w:rPr>
              <w:noProof/>
              <w:lang w:val="en-US"/>
            </w:rPr>
          </w:rPrChange>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EC584A">
        <w:rPr>
          <w:noProof/>
          <w:highlight w:val="yellow"/>
          <w:lang w:val="en-US"/>
          <w:rPrChange w:id="2996" w:author="Ryan Lemos" w:date="2019-03-02T09:30:00Z">
            <w:rPr>
              <w:noProof/>
              <w:lang w:val="en-US"/>
            </w:rPr>
          </w:rPrChange>
        </w:rPr>
        <w:t xml:space="preserve">INSTITUTE OF ELETRICAL AND ELETRONICS ENGINEERS. </w:t>
      </w:r>
      <w:r w:rsidRPr="00EC584A">
        <w:rPr>
          <w:b/>
          <w:bCs/>
          <w:noProof/>
          <w:highlight w:val="yellow"/>
          <w:lang w:val="en-US"/>
          <w:rPrChange w:id="2997" w:author="Ryan Lemos" w:date="2019-03-02T09:30:00Z">
            <w:rPr>
              <w:b/>
              <w:bCs/>
              <w:noProof/>
              <w:lang w:val="en-US"/>
            </w:rPr>
          </w:rPrChange>
        </w:rPr>
        <w:t>IEE</w:t>
      </w:r>
      <w:r w:rsidR="00E95C78" w:rsidRPr="00EC584A">
        <w:rPr>
          <w:b/>
          <w:bCs/>
          <w:noProof/>
          <w:highlight w:val="yellow"/>
          <w:lang w:val="en-US"/>
          <w:rPrChange w:id="2998" w:author="Ryan Lemos" w:date="2019-03-02T09:30:00Z">
            <w:rPr>
              <w:b/>
              <w:bCs/>
              <w:noProof/>
              <w:lang w:val="en-US"/>
            </w:rPr>
          </w:rPrChange>
        </w:rPr>
        <w:t>E</w:t>
      </w:r>
      <w:r w:rsidRPr="00EC584A">
        <w:rPr>
          <w:b/>
          <w:bCs/>
          <w:noProof/>
          <w:highlight w:val="yellow"/>
          <w:lang w:val="en-US"/>
          <w:rPrChange w:id="2999" w:author="Ryan Lemos" w:date="2019-03-02T09:30:00Z">
            <w:rPr>
              <w:b/>
              <w:bCs/>
              <w:noProof/>
              <w:lang w:val="en-US"/>
            </w:rPr>
          </w:rPrChange>
        </w:rPr>
        <w:t xml:space="preserve"> Std 610.12-1990:</w:t>
      </w:r>
      <w:r w:rsidRPr="00EC584A">
        <w:rPr>
          <w:noProof/>
          <w:highlight w:val="yellow"/>
          <w:lang w:val="en-US"/>
          <w:rPrChange w:id="3000" w:author="Ryan Lemos" w:date="2019-03-02T09:30:00Z">
            <w:rPr>
              <w:noProof/>
              <w:lang w:val="en-US"/>
            </w:rPr>
          </w:rPrChange>
        </w:rPr>
        <w:t xml:space="preserve"> IEEE Standard Glossary of Software Engineering Terminology. </w:t>
      </w:r>
      <w:r w:rsidRPr="006D241F">
        <w:rPr>
          <w:noProof/>
          <w:highlight w:val="yellow"/>
          <w:rPrChange w:id="3001" w:author="Ryan Lemos" w:date="2019-05-22T10:18:00Z">
            <w:rPr>
              <w:noProof/>
              <w:lang w:val="en-US"/>
            </w:rPr>
          </w:rPrChange>
        </w:rPr>
        <w:t>New York: [s.n.], 1990. 84 p.</w:t>
      </w:r>
      <w:r w:rsidR="001D561A" w:rsidRPr="006D241F">
        <w:rPr>
          <w:noProof/>
          <w:highlight w:val="yellow"/>
          <w:rPrChange w:id="3002" w:author="Ryan Lemos" w:date="2019-05-22T10:18:00Z">
            <w:rPr>
              <w:noProof/>
              <w:lang w:val="en-US"/>
            </w:rPr>
          </w:rPrChange>
        </w:rPr>
        <w:t xml:space="preserve"> </w:t>
      </w:r>
      <w:r w:rsidR="001D561A" w:rsidRPr="00EC584A">
        <w:rPr>
          <w:noProof/>
          <w:highlight w:val="yellow"/>
          <w:rPrChange w:id="3003" w:author="Ryan Lemos" w:date="2019-03-02T09:30:00Z">
            <w:rPr>
              <w:noProof/>
            </w:rPr>
          </w:rPrChange>
        </w:rPr>
        <w:t>Disponível em: &lt;</w:t>
      </w:r>
      <w:r w:rsidR="00E95C78" w:rsidRPr="00EC584A">
        <w:rPr>
          <w:highlight w:val="yellow"/>
          <w:rPrChange w:id="3004" w:author="Ryan Lemos" w:date="2019-03-02T09:30:00Z">
            <w:rPr/>
          </w:rPrChange>
        </w:rPr>
        <w:t xml:space="preserve"> </w:t>
      </w:r>
      <w:r w:rsidR="009D2A48" w:rsidRPr="00EC584A">
        <w:rPr>
          <w:highlight w:val="yellow"/>
          <w:rPrChange w:id="3005" w:author="Ryan Lemos" w:date="2019-03-02T09:30:00Z">
            <w:rPr/>
          </w:rPrChange>
        </w:rPr>
        <w:t>http://www.mit.jyu.fi/ope/kurssit/TIES462/Materiaalit/IEEE_SoftwareEngGlossary.pdf</w:t>
      </w:r>
      <w:r w:rsidR="001D561A" w:rsidRPr="00EC584A">
        <w:rPr>
          <w:noProof/>
          <w:highlight w:val="yellow"/>
          <w:rPrChange w:id="3006" w:author="Ryan Lemos" w:date="2019-03-02T09:30:00Z">
            <w:rPr>
              <w:noProof/>
            </w:rPr>
          </w:rPrChange>
        </w:rPr>
        <w:t>&gt;. Acesso em:</w:t>
      </w:r>
      <w:r w:rsidR="00E95C78" w:rsidRPr="00EC584A">
        <w:rPr>
          <w:noProof/>
          <w:highlight w:val="yellow"/>
          <w:rPrChange w:id="3007" w:author="Ryan Lemos" w:date="2019-03-02T09:30:00Z">
            <w:rPr>
              <w:noProof/>
            </w:rPr>
          </w:rPrChange>
        </w:rPr>
        <w:t xml:space="preserve"> 9 set. 2018.</w:t>
      </w:r>
    </w:p>
    <w:p w14:paraId="4BACDFFD" w14:textId="77777777" w:rsidR="00D339A1" w:rsidRPr="006D241F" w:rsidRDefault="00D339A1" w:rsidP="000809C2">
      <w:pPr>
        <w:spacing w:line="240" w:lineRule="auto"/>
        <w:ind w:firstLine="0"/>
        <w:jc w:val="left"/>
        <w:rPr>
          <w:noProof/>
          <w:rPrChange w:id="3008" w:author="Ryan Lemos" w:date="2019-05-22T10:18:00Z">
            <w:rPr>
              <w:noProof/>
              <w:lang w:val="en-US"/>
            </w:rPr>
          </w:rPrChange>
        </w:rPr>
      </w:pPr>
    </w:p>
    <w:p w14:paraId="4219BBF6" w14:textId="77777777" w:rsidR="00D339A1" w:rsidRPr="006D241F" w:rsidRDefault="00D339A1" w:rsidP="000809C2">
      <w:pPr>
        <w:spacing w:line="240" w:lineRule="auto"/>
        <w:ind w:firstLine="0"/>
        <w:jc w:val="left"/>
        <w:rPr>
          <w:noProof/>
          <w:rPrChange w:id="3009" w:author="Ryan Lemos" w:date="2019-05-22T10:18:00Z">
            <w:rPr>
              <w:noProof/>
              <w:lang w:val="en-US"/>
            </w:rPr>
          </w:rPrChange>
        </w:rPr>
      </w:pPr>
      <w:r w:rsidRPr="006D241F">
        <w:rPr>
          <w:noProof/>
          <w:highlight w:val="yellow"/>
          <w:rPrChange w:id="3010" w:author="Ryan Lemos" w:date="2019-05-22T10:18:00Z">
            <w:rPr>
              <w:noProof/>
              <w:lang w:val="en-US"/>
            </w:rPr>
          </w:rPrChange>
        </w:rPr>
        <w:t xml:space="preserve">LOCKHART, J. </w:t>
      </w:r>
      <w:r w:rsidRPr="006D241F">
        <w:rPr>
          <w:b/>
          <w:bCs/>
          <w:noProof/>
          <w:highlight w:val="yellow"/>
          <w:rPrChange w:id="3011" w:author="Ryan Lemos" w:date="2019-05-22T10:18:00Z">
            <w:rPr>
              <w:b/>
              <w:bCs/>
              <w:noProof/>
              <w:lang w:val="en-US"/>
            </w:rPr>
          </w:rPrChange>
        </w:rPr>
        <w:t>PHP Moderno</w:t>
      </w:r>
      <w:r w:rsidRPr="006D241F">
        <w:rPr>
          <w:noProof/>
          <w:highlight w:val="yellow"/>
          <w:rPrChange w:id="3012" w:author="Ryan Lemos" w:date="2019-05-22T10:18:00Z">
            <w:rPr>
              <w:noProof/>
              <w:lang w:val="en-US"/>
            </w:rPr>
          </w:rPrChange>
        </w:rPr>
        <w:t>. São Paulo: Novatec, 2015.</w:t>
      </w:r>
      <w:r w:rsidR="007742D4" w:rsidRPr="006D241F">
        <w:rPr>
          <w:noProof/>
          <w:rPrChange w:id="3013" w:author="Ryan Lemos" w:date="2019-05-22T10:18:00Z">
            <w:rPr>
              <w:noProof/>
              <w:lang w:val="en-US"/>
            </w:rPr>
          </w:rPrChange>
        </w:rPr>
        <w:t xml:space="preserve"> </w:t>
      </w:r>
    </w:p>
    <w:p w14:paraId="704C980B" w14:textId="77777777" w:rsidR="00D339A1" w:rsidRPr="006D241F" w:rsidDel="00F35D6F" w:rsidRDefault="00D339A1" w:rsidP="000809C2">
      <w:pPr>
        <w:spacing w:line="240" w:lineRule="auto"/>
        <w:ind w:firstLine="0"/>
        <w:jc w:val="left"/>
        <w:rPr>
          <w:del w:id="3014" w:author="Ryan Lemos" w:date="2019-03-02T09:36:00Z"/>
          <w:noProof/>
          <w:rPrChange w:id="3015" w:author="Ryan Lemos" w:date="2019-05-22T10:18:00Z">
            <w:rPr>
              <w:del w:id="3016" w:author="Ryan Lemos" w:date="2019-03-02T09:36:00Z"/>
              <w:noProof/>
              <w:lang w:val="en-US"/>
            </w:rPr>
          </w:rPrChange>
        </w:rPr>
      </w:pPr>
    </w:p>
    <w:p w14:paraId="4571C95E" w14:textId="77777777" w:rsidR="00F97B7F" w:rsidRPr="006D241F" w:rsidRDefault="00D339A1" w:rsidP="000809C2">
      <w:pPr>
        <w:spacing w:line="240" w:lineRule="auto"/>
        <w:ind w:firstLine="0"/>
        <w:jc w:val="left"/>
        <w:rPr>
          <w:ins w:id="3017" w:author="Ryan Lemos" w:date="2019-02-20T08:43:00Z"/>
          <w:noProof/>
          <w:rPrChange w:id="3018" w:author="Ryan Lemos" w:date="2019-05-22T10:18:00Z">
            <w:rPr>
              <w:ins w:id="3019" w:author="Ryan Lemos" w:date="2019-02-20T08:43:00Z"/>
              <w:noProof/>
              <w:lang w:val="en-US"/>
            </w:rPr>
          </w:rPrChange>
        </w:rPr>
      </w:pPr>
      <w:del w:id="3020"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6D241F" w:rsidDel="00F35D6F">
          <w:rPr>
            <w:noProof/>
            <w:rPrChange w:id="3021" w:author="Ryan Lemos" w:date="2019-05-22T10:18:00Z">
              <w:rPr>
                <w:noProof/>
                <w:lang w:val="en-US"/>
              </w:rPr>
            </w:rPrChange>
          </w:rPr>
          <w:delText>5. ed. São Paulo: Atlas, 2003.</w:delText>
        </w:r>
      </w:del>
    </w:p>
    <w:p w14:paraId="3947003A" w14:textId="77777777" w:rsidR="00F97B7F" w:rsidRDefault="00F97B7F" w:rsidP="000809C2">
      <w:pPr>
        <w:spacing w:line="240" w:lineRule="auto"/>
        <w:ind w:firstLine="0"/>
        <w:jc w:val="left"/>
        <w:rPr>
          <w:ins w:id="3022" w:author="Ryan Lemos" w:date="2019-05-02T06:21:00Z"/>
          <w:noProof/>
        </w:rPr>
      </w:pPr>
      <w:ins w:id="3023" w:author="Ryan Lemos" w:date="2019-02-20T08:43:00Z">
        <w:r w:rsidRPr="00EC584A">
          <w:rPr>
            <w:noProof/>
            <w:highlight w:val="yellow"/>
            <w:lang w:val="en-US"/>
            <w:rPrChange w:id="3024" w:author="Ryan Lemos" w:date="2019-03-02T09:31:00Z">
              <w:rPr>
                <w:noProof/>
                <w:lang w:val="en-US"/>
              </w:rPr>
            </w:rPrChange>
          </w:rPr>
          <w:t xml:space="preserve">MASSÉ, M. </w:t>
        </w:r>
        <w:r w:rsidRPr="00EC584A">
          <w:rPr>
            <w:b/>
            <w:noProof/>
            <w:highlight w:val="yellow"/>
            <w:lang w:val="en-US"/>
            <w:rPrChange w:id="3025" w:author="Ryan Lemos" w:date="2019-03-02T09:31:00Z">
              <w:rPr>
                <w:noProof/>
                <w:lang w:val="en-US"/>
              </w:rPr>
            </w:rPrChange>
          </w:rPr>
          <w:t>RES</w:t>
        </w:r>
      </w:ins>
      <w:ins w:id="3026" w:author="Ryan Lemos" w:date="2019-02-20T08:44:00Z">
        <w:r w:rsidRPr="00EC584A">
          <w:rPr>
            <w:b/>
            <w:noProof/>
            <w:highlight w:val="yellow"/>
            <w:lang w:val="en-US"/>
            <w:rPrChange w:id="3027" w:author="Ryan Lemos" w:date="2019-03-02T09:31:00Z">
              <w:rPr>
                <w:noProof/>
                <w:lang w:val="en-US"/>
              </w:rPr>
            </w:rPrChange>
          </w:rPr>
          <w:t>T API</w:t>
        </w:r>
        <w:r w:rsidRPr="00EC584A">
          <w:rPr>
            <w:b/>
            <w:noProof/>
            <w:highlight w:val="yellow"/>
            <w:lang w:val="en-US"/>
            <w:rPrChange w:id="3028" w:author="Ryan Lemos" w:date="2019-03-02T09:31:00Z">
              <w:rPr>
                <w:b/>
                <w:noProof/>
                <w:lang w:val="en-US"/>
              </w:rPr>
            </w:rPrChange>
          </w:rPr>
          <w:t xml:space="preserve">: </w:t>
        </w:r>
        <w:r w:rsidRPr="00EC584A">
          <w:rPr>
            <w:noProof/>
            <w:highlight w:val="yellow"/>
            <w:lang w:val="en-US"/>
            <w:rPrChange w:id="3029" w:author="Ryan Lemos" w:date="2019-03-02T09:31:00Z">
              <w:rPr>
                <w:noProof/>
                <w:lang w:val="en-US"/>
              </w:rPr>
            </w:rPrChange>
          </w:rPr>
          <w:t>Design RuleBook.</w:t>
        </w:r>
      </w:ins>
      <w:ins w:id="3030" w:author="Ryan Lemos" w:date="2019-02-20T08:45:00Z">
        <w:r w:rsidRPr="00EC584A">
          <w:rPr>
            <w:noProof/>
            <w:highlight w:val="yellow"/>
            <w:lang w:val="en-US"/>
            <w:rPrChange w:id="3031" w:author="Ryan Lemos" w:date="2019-03-02T09:31:00Z">
              <w:rPr>
                <w:noProof/>
                <w:lang w:val="en-US"/>
              </w:rPr>
            </w:rPrChange>
          </w:rPr>
          <w:t xml:space="preserve"> </w:t>
        </w:r>
        <w:r w:rsidRPr="006D241F">
          <w:rPr>
            <w:noProof/>
            <w:highlight w:val="yellow"/>
            <w:rPrChange w:id="3032" w:author="Ryan Lemos" w:date="2019-05-22T10:18:00Z">
              <w:rPr>
                <w:noProof/>
                <w:lang w:val="en-US"/>
              </w:rPr>
            </w:rPrChange>
          </w:rPr>
          <w:t>Sebastopol:</w:t>
        </w:r>
        <w:r w:rsidRPr="00EC584A">
          <w:rPr>
            <w:noProof/>
            <w:highlight w:val="yellow"/>
            <w:rPrChange w:id="3033" w:author="Ryan Lemos" w:date="2019-03-02T09:31:00Z">
              <w:rPr>
                <w:noProof/>
              </w:rPr>
            </w:rPrChange>
          </w:rPr>
          <w:t xml:space="preserve"> O'Reilly, 2012.</w:t>
        </w:r>
      </w:ins>
    </w:p>
    <w:p w14:paraId="73E08C2E" w14:textId="77777777" w:rsidR="008051B4" w:rsidRDefault="008051B4" w:rsidP="000809C2">
      <w:pPr>
        <w:spacing w:line="240" w:lineRule="auto"/>
        <w:ind w:firstLine="0"/>
        <w:jc w:val="left"/>
        <w:rPr>
          <w:ins w:id="3034" w:author="Ryan Lemos" w:date="2019-05-02T06:21:00Z"/>
          <w:noProof/>
        </w:rPr>
      </w:pPr>
    </w:p>
    <w:p w14:paraId="086EBC1F" w14:textId="77777777" w:rsidR="008051B4" w:rsidRPr="006D241F" w:rsidRDefault="008051B4" w:rsidP="000809C2">
      <w:pPr>
        <w:spacing w:line="240" w:lineRule="auto"/>
        <w:ind w:firstLine="0"/>
        <w:jc w:val="left"/>
        <w:rPr>
          <w:noProof/>
          <w:rPrChange w:id="3035" w:author="Ryan Lemos" w:date="2019-05-22T10:18:00Z">
            <w:rPr>
              <w:noProof/>
              <w:lang w:val="en-US"/>
            </w:rPr>
          </w:rPrChange>
        </w:rPr>
      </w:pPr>
      <w:ins w:id="3036" w:author="Ryan Lemos" w:date="2019-05-02T06:21:00Z">
        <w:r w:rsidRPr="008051B4">
          <w:rPr>
            <w:noProof/>
            <w:highlight w:val="yellow"/>
            <w:rPrChange w:id="3037" w:author="Ryan Lemos" w:date="2019-05-02T06:22:00Z">
              <w:rPr>
                <w:noProof/>
              </w:rPr>
            </w:rPrChange>
          </w:rPr>
          <w:t xml:space="preserve">MATERIALIZE. </w:t>
        </w:r>
        <w:r w:rsidRPr="008051B4">
          <w:rPr>
            <w:b/>
            <w:noProof/>
            <w:highlight w:val="yellow"/>
            <w:rPrChange w:id="3038" w:author="Ryan Lemos" w:date="2019-05-02T06:22:00Z">
              <w:rPr>
                <w:noProof/>
              </w:rPr>
            </w:rPrChange>
          </w:rPr>
          <w:t>Materialize</w:t>
        </w:r>
      </w:ins>
      <w:ins w:id="3039" w:author="Ryan Lemos" w:date="2019-05-02T06:26:00Z">
        <w:r w:rsidR="001B55B1">
          <w:rPr>
            <w:noProof/>
            <w:highlight w:val="yellow"/>
          </w:rPr>
          <w:t>.</w:t>
        </w:r>
        <w:r w:rsidR="001B55B1" w:rsidRPr="001B55B1">
          <w:rPr>
            <w:noProof/>
            <w:highlight w:val="yellow"/>
            <w:rPrChange w:id="3040" w:author="Ryan Lemos" w:date="2019-05-02T06:26:00Z">
              <w:rPr>
                <w:b/>
                <w:noProof/>
                <w:highlight w:val="yellow"/>
              </w:rPr>
            </w:rPrChange>
          </w:rPr>
          <w:t xml:space="preserve"> 2019</w:t>
        </w:r>
      </w:ins>
      <w:ins w:id="3041" w:author="Ryan Lemos" w:date="2019-05-02T06:21:00Z">
        <w:r w:rsidRPr="008051B4">
          <w:rPr>
            <w:noProof/>
            <w:highlight w:val="yellow"/>
            <w:rPrChange w:id="3042" w:author="Ryan Lemos" w:date="2019-05-02T06:22:00Z">
              <w:rPr>
                <w:noProof/>
              </w:rPr>
            </w:rPrChange>
          </w:rPr>
          <w:t xml:space="preserve">. Disponível em: &lt;http://archives.materializecss.com/0.100.2/&gt;. Acesso em: </w:t>
        </w:r>
      </w:ins>
      <w:ins w:id="3043" w:author="Ryan Lemos" w:date="2019-05-02T06:22:00Z">
        <w:r w:rsidRPr="008051B4">
          <w:rPr>
            <w:noProof/>
            <w:highlight w:val="yellow"/>
            <w:rPrChange w:id="3044" w:author="Ryan Lemos" w:date="2019-05-02T06:22:00Z">
              <w:rPr>
                <w:noProof/>
              </w:rPr>
            </w:rPrChange>
          </w:rPr>
          <w:t>25 abr. 2019.</w:t>
        </w:r>
      </w:ins>
    </w:p>
    <w:p w14:paraId="1B33AB09" w14:textId="77777777" w:rsidR="00D339A1" w:rsidRPr="006D241F" w:rsidRDefault="00D339A1" w:rsidP="000809C2">
      <w:pPr>
        <w:spacing w:line="240" w:lineRule="auto"/>
        <w:ind w:firstLine="0"/>
        <w:jc w:val="left"/>
        <w:rPr>
          <w:noProof/>
          <w:rPrChange w:id="3045" w:author="Ryan Lemos" w:date="2019-05-22T10:18:00Z">
            <w:rPr>
              <w:noProof/>
              <w:lang w:val="en-US"/>
            </w:rPr>
          </w:rPrChange>
        </w:rPr>
      </w:pPr>
    </w:p>
    <w:p w14:paraId="28352D78" w14:textId="77777777" w:rsidR="00D339A1" w:rsidRDefault="00D339A1" w:rsidP="000809C2">
      <w:pPr>
        <w:spacing w:line="240" w:lineRule="auto"/>
        <w:ind w:firstLine="0"/>
        <w:jc w:val="left"/>
        <w:rPr>
          <w:noProof/>
        </w:rPr>
      </w:pPr>
      <w:r w:rsidRPr="006D241F">
        <w:rPr>
          <w:noProof/>
          <w:highlight w:val="yellow"/>
          <w:rPrChange w:id="3046" w:author="Ryan Lemos" w:date="2019-05-22T10:18:00Z">
            <w:rPr>
              <w:noProof/>
              <w:lang w:val="en-US"/>
            </w:rPr>
          </w:rPrChange>
        </w:rPr>
        <w:t xml:space="preserve">MCFARLAND, D. S. </w:t>
      </w:r>
      <w:r w:rsidRPr="006D241F">
        <w:rPr>
          <w:b/>
          <w:bCs/>
          <w:noProof/>
          <w:highlight w:val="yellow"/>
          <w:rPrChange w:id="3047" w:author="Ryan Lemos" w:date="2019-05-22T10:18:00Z">
            <w:rPr>
              <w:b/>
              <w:bCs/>
              <w:noProof/>
              <w:lang w:val="en-US"/>
            </w:rPr>
          </w:rPrChange>
        </w:rPr>
        <w:t>CSS3:</w:t>
      </w:r>
      <w:r w:rsidRPr="006D241F">
        <w:rPr>
          <w:noProof/>
          <w:highlight w:val="yellow"/>
          <w:rPrChange w:id="3048" w:author="Ryan Lemos" w:date="2019-05-22T10:18:00Z">
            <w:rPr>
              <w:noProof/>
              <w:lang w:val="en-US"/>
            </w:rPr>
          </w:rPrChange>
        </w:rPr>
        <w:t xml:space="preserve"> the missing manual. </w:t>
      </w:r>
      <w:r w:rsidRPr="00EC584A">
        <w:rPr>
          <w:noProof/>
          <w:highlight w:val="yellow"/>
          <w:rPrChange w:id="3049" w:author="Ryan Lemos" w:date="2019-03-02T09:31:00Z">
            <w:rPr>
              <w:noProof/>
            </w:rPr>
          </w:rPrChange>
        </w:rPr>
        <w:t>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F1ECA">
        <w:rPr>
          <w:noProof/>
          <w:highlight w:val="yellow"/>
          <w:rPrChange w:id="3050" w:author="Ryan Lemos" w:date="2019-03-02T09:27:00Z">
            <w:rPr>
              <w:noProof/>
            </w:rPr>
          </w:rPrChange>
        </w:rPr>
        <w:t xml:space="preserve">MELO NETO, J. A. D. </w:t>
      </w:r>
      <w:r w:rsidRPr="005F1ECA">
        <w:rPr>
          <w:i/>
          <w:noProof/>
          <w:highlight w:val="yellow"/>
          <w:rPrChange w:id="3051" w:author="Ryan Lemos" w:date="2019-03-02T09:27:00Z">
            <w:rPr>
              <w:i/>
              <w:noProof/>
            </w:rPr>
          </w:rPrChange>
        </w:rPr>
        <w:t>et al.</w:t>
      </w:r>
      <w:r w:rsidRPr="005F1ECA">
        <w:rPr>
          <w:noProof/>
          <w:highlight w:val="yellow"/>
          <w:rPrChange w:id="3052" w:author="Ryan Lemos" w:date="2019-03-02T09:27:00Z">
            <w:rPr>
              <w:noProof/>
            </w:rPr>
          </w:rPrChange>
        </w:rPr>
        <w:t xml:space="preserve"> </w:t>
      </w:r>
      <w:r w:rsidRPr="005F1ECA">
        <w:rPr>
          <w:b/>
          <w:bCs/>
          <w:noProof/>
          <w:highlight w:val="yellow"/>
          <w:rPrChange w:id="3053" w:author="Ryan Lemos" w:date="2019-03-02T09:27:00Z">
            <w:rPr>
              <w:b/>
              <w:bCs/>
              <w:noProof/>
            </w:rPr>
          </w:rPrChange>
        </w:rPr>
        <w:t>Educação a distância:</w:t>
      </w:r>
      <w:r w:rsidRPr="005F1ECA">
        <w:rPr>
          <w:noProof/>
          <w:highlight w:val="yellow"/>
          <w:rPrChange w:id="3054" w:author="Ryan Lemos" w:date="2019-03-02T09:27:00Z">
            <w:rPr>
              <w:noProof/>
            </w:rPr>
          </w:rPrChange>
        </w:rPr>
        <w:t xml:space="preserve"> o estado da arte. São Paulo: Pearson Education do Brasil, v. 2, 2012.</w:t>
      </w:r>
    </w:p>
    <w:p w14:paraId="77AC82FE" w14:textId="77777777" w:rsidR="00D339A1" w:rsidRDefault="00D339A1" w:rsidP="000809C2">
      <w:pPr>
        <w:spacing w:line="240" w:lineRule="auto"/>
        <w:ind w:firstLine="0"/>
        <w:jc w:val="left"/>
        <w:rPr>
          <w:noProof/>
        </w:rPr>
      </w:pPr>
    </w:p>
    <w:p w14:paraId="302A3832" w14:textId="77777777" w:rsidR="00D339A1" w:rsidRPr="00D339A1" w:rsidRDefault="00D339A1" w:rsidP="000809C2">
      <w:pPr>
        <w:spacing w:line="240" w:lineRule="auto"/>
        <w:ind w:firstLine="0"/>
        <w:jc w:val="left"/>
        <w:rPr>
          <w:noProof/>
        </w:rPr>
      </w:pPr>
      <w:r w:rsidRPr="005F1ECA">
        <w:rPr>
          <w:noProof/>
          <w:highlight w:val="yellow"/>
          <w:rPrChange w:id="3055" w:author="Ryan Lemos" w:date="2019-03-02T09:28:00Z">
            <w:rPr>
              <w:noProof/>
            </w:rPr>
          </w:rPrChange>
        </w:rPr>
        <w:t xml:space="preserve">MORENO, E. D.; PEREIRA, F. D.; CHIARAMONTE, R. B. </w:t>
      </w:r>
      <w:r w:rsidRPr="005F1ECA">
        <w:rPr>
          <w:b/>
          <w:bCs/>
          <w:noProof/>
          <w:highlight w:val="yellow"/>
          <w:rPrChange w:id="3056" w:author="Ryan Lemos" w:date="2019-03-02T09:28:00Z">
            <w:rPr>
              <w:b/>
              <w:bCs/>
              <w:noProof/>
            </w:rPr>
          </w:rPrChange>
        </w:rPr>
        <w:t>Criptografia em Hardware e Software</w:t>
      </w:r>
      <w:r w:rsidRPr="005F1ECA">
        <w:rPr>
          <w:noProof/>
          <w:highlight w:val="yellow"/>
          <w:rPrChange w:id="3057" w:author="Ryan Lemos" w:date="2019-03-02T09:28:00Z">
            <w:rPr>
              <w:noProof/>
            </w:rPr>
          </w:rPrChange>
        </w:rPr>
        <w:t>. São Paulo: Novatec, 2005.</w:t>
      </w:r>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EC584A">
        <w:rPr>
          <w:noProof/>
          <w:highlight w:val="yellow"/>
          <w:rPrChange w:id="3058" w:author="Ryan Lemos" w:date="2019-03-02T09:29:00Z">
            <w:rPr>
              <w:noProof/>
            </w:rPr>
          </w:rPrChange>
        </w:rPr>
        <w:t xml:space="preserve">OTWELL, T. </w:t>
      </w:r>
      <w:r w:rsidRPr="00EC584A">
        <w:rPr>
          <w:b/>
          <w:noProof/>
          <w:highlight w:val="yellow"/>
          <w:rPrChange w:id="3059" w:author="Ryan Lemos" w:date="2019-03-02T09:29:00Z">
            <w:rPr>
              <w:b/>
              <w:noProof/>
            </w:rPr>
          </w:rPrChange>
        </w:rPr>
        <w:t>Encryption.</w:t>
      </w:r>
      <w:r w:rsidRPr="00EC584A">
        <w:rPr>
          <w:noProof/>
          <w:highlight w:val="yellow"/>
          <w:rPrChange w:id="3060" w:author="Ryan Lemos" w:date="2019-03-02T09:29:00Z">
            <w:rPr>
              <w:noProof/>
            </w:rPr>
          </w:rPrChange>
        </w:rPr>
        <w:t xml:space="preserve"> 2018. Disponível em: &lt;https://laravel.com/docs/5.7/encryption&gt;. Acesso em: 05 out. 2018.</w:t>
      </w:r>
    </w:p>
    <w:p w14:paraId="3547F866" w14:textId="77777777" w:rsidR="00D339A1" w:rsidRDefault="00D339A1" w:rsidP="000809C2">
      <w:pPr>
        <w:spacing w:line="240" w:lineRule="auto"/>
        <w:ind w:firstLine="0"/>
        <w:jc w:val="left"/>
        <w:rPr>
          <w:noProof/>
        </w:rPr>
      </w:pPr>
    </w:p>
    <w:p w14:paraId="25113C78" w14:textId="77777777" w:rsidR="00D339A1" w:rsidRPr="00D339A1" w:rsidRDefault="00D339A1" w:rsidP="000809C2">
      <w:pPr>
        <w:spacing w:line="240" w:lineRule="auto"/>
        <w:ind w:firstLine="0"/>
        <w:jc w:val="left"/>
        <w:rPr>
          <w:noProof/>
        </w:rPr>
      </w:pPr>
      <w:r w:rsidRPr="005F1ECA">
        <w:rPr>
          <w:noProof/>
          <w:highlight w:val="yellow"/>
          <w:rPrChange w:id="3061" w:author="Ryan Lemos" w:date="2019-03-02T09:28:00Z">
            <w:rPr>
              <w:noProof/>
            </w:rPr>
          </w:rPrChange>
        </w:rPr>
        <w:t xml:space="preserve">PHP. </w:t>
      </w:r>
      <w:r w:rsidRPr="005F1ECA">
        <w:rPr>
          <w:b/>
          <w:noProof/>
          <w:highlight w:val="yellow"/>
          <w:rPrChange w:id="3062" w:author="Ryan Lemos" w:date="2019-03-02T09:28:00Z">
            <w:rPr>
              <w:b/>
              <w:noProof/>
            </w:rPr>
          </w:rPrChange>
        </w:rPr>
        <w:t>Modelo de Armazenamento Criptografado.</w:t>
      </w:r>
      <w:r w:rsidRPr="005F1ECA">
        <w:rPr>
          <w:noProof/>
          <w:highlight w:val="yellow"/>
          <w:rPrChange w:id="3063" w:author="Ryan Lemos" w:date="2019-03-02T09:28:00Z">
            <w:rPr>
              <w:noProof/>
            </w:rPr>
          </w:rPrChange>
        </w:rPr>
        <w:t xml:space="preserve"> 2018a. Disponível em: &lt;https://secure.php.net/manual/pt_BR/security.database.storage.php&gt;. Acesso em: 05 out. 2018.</w:t>
      </w:r>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F1ECA">
        <w:rPr>
          <w:noProof/>
          <w:highlight w:val="yellow"/>
          <w:rPrChange w:id="3064" w:author="Ryan Lemos" w:date="2019-03-02T09:28:00Z">
            <w:rPr>
              <w:noProof/>
            </w:rPr>
          </w:rPrChange>
        </w:rPr>
        <w:t xml:space="preserve">PHP. </w:t>
      </w:r>
      <w:r w:rsidRPr="005F1ECA">
        <w:rPr>
          <w:b/>
          <w:noProof/>
          <w:highlight w:val="yellow"/>
          <w:rPrChange w:id="3065" w:author="Ryan Lemos" w:date="2019-03-02T09:28:00Z">
            <w:rPr>
              <w:b/>
              <w:noProof/>
            </w:rPr>
          </w:rPrChange>
        </w:rPr>
        <w:t>O que é o PHP?</w:t>
      </w:r>
      <w:r w:rsidRPr="005F1ECA">
        <w:rPr>
          <w:noProof/>
          <w:highlight w:val="yellow"/>
          <w:rPrChange w:id="3066" w:author="Ryan Lemos" w:date="2019-03-02T09:28:00Z">
            <w:rPr>
              <w:noProof/>
            </w:rPr>
          </w:rPrChange>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F1ECA">
        <w:rPr>
          <w:noProof/>
          <w:highlight w:val="yellow"/>
          <w:rPrChange w:id="3067" w:author="Ryan Lemos" w:date="2019-03-02T09:28:00Z">
            <w:rPr>
              <w:noProof/>
            </w:rPr>
          </w:rPrChange>
        </w:rPr>
        <w:t xml:space="preserve">PRESSMAN, R. S. </w:t>
      </w:r>
      <w:r w:rsidRPr="005F1ECA">
        <w:rPr>
          <w:b/>
          <w:bCs/>
          <w:noProof/>
          <w:highlight w:val="yellow"/>
          <w:rPrChange w:id="3068" w:author="Ryan Lemos" w:date="2019-03-02T09:28:00Z">
            <w:rPr>
              <w:b/>
              <w:bCs/>
              <w:noProof/>
            </w:rPr>
          </w:rPrChange>
        </w:rPr>
        <w:t>Engenharia de Software:</w:t>
      </w:r>
      <w:r w:rsidRPr="005F1ECA">
        <w:rPr>
          <w:noProof/>
          <w:highlight w:val="yellow"/>
          <w:rPrChange w:id="3069" w:author="Ryan Lemos" w:date="2019-03-02T09:28:00Z">
            <w:rPr>
              <w:noProof/>
            </w:rPr>
          </w:rPrChange>
        </w:rPr>
        <w:t xml:space="preserve"> Uma abordagem Profissional. </w:t>
      </w:r>
      <w:r w:rsidRPr="005F1ECA">
        <w:rPr>
          <w:noProof/>
          <w:highlight w:val="yellow"/>
          <w:lang w:val="en-US"/>
          <w:rPrChange w:id="3070" w:author="Ryan Lemos" w:date="2019-03-02T09:28:00Z">
            <w:rPr>
              <w:noProof/>
              <w:lang w:val="en-US"/>
            </w:rPr>
          </w:rPrChange>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6D241F" w:rsidRDefault="00D339A1" w:rsidP="001D561A">
      <w:pPr>
        <w:spacing w:line="240" w:lineRule="auto"/>
        <w:ind w:firstLine="0"/>
        <w:jc w:val="left"/>
        <w:rPr>
          <w:noProof/>
          <w:lang w:val="en-US"/>
          <w:rPrChange w:id="3071" w:author="Ryan Lemos" w:date="2019-05-22T10:18:00Z">
            <w:rPr>
              <w:noProof/>
            </w:rPr>
          </w:rPrChange>
        </w:rPr>
      </w:pPr>
      <w:r w:rsidRPr="00EC584A">
        <w:rPr>
          <w:noProof/>
          <w:highlight w:val="yellow"/>
          <w:lang w:val="en-US"/>
          <w:rPrChange w:id="3072" w:author="Ryan Lemos" w:date="2019-03-02T09:31:00Z">
            <w:rPr>
              <w:noProof/>
              <w:lang w:val="en-US"/>
            </w:rPr>
          </w:rPrChange>
        </w:rPr>
        <w:lastRenderedPageBreak/>
        <w:t xml:space="preserve">ROBBINS, J. N. </w:t>
      </w:r>
      <w:r w:rsidRPr="00EC584A">
        <w:rPr>
          <w:b/>
          <w:bCs/>
          <w:noProof/>
          <w:highlight w:val="yellow"/>
          <w:lang w:val="en-US"/>
          <w:rPrChange w:id="3073" w:author="Ryan Lemos" w:date="2019-03-02T09:31:00Z">
            <w:rPr>
              <w:b/>
              <w:bCs/>
              <w:noProof/>
              <w:lang w:val="en-US"/>
            </w:rPr>
          </w:rPrChange>
        </w:rPr>
        <w:t>HTML5:</w:t>
      </w:r>
      <w:r w:rsidRPr="00EC584A">
        <w:rPr>
          <w:noProof/>
          <w:highlight w:val="yellow"/>
          <w:lang w:val="en-US"/>
          <w:rPrChange w:id="3074" w:author="Ryan Lemos" w:date="2019-03-02T09:31:00Z">
            <w:rPr>
              <w:noProof/>
              <w:lang w:val="en-US"/>
            </w:rPr>
          </w:rPrChange>
        </w:rPr>
        <w:t xml:space="preserve"> Pocket Reference. 5. ed. </w:t>
      </w:r>
      <w:r w:rsidRPr="006D241F">
        <w:rPr>
          <w:noProof/>
          <w:highlight w:val="yellow"/>
          <w:lang w:val="en-US"/>
          <w:rPrChange w:id="3075" w:author="Ryan Lemos" w:date="2019-05-22T10:18:00Z">
            <w:rPr>
              <w:noProof/>
            </w:rPr>
          </w:rPrChange>
        </w:rPr>
        <w:t>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ins w:id="3076" w:author="Ryan Lemos" w:date="2019-02-18T09:57:00Z"/>
          <w:noProof/>
        </w:rPr>
      </w:pPr>
      <w:r w:rsidRPr="00EC584A">
        <w:rPr>
          <w:noProof/>
          <w:highlight w:val="yellow"/>
          <w:lang w:val="en-US"/>
          <w:rPrChange w:id="3077" w:author="Ryan Lemos" w:date="2019-03-02T09:29:00Z">
            <w:rPr>
              <w:noProof/>
              <w:lang w:val="en-US"/>
            </w:rPr>
          </w:rPrChange>
        </w:rPr>
        <w:t xml:space="preserve">SANDHU, R. S. Role-based Access Control. In: </w:t>
      </w:r>
      <w:r w:rsidRPr="00EC584A">
        <w:rPr>
          <w:b/>
          <w:noProof/>
          <w:highlight w:val="yellow"/>
          <w:lang w:val="en-US"/>
          <w:rPrChange w:id="3078" w:author="Ryan Lemos" w:date="2019-03-02T09:29:00Z">
            <w:rPr>
              <w:b/>
              <w:noProof/>
              <w:lang w:val="en-US"/>
            </w:rPr>
          </w:rPrChange>
        </w:rPr>
        <w:t>Advances in Computers.</w:t>
      </w:r>
      <w:r w:rsidRPr="00EC584A">
        <w:rPr>
          <w:noProof/>
          <w:highlight w:val="yellow"/>
          <w:lang w:val="en-US"/>
          <w:rPrChange w:id="3079" w:author="Ryan Lemos" w:date="2019-03-02T09:29:00Z">
            <w:rPr>
              <w:noProof/>
              <w:lang w:val="en-US"/>
            </w:rPr>
          </w:rPrChange>
        </w:rPr>
        <w:t xml:space="preserve"> Fairfax: Academic Press, v. 46, 1998. p. 237-286. </w:t>
      </w:r>
      <w:r w:rsidRPr="00EC584A">
        <w:rPr>
          <w:noProof/>
          <w:highlight w:val="yellow"/>
          <w:rPrChange w:id="3080" w:author="Ryan Lemos" w:date="2019-03-02T09:29:00Z">
            <w:rPr>
              <w:noProof/>
            </w:rPr>
          </w:rPrChange>
        </w:rPr>
        <w:t>Disponível em: &lt;http://www.profsandhu.com/articles/advcom/adv_comp_rbac.pdf&gt;. Acesso em: 5 out. 2018.</w:t>
      </w:r>
    </w:p>
    <w:p w14:paraId="00AE8835" w14:textId="77777777" w:rsidR="001A0B14" w:rsidRDefault="001A0B14" w:rsidP="000809C2">
      <w:pPr>
        <w:spacing w:line="240" w:lineRule="auto"/>
        <w:ind w:firstLine="0"/>
        <w:jc w:val="left"/>
        <w:rPr>
          <w:ins w:id="3081" w:author="Ryan Lemos" w:date="2019-02-18T09:57:00Z"/>
          <w:noProof/>
        </w:rPr>
      </w:pPr>
    </w:p>
    <w:p w14:paraId="42AC0922" w14:textId="77777777" w:rsidR="00F80769" w:rsidRPr="001A0B14" w:rsidRDefault="001A0B14" w:rsidP="000809C2">
      <w:pPr>
        <w:spacing w:line="240" w:lineRule="auto"/>
        <w:ind w:firstLine="0"/>
        <w:jc w:val="left"/>
        <w:rPr>
          <w:noProof/>
        </w:rPr>
      </w:pPr>
      <w:ins w:id="3082" w:author="Ryan Lemos" w:date="2019-02-18T09:57:00Z">
        <w:r w:rsidRPr="00F35D6F">
          <w:rPr>
            <w:noProof/>
            <w:highlight w:val="yellow"/>
            <w:rPrChange w:id="3083" w:author="Ryan Lemos" w:date="2019-03-02T09:36:00Z">
              <w:rPr>
                <w:noProof/>
              </w:rPr>
            </w:rPrChange>
          </w:rPr>
          <w:t>SANTOS, L.</w:t>
        </w:r>
      </w:ins>
      <w:ins w:id="3084" w:author="Ryan Lemos" w:date="2019-02-18T09:58:00Z">
        <w:r w:rsidRPr="00F35D6F">
          <w:rPr>
            <w:noProof/>
            <w:highlight w:val="yellow"/>
            <w:rPrChange w:id="3085" w:author="Ryan Lemos" w:date="2019-03-02T09:36:00Z">
              <w:rPr>
                <w:noProof/>
              </w:rPr>
            </w:rPrChange>
          </w:rPr>
          <w:t xml:space="preserve"> dos. </w:t>
        </w:r>
        <w:r w:rsidRPr="00F35D6F">
          <w:rPr>
            <w:b/>
            <w:noProof/>
            <w:highlight w:val="yellow"/>
            <w:rPrChange w:id="3086" w:author="Ryan Lemos" w:date="2019-03-02T09:36:00Z">
              <w:rPr>
                <w:noProof/>
              </w:rPr>
            </w:rPrChange>
          </w:rPr>
          <w:t>Como escrever boas histórias de usuário (User Stories)</w:t>
        </w:r>
        <w:r w:rsidRPr="00F35D6F">
          <w:rPr>
            <w:b/>
            <w:noProof/>
            <w:highlight w:val="yellow"/>
            <w:rPrChange w:id="3087" w:author="Ryan Lemos" w:date="2019-03-02T09:36:00Z">
              <w:rPr>
                <w:b/>
                <w:noProof/>
              </w:rPr>
            </w:rPrChange>
          </w:rPr>
          <w:t xml:space="preserve">. </w:t>
        </w:r>
        <w:r w:rsidRPr="00F35D6F">
          <w:rPr>
            <w:noProof/>
            <w:highlight w:val="yellow"/>
            <w:rPrChange w:id="3088" w:author="Ryan Lemos" w:date="2019-03-02T09:36:00Z">
              <w:rPr>
                <w:noProof/>
              </w:rPr>
            </w:rPrChange>
          </w:rPr>
          <w:t>2017. Disponível em: &lt;https://medium.com/vertice/como-escrever-boas-users-stories-hist%C3%B3rias-de-usu%C3%A1rios-b29c75043fac&gt;</w:t>
        </w:r>
      </w:ins>
      <w:ins w:id="3089" w:author="Ryan Lemos" w:date="2019-02-18T09:59:00Z">
        <w:r w:rsidRPr="00F35D6F">
          <w:rPr>
            <w:noProof/>
            <w:highlight w:val="yellow"/>
            <w:rPrChange w:id="3090" w:author="Ryan Lemos" w:date="2019-03-02T09:36:00Z">
              <w:rPr>
                <w:noProof/>
              </w:rPr>
            </w:rPrChange>
          </w:rPr>
          <w:t>. Acesso em: 17 fev. 2019.</w:t>
        </w:r>
      </w:ins>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F1ECA">
        <w:rPr>
          <w:noProof/>
          <w:highlight w:val="yellow"/>
          <w:rPrChange w:id="3091" w:author="Ryan Lemos" w:date="2019-03-02T09:27:00Z">
            <w:rPr>
              <w:noProof/>
            </w:rPr>
          </w:rPrChange>
        </w:rPr>
        <w:t xml:space="preserve">SEVERINO, A. J. </w:t>
      </w:r>
      <w:r w:rsidRPr="005F1ECA">
        <w:rPr>
          <w:b/>
          <w:bCs/>
          <w:noProof/>
          <w:highlight w:val="yellow"/>
          <w:rPrChange w:id="3092" w:author="Ryan Lemos" w:date="2019-03-02T09:27:00Z">
            <w:rPr>
              <w:b/>
              <w:bCs/>
              <w:noProof/>
            </w:rPr>
          </w:rPrChange>
        </w:rPr>
        <w:t>Metodologia de trabalho científico</w:t>
      </w:r>
      <w:r w:rsidRPr="005F1ECA">
        <w:rPr>
          <w:noProof/>
          <w:highlight w:val="yellow"/>
          <w:rPrChange w:id="3093" w:author="Ryan Lemos" w:date="2019-03-02T09:27:00Z">
            <w:rPr>
              <w:noProof/>
            </w:rPr>
          </w:rPrChange>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EC584A">
        <w:rPr>
          <w:noProof/>
          <w:highlight w:val="yellow"/>
          <w:rPrChange w:id="3094" w:author="Ryan Lemos" w:date="2019-03-02T09:33:00Z">
            <w:rPr>
              <w:noProof/>
            </w:rPr>
          </w:rPrChange>
        </w:rPr>
        <w:t xml:space="preserve">SILBERCHATZ, A.; KORTH, H. F.; SUDARSHAN, S. </w:t>
      </w:r>
      <w:r w:rsidRPr="00EC584A">
        <w:rPr>
          <w:b/>
          <w:bCs/>
          <w:noProof/>
          <w:highlight w:val="yellow"/>
          <w:rPrChange w:id="3095" w:author="Ryan Lemos" w:date="2019-03-02T09:33:00Z">
            <w:rPr>
              <w:b/>
              <w:bCs/>
              <w:noProof/>
            </w:rPr>
          </w:rPrChange>
        </w:rPr>
        <w:t>Sistema de Banco de Dados</w:t>
      </w:r>
      <w:r w:rsidRPr="00EC584A">
        <w:rPr>
          <w:noProof/>
          <w:highlight w:val="yellow"/>
          <w:rPrChange w:id="3096" w:author="Ryan Lemos" w:date="2019-03-02T09:33:00Z">
            <w:rPr>
              <w:noProof/>
            </w:rPr>
          </w:rPrChange>
        </w:rPr>
        <w:t xml:space="preserve">. </w:t>
      </w:r>
      <w:r w:rsidRPr="00EC584A">
        <w:rPr>
          <w:noProof/>
          <w:highlight w:val="yellow"/>
          <w:lang w:val="en-US"/>
          <w:rPrChange w:id="3097" w:author="Ryan Lemos" w:date="2019-03-02T09:33:00Z">
            <w:rPr>
              <w:noProof/>
              <w:lang w:val="en-US"/>
            </w:rPr>
          </w:rPrChange>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EC584A">
        <w:rPr>
          <w:noProof/>
          <w:highlight w:val="yellow"/>
          <w:lang w:val="en-US"/>
          <w:rPrChange w:id="3098" w:author="Ryan Lemos" w:date="2019-03-02T09:30:00Z">
            <w:rPr>
              <w:noProof/>
              <w:lang w:val="en-US"/>
            </w:rPr>
          </w:rPrChange>
        </w:rPr>
        <w:t xml:space="preserve">SILVER, B. </w:t>
      </w:r>
      <w:r w:rsidRPr="00EC584A">
        <w:rPr>
          <w:b/>
          <w:bCs/>
          <w:noProof/>
          <w:highlight w:val="yellow"/>
          <w:lang w:val="en-US"/>
          <w:rPrChange w:id="3099" w:author="Ryan Lemos" w:date="2019-03-02T09:30:00Z">
            <w:rPr>
              <w:b/>
              <w:bCs/>
              <w:noProof/>
              <w:lang w:val="en-US"/>
            </w:rPr>
          </w:rPrChange>
        </w:rPr>
        <w:t>BPMN Method and Style:</w:t>
      </w:r>
      <w:r w:rsidRPr="00EC584A">
        <w:rPr>
          <w:noProof/>
          <w:highlight w:val="yellow"/>
          <w:lang w:val="en-US"/>
          <w:rPrChange w:id="3100" w:author="Ryan Lemos" w:date="2019-03-02T09:30:00Z">
            <w:rPr>
              <w:noProof/>
              <w:lang w:val="en-US"/>
            </w:rPr>
          </w:rPrChange>
        </w:rPr>
        <w:t xml:space="preserve"> with Bpmn Implementer's Guide. </w:t>
      </w:r>
      <w:r w:rsidRPr="00EC584A">
        <w:rPr>
          <w:noProof/>
          <w:highlight w:val="yellow"/>
          <w:rPrChange w:id="3101" w:author="Ryan Lemos" w:date="2019-03-02T09:30:00Z">
            <w:rPr>
              <w:noProof/>
            </w:rPr>
          </w:rPrChange>
        </w:rPr>
        <w:t>2. ed. Altadena: Cody-Cassidy Press, 2017</w:t>
      </w:r>
      <w:r w:rsidR="00A33B79" w:rsidRPr="00EC584A">
        <w:rPr>
          <w:noProof/>
          <w:highlight w:val="yellow"/>
          <w:rPrChange w:id="3102" w:author="Ryan Lemos" w:date="2019-03-02T09:30:00Z">
            <w:rPr>
              <w:noProof/>
            </w:rPr>
          </w:rPrChange>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EC584A">
        <w:rPr>
          <w:noProof/>
          <w:highlight w:val="yellow"/>
          <w:rPrChange w:id="3103" w:author="Ryan Lemos" w:date="2019-03-02T09:32:00Z">
            <w:rPr>
              <w:noProof/>
            </w:rPr>
          </w:rPrChange>
        </w:rPr>
        <w:t xml:space="preserve">SKLAR, D. </w:t>
      </w:r>
      <w:r w:rsidRPr="00EC584A">
        <w:rPr>
          <w:b/>
          <w:bCs/>
          <w:noProof/>
          <w:highlight w:val="yellow"/>
          <w:rPrChange w:id="3104" w:author="Ryan Lemos" w:date="2019-03-02T09:32:00Z">
            <w:rPr>
              <w:b/>
              <w:bCs/>
              <w:noProof/>
            </w:rPr>
          </w:rPrChange>
        </w:rPr>
        <w:t>Aprendendo PHP:</w:t>
      </w:r>
      <w:r w:rsidRPr="00EC584A">
        <w:rPr>
          <w:noProof/>
          <w:highlight w:val="yellow"/>
          <w:rPrChange w:id="3105" w:author="Ryan Lemos" w:date="2019-03-02T09:32:00Z">
            <w:rPr>
              <w:noProof/>
            </w:rPr>
          </w:rPrChange>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EC584A">
        <w:rPr>
          <w:noProof/>
          <w:highlight w:val="yellow"/>
          <w:rPrChange w:id="3106" w:author="Ryan Lemos" w:date="2019-03-02T09:29:00Z">
            <w:rPr>
              <w:noProof/>
            </w:rPr>
          </w:rPrChange>
        </w:rPr>
        <w:t xml:space="preserve">SOMMERVILLE, I. </w:t>
      </w:r>
      <w:r w:rsidRPr="00EC584A">
        <w:rPr>
          <w:b/>
          <w:bCs/>
          <w:noProof/>
          <w:highlight w:val="yellow"/>
          <w:rPrChange w:id="3107" w:author="Ryan Lemos" w:date="2019-03-02T09:29:00Z">
            <w:rPr>
              <w:b/>
              <w:bCs/>
              <w:noProof/>
            </w:rPr>
          </w:rPrChange>
        </w:rPr>
        <w:t>Engenharia de Software</w:t>
      </w:r>
      <w:r w:rsidRPr="00EC584A">
        <w:rPr>
          <w:noProof/>
          <w:highlight w:val="yellow"/>
          <w:rPrChange w:id="3108" w:author="Ryan Lemos" w:date="2019-03-02T09:29:00Z">
            <w:rPr>
              <w:noProof/>
            </w:rPr>
          </w:rPrChange>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EC584A">
        <w:rPr>
          <w:noProof/>
          <w:highlight w:val="yellow"/>
          <w:rPrChange w:id="3109" w:author="Ryan Lemos" w:date="2019-03-02T09:32:00Z">
            <w:rPr>
              <w:noProof/>
            </w:rPr>
          </w:rPrChange>
        </w:rPr>
        <w:t xml:space="preserve">STAUFFER, M. </w:t>
      </w:r>
      <w:r w:rsidRPr="00EC584A">
        <w:rPr>
          <w:b/>
          <w:bCs/>
          <w:noProof/>
          <w:highlight w:val="yellow"/>
          <w:rPrChange w:id="3110" w:author="Ryan Lemos" w:date="2019-03-02T09:32:00Z">
            <w:rPr>
              <w:b/>
              <w:bCs/>
              <w:noProof/>
            </w:rPr>
          </w:rPrChange>
        </w:rPr>
        <w:t>Desenvolvendo com Laravel:</w:t>
      </w:r>
      <w:r w:rsidRPr="00EC584A">
        <w:rPr>
          <w:noProof/>
          <w:highlight w:val="yellow"/>
          <w:rPrChange w:id="3111" w:author="Ryan Lemos" w:date="2019-03-02T09:32:00Z">
            <w:rPr>
              <w:noProof/>
            </w:rPr>
          </w:rPrChange>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EC584A">
        <w:rPr>
          <w:noProof/>
          <w:highlight w:val="yellow"/>
          <w:rPrChange w:id="3112" w:author="Ryan Lemos" w:date="2019-03-02T09:30:00Z">
            <w:rPr>
              <w:noProof/>
            </w:rPr>
          </w:rPrChange>
        </w:rPr>
        <w:t xml:space="preserve">TELES, V. M. </w:t>
      </w:r>
      <w:r w:rsidRPr="00EC584A">
        <w:rPr>
          <w:b/>
          <w:bCs/>
          <w:noProof/>
          <w:highlight w:val="yellow"/>
          <w:rPrChange w:id="3113" w:author="Ryan Lemos" w:date="2019-03-02T09:30:00Z">
            <w:rPr>
              <w:b/>
              <w:bCs/>
              <w:noProof/>
            </w:rPr>
          </w:rPrChange>
        </w:rPr>
        <w:t>Extreme Programming:</w:t>
      </w:r>
      <w:r w:rsidRPr="00EC584A">
        <w:rPr>
          <w:noProof/>
          <w:highlight w:val="yellow"/>
          <w:rPrChange w:id="3114" w:author="Ryan Lemos" w:date="2019-03-02T09:30:00Z">
            <w:rPr>
              <w:noProof/>
            </w:rPr>
          </w:rPrChange>
        </w:rPr>
        <w:t xml:space="preserve"> Aprenda como encantar seus usuários desenvolvendo software com agilidade e alta qualidade. 2. ed. São Paulo: Novatec, 2014.</w:t>
      </w:r>
    </w:p>
    <w:p w14:paraId="2EECD88F" w14:textId="77777777" w:rsidR="00D339A1" w:rsidDel="00F35D6F" w:rsidRDefault="00D339A1" w:rsidP="000809C2">
      <w:pPr>
        <w:spacing w:line="240" w:lineRule="auto"/>
        <w:ind w:firstLine="0"/>
        <w:jc w:val="left"/>
        <w:rPr>
          <w:del w:id="3115" w:author="Ryan Lemos" w:date="2019-03-02T09:36:00Z"/>
          <w:noProof/>
        </w:rPr>
      </w:pPr>
    </w:p>
    <w:p w14:paraId="4F3CB3A6" w14:textId="77777777" w:rsidR="00D339A1" w:rsidRPr="00D339A1" w:rsidDel="00F35D6F" w:rsidRDefault="00D339A1" w:rsidP="000809C2">
      <w:pPr>
        <w:spacing w:line="240" w:lineRule="auto"/>
        <w:ind w:firstLine="0"/>
        <w:jc w:val="left"/>
        <w:rPr>
          <w:del w:id="3116" w:author="Ryan Lemos" w:date="2019-03-02T09:36:00Z"/>
          <w:noProof/>
        </w:rPr>
      </w:pPr>
      <w:del w:id="3117"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F1ECA">
        <w:rPr>
          <w:noProof/>
          <w:highlight w:val="yellow"/>
          <w:rPrChange w:id="3118" w:author="Ryan Lemos" w:date="2019-03-02T09:27:00Z">
            <w:rPr>
              <w:noProof/>
            </w:rPr>
          </w:rPrChange>
        </w:rPr>
        <w:t xml:space="preserve">WIZARD. </w:t>
      </w:r>
      <w:r w:rsidRPr="005F1ECA">
        <w:rPr>
          <w:b/>
          <w:bCs/>
          <w:noProof/>
          <w:highlight w:val="yellow"/>
          <w:rPrChange w:id="3119" w:author="Ryan Lemos" w:date="2019-03-02T09:27:00Z">
            <w:rPr>
              <w:b/>
              <w:bCs/>
              <w:noProof/>
            </w:rPr>
          </w:rPrChange>
        </w:rPr>
        <w:t>Experiências Wizard</w:t>
      </w:r>
      <w:r w:rsidRPr="005F1ECA">
        <w:rPr>
          <w:noProof/>
          <w:highlight w:val="yellow"/>
          <w:rPrChange w:id="3120" w:author="Ryan Lemos" w:date="2019-03-02T09:27:00Z">
            <w:rPr>
              <w:noProof/>
            </w:rPr>
          </w:rPrChange>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F1ECA">
        <w:rPr>
          <w:noProof/>
          <w:highlight w:val="yellow"/>
          <w:rPrChange w:id="3121" w:author="Ryan Lemos" w:date="2019-03-02T09:27:00Z">
            <w:rPr>
              <w:noProof/>
            </w:rPr>
          </w:rPrChange>
        </w:rPr>
        <w:t xml:space="preserve">WIZARD. </w:t>
      </w:r>
      <w:r w:rsidRPr="005F1ECA">
        <w:rPr>
          <w:b/>
          <w:bCs/>
          <w:noProof/>
          <w:highlight w:val="yellow"/>
          <w:rPrChange w:id="3122" w:author="Ryan Lemos" w:date="2019-03-02T09:27:00Z">
            <w:rPr>
              <w:b/>
              <w:bCs/>
              <w:noProof/>
            </w:rPr>
          </w:rPrChange>
        </w:rPr>
        <w:t>Sobre a Wizard</w:t>
      </w:r>
      <w:r w:rsidRPr="005F1ECA">
        <w:rPr>
          <w:noProof/>
          <w:highlight w:val="yellow"/>
          <w:rPrChange w:id="3123" w:author="Ryan Lemos" w:date="2019-03-02T09:27:00Z">
            <w:rPr>
              <w:noProof/>
            </w:rPr>
          </w:rPrChange>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EC584A">
        <w:rPr>
          <w:noProof/>
          <w:highlight w:val="yellow"/>
          <w:rPrChange w:id="3124" w:author="Ryan Lemos" w:date="2019-03-02T09:29:00Z">
            <w:rPr>
              <w:noProof/>
            </w:rPr>
          </w:rPrChange>
        </w:rPr>
        <w:t xml:space="preserve">ZAPATER, M.; SUZUKI, R. </w:t>
      </w:r>
      <w:r w:rsidRPr="00EC584A">
        <w:rPr>
          <w:b/>
          <w:noProof/>
          <w:highlight w:val="yellow"/>
          <w:rPrChange w:id="3125" w:author="Ryan Lemos" w:date="2019-03-02T09:29:00Z">
            <w:rPr>
              <w:b/>
              <w:noProof/>
            </w:rPr>
          </w:rPrChange>
        </w:rPr>
        <w:t>Segurança da Informação:</w:t>
      </w:r>
      <w:r w:rsidRPr="00EC584A">
        <w:rPr>
          <w:noProof/>
          <w:highlight w:val="yellow"/>
          <w:rPrChange w:id="3126"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3127"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12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07" w:author="Ryan Lemos" w:date="2019-07-28T18:23:00Z" w:initials="RL">
    <w:p w14:paraId="1A90DA8B" w14:textId="38E31B32" w:rsidR="00021305" w:rsidRDefault="00021305">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FA51B1" w14:textId="77777777" w:rsidR="005B6230" w:rsidRDefault="005B6230" w:rsidP="00C24B28">
      <w:pPr>
        <w:spacing w:line="240" w:lineRule="auto"/>
      </w:pPr>
      <w:r>
        <w:separator/>
      </w:r>
    </w:p>
  </w:endnote>
  <w:endnote w:type="continuationSeparator" w:id="0">
    <w:p w14:paraId="0E3001A8" w14:textId="77777777" w:rsidR="005B6230" w:rsidRDefault="005B623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7D83E" w14:textId="77777777" w:rsidR="005B6230" w:rsidRDefault="005B6230" w:rsidP="00C24B28">
      <w:pPr>
        <w:spacing w:line="240" w:lineRule="auto"/>
      </w:pPr>
      <w:r>
        <w:separator/>
      </w:r>
    </w:p>
  </w:footnote>
  <w:footnote w:type="continuationSeparator" w:id="0">
    <w:p w14:paraId="1C2E94B8" w14:textId="77777777" w:rsidR="005B6230" w:rsidRDefault="005B623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4F46AF" w:rsidRDefault="004F46A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4F46AF" w:rsidRDefault="004F46A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4F46AF" w:rsidRDefault="004F46A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4F46AF" w:rsidRDefault="004F46A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4F46AF" w:rsidRDefault="004F46A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4F46AF" w:rsidRDefault="004F46A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4F46AF" w:rsidRPr="00C1350C" w:rsidRDefault="004F46AF">
    <w:pPr>
      <w:pStyle w:val="Cabealho"/>
      <w:jc w:val="right"/>
      <w:rPr>
        <w:sz w:val="20"/>
        <w:szCs w:val="20"/>
      </w:rPr>
    </w:pPr>
  </w:p>
  <w:p w14:paraId="4574301F" w14:textId="77777777" w:rsidR="004F46AF" w:rsidRPr="00475C34" w:rsidRDefault="004F46A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4F46AF" w:rsidRPr="00C1350C" w:rsidRDefault="004F46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26055"/>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07" Type="http://schemas.openxmlformats.org/officeDocument/2006/relationships/image" Target="media/image94.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comments" Target="comments.xml"/><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microsoft.com/office/2011/relationships/commentsExtended" Target="commentsExtended.xml"/><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6/09/relationships/commentsIds" Target="commentsIds.xm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0.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A56274A-985F-4387-9F56-390102B74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104</Pages>
  <Words>19242</Words>
  <Characters>103910</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122907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cp:revision>
  <cp:lastPrinted>2018-11-06T01:42:00Z</cp:lastPrinted>
  <dcterms:created xsi:type="dcterms:W3CDTF">2019-07-28T20:26:00Z</dcterms:created>
  <dcterms:modified xsi:type="dcterms:W3CDTF">2019-07-28T21:59:00Z</dcterms:modified>
</cp:coreProperties>
</file>