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 xml:space="preserve">Hypertext </w:t>
      </w:r>
      <w:proofErr w:type="spellStart"/>
      <w:r w:rsidRPr="00596E44">
        <w:rPr>
          <w:i/>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ins>
      <w:r w:rsidR="00753186">
        <w:rPr>
          <w:noProof/>
        </w:rPr>
      </w:r>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ins>
      <w:r>
        <w:rPr>
          <w:noProof/>
        </w:rPr>
      </w:r>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ins>
      <w:r>
        <w:rPr>
          <w:noProof/>
        </w:rPr>
      </w:r>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ins>
      <w:r>
        <w:rPr>
          <w:noProof/>
        </w:rPr>
      </w:r>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ins>
      <w:r>
        <w:rPr>
          <w:noProof/>
        </w:rPr>
      </w:r>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ins>
      <w:r>
        <w:rPr>
          <w:noProof/>
        </w:rPr>
      </w:r>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ins>
      <w:r>
        <w:rPr>
          <w:noProof/>
        </w:rPr>
      </w:r>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ins>
      <w:r>
        <w:rPr>
          <w:noProof/>
        </w:rPr>
      </w:r>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ins>
      <w:r>
        <w:rPr>
          <w:noProof/>
        </w:rPr>
      </w:r>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ins>
      <w:r>
        <w:rPr>
          <w:noProof/>
        </w:rPr>
      </w:r>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ins>
      <w:r>
        <w:rPr>
          <w:noProof/>
        </w:rPr>
      </w:r>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ins>
      <w:r>
        <w:rPr>
          <w:noProof/>
        </w:rPr>
      </w:r>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ins>
      <w:r>
        <w:rPr>
          <w:noProof/>
        </w:rPr>
      </w:r>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ins>
      <w:r>
        <w:rPr>
          <w:noProof/>
        </w:rPr>
      </w:r>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ins>
      <w:r>
        <w:rPr>
          <w:noProof/>
        </w:rPr>
      </w:r>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ins>
      <w:r>
        <w:rPr>
          <w:noProof/>
        </w:rPr>
      </w:r>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ins>
      <w:r>
        <w:rPr>
          <w:noProof/>
        </w:rPr>
      </w:r>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ins>
      <w:r>
        <w:rPr>
          <w:noProof/>
        </w:rPr>
      </w:r>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ins>
      <w:r>
        <w:rPr>
          <w:noProof/>
        </w:rPr>
      </w:r>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ins>
      <w:r>
        <w:rPr>
          <w:noProof/>
        </w:rPr>
      </w:r>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ins>
      <w:r>
        <w:rPr>
          <w:noProof/>
        </w:rPr>
      </w:r>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ins>
      <w:r>
        <w:rPr>
          <w:noProof/>
        </w:rPr>
      </w:r>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ins>
      <w:r>
        <w:rPr>
          <w:noProof/>
        </w:rPr>
      </w:r>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ins>
      <w:r>
        <w:rPr>
          <w:noProof/>
        </w:rPr>
      </w:r>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ins>
      <w:r>
        <w:rPr>
          <w:noProof/>
        </w:rPr>
      </w:r>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ins>
      <w:r>
        <w:rPr>
          <w:noProof/>
        </w:rPr>
      </w:r>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ins>
      <w:r>
        <w:rPr>
          <w:noProof/>
        </w:rPr>
      </w:r>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ins>
      <w:r>
        <w:rPr>
          <w:noProof/>
        </w:rPr>
      </w:r>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ins>
      <w:r>
        <w:rPr>
          <w:noProof/>
        </w:rPr>
      </w:r>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ins>
      <w:r>
        <w:rPr>
          <w:noProof/>
        </w:rPr>
      </w:r>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ins>
      <w:r>
        <w:rPr>
          <w:noProof/>
        </w:rPr>
      </w:r>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ins>
      <w:r>
        <w:rPr>
          <w:noProof/>
        </w:rPr>
      </w:r>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ins>
      <w:r>
        <w:rPr>
          <w:noProof/>
        </w:rPr>
      </w:r>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ins>
      <w:r>
        <w:rPr>
          <w:noProof/>
        </w:rPr>
      </w:r>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ins>
      <w:r>
        <w:rPr>
          <w:noProof/>
        </w:rPr>
      </w:r>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ins>
      <w:r>
        <w:rPr>
          <w:noProof/>
        </w:rPr>
      </w:r>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ins>
      <w:r>
        <w:rPr>
          <w:noProof/>
        </w:rPr>
      </w:r>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ins>
      <w:r>
        <w:rPr>
          <w:noProof/>
        </w:rPr>
      </w:r>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ins>
      <w:r>
        <w:rPr>
          <w:noProof/>
        </w:rPr>
      </w:r>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ins>
      <w:r>
        <w:rPr>
          <w:noProof/>
        </w:rPr>
      </w:r>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ins>
      <w:r>
        <w:rPr>
          <w:noProof/>
        </w:rPr>
      </w:r>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ins>
      <w:r>
        <w:rPr>
          <w:noProof/>
        </w:rPr>
      </w:r>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ins>
      <w:r>
        <w:rPr>
          <w:noProof/>
        </w:rPr>
      </w:r>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ins>
      <w:r>
        <w:rPr>
          <w:noProof/>
        </w:rPr>
      </w:r>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ins>
      <w:r>
        <w:rPr>
          <w:noProof/>
        </w:rPr>
      </w:r>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ins>
      <w:r>
        <w:rPr>
          <w:noProof/>
        </w:rPr>
      </w:r>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ins>
      <w:r>
        <w:rPr>
          <w:noProof/>
        </w:rPr>
      </w:r>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lang w:eastAsia="pt-BR"/>
            <w:rPrChange w:id="24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lang w:eastAsia="pt-BR"/>
            <w:rPrChange w:id="25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lang w:eastAsia="pt-BR"/>
            <w:rPrChange w:id="265"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lang w:eastAsia="pt-BR"/>
            <w:rPrChange w:id="273"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lang w:eastAsia="pt-BR"/>
            <w:rPrChange w:id="281"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lang w:eastAsia="pt-BR"/>
            <w:rPrChange w:id="289"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lang w:eastAsia="pt-BR"/>
            <w:rPrChange w:id="29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lang w:eastAsia="pt-BR"/>
            <w:rPrChange w:id="30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lang w:eastAsia="pt-BR"/>
            <w:rPrChange w:id="315"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fldSimple w:instr=" SEQ Figura \* ARABIC ">
        <w:r w:rsidR="00483DF4">
          <w:rPr>
            <w:noProof/>
          </w:rPr>
          <w:t>1</w:t>
        </w:r>
      </w:fldSimple>
      <w:bookmarkEnd w:id="374"/>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fldSimple w:instr=" SEQ Figura \* ARABIC ">
        <w:r w:rsidR="00483DF4">
          <w:rPr>
            <w:noProof/>
          </w:rPr>
          <w:t>2</w:t>
        </w:r>
      </w:fldSimple>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fldSimple w:instr=" SEQ Figura \* ARABIC ">
        <w:r w:rsidR="00483DF4">
          <w:rPr>
            <w:noProof/>
          </w:rPr>
          <w:t>3</w:t>
        </w:r>
      </w:fldSimple>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fldSimple w:instr=" SEQ Figura \* ARABIC ">
        <w:r w:rsidR="00483DF4">
          <w:rPr>
            <w:noProof/>
          </w:rPr>
          <w:t>4</w:t>
        </w:r>
      </w:fldSimple>
      <w:bookmarkEnd w:id="377"/>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335A9F51" w:rsidR="00D61CB9" w:rsidRDefault="00D61CB9" w:rsidP="00FC0021">
      <w:pPr>
        <w:pStyle w:val="Ttulo3"/>
      </w:pPr>
      <w:bookmarkStart w:id="379" w:name="_Toc17133779"/>
      <w:r>
        <w:t>C</w:t>
      </w:r>
      <w:del w:id="380" w:author="Ryan Lemos" w:date="2019-08-26T09:01:00Z">
        <w:r w:rsidDel="00C33B5F">
          <w:delText>riptografia</w:delText>
        </w:r>
        <w:r w:rsidR="00C04015" w:rsidDel="00C33B5F">
          <w:delText xml:space="preserve"> e c</w:delText>
        </w:r>
      </w:del>
      <w:r w:rsidR="00C04015">
        <w:t>ontrole de acesso</w:t>
      </w:r>
      <w:r w:rsidR="00F71835">
        <w:t>s</w:t>
      </w:r>
      <w:bookmarkEnd w:id="379"/>
    </w:p>
    <w:p w14:paraId="76438C9E" w14:textId="77777777" w:rsidR="00C04015" w:rsidRPr="00FC0021" w:rsidRDefault="00C04015" w:rsidP="00FC0021"/>
    <w:p w14:paraId="18768BB4" w14:textId="16297856" w:rsidR="00CE2C77" w:rsidRPr="00CE2C77" w:rsidDel="00C33B5F" w:rsidRDefault="00CE2C77" w:rsidP="00CE2C77">
      <w:pPr>
        <w:rPr>
          <w:del w:id="381" w:author="Ryan Lemos" w:date="2019-08-26T09:01:00Z"/>
        </w:rPr>
      </w:pPr>
      <w:del w:id="382" w:author="Ryan Lemos" w:date="2019-08-26T09:01:00Z">
        <w:r w:rsidDel="00C33B5F">
          <w:delText>Criptografia pode ser entendido como o conjunto de métodos e técnicas capazes de modificar um texto legível transformando-o em um texto não legível</w:delText>
        </w:r>
        <w:r w:rsidR="003335C4" w:rsidDel="00C33B5F">
          <w:delText>.</w:delText>
        </w:r>
        <w:r w:rsidDel="00C33B5F">
          <w:delText xml:space="preserve">  Isso é possível por meio de um algoritmo, que codifica a mensagem baseado em algum padrão específico. A recuperação das informações originais se dá pelo processo inverso ao da criptografia </w:delText>
        </w:r>
        <w:r w:rsidR="00752E3D" w:rsidDel="00C33B5F">
          <w:rPr>
            <w:noProof/>
          </w:rPr>
          <w:delText>(MORENO; PEREIRA; CHIARAMONTE, 2005)</w:delText>
        </w:r>
        <w:r w:rsidDel="00C33B5F">
          <w:delText xml:space="preserve">. A </w:delText>
        </w:r>
        <w:r w:rsidR="009113A0" w:rsidDel="00C33B5F">
          <w:rPr>
            <w:b/>
          </w:rPr>
          <w:fldChar w:fldCharType="begin"/>
        </w:r>
        <w:r w:rsidR="009113A0" w:rsidDel="00C33B5F">
          <w:delInstrText xml:space="preserve"> REF _Ref526523937 \h </w:delInstrText>
        </w:r>
        <w:r w:rsidR="009113A0" w:rsidDel="00C33B5F">
          <w:rPr>
            <w:b/>
          </w:rPr>
        </w:r>
        <w:r w:rsidR="009113A0" w:rsidDel="00C33B5F">
          <w:rPr>
            <w:b/>
          </w:rPr>
          <w:fldChar w:fldCharType="separate"/>
        </w:r>
        <w:r w:rsidR="00640D2B" w:rsidDel="00C33B5F">
          <w:delText xml:space="preserve">Figura </w:delText>
        </w:r>
        <w:r w:rsidR="00640D2B" w:rsidDel="00C33B5F">
          <w:rPr>
            <w:noProof/>
          </w:rPr>
          <w:delText>5</w:delText>
        </w:r>
        <w:r w:rsidR="009113A0" w:rsidDel="00C33B5F">
          <w:rPr>
            <w:b/>
          </w:rPr>
          <w:fldChar w:fldCharType="end"/>
        </w:r>
        <w:r w:rsidR="009113A0" w:rsidDel="00C33B5F">
          <w:rPr>
            <w:b/>
          </w:rPr>
          <w:delText xml:space="preserve"> </w:delText>
        </w:r>
        <w:r w:rsidRPr="00FC0021" w:rsidDel="00C33B5F">
          <w:delText>demonst</w:delText>
        </w:r>
        <w:r w:rsidDel="00C33B5F">
          <w:delText xml:space="preserve">ra esse processo de transformação de uma mensagem e o seu retorno a mensagem original. </w:delText>
        </w:r>
      </w:del>
    </w:p>
    <w:p w14:paraId="16DA2713" w14:textId="4FFA2A99" w:rsidR="00CE2C77" w:rsidDel="00C33B5F" w:rsidRDefault="00CE2C77" w:rsidP="00952162">
      <w:pPr>
        <w:pStyle w:val="Fontes"/>
        <w:rPr>
          <w:del w:id="383" w:author="Ryan Lemos" w:date="2019-08-26T09:01:00Z"/>
        </w:rPr>
      </w:pPr>
    </w:p>
    <w:p w14:paraId="4A19BD99" w14:textId="7B032B7F" w:rsidR="00C87DBE" w:rsidDel="00C33B5F" w:rsidRDefault="00C87DBE" w:rsidP="00FC0021">
      <w:pPr>
        <w:pStyle w:val="Legenda"/>
        <w:keepNext/>
        <w:rPr>
          <w:del w:id="384" w:author="Ryan Lemos" w:date="2019-08-26T09:01:00Z"/>
        </w:rPr>
      </w:pPr>
      <w:bookmarkStart w:id="385" w:name="_Ref526523937"/>
      <w:del w:id="386" w:author="Ryan Lemos" w:date="2019-08-26T09:01:00Z">
        <w:r w:rsidDel="00C33B5F">
          <w:delText xml:space="preserve">Figura </w:delText>
        </w:r>
        <w:r w:rsidR="00753186" w:rsidDel="00C33B5F">
          <w:rPr>
            <w:b w:val="0"/>
            <w:iCs w:val="0"/>
          </w:rPr>
          <w:fldChar w:fldCharType="begin"/>
        </w:r>
        <w:r w:rsidR="00753186" w:rsidDel="00C33B5F">
          <w:delInstrText xml:space="preserve"> SEQ Figura \* ARABIC </w:delInstrText>
        </w:r>
        <w:r w:rsidR="00753186" w:rsidDel="00C33B5F">
          <w:rPr>
            <w:b w:val="0"/>
            <w:iCs w:val="0"/>
          </w:rPr>
          <w:fldChar w:fldCharType="separate"/>
        </w:r>
        <w:r w:rsidR="00483DF4" w:rsidDel="00C33B5F">
          <w:rPr>
            <w:noProof/>
          </w:rPr>
          <w:delText>5</w:delText>
        </w:r>
        <w:r w:rsidR="00753186" w:rsidDel="00C33B5F">
          <w:rPr>
            <w:b w:val="0"/>
            <w:iCs w:val="0"/>
            <w:noProof/>
          </w:rPr>
          <w:fldChar w:fldCharType="end"/>
        </w:r>
        <w:bookmarkEnd w:id="385"/>
        <w:r w:rsidDel="00C33B5F">
          <w:delText xml:space="preserve"> - Esquema geral para </w:delText>
        </w:r>
        <w:r w:rsidR="00F8198B" w:rsidDel="00C33B5F">
          <w:delText xml:space="preserve">criptografia </w:delText>
        </w:r>
        <w:r w:rsidDel="00C33B5F">
          <w:delText>de um texto</w:delText>
        </w:r>
      </w:del>
    </w:p>
    <w:p w14:paraId="588B6B2D" w14:textId="7C6881FD" w:rsidR="00CE2C77" w:rsidDel="00C33B5F" w:rsidRDefault="00CB768F" w:rsidP="00952162">
      <w:pPr>
        <w:pStyle w:val="Fontes"/>
        <w:rPr>
          <w:del w:id="387" w:author="Ryan Lemos" w:date="2019-08-26T09:01:00Z"/>
        </w:rPr>
      </w:pPr>
      <w:del w:id="388" w:author="Ryan Lemos" w:date="2019-08-26T09:01:00Z">
        <w:r w:rsidRPr="00832539" w:rsidDel="00C33B5F">
          <w:rPr>
            <w:b w:val="0"/>
            <w:iCs w:val="0"/>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del>
    </w:p>
    <w:p w14:paraId="779B79F5" w14:textId="5DB137F1" w:rsidR="00CE2C77" w:rsidDel="00C33B5F" w:rsidRDefault="00CE2C77" w:rsidP="00DB29B6">
      <w:pPr>
        <w:pStyle w:val="Fontes"/>
        <w:rPr>
          <w:del w:id="389" w:author="Ryan Lemos" w:date="2019-08-26T09:01:00Z"/>
        </w:rPr>
      </w:pPr>
      <w:del w:id="390" w:author="Ryan Lemos" w:date="2019-08-26T09:01:00Z">
        <w:r w:rsidDel="00C33B5F">
          <w:delText>Fonte: M</w:delText>
        </w:r>
        <w:r w:rsidR="00612551" w:rsidDel="00C33B5F">
          <w:delText>ORENO;</w:delText>
        </w:r>
        <w:r w:rsidR="00DB29B6" w:rsidDel="00C33B5F">
          <w:delText xml:space="preserve"> PEREIRA</w:delText>
        </w:r>
        <w:r w:rsidR="00612551" w:rsidDel="00C33B5F">
          <w:delText>;</w:delText>
        </w:r>
        <w:r w:rsidR="00DB29B6" w:rsidDel="00C33B5F">
          <w:delText xml:space="preserve"> CHIARAMONTE, 2005</w:delText>
        </w:r>
        <w:r w:rsidR="00B300A5" w:rsidDel="00C33B5F">
          <w:delText>, p.21</w:delText>
        </w:r>
        <w:r w:rsidR="00DB29B6" w:rsidDel="00C33B5F">
          <w:delText>.</w:delText>
        </w:r>
      </w:del>
    </w:p>
    <w:p w14:paraId="22A29954" w14:textId="72BC0259" w:rsidR="00933E2B" w:rsidDel="00C33B5F" w:rsidRDefault="00933E2B" w:rsidP="00DB29B6">
      <w:pPr>
        <w:pStyle w:val="Fontes"/>
        <w:rPr>
          <w:del w:id="391" w:author="Ryan Lemos" w:date="2019-08-26T09:01:00Z"/>
        </w:rPr>
      </w:pPr>
    </w:p>
    <w:p w14:paraId="52E0DF97" w14:textId="18DA943B" w:rsidR="00DB29B6" w:rsidDel="00C33B5F" w:rsidRDefault="00DB29B6" w:rsidP="00DB29B6">
      <w:pPr>
        <w:rPr>
          <w:del w:id="392" w:author="Ryan Lemos" w:date="2019-08-26T09:01:00Z"/>
        </w:rPr>
      </w:pPr>
      <w:del w:id="393" w:author="Ryan Lemos" w:date="2019-08-26T09:01:00Z">
        <w:r w:rsidDel="00C33B5F">
          <w:delText>M</w:delText>
        </w:r>
        <w:r w:rsidR="00D021B8" w:rsidDel="00C33B5F">
          <w:delText>oreno</w:delText>
        </w:r>
        <w:r w:rsidDel="00C33B5F">
          <w:delText>, P</w:delText>
        </w:r>
        <w:r w:rsidR="00D021B8" w:rsidDel="00C33B5F">
          <w:delText>ereira</w:delText>
        </w:r>
        <w:r w:rsidDel="00C33B5F">
          <w:delText xml:space="preserve"> e C</w:delText>
        </w:r>
        <w:r w:rsidR="00D021B8" w:rsidDel="00C33B5F">
          <w:delText>hiaramonte</w:delText>
        </w:r>
        <w:r w:rsidR="00752E3D" w:rsidDel="00C33B5F">
          <w:rPr>
            <w:noProof/>
          </w:rPr>
          <w:delText xml:space="preserve"> (2005)</w:delText>
        </w:r>
        <w:r w:rsidDel="00C33B5F">
          <w:delText xml:space="preserve"> </w:delText>
        </w:r>
        <w:r w:rsidR="00D021B8" w:rsidDel="00C33B5F">
          <w:delText xml:space="preserve">afirmam haver </w:delText>
        </w:r>
        <w:r w:rsidDel="00C33B5F">
          <w:delText>dois meios de se criptografar uma mensagem, por meio de códigos ou por meio de cifras.</w:delText>
        </w:r>
      </w:del>
    </w:p>
    <w:p w14:paraId="17EE86EA" w14:textId="14754D1D" w:rsidR="00252CB2" w:rsidDel="00C33B5F" w:rsidRDefault="00252CB2" w:rsidP="00DB29B6">
      <w:pPr>
        <w:pStyle w:val="CitaoLonga"/>
        <w:rPr>
          <w:del w:id="394" w:author="Ryan Lemos" w:date="2019-08-26T09:01:00Z"/>
        </w:rPr>
      </w:pPr>
    </w:p>
    <w:p w14:paraId="34BA776E" w14:textId="6C17B4B7" w:rsidR="00DB29B6" w:rsidDel="00C33B5F" w:rsidRDefault="00DB29B6" w:rsidP="00DB29B6">
      <w:pPr>
        <w:pStyle w:val="CitaoLonga"/>
        <w:rPr>
          <w:del w:id="395" w:author="Ryan Lemos" w:date="2019-08-26T09:01:00Z"/>
        </w:rPr>
      </w:pPr>
      <w:del w:id="396" w:author="Ryan Lemos" w:date="2019-08-26T09:01:00Z">
        <w:r w:rsidDel="00C33B5F">
          <w:delTex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delText>
        </w:r>
        <w:r w:rsidR="00C1350C" w:rsidDel="00C33B5F">
          <w:delText>nhecendo o processo de cifragem</w:delText>
        </w:r>
        <w:r w:rsidR="00252CB2" w:rsidDel="00C33B5F">
          <w:delText xml:space="preserve"> </w:delText>
        </w:r>
        <w:r w:rsidR="00752E3D" w:rsidDel="00C33B5F">
          <w:rPr>
            <w:noProof/>
          </w:rPr>
          <w:delText>(MORENO; PEREIRA; CHIARAMONTE, 2005, p. 21)</w:delText>
        </w:r>
        <w:r w:rsidR="00252CB2" w:rsidDel="00C33B5F">
          <w:delText>.</w:delText>
        </w:r>
      </w:del>
    </w:p>
    <w:p w14:paraId="7084882E" w14:textId="647CC930" w:rsidR="00252CB2" w:rsidRPr="00CE2C77" w:rsidDel="00C33B5F" w:rsidRDefault="00252CB2" w:rsidP="00FC0021">
      <w:pPr>
        <w:pStyle w:val="CitaoLonga"/>
        <w:rPr>
          <w:del w:id="397" w:author="Ryan Lemos" w:date="2019-08-26T09:01:00Z"/>
        </w:rPr>
      </w:pPr>
    </w:p>
    <w:p w14:paraId="27694905" w14:textId="55EF45DD" w:rsidR="00862146" w:rsidDel="00C33B5F" w:rsidRDefault="00862146" w:rsidP="005A2D83">
      <w:pPr>
        <w:rPr>
          <w:del w:id="398" w:author="Ryan Lemos" w:date="2019-08-26T09:01:00Z"/>
        </w:rPr>
      </w:pPr>
      <w:del w:id="399" w:author="Ryan Lemos" w:date="2019-08-26T09:01:00Z">
        <w:r w:rsidDel="00C33B5F">
          <w:delText>Existem algoritmos que implementam</w:delText>
        </w:r>
        <w:r w:rsidR="00B86943" w:rsidDel="00C33B5F">
          <w:delText xml:space="preserve"> processos de</w:delText>
        </w:r>
        <w:r w:rsidDel="00C33B5F">
          <w:delText xml:space="preserve"> criptografia, gera</w:delText>
        </w:r>
        <w:r w:rsidR="00C1350C" w:rsidDel="00C33B5F">
          <w:delText>ndo</w:delText>
        </w:r>
        <w:r w:rsidDel="00C33B5F">
          <w:delText xml:space="preserve"> um </w:delText>
        </w:r>
        <w:r w:rsidRPr="00FC0021" w:rsidDel="00C33B5F">
          <w:rPr>
            <w:i/>
          </w:rPr>
          <w:delText>hash</w:delText>
        </w:r>
        <w:r w:rsidR="00C1350C" w:rsidDel="00C33B5F">
          <w:delText xml:space="preserve"> contendo uma quantidade pr</w:delText>
        </w:r>
        <w:r w:rsidR="00FA394F" w:rsidDel="00C33B5F">
          <w:delText>e</w:delText>
        </w:r>
        <w:r w:rsidDel="00C33B5F">
          <w:delText>determinada de caracteres</w:delText>
        </w:r>
        <w:r w:rsidR="00B86943" w:rsidDel="00C33B5F">
          <w:delText xml:space="preserve"> a partir de um determinado conteúdo</w:delText>
        </w:r>
        <w:r w:rsidR="00063EEB" w:rsidDel="00C33B5F">
          <w:delText>.</w:delText>
        </w:r>
        <w:r w:rsidR="00A25502" w:rsidDel="00C33B5F">
          <w:delText xml:space="preserve"> Cada algoritmo vem aliado a uma chave,</w:delText>
        </w:r>
        <w:r w:rsidR="00D021B8" w:rsidDel="00C33B5F">
          <w:delText xml:space="preserve"> que é um</w:delText>
        </w:r>
        <w:r w:rsidR="00A25502" w:rsidDel="00C33B5F">
          <w:delText xml:space="preserve"> valor</w:delText>
        </w:r>
        <w:r w:rsidR="00D021B8" w:rsidDel="00C33B5F">
          <w:delText xml:space="preserve"> alterável </w:delText>
        </w:r>
        <w:r w:rsidR="00063EEB" w:rsidDel="00C33B5F">
          <w:delText>dentro do</w:delText>
        </w:r>
        <w:r w:rsidR="00D021B8" w:rsidDel="00C33B5F">
          <w:delText xml:space="preserve"> algoritmo</w:delText>
        </w:r>
        <w:r w:rsidR="00063EEB" w:rsidDel="00C33B5F">
          <w:delText xml:space="preserve"> e</w:delText>
        </w:r>
        <w:r w:rsidR="00A25502" w:rsidDel="00C33B5F">
          <w:delText xml:space="preserve"> que pode ser modificado para se adequar as necessidades</w:delText>
        </w:r>
        <w:r w:rsidR="00366A95" w:rsidDel="00C33B5F">
          <w:delText xml:space="preserve"> do utilizador</w:delText>
        </w:r>
        <w:r w:rsidR="00A25502" w:rsidDel="00C33B5F">
          <w:delText>. Isso implica que mesmo que se conheça o funcionamento do algoritmo de criptografia uma pessoa só seria capaz de reproduzir o mesmo resultado de outra se ambas usassem a mesma chave no processo de criptografia</w:delText>
        </w:r>
        <w:r w:rsidR="00F70347" w:rsidDel="00C33B5F">
          <w:delText xml:space="preserve"> </w:delText>
        </w:r>
        <w:r w:rsidR="00752E3D" w:rsidDel="00C33B5F">
          <w:rPr>
            <w:noProof/>
          </w:rPr>
          <w:delText>(HINZ, 2000)</w:delText>
        </w:r>
        <w:r w:rsidR="00A25502" w:rsidDel="00C33B5F">
          <w:delText xml:space="preserve">. </w:delText>
        </w:r>
      </w:del>
    </w:p>
    <w:p w14:paraId="0D23057C" w14:textId="10EA6C89" w:rsidR="002E6C75" w:rsidDel="00C33B5F" w:rsidRDefault="004B749E" w:rsidP="005A2D83">
      <w:pPr>
        <w:rPr>
          <w:del w:id="400" w:author="Ryan Lemos" w:date="2019-08-26T09:01:00Z"/>
        </w:rPr>
      </w:pPr>
      <w:del w:id="401" w:author="Ryan Lemos" w:date="2019-08-26T09:01:00Z">
        <w:r w:rsidDel="00C33B5F">
          <w:delText>O processo de criptografia é utilizado</w:delText>
        </w:r>
        <w:r w:rsidR="00862146" w:rsidDel="00C33B5F">
          <w:delText xml:space="preserve"> </w:delText>
        </w:r>
        <w:r w:rsidR="002B57F3" w:rsidDel="00C33B5F">
          <w:delText xml:space="preserve">em auxílio </w:delText>
        </w:r>
        <w:r w:rsidR="00D021B8" w:rsidDel="00C33B5F">
          <w:delText xml:space="preserve">a </w:delText>
        </w:r>
        <w:r w:rsidR="002B57F3" w:rsidDel="00C33B5F">
          <w:delText xml:space="preserve">segurança de senhas de usuário. </w:delText>
        </w:r>
        <w:r w:rsidR="0008077F" w:rsidDel="00C33B5F">
          <w:delText>Os dados sensíveis advindos do usuário,</w:delText>
        </w:r>
        <w:r w:rsidR="00A46F18" w:rsidDel="00C33B5F">
          <w:delText xml:space="preserve"> como</w:delText>
        </w:r>
        <w:r w:rsidR="0008077F" w:rsidDel="00C33B5F">
          <w:delText xml:space="preserve"> no caso </w:delText>
        </w:r>
        <w:r w:rsidR="00A46F18" w:rsidDel="00C33B5F">
          <w:delText>d</w:delText>
        </w:r>
        <w:r w:rsidR="0008077F" w:rsidDel="00C33B5F">
          <w:delText>a senha,</w:delText>
        </w:r>
        <w:r w:rsidR="00A46F18" w:rsidDel="00C33B5F">
          <w:delText xml:space="preserve"> somente</w:delText>
        </w:r>
        <w:r w:rsidR="0008077F" w:rsidDel="00C33B5F">
          <w:delText xml:space="preserve"> são </w:delText>
        </w:r>
        <w:r w:rsidR="00A46F18" w:rsidDel="00C33B5F">
          <w:delText xml:space="preserve">salvos na base de dados </w:delText>
        </w:r>
        <w:r w:rsidR="0008077F" w:rsidDel="00C33B5F">
          <w:delText>após</w:delText>
        </w:r>
        <w:r w:rsidR="00A46F18" w:rsidDel="00C33B5F">
          <w:delText xml:space="preserve"> serem submetidos a um processo de criptografia, utilizando-se de algum algoritmo em específico</w:delText>
        </w:r>
        <w:r w:rsidR="0008077F" w:rsidDel="00C33B5F">
          <w:delText xml:space="preserve"> </w:delText>
        </w:r>
        <w:r w:rsidR="00752E3D" w:rsidDel="00C33B5F">
          <w:rPr>
            <w:noProof/>
          </w:rPr>
          <w:delText>(PHP, 2018a)</w:delText>
        </w:r>
        <w:r w:rsidR="0008077F" w:rsidDel="00C33B5F">
          <w:delText xml:space="preserve">. </w:delText>
        </w:r>
      </w:del>
    </w:p>
    <w:p w14:paraId="13961029" w14:textId="523CC2FD" w:rsidR="009C1098" w:rsidRDefault="00A46F18">
      <w:del w:id="402" w:author="Ryan Lemos" w:date="2019-08-26T09:01:00Z">
        <w:r w:rsidDel="00C33B5F">
          <w:delText>Já o</w:delText>
        </w:r>
      </w:del>
      <w:ins w:id="403" w:author="Ryan Lemos" w:date="2019-08-26T09:01:00Z">
        <w:r w:rsidR="00C33B5F">
          <w:t>O</w:t>
        </w:r>
      </w:ins>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47256266"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del w:id="404" w:author="Ryan Lemos" w:date="2019-08-26T08:59:00Z">
        <w:r w:rsidR="00101595" w:rsidDel="00C33B5F">
          <w:delText xml:space="preserve">contém </w:delText>
        </w:r>
        <w:r w:rsidR="00483464" w:rsidDel="00C33B5F">
          <w:delText>avançados algoritmos de criptografia</w:delText>
        </w:r>
        <w:r w:rsidR="00E6023B" w:rsidDel="00C33B5F">
          <w:delText xml:space="preserve"> </w:delText>
        </w:r>
        <w:r w:rsidR="00752E3D" w:rsidDel="00C33B5F">
          <w:rPr>
            <w:noProof/>
          </w:rPr>
          <w:delText>(OTWELL, 2018)</w:delText>
        </w:r>
        <w:r w:rsidR="007A0577" w:rsidDel="00C33B5F">
          <w:delText xml:space="preserve">. Assim as senhas dos usuários serão submetidas a um processo de segurança. Além disso o Laravel </w:delText>
        </w:r>
      </w:del>
      <w:r w:rsidR="007A0577">
        <w:t>apoia o cont</w:t>
      </w:r>
      <w:r w:rsidR="00C1350C">
        <w:t>role de acessos por meio de pape</w:t>
      </w:r>
      <w:r w:rsidR="007A0577">
        <w:t>is como descrito anteriormente, para garantir que cada usuário só acesse o que lhe for permitido.</w:t>
      </w:r>
      <w:del w:id="405" w:author="Ryan Lemos" w:date="2019-08-26T09:02:00Z">
        <w:r w:rsidR="00483464" w:rsidDel="00C33B5F">
          <w:delText xml:space="preserve"> </w:delText>
        </w:r>
        <w:r w:rsidR="007A0577" w:rsidDel="00C33B5F">
          <w:delText>P</w:delText>
        </w:r>
        <w:r w:rsidR="00483464" w:rsidDel="00C33B5F">
          <w:delText xml:space="preserve">ensa-se que com </w:delText>
        </w:r>
        <w:r w:rsidR="00101595" w:rsidDel="00C33B5F">
          <w:delText>a utilização de tais mecanismos de segurança possa se</w:delText>
        </w:r>
        <w:r w:rsidR="00483464" w:rsidDel="00C33B5F">
          <w:delText xml:space="preserve"> conseguir uma melhora na segurança dos dados sensíveis dos usuários</w:delText>
        </w:r>
        <w:r w:rsidR="00F71835" w:rsidDel="00C33B5F">
          <w:delText xml:space="preserve"> e dos acessos no ambiente</w:delText>
        </w:r>
        <w:r w:rsidR="00483464" w:rsidDel="00C33B5F">
          <w:delText xml:space="preserve">. </w:delText>
        </w:r>
      </w:del>
    </w:p>
    <w:p w14:paraId="581ED0C0" w14:textId="77777777" w:rsidR="005A2D83" w:rsidRPr="005A2D83" w:rsidRDefault="005A2D83" w:rsidP="005A2D83"/>
    <w:p w14:paraId="313B41DF" w14:textId="77777777" w:rsidR="00D61CB9" w:rsidRDefault="00D61CB9" w:rsidP="00D61CB9">
      <w:pPr>
        <w:pStyle w:val="Ttulo3"/>
      </w:pPr>
      <w:bookmarkStart w:id="406" w:name="_Toc17133780"/>
      <w:r>
        <w:t>Interação humano computador (IHC)</w:t>
      </w:r>
      <w:bookmarkEnd w:id="40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407" w:name="_Ref526523912"/>
      <w:r>
        <w:t xml:space="preserve">Figura </w:t>
      </w:r>
      <w:fldSimple w:instr=" SEQ Figura \* ARABIC ">
        <w:r w:rsidR="00483DF4">
          <w:rPr>
            <w:noProof/>
          </w:rPr>
          <w:t>6</w:t>
        </w:r>
      </w:fldSimple>
      <w:bookmarkEnd w:id="40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08" w:name="_Toc17133781"/>
      <w:r>
        <w:t>Engenharia de Software</w:t>
      </w:r>
      <w:bookmarkEnd w:id="40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409" w:name="_Ref527140900"/>
      <w:r>
        <w:t xml:space="preserve">Figura </w:t>
      </w:r>
      <w:fldSimple w:instr=" SEQ Figura \* ARABIC ">
        <w:r w:rsidR="00483DF4">
          <w:rPr>
            <w:noProof/>
          </w:rPr>
          <w:t>7</w:t>
        </w:r>
      </w:fldSimple>
      <w:bookmarkEnd w:id="40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0"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411" w:name="_Ref527049055"/>
      <w:r>
        <w:t xml:space="preserve">Figura </w:t>
      </w:r>
      <w:fldSimple w:instr=" SEQ Figura \* ARABIC ">
        <w:r w:rsidR="00483DF4">
          <w:rPr>
            <w:noProof/>
          </w:rPr>
          <w:t>8</w:t>
        </w:r>
      </w:fldSimple>
      <w:bookmarkEnd w:id="41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412" w:name="_Ref527053242"/>
      <w:r>
        <w:t xml:space="preserve">Figura </w:t>
      </w:r>
      <w:fldSimple w:instr=" SEQ Figura \* ARABIC ">
        <w:r w:rsidR="00483DF4">
          <w:rPr>
            <w:noProof/>
          </w:rPr>
          <w:t>9</w:t>
        </w:r>
      </w:fldSimple>
      <w:bookmarkEnd w:id="41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413" w:name="_Ref527053785"/>
      <w:r>
        <w:lastRenderedPageBreak/>
        <w:t xml:space="preserve">Figura </w:t>
      </w:r>
      <w:fldSimple w:instr=" SEQ Figura \* ARABIC ">
        <w:r w:rsidR="00483DF4">
          <w:rPr>
            <w:noProof/>
          </w:rPr>
          <w:t>10</w:t>
        </w:r>
      </w:fldSimple>
      <w:bookmarkEnd w:id="41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522B59E"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ins w:id="414" w:author="Ryan Lemos" w:date="2019-08-26T10:53:00Z">
        <w:r w:rsidR="00DF726D">
          <w:t>ê</w:t>
        </w:r>
      </w:ins>
      <w:del w:id="415" w:author="Ryan Lemos" w:date="2019-08-26T10:53:00Z">
        <w:r w:rsidR="00442213" w:rsidDel="00DF726D">
          <w:delText>e</w:delText>
        </w:r>
      </w:del>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416" w:name="_Ref527057497"/>
      <w:r>
        <w:t xml:space="preserve">Figura </w:t>
      </w:r>
      <w:fldSimple w:instr=" SEQ Figura \* ARABIC ">
        <w:r w:rsidR="00483DF4">
          <w:rPr>
            <w:noProof/>
          </w:rPr>
          <w:t>11</w:t>
        </w:r>
      </w:fldSimple>
      <w:bookmarkEnd w:id="41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roofErr w:type="spellStart"/>
      <w:r w:rsidRPr="00952162">
        <w:rPr>
          <w:i/>
        </w:rPr>
        <w:t>Lanes</w:t>
      </w:r>
      <w:proofErr w:type="spellEnd"/>
      <w:r>
        <w:t>, ou raias em português, representam os atores participantes de um processo, sendo esses atores pessoas, departamentos, setores, cargos</w:t>
      </w:r>
      <w:del w:id="417" w:author="Ryan Lemos" w:date="2019-08-26T10:53:00Z">
        <w:r w:rsidDel="00DF726D">
          <w:delText>,</w:delText>
        </w:r>
      </w:del>
      <w:r>
        <w:t xml:space="preserve">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418" w:name="_Ref527059135"/>
      <w:r>
        <w:t xml:space="preserve">Figura </w:t>
      </w:r>
      <w:fldSimple w:instr=" SEQ Figura \* ARABIC ">
        <w:r w:rsidR="00483DF4">
          <w:rPr>
            <w:noProof/>
          </w:rPr>
          <w:t>13</w:t>
        </w:r>
      </w:fldSimple>
      <w:bookmarkEnd w:id="41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19" w:name="_Ref528268444"/>
      <w:bookmarkStart w:id="420" w:name="_Toc17133783"/>
      <w:r>
        <w:t xml:space="preserve">Metodologia </w:t>
      </w:r>
      <w:r w:rsidR="00DD30FE">
        <w:t>Ágil</w:t>
      </w:r>
      <w:bookmarkEnd w:id="419"/>
      <w:bookmarkEnd w:id="420"/>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421" w:name="_Ref526797528"/>
      <w:r>
        <w:t xml:space="preserve">Figura </w:t>
      </w:r>
      <w:fldSimple w:instr=" SEQ Figura \* ARABIC ">
        <w:r w:rsidR="00483DF4">
          <w:rPr>
            <w:noProof/>
          </w:rPr>
          <w:t>14</w:t>
        </w:r>
      </w:fldSimple>
      <w:bookmarkEnd w:id="42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22" w:name="_Ref527668666"/>
      <w:bookmarkStart w:id="423" w:name="_Toc17133784"/>
      <w:r w:rsidRPr="00952162">
        <w:rPr>
          <w:i/>
        </w:rPr>
        <w:t xml:space="preserve">Extreme </w:t>
      </w:r>
      <w:proofErr w:type="spellStart"/>
      <w:r w:rsidRPr="00952162">
        <w:rPr>
          <w:i/>
        </w:rPr>
        <w:t>Programming</w:t>
      </w:r>
      <w:proofErr w:type="spellEnd"/>
      <w:r w:rsidR="00B26489">
        <w:t xml:space="preserve"> </w:t>
      </w:r>
      <w:r>
        <w:t>(XP)</w:t>
      </w:r>
      <w:bookmarkEnd w:id="422"/>
      <w:bookmarkEnd w:id="423"/>
    </w:p>
    <w:p w14:paraId="1535B8CA" w14:textId="77777777" w:rsidR="00393E6F" w:rsidRPr="008D625B" w:rsidRDefault="00393E6F" w:rsidP="00393E6F"/>
    <w:p w14:paraId="48FEE251" w14:textId="51CCD242"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w:t>
      </w:r>
      <w:del w:id="424" w:author="Ryan Lemos" w:date="2019-09-01T17:45:00Z">
        <w:r w:rsidDel="005D0C26">
          <w:delText xml:space="preserve">no produto </w:delText>
        </w:r>
      </w:del>
      <w:r>
        <w:t xml:space="preserve">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lastRenderedPageBreak/>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425" w:author="Ryan Lemos" w:date="2019-08-19T19:04:00Z">
        <w:r w:rsidR="00176D82" w:rsidDel="00753186">
          <w:delText>expressado</w:delText>
        </w:r>
      </w:del>
      <w:ins w:id="426"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fldSimple w:instr=" SEQ Figura \* ARABIC ">
        <w:r w:rsidR="00483DF4">
          <w:rPr>
            <w:noProof/>
          </w:rPr>
          <w:t>15</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27" w:name="_Toc17133785"/>
      <w:r>
        <w:t xml:space="preserve">Tecnologias para desenvolvimento </w:t>
      </w:r>
      <w:r w:rsidR="00D61CB9">
        <w:t>WEB</w:t>
      </w:r>
      <w:bookmarkEnd w:id="427"/>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428"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28"/>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29" w:name="_Ref526671958"/>
      <w:r>
        <w:t xml:space="preserve">Figura </w:t>
      </w:r>
      <w:fldSimple w:instr=" SEQ Figura \* ARABIC ">
        <w:r w:rsidR="00483DF4">
          <w:rPr>
            <w:noProof/>
          </w:rPr>
          <w:t>16</w:t>
        </w:r>
      </w:fldSimple>
      <w:bookmarkEnd w:id="429"/>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30"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30"/>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31" w:name="_Ref527141144"/>
      <w:r>
        <w:lastRenderedPageBreak/>
        <w:t xml:space="preserve">Figura </w:t>
      </w:r>
      <w:fldSimple w:instr=" SEQ Figura \* ARABIC ">
        <w:r w:rsidR="00483DF4">
          <w:rPr>
            <w:noProof/>
          </w:rPr>
          <w:t>17</w:t>
        </w:r>
      </w:fldSimple>
      <w:bookmarkEnd w:id="431"/>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32" w:name="_Ref527141178"/>
      <w:r>
        <w:t xml:space="preserve">Figura </w:t>
      </w:r>
      <w:fldSimple w:instr=" SEQ Figura \* ARABIC ">
        <w:r w:rsidR="00483DF4">
          <w:rPr>
            <w:noProof/>
          </w:rPr>
          <w:t>18</w:t>
        </w:r>
      </w:fldSimple>
      <w:bookmarkEnd w:id="432"/>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33" w:name="_Ref526690766"/>
    </w:p>
    <w:p w14:paraId="1ACE1E16" w14:textId="7D5A302E" w:rsidR="00130966" w:rsidRDefault="00130966" w:rsidP="00952162">
      <w:pPr>
        <w:pStyle w:val="Legenda"/>
        <w:keepNext/>
      </w:pPr>
      <w:bookmarkStart w:id="434" w:name="_Ref527141224"/>
      <w:r>
        <w:lastRenderedPageBreak/>
        <w:t xml:space="preserve">Figura </w:t>
      </w:r>
      <w:fldSimple w:instr=" SEQ Figura \* ARABIC ">
        <w:r w:rsidR="00483DF4">
          <w:rPr>
            <w:noProof/>
          </w:rPr>
          <w:t>19</w:t>
        </w:r>
      </w:fldSimple>
      <w:bookmarkEnd w:id="433"/>
      <w:bookmarkEnd w:id="434"/>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35" w:name="_Ref527043688"/>
      <w:r>
        <w:t xml:space="preserve">Figura </w:t>
      </w:r>
      <w:fldSimple w:instr=" SEQ Figura \* ARABIC ">
        <w:r w:rsidR="00483DF4">
          <w:rPr>
            <w:noProof/>
          </w:rPr>
          <w:t>20</w:t>
        </w:r>
      </w:fldSimple>
      <w:bookmarkEnd w:id="435"/>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36" w:name="_Ref526690737"/>
      <w:r>
        <w:lastRenderedPageBreak/>
        <w:t xml:space="preserve">Figura </w:t>
      </w:r>
      <w:fldSimple w:instr=" SEQ Figura \* ARABIC ">
        <w:r w:rsidR="00483DF4">
          <w:rPr>
            <w:noProof/>
          </w:rPr>
          <w:t>21</w:t>
        </w:r>
      </w:fldSimple>
      <w:bookmarkEnd w:id="436"/>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7" w:name="_Toc17133788"/>
      <w:proofErr w:type="spellStart"/>
      <w:r>
        <w:t>MaterializeCSS</w:t>
      </w:r>
      <w:bookmarkEnd w:id="437"/>
      <w:proofErr w:type="spellEnd"/>
    </w:p>
    <w:p w14:paraId="3AE3CD20" w14:textId="77777777" w:rsidR="00705B26" w:rsidRDefault="00705B26" w:rsidP="00705B26"/>
    <w:p w14:paraId="504128E1" w14:textId="77777777" w:rsidR="00705B26" w:rsidRPr="00FD0909" w:rsidRDefault="006C52DB" w:rsidP="00705B26">
      <w:r>
        <w:t xml:space="preserve">O </w:t>
      </w:r>
      <w:proofErr w:type="spellStart"/>
      <w:r>
        <w:t>MaterializeCSS</w:t>
      </w:r>
      <w:proofErr w:type="spellEnd"/>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38"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438"/>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39" w:name="_Ref527139744"/>
      <w:bookmarkStart w:id="440" w:name="_Ref526686669"/>
      <w:r>
        <w:t xml:space="preserve">Figura </w:t>
      </w:r>
      <w:fldSimple w:instr=" SEQ Figura \* ARABIC ">
        <w:r w:rsidR="00483DF4">
          <w:rPr>
            <w:noProof/>
          </w:rPr>
          <w:t>22</w:t>
        </w:r>
      </w:fldSimple>
      <w:bookmarkEnd w:id="439"/>
      <w:r>
        <w:t xml:space="preserve"> - Exemplo de uso do </w:t>
      </w:r>
      <w:r w:rsidR="00A95801">
        <w:rPr>
          <w:noProof/>
        </w:rPr>
        <w:t>JavaScript</w:t>
      </w:r>
      <w:r w:rsidR="00A95801">
        <w:t xml:space="preserve"> </w:t>
      </w:r>
      <w:r>
        <w:t>diretamente no HTML</w:t>
      </w:r>
      <w:bookmarkEnd w:id="440"/>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41" w:name="_Ref526686696"/>
      <w:r>
        <w:t xml:space="preserve">Figura </w:t>
      </w:r>
      <w:fldSimple w:instr=" SEQ Figura \* ARABIC ">
        <w:r w:rsidR="00483DF4">
          <w:rPr>
            <w:noProof/>
          </w:rPr>
          <w:t>23</w:t>
        </w:r>
      </w:fldSimple>
      <w:bookmarkEnd w:id="441"/>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10071934" w:rsidR="0041581A" w:rsidRDefault="0041581A" w:rsidP="0041581A">
      <w:pPr>
        <w:pStyle w:val="Ttulo4"/>
        <w:rPr>
          <w:ins w:id="442" w:author="Ryan Lemos" w:date="2019-08-26T09:03:00Z"/>
        </w:rPr>
      </w:pPr>
      <w:bookmarkStart w:id="443" w:name="_Toc17133790"/>
      <w:proofErr w:type="spellStart"/>
      <w:r>
        <w:t>TypeScript</w:t>
      </w:r>
      <w:bookmarkEnd w:id="443"/>
      <w:proofErr w:type="spellEnd"/>
    </w:p>
    <w:p w14:paraId="7B5E8BF2" w14:textId="77777777" w:rsidR="00755FAF" w:rsidRPr="00532250" w:rsidRDefault="00755FAF">
      <w:pPr>
        <w:pPrChange w:id="444" w:author="Ryan Lemos" w:date="2019-08-26T09:03:00Z">
          <w:pPr>
            <w:pStyle w:val="Ttulo4"/>
          </w:pPr>
        </w:pPrChange>
      </w:pPr>
    </w:p>
    <w:p w14:paraId="25988E4F" w14:textId="754AD235" w:rsidR="0041581A" w:rsidDel="00073CBF" w:rsidRDefault="0041581A" w:rsidP="0041581A">
      <w:pPr>
        <w:rPr>
          <w:del w:id="445" w:author="Ryan Lemos" w:date="2019-08-26T09:11:00Z"/>
        </w:rPr>
      </w:pPr>
      <w:r>
        <w:lastRenderedPageBreak/>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ins w:id="446" w:author="Ryan Lemos" w:date="2019-08-26T09:08:00Z">
        <w:r w:rsidR="00073CBF">
          <w:t>, criado pela Microsoft</w:t>
        </w:r>
      </w:ins>
      <w:r>
        <w:t xml:space="preserve">. </w:t>
      </w:r>
      <w:del w:id="447" w:author="Ryan Lemos" w:date="2019-08-26T09:05:00Z">
        <w:r w:rsidDel="00755FAF">
          <w:delText>Isso significa que o TS serve para agregar funcionalidades e melhorias a linguagem JavaScript como o exemplo a criação de classes, objetos e atributos das classes como herança e polimorfismo. Porém o</w:delText>
        </w:r>
      </w:del>
      <w:ins w:id="448" w:author="Ryan Lemos" w:date="2019-08-26T09:05:00Z">
        <w:r w:rsidR="00755FAF">
          <w:t>O</w:t>
        </w:r>
      </w:ins>
      <w:r>
        <w:t xml:space="preserve"> que</w:t>
      </w:r>
      <w:ins w:id="449" w:author="Ryan Lemos" w:date="2019-08-26T09:05:00Z">
        <w:r w:rsidR="00755FAF">
          <w:t xml:space="preserve"> mais</w:t>
        </w:r>
      </w:ins>
      <w:r>
        <w:t xml:space="preserve"> se destaca </w:t>
      </w:r>
      <w:del w:id="450" w:author="Ryan Lemos" w:date="2019-08-26T09:05:00Z">
        <w:r w:rsidDel="00755FAF">
          <w:delText xml:space="preserve">mais </w:delText>
        </w:r>
      </w:del>
      <w:r>
        <w:t xml:space="preserve">no </w:t>
      </w:r>
      <w:proofErr w:type="spellStart"/>
      <w:r>
        <w:t>TypeScript</w:t>
      </w:r>
      <w:proofErr w:type="spellEnd"/>
      <w:r>
        <w:t xml:space="preserve"> </w:t>
      </w:r>
      <w:del w:id="451" w:author="Ryan Lemos" w:date="2019-08-26T09:05:00Z">
        <w:r w:rsidDel="00755FAF">
          <w:delText xml:space="preserve">em diferença ao JavaScript </w:delText>
        </w:r>
      </w:del>
      <w:r>
        <w:t>é a tipagem dos dados</w:t>
      </w:r>
      <w:ins w:id="452" w:author="Ryan Lemos" w:date="2019-08-26T09:10:00Z">
        <w:r w:rsidR="00073CBF">
          <w:t>.</w:t>
        </w:r>
      </w:ins>
      <w:del w:id="453" w:author="Ryan Lemos" w:date="2019-08-26T09:10:00Z">
        <w:r w:rsidDel="00073CBF">
          <w:delText>,</w:delText>
        </w:r>
      </w:del>
      <w:r>
        <w:t xml:space="preserve"> </w:t>
      </w:r>
      <w:del w:id="454" w:author="Ryan Lemos" w:date="2019-08-26T09:08:00Z">
        <w:r w:rsidDel="00073CBF">
          <w:delText xml:space="preserve">onde </w:delText>
        </w:r>
      </w:del>
      <w:ins w:id="455" w:author="Ryan Lemos" w:date="2019-08-26T09:08:00Z">
        <w:r w:rsidR="00073CBF">
          <w:t xml:space="preserve"> </w:t>
        </w:r>
      </w:ins>
      <w:ins w:id="456" w:author="Ryan Lemos" w:date="2019-08-26T09:10:00Z">
        <w:r w:rsidR="00073CBF">
          <w:t>E</w:t>
        </w:r>
      </w:ins>
      <w:del w:id="457" w:author="Ryan Lemos" w:date="2019-08-26T09:10:00Z">
        <w:r w:rsidDel="00073CBF">
          <w:delText>e</w:delText>
        </w:r>
      </w:del>
      <w:r>
        <w:t xml:space="preserve">m um Script </w:t>
      </w:r>
      <w:proofErr w:type="spellStart"/>
      <w:r>
        <w:t>TypeScript</w:t>
      </w:r>
      <w:proofErr w:type="spellEnd"/>
      <w:r>
        <w:t xml:space="preserve"> </w:t>
      </w:r>
      <w:del w:id="458" w:author="Ryan Lemos" w:date="2019-08-26T09:09:00Z">
        <w:r w:rsidDel="00073CBF">
          <w:delText>os dados devem ser tipados</w:delText>
        </w:r>
      </w:del>
      <w:ins w:id="459" w:author="Ryan Lemos" w:date="2019-08-26T09:09:00Z">
        <w:r w:rsidR="00073CBF">
          <w:t>deve-se definir para cada variável o tipo</w:t>
        </w:r>
      </w:ins>
      <w:ins w:id="460" w:author="Ryan Lemos" w:date="2019-08-26T09:10:00Z">
        <w:r w:rsidR="00073CBF">
          <w:t xml:space="preserve"> de dado que ela deve receber, seja numérico,</w:t>
        </w:r>
      </w:ins>
      <w:ins w:id="461" w:author="Ryan Lemos" w:date="2019-08-26T09:11:00Z">
        <w:r w:rsidR="00073CBF">
          <w:t xml:space="preserve"> </w:t>
        </w:r>
        <w:proofErr w:type="spellStart"/>
        <w:r w:rsidR="00073CBF">
          <w:t>string</w:t>
        </w:r>
        <w:proofErr w:type="spellEnd"/>
        <w:r w:rsidR="00073CBF">
          <w:t xml:space="preserve">, </w:t>
        </w:r>
        <w:proofErr w:type="spellStart"/>
        <w:r w:rsidR="00073CBF">
          <w:t>boleano</w:t>
        </w:r>
        <w:proofErr w:type="spellEnd"/>
        <w:r w:rsidR="00073CBF">
          <w:t xml:space="preserve"> etc.</w:t>
        </w:r>
      </w:ins>
      <w:ins w:id="462" w:author="Ryan Lemos" w:date="2019-08-26T09:10:00Z">
        <w:r w:rsidR="00073CBF">
          <w:t xml:space="preserve"> </w:t>
        </w:r>
      </w:ins>
      <w:ins w:id="463" w:author="Ryan Lemos" w:date="2019-08-26T09:11:00Z">
        <w:r w:rsidR="00073CBF">
          <w:t>Isso deve ser utilizado</w:t>
        </w:r>
      </w:ins>
      <w:ins w:id="464" w:author="Ryan Lemos" w:date="2019-08-26T09:10:00Z">
        <w:r w:rsidR="00073CBF">
          <w:t xml:space="preserve"> </w:t>
        </w:r>
      </w:ins>
      <w:del w:id="465" w:author="Ryan Lemos" w:date="2019-08-26T09:09:00Z">
        <w:r w:rsidDel="00073CBF">
          <w:delText xml:space="preserve"> </w:delText>
        </w:r>
      </w:del>
      <w:r>
        <w:t xml:space="preserve">para </w:t>
      </w:r>
      <w:r w:rsidR="00D534F8">
        <w:t xml:space="preserve">facilitar a leitura e compreensão do código, além de evitar que uma variável receba um tipo de dado não esperado </w:t>
      </w:r>
      <w:r w:rsidR="00D534F8">
        <w:rPr>
          <w:noProof/>
        </w:rPr>
        <w:t>(ABREU, 2017)</w:t>
      </w:r>
      <w:r w:rsidR="00D534F8">
        <w:t>.</w:t>
      </w:r>
      <w:ins w:id="466" w:author="Ryan Lemos" w:date="2019-08-26T09:12:00Z">
        <w:r w:rsidR="00073CBF">
          <w:t xml:space="preserve"> </w:t>
        </w:r>
      </w:ins>
      <w:moveToRangeStart w:id="467" w:author="Ryan Lemos" w:date="2019-08-26T09:12:00Z" w:name="move17703149"/>
      <w:moveTo w:id="468" w:author="Ryan Lemos" w:date="2019-08-26T09:12:00Z">
        <w:r w:rsidR="00073CBF">
          <w:t xml:space="preserve">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moveTo>
      <w:moveToRangeEnd w:id="467"/>
      <w:ins w:id="469" w:author="Ryan Lemos" w:date="2019-08-26T09:11:00Z">
        <w:r w:rsidR="00073CBF">
          <w:t xml:space="preserve"> </w:t>
        </w:r>
      </w:ins>
    </w:p>
    <w:p w14:paraId="6898354D" w14:textId="101DBCBE" w:rsidR="00D534F8" w:rsidDel="00073CBF" w:rsidRDefault="00D534F8" w:rsidP="00073CBF">
      <w:pPr>
        <w:rPr>
          <w:del w:id="470" w:author="Ryan Lemos" w:date="2019-08-26T09:12:00Z"/>
        </w:rPr>
      </w:pPr>
      <w:r>
        <w:t xml:space="preserve">O trecho de código da figura 27 se trata de um exemplo de Script TS. Nota-se a tipagem da variável modelo definindo seu tipo como </w:t>
      </w:r>
      <w:proofErr w:type="spellStart"/>
      <w:r w:rsidRPr="00D534F8">
        <w:rPr>
          <w:i/>
        </w:rPr>
        <w:t>string</w:t>
      </w:r>
      <w:proofErr w:type="spellEnd"/>
      <w:ins w:id="471" w:author="Ryan Lemos" w:date="2019-08-26T09:06:00Z">
        <w:r w:rsidR="00073CBF">
          <w:t>, como também definindo</w:t>
        </w:r>
      </w:ins>
      <w:ins w:id="472" w:author="Ryan Lemos" w:date="2019-08-26T09:07:00Z">
        <w:r w:rsidR="00073CBF">
          <w:t xml:space="preserve"> o tipo de retorno das funções das classes.</w:t>
        </w:r>
      </w:ins>
      <w:del w:id="473" w:author="Ryan Lemos" w:date="2019-08-26T09:06:00Z">
        <w:r w:rsidDel="00073CBF">
          <w:delText>. Além disso como dito anteriormente há também o acréscimo de funcionalidades, na figura demonstra-se o exemplo das classes, algo que não existe no JS comum.</w:delText>
        </w:r>
      </w:del>
    </w:p>
    <w:p w14:paraId="5FDE7B7F" w14:textId="77777777" w:rsidR="00073CBF" w:rsidRDefault="00073CBF">
      <w:pPr>
        <w:rPr>
          <w:ins w:id="474" w:author="Ryan Lemos" w:date="2019-08-26T09:12:00Z"/>
        </w:rPr>
      </w:pPr>
    </w:p>
    <w:p w14:paraId="3241CB8D" w14:textId="77777777" w:rsidR="00D534F8" w:rsidRDefault="00D534F8"/>
    <w:p w14:paraId="212AAE60" w14:textId="7AB46755" w:rsidR="00A1768E" w:rsidRDefault="00A1768E" w:rsidP="00A1768E">
      <w:pPr>
        <w:pStyle w:val="Legenda"/>
        <w:keepNext/>
      </w:pPr>
      <w:r>
        <w:t xml:space="preserve">Figura </w:t>
      </w:r>
      <w:fldSimple w:instr=" SEQ Figura \* ARABIC ">
        <w:r w:rsidR="00483DF4">
          <w:rPr>
            <w:noProof/>
          </w:rPr>
          <w:t>24</w:t>
        </w:r>
      </w:fldSimple>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53492FF" w:rsidR="00D534F8" w:rsidDel="00073CBF" w:rsidRDefault="00D534F8" w:rsidP="00D93A80">
      <w:pPr>
        <w:ind w:firstLine="0"/>
        <w:rPr>
          <w:del w:id="475" w:author="Ryan Lemos" w:date="2019-08-26T09:12:00Z"/>
        </w:rPr>
      </w:pPr>
    </w:p>
    <w:p w14:paraId="25124812" w14:textId="4AA13CDF" w:rsidR="00462EDE" w:rsidDel="00073CBF" w:rsidRDefault="00462EDE" w:rsidP="00D534F8">
      <w:pPr>
        <w:rPr>
          <w:del w:id="476" w:author="Ryan Lemos" w:date="2019-08-26T09:12:00Z"/>
        </w:rPr>
      </w:pPr>
      <w:moveFromRangeStart w:id="477" w:author="Ryan Lemos" w:date="2019-08-26T09:12:00Z" w:name="move17703149"/>
      <w:moveFrom w:id="478" w:author="Ryan Lemos" w:date="2019-08-26T09:12:00Z">
        <w:r w:rsidDel="00073CBF">
          <w:t xml:space="preserve">Para que o TS seja reconhecido nos navegadores é necessário um processo de compilação que transforma o código TypeScript para JavaScript que é entendido pelos navegadores. </w:t>
        </w:r>
      </w:moveFrom>
      <w:moveFromRangeEnd w:id="477"/>
      <w:del w:id="479" w:author="Ryan Lemos" w:date="2019-08-26T09:08:00Z">
        <w:r w:rsidDel="00073CBF">
          <w:delText xml:space="preserve">Além disso esse processo de compilação, também conhecido como “transpilação”, converte o EcmaScript 6 que é a versão mais atual do JavaScript em uma versão ao qual a maioria dos navegadores interpreta que é a EcmaScript 5 </w:delText>
        </w:r>
        <w:r w:rsidDel="00073CBF">
          <w:rPr>
            <w:noProof/>
          </w:rPr>
          <w:delText>(ABREU, 2017)</w:delText>
        </w:r>
        <w:r w:rsidDel="00073CBF">
          <w:delText>.</w:delText>
        </w:r>
      </w:del>
    </w:p>
    <w:p w14:paraId="49639A4E" w14:textId="77777777" w:rsidR="00676588" w:rsidRDefault="00676588"/>
    <w:p w14:paraId="0D236BEB" w14:textId="7CF834FF" w:rsidR="00676588" w:rsidRDefault="00C05B5C" w:rsidP="00676588">
      <w:pPr>
        <w:pStyle w:val="Ttulo4"/>
        <w:rPr>
          <w:ins w:id="480" w:author="Ryan Lemos" w:date="2019-08-26T09:12:00Z"/>
        </w:rPr>
      </w:pPr>
      <w:bookmarkStart w:id="481" w:name="_Toc17133791"/>
      <w:r>
        <w:t>Angular</w:t>
      </w:r>
      <w:bookmarkEnd w:id="481"/>
    </w:p>
    <w:p w14:paraId="59161E49" w14:textId="24134187" w:rsidR="00073CBF" w:rsidRPr="00532250" w:rsidRDefault="00073CBF">
      <w:pPr>
        <w:pPrChange w:id="482" w:author="Ryan Lemos" w:date="2019-08-26T09:12:00Z">
          <w:pPr>
            <w:pStyle w:val="Ttulo4"/>
          </w:pPr>
        </w:pPrChange>
      </w:pPr>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lastRenderedPageBreak/>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83"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83"/>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84" w:name="_Ref526523847"/>
      <w:r>
        <w:lastRenderedPageBreak/>
        <w:t xml:space="preserve">Figura </w:t>
      </w:r>
      <w:fldSimple w:instr=" SEQ Figura \* ARABIC ">
        <w:r w:rsidR="00483DF4">
          <w:rPr>
            <w:noProof/>
          </w:rPr>
          <w:t>25</w:t>
        </w:r>
      </w:fldSimple>
      <w:bookmarkEnd w:id="484"/>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5" w:name="_Ref526533823"/>
      <w:bookmarkStart w:id="486" w:name="_Toc17133793"/>
      <w:r w:rsidRPr="00952162">
        <w:rPr>
          <w:i/>
        </w:rPr>
        <w:t>Framework</w:t>
      </w:r>
      <w:r>
        <w:t xml:space="preserve"> </w:t>
      </w:r>
      <w:proofErr w:type="spellStart"/>
      <w:r w:rsidR="00D61CB9" w:rsidRPr="003635FC">
        <w:t>Laravel</w:t>
      </w:r>
      <w:bookmarkEnd w:id="485"/>
      <w:bookmarkEnd w:id="486"/>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87" w:name="_Toc17133794"/>
      <w:r w:rsidRPr="00596E44">
        <w:rPr>
          <w:i/>
          <w:lang w:val="en-US"/>
        </w:rPr>
        <w:t>Representational State Transfer Application Programming Interfaces</w:t>
      </w:r>
      <w:r w:rsidRPr="00596E44">
        <w:rPr>
          <w:lang w:val="en-US"/>
        </w:rPr>
        <w:t xml:space="preserve"> (API REST)</w:t>
      </w:r>
      <w:bookmarkEnd w:id="487"/>
    </w:p>
    <w:p w14:paraId="08B7394B" w14:textId="77777777" w:rsidR="00F97B7F" w:rsidRPr="00596E44" w:rsidRDefault="00F97B7F" w:rsidP="00F97B7F">
      <w:pPr>
        <w:rPr>
          <w:iCs/>
          <w:lang w:val="en-US"/>
        </w:rPr>
      </w:pPr>
    </w:p>
    <w:p w14:paraId="781DA21F" w14:textId="77777777" w:rsidR="00F97B7F" w:rsidRDefault="00883E88" w:rsidP="00F97B7F">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w:t>
      </w:r>
      <w:r w:rsidR="00AE608D">
        <w:t xml:space="preserve">de se ter outros verbos </w:t>
      </w:r>
      <w:proofErr w:type="spellStart"/>
      <w:r w:rsidR="00AE608D" w:rsidRPr="00596E44">
        <w:rPr>
          <w:i/>
        </w:rPr>
        <w:t>Hyper</w:t>
      </w:r>
      <w:proofErr w:type="spellEnd"/>
      <w:r w:rsidR="00AE608D" w:rsidRPr="00596E44">
        <w:rPr>
          <w:i/>
        </w:rPr>
        <w:t xml:space="preserve"> </w:t>
      </w:r>
      <w:proofErr w:type="spellStart"/>
      <w:r w:rsidR="00AE608D" w:rsidRPr="00596E44">
        <w:rPr>
          <w:i/>
        </w:rPr>
        <w:t>Text</w:t>
      </w:r>
      <w:proofErr w:type="spellEnd"/>
      <w:r w:rsidR="00AE608D" w:rsidRPr="00596E44">
        <w:rPr>
          <w:i/>
        </w:rPr>
        <w:t xml:space="preserve"> </w:t>
      </w:r>
      <w:proofErr w:type="spellStart"/>
      <w:r w:rsidR="00AE608D" w:rsidRPr="00596E44">
        <w:rPr>
          <w:i/>
        </w:rPr>
        <w:t>Transfer</w:t>
      </w:r>
      <w:proofErr w:type="spellEnd"/>
      <w:r w:rsidR="00AE608D" w:rsidRPr="00596E44">
        <w:rPr>
          <w:i/>
        </w:rPr>
        <w:t xml:space="preserve"> </w:t>
      </w:r>
      <w:proofErr w:type="spellStart"/>
      <w:r w:rsidR="00AE608D" w:rsidRPr="00596E44">
        <w:rPr>
          <w:i/>
        </w:rPr>
        <w:t>Protocol</w:t>
      </w:r>
      <w:proofErr w:type="spellEnd"/>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proofErr w:type="spellStart"/>
      <w:r w:rsidRPr="00596E44">
        <w:rPr>
          <w:i/>
        </w:rPr>
        <w:t>frontend</w:t>
      </w:r>
      <w:proofErr w:type="spellEnd"/>
      <w:r>
        <w:t xml:space="preserve"> (Angular), e outro no </w:t>
      </w:r>
      <w:proofErr w:type="spellStart"/>
      <w:r w:rsidRPr="00596E44">
        <w:rPr>
          <w:i/>
        </w:rPr>
        <w:t>backend</w:t>
      </w:r>
      <w:proofErr w:type="spellEnd"/>
      <w:r>
        <w:t xml:space="preserve"> (</w:t>
      </w:r>
      <w:proofErr w:type="spellStart"/>
      <w:r>
        <w:t>Laravel</w:t>
      </w:r>
      <w:proofErr w:type="spellEnd"/>
      <w:r>
        <w:t xml:space="preserve">). Então a aplicação Angular conforme descrita rodará </w:t>
      </w:r>
      <w:r>
        <w:lastRenderedPageBreak/>
        <w:t xml:space="preserve">diretamente no browser do usuário. Para que essa aplicação consiga comunicar-se com a base de dados será 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fldSimple w:instr=" SEQ Figura \* ARABIC ">
        <w:r>
          <w:rPr>
            <w:noProof/>
          </w:rPr>
          <w:t>26</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88" w:name="_Toc17133795"/>
      <w:r w:rsidRPr="00BB49CF">
        <w:t>Sistema de Gerenciamento de Banco de Dados</w:t>
      </w:r>
      <w:r w:rsidR="00773355">
        <w:t xml:space="preserve"> (MySQL)</w:t>
      </w:r>
      <w:bookmarkEnd w:id="488"/>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89" w:name="_Ref526697739"/>
      <w:r>
        <w:t xml:space="preserve">Figura </w:t>
      </w:r>
      <w:fldSimple w:instr=" SEQ Figura \* ARABIC ">
        <w:r w:rsidR="00483DF4">
          <w:rPr>
            <w:noProof/>
          </w:rPr>
          <w:t>27</w:t>
        </w:r>
      </w:fldSimple>
      <w:bookmarkEnd w:id="489"/>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90" w:author="Ryan Lemos" w:date="2019-08-19T19:08:00Z">
        <w:r w:rsidR="009969D1" w:rsidDel="00753186">
          <w:delText>estabilidade, etc.</w:delText>
        </w:r>
      </w:del>
      <w:ins w:id="491"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92" w:name="_Toc17133796"/>
      <w:r>
        <w:lastRenderedPageBreak/>
        <w:t xml:space="preserve">desenvolvimento do </w:t>
      </w:r>
      <w:r w:rsidR="00B265CE">
        <w:t>ambiente</w:t>
      </w:r>
      <w:r>
        <w:t xml:space="preserve"> proposto</w:t>
      </w:r>
      <w:bookmarkEnd w:id="492"/>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93" w:name="_Toc17133797"/>
      <w:r>
        <w:t>Ferramentas de desenvolvimento utilizadas</w:t>
      </w:r>
      <w:bookmarkEnd w:id="493"/>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proofErr w:type="spellStart"/>
      <w:r w:rsidRPr="00596E44">
        <w:rPr>
          <w:i/>
        </w:rPr>
        <w:t>frontend</w:t>
      </w:r>
      <w:proofErr w:type="spellEnd"/>
      <w:r>
        <w:t xml:space="preserve"> e o </w:t>
      </w:r>
      <w:proofErr w:type="spellStart"/>
      <w:r w:rsidRPr="00596E44">
        <w:rPr>
          <w:i/>
        </w:rPr>
        <w:t>backend</w:t>
      </w:r>
      <w:proofErr w:type="spellEnd"/>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proofErr w:type="spellStart"/>
      <w:r w:rsidRPr="00596E44">
        <w:rPr>
          <w:i/>
        </w:rPr>
        <w:t>frontend</w:t>
      </w:r>
      <w:proofErr w:type="spellEnd"/>
      <w:r>
        <w:t xml:space="preserve"> foi-se utilizado o framework Angular na versão</w:t>
      </w:r>
      <w:r w:rsidR="00F21104">
        <w:t xml:space="preserve"> </w:t>
      </w:r>
      <w:r>
        <w:t xml:space="preserve">7.1.4 a versão mais atual na data em que se iniciou o desenvolvimento, tal como o </w:t>
      </w:r>
      <w:proofErr w:type="spellStart"/>
      <w:r>
        <w:t>TypeScript</w:t>
      </w:r>
      <w:proofErr w:type="spellEnd"/>
      <w:r>
        <w:t xml:space="preserve"> que se utilizou a versão 3.1.6. </w:t>
      </w:r>
      <w:r w:rsidR="00DF48AC">
        <w:t>Utilizando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 xml:space="preserve">Para o </w:t>
      </w:r>
      <w:proofErr w:type="spellStart"/>
      <w:r w:rsidRPr="008B441C">
        <w:rPr>
          <w:i/>
          <w:iCs/>
          <w:rPrChange w:id="494" w:author="Ryan Lemos" w:date="2019-08-26T09:13:00Z">
            <w:rPr/>
          </w:rPrChange>
        </w:rPr>
        <w:t>backend</w:t>
      </w:r>
      <w:proofErr w:type="spellEnd"/>
      <w:r>
        <w:t xml:space="preserve"> foi-se utilizado o</w:t>
      </w:r>
      <w:r w:rsidR="00646DE8">
        <w:t xml:space="preserve"> framework</w:t>
      </w:r>
      <w:r>
        <w:t xml:space="preserve"> </w:t>
      </w:r>
      <w:proofErr w:type="spellStart"/>
      <w:r>
        <w:t>Laravel</w:t>
      </w:r>
      <w:proofErr w:type="spellEnd"/>
      <w:r>
        <w:t xml:space="preserve">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w:t>
      </w:r>
      <w:proofErr w:type="spellStart"/>
      <w:r w:rsidR="00646DE8">
        <w:t>Laravel</w:t>
      </w:r>
      <w:proofErr w:type="spellEnd"/>
      <w:r w:rsidR="00646DE8">
        <w:t xml:space="preserve"> foi utilizado como API sendo o intermédio entre o </w:t>
      </w:r>
      <w:proofErr w:type="spellStart"/>
      <w:r w:rsidR="00646DE8" w:rsidRPr="00596E44">
        <w:rPr>
          <w:i/>
        </w:rPr>
        <w:t>frontend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77777777" w:rsidR="00554CCC" w:rsidRDefault="00554CCC">
      <w:r>
        <w:t xml:space="preserve">Para a modelagem de processos, foi-se utilizado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proofErr w:type="spellStart"/>
      <w:r w:rsidRPr="00596E44">
        <w:rPr>
          <w:i/>
        </w:rPr>
        <w:t>frontend</w:t>
      </w:r>
      <w:proofErr w:type="spellEnd"/>
      <w:r>
        <w:t xml:space="preserve"> e outra para o </w:t>
      </w:r>
      <w:proofErr w:type="spellStart"/>
      <w:r w:rsidRPr="00596E44">
        <w:rPr>
          <w:i/>
        </w:rPr>
        <w:t>backend</w:t>
      </w:r>
      <w:proofErr w:type="spellEnd"/>
      <w:r>
        <w:t xml:space="preserve">. Para a primeira foi-se utilizada o Visual Studio </w:t>
      </w:r>
      <w:proofErr w:type="spellStart"/>
      <w:r>
        <w:t>Code</w:t>
      </w:r>
      <w:proofErr w:type="spellEnd"/>
      <w:r>
        <w:t xml:space="preserve"> (VSCODE)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plugins que auxiliam vários processos de desenvolvimento. Já para o </w:t>
      </w:r>
      <w:proofErr w:type="spellStart"/>
      <w:r w:rsidRPr="00596E44">
        <w:rPr>
          <w:i/>
        </w:rPr>
        <w:t>backend</w:t>
      </w:r>
      <w:proofErr w:type="spellEnd"/>
      <w:r>
        <w:t xml:space="preserve"> utilizou-se uma ferramenta paga chamada PHP </w:t>
      </w:r>
      <w:proofErr w:type="spellStart"/>
      <w:r>
        <w:t>Storm</w:t>
      </w:r>
      <w:proofErr w:type="spellEnd"/>
      <w:r>
        <w:t xml:space="preserve">.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95" w:name="_Toc17133798"/>
      <w:r>
        <w:t>Estruturação do sistema</w:t>
      </w:r>
      <w:bookmarkEnd w:id="495"/>
    </w:p>
    <w:p w14:paraId="0F5E32CC" w14:textId="77777777" w:rsidR="009A2E13" w:rsidRDefault="009A2E13" w:rsidP="009A2E13"/>
    <w:p w14:paraId="2BCF6B77" w14:textId="336D1ABA" w:rsidR="009A2E13" w:rsidRDefault="009A2E13" w:rsidP="009A2E13">
      <w:r w:rsidRPr="00532250">
        <w:rPr>
          <w:rPrChange w:id="496" w:author="Ryan Lemos" w:date="2019-08-26T19:35:00Z">
            <w:rPr>
              <w:highlight w:val="cyan"/>
            </w:rPr>
          </w:rPrChange>
        </w:rPr>
        <w:t xml:space="preserve">Alguns modelos de dados e documentos foram utilizados para suportar o desenvolvimento do ambiente. Como modelos têm-se a modelagem de banco de dados e a modelagem de processos com o BPMN. Essas modelagens servem de auxílio ao desenvolvedor já que </w:t>
      </w:r>
      <w:del w:id="497" w:author="Ryan Lemos" w:date="2019-08-26T19:35:00Z">
        <w:r w:rsidRPr="00532250" w:rsidDel="00532250">
          <w:rPr>
            <w:rPrChange w:id="498" w:author="Ryan Lemos" w:date="2019-08-26T19:35:00Z">
              <w:rPr>
                <w:highlight w:val="cyan"/>
              </w:rPr>
            </w:rPrChange>
          </w:rPr>
          <w:delText xml:space="preserve">dá </w:delText>
        </w:r>
      </w:del>
      <w:ins w:id="499" w:author="Ryan Lemos" w:date="2019-08-26T19:35:00Z">
        <w:r w:rsidR="00532250" w:rsidRPr="00532250">
          <w:rPr>
            <w:rPrChange w:id="500" w:author="Ryan Lemos" w:date="2019-08-26T19:35:00Z">
              <w:rPr>
                <w:highlight w:val="cyan"/>
              </w:rPr>
            </w:rPrChange>
          </w:rPr>
          <w:t xml:space="preserve">dão </w:t>
        </w:r>
      </w:ins>
      <w:r w:rsidRPr="00532250">
        <w:rPr>
          <w:rPrChange w:id="501" w:author="Ryan Lemos" w:date="2019-08-26T19:35:00Z">
            <w:rPr>
              <w:highlight w:val="cyan"/>
            </w:rPr>
          </w:rPrChange>
        </w:rPr>
        <w:t>uma visão acerca do problema a ser resolvido. Como documentação para o ambiente, seguindo o que é pregado pela metodologia XP, foram utilizados além das modelagens, as estórias de usuário e os testes</w:t>
      </w:r>
      <w:ins w:id="502" w:author="Ryan Lemos" w:date="2019-08-26T19:35:00Z">
        <w:r w:rsidR="00532250" w:rsidRPr="00532250">
          <w:rPr>
            <w:rPrChange w:id="503" w:author="Ryan Lemos" w:date="2019-08-26T19:35:00Z">
              <w:rPr>
                <w:highlight w:val="cyan"/>
              </w:rPr>
            </w:rPrChange>
          </w:rPr>
          <w:t xml:space="preserve"> unitários</w:t>
        </w:r>
      </w:ins>
      <w:r w:rsidRPr="00532250">
        <w:rPr>
          <w:rPrChange w:id="504" w:author="Ryan Lemos" w:date="2019-08-26T19:35:00Z">
            <w:rPr>
              <w:highlight w:val="cyan"/>
            </w:rPr>
          </w:rPrChange>
        </w:rPr>
        <w:t>.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5" w:name="_Toc17133799"/>
      <w:r>
        <w:t>Diagrama de banco de dados</w:t>
      </w:r>
      <w:bookmarkEnd w:id="505"/>
    </w:p>
    <w:p w14:paraId="22B4D6FC" w14:textId="77777777" w:rsidR="009A2E13" w:rsidRDefault="009A2E13" w:rsidP="009A2E13"/>
    <w:p w14:paraId="07FCB4FF" w14:textId="7EDE9AA9" w:rsidR="00017D8C" w:rsidRDefault="009A2E13">
      <w:pPr>
        <w:rPr>
          <w:ins w:id="506" w:author="Ryan Lemos" w:date="2019-08-26T20:00:00Z"/>
        </w:rPr>
        <w:sectPr w:rsidR="00017D8C" w:rsidSect="00C1350C">
          <w:headerReference w:type="default" r:id="rId39"/>
          <w:pgSz w:w="11906" w:h="16838"/>
          <w:pgMar w:top="1701" w:right="1134" w:bottom="1134" w:left="1701" w:header="1134" w:footer="567" w:gutter="0"/>
          <w:cols w:space="708"/>
          <w:docGrid w:linePitch="360"/>
        </w:sectPr>
        <w:pPrChange w:id="507" w:author="Ryan Lemos" w:date="2019-08-26T20:03:00Z">
          <w:pPr>
            <w:spacing w:line="240" w:lineRule="auto"/>
            <w:ind w:firstLine="0"/>
            <w:jc w:val="left"/>
            <w:outlineLvl w:val="9"/>
          </w:pPr>
        </w:pPrChange>
      </w:pPr>
      <w:r w:rsidRPr="00532250">
        <w:rPr>
          <w:rPrChange w:id="508" w:author="Ryan Lemos" w:date="2019-08-26T19:36:00Z">
            <w:rPr>
              <w:highlight w:val="cyan"/>
            </w:rPr>
          </w:rPrChange>
        </w:rPr>
        <w:t>Através de entrevistas e estudo dos requisitos gerou-se um modelo de banco de dados do ambiente</w:t>
      </w:r>
      <w:del w:id="509" w:author="Ryan Lemos" w:date="2019-08-26T19:36:00Z">
        <w:r w:rsidRPr="00532250" w:rsidDel="00532250">
          <w:rPr>
            <w:rPrChange w:id="510" w:author="Ryan Lemos" w:date="2019-08-26T19:36:00Z">
              <w:rPr>
                <w:highlight w:val="cyan"/>
              </w:rPr>
            </w:rPrChange>
          </w:rPr>
          <w:delText xml:space="preserve"> para o primeiro release</w:delText>
        </w:r>
      </w:del>
      <w:r w:rsidRPr="00532250">
        <w:rPr>
          <w:rPrChange w:id="511" w:author="Ryan Lemos" w:date="2019-08-26T19:36:00Z">
            <w:rPr>
              <w:highlight w:val="cyan"/>
            </w:rPr>
          </w:rPrChange>
        </w:rPr>
        <w:t xml:space="preserve">. Este modelo, por se tratar de um banco de dados relacional, vem explicitar as entidades e os seus relacionamentos. Assim os próximos parágrafos explicam o significado de cada tabela e o seu motivo de relacionar com outras tabelas. </w:t>
      </w:r>
    </w:p>
    <w:p w14:paraId="41A9EC0B" w14:textId="77777777" w:rsidR="009A2E13" w:rsidRPr="00532250" w:rsidDel="00532250" w:rsidRDefault="009A2E13">
      <w:pPr>
        <w:rPr>
          <w:del w:id="512" w:author="Ryan Lemos" w:date="2019-08-26T19:36:00Z"/>
          <w:rPrChange w:id="513" w:author="Ryan Lemos" w:date="2019-08-26T19:36:00Z">
            <w:rPr>
              <w:del w:id="514" w:author="Ryan Lemos" w:date="2019-08-26T19:36:00Z"/>
              <w:highlight w:val="cyan"/>
            </w:rPr>
          </w:rPrChange>
        </w:rPr>
      </w:pPr>
    </w:p>
    <w:p w14:paraId="66FE2DBA" w14:textId="438B2606" w:rsidR="009A2E13" w:rsidRPr="00596E44" w:rsidDel="00532250" w:rsidRDefault="009A2E13">
      <w:pPr>
        <w:rPr>
          <w:del w:id="515" w:author="Ryan Lemos" w:date="2019-08-26T19:36:00Z"/>
          <w:highlight w:val="cyan"/>
        </w:rPr>
      </w:pPr>
      <w:del w:id="516" w:author="Ryan Lemos" w:date="2019-08-26T19:36:00Z">
        <w:r w:rsidRPr="00596E44" w:rsidDel="00532250">
          <w:rPr>
            <w:highlight w:val="cyan"/>
          </w:rPr>
          <w:delText xml:space="preserve">A figura x representa o modelo de banco de dados relacional do primeiro release. Nota-se primeiramente ao observar a figura que as tabelas têm seus nomes no idioma inglês. Isso se dá para uma melhor adequação ao Laravel que reconhece os nomes das tabelas em seu </w:delText>
        </w:r>
        <w:r w:rsidRPr="00596E44" w:rsidDel="00532250">
          <w:rPr>
            <w:i/>
            <w:highlight w:val="cyan"/>
          </w:rPr>
          <w:delText>Models</w:delText>
        </w:r>
        <w:r w:rsidRPr="00596E44" w:rsidDel="00532250">
          <w:rPr>
            <w:highlight w:val="cyan"/>
          </w:rPr>
          <w:delText xml:space="preserve"> e acrescenta a pluralização através do idioma inglês. Se o </w:delText>
        </w:r>
        <w:r w:rsidRPr="00596E44" w:rsidDel="00532250">
          <w:rPr>
            <w:i/>
            <w:highlight w:val="cyan"/>
          </w:rPr>
          <w:delText>model</w:delText>
        </w:r>
        <w:r w:rsidRPr="00596E44" w:rsidDel="00532250">
          <w:rPr>
            <w:highlight w:val="cyan"/>
          </w:rPr>
          <w:delText xml:space="preserve"> se chama </w:delText>
        </w:r>
        <w:r w:rsidRPr="00596E44" w:rsidDel="00532250">
          <w:rPr>
            <w:i/>
            <w:highlight w:val="cyan"/>
          </w:rPr>
          <w:delText>User</w:delText>
        </w:r>
        <w:r w:rsidRPr="00596E44" w:rsidDel="00532250">
          <w:rPr>
            <w:highlight w:val="cyan"/>
          </w:rPr>
          <w:delText xml:space="preserve">, o Laravel automaticamente entende que deve procurar na base de dados uma tabela com nome </w:delText>
        </w:r>
        <w:r w:rsidRPr="00596E44" w:rsidDel="00532250">
          <w:rPr>
            <w:i/>
            <w:highlight w:val="cyan"/>
          </w:rPr>
          <w:delText>users</w:delText>
        </w:r>
        <w:r w:rsidRPr="00596E44" w:rsidDel="00532250">
          <w:rPr>
            <w:highlight w:val="cyan"/>
          </w:rPr>
          <w:delText xml:space="preserve">. Porém isso pode ser mudado na configuração do Laravel, mas a escolha do idioma inglês poupa esse tempo de trocar as configurações de cada </w:delText>
        </w:r>
        <w:r w:rsidRPr="00596E44" w:rsidDel="00532250">
          <w:rPr>
            <w:i/>
            <w:highlight w:val="cyan"/>
          </w:rPr>
          <w:delText>model</w:delText>
        </w:r>
        <w:r w:rsidRPr="00596E44" w:rsidDel="00532250">
          <w:rPr>
            <w:highlight w:val="cyan"/>
          </w:rPr>
          <w:delText>. Outro motivo pela escolha do idioma inglês se dá pelo pensamento de expandir esse projeto no futuro, então para padronizar deixou-se os nomes em inglês e seguindo o padrão do Laravel.</w:delText>
        </w:r>
      </w:del>
    </w:p>
    <w:p w14:paraId="402D2F2F" w14:textId="36FAE331" w:rsidR="009A2E13" w:rsidRPr="00596E44" w:rsidDel="00532250" w:rsidRDefault="009A2E13">
      <w:pPr>
        <w:rPr>
          <w:del w:id="517" w:author="Ryan Lemos" w:date="2019-08-26T19:36:00Z"/>
          <w:highlight w:val="cyan"/>
        </w:rPr>
      </w:pPr>
      <w:del w:id="518" w:author="Ryan Lemos" w:date="2019-08-26T19:36:00Z">
        <w:r w:rsidRPr="00596E44" w:rsidDel="00532250">
          <w:rPr>
            <w:highlight w:val="cyan"/>
          </w:rPr>
          <w:delText>Como dito nos parágrafos anteriores, a confecção das tabelas foi feita através de entrevistas aos professores e gestores da escola. Tem-se a tabela base de usuários (</w:delText>
        </w:r>
        <w:r w:rsidRPr="00596E44" w:rsidDel="00532250">
          <w:rPr>
            <w:i/>
            <w:highlight w:val="cyan"/>
          </w:rPr>
          <w:delText>users</w:delText>
        </w:r>
        <w:r w:rsidRPr="00596E44" w:rsidDel="00532250">
          <w:rPr>
            <w:highlight w:val="cyan"/>
          </w:rPr>
          <w:delText>) que se relaciona com diversas tabelas, um desses relacionamentos é com a tabela de perfis (</w:delText>
        </w:r>
        <w:r w:rsidRPr="00596E44" w:rsidDel="00532250">
          <w:rPr>
            <w:i/>
            <w:highlight w:val="cyan"/>
          </w:rPr>
          <w:delText>roles</w:delText>
        </w:r>
        <w:r w:rsidRPr="00596E44" w:rsidDel="00532250">
          <w:rPr>
            <w:highlight w:val="cyan"/>
          </w:rPr>
          <w:delText>) que dita qual perfil o usuário tem. Além disso a tabela de usuários também se relaciona com a tabela de turmas (</w:delText>
        </w:r>
        <w:r w:rsidRPr="00596E44" w:rsidDel="00532250">
          <w:rPr>
            <w:i/>
            <w:highlight w:val="cyan"/>
          </w:rPr>
          <w:delText>groups</w:delText>
        </w:r>
        <w:r w:rsidRPr="00596E44" w:rsidDel="00532250">
          <w:rPr>
            <w:highlight w:val="cyan"/>
          </w:rPr>
          <w:delText>), de duas maneiras uma sendo aluno e outro um usuário professor. Por último a tabela de usuário se relaciona com a tabela de dúvidas (</w:delText>
        </w:r>
        <w:r w:rsidRPr="00596E44" w:rsidDel="00532250">
          <w:rPr>
            <w:i/>
            <w:highlight w:val="cyan"/>
          </w:rPr>
          <w:delText>doubts</w:delText>
        </w:r>
        <w:r w:rsidRPr="00596E44" w:rsidDel="00532250">
          <w:rPr>
            <w:highlight w:val="cyan"/>
          </w:rPr>
          <w:delText>). Esse relacionamento se trata de uma dúvida de um aluno.</w:delText>
        </w:r>
      </w:del>
    </w:p>
    <w:p w14:paraId="2077E628" w14:textId="1206548E" w:rsidR="009A2E13" w:rsidRPr="00596E44" w:rsidDel="00532250" w:rsidRDefault="009A2E13">
      <w:pPr>
        <w:rPr>
          <w:del w:id="519" w:author="Ryan Lemos" w:date="2019-08-26T19:36:00Z"/>
          <w:highlight w:val="cyan"/>
        </w:rPr>
      </w:pPr>
      <w:del w:id="520" w:author="Ryan Lemos" w:date="2019-08-26T19:36:00Z">
        <w:r w:rsidRPr="00596E44" w:rsidDel="00532250">
          <w:rPr>
            <w:highlight w:val="cyan"/>
          </w:rPr>
          <w:delText>Quanto as turmas, podem-se relacionar com os eventos (</w:delText>
        </w:r>
        <w:r w:rsidRPr="00596E44" w:rsidDel="00532250">
          <w:rPr>
            <w:i/>
            <w:highlight w:val="cyan"/>
          </w:rPr>
          <w:delText>events</w:delText>
        </w:r>
        <w:r w:rsidRPr="00596E44" w:rsidDel="00532250">
          <w:rPr>
            <w:highlight w:val="cyan"/>
          </w:rPr>
          <w:delText xml:space="preserve">), já que um evento pode ou não pertencer a uma turma. O atributo </w:delText>
        </w:r>
        <w:r w:rsidRPr="00596E44" w:rsidDel="00532250">
          <w:rPr>
            <w:i/>
            <w:highlight w:val="cyan"/>
          </w:rPr>
          <w:delText>public</w:delText>
        </w:r>
        <w:r w:rsidRPr="00596E44" w:rsidDel="00532250">
          <w:rPr>
            <w:highlight w:val="cyan"/>
          </w:rPr>
          <w:delText xml:space="preserve"> da tabela de eventos, indica se o evento foi cadastrado para uma turma em específico ou para toda a escola.</w:delText>
        </w:r>
      </w:del>
    </w:p>
    <w:p w14:paraId="32C55C55" w14:textId="077A5A24" w:rsidR="009A2E13" w:rsidRPr="00596E44" w:rsidDel="00532250" w:rsidRDefault="009A2E13">
      <w:pPr>
        <w:rPr>
          <w:del w:id="521" w:author="Ryan Lemos" w:date="2019-08-26T19:36:00Z"/>
          <w:highlight w:val="cyan"/>
        </w:rPr>
      </w:pPr>
      <w:del w:id="522" w:author="Ryan Lemos" w:date="2019-08-26T19:36:00Z">
        <w:r w:rsidRPr="00596E44" w:rsidDel="00532250">
          <w:rPr>
            <w:highlight w:val="cyan"/>
          </w:rPr>
          <w:delText>Tem-se ainda a tabela de permissões (</w:delText>
        </w:r>
        <w:r w:rsidRPr="00596E44" w:rsidDel="00532250">
          <w:rPr>
            <w:i/>
            <w:highlight w:val="cyan"/>
          </w:rPr>
          <w:delText>permissions</w:delText>
        </w:r>
        <w:r w:rsidRPr="00596E44" w:rsidDel="00532250">
          <w:rPr>
            <w:highlight w:val="cyan"/>
          </w:rPr>
          <w:delText>), que se relaciona com duas outras tabelas, a de perfis, indicando que cada perfil pode ter n permissões. E se relaciona com um menu indicando que o menu deve conter uma permissão, permissão essa que vai indicar qual o caminho o usuário deve seguir ao clicar no menu.</w:delText>
        </w:r>
      </w:del>
    </w:p>
    <w:p w14:paraId="5873ED83" w14:textId="5BB4DB9C" w:rsidR="009A2E13" w:rsidDel="00017D8C" w:rsidRDefault="009A2E13">
      <w:pPr>
        <w:rPr>
          <w:del w:id="523" w:author="Ryan Lemos" w:date="2019-08-26T20:03:00Z"/>
        </w:rPr>
      </w:pPr>
      <w:del w:id="524" w:author="Ryan Lemos" w:date="2019-08-26T19:36:00Z">
        <w:r w:rsidRPr="00596E44" w:rsidDel="00532250">
          <w:rPr>
            <w:highlight w:val="cyan"/>
          </w:rPr>
          <w:delText>Tem-se a tabela de materiais (</w:delText>
        </w:r>
        <w:r w:rsidRPr="00596E44" w:rsidDel="00532250">
          <w:rPr>
            <w:i/>
            <w:highlight w:val="cyan"/>
          </w:rPr>
          <w:delText>materials</w:delText>
        </w:r>
        <w:r w:rsidRPr="00596E44" w:rsidDel="00532250">
          <w:rPr>
            <w:highlight w:val="cyan"/>
          </w:rPr>
          <w:delTex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delText>
        </w:r>
        <w:r w:rsidDel="00532250">
          <w:delText xml:space="preserve">   </w:delText>
        </w:r>
      </w:del>
    </w:p>
    <w:p w14:paraId="726BA31D" w14:textId="49954756" w:rsidR="009A2E13" w:rsidDel="00017D8C" w:rsidRDefault="009A2E13">
      <w:pPr>
        <w:rPr>
          <w:del w:id="525" w:author="Ryan Lemos" w:date="2019-08-26T20:03:00Z"/>
        </w:rPr>
      </w:pPr>
    </w:p>
    <w:p w14:paraId="03A3123D" w14:textId="448CF005" w:rsidR="00017D8C" w:rsidRDefault="009A2E13">
      <w:pPr>
        <w:ind w:firstLine="0"/>
        <w:jc w:val="center"/>
        <w:rPr>
          <w:ins w:id="526" w:author="Ryan Lemos" w:date="2019-08-26T20:00:00Z"/>
        </w:rPr>
        <w:pPrChange w:id="527" w:author="Ryan Lemos" w:date="2019-08-26T20:03:00Z">
          <w:pPr>
            <w:ind w:firstLine="0"/>
          </w:pPr>
        </w:pPrChange>
      </w:pPr>
      <w:del w:id="528" w:author="Ryan Lemos" w:date="2019-08-26T19:56:00Z">
        <w:r w:rsidDel="00017D8C">
          <w:rPr>
            <w:noProof/>
          </w:rPr>
          <w:drawing>
            <wp:inline distT="0" distB="0" distL="0" distR="0" wp14:anchorId="3FB90D07" wp14:editId="58BDC7A8">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del>
      <w:ins w:id="529" w:author="Ryan Lemos" w:date="2019-08-26T20:02:00Z">
        <w:r w:rsidR="00017D8C">
          <w:rPr>
            <w:noProof/>
          </w:rPr>
          <w:drawing>
            <wp:inline distT="0" distB="0" distL="0" distR="0" wp14:anchorId="6DE0CB00" wp14:editId="46F41BEF">
              <wp:extent cx="9151620" cy="5269641"/>
              <wp:effectExtent l="0" t="0" r="0" b="762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195511" cy="5294914"/>
                      </a:xfrm>
                      <a:prstGeom prst="rect">
                        <a:avLst/>
                      </a:prstGeom>
                    </pic:spPr>
                  </pic:pic>
                </a:graphicData>
              </a:graphic>
            </wp:inline>
          </w:drawing>
        </w:r>
      </w:ins>
    </w:p>
    <w:p w14:paraId="5BED0BEC" w14:textId="77777777" w:rsidR="00017D8C" w:rsidRDefault="00017D8C" w:rsidP="009A2E13">
      <w:pPr>
        <w:ind w:firstLine="0"/>
        <w:rPr>
          <w:ins w:id="530" w:author="Ryan Lemos" w:date="2019-08-26T20:00:00Z"/>
        </w:rPr>
      </w:pPr>
    </w:p>
    <w:p w14:paraId="288BF466" w14:textId="21FF5859" w:rsidR="00017D8C" w:rsidRDefault="00017D8C" w:rsidP="009A2E13">
      <w:pPr>
        <w:ind w:firstLine="0"/>
        <w:rPr>
          <w:ins w:id="531" w:author="Ryan Lemos" w:date="2019-08-26T19:59:00Z"/>
        </w:rPr>
        <w:sectPr w:rsidR="00017D8C" w:rsidSect="00017D8C">
          <w:headerReference w:type="default" r:id="rId42"/>
          <w:pgSz w:w="16838" w:h="11906" w:orient="landscape"/>
          <w:pgMar w:top="1701" w:right="1701" w:bottom="1134" w:left="1134" w:header="1134" w:footer="567" w:gutter="0"/>
          <w:cols w:space="708"/>
          <w:docGrid w:linePitch="360"/>
          <w:sectPrChange w:id="532" w:author="Ryan Lemos" w:date="2019-08-26T20:01:00Z">
            <w:sectPr w:rsidR="00017D8C" w:rsidSect="00017D8C">
              <w:pgSz w:w="11906" w:h="16838" w:orient="portrait"/>
              <w:pgMar w:top="1701" w:right="1134" w:bottom="1134" w:left="1701" w:header="1134" w:footer="567" w:gutter="0"/>
            </w:sectPr>
          </w:sectPrChange>
        </w:sectPr>
      </w:pPr>
    </w:p>
    <w:p w14:paraId="265D7849" w14:textId="68FC0D02" w:rsidR="009A2E13" w:rsidDel="00017D8C" w:rsidRDefault="009A2E13" w:rsidP="009A2E13">
      <w:pPr>
        <w:ind w:firstLine="0"/>
        <w:rPr>
          <w:del w:id="533" w:author="Ryan Lemos" w:date="2019-08-26T20:00:00Z"/>
        </w:rPr>
      </w:pPr>
    </w:p>
    <w:p w14:paraId="6ADC5FF5" w14:textId="77777777" w:rsidR="009A2E13" w:rsidDel="00017D8C" w:rsidRDefault="009A2E13" w:rsidP="009A2E13">
      <w:pPr>
        <w:rPr>
          <w:del w:id="534" w:author="Ryan Lemos" w:date="2019-08-26T20:00:00Z"/>
        </w:rPr>
      </w:pPr>
    </w:p>
    <w:p w14:paraId="235A393C" w14:textId="77777777" w:rsidR="009A2E13" w:rsidDel="00017D8C" w:rsidRDefault="009A2E13">
      <w:pPr>
        <w:ind w:firstLine="0"/>
        <w:rPr>
          <w:del w:id="535" w:author="Ryan Lemos" w:date="2019-08-26T20:00:00Z"/>
        </w:rPr>
        <w:pPrChange w:id="536" w:author="Ryan Lemos" w:date="2019-08-26T20:00:00Z">
          <w:pPr/>
        </w:pPrChange>
      </w:pPr>
    </w:p>
    <w:p w14:paraId="575276C1" w14:textId="2FEF426A" w:rsidR="009A2E13" w:rsidDel="00017D8C" w:rsidRDefault="009A2E13">
      <w:pPr>
        <w:ind w:firstLine="0"/>
        <w:rPr>
          <w:del w:id="537" w:author="Ryan Lemos" w:date="2019-08-26T20:00:00Z"/>
        </w:rPr>
        <w:pPrChange w:id="538" w:author="Ryan Lemos" w:date="2019-08-26T20:00:00Z">
          <w:pPr/>
        </w:pPrChange>
      </w:pPr>
    </w:p>
    <w:p w14:paraId="11A2C0A7" w14:textId="77777777" w:rsidR="009A2E13" w:rsidRDefault="009A2E13" w:rsidP="00596E44">
      <w:pPr>
        <w:pStyle w:val="Ttulo2"/>
      </w:pPr>
      <w:bookmarkStart w:id="539" w:name="_Toc17133800"/>
      <w:r>
        <w:t>Diagrama de processos</w:t>
      </w:r>
      <w:bookmarkEnd w:id="539"/>
    </w:p>
    <w:p w14:paraId="2BC587C8" w14:textId="77777777" w:rsidR="009A2E13" w:rsidRDefault="009A2E13" w:rsidP="009A2E13"/>
    <w:p w14:paraId="7D55B990" w14:textId="586096E0" w:rsidR="007216C5" w:rsidRDefault="009A2E13" w:rsidP="00596E44">
      <w:pPr>
        <w:ind w:firstLine="0"/>
      </w:pPr>
      <w:r w:rsidRPr="00596E44">
        <w:rPr>
          <w:highlight w:val="cyan"/>
        </w:rPr>
        <w:t>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Del="008942AD" w:rsidRDefault="00FB122B" w:rsidP="00596E44">
      <w:pPr>
        <w:rPr>
          <w:del w:id="540" w:author="Ryan Lemos" w:date="2019-08-26T20:41:00Z"/>
        </w:rPr>
      </w:pPr>
    </w:p>
    <w:p w14:paraId="752C125A" w14:textId="39B8C75E" w:rsidR="009A2E13" w:rsidDel="008942AD" w:rsidRDefault="009A2E13" w:rsidP="009A2E13">
      <w:pPr>
        <w:ind w:firstLine="0"/>
        <w:rPr>
          <w:del w:id="541" w:author="Ryan Lemos" w:date="2019-08-26T20:41:00Z"/>
        </w:rPr>
      </w:pPr>
    </w:p>
    <w:p w14:paraId="36C8F8D0" w14:textId="77777777" w:rsidR="009A2E13" w:rsidRDefault="009A2E13" w:rsidP="009A2E13">
      <w:pPr>
        <w:pStyle w:val="Ttulo2"/>
      </w:pPr>
      <w:r>
        <w:t xml:space="preserve"> </w:t>
      </w:r>
      <w:bookmarkStart w:id="542" w:name="_Toc17133801"/>
      <w:r>
        <w:t>Release 1 – Cadastros Básicos</w:t>
      </w:r>
      <w:bookmarkEnd w:id="542"/>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43" w:name="_Toc17133802"/>
      <w:r>
        <w:t>Sistema desenvolvido</w:t>
      </w:r>
      <w:bookmarkEnd w:id="543"/>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331" cy="2674323"/>
                    </a:xfrm>
                    <a:prstGeom prst="rect">
                      <a:avLst/>
                    </a:prstGeom>
                  </pic:spPr>
                </pic:pic>
              </a:graphicData>
            </a:graphic>
          </wp:inline>
        </w:drawing>
      </w:r>
    </w:p>
    <w:p w14:paraId="462AE7D1" w14:textId="77777777" w:rsidR="003B49D8" w:rsidDel="00DF726D" w:rsidRDefault="003B49D8" w:rsidP="00506933">
      <w:pPr>
        <w:ind w:firstLine="0"/>
        <w:jc w:val="center"/>
        <w:rPr>
          <w:del w:id="544" w:author="Ryan Lemos" w:date="2019-08-26T10:54:00Z"/>
        </w:rPr>
      </w:pPr>
    </w:p>
    <w:p w14:paraId="770C2599" w14:textId="6AA0A409" w:rsidR="003B49D8" w:rsidDel="00C33B5F" w:rsidRDefault="003B49D8">
      <w:pPr>
        <w:rPr>
          <w:del w:id="545" w:author="Ryan Lemos" w:date="2019-08-26T08:58:00Z"/>
        </w:rPr>
      </w:pPr>
      <w:del w:id="546" w:author="Ryan Lemos" w:date="2019-08-26T08:58:00Z">
        <w:r w:rsidDel="00C33B5F">
          <w:delText xml:space="preserve">Deve-se ressaltar, como discutido na </w:delText>
        </w:r>
        <w:r w:rsidRPr="00596E44" w:rsidDel="00C33B5F">
          <w:rPr>
            <w:highlight w:val="red"/>
          </w:rPr>
          <w:delText>seção X</w:delText>
        </w:r>
        <w:r w:rsidDel="00C33B5F">
          <w:delText xml:space="preserve"> os dados sensíveis, como a senha do usuário passaram por um processo de criptografia utilizado pelo Laravel, possibilitando assim a segurança dos dados. Porém por se tratar de uma aplicação que une um </w:delText>
        </w:r>
        <w:r w:rsidRPr="00596E44" w:rsidDel="00C33B5F">
          <w:rPr>
            <w:i/>
          </w:rPr>
          <w:delText>backend</w:delText>
        </w:r>
        <w:r w:rsidDel="00C33B5F">
          <w:delText xml:space="preserve"> e </w:delText>
        </w:r>
        <w:r w:rsidRPr="00596E44" w:rsidDel="00C33B5F">
          <w:rPr>
            <w:i/>
          </w:rPr>
          <w:delText>frontend</w:delText>
        </w:r>
        <w:r w:rsidDel="00C33B5F">
          <w:delText xml:space="preserve"> gerenciado por frameworks diferentes se fez necessário em alguns momentos criptografar os dados em que as duas aplicações conversam. </w:delText>
        </w:r>
      </w:del>
      <w:del w:id="547" w:author="Ryan Lemos" w:date="2019-08-19T19:10:00Z">
        <w:r w:rsidDel="00753186">
          <w:delText xml:space="preserve">Porém </w:delText>
        </w:r>
      </w:del>
      <w:del w:id="548" w:author="Ryan Lemos" w:date="2019-08-26T08:58:00Z">
        <w:r w:rsidDel="00C33B5F">
          <w:delText xml:space="preserve">se faz necessário recuperar a informação no estado anterior a criptografia, então surge o processo de criptografia como sugerido na </w:delText>
        </w:r>
        <w:r w:rsidRPr="00596E44" w:rsidDel="00C33B5F">
          <w:rPr>
            <w:highlight w:val="red"/>
          </w:rPr>
          <w:delText>seção x</w:delText>
        </w:r>
        <w:r w:rsidDel="00C33B5F">
          <w:delText xml:space="preserve">. Um desses momentos se dá no retorno das informações do usuário no momento de login feito pela API. Alguns dados como informações dos usuários, menus, permissões, são salvas no </w:delText>
        </w:r>
        <w:r w:rsidRPr="00596E44" w:rsidDel="00C33B5F">
          <w:rPr>
            <w:i/>
          </w:rPr>
          <w:delText>LocalStorage</w:delText>
        </w:r>
        <w:r w:rsidDel="00C33B5F">
          <w:delText xml:space="preserve"> que é uma espécie de memória local do navegador, que pode ser acessada e recuperada a partir do navegador. Então o usuário poderia facilmente descobrir o processo de criptografia, já que há como descriptografar.</w:delText>
        </w:r>
        <w:r w:rsidR="003A7E2E" w:rsidDel="00C33B5F">
          <w:delText xml:space="preserve"> Pensando nesses problemas descritos desenvolveu-se uma função de criptografia e outra de descriptografia,</w:delText>
        </w:r>
        <w:r w:rsidR="00521931" w:rsidDel="00C33B5F">
          <w:delText xml:space="preserve"> como visto</w:delText>
        </w:r>
        <w:r w:rsidR="003A7E2E" w:rsidDel="00C33B5F">
          <w:delText xml:space="preserve"> </w:delText>
        </w:r>
        <w:r w:rsidR="00521931" w:rsidDel="00C33B5F">
          <w:delText>n</w:delText>
        </w:r>
        <w:r w:rsidR="003A7E2E" w:rsidDel="00C33B5F">
          <w:delText>a</w:delText>
        </w:r>
        <w:r w:rsidR="00521931" w:rsidDel="00C33B5F">
          <w:delText>s</w:delText>
        </w:r>
        <w:r w:rsidR="003A7E2E" w:rsidDel="00C33B5F">
          <w:delText xml:space="preserve"> figura</w:delText>
        </w:r>
        <w:r w:rsidR="00521931" w:rsidDel="00C33B5F">
          <w:delText>s</w:delText>
        </w:r>
        <w:r w:rsidR="003A7E2E" w:rsidRPr="00596E44" w:rsidDel="00C33B5F">
          <w:rPr>
            <w:highlight w:val="yellow"/>
          </w:rPr>
          <w:delText xml:space="preserve"> x</w:delText>
        </w:r>
        <w:r w:rsidR="00521931" w:rsidDel="00C33B5F">
          <w:delText xml:space="preserve"> </w:delText>
        </w:r>
        <w:r w:rsidR="00521931" w:rsidRPr="00596E44" w:rsidDel="00C33B5F">
          <w:rPr>
            <w:highlight w:val="yellow"/>
          </w:rPr>
          <w:delText>e x</w:delText>
        </w:r>
        <w:r w:rsidR="003A7E2E" w:rsidDel="00C33B5F">
          <w:delText>.</w:delText>
        </w:r>
        <w:r w:rsidR="00521931" w:rsidDel="00C33B5F">
          <w:delText xml:space="preserve"> Essas funções foram implementadas tanto no </w:delText>
        </w:r>
        <w:r w:rsidR="00521931" w:rsidRPr="00596E44" w:rsidDel="00C33B5F">
          <w:rPr>
            <w:i/>
          </w:rPr>
          <w:delText>backend</w:delText>
        </w:r>
        <w:r w:rsidR="00521931" w:rsidDel="00C33B5F">
          <w:delText xml:space="preserve"> quanto no </w:delText>
        </w:r>
        <w:r w:rsidR="00521931" w:rsidRPr="00596E44" w:rsidDel="00C33B5F">
          <w:rPr>
            <w:i/>
          </w:rPr>
          <w:delText>frontend</w:delText>
        </w:r>
        <w:r w:rsidR="00521931" w:rsidDel="00C33B5F">
          <w:delText xml:space="preserve"> para que assim as duas faces da aplicação consigam comunicar os dados sensíveis de maneira mais segura.</w:delText>
        </w:r>
      </w:del>
    </w:p>
    <w:p w14:paraId="280B5545" w14:textId="00EF224D" w:rsidR="00521931" w:rsidDel="00C33B5F" w:rsidRDefault="00521931">
      <w:pPr>
        <w:ind w:firstLine="0"/>
        <w:rPr>
          <w:del w:id="549" w:author="Ryan Lemos" w:date="2019-08-26T08:58:00Z"/>
        </w:rPr>
        <w:pPrChange w:id="550" w:author="Ryan Lemos" w:date="2019-08-26T10:54:00Z">
          <w:pPr>
            <w:ind w:firstLine="0"/>
            <w:jc w:val="center"/>
          </w:pPr>
        </w:pPrChange>
      </w:pPr>
      <w:del w:id="551" w:author="Ryan Lemos" w:date="2019-08-26T08:58:00Z">
        <w:r w:rsidDel="00C33B5F">
          <w:rPr>
            <w:noProof/>
          </w:rPr>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7345"/>
                      </a:xfrm>
                      <a:prstGeom prst="rect">
                        <a:avLst/>
                      </a:prstGeom>
                    </pic:spPr>
                  </pic:pic>
                </a:graphicData>
              </a:graphic>
            </wp:inline>
          </w:drawing>
        </w:r>
      </w:del>
    </w:p>
    <w:p w14:paraId="55D3071D" w14:textId="71038ED4" w:rsidR="00521931" w:rsidDel="00C33B5F" w:rsidRDefault="00521931">
      <w:pPr>
        <w:ind w:firstLine="0"/>
        <w:rPr>
          <w:del w:id="552" w:author="Ryan Lemos" w:date="2019-08-26T08:58:00Z"/>
        </w:rPr>
        <w:pPrChange w:id="553" w:author="Ryan Lemos" w:date="2019-08-26T10:54:00Z">
          <w:pPr>
            <w:ind w:firstLine="0"/>
            <w:jc w:val="center"/>
          </w:pPr>
        </w:pPrChange>
      </w:pPr>
    </w:p>
    <w:p w14:paraId="1BC4D594" w14:textId="79FB3D04" w:rsidR="00521931" w:rsidDel="00C33B5F" w:rsidRDefault="00521931">
      <w:pPr>
        <w:rPr>
          <w:del w:id="554" w:author="Ryan Lemos" w:date="2019-08-26T08:58:00Z"/>
        </w:rPr>
      </w:pPr>
      <w:del w:id="555" w:author="Ryan Lemos" w:date="2019-08-26T08:58:00Z">
        <w:r w:rsidDel="00C33B5F">
          <w:delText xml:space="preserve">A </w:delText>
        </w:r>
        <w:r w:rsidRPr="00596E44" w:rsidDel="00C33B5F">
          <w:rPr>
            <w:highlight w:val="yellow"/>
          </w:rPr>
          <w:delText>figura x</w:delText>
        </w:r>
        <w:r w:rsidDel="00C33B5F">
          <w:delText xml:space="preserve"> se trata das funções de criptografia e descriptografia, implementadas no </w:delText>
        </w:r>
        <w:r w:rsidRPr="00596E44" w:rsidDel="00C33B5F">
          <w:rPr>
            <w:i/>
          </w:rPr>
          <w:delText>frontend</w:delText>
        </w:r>
        <w:r w:rsidDel="00C33B5F">
          <w:delText xml:space="preserve">. O que a função de criptografia faz é rodar a função ‘btoa’ que codifica o texto passado para </w:delText>
        </w:r>
        <w:r w:rsidR="00F302F5" w:rsidDel="00C33B5F">
          <w:delTex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delText>
        </w:r>
        <w:r w:rsidR="00F302F5" w:rsidRPr="00596E44" w:rsidDel="00C33B5F">
          <w:rPr>
            <w:highlight w:val="red"/>
          </w:rPr>
          <w:delText>seção x</w:delText>
        </w:r>
        <w:r w:rsidR="00F302F5" w:rsidDel="00C33B5F">
          <w:delTex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delText>
        </w:r>
        <w:r w:rsidR="007D7C65" w:rsidDel="00C33B5F">
          <w:delText xml:space="preserve"> o que acontece é que simplesmente pegar essa posição de adição não resolveria já que o processo de recuperação é o inverso da criptografia, para não perder a refer</w:delText>
        </w:r>
        <w:r w:rsidR="001F718F" w:rsidDel="00C33B5F">
          <w:delText>ê</w:delText>
        </w:r>
        <w:r w:rsidR="007D7C65" w:rsidDel="00C33B5F">
          <w:delText xml:space="preserve">ncia e saber em qual momento se deve adicionar a chave, pega-se quantas vezes são utilizadas para criptografar subtraído ao momento de se adicionar a chave. Para-se entender </w:delText>
        </w:r>
        <w:r w:rsidR="00004774" w:rsidDel="00C33B5F">
          <w:delText>utilizemos um artificio</w:delText>
        </w:r>
        <w:r w:rsidR="007D7C65" w:rsidDel="00C33B5F">
          <w:delText xml:space="preserve"> utilizad</w:delText>
        </w:r>
        <w:r w:rsidR="00004774" w:rsidDel="00C33B5F">
          <w:delText>o</w:delText>
        </w:r>
        <w:r w:rsidR="007D7C65" w:rsidDel="00C33B5F">
          <w:delText xml:space="preserve"> no XP</w:delText>
        </w:r>
        <w:r w:rsidR="00004774" w:rsidDel="00C33B5F">
          <w:delText xml:space="preserve">, </w:delText>
        </w:r>
        <w:r w:rsidR="00004774" w:rsidRPr="00596E44" w:rsidDel="00C33B5F">
          <w:rPr>
            <w:highlight w:val="yellow"/>
          </w:rPr>
          <w:delText>seção x</w:delText>
        </w:r>
        <w:r w:rsidR="00004774" w:rsidDel="00C33B5F">
          <w:delText xml:space="preserve">, </w:delText>
        </w:r>
        <w:r w:rsidR="007D7C65" w:rsidDel="00C33B5F">
          <w:delText>chamada de ‘metáfora’</w:delText>
        </w:r>
        <w:r w:rsidR="00004774" w:rsidDel="00C33B5F">
          <w:delText xml:space="preserve">. Teles (2014) afirma que a metáfora é um ótimo meio para se entender situações relativamente complexas, já que utiliza outros meios associativos, simplificando o problema complexo. </w:delText>
        </w:r>
      </w:del>
    </w:p>
    <w:p w14:paraId="694253C6" w14:textId="6C793446" w:rsidR="00F97159" w:rsidDel="00C33B5F" w:rsidRDefault="007D7C65">
      <w:pPr>
        <w:rPr>
          <w:del w:id="556" w:author="Ryan Lemos" w:date="2019-08-26T08:58:00Z"/>
        </w:rPr>
      </w:pPr>
      <w:del w:id="557" w:author="Ryan Lemos" w:date="2019-08-26T08:58:00Z">
        <w:r w:rsidDel="00C33B5F">
          <w:delText>Imagine-se que se está empacotando caixas, colocando umas dentro das outras. São um total de 5 caixas (que seria quantas vezes o dado será criptografado). Digamos que antes de empacotar a segunda caixa, colocou-se um selo. E assim, continua-se o processo de 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delText>
        </w:r>
        <w:r w:rsidR="002D073A" w:rsidDel="00C33B5F">
          <w:delTex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delText>
        </w:r>
        <w:r w:rsidR="009713E5" w:rsidDel="00C33B5F">
          <w:delText xml:space="preserve"> Esse processo é visto na </w:delText>
        </w:r>
        <w:r w:rsidR="009713E5" w:rsidRPr="00596E44" w:rsidDel="00C33B5F">
          <w:rPr>
            <w:highlight w:val="yellow"/>
          </w:rPr>
          <w:delText>figura x</w:delText>
        </w:r>
        <w:r w:rsidR="009713E5" w:rsidDel="00C33B5F">
          <w:delText>.</w:delText>
        </w:r>
      </w:del>
    </w:p>
    <w:p w14:paraId="3094B7EF" w14:textId="00D75EA4" w:rsidR="009713E5" w:rsidDel="00DF726D" w:rsidRDefault="009713E5">
      <w:pPr>
        <w:ind w:firstLine="0"/>
        <w:rPr>
          <w:del w:id="558" w:author="Ryan Lemos" w:date="2019-08-26T10:54:00Z"/>
        </w:rPr>
        <w:pPrChange w:id="559" w:author="Ryan Lemos" w:date="2019-08-26T10:54:00Z">
          <w:pPr>
            <w:ind w:firstLine="0"/>
            <w:jc w:val="center"/>
          </w:pPr>
        </w:pPrChange>
      </w:pPr>
      <w:del w:id="560" w:author="Ryan Lemos" w:date="2019-08-26T08:58:00Z">
        <w:r w:rsidDel="00C33B5F">
          <w:rPr>
            <w:noProof/>
          </w:rPr>
          <w:drawing>
            <wp:inline distT="0" distB="0" distL="0" distR="0" wp14:anchorId="26923891" wp14:editId="61565AC5">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8">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del>
    </w:p>
    <w:p w14:paraId="54611FF8" w14:textId="77777777" w:rsidR="00F97159" w:rsidRDefault="00F97159">
      <w:pPr>
        <w:ind w:firstLine="0"/>
        <w:pPrChange w:id="561" w:author="Ryan Lemos" w:date="2019-08-26T10:54:00Z">
          <w:pPr/>
        </w:pPrChange>
      </w:pPr>
    </w:p>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 xml:space="preserve">As notificações foram criadas utilizando uma funcionalidade própria do </w:t>
      </w:r>
      <w:proofErr w:type="spellStart"/>
      <w:r>
        <w:t>Laravel</w:t>
      </w:r>
      <w:proofErr w:type="spellEnd"/>
      <w:r>
        <w:t xml:space="preserve">.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w:t>
      </w:r>
      <w:r>
        <w:lastRenderedPageBreak/>
        <w:t xml:space="preserve">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proofErr w:type="spellStart"/>
      <w:r>
        <w:t>artisan</w:t>
      </w:r>
      <w:proofErr w:type="spellEnd"/>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pPr>
        <w:rPr>
          <w:ins w:id="562" w:author="Ryan Lemos" w:date="2019-09-02T19:49:00Z"/>
        </w:rPr>
      </w:pPr>
      <w:r>
        <w:t>O usuário é capaz de trocar sua senha, digitando e confirmando a senha digitada, lembrando que a senha deve ser de no mínimo 6 caracteres.</w:t>
      </w:r>
    </w:p>
    <w:p w14:paraId="733C02EC" w14:textId="77777777" w:rsidR="00DA42CB" w:rsidRDefault="00DA42CB" w:rsidP="00CD1ADB">
      <w:pPr>
        <w:rPr>
          <w:ins w:id="563" w:author="Ryan Lemos" w:date="2019-09-02T19:48:00Z"/>
        </w:rPr>
      </w:pPr>
    </w:p>
    <w:p w14:paraId="14AC40F0" w14:textId="6E9C64C2" w:rsidR="00DA42CB" w:rsidRDefault="00DA42CB">
      <w:pPr>
        <w:ind w:firstLine="0"/>
        <w:pPrChange w:id="564" w:author="Ryan Lemos" w:date="2019-09-02T19:49:00Z">
          <w:pPr/>
        </w:pPrChange>
      </w:pPr>
      <w:ins w:id="565" w:author="Ryan Lemos" w:date="2019-09-02T19:48:00Z">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ins>
    </w:p>
    <w:p w14:paraId="4283E4CC" w14:textId="4FCEB61C" w:rsidR="00CD1ADB" w:rsidDel="00DA42CB" w:rsidRDefault="00CD1ADB" w:rsidP="00596E44">
      <w:pPr>
        <w:rPr>
          <w:del w:id="566" w:author="Ryan Lemos" w:date="2019-09-02T19:49:00Z"/>
        </w:rPr>
      </w:pPr>
    </w:p>
    <w:p w14:paraId="58ED31DC" w14:textId="482D4330" w:rsidR="00826E27" w:rsidDel="00DA42CB" w:rsidRDefault="00826E27">
      <w:pPr>
        <w:ind w:firstLine="0"/>
        <w:rPr>
          <w:del w:id="567" w:author="Ryan Lemos" w:date="2019-09-02T19:49:00Z"/>
        </w:rPr>
        <w:pPrChange w:id="568" w:author="Ryan Lemos" w:date="2019-09-02T19:49:00Z">
          <w:pPr>
            <w:ind w:firstLine="0"/>
            <w:jc w:val="center"/>
          </w:pPr>
        </w:pPrChange>
      </w:pPr>
      <w:del w:id="569" w:author="Ryan Lemos" w:date="2019-09-02T19:49:00Z">
        <w:r w:rsidDel="00DA42CB">
          <w:rPr>
            <w:noProof/>
          </w:rPr>
          <w:drawing>
            <wp:inline distT="0" distB="0" distL="0" distR="0" wp14:anchorId="15D51C8A" wp14:editId="703C2E72">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4617" cy="2148887"/>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570" w:name="_Toc17133803"/>
      <w:r>
        <w:t>Gestor</w:t>
      </w:r>
      <w:bookmarkEnd w:id="570"/>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lastRenderedPageBreak/>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proofErr w:type="spellStart"/>
      <w:r w:rsidR="00485768" w:rsidRPr="00596E44">
        <w:rPr>
          <w:i/>
        </w:rPr>
        <w:t>Datatables</w:t>
      </w:r>
      <w:proofErr w:type="spellEnd"/>
      <w:r w:rsidR="00485768">
        <w:t xml:space="preserve"> que se trata de um plugin </w:t>
      </w:r>
      <w:proofErr w:type="spellStart"/>
      <w:r w:rsidR="00485768">
        <w:t>Jquery</w:t>
      </w:r>
      <w:proofErr w:type="spellEnd"/>
      <w:r w:rsidR="00485768">
        <w:t xml:space="preserve"> que monta uma tabela dinâmica. O próprio plugin adiciona os elementos de paginação, busca e filtragem. O que agiliza o processo de desenvolvimento. </w:t>
      </w:r>
    </w:p>
    <w:p w14:paraId="617C16D7" w14:textId="77777777" w:rsidR="006F3DF2" w:rsidRDefault="006F3DF2" w:rsidP="00596E44"/>
    <w:p w14:paraId="7085218D" w14:textId="51312F33" w:rsidR="00905032" w:rsidRDefault="00905032" w:rsidP="00905032">
      <w:pPr>
        <w:ind w:firstLine="0"/>
        <w:jc w:val="center"/>
      </w:pPr>
      <w:del w:id="571" w:author="Ryan Lemos" w:date="2019-09-02T19:50:00Z">
        <w:r w:rsidDel="00DA42CB">
          <w:rPr>
            <w:noProof/>
          </w:rPr>
          <w:drawing>
            <wp:inline distT="0" distB="0" distL="0" distR="0" wp14:anchorId="457E372B" wp14:editId="7CF6BB7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96845"/>
                      </a:xfrm>
                      <a:prstGeom prst="rect">
                        <a:avLst/>
                      </a:prstGeom>
                    </pic:spPr>
                  </pic:pic>
                </a:graphicData>
              </a:graphic>
            </wp:inline>
          </w:drawing>
        </w:r>
      </w:del>
      <w:ins w:id="572" w:author="Ryan Lemos" w:date="2019-09-02T19:50:00Z">
        <w:r w:rsidR="00DA42CB">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46780"/>
                      </a:xfrm>
                      <a:prstGeom prst="rect">
                        <a:avLst/>
                      </a:prstGeom>
                    </pic:spPr>
                  </pic:pic>
                </a:graphicData>
              </a:graphic>
            </wp:inline>
          </w:drawing>
        </w:r>
      </w:ins>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proofErr w:type="spellStart"/>
      <w:r w:rsidRPr="00596E44">
        <w:rPr>
          <w:i/>
        </w:rPr>
        <w:t>username</w:t>
      </w:r>
      <w:proofErr w:type="spellEnd"/>
      <w:r>
        <w:t xml:space="preserve"> e o e-mail são identificações únicas. Portanto ao sair dos campos citados em caso de um </w:t>
      </w:r>
      <w:proofErr w:type="spellStart"/>
      <w:r w:rsidRPr="00596E44">
        <w:rPr>
          <w:i/>
        </w:rPr>
        <w:t>username</w:t>
      </w:r>
      <w:proofErr w:type="spellEnd"/>
      <w:r>
        <w:t xml:space="preserve"> ou </w:t>
      </w:r>
      <w:proofErr w:type="spellStart"/>
      <w:r w:rsidRPr="00596E44">
        <w:rPr>
          <w:i/>
        </w:rPr>
        <w:t>email</w:t>
      </w:r>
      <w:proofErr w:type="spellEnd"/>
      <w:r>
        <w:t xml:space="preserve"> já estiverem cadastrados na base, uma mensagem de erro surge dizendo que o usuário deve escolher outro </w:t>
      </w:r>
      <w:proofErr w:type="spellStart"/>
      <w:r w:rsidRPr="00596E44">
        <w:rPr>
          <w:i/>
        </w:rPr>
        <w:t>username</w:t>
      </w:r>
      <w:proofErr w:type="spellEnd"/>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w:t>
      </w:r>
      <w:r w:rsidR="00D719EF">
        <w:lastRenderedPageBreak/>
        <w:t xml:space="preserve">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53D50DC5" w:rsidR="00905032" w:rsidRDefault="00905032" w:rsidP="00905032">
      <w:pPr>
        <w:ind w:firstLine="0"/>
        <w:jc w:val="center"/>
      </w:pPr>
      <w:del w:id="573" w:author="Ryan Lemos" w:date="2019-09-02T19:51:00Z">
        <w:r w:rsidDel="00DA42CB">
          <w:rPr>
            <w:noProof/>
          </w:rPr>
          <w:drawing>
            <wp:inline distT="0" distB="0" distL="0" distR="0" wp14:anchorId="15DFEF94" wp14:editId="34F5DD4F">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6243" cy="2546524"/>
                      </a:xfrm>
                      <a:prstGeom prst="rect">
                        <a:avLst/>
                      </a:prstGeom>
                    </pic:spPr>
                  </pic:pic>
                </a:graphicData>
              </a:graphic>
            </wp:inline>
          </w:drawing>
        </w:r>
      </w:del>
      <w:ins w:id="574" w:author="Ryan Lemos" w:date="2019-09-02T19:51:00Z">
        <w:r w:rsidR="00DA42CB">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53030"/>
                      </a:xfrm>
                      <a:prstGeom prst="rect">
                        <a:avLst/>
                      </a:prstGeom>
                    </pic:spPr>
                  </pic:pic>
                </a:graphicData>
              </a:graphic>
            </wp:inline>
          </w:drawing>
        </w:r>
      </w:ins>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5710E9FC" w:rsidR="00905032" w:rsidRDefault="00905032" w:rsidP="00905032">
      <w:pPr>
        <w:ind w:firstLine="0"/>
        <w:jc w:val="center"/>
      </w:pPr>
      <w:del w:id="575" w:author="Ryan Lemos" w:date="2019-09-02T19:51:00Z">
        <w:r w:rsidDel="00DA42CB">
          <w:rPr>
            <w:noProof/>
          </w:rPr>
          <w:drawing>
            <wp:inline distT="0" distB="0" distL="0" distR="0" wp14:anchorId="748D4A48" wp14:editId="54A562AE">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03195"/>
                      </a:xfrm>
                      <a:prstGeom prst="rect">
                        <a:avLst/>
                      </a:prstGeom>
                    </pic:spPr>
                  </pic:pic>
                </a:graphicData>
              </a:graphic>
            </wp:inline>
          </w:drawing>
        </w:r>
      </w:del>
      <w:ins w:id="576" w:author="Ryan Lemos" w:date="2019-09-02T19:51:00Z">
        <w:r w:rsidR="00DA42CB">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907540"/>
                      </a:xfrm>
                      <a:prstGeom prst="rect">
                        <a:avLst/>
                      </a:prstGeom>
                    </pic:spPr>
                  </pic:pic>
                </a:graphicData>
              </a:graphic>
            </wp:inline>
          </w:drawing>
        </w:r>
      </w:ins>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2D9A59B7" w:rsidR="00905032" w:rsidRDefault="00905032" w:rsidP="00905032">
      <w:pPr>
        <w:ind w:firstLine="0"/>
        <w:jc w:val="center"/>
      </w:pPr>
      <w:del w:id="577" w:author="Ryan Lemos" w:date="2019-09-02T19:52:00Z">
        <w:r w:rsidDel="00DA42CB">
          <w:rPr>
            <w:noProof/>
          </w:rPr>
          <w:lastRenderedPageBreak/>
          <w:drawing>
            <wp:inline distT="0" distB="0" distL="0" distR="0" wp14:anchorId="7FA8C111" wp14:editId="48DF8FB2">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03195"/>
                      </a:xfrm>
                      <a:prstGeom prst="rect">
                        <a:avLst/>
                      </a:prstGeom>
                    </pic:spPr>
                  </pic:pic>
                </a:graphicData>
              </a:graphic>
            </wp:inline>
          </w:drawing>
        </w:r>
      </w:del>
      <w:ins w:id="578" w:author="Ryan Lemos" w:date="2019-09-02T19:52:00Z">
        <w:r w:rsidR="00DA42CB">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282" cy="3187088"/>
                      </a:xfrm>
                      <a:prstGeom prst="rect">
                        <a:avLst/>
                      </a:prstGeom>
                    </pic:spPr>
                  </pic:pic>
                </a:graphicData>
              </a:graphic>
            </wp:inline>
          </w:drawing>
        </w:r>
      </w:ins>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4AA6BD2B" w:rsidR="00905032" w:rsidRDefault="00905032" w:rsidP="00905032">
      <w:pPr>
        <w:ind w:firstLine="0"/>
        <w:jc w:val="center"/>
      </w:pPr>
      <w:del w:id="579" w:author="Ryan Lemos" w:date="2019-09-02T19:53:00Z">
        <w:r w:rsidDel="00DA42CB">
          <w:rPr>
            <w:noProof/>
          </w:rPr>
          <w:lastRenderedPageBreak/>
          <w:drawing>
            <wp:inline distT="0" distB="0" distL="0" distR="0" wp14:anchorId="4838F9F4" wp14:editId="444A62F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05735"/>
                      </a:xfrm>
                      <a:prstGeom prst="rect">
                        <a:avLst/>
                      </a:prstGeom>
                    </pic:spPr>
                  </pic:pic>
                </a:graphicData>
              </a:graphic>
            </wp:inline>
          </w:drawing>
        </w:r>
      </w:del>
      <w:ins w:id="580" w:author="Ryan Lemos" w:date="2019-09-02T19:53:00Z">
        <w:r w:rsidR="00DA42CB">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63190"/>
                      </a:xfrm>
                      <a:prstGeom prst="rect">
                        <a:avLst/>
                      </a:prstGeom>
                    </pic:spPr>
                  </pic:pic>
                </a:graphicData>
              </a:graphic>
            </wp:inline>
          </w:drawing>
        </w:r>
      </w:ins>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w:t>
      </w:r>
      <w:proofErr w:type="gramStart"/>
      <w:r>
        <w:t>a</w:t>
      </w:r>
      <w:proofErr w:type="gramEnd"/>
      <w:r>
        <w:t xml:space="preserve">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FDFFC6F" w:rsidR="00905032" w:rsidRDefault="00905032" w:rsidP="00905032">
      <w:pPr>
        <w:ind w:firstLine="0"/>
        <w:jc w:val="center"/>
      </w:pPr>
      <w:del w:id="581" w:author="Ryan Lemos" w:date="2019-09-02T19:54:00Z">
        <w:r w:rsidDel="00DA42CB">
          <w:rPr>
            <w:noProof/>
          </w:rPr>
          <w:drawing>
            <wp:inline distT="0" distB="0" distL="0" distR="0" wp14:anchorId="5BE9942B" wp14:editId="03567846">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12085"/>
                      </a:xfrm>
                      <a:prstGeom prst="rect">
                        <a:avLst/>
                      </a:prstGeom>
                    </pic:spPr>
                  </pic:pic>
                </a:graphicData>
              </a:graphic>
            </wp:inline>
          </w:drawing>
        </w:r>
      </w:del>
      <w:ins w:id="582" w:author="Ryan Lemos" w:date="2019-09-02T19:54:00Z">
        <w:r w:rsidR="00DA42CB">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0803" cy="1774355"/>
                      </a:xfrm>
                      <a:prstGeom prst="rect">
                        <a:avLst/>
                      </a:prstGeom>
                    </pic:spPr>
                  </pic:pic>
                </a:graphicData>
              </a:graphic>
            </wp:inline>
          </w:drawing>
        </w:r>
      </w:ins>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83" w:name="_Toc17133804"/>
      <w:r>
        <w:t>Administrador</w:t>
      </w:r>
      <w:bookmarkEnd w:id="583"/>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sistema. Na verdade, essa permissão nada mais é do que a rota em que o usuário será direcionado ao clicar no menu. </w:t>
      </w:r>
    </w:p>
    <w:p w14:paraId="0BB02BE6" w14:textId="77777777" w:rsidR="00F045C8" w:rsidRDefault="00F045C8" w:rsidP="00596E44"/>
    <w:p w14:paraId="0090C923" w14:textId="154E383D" w:rsidR="00905032" w:rsidRDefault="00905032" w:rsidP="00905032">
      <w:pPr>
        <w:ind w:firstLine="0"/>
        <w:jc w:val="center"/>
      </w:pPr>
      <w:del w:id="584" w:author="Ryan Lemos" w:date="2019-09-02T19:54:00Z">
        <w:r w:rsidDel="00DA42CB">
          <w:rPr>
            <w:noProof/>
          </w:rPr>
          <w:lastRenderedPageBreak/>
          <w:drawing>
            <wp:inline distT="0" distB="0" distL="0" distR="0" wp14:anchorId="3650A77E" wp14:editId="57B2AB9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35580"/>
                      </a:xfrm>
                      <a:prstGeom prst="rect">
                        <a:avLst/>
                      </a:prstGeom>
                    </pic:spPr>
                  </pic:pic>
                </a:graphicData>
              </a:graphic>
            </wp:inline>
          </w:drawing>
        </w:r>
      </w:del>
      <w:ins w:id="585" w:author="Ryan Lemos" w:date="2019-09-02T19:54:00Z">
        <w:r w:rsidR="00DA42CB">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3936" cy="3057042"/>
                      </a:xfrm>
                      <a:prstGeom prst="rect">
                        <a:avLst/>
                      </a:prstGeom>
                    </pic:spPr>
                  </pic:pic>
                </a:graphicData>
              </a:graphic>
            </wp:inline>
          </w:drawing>
        </w:r>
      </w:ins>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5979800A" w:rsidR="008F6EE2" w:rsidRDefault="008F6EE2" w:rsidP="00905032">
      <w:pPr>
        <w:ind w:firstLine="0"/>
        <w:jc w:val="center"/>
      </w:pPr>
      <w:del w:id="586" w:author="Ryan Lemos" w:date="2019-09-02T19:55:00Z">
        <w:r w:rsidDel="00DA42CB">
          <w:rPr>
            <w:noProof/>
          </w:rPr>
          <w:drawing>
            <wp:inline distT="0" distB="0" distL="0" distR="0" wp14:anchorId="751CA5EE" wp14:editId="35BAD68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33040"/>
                      </a:xfrm>
                      <a:prstGeom prst="rect">
                        <a:avLst/>
                      </a:prstGeom>
                    </pic:spPr>
                  </pic:pic>
                </a:graphicData>
              </a:graphic>
            </wp:inline>
          </w:drawing>
        </w:r>
      </w:del>
      <w:ins w:id="587" w:author="Ryan Lemos" w:date="2019-09-02T19:55:00Z">
        <w:r w:rsidR="00DA42CB">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6EDC6E28" w:rsidR="00DA49B0" w:rsidRDefault="00DA49B0" w:rsidP="00905032">
      <w:pPr>
        <w:ind w:firstLine="0"/>
        <w:jc w:val="center"/>
      </w:pPr>
      <w:del w:id="588" w:author="Ryan Lemos" w:date="2019-09-02T19:55:00Z">
        <w:r w:rsidDel="00DA42CB">
          <w:rPr>
            <w:noProof/>
          </w:rPr>
          <w:drawing>
            <wp:inline distT="0" distB="0" distL="0" distR="0" wp14:anchorId="6598C5F5" wp14:editId="068AAB74">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84780"/>
                      </a:xfrm>
                      <a:prstGeom prst="rect">
                        <a:avLst/>
                      </a:prstGeom>
                    </pic:spPr>
                  </pic:pic>
                </a:graphicData>
              </a:graphic>
            </wp:inline>
          </w:drawing>
        </w:r>
      </w:del>
      <w:ins w:id="589" w:author="Ryan Lemos" w:date="2019-09-02T19:56:00Z">
        <w:r w:rsidR="00DA42CB">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9566" cy="2681027"/>
                      </a:xfrm>
                      <a:prstGeom prst="rect">
                        <a:avLst/>
                      </a:prstGeom>
                    </pic:spPr>
                  </pic:pic>
                </a:graphicData>
              </a:graphic>
            </wp:inline>
          </w:drawing>
        </w:r>
      </w:ins>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do recurso. Caso seja permitido acesso somente a rota do Angular o perfil só conseguirá visualizar a tela, porém não conseguirá interagir com a base de </w:t>
      </w:r>
      <w:r>
        <w:lastRenderedPageBreak/>
        <w:t xml:space="preserve">dados. Caso só permitir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90" w:name="_Toc17133805"/>
      <w:r>
        <w:t>Professor</w:t>
      </w:r>
      <w:bookmarkEnd w:id="590"/>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4924CCB5" w:rsidR="00987BE5" w:rsidRDefault="00987BE5" w:rsidP="00987BE5">
      <w:pPr>
        <w:ind w:firstLine="0"/>
        <w:jc w:val="center"/>
      </w:pPr>
      <w:del w:id="591" w:author="Ryan Lemos" w:date="2019-09-02T19:56:00Z">
        <w:r w:rsidDel="00DA42CB">
          <w:rPr>
            <w:noProof/>
          </w:rPr>
          <w:lastRenderedPageBreak/>
          <w:drawing>
            <wp:inline distT="0" distB="0" distL="0" distR="0" wp14:anchorId="45901CF2" wp14:editId="1C6201F6">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08910"/>
                      </a:xfrm>
                      <a:prstGeom prst="rect">
                        <a:avLst/>
                      </a:prstGeom>
                    </pic:spPr>
                  </pic:pic>
                </a:graphicData>
              </a:graphic>
            </wp:inline>
          </w:drawing>
        </w:r>
      </w:del>
      <w:ins w:id="592" w:author="Ryan Lemos" w:date="2019-09-02T19:56:00Z">
        <w:r w:rsidR="00DA42CB">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4527" cy="2745401"/>
                      </a:xfrm>
                      <a:prstGeom prst="rect">
                        <a:avLst/>
                      </a:prstGeom>
                    </pic:spPr>
                  </pic:pic>
                </a:graphicData>
              </a:graphic>
            </wp:inline>
          </w:drawing>
        </w:r>
      </w:ins>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402C37D8" w:rsidR="00987BE5" w:rsidRDefault="00987BE5" w:rsidP="00987BE5">
      <w:pPr>
        <w:ind w:firstLine="0"/>
        <w:jc w:val="center"/>
      </w:pPr>
      <w:del w:id="593" w:author="Ryan Lemos" w:date="2019-09-02T19:57:00Z">
        <w:r w:rsidDel="00DA42CB">
          <w:rPr>
            <w:noProof/>
          </w:rPr>
          <w:lastRenderedPageBreak/>
          <w:drawing>
            <wp:inline distT="0" distB="0" distL="0" distR="0" wp14:anchorId="3B878E53" wp14:editId="43AF959D">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3404" cy="2497629"/>
                      </a:xfrm>
                      <a:prstGeom prst="rect">
                        <a:avLst/>
                      </a:prstGeom>
                    </pic:spPr>
                  </pic:pic>
                </a:graphicData>
              </a:graphic>
            </wp:inline>
          </w:drawing>
        </w:r>
      </w:del>
      <w:ins w:id="594" w:author="Ryan Lemos" w:date="2019-09-02T19:57:00Z">
        <w:r w:rsidR="00DA42CB">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1337" cy="3371974"/>
                      </a:xfrm>
                      <a:prstGeom prst="rect">
                        <a:avLst/>
                      </a:prstGeom>
                    </pic:spPr>
                  </pic:pic>
                </a:graphicData>
              </a:graphic>
            </wp:inline>
          </w:drawing>
        </w:r>
      </w:ins>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p>
    <w:p w14:paraId="0F0272F0" w14:textId="77777777" w:rsidR="00987BE5" w:rsidRDefault="00987BE5" w:rsidP="00987BE5"/>
    <w:p w14:paraId="6C00242C" w14:textId="192F571A" w:rsidR="00987BE5" w:rsidRDefault="00987BE5" w:rsidP="00987BE5">
      <w:pPr>
        <w:ind w:firstLine="0"/>
        <w:jc w:val="center"/>
        <w:rPr>
          <w:ins w:id="595" w:author="Ryan Lemos" w:date="2019-09-14T17:44:00Z"/>
        </w:rPr>
      </w:pPr>
      <w:del w:id="596" w:author="Ryan Lemos" w:date="2019-09-14T17:20:00Z">
        <w:r w:rsidDel="003A7E82">
          <w:rPr>
            <w:noProof/>
          </w:rPr>
          <w:drawing>
            <wp:inline distT="0" distB="0" distL="0" distR="0" wp14:anchorId="76D06CB4" wp14:editId="320F7CF2">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8359" cy="2506941"/>
                      </a:xfrm>
                      <a:prstGeom prst="rect">
                        <a:avLst/>
                      </a:prstGeom>
                    </pic:spPr>
                  </pic:pic>
                </a:graphicData>
              </a:graphic>
            </wp:inline>
          </w:drawing>
        </w:r>
      </w:del>
      <w:ins w:id="597" w:author="Ryan Lemos" w:date="2019-09-14T17:20:00Z">
        <w:r w:rsidR="003A7E82">
          <w:rPr>
            <w:noProof/>
          </w:rPr>
          <w:drawing>
            <wp:inline distT="0" distB="0" distL="0" distR="0" wp14:anchorId="06B8E627" wp14:editId="3B2436CC">
              <wp:extent cx="5760085" cy="2852790"/>
              <wp:effectExtent l="0" t="0" r="0" b="508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852790"/>
                      </a:xfrm>
                      <a:prstGeom prst="rect">
                        <a:avLst/>
                      </a:prstGeom>
                    </pic:spPr>
                  </pic:pic>
                </a:graphicData>
              </a:graphic>
            </wp:inline>
          </w:drawing>
        </w:r>
      </w:ins>
    </w:p>
    <w:p w14:paraId="482D3A5D" w14:textId="0A24EB4A" w:rsidR="00240026" w:rsidRDefault="00240026" w:rsidP="00987BE5">
      <w:pPr>
        <w:ind w:firstLine="0"/>
        <w:jc w:val="center"/>
        <w:rPr>
          <w:ins w:id="598" w:author="Ryan Lemos" w:date="2019-09-14T17:44:00Z"/>
        </w:rPr>
      </w:pPr>
      <w:ins w:id="599" w:author="Ryan Lemos" w:date="2019-09-14T17:44:00Z">
        <w:r>
          <w:rPr>
            <w:noProof/>
          </w:rPr>
          <w:lastRenderedPageBreak/>
          <w:drawing>
            <wp:inline distT="0" distB="0" distL="0" distR="0" wp14:anchorId="45631FC5" wp14:editId="06C690A7">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51200"/>
                      </a:xfrm>
                      <a:prstGeom prst="rect">
                        <a:avLst/>
                      </a:prstGeom>
                    </pic:spPr>
                  </pic:pic>
                </a:graphicData>
              </a:graphic>
            </wp:inline>
          </w:drawing>
        </w:r>
      </w:ins>
    </w:p>
    <w:p w14:paraId="0B58C3D5" w14:textId="1D2EC921" w:rsidR="001015C0" w:rsidRDefault="001015C0" w:rsidP="00987BE5">
      <w:pPr>
        <w:ind w:firstLine="0"/>
        <w:jc w:val="center"/>
      </w:pPr>
      <w:ins w:id="600" w:author="Ryan Lemos" w:date="2019-09-14T17:44:00Z">
        <w:r w:rsidRPr="00374362">
          <w:rPr>
            <w:highlight w:val="yellow"/>
            <w:rPrChange w:id="601" w:author="Ryan Lemos" w:date="2019-09-14T17:45:00Z">
              <w:rPr/>
            </w:rPrChange>
          </w:rPr>
          <w:t>Falar da edição e visualização dos materiais</w:t>
        </w:r>
      </w:ins>
    </w:p>
    <w:p w14:paraId="5C7894A8" w14:textId="77777777" w:rsidR="00097BA3" w:rsidRDefault="00097BA3" w:rsidP="00987BE5">
      <w:pPr>
        <w:ind w:firstLine="0"/>
        <w:jc w:val="center"/>
      </w:pPr>
    </w:p>
    <w:p w14:paraId="18EBE7CC" w14:textId="353B0E7E" w:rsidR="002C0E60" w:rsidRDefault="002C0E60" w:rsidP="002C0E60">
      <w:pPr>
        <w:rPr>
          <w:ins w:id="602"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pPr>
        <w:pStyle w:val="estrias"/>
        <w:pPrChange w:id="603" w:author="Ryan Lemos" w:date="2019-08-19T19:15:00Z">
          <w:pPr>
            <w:ind w:firstLine="0"/>
            <w:jc w:val="center"/>
          </w:pPr>
        </w:pPrChange>
      </w:pPr>
      <w:ins w:id="604" w:author="Ryan Lemos" w:date="2019-08-19T19:15:00Z">
        <w:r>
          <w:t>Como professor gostaria de ser capaz de criar minhas turmas conforme</w:t>
        </w:r>
      </w:ins>
      <w:ins w:id="605" w:author="Ryan Lemos" w:date="2019-08-19T19:16:00Z">
        <w:r>
          <w:t xml:space="preserve"> dias, horários, e níveis de cada turma.</w:t>
        </w:r>
      </w:ins>
    </w:p>
    <w:p w14:paraId="794A22C2" w14:textId="1FEE6A8F" w:rsidR="002C0E60" w:rsidDel="00885747" w:rsidRDefault="002C0E60" w:rsidP="002C0E60">
      <w:pPr>
        <w:ind w:firstLine="0"/>
        <w:jc w:val="center"/>
        <w:rPr>
          <w:del w:id="606" w:author="Ryan Lemos" w:date="2019-08-19T19:16:00Z"/>
        </w:rPr>
      </w:pPr>
      <w:del w:id="607" w:author="Ryan Lemos" w:date="2019-08-19T19:16:00Z">
        <w:r w:rsidDel="00885747">
          <w:rPr>
            <w:noProof/>
          </w:rPr>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pPr>
        <w:ind w:firstLine="0"/>
        <w:jc w:val="center"/>
      </w:pPr>
    </w:p>
    <w:p w14:paraId="09596458" w14:textId="51092ADC" w:rsidR="006476E9" w:rsidRDefault="006476E9" w:rsidP="006476E9">
      <w:pPr>
        <w:rPr>
          <w:ins w:id="608" w:author="Ryan Lemos" w:date="2019-09-14T17:20:00Z"/>
        </w:rPr>
      </w:pPr>
      <w:r>
        <w:t xml:space="preserve">A implementação desta funcionalidade é descrita pela </w:t>
      </w:r>
      <w:r w:rsidRPr="00596E44">
        <w:rPr>
          <w:highlight w:val="yellow"/>
        </w:rPr>
        <w:t>figura X</w:t>
      </w:r>
      <w:r>
        <w:t xml:space="preserve"> que explicita os campos indicados pelo professor que são o dia, horário e ano.</w:t>
      </w:r>
    </w:p>
    <w:p w14:paraId="67BE0FF0" w14:textId="77777777" w:rsidR="003A7E82" w:rsidRDefault="003A7E82" w:rsidP="006476E9"/>
    <w:p w14:paraId="456B2B15" w14:textId="1FC25757" w:rsidR="006476E9" w:rsidRDefault="003A7E82" w:rsidP="003A7E82">
      <w:pPr>
        <w:ind w:firstLine="0"/>
        <w:pPrChange w:id="609" w:author="Ryan Lemos" w:date="2019-09-14T17:20:00Z">
          <w:pPr/>
        </w:pPrChange>
      </w:pPr>
      <w:ins w:id="610" w:author="Ryan Lemos" w:date="2019-09-14T17:20:00Z">
        <w:r>
          <w:rPr>
            <w:noProof/>
          </w:rPr>
          <w:lastRenderedPageBreak/>
          <w:drawing>
            <wp:inline distT="0" distB="0" distL="0" distR="0" wp14:anchorId="7D9D5767" wp14:editId="7990C846">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78530"/>
                      </a:xfrm>
                      <a:prstGeom prst="rect">
                        <a:avLst/>
                      </a:prstGeom>
                    </pic:spPr>
                  </pic:pic>
                </a:graphicData>
              </a:graphic>
            </wp:inline>
          </w:drawing>
        </w:r>
      </w:ins>
    </w:p>
    <w:p w14:paraId="3B60976D" w14:textId="172A5917" w:rsidR="002C0E60" w:rsidDel="003A7E82" w:rsidRDefault="002C0E60" w:rsidP="002C0E60">
      <w:pPr>
        <w:ind w:firstLine="0"/>
        <w:jc w:val="center"/>
        <w:rPr>
          <w:del w:id="611" w:author="Ryan Lemos" w:date="2019-09-14T17:21:00Z"/>
        </w:rPr>
      </w:pPr>
      <w:del w:id="612" w:author="Ryan Lemos" w:date="2019-09-02T20:17:00Z">
        <w:r w:rsidDel="00AF04BD">
          <w:rPr>
            <w:noProof/>
          </w:rPr>
          <w:drawing>
            <wp:inline distT="0" distB="0" distL="0" distR="0" wp14:anchorId="7EAB96A7" wp14:editId="1B2615C1">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del>
    </w:p>
    <w:p w14:paraId="039DFF6D" w14:textId="77777777" w:rsidR="006476E9" w:rsidRDefault="006476E9" w:rsidP="003A7E82">
      <w:pPr>
        <w:ind w:firstLine="0"/>
        <w:jc w:val="center"/>
        <w:pPrChange w:id="613" w:author="Ryan Lemos" w:date="2019-09-14T17:21:00Z">
          <w:pPr>
            <w:ind w:firstLine="0"/>
            <w:jc w:val="center"/>
          </w:pPr>
        </w:pPrChange>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37904955" w14:textId="177C4F03" w:rsidR="002C0E60" w:rsidRDefault="002C0E60" w:rsidP="002C0E60">
      <w:pPr>
        <w:ind w:firstLine="0"/>
        <w:jc w:val="center"/>
      </w:pPr>
      <w:del w:id="614" w:author="Ryan Lemos" w:date="2019-09-02T20:20:00Z">
        <w:r w:rsidDel="00AF04BD">
          <w:rPr>
            <w:noProof/>
          </w:rPr>
          <w:lastRenderedPageBreak/>
          <w:drawing>
            <wp:inline distT="0" distB="0" distL="0" distR="0" wp14:anchorId="7E512B1B" wp14:editId="6357FC92">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del>
      <w:ins w:id="615" w:author="Ryan Lemos" w:date="2019-09-02T20:20:00Z">
        <w:r w:rsidR="00AF04BD">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3343910"/>
                      </a:xfrm>
                      <a:prstGeom prst="rect">
                        <a:avLst/>
                      </a:prstGeom>
                    </pic:spPr>
                  </pic:pic>
                </a:graphicData>
              </a:graphic>
            </wp:inline>
          </w:drawing>
        </w:r>
      </w:ins>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4A848576" w:rsidR="00987BE5" w:rsidRDefault="00987BE5" w:rsidP="00987BE5">
      <w:pPr>
        <w:ind w:firstLine="0"/>
        <w:jc w:val="center"/>
        <w:rPr>
          <w:noProof/>
        </w:rPr>
      </w:pPr>
      <w:r w:rsidRPr="00206A9E">
        <w:rPr>
          <w:noProof/>
        </w:rPr>
        <w:t xml:space="preserve"> </w:t>
      </w:r>
      <w:del w:id="616" w:author="Ryan Lemos" w:date="2019-09-02T20:23:00Z">
        <w:r w:rsidDel="008A32A5">
          <w:rPr>
            <w:noProof/>
          </w:rPr>
          <w:drawing>
            <wp:inline distT="0" distB="0" distL="0" distR="0" wp14:anchorId="189495A1" wp14:editId="0AA870CF">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del>
      <w:ins w:id="617" w:author="Ryan Lemos" w:date="2019-09-02T20:23:00Z">
        <w:r w:rsidR="008A32A5">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9230" cy="2130988"/>
                      </a:xfrm>
                      <a:prstGeom prst="rect">
                        <a:avLst/>
                      </a:prstGeom>
                    </pic:spPr>
                  </pic:pic>
                </a:graphicData>
              </a:graphic>
            </wp:inline>
          </w:drawing>
        </w:r>
      </w:ins>
    </w:p>
    <w:p w14:paraId="6E5A0CB9" w14:textId="77777777" w:rsidR="00B96AC0" w:rsidRDefault="00B96AC0" w:rsidP="00596E44">
      <w:pPr>
        <w:ind w:firstLine="0"/>
        <w:rPr>
          <w:noProof/>
        </w:rPr>
      </w:pPr>
    </w:p>
    <w:p w14:paraId="0FA70DEB" w14:textId="2DD960A5" w:rsidR="00BD54C1" w:rsidRDefault="00BD54C1">
      <w:pPr>
        <w:rPr>
          <w:noProof/>
        </w:rPr>
      </w:pPr>
      <w:r>
        <w:rPr>
          <w:noProof/>
        </w:rPr>
        <w:lastRenderedPageBreak/>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lastRenderedPageBreak/>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08AD1BB8" w:rsidR="00987BE5" w:rsidRDefault="00987BE5" w:rsidP="00987BE5">
      <w:pPr>
        <w:ind w:firstLine="0"/>
        <w:jc w:val="center"/>
      </w:pPr>
      <w:del w:id="618" w:author="Ryan Lemos" w:date="2019-08-26T20:57:00Z">
        <w:r w:rsidDel="008942AD">
          <w:rPr>
            <w:noProof/>
          </w:rPr>
          <w:drawing>
            <wp:inline distT="0" distB="0" distL="0" distR="0" wp14:anchorId="3C52215E" wp14:editId="05A13E05">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522220"/>
                      </a:xfrm>
                      <a:prstGeom prst="rect">
                        <a:avLst/>
                      </a:prstGeom>
                    </pic:spPr>
                  </pic:pic>
                </a:graphicData>
              </a:graphic>
            </wp:inline>
          </w:drawing>
        </w:r>
      </w:del>
      <w:ins w:id="619" w:author="Ryan Lemos" w:date="2019-08-26T20:57:00Z">
        <w:r w:rsidR="008942AD">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901315"/>
                      </a:xfrm>
                      <a:prstGeom prst="rect">
                        <a:avLst/>
                      </a:prstGeom>
                    </pic:spPr>
                  </pic:pic>
                </a:graphicData>
              </a:graphic>
            </wp:inline>
          </w:drawing>
        </w:r>
      </w:ins>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w:t>
      </w:r>
      <w:r w:rsidR="00097BA3">
        <w:lastRenderedPageBreak/>
        <w:t xml:space="preserve">alunos. Caso haja uma quantidade enorme de alunos, o plugin 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proofErr w:type="spellStart"/>
      <w:r w:rsidR="00151354" w:rsidRPr="00596E44">
        <w:rPr>
          <w:i/>
        </w:rPr>
        <w:t>frontend</w:t>
      </w:r>
      <w:proofErr w:type="spellEnd"/>
      <w:r w:rsidR="00151354">
        <w:t>, não há o 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2738DBE8" w:rsidR="00987BE5" w:rsidRDefault="00987BE5" w:rsidP="00987BE5">
      <w:pPr>
        <w:ind w:firstLine="0"/>
        <w:jc w:val="center"/>
      </w:pPr>
      <w:del w:id="620" w:author="Ryan Lemos" w:date="2019-08-26T20:59:00Z">
        <w:r w:rsidDel="008942AD">
          <w:rPr>
            <w:noProof/>
          </w:rPr>
          <w:drawing>
            <wp:inline distT="0" distB="0" distL="0" distR="0" wp14:anchorId="0058D4C0" wp14:editId="34BB5F2E">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2880"/>
                      </a:xfrm>
                      <a:prstGeom prst="rect">
                        <a:avLst/>
                      </a:prstGeom>
                    </pic:spPr>
                  </pic:pic>
                </a:graphicData>
              </a:graphic>
            </wp:inline>
          </w:drawing>
        </w:r>
      </w:del>
      <w:ins w:id="621" w:author="Ryan Lemos" w:date="2019-08-26T20:59:00Z">
        <w:r w:rsidR="008942AD">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4378960"/>
                      </a:xfrm>
                      <a:prstGeom prst="rect">
                        <a:avLst/>
                      </a:prstGeom>
                    </pic:spPr>
                  </pic:pic>
                </a:graphicData>
              </a:graphic>
            </wp:inline>
          </w:drawing>
        </w:r>
      </w:ins>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lastRenderedPageBreak/>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RDefault="00386EE3" w:rsidP="00987BE5">
      <w:pPr>
        <w:ind w:firstLine="0"/>
        <w:jc w:val="center"/>
      </w:pPr>
    </w:p>
    <w:p w14:paraId="0F80CE1F" w14:textId="2F5B335A" w:rsidR="00987BE5" w:rsidRDefault="00987BE5" w:rsidP="00987BE5">
      <w:pPr>
        <w:ind w:firstLine="0"/>
        <w:jc w:val="center"/>
      </w:pPr>
      <w:del w:id="622" w:author="Ryan Lemos" w:date="2019-08-26T21:06:00Z">
        <w:r w:rsidDel="000638D6">
          <w:rPr>
            <w:noProof/>
          </w:rPr>
          <w:drawing>
            <wp:inline distT="0" distB="0" distL="0" distR="0" wp14:anchorId="6BB79574" wp14:editId="6E7C8CD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del>
      <w:ins w:id="623" w:author="Ryan Lemos" w:date="2019-08-26T21:06:00Z">
        <w:r w:rsidR="000638D6" w:rsidRPr="000638D6">
          <w:rPr>
            <w:noProof/>
          </w:rPr>
          <w:t xml:space="preserve"> </w:t>
        </w:r>
        <w:r w:rsidR="000638D6">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6511" cy="2596259"/>
                      </a:xfrm>
                      <a:prstGeom prst="rect">
                        <a:avLst/>
                      </a:prstGeom>
                    </pic:spPr>
                  </pic:pic>
                </a:graphicData>
              </a:graphic>
            </wp:inline>
          </w:drawing>
        </w:r>
      </w:ins>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678F2CE6" w:rsidR="00987BE5" w:rsidRDefault="00987BE5" w:rsidP="00987BE5">
      <w:pPr>
        <w:ind w:firstLine="0"/>
        <w:jc w:val="center"/>
      </w:pPr>
      <w:del w:id="624" w:author="Ryan Lemos" w:date="2019-08-26T21:04:00Z">
        <w:r w:rsidDel="000638D6">
          <w:rPr>
            <w:noProof/>
          </w:rPr>
          <w:lastRenderedPageBreak/>
          <w:drawing>
            <wp:inline distT="0" distB="0" distL="0" distR="0" wp14:anchorId="4524C0F5" wp14:editId="25BFA66B">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715260"/>
                      </a:xfrm>
                      <a:prstGeom prst="rect">
                        <a:avLst/>
                      </a:prstGeom>
                    </pic:spPr>
                  </pic:pic>
                </a:graphicData>
              </a:graphic>
            </wp:inline>
          </w:drawing>
        </w:r>
      </w:del>
      <w:ins w:id="625" w:author="Ryan Lemos" w:date="2019-08-26T21:04:00Z">
        <w:r w:rsidR="000638D6" w:rsidRPr="000638D6">
          <w:rPr>
            <w:noProof/>
          </w:rPr>
          <w:t xml:space="preserve"> </w:t>
        </w:r>
        <w:r w:rsidR="000638D6">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467735"/>
                      </a:xfrm>
                      <a:prstGeom prst="rect">
                        <a:avLst/>
                      </a:prstGeom>
                    </pic:spPr>
                  </pic:pic>
                </a:graphicData>
              </a:graphic>
            </wp:inline>
          </w:drawing>
        </w:r>
      </w:ins>
    </w:p>
    <w:p w14:paraId="569A14DC" w14:textId="77777777" w:rsidR="00987BE5" w:rsidRDefault="00987BE5" w:rsidP="00987BE5">
      <w:pPr>
        <w:ind w:firstLine="0"/>
        <w:jc w:val="center"/>
      </w:pPr>
    </w:p>
    <w:p w14:paraId="701F19A8" w14:textId="293340BD" w:rsidR="006F54D5" w:rsidRDefault="006F54D5">
      <w:r>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5E48F91C" w:rsidR="00987BE5" w:rsidRDefault="00987BE5" w:rsidP="00987BE5">
      <w:pPr>
        <w:ind w:firstLine="0"/>
        <w:jc w:val="center"/>
      </w:pPr>
      <w:del w:id="626" w:author="Ryan Lemos" w:date="2019-08-26T21:03:00Z">
        <w:r w:rsidDel="000638D6">
          <w:rPr>
            <w:noProof/>
          </w:rPr>
          <w:lastRenderedPageBreak/>
          <w:drawing>
            <wp:inline distT="0" distB="0" distL="0" distR="0" wp14:anchorId="1A6424D6" wp14:editId="7912B6FB">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148840"/>
                      </a:xfrm>
                      <a:prstGeom prst="rect">
                        <a:avLst/>
                      </a:prstGeom>
                    </pic:spPr>
                  </pic:pic>
                </a:graphicData>
              </a:graphic>
            </wp:inline>
          </w:drawing>
        </w:r>
      </w:del>
      <w:ins w:id="627" w:author="Ryan Lemos" w:date="2019-08-26T21:03:00Z">
        <w:r w:rsidR="000638D6">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632585"/>
                      </a:xfrm>
                      <a:prstGeom prst="rect">
                        <a:avLst/>
                      </a:prstGeom>
                    </pic:spPr>
                  </pic:pic>
                </a:graphicData>
              </a:graphic>
            </wp:inline>
          </w:drawing>
        </w:r>
      </w:ins>
    </w:p>
    <w:p w14:paraId="1750A097" w14:textId="77777777" w:rsidR="00F420BA" w:rsidRDefault="00F420BA" w:rsidP="00596E44">
      <w:pPr>
        <w:jc w:val="center"/>
      </w:pPr>
    </w:p>
    <w:p w14:paraId="0B2D6CC4" w14:textId="77777777" w:rsidR="00FB122B" w:rsidRDefault="00FB122B">
      <w:pPr>
        <w:pStyle w:val="Ttulo4"/>
      </w:pPr>
      <w:bookmarkStart w:id="628" w:name="_Toc17133806"/>
      <w:r>
        <w:t>Estórias dos alunos</w:t>
      </w:r>
      <w:bookmarkEnd w:id="628"/>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00C52BB5" w:rsidR="00FB122B" w:rsidDel="008942AD" w:rsidRDefault="00FB122B" w:rsidP="00596E44">
      <w:pPr>
        <w:ind w:firstLine="0"/>
        <w:rPr>
          <w:del w:id="629" w:author="Ryan Lemos" w:date="2019-08-26T20:41:00Z"/>
        </w:rPr>
      </w:pP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4888D4DC" w:rsidR="004D7A94" w:rsidRDefault="004D7A94" w:rsidP="00FB122B">
      <w:pPr>
        <w:ind w:firstLine="0"/>
        <w:jc w:val="center"/>
      </w:pPr>
      <w:del w:id="630" w:author="Ryan Lemos" w:date="2019-08-26T20:56:00Z">
        <w:r w:rsidDel="008942AD">
          <w:rPr>
            <w:noProof/>
          </w:rPr>
          <w:lastRenderedPageBreak/>
          <w:drawing>
            <wp:inline distT="0" distB="0" distL="0" distR="0" wp14:anchorId="69AB52F0" wp14:editId="02C7F73A">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0298" cy="2591499"/>
                      </a:xfrm>
                      <a:prstGeom prst="rect">
                        <a:avLst/>
                      </a:prstGeom>
                    </pic:spPr>
                  </pic:pic>
                </a:graphicData>
              </a:graphic>
            </wp:inline>
          </w:drawing>
        </w:r>
      </w:del>
      <w:ins w:id="631" w:author="Ryan Lemos" w:date="2019-08-26T20:56:00Z">
        <w:r w:rsidR="008942AD" w:rsidRPr="008942AD">
          <w:rPr>
            <w:noProof/>
          </w:rPr>
          <w:t xml:space="preserve"> </w:t>
        </w:r>
      </w:ins>
      <w:ins w:id="632" w:author="Ryan Lemos" w:date="2019-08-26T21:02:00Z">
        <w:r w:rsidR="000638D6">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2535" cy="3026530"/>
                      </a:xfrm>
                      <a:prstGeom prst="rect">
                        <a:avLst/>
                      </a:prstGeom>
                    </pic:spPr>
                  </pic:pic>
                </a:graphicData>
              </a:graphic>
            </wp:inline>
          </w:drawing>
        </w:r>
      </w:ins>
    </w:p>
    <w:p w14:paraId="238E59FD" w14:textId="77777777" w:rsidR="00FB122B" w:rsidRDefault="00FB122B" w:rsidP="00FB122B">
      <w:pPr>
        <w:ind w:firstLine="0"/>
        <w:jc w:val="center"/>
      </w:pPr>
    </w:p>
    <w:p w14:paraId="038E65EF" w14:textId="77777777" w:rsidR="008942AD" w:rsidRDefault="008942AD" w:rsidP="008942AD">
      <w:pPr>
        <w:rPr>
          <w:ins w:id="633" w:author="Ryan Lemos" w:date="2019-08-26T20:47:00Z"/>
        </w:rPr>
      </w:pPr>
      <w:ins w:id="634" w:author="Ryan Lemos" w:date="2019-08-26T20:47: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210768D5" w14:textId="77777777" w:rsidR="008942AD" w:rsidRDefault="008942AD" w:rsidP="008942AD">
      <w:pPr>
        <w:rPr>
          <w:ins w:id="635" w:author="Ryan Lemos" w:date="2019-08-26T20:47:00Z"/>
        </w:rPr>
      </w:pPr>
    </w:p>
    <w:p w14:paraId="344D84AD" w14:textId="77777777" w:rsidR="008942AD" w:rsidRDefault="008942AD" w:rsidP="008942AD">
      <w:pPr>
        <w:pStyle w:val="estrias"/>
        <w:rPr>
          <w:ins w:id="636" w:author="Ryan Lemos" w:date="2019-08-26T20:47:00Z"/>
        </w:rPr>
      </w:pPr>
      <w:ins w:id="637" w:author="Ryan Lemos" w:date="2019-08-26T20:47:00Z">
        <w:r>
          <w:t>Como aluno eu gostaria de ser notificado sempre que possível sobre atividades, dúvidas respondidas e eventos.</w:t>
        </w:r>
      </w:ins>
    </w:p>
    <w:p w14:paraId="1CE7BDC3" w14:textId="77777777" w:rsidR="008942AD" w:rsidRDefault="008942AD" w:rsidP="008942AD">
      <w:pPr>
        <w:pStyle w:val="estrias"/>
        <w:rPr>
          <w:ins w:id="638" w:author="Ryan Lemos" w:date="2019-08-26T20:47:00Z"/>
        </w:rPr>
      </w:pPr>
    </w:p>
    <w:p w14:paraId="7F310693" w14:textId="77777777" w:rsidR="008942AD" w:rsidRDefault="008942AD" w:rsidP="008942AD">
      <w:pPr>
        <w:ind w:firstLine="0"/>
        <w:jc w:val="center"/>
        <w:rPr>
          <w:ins w:id="639" w:author="Ryan Lemos" w:date="2019-08-26T20:47:00Z"/>
        </w:rPr>
      </w:pPr>
    </w:p>
    <w:p w14:paraId="16D6395B" w14:textId="77777777" w:rsidR="008942AD" w:rsidRDefault="008942AD" w:rsidP="008942AD">
      <w:pPr>
        <w:rPr>
          <w:ins w:id="640" w:author="Ryan Lemos" w:date="2019-08-26T20:47:00Z"/>
        </w:rPr>
      </w:pPr>
      <w:ins w:id="641" w:author="Ryan Lemos" w:date="2019-08-26T20:47:00Z">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ins>
    </w:p>
    <w:p w14:paraId="33631221" w14:textId="77777777" w:rsidR="008942AD" w:rsidRDefault="008942AD" w:rsidP="008942AD">
      <w:pPr>
        <w:rPr>
          <w:ins w:id="642" w:author="Ryan Lemos" w:date="2019-08-26T20:47:00Z"/>
        </w:rPr>
      </w:pPr>
    </w:p>
    <w:p w14:paraId="7ABB4D0F" w14:textId="77777777" w:rsidR="008942AD" w:rsidRDefault="008942AD" w:rsidP="008942AD">
      <w:pPr>
        <w:ind w:firstLine="0"/>
        <w:jc w:val="center"/>
        <w:rPr>
          <w:ins w:id="643" w:author="Ryan Lemos" w:date="2019-08-26T20:47:00Z"/>
        </w:rPr>
      </w:pPr>
      <w:ins w:id="644" w:author="Ryan Lemos" w:date="2019-08-26T20:47:00Z">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lastRenderedPageBreak/>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757B83B" w:rsidR="006814E6" w:rsidRDefault="006814E6">
      <w:pPr>
        <w:rPr>
          <w:ins w:id="645" w:author="Ryan Lemos" w:date="2019-08-27T08:3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5B439256" w14:textId="77777777" w:rsidR="00292289" w:rsidRDefault="00292289"/>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Del="00292289" w:rsidRDefault="00FB122B" w:rsidP="00596E44">
      <w:pPr>
        <w:ind w:firstLine="0"/>
        <w:rPr>
          <w:del w:id="646" w:author="Ryan Lemos" w:date="2019-08-27T08:31:00Z"/>
        </w:rPr>
      </w:pPr>
    </w:p>
    <w:p w14:paraId="6B07EAF5" w14:textId="77777777" w:rsidR="006814E6" w:rsidRDefault="006814E6">
      <w:pPr>
        <w:ind w:firstLine="0"/>
        <w:pPrChange w:id="647" w:author="Ryan Lemos" w:date="2019-08-27T08:31:00Z">
          <w:pPr>
            <w:ind w:firstLine="0"/>
            <w:jc w:val="center"/>
          </w:pPr>
        </w:pPrChange>
      </w:pPr>
    </w:p>
    <w:p w14:paraId="29CDBA08" w14:textId="272A67F7" w:rsidR="006814E6" w:rsidRDefault="006814E6" w:rsidP="006814E6">
      <w:pPr>
        <w:rPr>
          <w:ins w:id="648" w:author="Ryan Lemos" w:date="2019-08-26T20:43:00Z"/>
        </w:rPr>
      </w:pPr>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20E344D4" w14:textId="77777777" w:rsidR="008942AD" w:rsidRDefault="008942AD" w:rsidP="006814E6"/>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proofErr w:type="spellStart"/>
      <w:r w:rsidR="00151354" w:rsidRPr="00596E44">
        <w:rPr>
          <w:i/>
        </w:rPr>
        <w:t>frontend</w:t>
      </w:r>
      <w:proofErr w:type="spellEnd"/>
      <w:r w:rsidR="00151354">
        <w:t xml:space="preserve"> que somente deve identificar o caminho do arquivo no </w:t>
      </w:r>
      <w:proofErr w:type="spellStart"/>
      <w:r w:rsidR="00151354" w:rsidRPr="00596E44">
        <w:rPr>
          <w:i/>
        </w:rPr>
        <w:t>backend</w:t>
      </w:r>
      <w:proofErr w:type="spellEnd"/>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2241" cy="2254799"/>
                    </a:xfrm>
                    <a:prstGeom prst="rect">
                      <a:avLst/>
                    </a:prstGeom>
                  </pic:spPr>
                </pic:pic>
              </a:graphicData>
            </a:graphic>
          </wp:inline>
        </w:drawing>
      </w:r>
    </w:p>
    <w:p w14:paraId="24E55FD3" w14:textId="77777777" w:rsidR="00987BE5" w:rsidDel="008942AD" w:rsidRDefault="00987BE5" w:rsidP="00FB122B">
      <w:pPr>
        <w:ind w:firstLine="0"/>
        <w:jc w:val="center"/>
        <w:rPr>
          <w:del w:id="649" w:author="Ryan Lemos" w:date="2019-08-26T20:47:00Z"/>
        </w:rPr>
      </w:pPr>
    </w:p>
    <w:p w14:paraId="0E99F86C" w14:textId="00C69FCC" w:rsidR="00FB122B" w:rsidDel="008942AD" w:rsidRDefault="00FB122B">
      <w:pPr>
        <w:ind w:firstLine="0"/>
        <w:rPr>
          <w:del w:id="650" w:author="Ryan Lemos" w:date="2019-08-26T20:47:00Z"/>
        </w:rPr>
        <w:pPrChange w:id="651" w:author="Ryan Lemos" w:date="2019-08-26T20:47:00Z">
          <w:pPr/>
        </w:pPrChange>
      </w:pPr>
      <w:del w:id="652" w:author="Ryan Lemos" w:date="2019-08-26T20:47:00Z">
        <w:r w:rsidDel="008942AD">
          <w:delText xml:space="preserve">Já a estória definida pela </w:delText>
        </w:r>
        <w:r w:rsidRPr="00B21C4F" w:rsidDel="008942AD">
          <w:rPr>
            <w:highlight w:val="yellow"/>
          </w:rPr>
          <w:delText>figura X</w:delText>
        </w:r>
        <w:r w:rsidDel="008942AD">
          <w:delText xml:space="preserve"> se trata da função de notificação do aluno a uma possível resposta do professor a uma dúvida, assim ele tem um </w:delText>
        </w:r>
        <w:r w:rsidRPr="00B21C4F" w:rsidDel="008942AD">
          <w:rPr>
            <w:i/>
          </w:rPr>
          <w:delText>feedback</w:delText>
        </w:r>
        <w:r w:rsidDel="008942AD">
          <w:delText xml:space="preserve"> visual de quando a pergunta foi respondida.</w:delText>
        </w:r>
      </w:del>
    </w:p>
    <w:p w14:paraId="35E8DC3E" w14:textId="5845BA66" w:rsidR="00857A5A" w:rsidDel="008942AD" w:rsidRDefault="00857A5A">
      <w:pPr>
        <w:ind w:firstLine="0"/>
        <w:rPr>
          <w:del w:id="653" w:author="Ryan Lemos" w:date="2019-08-26T20:46:00Z"/>
        </w:rPr>
        <w:pPrChange w:id="654" w:author="Ryan Lemos" w:date="2019-08-26T20:47:00Z">
          <w:pPr/>
        </w:pPrChange>
      </w:pPr>
    </w:p>
    <w:p w14:paraId="447627F7" w14:textId="46F5B00D" w:rsidR="00857A5A" w:rsidDel="008942AD" w:rsidRDefault="00857A5A">
      <w:pPr>
        <w:pStyle w:val="estrias"/>
        <w:ind w:left="0"/>
        <w:rPr>
          <w:del w:id="655" w:author="Ryan Lemos" w:date="2019-08-26T20:46:00Z"/>
        </w:rPr>
        <w:pPrChange w:id="656" w:author="Ryan Lemos" w:date="2019-08-26T20:47:00Z">
          <w:pPr>
            <w:pStyle w:val="estrias"/>
          </w:pPr>
        </w:pPrChange>
      </w:pPr>
      <w:del w:id="657" w:author="Ryan Lemos" w:date="2019-08-26T20:46:00Z">
        <w:r w:rsidDel="008942AD">
          <w:delText>Como aluno eu gostaria de ser notificado sempre que possível sobre atividades, dúvidas respondidas e eventos.</w:delText>
        </w:r>
      </w:del>
    </w:p>
    <w:p w14:paraId="1C5A217F" w14:textId="5A6FACFA" w:rsidR="00857A5A" w:rsidDel="008942AD" w:rsidRDefault="00857A5A">
      <w:pPr>
        <w:pStyle w:val="estrias"/>
        <w:ind w:left="0"/>
        <w:rPr>
          <w:del w:id="658" w:author="Ryan Lemos" w:date="2019-08-26T20:46:00Z"/>
        </w:rPr>
        <w:pPrChange w:id="659" w:author="Ryan Lemos" w:date="2019-08-26T20:47:00Z">
          <w:pPr>
            <w:pStyle w:val="estrias"/>
          </w:pPr>
        </w:pPrChange>
      </w:pPr>
    </w:p>
    <w:p w14:paraId="43DC07BF" w14:textId="094BCCE3" w:rsidR="00FB122B" w:rsidDel="008942AD" w:rsidRDefault="00FB122B">
      <w:pPr>
        <w:ind w:firstLine="0"/>
        <w:rPr>
          <w:del w:id="660" w:author="Ryan Lemos" w:date="2019-08-26T20:46:00Z"/>
        </w:rPr>
      </w:pPr>
    </w:p>
    <w:p w14:paraId="145486F3" w14:textId="3BFFE0AE" w:rsidR="009A2E13" w:rsidDel="008942AD" w:rsidRDefault="009A2E13">
      <w:pPr>
        <w:ind w:firstLine="0"/>
        <w:jc w:val="center"/>
        <w:rPr>
          <w:del w:id="661" w:author="Ryan Lemos" w:date="2019-08-26T20:46:00Z"/>
        </w:rPr>
      </w:pPr>
    </w:p>
    <w:p w14:paraId="6B221349" w14:textId="1B8E9537" w:rsidR="00A922DB" w:rsidDel="008942AD" w:rsidRDefault="00CD1ADB">
      <w:pPr>
        <w:ind w:firstLine="0"/>
        <w:rPr>
          <w:del w:id="662" w:author="Ryan Lemos" w:date="2019-08-26T20:46:00Z"/>
        </w:rPr>
        <w:pPrChange w:id="663" w:author="Ryan Lemos" w:date="2019-08-26T20:47:00Z">
          <w:pPr/>
        </w:pPrChange>
      </w:pPr>
      <w:del w:id="664" w:author="Ryan Lemos" w:date="2019-08-26T20:46:00Z">
        <w:r w:rsidDel="008942AD">
          <w:delTex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delText>
        </w:r>
      </w:del>
    </w:p>
    <w:p w14:paraId="154ABCC0" w14:textId="47FF250A" w:rsidR="00CD1ADB" w:rsidDel="008942AD" w:rsidRDefault="00CD1ADB">
      <w:pPr>
        <w:ind w:firstLine="0"/>
        <w:rPr>
          <w:del w:id="665" w:author="Ryan Lemos" w:date="2019-08-26T20:46:00Z"/>
        </w:rPr>
        <w:pPrChange w:id="666" w:author="Ryan Lemos" w:date="2019-08-26T20:47:00Z">
          <w:pPr/>
        </w:pPrChange>
      </w:pPr>
    </w:p>
    <w:p w14:paraId="6F37D482" w14:textId="019E0C21" w:rsidR="00A922DB" w:rsidDel="008942AD" w:rsidRDefault="00A922DB">
      <w:pPr>
        <w:ind w:firstLine="0"/>
        <w:jc w:val="center"/>
        <w:rPr>
          <w:del w:id="667" w:author="Ryan Lemos" w:date="2019-08-26T20:46:00Z"/>
        </w:rPr>
      </w:pPr>
      <w:del w:id="668" w:author="Ryan Lemos" w:date="2019-08-26T20:46:00Z">
        <w:r w:rsidDel="008942AD">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del>
    </w:p>
    <w:p w14:paraId="4BE0795C" w14:textId="274410AD" w:rsidR="006002C8" w:rsidRPr="007216C5" w:rsidDel="008942AD" w:rsidRDefault="006002C8">
      <w:pPr>
        <w:ind w:firstLine="0"/>
        <w:rPr>
          <w:del w:id="669" w:author="Ryan Lemos" w:date="2019-08-26T20:46:00Z"/>
        </w:rPr>
        <w:pPrChange w:id="670" w:author="Ryan Lemos" w:date="2019-08-26T20:47:00Z">
          <w:pPr/>
        </w:pPrChange>
      </w:pPr>
    </w:p>
    <w:p w14:paraId="2156491D" w14:textId="77777777" w:rsidR="00FB122B" w:rsidRPr="00596E44" w:rsidRDefault="00FB122B">
      <w:pPr>
        <w:ind w:firstLine="0"/>
        <w:rPr>
          <w:lang w:val="en-US"/>
        </w:rPr>
        <w:pPrChange w:id="671" w:author="Ryan Lemos" w:date="2019-08-26T20:47:00Z">
          <w:pPr/>
        </w:pPrChange>
      </w:pPr>
    </w:p>
    <w:p w14:paraId="063F9C54" w14:textId="77777777" w:rsidR="003C127D" w:rsidRDefault="003C127D" w:rsidP="007216C5">
      <w:pPr>
        <w:pStyle w:val="Ttulo2"/>
      </w:pPr>
      <w:bookmarkStart w:id="672" w:name="_Toc17133807"/>
      <w:r>
        <w:t>Release 2 – Banco de questões</w:t>
      </w:r>
      <w:bookmarkEnd w:id="672"/>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673" w:name="_Toc17133808"/>
      <w:r>
        <w:t>Sistema desenvolvido</w:t>
      </w:r>
      <w:bookmarkEnd w:id="673"/>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674" w:name="_Toc17133809"/>
      <w:r>
        <w:t>Professor</w:t>
      </w:r>
      <w:bookmarkEnd w:id="674"/>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recurso do framework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 Esse recurso funciona adicionando uma coluna na tabela denominada ‘</w:t>
      </w:r>
      <w:proofErr w:type="spellStart"/>
      <w:r w:rsidRPr="00596E44">
        <w:rPr>
          <w:i/>
        </w:rPr>
        <w:t>deleted_at</w:t>
      </w:r>
      <w:proofErr w:type="spellEnd"/>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15B147D1" w:rsidR="007169BE" w:rsidRDefault="007169BE" w:rsidP="007169BE">
      <w:pPr>
        <w:ind w:firstLine="0"/>
        <w:jc w:val="center"/>
      </w:pPr>
      <w:del w:id="675" w:author="Ryan Lemos" w:date="2019-08-26T21:10:00Z">
        <w:r w:rsidDel="000638D6">
          <w:rPr>
            <w:noProof/>
          </w:rPr>
          <w:lastRenderedPageBreak/>
          <w:drawing>
            <wp:inline distT="0" distB="0" distL="0" distR="0" wp14:anchorId="653186D9" wp14:editId="0A718E75">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27325"/>
                      </a:xfrm>
                      <a:prstGeom prst="rect">
                        <a:avLst/>
                      </a:prstGeom>
                    </pic:spPr>
                  </pic:pic>
                </a:graphicData>
              </a:graphic>
            </wp:inline>
          </w:drawing>
        </w:r>
      </w:del>
      <w:ins w:id="676" w:author="Ryan Lemos" w:date="2019-08-26T21:10:00Z">
        <w:r w:rsidR="000638D6" w:rsidRPr="000638D6">
          <w:rPr>
            <w:noProof/>
          </w:rPr>
          <w:t xml:space="preserve"> </w:t>
        </w:r>
        <w:r w:rsidR="000638D6">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27837" cy="4075182"/>
                      </a:xfrm>
                      <a:prstGeom prst="rect">
                        <a:avLst/>
                      </a:prstGeom>
                    </pic:spPr>
                  </pic:pic>
                </a:graphicData>
              </a:graphic>
            </wp:inline>
          </w:drawing>
        </w:r>
      </w:ins>
    </w:p>
    <w:p w14:paraId="1D46051D" w14:textId="58BB2F80" w:rsidR="007169BE" w:rsidDel="00885747" w:rsidRDefault="007169BE">
      <w:pPr>
        <w:rPr>
          <w:del w:id="677" w:author="Ryan Lemos" w:date="2019-08-19T19:18:00Z"/>
        </w:rPr>
      </w:pPr>
    </w:p>
    <w:p w14:paraId="223EF464" w14:textId="4395BA79" w:rsidR="007169BE" w:rsidDel="00885747" w:rsidRDefault="007169BE">
      <w:pPr>
        <w:rPr>
          <w:del w:id="678" w:author="Ryan Lemos" w:date="2019-08-19T19:18:00Z"/>
        </w:rPr>
      </w:pPr>
      <w:del w:id="679"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pPr>
        <w:rPr>
          <w:del w:id="680" w:author="Ryan Lemos" w:date="2019-08-19T19:18:00Z"/>
        </w:rPr>
      </w:pPr>
    </w:p>
    <w:p w14:paraId="64326569" w14:textId="0174CD78" w:rsidR="007169BE" w:rsidDel="00885747" w:rsidRDefault="007169BE">
      <w:pPr>
        <w:ind w:firstLine="0"/>
        <w:rPr>
          <w:del w:id="681" w:author="Ryan Lemos" w:date="2019-08-19T19:18:00Z"/>
        </w:rPr>
        <w:pPrChange w:id="682" w:author="Ryan Lemos" w:date="2019-08-19T19:18:00Z">
          <w:pPr>
            <w:ind w:firstLine="0"/>
            <w:jc w:val="center"/>
          </w:pPr>
        </w:pPrChange>
      </w:pPr>
      <w:del w:id="683"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684" w:author="Ryan Lemos" w:date="2019-08-19T19:18:00Z"/>
        </w:rPr>
      </w:pPr>
    </w:p>
    <w:p w14:paraId="708CA3EB" w14:textId="77777777" w:rsidR="0049723A" w:rsidRDefault="0049723A">
      <w:pPr>
        <w:ind w:firstLine="0"/>
        <w:pPrChange w:id="685"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t xml:space="preserve">Desde a indicação se é uma questão discursiva ou não, se o professor quer disponibilizá-la para outros professores utilizarem em suas atividades, o nível (ou ano do </w:t>
      </w:r>
      <w:r>
        <w:lastRenderedPageBreak/>
        <w:t>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proofErr w:type="spellStart"/>
      <w:r w:rsidR="00EA685B" w:rsidRPr="00596E44">
        <w:rPr>
          <w:i/>
        </w:rPr>
        <w:t>enter</w:t>
      </w:r>
      <w:proofErr w:type="spellEnd"/>
      <w:r w:rsidR="00EA685B">
        <w:t xml:space="preserve"> para adicioná-lo a atividade e por conseguinte inclui-lo na base de dados. </w:t>
      </w:r>
    </w:p>
    <w:p w14:paraId="202A2B73" w14:textId="77777777" w:rsidR="00B224BF" w:rsidRDefault="00B224BF" w:rsidP="00D54A70"/>
    <w:p w14:paraId="0CD192D4" w14:textId="1F21B424" w:rsidR="004C0224" w:rsidRDefault="00C6685B">
      <w:pPr>
        <w:ind w:firstLine="0"/>
        <w:jc w:val="center"/>
      </w:pPr>
      <w:ins w:id="686" w:author="Ryan Lemos" w:date="2019-08-26T09:30:00Z">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522220"/>
                      </a:xfrm>
                      <a:prstGeom prst="rect">
                        <a:avLst/>
                      </a:prstGeom>
                    </pic:spPr>
                  </pic:pic>
                </a:graphicData>
              </a:graphic>
            </wp:inline>
          </w:drawing>
        </w:r>
      </w:ins>
      <w:del w:id="687" w:author="Ryan Lemos" w:date="2019-08-26T09:30:00Z">
        <w:r w:rsidR="00B77D37" w:rsidDel="00C6685B">
          <w:rPr>
            <w:noProof/>
          </w:rPr>
          <w:drawing>
            <wp:inline distT="0" distB="0" distL="0" distR="0" wp14:anchorId="4611E7D2" wp14:editId="6B087B0E">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del>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questão foi-se utilizado um plugin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w:t>
      </w:r>
      <w:r w:rsidR="00C00F6E">
        <w:lastRenderedPageBreak/>
        <w:t xml:space="preserve">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27C1A1A2" w:rsidR="004C0224" w:rsidRDefault="00C6685B">
      <w:pPr>
        <w:ind w:firstLine="0"/>
        <w:jc w:val="center"/>
      </w:pPr>
      <w:ins w:id="688" w:author="Ryan Lemos" w:date="2019-08-26T09:31:00Z">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4275455"/>
                      </a:xfrm>
                      <a:prstGeom prst="rect">
                        <a:avLst/>
                      </a:prstGeom>
                    </pic:spPr>
                  </pic:pic>
                </a:graphicData>
              </a:graphic>
            </wp:inline>
          </w:drawing>
        </w:r>
      </w:ins>
      <w:del w:id="689" w:author="Ryan Lemos" w:date="2019-08-26T09:31:00Z">
        <w:r w:rsidR="00B77D37" w:rsidDel="00C6685B">
          <w:rPr>
            <w:noProof/>
          </w:rPr>
          <w:drawing>
            <wp:inline distT="0" distB="0" distL="0" distR="0" wp14:anchorId="24891A4C" wp14:editId="4A6298D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11" cstate="print">
                        <a:extLst>
                          <a:ext uri="{BEBA8EAE-BF5A-486C-A8C5-ECC9F3942E4B}">
                            <a14:imgProps xmlns:a14="http://schemas.microsoft.com/office/drawing/2010/main">
                              <a14:imgLayer r:embed="rId11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del>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697CCBD0" w:rsidR="00893103" w:rsidRDefault="00C6685B">
      <w:pPr>
        <w:ind w:firstLine="0"/>
        <w:jc w:val="center"/>
      </w:pPr>
      <w:ins w:id="690" w:author="Ryan Lemos" w:date="2019-08-26T09:32:00Z">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030345"/>
                      </a:xfrm>
                      <a:prstGeom prst="rect">
                        <a:avLst/>
                      </a:prstGeom>
                    </pic:spPr>
                  </pic:pic>
                </a:graphicData>
              </a:graphic>
            </wp:inline>
          </w:drawing>
        </w:r>
      </w:ins>
      <w:del w:id="691" w:author="Ryan Lemos" w:date="2019-08-26T09:32:00Z">
        <w:r w:rsidR="00B77D37" w:rsidDel="00C6685B">
          <w:rPr>
            <w:noProof/>
          </w:rPr>
          <w:drawing>
            <wp:inline distT="0" distB="0" distL="0" distR="0" wp14:anchorId="544AE545" wp14:editId="73A3E03C">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del>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187AF5B1" w:rsidR="00BC4BB5" w:rsidRDefault="00C6685B" w:rsidP="00596E44">
      <w:pPr>
        <w:ind w:firstLine="0"/>
        <w:jc w:val="center"/>
      </w:pPr>
      <w:ins w:id="692" w:author="Ryan Lemos" w:date="2019-08-26T09:36:00Z">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ins>
      <w:del w:id="693" w:author="Ryan Lemos" w:date="2019-08-26T09:35:00Z">
        <w:r w:rsidR="00BC4BB5" w:rsidDel="00C6685B">
          <w:rPr>
            <w:noProof/>
          </w:rPr>
          <w:drawing>
            <wp:inline distT="0" distB="0" distL="0" distR="0" wp14:anchorId="39474B32" wp14:editId="3B9752AE">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59825" cy="2614249"/>
                      </a:xfrm>
                      <a:prstGeom prst="rect">
                        <a:avLst/>
                      </a:prstGeom>
                    </pic:spPr>
                  </pic:pic>
                </a:graphicData>
              </a:graphic>
            </wp:inline>
          </w:drawing>
        </w:r>
      </w:del>
    </w:p>
    <w:p w14:paraId="0E12030B" w14:textId="77777777" w:rsidR="00EE5F10" w:rsidRDefault="00EE5F10" w:rsidP="00EE5F10"/>
    <w:p w14:paraId="640B7E2F" w14:textId="63E6B114" w:rsidR="00EE5F10" w:rsidDel="00E8410E" w:rsidRDefault="00EE5F10" w:rsidP="00EE5F10">
      <w:pPr>
        <w:rPr>
          <w:del w:id="694" w:author="Ryan Lemos" w:date="2019-09-15T20:13:00Z"/>
        </w:rPr>
      </w:pPr>
      <w:del w:id="695" w:author="Ryan Lemos" w:date="2019-09-15T20:13:00Z">
        <w:r w:rsidDel="00E8410E">
          <w:delText xml:space="preserve">Pode se notar que os dados estão visíveis, diferentemente dos dados das turmas, menus e permissões do usuário, já que esses permanecem criptografados. Isso se deu pelo fato de os dados da questão não serem dados sensíveis, por isso não há necessidade de passar por um processo de criptografia. </w:delText>
        </w:r>
      </w:del>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lastRenderedPageBreak/>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7F6F35AE" w:rsidR="00074A94" w:rsidDel="00265637" w:rsidRDefault="007A2067" w:rsidP="00265637">
      <w:pPr>
        <w:rPr>
          <w:del w:id="696" w:author="Ryan Lemos" w:date="2019-08-26T21:12:00Z"/>
        </w:rPr>
      </w:pPr>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xml:space="preserve">. Pelo fato de ser uma interação um pouco grande não se coube totalmente na figura, porém contempla todos os dados da questão. </w:t>
      </w:r>
      <w:bookmarkStart w:id="697" w:name="_Hlk19471046"/>
      <w:r>
        <w:t>O</w:t>
      </w:r>
      <w:ins w:id="698" w:author="Ryan Lemos" w:date="2019-09-15T20:16:00Z">
        <w:r w:rsidR="00E8410E">
          <w:t>s</w:t>
        </w:r>
      </w:ins>
      <w:r>
        <w:t xml:space="preserve"> único</w:t>
      </w:r>
      <w:ins w:id="699" w:author="Ryan Lemos" w:date="2019-09-15T20:16:00Z">
        <w:r w:rsidR="00E8410E">
          <w:t>s</w:t>
        </w:r>
      </w:ins>
      <w:r>
        <w:t xml:space="preserve"> dado</w:t>
      </w:r>
      <w:ins w:id="700" w:author="Ryan Lemos" w:date="2019-09-15T20:16:00Z">
        <w:r w:rsidR="00E8410E">
          <w:t>s</w:t>
        </w:r>
      </w:ins>
      <w:r>
        <w:t xml:space="preserve"> da questão que não pode</w:t>
      </w:r>
      <w:ins w:id="701" w:author="Ryan Lemos" w:date="2019-09-15T20:16:00Z">
        <w:r w:rsidR="00E8410E">
          <w:t>m</w:t>
        </w:r>
      </w:ins>
      <w:r>
        <w:t xml:space="preserve"> ser </w:t>
      </w:r>
      <w:del w:id="702" w:author="Ryan Lemos" w:date="2019-08-26T21:12:00Z">
        <w:r w:rsidDel="00265637">
          <w:delText xml:space="preserve">mudado </w:delText>
        </w:r>
      </w:del>
      <w:ins w:id="703" w:author="Ryan Lemos" w:date="2019-08-26T21:12:00Z">
        <w:r w:rsidR="00265637">
          <w:t>modificado</w:t>
        </w:r>
      </w:ins>
      <w:ins w:id="704" w:author="Ryan Lemos" w:date="2019-09-15T20:16:00Z">
        <w:r w:rsidR="00E8410E">
          <w:t>s</w:t>
        </w:r>
      </w:ins>
      <w:ins w:id="705" w:author="Ryan Lemos" w:date="2019-08-26T21:12:00Z">
        <w:r w:rsidR="00265637">
          <w:t xml:space="preserve"> </w:t>
        </w:r>
      </w:ins>
      <w:r>
        <w:t>é o seu tipo</w:t>
      </w:r>
      <w:ins w:id="706" w:author="Ryan Lemos" w:date="2019-09-15T20:15:00Z">
        <w:r w:rsidR="00E8410E">
          <w:t xml:space="preserve"> e se é de marcar ou discursiva</w:t>
        </w:r>
      </w:ins>
      <w:r>
        <w:t>.</w:t>
      </w:r>
      <w:bookmarkEnd w:id="697"/>
    </w:p>
    <w:p w14:paraId="07264101" w14:textId="77777777" w:rsidR="00265637" w:rsidRDefault="00265637" w:rsidP="00074A94">
      <w:pPr>
        <w:rPr>
          <w:ins w:id="707" w:author="Ryan Lemos" w:date="2019-08-26T21:12:00Z"/>
        </w:rPr>
      </w:pPr>
    </w:p>
    <w:p w14:paraId="4EE6A4D9" w14:textId="77777777" w:rsidR="00074A94" w:rsidRDefault="00074A94"/>
    <w:p w14:paraId="014EFA18" w14:textId="560BB3E8" w:rsidR="00C60EA2" w:rsidRDefault="00A260A0" w:rsidP="00596E44">
      <w:pPr>
        <w:ind w:firstLine="0"/>
        <w:jc w:val="center"/>
        <w:rPr>
          <w:ins w:id="708" w:author="Ryan Lemos" w:date="2019-08-26T21:13:00Z"/>
          <w:noProof/>
        </w:rPr>
      </w:pPr>
      <w:del w:id="709" w:author="Ryan Lemos" w:date="2019-08-26T21:12:00Z">
        <w:r w:rsidDel="00265637">
          <w:rPr>
            <w:noProof/>
          </w:rPr>
          <w:drawing>
            <wp:inline distT="0" distB="0" distL="0" distR="0" wp14:anchorId="25C6A72D" wp14:editId="00DE3A23">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61124" cy="2153670"/>
                      </a:xfrm>
                      <a:prstGeom prst="rect">
                        <a:avLst/>
                      </a:prstGeom>
                    </pic:spPr>
                  </pic:pic>
                </a:graphicData>
              </a:graphic>
            </wp:inline>
          </w:drawing>
        </w:r>
      </w:del>
      <w:ins w:id="710" w:author="Ryan Lemos" w:date="2019-08-26T21:12:00Z">
        <w:r w:rsidR="00265637" w:rsidRPr="00265637">
          <w:rPr>
            <w:noProof/>
          </w:rPr>
          <w:t xml:space="preserve"> </w:t>
        </w:r>
        <w:r w:rsidR="00265637">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397885"/>
                      </a:xfrm>
                      <a:prstGeom prst="rect">
                        <a:avLst/>
                      </a:prstGeom>
                    </pic:spPr>
                  </pic:pic>
                </a:graphicData>
              </a:graphic>
            </wp:inline>
          </w:drawing>
        </w:r>
      </w:ins>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pPr>
        <w:ind w:firstLine="0"/>
      </w:pPr>
      <w:r>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lastRenderedPageBreak/>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1753750A" w:rsidR="000C0CCF" w:rsidRDefault="000C0CCF" w:rsidP="00725243">
      <w:pPr>
        <w:ind w:firstLine="0"/>
        <w:jc w:val="center"/>
      </w:pPr>
      <w:del w:id="711" w:author="Ryan Lemos" w:date="2019-08-26T21:15:00Z">
        <w:r w:rsidDel="00265637">
          <w:rPr>
            <w:noProof/>
          </w:rPr>
          <w:drawing>
            <wp:inline distT="0" distB="0" distL="0" distR="0" wp14:anchorId="270DCF7C" wp14:editId="7B2D6B8F">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33085" cy="2342172"/>
                      </a:xfrm>
                      <a:prstGeom prst="rect">
                        <a:avLst/>
                      </a:prstGeom>
                    </pic:spPr>
                  </pic:pic>
                </a:graphicData>
              </a:graphic>
            </wp:inline>
          </w:drawing>
        </w:r>
      </w:del>
      <w:ins w:id="712" w:author="Ryan Lemos" w:date="2019-08-26T21:15:00Z">
        <w:r w:rsidR="00265637" w:rsidRPr="00265637">
          <w:rPr>
            <w:noProof/>
          </w:rPr>
          <w:t xml:space="preserve"> </w:t>
        </w:r>
        <w:r w:rsidR="00265637">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79827" cy="3066439"/>
                      </a:xfrm>
                      <a:prstGeom prst="rect">
                        <a:avLst/>
                      </a:prstGeom>
                    </pic:spPr>
                  </pic:pic>
                </a:graphicData>
              </a:graphic>
            </wp:inline>
          </w:drawing>
        </w:r>
      </w:ins>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698BA33E" w:rsidR="000C0CCF" w:rsidRDefault="000C0CCF" w:rsidP="00725243">
      <w:pPr>
        <w:ind w:firstLine="0"/>
        <w:jc w:val="center"/>
      </w:pPr>
      <w:del w:id="713" w:author="Ryan Lemos" w:date="2019-08-26T21:14:00Z">
        <w:r w:rsidDel="00265637">
          <w:rPr>
            <w:noProof/>
          </w:rPr>
          <w:drawing>
            <wp:inline distT="0" distB="0" distL="0" distR="0" wp14:anchorId="689EC0EA" wp14:editId="70B3461D">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1801" cy="2568981"/>
                      </a:xfrm>
                      <a:prstGeom prst="rect">
                        <a:avLst/>
                      </a:prstGeom>
                    </pic:spPr>
                  </pic:pic>
                </a:graphicData>
              </a:graphic>
            </wp:inline>
          </w:drawing>
        </w:r>
      </w:del>
      <w:ins w:id="714" w:author="Ryan Lemos" w:date="2019-08-26T21:14:00Z">
        <w:r w:rsidR="00265637" w:rsidRPr="00265637">
          <w:rPr>
            <w:noProof/>
          </w:rPr>
          <w:t xml:space="preserve"> </w:t>
        </w:r>
        <w:r w:rsidR="00265637">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259455"/>
                      </a:xfrm>
                      <a:prstGeom prst="rect">
                        <a:avLst/>
                      </a:prstGeom>
                    </pic:spPr>
                  </pic:pic>
                </a:graphicData>
              </a:graphic>
            </wp:inline>
          </w:drawing>
        </w:r>
      </w:ins>
    </w:p>
    <w:p w14:paraId="62CAFFE0" w14:textId="77777777" w:rsidR="00C632A2" w:rsidRDefault="00C632A2" w:rsidP="00725243">
      <w:pPr>
        <w:ind w:firstLine="0"/>
        <w:jc w:val="center"/>
      </w:pPr>
    </w:p>
    <w:p w14:paraId="20C72585" w14:textId="77777777" w:rsidR="00C632A2" w:rsidRDefault="00C632A2" w:rsidP="00C632A2">
      <w:r>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315ADBFC" w:rsidR="00C632A2" w:rsidRDefault="00C632A2" w:rsidP="00596E44">
      <w:pPr>
        <w:ind w:firstLine="0"/>
        <w:jc w:val="center"/>
        <w:rPr>
          <w:ins w:id="715" w:author="Ryan Lemos" w:date="2019-08-26T21:17:00Z"/>
          <w:noProof/>
        </w:rPr>
      </w:pPr>
      <w:del w:id="716" w:author="Ryan Lemos" w:date="2019-08-26T21:16:00Z">
        <w:r w:rsidDel="00265637">
          <w:rPr>
            <w:noProof/>
          </w:rPr>
          <w:lastRenderedPageBreak/>
          <w:drawing>
            <wp:inline distT="0" distB="0" distL="0" distR="0" wp14:anchorId="368CD541" wp14:editId="09A7E601">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1789" cy="2559965"/>
                      </a:xfrm>
                      <a:prstGeom prst="rect">
                        <a:avLst/>
                      </a:prstGeom>
                    </pic:spPr>
                  </pic:pic>
                </a:graphicData>
              </a:graphic>
            </wp:inline>
          </w:drawing>
        </w:r>
      </w:del>
      <w:ins w:id="717" w:author="Ryan Lemos" w:date="2019-08-26T21:16:00Z">
        <w:r w:rsidR="00265637" w:rsidRPr="00265637">
          <w:rPr>
            <w:noProof/>
          </w:rPr>
          <w:t xml:space="preserve"> </w:t>
        </w:r>
        <w:r w:rsidR="00265637">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43006" cy="2982370"/>
                      </a:xfrm>
                      <a:prstGeom prst="rect">
                        <a:avLst/>
                      </a:prstGeom>
                    </pic:spPr>
                  </pic:pic>
                </a:graphicData>
              </a:graphic>
            </wp:inline>
          </w:drawing>
        </w:r>
      </w:ins>
    </w:p>
    <w:p w14:paraId="58015E7E" w14:textId="77777777" w:rsidR="00265637" w:rsidRDefault="00265637" w:rsidP="00596E44">
      <w:pPr>
        <w:ind w:firstLine="0"/>
        <w:jc w:val="center"/>
        <w:rPr>
          <w:ins w:id="718" w:author="Ryan Lemos" w:date="2019-08-26T21:18:00Z"/>
          <w:noProof/>
        </w:rPr>
      </w:pPr>
    </w:p>
    <w:p w14:paraId="05B60EB8" w14:textId="6D36CBB3" w:rsidR="00265637" w:rsidRDefault="00265637">
      <w:pPr>
        <w:rPr>
          <w:ins w:id="719" w:author="Ryan Lemos" w:date="2019-08-26T21:30:00Z"/>
          <w:noProof/>
        </w:rPr>
      </w:pPr>
      <w:ins w:id="720" w:author="Ryan Lemos" w:date="2019-08-26T21:17:00Z">
        <w:r>
          <w:rPr>
            <w:noProof/>
          </w:rPr>
          <w:t>Caso queira visualizar toda a questão é possível pelo mesmo s</w:t>
        </w:r>
      </w:ins>
      <w:ins w:id="721" w:author="Ryan Lemos" w:date="2019-08-26T21:18:00Z">
        <w:r>
          <w:rPr>
            <w:noProof/>
          </w:rPr>
          <w:t>í</w:t>
        </w:r>
      </w:ins>
      <w:ins w:id="722" w:author="Ryan Lemos" w:date="2019-08-26T21:17:00Z">
        <w:r>
          <w:rPr>
            <w:noProof/>
          </w:rPr>
          <w:t>mbolo</w:t>
        </w:r>
      </w:ins>
      <w:ins w:id="723" w:author="Ryan Lemos" w:date="2019-08-26T21:18:00Z">
        <w:r>
          <w:rPr>
            <w:noProof/>
          </w:rPr>
          <w:t xml:space="preserve"> de olho que os dados da questão surgirão, conforme visto na </w:t>
        </w:r>
        <w:r w:rsidRPr="00265637">
          <w:rPr>
            <w:noProof/>
            <w:highlight w:val="yellow"/>
            <w:rPrChange w:id="724" w:author="Ryan Lemos" w:date="2019-08-26T21:18:00Z">
              <w:rPr>
                <w:noProof/>
              </w:rPr>
            </w:rPrChange>
          </w:rPr>
          <w:t>figura x</w:t>
        </w:r>
        <w:r>
          <w:rPr>
            <w:noProof/>
          </w:rPr>
          <w:t xml:space="preserve">. Isso é para em caso </w:t>
        </w:r>
      </w:ins>
      <w:ins w:id="725" w:author="Ryan Lemos" w:date="2019-08-26T21:19:00Z">
        <w:r>
          <w:rPr>
            <w:noProof/>
          </w:rPr>
          <w:t>de o professor querer utilizar questões de outros professores, ele possa conhecer a questão. Conhecendo suas alternativas (se houver) enunciado</w:t>
        </w:r>
      </w:ins>
      <w:ins w:id="726" w:author="Ryan Lemos" w:date="2019-08-26T21:30:00Z">
        <w:r w:rsidR="008150A3">
          <w:rPr>
            <w:noProof/>
          </w:rPr>
          <w:t>, audios vinculados a questão</w:t>
        </w:r>
      </w:ins>
      <w:ins w:id="727" w:author="Ryan Lemos" w:date="2019-08-26T21:19:00Z">
        <w:r>
          <w:rPr>
            <w:noProof/>
          </w:rPr>
          <w:t xml:space="preserve"> e etc.</w:t>
        </w:r>
      </w:ins>
    </w:p>
    <w:p w14:paraId="6BDDB959" w14:textId="504E4F39" w:rsidR="00265637" w:rsidRDefault="00265637">
      <w:pPr>
        <w:ind w:firstLine="0"/>
        <w:jc w:val="center"/>
      </w:pPr>
      <w:ins w:id="728" w:author="Ryan Lemos" w:date="2019-08-26T21:30:00Z">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5547" cy="2944220"/>
                      </a:xfrm>
                      <a:prstGeom prst="rect">
                        <a:avLst/>
                      </a:prstGeom>
                    </pic:spPr>
                  </pic:pic>
                </a:graphicData>
              </a:graphic>
            </wp:inline>
          </w:drawing>
        </w:r>
      </w:ins>
    </w:p>
    <w:p w14:paraId="4A35E9BC" w14:textId="77777777" w:rsidR="00725243" w:rsidRDefault="00725243">
      <w:pPr>
        <w:ind w:firstLine="0"/>
      </w:pPr>
    </w:p>
    <w:p w14:paraId="1154AE5C" w14:textId="023192D1" w:rsidR="00A5757F" w:rsidRDefault="00A5757F">
      <w:pPr>
        <w:pPrChange w:id="729" w:author="Ryan Lemos" w:date="2019-08-26T21:17:00Z">
          <w:pPr>
            <w:ind w:firstLine="0"/>
          </w:pPr>
        </w:pPrChange>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lastRenderedPageBreak/>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77BE3B4C" w14:textId="4A37F8EA" w:rsidR="000904A0" w:rsidRDefault="000904A0" w:rsidP="00885747">
      <w:pPr>
        <w:rPr>
          <w:ins w:id="730" w:author="Ryan Lemos" w:date="2019-09-15T20:48:00Z"/>
        </w:rPr>
      </w:pPr>
      <w:bookmarkStart w:id="731" w:name="_GoBack"/>
      <w:bookmarkEnd w:id="731"/>
      <w:ins w:id="732" w:author="Ryan Lemos" w:date="2019-09-15T20:48:00Z">
        <w:r w:rsidRPr="000904A0">
          <w:rPr>
            <w:highlight w:val="yellow"/>
            <w:rPrChange w:id="733" w:author="Ryan Lemos" w:date="2019-09-15T20:48:00Z">
              <w:rPr/>
            </w:rPrChange>
          </w:rPr>
          <w:t>FALAR SOBRE A POSSIBILIDADE DE DUPLICAR UMA ATIVIDADE E GERAR SEU PDF</w:t>
        </w:r>
      </w:ins>
    </w:p>
    <w:p w14:paraId="187586BF" w14:textId="6666259F" w:rsidR="00AC435E" w:rsidRDefault="00AC435E" w:rsidP="00885747">
      <w:pPr>
        <w:rPr>
          <w:ins w:id="734" w:author="Ryan Lemos" w:date="2019-08-19T19:21:00Z"/>
        </w:rPr>
      </w:pPr>
      <w:del w:id="735" w:author="Ryan Lemos" w:date="2019-08-19T19:20:00Z">
        <w:r w:rsidDel="00885747">
          <w:delText>Após finalizada a inserção de uma atividade</w:delText>
        </w:r>
      </w:del>
      <w:ins w:id="736" w:author="Ryan Lemos" w:date="2019-08-19T19:20:00Z">
        <w:r w:rsidR="00885747">
          <w:t>Com a criação de atividades,</w:t>
        </w:r>
      </w:ins>
      <w:r>
        <w:t xml:space="preserve"> </w:t>
      </w:r>
      <w:ins w:id="737" w:author="Ryan Lemos" w:date="2019-08-19T19:20:00Z">
        <w:r w:rsidR="00885747">
          <w:t>surge por parte do</w:t>
        </w:r>
      </w:ins>
      <w:del w:id="738" w:author="Ryan Lemos" w:date="2019-08-19T19:20:00Z">
        <w:r w:rsidDel="00885747">
          <w:delText>o</w:delText>
        </w:r>
      </w:del>
      <w:r>
        <w:t xml:space="preserve"> pro</w:t>
      </w:r>
      <w:r w:rsidR="001F718F">
        <w:t>f</w:t>
      </w:r>
      <w:r>
        <w:t xml:space="preserve">essor </w:t>
      </w:r>
      <w:del w:id="739" w:author="Ryan Lemos" w:date="2019-08-19T19:19:00Z">
        <w:r w:rsidDel="00885747">
          <w:delText>pode</w:delText>
        </w:r>
      </w:del>
      <w:ins w:id="740" w:author="Ryan Lemos" w:date="2019-08-19T19:20:00Z">
        <w:r w:rsidR="00885747">
          <w:t xml:space="preserve">a necessidade </w:t>
        </w:r>
      </w:ins>
      <w:ins w:id="741" w:author="Ryan Lemos" w:date="2019-08-19T19:28:00Z">
        <w:r w:rsidR="00D43835">
          <w:t xml:space="preserve">gerenciar as atividades de uma </w:t>
        </w:r>
      </w:ins>
      <w:ins w:id="742" w:author="Ryan Lemos" w:date="2019-08-19T19:29:00Z">
        <w:r w:rsidR="00D43835">
          <w:t>turma</w:t>
        </w:r>
      </w:ins>
      <w:del w:id="743" w:author="Ryan Lemos" w:date="2019-08-19T19:20:00Z">
        <w:r w:rsidDel="00885747">
          <w:delText xml:space="preserve"> necessitar</w:delText>
        </w:r>
      </w:del>
      <w:del w:id="744" w:author="Ryan Lemos" w:date="2019-08-19T19:21:00Z">
        <w:r w:rsidDel="00885747">
          <w:delText xml:space="preserve"> associar uma atividade a uma turma</w:delText>
        </w:r>
      </w:del>
      <w:r>
        <w:t>.</w:t>
      </w:r>
      <w:del w:id="745" w:author="Ryan Lemos" w:date="2019-08-19T19:29:00Z">
        <w:r w:rsidDel="00D43835">
          <w:delText xml:space="preserve"> A estória que descreve isso é vista na </w:delText>
        </w:r>
        <w:r w:rsidRPr="00596E44" w:rsidDel="00D43835">
          <w:rPr>
            <w:highlight w:val="yellow"/>
          </w:rPr>
          <w:delText>figura X</w:delText>
        </w:r>
      </w:del>
      <w:ins w:id="746" w:author="Ryan Lemos" w:date="2019-08-19T19:29:00Z">
        <w:r w:rsidR="00D43835">
          <w:t xml:space="preserve"> Assim surge uma série de estórias, </w:t>
        </w:r>
        <w:r w:rsidR="00D43835" w:rsidRPr="00D43835">
          <w:rPr>
            <w:highlight w:val="yellow"/>
            <w:rPrChange w:id="747" w:author="Ryan Lemos" w:date="2019-08-19T19:29:00Z">
              <w:rPr/>
            </w:rPrChange>
          </w:rPr>
          <w:t>estória x até y</w:t>
        </w:r>
        <w:r w:rsidR="00D43835">
          <w:t xml:space="preserve">, que descrevem o processo de gerenciamento das atividades de uma turma. A </w:t>
        </w:r>
        <w:r w:rsidR="00D43835" w:rsidRPr="00D43835">
          <w:rPr>
            <w:highlight w:val="yellow"/>
            <w:rPrChange w:id="748" w:author="Ryan Lemos" w:date="2019-08-19T19:30:00Z">
              <w:rPr/>
            </w:rPrChange>
          </w:rPr>
          <w:t>estória x</w:t>
        </w:r>
        <w:r w:rsidR="00D43835">
          <w:t xml:space="preserve"> representa o</w:t>
        </w:r>
      </w:ins>
      <w:ins w:id="749" w:author="Ryan Lemos" w:date="2019-08-19T19:30:00Z">
        <w:r w:rsidR="00D43835">
          <w:t xml:space="preserve"> anseio do professor por visualizar as atividades que foram atribuídas aos alunos. </w:t>
        </w:r>
      </w:ins>
      <w:del w:id="750" w:author="Ryan Lemos" w:date="2019-08-19T19:29:00Z">
        <w:r w:rsidDel="00D43835">
          <w:delText>.</w:delText>
        </w:r>
      </w:del>
    </w:p>
    <w:p w14:paraId="4C24977F" w14:textId="77777777" w:rsidR="00642301" w:rsidRDefault="00642301">
      <w:pPr>
        <w:pPrChange w:id="751" w:author="Ryan Lemos" w:date="2019-08-19T19:19:00Z">
          <w:pPr>
            <w:ind w:firstLine="0"/>
          </w:pPr>
        </w:pPrChange>
      </w:pPr>
    </w:p>
    <w:p w14:paraId="6FBF0535" w14:textId="51EDCDCC" w:rsidR="00AC435E" w:rsidRDefault="00642301" w:rsidP="00642301">
      <w:pPr>
        <w:pStyle w:val="estrias"/>
        <w:rPr>
          <w:ins w:id="752" w:author="Ryan Lemos" w:date="2019-08-19T19:23:00Z"/>
        </w:rPr>
      </w:pPr>
      <w:ins w:id="753" w:author="Ryan Lemos" w:date="2019-08-19T19:21:00Z">
        <w:r>
          <w:t xml:space="preserve">Como professor quero ser capaz de </w:t>
        </w:r>
      </w:ins>
      <w:ins w:id="754" w:author="Ryan Lemos" w:date="2019-08-19T19:28:00Z">
        <w:r w:rsidR="00D43835">
          <w:t>visualizar as atividades que enviei aos alunos.</w:t>
        </w:r>
      </w:ins>
    </w:p>
    <w:p w14:paraId="7AF79CDE" w14:textId="7EE83836" w:rsidR="00642301" w:rsidRPr="00D43835" w:rsidRDefault="00642301" w:rsidP="00642301">
      <w:pPr>
        <w:pStyle w:val="estrias"/>
        <w:rPr>
          <w:ins w:id="755" w:author="Ryan Lemos" w:date="2019-08-19T19:22:00Z"/>
          <w:b/>
          <w:bCs/>
          <w:rPrChange w:id="756" w:author="Ryan Lemos" w:date="2019-08-19T19:23:00Z">
            <w:rPr>
              <w:ins w:id="757" w:author="Ryan Lemos" w:date="2019-08-19T19:22:00Z"/>
            </w:rPr>
          </w:rPrChange>
        </w:rPr>
      </w:pPr>
    </w:p>
    <w:p w14:paraId="575FBE6D" w14:textId="05F32FC3" w:rsidR="00D43835" w:rsidDel="00D43835" w:rsidRDefault="00D43835">
      <w:pPr>
        <w:pStyle w:val="estrias"/>
        <w:numPr>
          <w:ilvl w:val="0"/>
          <w:numId w:val="24"/>
        </w:numPr>
        <w:rPr>
          <w:del w:id="758" w:author="Ryan Lemos" w:date="2019-08-19T19:27:00Z"/>
        </w:rPr>
        <w:pPrChange w:id="759" w:author="Ryan Lemos" w:date="2019-08-19T19:23:00Z">
          <w:pPr>
            <w:ind w:firstLine="0"/>
          </w:pPr>
        </w:pPrChange>
      </w:pPr>
    </w:p>
    <w:p w14:paraId="25881E53" w14:textId="77777777" w:rsidR="00642301" w:rsidRDefault="00642301" w:rsidP="00885747">
      <w:pPr>
        <w:rPr>
          <w:ins w:id="760" w:author="Ryan Lemos" w:date="2019-08-19T19:21:00Z"/>
        </w:rPr>
      </w:pPr>
    </w:p>
    <w:p w14:paraId="0E37A876" w14:textId="32D4B748" w:rsidR="00AC435E" w:rsidRDefault="00AC435E">
      <w:pPr>
        <w:pPrChange w:id="761"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762" w:author="Ryan Lemos" w:date="2019-08-19T20:00:00Z"/>
        </w:rP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763" w:author="Ryan Lemos" w:date="2019-08-19T20:00:00Z"/>
        </w:rPr>
      </w:pPr>
    </w:p>
    <w:p w14:paraId="091D18A4" w14:textId="7B893C61" w:rsidR="001B007E" w:rsidRDefault="001B007E">
      <w:pPr>
        <w:rPr>
          <w:ins w:id="764" w:author="Ryan Lemos" w:date="2019-08-19T20:00:00Z"/>
        </w:rPr>
        <w:pPrChange w:id="765" w:author="Ryan Lemos" w:date="2019-08-19T20:01:00Z">
          <w:pPr>
            <w:ind w:firstLine="0"/>
            <w:jc w:val="center"/>
          </w:pPr>
        </w:pPrChange>
      </w:pPr>
      <w:ins w:id="766" w:author="Ryan Lemos" w:date="2019-08-19T20:00:00Z">
        <w:r w:rsidRPr="001B007E">
          <w:rPr>
            <w:highlight w:val="magenta"/>
            <w:rPrChange w:id="767" w:author="Ryan Lemos" w:date="2019-08-19T20:01:00Z">
              <w:rPr/>
            </w:rPrChange>
          </w:rPr>
          <w:t>Escrever sobre a estória.</w:t>
        </w:r>
      </w:ins>
    </w:p>
    <w:p w14:paraId="5ADE3DFD" w14:textId="77777777" w:rsidR="001B007E" w:rsidRDefault="001B007E" w:rsidP="00596E44">
      <w:pPr>
        <w:ind w:firstLine="0"/>
        <w:jc w:val="center"/>
        <w:rPr>
          <w:ins w:id="768" w:author="Ryan Lemos" w:date="2019-08-19T19:31:00Z"/>
        </w:rPr>
      </w:pPr>
    </w:p>
    <w:p w14:paraId="2AE084BF" w14:textId="77777777" w:rsidR="001B007E" w:rsidRDefault="001B007E" w:rsidP="001B007E">
      <w:pPr>
        <w:pStyle w:val="estrias"/>
        <w:rPr>
          <w:ins w:id="769" w:author="Ryan Lemos" w:date="2019-08-19T20:00:00Z"/>
        </w:rPr>
      </w:pPr>
      <w:ins w:id="770"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771"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730AFF41" w:rsidR="00A5757F" w:rsidDel="001B007E" w:rsidRDefault="008A32A5">
      <w:pPr>
        <w:pStyle w:val="estrias"/>
        <w:rPr>
          <w:del w:id="772" w:author="Ryan Lemos" w:date="2019-08-19T20:00:00Z"/>
        </w:rPr>
        <w:pPrChange w:id="773" w:author="Ryan Lemos" w:date="2019-08-19T19:33:00Z">
          <w:pPr/>
        </w:pPrChange>
      </w:pPr>
      <w:ins w:id="774" w:author="Ryan Lemos" w:date="2019-09-02T20:24:00Z">
        <w:r>
          <w:rPr>
            <w:noProof/>
          </w:rPr>
          <w:lastRenderedPageBreak/>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2727960"/>
                      </a:xfrm>
                      <a:prstGeom prst="rect">
                        <a:avLst/>
                      </a:prstGeom>
                    </pic:spPr>
                  </pic:pic>
                </a:graphicData>
              </a:graphic>
            </wp:inline>
          </w:drawing>
        </w:r>
      </w:ins>
    </w:p>
    <w:p w14:paraId="37B236C9" w14:textId="0A1C83A0" w:rsidR="00AC435E" w:rsidRDefault="00AC435E" w:rsidP="00596E44">
      <w:pPr>
        <w:ind w:firstLine="0"/>
        <w:jc w:val="center"/>
        <w:rPr>
          <w:ins w:id="775" w:author="Ryan Lemos" w:date="2019-08-19T20:01:00Z"/>
        </w:rPr>
      </w:pPr>
      <w:commentRangeStart w:id="776"/>
      <w:del w:id="777" w:author="Ryan Lemos" w:date="2019-09-02T20:24:00Z">
        <w:r w:rsidRPr="00021305" w:rsidDel="008A32A5">
          <w:rPr>
            <w:noProof/>
          </w:rPr>
          <w:drawing>
            <wp:inline distT="0" distB="0" distL="0" distR="0" wp14:anchorId="354F05D1" wp14:editId="02F24102">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71206" cy="3235987"/>
                      </a:xfrm>
                      <a:prstGeom prst="rect">
                        <a:avLst/>
                      </a:prstGeom>
                    </pic:spPr>
                  </pic:pic>
                </a:graphicData>
              </a:graphic>
            </wp:inline>
          </w:drawing>
        </w:r>
      </w:del>
      <w:commentRangeEnd w:id="776"/>
      <w:r w:rsidR="00021305">
        <w:rPr>
          <w:rStyle w:val="Refdecomentrio"/>
        </w:rPr>
        <w:commentReference w:id="776"/>
      </w:r>
    </w:p>
    <w:p w14:paraId="7DCEF72B" w14:textId="77777777" w:rsidR="001B007E" w:rsidRDefault="001B007E" w:rsidP="00596E44">
      <w:pPr>
        <w:ind w:firstLine="0"/>
        <w:jc w:val="center"/>
        <w:rPr>
          <w:ins w:id="778" w:author="Ryan Lemos" w:date="2019-08-19T19:35:00Z"/>
        </w:rPr>
      </w:pPr>
    </w:p>
    <w:p w14:paraId="0803960E" w14:textId="77777777" w:rsidR="001B007E" w:rsidRDefault="001B007E" w:rsidP="001B007E">
      <w:pPr>
        <w:rPr>
          <w:ins w:id="779" w:author="Ryan Lemos" w:date="2019-08-19T20:01:00Z"/>
        </w:rPr>
      </w:pPr>
      <w:ins w:id="780" w:author="Ryan Lemos" w:date="2019-08-19T20:01:00Z">
        <w:r w:rsidRPr="00263FA0">
          <w:rPr>
            <w:highlight w:val="magenta"/>
          </w:rPr>
          <w:t>Escrever sobre a estória.</w:t>
        </w:r>
      </w:ins>
    </w:p>
    <w:p w14:paraId="72807F97" w14:textId="77777777" w:rsidR="00061602" w:rsidRDefault="00061602" w:rsidP="00596E44">
      <w:pPr>
        <w:ind w:firstLine="0"/>
        <w:jc w:val="center"/>
        <w:rPr>
          <w:ins w:id="781" w:author="Ryan Lemos" w:date="2019-08-19T19:34:00Z"/>
        </w:rPr>
      </w:pPr>
    </w:p>
    <w:p w14:paraId="177BBB35" w14:textId="4470C011" w:rsidR="00061602" w:rsidRDefault="00061602">
      <w:pPr>
        <w:pStyle w:val="estrias"/>
        <w:pPrChange w:id="782" w:author="Ryan Lemos" w:date="2019-08-19T19:34:00Z">
          <w:pPr>
            <w:ind w:firstLine="0"/>
            <w:jc w:val="center"/>
          </w:pPr>
        </w:pPrChange>
      </w:pPr>
      <w:ins w:id="783" w:author="Ryan Lemos" w:date="2019-08-19T19:34:00Z">
        <w:r>
          <w:t>Como professor necessito ser capaz de visualizar o resultado dos meus aluno</w:t>
        </w:r>
      </w:ins>
      <w:ins w:id="784"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45B1CF16" w:rsidR="00226055" w:rsidRDefault="00226055" w:rsidP="00596E44">
      <w:pPr>
        <w:ind w:firstLine="0"/>
        <w:jc w:val="center"/>
        <w:rPr>
          <w:ins w:id="785" w:author="Ryan Lemos" w:date="2019-08-19T20:01:00Z"/>
        </w:rPr>
      </w:pPr>
      <w:del w:id="786" w:author="Ryan Lemos" w:date="2019-08-26T21:32:00Z">
        <w:r w:rsidDel="008F460B">
          <w:rPr>
            <w:noProof/>
          </w:rPr>
          <w:drawing>
            <wp:inline distT="0" distB="0" distL="0" distR="0" wp14:anchorId="0C0AA005" wp14:editId="271C5936">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5568" cy="2399543"/>
                      </a:xfrm>
                      <a:prstGeom prst="rect">
                        <a:avLst/>
                      </a:prstGeom>
                    </pic:spPr>
                  </pic:pic>
                </a:graphicData>
              </a:graphic>
            </wp:inline>
          </w:drawing>
        </w:r>
      </w:del>
      <w:ins w:id="787" w:author="Ryan Lemos" w:date="2019-08-26T21:32:00Z">
        <w:r w:rsidR="008F460B" w:rsidRPr="008F460B">
          <w:rPr>
            <w:noProof/>
          </w:rPr>
          <w:t xml:space="preserve"> </w:t>
        </w:r>
        <w:r w:rsidR="008F460B">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19211" cy="2820810"/>
                      </a:xfrm>
                      <a:prstGeom prst="rect">
                        <a:avLst/>
                      </a:prstGeom>
                    </pic:spPr>
                  </pic:pic>
                </a:graphicData>
              </a:graphic>
            </wp:inline>
          </w:drawing>
        </w:r>
      </w:ins>
    </w:p>
    <w:p w14:paraId="24B53498" w14:textId="77777777" w:rsidR="001B007E" w:rsidRDefault="001B007E" w:rsidP="001B007E">
      <w:pPr>
        <w:ind w:firstLine="0"/>
        <w:jc w:val="center"/>
        <w:rPr>
          <w:ins w:id="788" w:author="Ryan Lemos" w:date="2019-08-19T20:01:00Z"/>
        </w:rPr>
      </w:pPr>
    </w:p>
    <w:p w14:paraId="56AF6297" w14:textId="77777777" w:rsidR="001B007E" w:rsidRDefault="001B007E" w:rsidP="001B007E">
      <w:pPr>
        <w:rPr>
          <w:ins w:id="789" w:author="Ryan Lemos" w:date="2019-08-19T20:01:00Z"/>
        </w:rPr>
      </w:pPr>
      <w:ins w:id="790"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791" w:author="Ryan Lemos" w:date="2019-08-19T20:01:00Z"/>
        </w:rPr>
      </w:pPr>
    </w:p>
    <w:p w14:paraId="14F576B2" w14:textId="77777777" w:rsidR="006D241F" w:rsidDel="001B007E" w:rsidRDefault="006D241F" w:rsidP="00226055">
      <w:pPr>
        <w:ind w:firstLine="0"/>
        <w:rPr>
          <w:del w:id="792" w:author="Ryan Lemos" w:date="2019-08-19T20:01:00Z"/>
        </w:rPr>
      </w:pPr>
    </w:p>
    <w:p w14:paraId="42DE6F9D" w14:textId="77777777" w:rsidR="00061602" w:rsidRDefault="00061602">
      <w:pPr>
        <w:ind w:firstLine="0"/>
        <w:rPr>
          <w:ins w:id="793" w:author="Ryan Lemos" w:date="2019-08-19T19:35:00Z"/>
        </w:rPr>
        <w:pPrChange w:id="794" w:author="Ryan Lemos" w:date="2019-08-19T20:01:00Z">
          <w:pPr/>
        </w:pPrChange>
      </w:pPr>
    </w:p>
    <w:p w14:paraId="432898F3" w14:textId="08AEFD30" w:rsidR="00061602" w:rsidRDefault="002635CF" w:rsidP="00061602">
      <w:pPr>
        <w:pStyle w:val="estrias"/>
        <w:rPr>
          <w:ins w:id="795" w:author="Ryan Lemos" w:date="2019-08-19T19:36:00Z"/>
        </w:rPr>
      </w:pPr>
      <w:ins w:id="796" w:author="Ryan Lemos" w:date="2019-08-19T19:58:00Z">
        <w:r>
          <w:t>Como professor necessito</w:t>
        </w:r>
      </w:ins>
      <w:ins w:id="797" w:author="Ryan Lemos" w:date="2019-08-19T19:59:00Z">
        <w:r>
          <w:t xml:space="preserve"> ser apto</w:t>
        </w:r>
      </w:ins>
      <w:ins w:id="798" w:author="Ryan Lemos" w:date="2019-08-19T19:35:00Z">
        <w:r w:rsidR="00061602" w:rsidRPr="00061602">
          <w:t xml:space="preserve"> </w:t>
        </w:r>
      </w:ins>
      <w:ins w:id="799" w:author="Ryan Lemos" w:date="2019-08-19T19:59:00Z">
        <w:r>
          <w:t>a</w:t>
        </w:r>
      </w:ins>
      <w:ins w:id="800" w:author="Ryan Lemos" w:date="2019-08-19T19:35:00Z">
        <w:r w:rsidR="00061602" w:rsidRPr="00061602">
          <w:t xml:space="preserve"> alterar a pontuação d</w:t>
        </w:r>
      </w:ins>
      <w:ins w:id="801" w:author="Ryan Lemos" w:date="2019-08-19T19:59:00Z">
        <w:r w:rsidR="001B007E">
          <w:t>e uma</w:t>
        </w:r>
      </w:ins>
      <w:ins w:id="802" w:author="Ryan Lemos" w:date="2019-08-19T19:35:00Z">
        <w:r w:rsidR="00061602" w:rsidRPr="00061602">
          <w:t xml:space="preserve"> atividade.</w:t>
        </w:r>
      </w:ins>
    </w:p>
    <w:p w14:paraId="347F9BBE" w14:textId="77777777" w:rsidR="00061602" w:rsidRPr="00061602" w:rsidRDefault="00061602">
      <w:pPr>
        <w:pStyle w:val="estrias"/>
        <w:rPr>
          <w:ins w:id="803" w:author="Ryan Lemos" w:date="2019-08-19T19:35:00Z"/>
        </w:rPr>
        <w:pPrChange w:id="804"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805" w:author="Ryan Lemos" w:date="2019-08-19T19:36:00Z"/>
          <w:b/>
          <w:bCs/>
          <w:rPrChange w:id="806" w:author="Ryan Lemos" w:date="2019-08-19T19:36:00Z">
            <w:rPr>
              <w:ins w:id="807" w:author="Ryan Lemos" w:date="2019-08-19T19:36:00Z"/>
            </w:rPr>
          </w:rPrChange>
        </w:rPr>
      </w:pPr>
      <w:ins w:id="808" w:author="Ryan Lemos" w:date="2019-08-19T19:35:00Z">
        <w:r w:rsidRPr="00061602">
          <w:rPr>
            <w:b/>
            <w:bCs/>
            <w:rPrChange w:id="809" w:author="Ryan Lemos" w:date="2019-08-19T19:36:00Z">
              <w:rPr/>
            </w:rPrChange>
          </w:rPr>
          <w:t>Restr</w:t>
        </w:r>
      </w:ins>
      <w:ins w:id="810" w:author="Ryan Lemos" w:date="2019-08-19T19:36:00Z">
        <w:r w:rsidRPr="00061602">
          <w:rPr>
            <w:b/>
            <w:bCs/>
            <w:rPrChange w:id="811" w:author="Ryan Lemos" w:date="2019-08-19T19:36:00Z">
              <w:rPr/>
            </w:rPrChange>
          </w:rPr>
          <w:t>ições da estória:</w:t>
        </w:r>
      </w:ins>
    </w:p>
    <w:p w14:paraId="4E316B23" w14:textId="7FCE0ADB" w:rsidR="00061602" w:rsidRPr="00061602" w:rsidRDefault="00061602">
      <w:pPr>
        <w:pStyle w:val="estrias"/>
        <w:numPr>
          <w:ilvl w:val="0"/>
          <w:numId w:val="24"/>
        </w:numPr>
        <w:rPr>
          <w:ins w:id="812" w:author="Ryan Lemos" w:date="2019-08-19T19:35:00Z"/>
        </w:rPr>
      </w:pPr>
      <w:ins w:id="813" w:author="Ryan Lemos" w:date="2019-08-19T19:36:00Z">
        <w:r>
          <w:t>Só será possível alterar a pontuação de uma atividade caso nenhum aluno a tenha iniciado.</w:t>
        </w:r>
      </w:ins>
    </w:p>
    <w:p w14:paraId="69906F46" w14:textId="77777777" w:rsidR="00061602" w:rsidRDefault="00061602" w:rsidP="00596E44">
      <w:pPr>
        <w:rPr>
          <w:ins w:id="814"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76F96858" w:rsidR="00226055" w:rsidRDefault="00226055" w:rsidP="00A23065">
      <w:pPr>
        <w:ind w:firstLine="0"/>
        <w:jc w:val="center"/>
        <w:rPr>
          <w:ins w:id="815" w:author="Ryan Lemos" w:date="2019-08-19T20:01:00Z"/>
        </w:rPr>
      </w:pPr>
      <w:del w:id="816" w:author="Ryan Lemos" w:date="2019-08-26T21:33:00Z">
        <w:r w:rsidDel="008F460B">
          <w:rPr>
            <w:noProof/>
          </w:rPr>
          <w:drawing>
            <wp:inline distT="0" distB="0" distL="0" distR="0" wp14:anchorId="1C89DEA4" wp14:editId="373D26F3">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54491" cy="2802135"/>
                      </a:xfrm>
                      <a:prstGeom prst="rect">
                        <a:avLst/>
                      </a:prstGeom>
                    </pic:spPr>
                  </pic:pic>
                </a:graphicData>
              </a:graphic>
            </wp:inline>
          </w:drawing>
        </w:r>
      </w:del>
      <w:ins w:id="817" w:author="Ryan Lemos" w:date="2019-08-26T21:33:00Z">
        <w:r w:rsidR="008F460B" w:rsidRPr="008F460B">
          <w:rPr>
            <w:noProof/>
          </w:rPr>
          <w:t xml:space="preserve"> </w:t>
        </w:r>
        <w:r w:rsidR="008F460B">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442970"/>
                      </a:xfrm>
                      <a:prstGeom prst="rect">
                        <a:avLst/>
                      </a:prstGeom>
                    </pic:spPr>
                  </pic:pic>
                </a:graphicData>
              </a:graphic>
            </wp:inline>
          </w:drawing>
        </w:r>
      </w:ins>
    </w:p>
    <w:p w14:paraId="19CB6FA0" w14:textId="77777777" w:rsidR="001B007E" w:rsidRDefault="001B007E" w:rsidP="001B007E">
      <w:pPr>
        <w:ind w:firstLine="0"/>
        <w:jc w:val="center"/>
        <w:rPr>
          <w:ins w:id="818" w:author="Ryan Lemos" w:date="2019-08-19T20:01:00Z"/>
        </w:rPr>
      </w:pPr>
    </w:p>
    <w:p w14:paraId="658AD2F2" w14:textId="2B02EEEE" w:rsidR="001B007E" w:rsidRDefault="001B007E">
      <w:pPr>
        <w:rPr>
          <w:ins w:id="819" w:author="Ryan Lemos" w:date="2019-08-19T19:37:00Z"/>
        </w:rPr>
        <w:pPrChange w:id="820" w:author="Ryan Lemos" w:date="2019-08-19T20:01:00Z">
          <w:pPr>
            <w:ind w:firstLine="0"/>
            <w:jc w:val="center"/>
          </w:pPr>
        </w:pPrChange>
      </w:pPr>
      <w:ins w:id="821" w:author="Ryan Lemos" w:date="2019-08-19T20:01:00Z">
        <w:r w:rsidRPr="00263FA0">
          <w:rPr>
            <w:highlight w:val="magenta"/>
          </w:rPr>
          <w:t>Escrever sobre a estória.</w:t>
        </w:r>
      </w:ins>
    </w:p>
    <w:p w14:paraId="728214B5" w14:textId="77777777" w:rsidR="00061602" w:rsidRDefault="00061602" w:rsidP="00A23065">
      <w:pPr>
        <w:ind w:firstLine="0"/>
        <w:jc w:val="center"/>
        <w:rPr>
          <w:ins w:id="822" w:author="Ryan Lemos" w:date="2019-08-19T19:37:00Z"/>
        </w:rPr>
      </w:pPr>
    </w:p>
    <w:p w14:paraId="2A61B679" w14:textId="2ADE1593" w:rsidR="00061602" w:rsidRDefault="00061602">
      <w:pPr>
        <w:pStyle w:val="estrias"/>
        <w:pPrChange w:id="823" w:author="Ryan Lemos" w:date="2019-08-19T19:37:00Z">
          <w:pPr>
            <w:ind w:firstLine="0"/>
            <w:jc w:val="center"/>
          </w:pPr>
        </w:pPrChange>
      </w:pPr>
      <w:ins w:id="824" w:author="Ryan Lemos" w:date="2019-08-19T19:37:00Z">
        <w:r>
          <w:lastRenderedPageBreak/>
          <w:t xml:space="preserve">Como professor desejo </w:t>
        </w:r>
        <w:r w:rsidRPr="00C33B5F">
          <w:t>se</w:t>
        </w:r>
        <w:r>
          <w:t xml:space="preserve">r </w:t>
        </w:r>
        <w:r w:rsidRPr="00C33B5F">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00099BA6" w:rsidR="00226055" w:rsidRDefault="00226055" w:rsidP="00A23065">
      <w:pPr>
        <w:ind w:firstLine="0"/>
        <w:jc w:val="center"/>
        <w:rPr>
          <w:ins w:id="825" w:author="Ryan Lemos" w:date="2019-08-19T20:01:00Z"/>
        </w:rPr>
      </w:pPr>
      <w:del w:id="826" w:author="Ryan Lemos" w:date="2019-08-26T21:34:00Z">
        <w:r w:rsidDel="008F460B">
          <w:rPr>
            <w:noProof/>
          </w:rPr>
          <w:drawing>
            <wp:inline distT="0" distB="0" distL="0" distR="0" wp14:anchorId="57091890" wp14:editId="0F49B8E7">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7019" cy="2789062"/>
                      </a:xfrm>
                      <a:prstGeom prst="rect">
                        <a:avLst/>
                      </a:prstGeom>
                    </pic:spPr>
                  </pic:pic>
                </a:graphicData>
              </a:graphic>
            </wp:inline>
          </w:drawing>
        </w:r>
      </w:del>
      <w:ins w:id="827" w:author="Ryan Lemos" w:date="2019-08-26T21:34:00Z">
        <w:r w:rsidR="008F460B" w:rsidRPr="008F460B">
          <w:rPr>
            <w:noProof/>
          </w:rPr>
          <w:t xml:space="preserve"> </w:t>
        </w:r>
        <w:r w:rsidR="008F460B">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13301" cy="3081171"/>
                      </a:xfrm>
                      <a:prstGeom prst="rect">
                        <a:avLst/>
                      </a:prstGeom>
                    </pic:spPr>
                  </pic:pic>
                </a:graphicData>
              </a:graphic>
            </wp:inline>
          </w:drawing>
        </w:r>
      </w:ins>
    </w:p>
    <w:p w14:paraId="56FC2FDB" w14:textId="77777777" w:rsidR="001B007E" w:rsidRDefault="001B007E" w:rsidP="001B007E">
      <w:pPr>
        <w:ind w:firstLine="0"/>
        <w:jc w:val="center"/>
        <w:rPr>
          <w:ins w:id="828" w:author="Ryan Lemos" w:date="2019-08-19T20:01:00Z"/>
        </w:rPr>
      </w:pPr>
    </w:p>
    <w:p w14:paraId="2EBB0003" w14:textId="4F922C2A" w:rsidR="001B007E" w:rsidRDefault="001B007E">
      <w:pPr>
        <w:rPr>
          <w:ins w:id="829" w:author="Ryan Lemos" w:date="2019-08-19T19:32:00Z"/>
        </w:rPr>
        <w:pPrChange w:id="830" w:author="Ryan Lemos" w:date="2019-08-19T20:01:00Z">
          <w:pPr>
            <w:ind w:firstLine="0"/>
            <w:jc w:val="center"/>
          </w:pPr>
        </w:pPrChange>
      </w:pPr>
      <w:ins w:id="831"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pPr>
        <w:pStyle w:val="estrias"/>
        <w:rPr>
          <w:ins w:id="832" w:author="Ryan Lemos" w:date="2019-08-19T19:32:00Z"/>
        </w:rPr>
        <w:pPrChange w:id="833" w:author="Ryan Lemos" w:date="2019-08-19T19:53:00Z">
          <w:pPr>
            <w:pStyle w:val="estrias"/>
            <w:numPr>
              <w:numId w:val="24"/>
            </w:numPr>
            <w:ind w:left="3207" w:hanging="360"/>
          </w:pPr>
        </w:pPrChange>
      </w:pPr>
      <w:ins w:id="834" w:author="Ryan Lemos" w:date="2019-08-19T19:58:00Z">
        <w:r>
          <w:t>Como professor desejo ser</w:t>
        </w:r>
      </w:ins>
      <w:ins w:id="835"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836"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proofErr w:type="spellStart"/>
      <w:r w:rsidR="002C3A9E">
        <w:t>a</w:t>
      </w:r>
      <w:proofErr w:type="spellEnd"/>
      <w:r w:rsidR="002C3A9E">
        <w:t xml:space="preserve"> do colega é extremamente baixa. Além de gerar as </w:t>
      </w:r>
      <w:r w:rsidR="002C3A9E">
        <w:lastRenderedPageBreak/>
        <w:t>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837" w:author="Ryan Lemos" w:date="2019-08-19T20:01:00Z"/>
        </w:rPr>
      </w:pPr>
    </w:p>
    <w:p w14:paraId="003C73D6" w14:textId="299DE727" w:rsidR="001B007E" w:rsidRDefault="001B007E">
      <w:pPr>
        <w:rPr>
          <w:ins w:id="838" w:author="Ryan Lemos" w:date="2019-08-19T19:38:00Z"/>
        </w:rPr>
      </w:pPr>
      <w:ins w:id="839" w:author="Ryan Lemos" w:date="2019-08-19T20:01:00Z">
        <w:r w:rsidRPr="00263FA0">
          <w:rPr>
            <w:highlight w:val="magenta"/>
          </w:rPr>
          <w:t>Escrever sobre a estória.</w:t>
        </w:r>
      </w:ins>
    </w:p>
    <w:p w14:paraId="2C7CAB87" w14:textId="77777777" w:rsidR="00061602" w:rsidRDefault="00061602" w:rsidP="00596E44">
      <w:pPr>
        <w:rPr>
          <w:ins w:id="840" w:author="Ryan Lemos" w:date="2019-08-19T19:38:00Z"/>
        </w:rPr>
      </w:pPr>
    </w:p>
    <w:p w14:paraId="66BC4DD1" w14:textId="34097E0B" w:rsidR="00061602" w:rsidRDefault="002635CF">
      <w:pPr>
        <w:pStyle w:val="estrias"/>
        <w:rPr>
          <w:ins w:id="841" w:author="Ryan Lemos" w:date="2019-08-19T19:38:00Z"/>
        </w:rPr>
        <w:pPrChange w:id="842" w:author="Ryan Lemos" w:date="2019-08-19T19:58:00Z">
          <w:pPr>
            <w:pStyle w:val="estrias"/>
            <w:numPr>
              <w:numId w:val="24"/>
            </w:numPr>
            <w:ind w:left="3207" w:hanging="360"/>
          </w:pPr>
        </w:pPrChange>
      </w:pPr>
      <w:ins w:id="843" w:author="Ryan Lemos" w:date="2019-08-19T19:58:00Z">
        <w:r>
          <w:t>Como professor desejo</w:t>
        </w:r>
      </w:ins>
      <w:ins w:id="844"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845" w:author="Ryan Lemos" w:date="2019-08-19T20:02:00Z"/>
        </w:rPr>
      </w:pPr>
    </w:p>
    <w:p w14:paraId="4BF72DFF" w14:textId="226AA32D" w:rsidR="001B007E" w:rsidRDefault="001B007E" w:rsidP="008A7FB4">
      <w:pPr>
        <w:rPr>
          <w:ins w:id="846" w:author="Ryan Lemos" w:date="2019-08-19T20:02:00Z"/>
        </w:rPr>
      </w:pPr>
      <w:ins w:id="847" w:author="Ryan Lemos" w:date="2019-08-19T20:02:00Z">
        <w:r>
          <w:rPr>
            <w:highlight w:val="magenta"/>
          </w:rPr>
          <w:t>Incluir print da tela da estória</w:t>
        </w:r>
        <w:r w:rsidRPr="00263FA0">
          <w:rPr>
            <w:highlight w:val="magenta"/>
          </w:rPr>
          <w:t>.</w:t>
        </w:r>
      </w:ins>
    </w:p>
    <w:p w14:paraId="7002CAB0" w14:textId="77777777" w:rsidR="008A7FB4" w:rsidRDefault="008A7FB4">
      <w:pPr>
        <w:rPr>
          <w:ins w:id="848" w:author="Ryan Lemos" w:date="2019-08-19T20:02:00Z"/>
        </w:rPr>
      </w:pPr>
    </w:p>
    <w:p w14:paraId="0D5771D5" w14:textId="2EA69667" w:rsidR="00A23065" w:rsidDel="008A7FB4" w:rsidRDefault="00A23065" w:rsidP="008A7FB4">
      <w:pPr>
        <w:rPr>
          <w:del w:id="849" w:author="Ryan Lemos" w:date="2019-08-19T20:05:00Z"/>
        </w:rPr>
      </w:pPr>
      <w:del w:id="850" w:author="Ryan Lemos" w:date="2019-08-19T20:02:00Z">
        <w:r w:rsidDel="008A7FB4">
          <w:delText>A estória seguinte se trata do professor ser capaz de corrigir atividades feitas pelo ambiente</w:delText>
        </w:r>
      </w:del>
      <w:ins w:id="851" w:author="Ryan Lemos" w:date="2019-08-19T20:02:00Z">
        <w:r w:rsidR="008A7FB4">
          <w:t>Ao professor surge a necessid</w:t>
        </w:r>
      </w:ins>
      <w:ins w:id="852" w:author="Ryan Lemos" w:date="2019-08-19T20:03:00Z">
        <w:r w:rsidR="008A7FB4">
          <w:t>ade de corrigir as atividades que os alunos forem respondendo</w:t>
        </w:r>
      </w:ins>
      <w:r>
        <w:t>.</w:t>
      </w:r>
      <w:ins w:id="853" w:author="Ryan Lemos" w:date="2019-08-19T20:03:00Z">
        <w:r w:rsidR="008A7FB4">
          <w:t xml:space="preserve"> Fornecendo a eles </w:t>
        </w:r>
        <w:r w:rsidR="008A7FB4" w:rsidRPr="008A7FB4">
          <w:rPr>
            <w:i/>
            <w:iCs/>
            <w:rPrChange w:id="854" w:author="Ryan Lemos" w:date="2019-08-19T20:03:00Z">
              <w:rPr/>
            </w:rPrChange>
          </w:rPr>
          <w:t>feedback</w:t>
        </w:r>
        <w:r w:rsidR="008A7FB4">
          <w:t xml:space="preserve"> tanto em forma de pontuação quanto auxílio textual por me</w:t>
        </w:r>
      </w:ins>
      <w:ins w:id="855" w:author="Ryan Lemos" w:date="2019-08-19T20:04:00Z">
        <w:r w:rsidR="008A7FB4">
          <w:t>io de observações acerca das respostas dos alunos.</w:t>
        </w:r>
      </w:ins>
      <w:r>
        <w:t xml:space="preserve"> </w:t>
      </w:r>
      <w:del w:id="856" w:author="Ryan Lemos" w:date="2019-08-19T20:04:00Z">
        <w:r w:rsidDel="008A7FB4">
          <w:delText>Essa estória é descrita pela figura x</w:delText>
        </w:r>
      </w:del>
      <w:ins w:id="857" w:author="Ryan Lemos" w:date="2019-08-19T20:04:00Z">
        <w:r w:rsidR="008A7FB4">
          <w:t>A estória x demonstra esse</w:t>
        </w:r>
      </w:ins>
      <w:ins w:id="858" w:author="Ryan Lemos" w:date="2019-08-19T20:05:00Z">
        <w:r w:rsidR="008A7FB4">
          <w:t xml:space="preserve"> anseio por parte do professor</w:t>
        </w:r>
      </w:ins>
      <w:r>
        <w:t xml:space="preserve">. </w:t>
      </w:r>
    </w:p>
    <w:p w14:paraId="3B784C8D" w14:textId="77777777" w:rsidR="008A7FB4" w:rsidRDefault="008A7FB4" w:rsidP="00A23065">
      <w:pPr>
        <w:rPr>
          <w:ins w:id="859" w:author="Ryan Lemos" w:date="2019-08-19T20:05:00Z"/>
        </w:rPr>
      </w:pPr>
    </w:p>
    <w:p w14:paraId="6EB6B765" w14:textId="127BA9B0" w:rsidR="00A23065" w:rsidDel="008A7FB4" w:rsidRDefault="008A7FB4" w:rsidP="008A7FB4">
      <w:pPr>
        <w:pStyle w:val="estrias"/>
        <w:rPr>
          <w:del w:id="860" w:author="Ryan Lemos" w:date="2019-08-19T20:05:00Z"/>
        </w:rPr>
      </w:pPr>
      <w:ins w:id="861" w:author="Ryan Lemos" w:date="2019-08-19T20:05:00Z">
        <w:r w:rsidRPr="008A7FB4">
          <w:rPr>
            <w:rPrChange w:id="862" w:author="Ryan Lemos" w:date="2019-08-19T20:05:00Z">
              <w:rPr>
                <w:highlight w:val="yellow"/>
              </w:rPr>
            </w:rPrChange>
          </w:rPr>
          <w:t>Como p</w:t>
        </w:r>
        <w:r>
          <w:t>rofessor desejo ser capaz de corrigir as atividades respondidas pelos alunos</w:t>
        </w:r>
      </w:ins>
      <w:ins w:id="863" w:author="Ryan Lemos" w:date="2019-08-19T20:06:00Z">
        <w:r>
          <w:t>.</w:t>
        </w:r>
      </w:ins>
      <w:del w:id="864" w:author="Ryan Lemos" w:date="2019-08-19T20:05:00Z">
        <w:r w:rsidR="00A23065" w:rsidRPr="008A7FB4" w:rsidDel="008A7FB4">
          <w:rPr>
            <w:rPrChange w:id="865" w:author="Ryan Lemos" w:date="2019-08-19T20:05:00Z">
              <w:rPr>
                <w:highlight w:val="yellow"/>
              </w:rPr>
            </w:rPrChange>
          </w:rPr>
          <w:delText>ESTÓRIA AQUI</w:delText>
        </w:r>
      </w:del>
    </w:p>
    <w:p w14:paraId="2D29909E" w14:textId="77777777" w:rsidR="008A7FB4" w:rsidRDefault="008A7FB4" w:rsidP="008A7FB4">
      <w:pPr>
        <w:pStyle w:val="estrias"/>
        <w:rPr>
          <w:ins w:id="866" w:author="Ryan Lemos" w:date="2019-08-19T20:06:00Z"/>
        </w:rPr>
      </w:pPr>
    </w:p>
    <w:p w14:paraId="7BC895FA" w14:textId="77777777" w:rsidR="008A7FB4" w:rsidRDefault="008A7FB4">
      <w:pPr>
        <w:pStyle w:val="estrias"/>
        <w:rPr>
          <w:ins w:id="867" w:author="Ryan Lemos" w:date="2019-08-19T20:06:00Z"/>
        </w:rPr>
        <w:pPrChange w:id="868" w:author="Ryan Lemos" w:date="2019-08-19T20:05:00Z">
          <w:pPr>
            <w:jc w:val="center"/>
          </w:pPr>
        </w:pPrChange>
      </w:pPr>
    </w:p>
    <w:p w14:paraId="55388B01" w14:textId="78AA6D14" w:rsidR="008A7FB4" w:rsidRDefault="008A7FB4" w:rsidP="008A7FB4">
      <w:pPr>
        <w:pStyle w:val="estrias"/>
        <w:rPr>
          <w:ins w:id="869" w:author="Ryan Lemos" w:date="2019-08-19T20:06:00Z"/>
          <w:b/>
          <w:bCs/>
        </w:rPr>
      </w:pPr>
      <w:ins w:id="870" w:author="Ryan Lemos" w:date="2019-08-19T20:06:00Z">
        <w:r w:rsidRPr="008A7FB4">
          <w:rPr>
            <w:b/>
            <w:bCs/>
            <w:rPrChange w:id="871"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872" w:author="Ryan Lemos" w:date="2019-08-19T20:07:00Z"/>
          <w:b/>
          <w:bCs/>
          <w:rPrChange w:id="873" w:author="Ryan Lemos" w:date="2019-08-19T20:07:00Z">
            <w:rPr>
              <w:ins w:id="874" w:author="Ryan Lemos" w:date="2019-08-19T20:07:00Z"/>
            </w:rPr>
          </w:rPrChange>
        </w:rPr>
      </w:pPr>
      <w:ins w:id="875" w:author="Ryan Lemos" w:date="2019-08-19T20:06:00Z">
        <w:r>
          <w:t>Na listagem das atividades recebi</w:t>
        </w:r>
      </w:ins>
      <w:ins w:id="876" w:author="Ryan Lemos" w:date="2019-08-19T20:07:00Z">
        <w:r>
          <w:t xml:space="preserve">das </w:t>
        </w:r>
      </w:ins>
      <w:ins w:id="877" w:author="Ryan Lemos" w:date="2019-08-19T20:08:00Z">
        <w:r>
          <w:t>o professor</w:t>
        </w:r>
      </w:ins>
      <w:ins w:id="878" w:author="Ryan Lemos" w:date="2019-08-19T20:07:00Z">
        <w:r>
          <w:t xml:space="preserve"> ser capaz distinguir quais eu já corrigi e quais ainda faltam para corrigir.</w:t>
        </w:r>
      </w:ins>
    </w:p>
    <w:p w14:paraId="72346FE3" w14:textId="32D0BFD8" w:rsidR="00FB6641" w:rsidRPr="008A7FB4" w:rsidRDefault="00FB6641">
      <w:pPr>
        <w:pStyle w:val="estrias"/>
        <w:numPr>
          <w:ilvl w:val="0"/>
          <w:numId w:val="24"/>
        </w:numPr>
        <w:rPr>
          <w:ins w:id="879" w:author="Ryan Lemos" w:date="2019-08-19T20:05:00Z"/>
          <w:b/>
          <w:bCs/>
          <w:rPrChange w:id="880" w:author="Ryan Lemos" w:date="2019-08-19T20:06:00Z">
            <w:rPr>
              <w:ins w:id="881" w:author="Ryan Lemos" w:date="2019-08-19T20:05:00Z"/>
            </w:rPr>
          </w:rPrChange>
        </w:rPr>
        <w:pPrChange w:id="882" w:author="Ryan Lemos" w:date="2019-08-19T20:06:00Z">
          <w:pPr/>
        </w:pPrChange>
      </w:pPr>
      <w:ins w:id="883" w:author="Ryan Lemos" w:date="2019-08-19T20:08:00Z">
        <w:r>
          <w:t>Na correção</w:t>
        </w:r>
      </w:ins>
      <w:ins w:id="884" w:author="Ryan Lemos" w:date="2019-08-19T20:07:00Z">
        <w:r>
          <w:t xml:space="preserve">, </w:t>
        </w:r>
      </w:ins>
      <w:ins w:id="885" w:author="Ryan Lemos" w:date="2019-08-19T20:08:00Z">
        <w:r>
          <w:t xml:space="preserve">o professor </w:t>
        </w:r>
      </w:ins>
      <w:ins w:id="886" w:author="Ryan Lemos" w:date="2019-08-19T20:07:00Z">
        <w:r>
          <w:t>deve ser capaz de opinar acer</w:t>
        </w:r>
      </w:ins>
      <w:ins w:id="887" w:author="Ryan Lemos" w:date="2019-08-19T20:08:00Z">
        <w:r>
          <w:t>ca de cada uma das respostas de um aluno.</w:t>
        </w:r>
      </w:ins>
    </w:p>
    <w:p w14:paraId="385E454B" w14:textId="77777777" w:rsidR="008A7FB4" w:rsidRDefault="008A7FB4" w:rsidP="008A7FB4">
      <w:pPr>
        <w:rPr>
          <w:ins w:id="888" w:author="Ryan Lemos" w:date="2019-08-19T20:05:00Z"/>
        </w:rPr>
      </w:pPr>
    </w:p>
    <w:p w14:paraId="72A6854E" w14:textId="111D9EB5"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699C05F2" w:rsidR="00226055" w:rsidRDefault="00DF726D">
      <w:pPr>
        <w:ind w:firstLine="0"/>
        <w:jc w:val="center"/>
        <w:pPrChange w:id="889" w:author="Ryan Lemos" w:date="2019-08-26T10:52:00Z">
          <w:pPr>
            <w:ind w:firstLine="0"/>
          </w:pPr>
        </w:pPrChange>
      </w:pPr>
      <w:ins w:id="890" w:author="Ryan Lemos" w:date="2019-08-26T10:52:00Z">
        <w:r>
          <w:rPr>
            <w:noProof/>
          </w:rPr>
          <w:lastRenderedPageBreak/>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24463" cy="2867010"/>
                      </a:xfrm>
                      <a:prstGeom prst="rect">
                        <a:avLst/>
                      </a:prstGeom>
                    </pic:spPr>
                  </pic:pic>
                </a:graphicData>
              </a:graphic>
            </wp:inline>
          </w:drawing>
        </w:r>
      </w:ins>
      <w:del w:id="891" w:author="Ryan Lemos" w:date="2019-08-26T10:52:00Z">
        <w:r w:rsidR="00226055" w:rsidDel="00DF726D">
          <w:rPr>
            <w:noProof/>
          </w:rPr>
          <w:drawing>
            <wp:inline distT="0" distB="0" distL="0" distR="0" wp14:anchorId="0865709A" wp14:editId="219CF1D4">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1645920"/>
                      </a:xfrm>
                      <a:prstGeom prst="rect">
                        <a:avLst/>
                      </a:prstGeom>
                    </pic:spPr>
                  </pic:pic>
                </a:graphicData>
              </a:graphic>
            </wp:inline>
          </w:drawing>
        </w:r>
      </w:del>
    </w:p>
    <w:p w14:paraId="5946CEAB" w14:textId="77777777" w:rsidR="003A1F2B" w:rsidRDefault="003A1F2B" w:rsidP="00226055">
      <w:pPr>
        <w:ind w:firstLine="0"/>
      </w:pPr>
    </w:p>
    <w:p w14:paraId="0C734998" w14:textId="5D146915" w:rsidR="002C3A9E" w:rsidRDefault="002C3A9E" w:rsidP="00596E44">
      <w:pPr>
        <w:rPr>
          <w:ins w:id="892" w:author="Ryan Lemos" w:date="2019-08-26T21:40:00Z"/>
        </w:rPr>
      </w:pPr>
      <w:r>
        <w:t>Ao clicar nesse botão surge-se uma tela conforme apresentada na figura X que detém a lista de questões da atividade.</w:t>
      </w:r>
      <w:r w:rsidR="0019114F">
        <w:t xml:space="preserve"> Para cada questão é descrito todos os seus dados chave, 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w:t>
      </w:r>
      <w:del w:id="893" w:author="Ryan Lemos" w:date="2019-08-26T10:52:00Z">
        <w:r w:rsidR="0019114F" w:rsidDel="00DF726D">
          <w:delText xml:space="preserve"> </w:delText>
        </w:r>
      </w:del>
      <w:r w:rsidR="0019114F">
        <w:t>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3DDB0D08" w14:textId="78046E9D" w:rsidR="00226055" w:rsidRDefault="00226055">
      <w:pPr>
        <w:ind w:firstLine="0"/>
      </w:pPr>
      <w:del w:id="894" w:author="Ryan Lemos" w:date="2019-08-26T21:40:00Z">
        <w:r w:rsidDel="00E419B2">
          <w:rPr>
            <w:noProof/>
          </w:rPr>
          <w:drawing>
            <wp:inline distT="0" distB="0" distL="0" distR="0" wp14:anchorId="51D2FDB7" wp14:editId="00D2D910">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509010"/>
                      </a:xfrm>
                      <a:prstGeom prst="rect">
                        <a:avLst/>
                      </a:prstGeom>
                    </pic:spPr>
                  </pic:pic>
                </a:graphicData>
              </a:graphic>
            </wp:inline>
          </w:drawing>
        </w:r>
      </w:del>
      <w:ins w:id="895" w:author="Ryan Lemos" w:date="2019-08-26T21:40:00Z">
        <w:r w:rsidR="00E419B2">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2680335"/>
                      </a:xfrm>
                      <a:prstGeom prst="rect">
                        <a:avLst/>
                      </a:prstGeom>
                    </pic:spPr>
                  </pic:pic>
                </a:graphicData>
              </a:graphic>
            </wp:inline>
          </w:drawing>
        </w:r>
      </w:ins>
    </w:p>
    <w:p w14:paraId="178FCA52" w14:textId="77777777" w:rsidR="004F46AF" w:rsidRPr="004C0224" w:rsidRDefault="004F46AF" w:rsidP="00596E44">
      <w:pPr>
        <w:ind w:firstLine="0"/>
      </w:pPr>
    </w:p>
    <w:p w14:paraId="02515A2C" w14:textId="77777777" w:rsidR="003C127D" w:rsidRDefault="003C127D">
      <w:pPr>
        <w:pStyle w:val="Ttulo4"/>
      </w:pPr>
      <w:bookmarkStart w:id="896" w:name="_Toc17133810"/>
      <w:r>
        <w:lastRenderedPageBreak/>
        <w:t>Aluno</w:t>
      </w:r>
      <w:bookmarkEnd w:id="896"/>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lastRenderedPageBreak/>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lastRenderedPageBreak/>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O módulo de resolução de atividades foi o que necessitou de todas as características do Angular. Nele o aluno responde a todas as questões da atividade sem que haja 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897" w:name="_Toc17133811"/>
      <w:r>
        <w:t>Release 3 – Complementos</w:t>
      </w:r>
      <w:bookmarkEnd w:id="897"/>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proofErr w:type="spellStart"/>
      <w:r w:rsidRPr="00596E44">
        <w:rPr>
          <w:i/>
          <w:iCs/>
        </w:rPr>
        <w:t>refactorings</w:t>
      </w:r>
      <w:proofErr w:type="spellEnd"/>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898" w:name="_Toc17133812"/>
      <w:r>
        <w:t>Sistema desenvolvido</w:t>
      </w:r>
      <w:bookmarkEnd w:id="898"/>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899" w:name="_Toc17133813"/>
      <w:r>
        <w:lastRenderedPageBreak/>
        <w:t>Professor</w:t>
      </w:r>
      <w:bookmarkEnd w:id="899"/>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900"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901" w:author="Ryan Lemos" w:date="2019-08-19T09:41:00Z"/>
        </w:rPr>
      </w:pPr>
      <w:bookmarkStart w:id="902" w:name="_Toc17133814"/>
      <w:r>
        <w:t>Aluno</w:t>
      </w:r>
      <w:bookmarkEnd w:id="902"/>
    </w:p>
    <w:p w14:paraId="016A5287" w14:textId="77777777" w:rsidR="00353AF5" w:rsidRPr="00753186" w:rsidRDefault="00353AF5">
      <w:pPr>
        <w:rPr>
          <w:ins w:id="903" w:author="Ryan Lemos" w:date="2019-08-19T09:40:00Z"/>
        </w:rPr>
        <w:pPrChange w:id="904" w:author="Ryan Lemos" w:date="2019-08-19T09:41:00Z">
          <w:pPr>
            <w:pStyle w:val="Ttulo4"/>
          </w:pPr>
        </w:pPrChange>
      </w:pPr>
    </w:p>
    <w:p w14:paraId="29CADA4E" w14:textId="77777777" w:rsidR="00353AF5" w:rsidRDefault="00353AF5" w:rsidP="00353AF5">
      <w:pPr>
        <w:rPr>
          <w:ins w:id="905" w:author="Ryan Lemos" w:date="2019-08-19T09:44:00Z"/>
        </w:rPr>
      </w:pPr>
      <w:ins w:id="906" w:author="Ryan Lemos" w:date="2019-08-19T09:41:00Z">
        <w:r>
          <w:t>Quanto ao aluno introduziu-se na página home, um gráfico dinâmico que contém as médias no decorrer dos níveis e a</w:t>
        </w:r>
      </w:ins>
      <w:ins w:id="907" w:author="Ryan Lemos" w:date="2019-08-19T09:42:00Z">
        <w:r>
          <w:t>s</w:t>
        </w:r>
      </w:ins>
      <w:ins w:id="908" w:author="Ryan Lemos" w:date="2019-08-19T09:41:00Z">
        <w:r>
          <w:t xml:space="preserve"> m</w:t>
        </w:r>
      </w:ins>
      <w:ins w:id="909" w:author="Ryan Lemos" w:date="2019-08-19T09:42:00Z">
        <w:r>
          <w:t>édias por tipo de questão respondida. Com isso o aluno consegue enxergar visualmente seu desempenho e como tem evoluído no decorrer dos níveis.</w:t>
        </w:r>
      </w:ins>
      <w:ins w:id="910" w:author="Ryan Lemos" w:date="2019-08-19T09:43:00Z">
        <w:r>
          <w:t xml:space="preserve"> A </w:t>
        </w:r>
        <w:r w:rsidRPr="00353AF5">
          <w:rPr>
            <w:highlight w:val="yellow"/>
            <w:rPrChange w:id="911" w:author="Ryan Lemos" w:date="2019-08-19T09:43:00Z">
              <w:rPr/>
            </w:rPrChange>
          </w:rPr>
          <w:t>estória x</w:t>
        </w:r>
        <w:r>
          <w:t xml:space="preserve"> que define essa interação.</w:t>
        </w:r>
      </w:ins>
    </w:p>
    <w:p w14:paraId="66930498" w14:textId="6245C607" w:rsidR="00353AF5" w:rsidRDefault="00353AF5" w:rsidP="00353AF5">
      <w:pPr>
        <w:rPr>
          <w:ins w:id="912" w:author="Ryan Lemos" w:date="2019-08-19T09:43:00Z"/>
        </w:rPr>
      </w:pPr>
      <w:ins w:id="913" w:author="Ryan Lemos" w:date="2019-08-19T09:40:00Z">
        <w:r>
          <w:t xml:space="preserve"> </w:t>
        </w:r>
      </w:ins>
    </w:p>
    <w:p w14:paraId="1C914B2C" w14:textId="465C6970" w:rsidR="00353AF5" w:rsidRDefault="00353AF5" w:rsidP="00353AF5">
      <w:pPr>
        <w:pStyle w:val="estrias"/>
        <w:rPr>
          <w:ins w:id="914" w:author="Ryan Lemos" w:date="2019-08-19T09:43:00Z"/>
        </w:rPr>
      </w:pPr>
      <w:ins w:id="915" w:author="Ryan Lemos" w:date="2019-08-19T09:43:00Z">
        <w:r w:rsidRPr="00584E31">
          <w:lastRenderedPageBreak/>
          <w:t xml:space="preserve">Como </w:t>
        </w:r>
      </w:ins>
      <w:ins w:id="916" w:author="Ryan Lemos" w:date="2019-08-19T09:44:00Z">
        <w:r>
          <w:t>aluno</w:t>
        </w:r>
      </w:ins>
      <w:ins w:id="917" w:author="Ryan Lemos" w:date="2019-08-19T09:43:00Z">
        <w:r w:rsidRPr="00584E31">
          <w:t xml:space="preserve"> quero ser capaz de visualizar </w:t>
        </w:r>
      </w:ins>
      <w:ins w:id="918" w:author="Ryan Lemos" w:date="2019-08-19T09:44:00Z">
        <w:r>
          <w:t>meu</w:t>
        </w:r>
      </w:ins>
      <w:ins w:id="919" w:author="Ryan Lemos" w:date="2019-08-19T09:43:00Z">
        <w:r w:rsidRPr="00584E31">
          <w:t xml:space="preserve"> desempenho</w:t>
        </w:r>
      </w:ins>
      <w:ins w:id="920" w:author="Ryan Lemos" w:date="2019-08-19T09:44:00Z">
        <w:r>
          <w:t xml:space="preserve"> conforme progrido de níveis</w:t>
        </w:r>
      </w:ins>
      <w:ins w:id="921" w:author="Ryan Lemos" w:date="2019-08-19T09:43:00Z">
        <w:r w:rsidRPr="00584E31">
          <w:t>.</w:t>
        </w:r>
      </w:ins>
    </w:p>
    <w:p w14:paraId="3D846E89" w14:textId="66259B0E" w:rsidR="00353AF5" w:rsidRDefault="00353AF5" w:rsidP="00353AF5">
      <w:pPr>
        <w:rPr>
          <w:ins w:id="922" w:author="Ryan Lemos" w:date="2019-08-19T09:44:00Z"/>
        </w:rPr>
      </w:pPr>
    </w:p>
    <w:p w14:paraId="4BBA552E" w14:textId="5C383875" w:rsidR="00353AF5" w:rsidDel="00353AF5" w:rsidRDefault="00353AF5" w:rsidP="00353AF5">
      <w:pPr>
        <w:rPr>
          <w:del w:id="923" w:author="Ryan Lemos" w:date="2019-08-19T09:45:00Z"/>
        </w:rPr>
      </w:pPr>
      <w:ins w:id="924" w:author="Ryan Lemos" w:date="2019-08-19T09:45:00Z">
        <w:r>
          <w:t>A Figura</w:t>
        </w:r>
      </w:ins>
    </w:p>
    <w:p w14:paraId="73DAC2E2" w14:textId="40146F6C" w:rsidR="00353AF5" w:rsidRDefault="00353AF5" w:rsidP="00353AF5">
      <w:pPr>
        <w:rPr>
          <w:ins w:id="925" w:author="Ryan Lemos" w:date="2019-08-19T09:57:00Z"/>
        </w:rPr>
      </w:pPr>
      <w:ins w:id="926" w:author="Ryan Lemos" w:date="2019-08-19T09:45:00Z">
        <w:r>
          <w:t xml:space="preserve"> X representa o primeiro gráfico que condiz </w:t>
        </w:r>
      </w:ins>
      <w:ins w:id="927"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928" w:author="Ryan Lemos" w:date="2019-08-19T09:55:00Z"/>
        </w:rPr>
      </w:pPr>
    </w:p>
    <w:p w14:paraId="4515562B" w14:textId="7B68DC9A" w:rsidR="00FD5D46" w:rsidRDefault="00FD5D46" w:rsidP="00FD5D46">
      <w:pPr>
        <w:ind w:firstLine="0"/>
        <w:jc w:val="center"/>
        <w:rPr>
          <w:ins w:id="929" w:author="Ryan Lemos" w:date="2019-08-19T09:57:00Z"/>
        </w:rPr>
      </w:pPr>
      <w:ins w:id="930"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931" w:author="Ryan Lemos" w:date="2019-08-19T09:47:00Z"/>
        </w:rPr>
        <w:pPrChange w:id="932" w:author="Ryan Lemos" w:date="2019-08-19T09:57:00Z">
          <w:pPr/>
        </w:pPrChange>
      </w:pPr>
    </w:p>
    <w:p w14:paraId="368BBC55" w14:textId="0DA30A3B" w:rsidR="001511E1" w:rsidRPr="008B44C6" w:rsidRDefault="001511E1" w:rsidP="00353AF5">
      <w:pPr>
        <w:rPr>
          <w:ins w:id="933" w:author="Ryan Lemos" w:date="2019-08-19T09:57:00Z"/>
        </w:rPr>
      </w:pPr>
      <w:ins w:id="934" w:author="Ryan Lemos" w:date="2019-08-19T09:47:00Z">
        <w:r>
          <w:t>Já a Figura X demonstra o segundo gráfico</w:t>
        </w:r>
      </w:ins>
      <w:ins w:id="935" w:author="Ryan Lemos" w:date="2019-08-19T09:48:00Z">
        <w:r w:rsidR="006F204A">
          <w:t xml:space="preserve"> que mostra o desempenho do aluno por tipo de questões respondidas. Com isso o aluno consegue visualizar em que ponto está se destacando, como por exemplo fala ou escrita,</w:t>
        </w:r>
      </w:ins>
      <w:ins w:id="936" w:author="Ryan Lemos" w:date="2019-08-19T09:49:00Z">
        <w:r w:rsidR="006F204A">
          <w:t xml:space="preserve"> e o que precisa melhorar.</w:t>
        </w:r>
      </w:ins>
      <w:ins w:id="937" w:author="Ryan Lemos" w:date="2019-08-19T09:47:00Z">
        <w:r>
          <w:t xml:space="preserve"> </w:t>
        </w:r>
      </w:ins>
      <w:ins w:id="938" w:author="Ryan Lemos" w:date="2019-08-19T09:57:00Z">
        <w:r w:rsidR="00FD5D46">
          <w:t xml:space="preserve">Para </w:t>
        </w:r>
      </w:ins>
      <w:ins w:id="939" w:author="Ryan Lemos" w:date="2019-08-19T09:58:00Z">
        <w:r w:rsidR="00FD5D46">
          <w:t xml:space="preserve">trocar entre os gráficos há um </w:t>
        </w:r>
        <w:r w:rsidR="008B44C6">
          <w:t xml:space="preserve">elemento do </w:t>
        </w:r>
        <w:proofErr w:type="spellStart"/>
        <w:r w:rsidR="008B44C6">
          <w:t>MaterializeCSS</w:t>
        </w:r>
        <w:proofErr w:type="spellEnd"/>
        <w:r w:rsidR="008B44C6">
          <w:t xml:space="preserve"> chamado </w:t>
        </w:r>
        <w:r w:rsidR="008B44C6" w:rsidRPr="008B44C6">
          <w:rPr>
            <w:i/>
            <w:iCs/>
            <w:rPrChange w:id="940" w:author="Ryan Lemos" w:date="2019-08-19T09:58:00Z">
              <w:rPr/>
            </w:rPrChange>
          </w:rPr>
          <w:t>switch</w:t>
        </w:r>
        <w:r w:rsidR="008B44C6">
          <w:rPr>
            <w:i/>
            <w:iCs/>
          </w:rPr>
          <w:t xml:space="preserve"> </w:t>
        </w:r>
        <w:r w:rsidR="008B44C6">
          <w:t xml:space="preserve">que seria como um </w:t>
        </w:r>
      </w:ins>
      <w:ins w:id="941" w:author="Ryan Lemos" w:date="2019-08-19T09:59:00Z">
        <w:r w:rsidR="008B44C6">
          <w:t>interruptor. Para o lado esquerdo visualiza-se o gráfico por nível, ao ser levado para a direita visualiza-se o grá</w:t>
        </w:r>
      </w:ins>
      <w:ins w:id="942" w:author="Ryan Lemos" w:date="2019-08-19T10:00:00Z">
        <w:r w:rsidR="008B44C6">
          <w:t>fico por níveis.</w:t>
        </w:r>
      </w:ins>
    </w:p>
    <w:p w14:paraId="0115E590" w14:textId="77777777" w:rsidR="00FD5D46" w:rsidRDefault="00FD5D46" w:rsidP="00353AF5">
      <w:pPr>
        <w:rPr>
          <w:ins w:id="943" w:author="Ryan Lemos" w:date="2019-08-19T09:57:00Z"/>
        </w:rPr>
      </w:pPr>
    </w:p>
    <w:p w14:paraId="31930348" w14:textId="11E7526E" w:rsidR="00FD5D46" w:rsidRPr="00753186" w:rsidRDefault="00FD5D46">
      <w:pPr>
        <w:ind w:firstLine="0"/>
        <w:jc w:val="center"/>
        <w:rPr>
          <w:ins w:id="944" w:author="Ryan Lemos" w:date="2019-08-19T09:45:00Z"/>
        </w:rPr>
        <w:pPrChange w:id="945" w:author="Ryan Lemos" w:date="2019-08-19T09:57:00Z">
          <w:pPr>
            <w:pStyle w:val="Ttulo4"/>
          </w:pPr>
        </w:pPrChange>
      </w:pPr>
      <w:ins w:id="946"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947" w:name="_Toc17133815"/>
      <w:r>
        <w:t>Testes</w:t>
      </w:r>
      <w:bookmarkEnd w:id="947"/>
    </w:p>
    <w:p w14:paraId="422927A7" w14:textId="77777777" w:rsidR="009A2E13" w:rsidRPr="004C0224" w:rsidRDefault="009A2E13" w:rsidP="009A2E13"/>
    <w:p w14:paraId="3FE2FAA6" w14:textId="05125044" w:rsidR="009A2E13" w:rsidRDefault="009A2E13" w:rsidP="009A2E13">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w:t>
      </w:r>
      <w:proofErr w:type="spellStart"/>
      <w:r w:rsidR="00C57C44">
        <w:t>api</w:t>
      </w:r>
      <w:proofErr w:type="spellEnd"/>
      <w:r w:rsidR="00C57C44">
        <w:t>. Então os exemplos aqui demonstrados podem ser facilmente reconhecidos em outras classes de testes da aplicação.</w:t>
      </w:r>
    </w:p>
    <w:p w14:paraId="01B68900" w14:textId="77777777" w:rsidR="009A2E13" w:rsidRPr="005A6F0E" w:rsidRDefault="009A2E13" w:rsidP="009A2E13">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3A7E82">
        <w:rPr>
          <w:color w:val="A9B7C6"/>
          <w:shd w:val="clear" w:color="auto" w:fill="232525"/>
          <w:lang w:val="en-US"/>
          <w:rPrChange w:id="948" w:author="Ryan Lemos" w:date="2019-09-14T17:08: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949" w:name="_Toc17133816"/>
      <w:r>
        <w:rPr>
          <w:lang w:val="en-US"/>
        </w:rPr>
        <w:t>Utilização</w:t>
      </w:r>
      <w:bookmarkEnd w:id="949"/>
    </w:p>
    <w:p w14:paraId="4E25139D" w14:textId="77777777" w:rsidR="00E55893" w:rsidRDefault="00E55893" w:rsidP="00E55893">
      <w:pPr>
        <w:pStyle w:val="Ttulo1"/>
        <w:rPr>
          <w:lang w:val="en-US"/>
        </w:rPr>
      </w:pPr>
      <w:bookmarkStart w:id="950" w:name="_Toc17133817"/>
      <w:r>
        <w:rPr>
          <w:lang w:val="en-US"/>
        </w:rPr>
        <w:t>Considerações finais</w:t>
      </w:r>
      <w:bookmarkEnd w:id="950"/>
    </w:p>
    <w:p w14:paraId="5BE1101D" w14:textId="394F89E8" w:rsidR="007216C5" w:rsidRPr="00596E44" w:rsidRDefault="00E55893">
      <w:pPr>
        <w:pStyle w:val="Ttulo2"/>
        <w:rPr>
          <w:lang w:val="en-US"/>
        </w:rPr>
      </w:pPr>
      <w:bookmarkStart w:id="951" w:name="_Toc17133818"/>
      <w:r>
        <w:rPr>
          <w:lang w:val="en-US"/>
        </w:rPr>
        <w:t>Trabalhos futuros</w:t>
      </w:r>
      <w:bookmarkEnd w:id="951"/>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952" w:name="_Toc17133819"/>
      <w:r>
        <w:lastRenderedPageBreak/>
        <w:t>Referências</w:t>
      </w:r>
      <w:bookmarkEnd w:id="952"/>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Del="00C33B5F" w:rsidRDefault="00D339A1" w:rsidP="000809C2">
      <w:pPr>
        <w:spacing w:line="240" w:lineRule="auto"/>
        <w:ind w:firstLine="0"/>
        <w:jc w:val="left"/>
        <w:rPr>
          <w:del w:id="953" w:author="Ryan Lemos" w:date="2019-08-26T09:00:00Z"/>
          <w:noProof/>
        </w:rPr>
      </w:pPr>
    </w:p>
    <w:p w14:paraId="6B6612E9" w14:textId="6FB34610" w:rsidR="001D561A" w:rsidRPr="001D561A" w:rsidDel="00C33B5F" w:rsidRDefault="00D339A1" w:rsidP="001D561A">
      <w:pPr>
        <w:spacing w:line="240" w:lineRule="auto"/>
        <w:ind w:firstLine="0"/>
        <w:jc w:val="left"/>
        <w:rPr>
          <w:del w:id="954" w:author="Ryan Lemos" w:date="2019-08-26T09:00:00Z"/>
          <w:noProof/>
        </w:rPr>
      </w:pPr>
      <w:del w:id="955" w:author="Ryan Lemos" w:date="2019-08-26T09:00:00Z">
        <w:r w:rsidRPr="00596E44" w:rsidDel="00C33B5F">
          <w:rPr>
            <w:noProof/>
            <w:highlight w:val="yellow"/>
          </w:rPr>
          <w:delText xml:space="preserve">HINZ, M. A. M. </w:delText>
        </w:r>
        <w:r w:rsidRPr="00596E44" w:rsidDel="00C33B5F">
          <w:rPr>
            <w:b/>
            <w:noProof/>
            <w:highlight w:val="yellow"/>
          </w:rPr>
          <w:delText>Um estudo descritivo de novos algoritmos de criptografia.</w:delText>
        </w:r>
        <w:r w:rsidRPr="00596E44" w:rsidDel="00C33B5F">
          <w:rPr>
            <w:noProof/>
            <w:highlight w:val="yellow"/>
          </w:rPr>
          <w:delText xml:space="preserve"> 2000. 58f. Monografia (Bacharel em Informática) - Universidade Federal de Pelotas, Pelotas, 2000. </w:delText>
        </w:r>
        <w:r w:rsidR="001D561A" w:rsidRPr="00596E44" w:rsidDel="00C33B5F">
          <w:rPr>
            <w:noProof/>
            <w:highlight w:val="yellow"/>
          </w:rPr>
          <w:delText>Disponível em: &lt;</w:delText>
        </w:r>
        <w:r w:rsidR="00E95C78" w:rsidRPr="00596E44" w:rsidDel="00C33B5F">
          <w:rPr>
            <w:highlight w:val="yellow"/>
          </w:rPr>
          <w:delText xml:space="preserve"> </w:delText>
        </w:r>
        <w:r w:rsidR="00E95C78" w:rsidRPr="00596E44" w:rsidDel="00C33B5F">
          <w:rPr>
            <w:noProof/>
            <w:highlight w:val="yellow"/>
          </w:rPr>
          <w:delText xml:space="preserve">http://www.jabour.com.br/ufjf/apa/Mono-MarcoAntonio.pdf </w:delText>
        </w:r>
        <w:r w:rsidR="001D561A" w:rsidRPr="00596E44" w:rsidDel="00C33B5F">
          <w:rPr>
            <w:noProof/>
            <w:highlight w:val="yellow"/>
          </w:rPr>
          <w:delText>&gt;. Acesso em:</w:delText>
        </w:r>
        <w:r w:rsidR="00E95C78" w:rsidRPr="00596E44" w:rsidDel="00C33B5F">
          <w:rPr>
            <w:noProof/>
            <w:highlight w:val="yellow"/>
          </w:rPr>
          <w:delText xml:space="preserve"> 5 out. 2018.</w:delText>
        </w:r>
      </w:del>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Del="00C33B5F" w:rsidRDefault="00D339A1" w:rsidP="000809C2">
      <w:pPr>
        <w:spacing w:line="240" w:lineRule="auto"/>
        <w:ind w:firstLine="0"/>
        <w:jc w:val="left"/>
        <w:rPr>
          <w:del w:id="956" w:author="Ryan Lemos" w:date="2019-08-26T09:00:00Z"/>
          <w:noProof/>
        </w:rPr>
      </w:pPr>
    </w:p>
    <w:p w14:paraId="302A3832" w14:textId="6150F827" w:rsidR="00D339A1" w:rsidRPr="00D339A1" w:rsidDel="00C33B5F" w:rsidRDefault="00D339A1" w:rsidP="000809C2">
      <w:pPr>
        <w:spacing w:line="240" w:lineRule="auto"/>
        <w:ind w:firstLine="0"/>
        <w:jc w:val="left"/>
        <w:rPr>
          <w:del w:id="957" w:author="Ryan Lemos" w:date="2019-08-26T09:00:00Z"/>
          <w:noProof/>
        </w:rPr>
      </w:pPr>
      <w:del w:id="958" w:author="Ryan Lemos" w:date="2019-08-26T09:00:00Z">
        <w:r w:rsidRPr="00596E44" w:rsidDel="00C33B5F">
          <w:rPr>
            <w:noProof/>
            <w:highlight w:val="yellow"/>
          </w:rPr>
          <w:delText xml:space="preserve">MORENO, E. D.; PEREIRA, F. D.; CHIARAMONTE, R. B. </w:delText>
        </w:r>
        <w:r w:rsidRPr="00596E44" w:rsidDel="00C33B5F">
          <w:rPr>
            <w:b/>
            <w:bCs/>
            <w:noProof/>
            <w:highlight w:val="yellow"/>
          </w:rPr>
          <w:delText>Criptografia em Hardware e Software</w:delText>
        </w:r>
        <w:r w:rsidRPr="00596E44" w:rsidDel="00C33B5F">
          <w:rPr>
            <w:noProof/>
            <w:highlight w:val="yellow"/>
          </w:rPr>
          <w:delText>. São Paulo: Novatec, 2005.</w:delText>
        </w:r>
      </w:del>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Del="00C33B5F" w:rsidRDefault="00D339A1" w:rsidP="000809C2">
      <w:pPr>
        <w:spacing w:line="240" w:lineRule="auto"/>
        <w:ind w:firstLine="0"/>
        <w:jc w:val="left"/>
        <w:rPr>
          <w:del w:id="959" w:author="Ryan Lemos" w:date="2019-08-26T09:00:00Z"/>
          <w:noProof/>
        </w:rPr>
      </w:pPr>
    </w:p>
    <w:p w14:paraId="25113C78" w14:textId="190E7EED" w:rsidR="00D339A1" w:rsidRPr="00D339A1" w:rsidDel="00C33B5F" w:rsidRDefault="00D339A1" w:rsidP="000809C2">
      <w:pPr>
        <w:spacing w:line="240" w:lineRule="auto"/>
        <w:ind w:firstLine="0"/>
        <w:jc w:val="left"/>
        <w:rPr>
          <w:del w:id="960" w:author="Ryan Lemos" w:date="2019-08-26T09:00:00Z"/>
          <w:noProof/>
        </w:rPr>
      </w:pPr>
      <w:del w:id="961" w:author="Ryan Lemos" w:date="2019-08-26T09:00:00Z">
        <w:r w:rsidRPr="00596E44" w:rsidDel="00C33B5F">
          <w:rPr>
            <w:noProof/>
            <w:highlight w:val="yellow"/>
          </w:rPr>
          <w:delText xml:space="preserve">PHP. </w:delText>
        </w:r>
        <w:r w:rsidRPr="00596E44" w:rsidDel="00C33B5F">
          <w:rPr>
            <w:b/>
            <w:noProof/>
            <w:highlight w:val="yellow"/>
          </w:rPr>
          <w:delText>Modelo de Armazenamento Criptografado.</w:delText>
        </w:r>
        <w:r w:rsidRPr="00596E44" w:rsidDel="00C33B5F">
          <w:rPr>
            <w:noProof/>
            <w:highlight w:val="yellow"/>
          </w:rPr>
          <w:delText xml:space="preserve"> 2018a. Disponível em: &lt;https://secure.php.net/manual/pt_BR/security.database.storage.php&gt;. Acesso em: 05 out. 2018.</w:delText>
        </w:r>
      </w:del>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lastRenderedPageBreak/>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962"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96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6" w:author="Ryan Lemos" w:date="2019-07-28T18:23:00Z" w:initials="RL">
    <w:p w14:paraId="1A90DA8B" w14:textId="38E31B32" w:rsidR="003A7E82" w:rsidRDefault="003A7E8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553BA" w14:textId="77777777" w:rsidR="008B6F03" w:rsidRDefault="008B6F03" w:rsidP="00C24B28">
      <w:pPr>
        <w:spacing w:line="240" w:lineRule="auto"/>
      </w:pPr>
      <w:r>
        <w:separator/>
      </w:r>
    </w:p>
  </w:endnote>
  <w:endnote w:type="continuationSeparator" w:id="0">
    <w:p w14:paraId="01D3C138" w14:textId="77777777" w:rsidR="008B6F03" w:rsidRDefault="008B6F03"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FE764" w14:textId="77777777" w:rsidR="008B6F03" w:rsidRDefault="008B6F03" w:rsidP="00C24B28">
      <w:pPr>
        <w:spacing w:line="240" w:lineRule="auto"/>
      </w:pPr>
      <w:r>
        <w:separator/>
      </w:r>
    </w:p>
  </w:footnote>
  <w:footnote w:type="continuationSeparator" w:id="0">
    <w:p w14:paraId="4B24B859" w14:textId="77777777" w:rsidR="008B6F03" w:rsidRDefault="008B6F03"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3A7E82" w:rsidRDefault="003A7E82">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3A7E82" w:rsidRDefault="003A7E82">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3A7E82" w:rsidRDefault="003A7E82">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3A7E82" w:rsidRDefault="003A7E82">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3A7E82" w:rsidRDefault="003A7E82">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3A7E82" w:rsidRDefault="003A7E82">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3A7E82" w:rsidRPr="00C1350C" w:rsidRDefault="003A7E82">
    <w:pPr>
      <w:pStyle w:val="Cabealho"/>
      <w:jc w:val="right"/>
      <w:rPr>
        <w:sz w:val="20"/>
        <w:szCs w:val="20"/>
      </w:rPr>
    </w:pPr>
  </w:p>
  <w:p w14:paraId="4574301F" w14:textId="77777777" w:rsidR="003A7E82" w:rsidRPr="00475C34" w:rsidRDefault="003A7E82"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3A7E82" w:rsidRPr="00C1350C" w:rsidRDefault="003A7E8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3A7E82" w:rsidRPr="00C1350C" w:rsidRDefault="003A7E8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3A7E82" w:rsidRPr="00C1350C" w:rsidRDefault="003A7E8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04A0"/>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15C0"/>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026"/>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362"/>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A7E82"/>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0C26"/>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B6F03"/>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410E"/>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header" Target="header7.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07" Type="http://schemas.openxmlformats.org/officeDocument/2006/relationships/image" Target="media/image92.png"/><Relationship Id="rId11" Type="http://schemas.openxmlformats.org/officeDocument/2006/relationships/header" Target="header4.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0.png"/><Relationship Id="rId43" Type="http://schemas.openxmlformats.org/officeDocument/2006/relationships/header" Target="header8.xml"/><Relationship Id="rId64" Type="http://schemas.openxmlformats.org/officeDocument/2006/relationships/image" Target="media/image49.png"/><Relationship Id="rId118" Type="http://schemas.openxmlformats.org/officeDocument/2006/relationships/image" Target="media/image102.png"/><Relationship Id="rId139" Type="http://schemas.openxmlformats.org/officeDocument/2006/relationships/image" Target="media/image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1.png"/><Relationship Id="rId155" Type="http://schemas.openxmlformats.org/officeDocument/2006/relationships/fontTable" Target="fontTable.xml"/><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6.png"/><Relationship Id="rId151" Type="http://schemas.openxmlformats.org/officeDocument/2006/relationships/image" Target="media/image132.png"/><Relationship Id="rId156" Type="http://schemas.microsoft.com/office/2011/relationships/people" Target="peop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94.jpe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99.jpeg"/><Relationship Id="rId131" Type="http://schemas.openxmlformats.org/officeDocument/2006/relationships/comments" Target="comments.xml"/><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microsoft.com/office/2011/relationships/commentsExtended" Target="commentsExtended.xml"/><Relationship Id="rId153" Type="http://schemas.openxmlformats.org/officeDocument/2006/relationships/image" Target="media/image13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microsoft.com/office/2007/relationships/hdphoto" Target="media/hdphoto1.wdp"/><Relationship Id="rId133" Type="http://schemas.microsoft.com/office/2016/09/relationships/commentsIds" Target="commentsIds.xml"/><Relationship Id="rId154" Type="http://schemas.openxmlformats.org/officeDocument/2006/relationships/image" Target="media/image135.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5.png"/><Relationship Id="rId27" Type="http://schemas.openxmlformats.org/officeDocument/2006/relationships/image" Target="media/image15.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7.jpeg"/><Relationship Id="rId134" Type="http://schemas.openxmlformats.org/officeDocument/2006/relationships/image" Target="media/image1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640F128-0FD5-4065-8641-C6B40EE57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5784</TotalTime>
  <Pages>104</Pages>
  <Words>21052</Words>
  <Characters>113683</Characters>
  <Application>Microsoft Office Word</Application>
  <DocSecurity>0</DocSecurity>
  <Lines>947</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134467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54</cp:revision>
  <cp:lastPrinted>2018-11-06T01:42:00Z</cp:lastPrinted>
  <dcterms:created xsi:type="dcterms:W3CDTF">2019-07-28T20:26:00Z</dcterms:created>
  <dcterms:modified xsi:type="dcterms:W3CDTF">2019-09-15T23:48:00Z</dcterms:modified>
</cp:coreProperties>
</file>