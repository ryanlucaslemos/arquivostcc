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11845493" w:rsidR="00B946A8" w:rsidRDefault="00B946A8" w:rsidP="009C5E46">
      <w:pPr>
        <w:spacing w:after="160"/>
        <w:ind w:firstLine="0"/>
        <w:rPr>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B70A30" w:rsidRDefault="00D77583" w:rsidP="00D77583">
      <w:pPr>
        <w:spacing w:after="160"/>
        <w:ind w:firstLine="0"/>
        <w:rPr>
          <w:rPrChange w:id="0" w:author="Ryan Lemos" w:date="2019-09-28T11:15:00Z">
            <w:rPr>
              <w:lang w:val="en-US"/>
            </w:rPr>
          </w:rPrChange>
        </w:rPr>
      </w:pPr>
      <w:r w:rsidRPr="00B70A30">
        <w:rPr>
          <w:rPrChange w:id="1" w:author="Ryan Lemos" w:date="2019-09-28T11:15:00Z">
            <w:rPr>
              <w:lang w:val="en-US"/>
            </w:rPr>
          </w:rPrChange>
        </w:rPr>
        <w:t>REST</w:t>
      </w:r>
      <w:r w:rsidRPr="00B70A30">
        <w:rPr>
          <w:rPrChange w:id="2" w:author="Ryan Lemos" w:date="2019-09-28T11:15:00Z">
            <w:rPr>
              <w:lang w:val="en-US"/>
            </w:rPr>
          </w:rPrChange>
        </w:rPr>
        <w:tab/>
      </w:r>
      <w:r w:rsidRPr="00B70A30">
        <w:rPr>
          <w:rPrChange w:id="3" w:author="Ryan Lemos" w:date="2019-09-28T11:15:00Z">
            <w:rPr>
              <w:lang w:val="en-US"/>
            </w:rPr>
          </w:rPrChange>
        </w:rPr>
        <w:tab/>
      </w:r>
      <w:proofErr w:type="spellStart"/>
      <w:r w:rsidRPr="00B70A30">
        <w:rPr>
          <w:i/>
          <w:iCs/>
          <w:rPrChange w:id="4" w:author="Ryan Lemos" w:date="2019-09-28T11:15:00Z">
            <w:rPr>
              <w:i/>
              <w:iCs/>
              <w:lang w:val="en-US"/>
            </w:rPr>
          </w:rPrChange>
        </w:rPr>
        <w:t>Representational</w:t>
      </w:r>
      <w:proofErr w:type="spellEnd"/>
      <w:r w:rsidRPr="00B70A30">
        <w:rPr>
          <w:i/>
          <w:iCs/>
          <w:rPrChange w:id="5" w:author="Ryan Lemos" w:date="2019-09-28T11:15:00Z">
            <w:rPr>
              <w:i/>
              <w:iCs/>
              <w:lang w:val="en-US"/>
            </w:rPr>
          </w:rPrChange>
        </w:rPr>
        <w:t xml:space="preserve"> </w:t>
      </w:r>
      <w:proofErr w:type="spellStart"/>
      <w:r w:rsidRPr="00B70A30">
        <w:rPr>
          <w:i/>
          <w:iCs/>
          <w:rPrChange w:id="6" w:author="Ryan Lemos" w:date="2019-09-28T11:15:00Z">
            <w:rPr>
              <w:i/>
              <w:iCs/>
              <w:lang w:val="en-US"/>
            </w:rPr>
          </w:rPrChange>
        </w:rPr>
        <w:t>State</w:t>
      </w:r>
      <w:proofErr w:type="spellEnd"/>
      <w:r w:rsidRPr="00B70A30">
        <w:rPr>
          <w:i/>
          <w:iCs/>
          <w:rPrChange w:id="7" w:author="Ryan Lemos" w:date="2019-09-28T11:15:00Z">
            <w:rPr>
              <w:i/>
              <w:iCs/>
              <w:lang w:val="en-US"/>
            </w:rPr>
          </w:rPrChange>
        </w:rPr>
        <w:t xml:space="preserve"> </w:t>
      </w:r>
      <w:proofErr w:type="spellStart"/>
      <w:r w:rsidRPr="00B70A30">
        <w:rPr>
          <w:i/>
          <w:iCs/>
          <w:rPrChange w:id="8" w:author="Ryan Lemos" w:date="2019-09-28T11:15:00Z">
            <w:rPr>
              <w:i/>
              <w:iCs/>
              <w:lang w:val="en-US"/>
            </w:rPr>
          </w:rPrChange>
        </w:rPr>
        <w:t>Transfer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lastRenderedPageBreak/>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0B44E9DF" w14:textId="75E31DD4" w:rsidR="00A1166E" w:rsidRDefault="003C5BA6">
      <w:pPr>
        <w:pStyle w:val="Sumrio1"/>
        <w:tabs>
          <w:tab w:val="left" w:pos="1200"/>
          <w:tab w:val="right" w:leader="dot" w:pos="9061"/>
        </w:tabs>
        <w:rPr>
          <w:ins w:id="9" w:author="Ryan Lemos" w:date="2019-09-29T18:50: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0" w:author="Ryan Lemos" w:date="2019-09-29T18:50:00Z">
        <w:r w:rsidR="00A1166E">
          <w:rPr>
            <w:noProof/>
          </w:rPr>
          <w:t>1</w:t>
        </w:r>
        <w:r w:rsidR="00A1166E">
          <w:rPr>
            <w:rFonts w:asciiTheme="minorHAnsi" w:eastAsiaTheme="minorEastAsia" w:hAnsiTheme="minorHAnsi" w:cstheme="minorBidi"/>
            <w:b w:val="0"/>
            <w:bCs w:val="0"/>
            <w:caps w:val="0"/>
            <w:noProof/>
            <w:sz w:val="22"/>
            <w:szCs w:val="22"/>
            <w:lang w:eastAsia="pt-BR"/>
          </w:rPr>
          <w:tab/>
        </w:r>
        <w:r w:rsidR="00A1166E">
          <w:rPr>
            <w:noProof/>
          </w:rPr>
          <w:t>INTRODUÇÃO</w:t>
        </w:r>
        <w:r w:rsidR="00A1166E">
          <w:rPr>
            <w:noProof/>
          </w:rPr>
          <w:tab/>
        </w:r>
        <w:r w:rsidR="00A1166E">
          <w:rPr>
            <w:noProof/>
          </w:rPr>
          <w:fldChar w:fldCharType="begin"/>
        </w:r>
        <w:r w:rsidR="00A1166E">
          <w:rPr>
            <w:noProof/>
          </w:rPr>
          <w:instrText xml:space="preserve"> PAGEREF _Toc20675420 \h </w:instrText>
        </w:r>
        <w:r w:rsidR="00A1166E">
          <w:rPr>
            <w:noProof/>
          </w:rPr>
        </w:r>
      </w:ins>
      <w:r w:rsidR="00A1166E">
        <w:rPr>
          <w:noProof/>
        </w:rPr>
        <w:fldChar w:fldCharType="separate"/>
      </w:r>
      <w:ins w:id="11" w:author="Ryan Lemos" w:date="2019-09-29T18:50:00Z">
        <w:r w:rsidR="00A1166E">
          <w:rPr>
            <w:noProof/>
          </w:rPr>
          <w:t>13</w:t>
        </w:r>
        <w:r w:rsidR="00A1166E">
          <w:rPr>
            <w:noProof/>
          </w:rPr>
          <w:fldChar w:fldCharType="end"/>
        </w:r>
      </w:ins>
    </w:p>
    <w:p w14:paraId="6DCCD0C9" w14:textId="5E3968DF" w:rsidR="00A1166E" w:rsidRDefault="00A1166E">
      <w:pPr>
        <w:pStyle w:val="Sumrio1"/>
        <w:tabs>
          <w:tab w:val="left" w:pos="1200"/>
          <w:tab w:val="right" w:leader="dot" w:pos="9061"/>
        </w:tabs>
        <w:rPr>
          <w:ins w:id="12" w:author="Ryan Lemos" w:date="2019-09-29T18:50:00Z"/>
          <w:rFonts w:asciiTheme="minorHAnsi" w:eastAsiaTheme="minorEastAsia" w:hAnsiTheme="minorHAnsi" w:cstheme="minorBidi"/>
          <w:b w:val="0"/>
          <w:bCs w:val="0"/>
          <w:caps w:val="0"/>
          <w:noProof/>
          <w:sz w:val="22"/>
          <w:szCs w:val="22"/>
          <w:lang w:eastAsia="pt-BR"/>
        </w:rPr>
      </w:pPr>
      <w:ins w:id="13" w:author="Ryan Lemos" w:date="2019-09-29T18:50: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_Toc20675421 \h </w:instrText>
        </w:r>
        <w:r>
          <w:rPr>
            <w:noProof/>
          </w:rPr>
        </w:r>
      </w:ins>
      <w:r>
        <w:rPr>
          <w:noProof/>
        </w:rPr>
        <w:fldChar w:fldCharType="separate"/>
      </w:r>
      <w:ins w:id="14" w:author="Ryan Lemos" w:date="2019-09-29T18:50:00Z">
        <w:r>
          <w:rPr>
            <w:noProof/>
          </w:rPr>
          <w:t>15</w:t>
        </w:r>
        <w:r>
          <w:rPr>
            <w:noProof/>
          </w:rPr>
          <w:fldChar w:fldCharType="end"/>
        </w:r>
      </w:ins>
    </w:p>
    <w:p w14:paraId="6572A8A0" w14:textId="4105DBCC" w:rsidR="00A1166E" w:rsidRDefault="00A1166E">
      <w:pPr>
        <w:pStyle w:val="Sumrio2"/>
        <w:tabs>
          <w:tab w:val="left" w:pos="1200"/>
          <w:tab w:val="right" w:leader="dot" w:pos="9061"/>
        </w:tabs>
        <w:rPr>
          <w:ins w:id="15" w:author="Ryan Lemos" w:date="2019-09-29T18:50:00Z"/>
          <w:rFonts w:asciiTheme="minorHAnsi" w:eastAsiaTheme="minorEastAsia" w:hAnsiTheme="minorHAnsi" w:cstheme="minorBidi"/>
          <w:caps w:val="0"/>
          <w:noProof/>
          <w:sz w:val="22"/>
          <w:szCs w:val="22"/>
          <w:lang w:eastAsia="pt-BR"/>
        </w:rPr>
      </w:pPr>
      <w:ins w:id="16" w:author="Ryan Lemos" w:date="2019-09-29T18:50: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_Toc20675422 \h </w:instrText>
        </w:r>
        <w:r>
          <w:rPr>
            <w:noProof/>
          </w:rPr>
        </w:r>
      </w:ins>
      <w:r>
        <w:rPr>
          <w:noProof/>
        </w:rPr>
        <w:fldChar w:fldCharType="separate"/>
      </w:r>
      <w:ins w:id="17" w:author="Ryan Lemos" w:date="2019-09-29T18:50:00Z">
        <w:r>
          <w:rPr>
            <w:noProof/>
          </w:rPr>
          <w:t>15</w:t>
        </w:r>
        <w:r>
          <w:rPr>
            <w:noProof/>
          </w:rPr>
          <w:fldChar w:fldCharType="end"/>
        </w:r>
      </w:ins>
    </w:p>
    <w:p w14:paraId="7ABBFAD5" w14:textId="67E7AC5E" w:rsidR="00A1166E" w:rsidRDefault="00A1166E">
      <w:pPr>
        <w:pStyle w:val="Sumrio3"/>
        <w:rPr>
          <w:ins w:id="18" w:author="Ryan Lemos" w:date="2019-09-29T18:50:00Z"/>
          <w:rFonts w:asciiTheme="minorHAnsi" w:eastAsiaTheme="minorEastAsia" w:hAnsiTheme="minorHAnsi" w:cstheme="minorBidi"/>
          <w:b w:val="0"/>
          <w:iCs w:val="0"/>
          <w:noProof/>
          <w:sz w:val="22"/>
          <w:szCs w:val="22"/>
          <w:lang w:eastAsia="pt-BR"/>
        </w:rPr>
      </w:pPr>
      <w:ins w:id="19" w:author="Ryan Lemos" w:date="2019-09-29T18:50: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_Toc20675423 \h </w:instrText>
        </w:r>
        <w:r>
          <w:rPr>
            <w:noProof/>
          </w:rPr>
        </w:r>
      </w:ins>
      <w:r>
        <w:rPr>
          <w:noProof/>
        </w:rPr>
        <w:fldChar w:fldCharType="separate"/>
      </w:r>
      <w:ins w:id="20" w:author="Ryan Lemos" w:date="2019-09-29T18:50:00Z">
        <w:r>
          <w:rPr>
            <w:noProof/>
          </w:rPr>
          <w:t>15</w:t>
        </w:r>
        <w:r>
          <w:rPr>
            <w:noProof/>
          </w:rPr>
          <w:fldChar w:fldCharType="end"/>
        </w:r>
      </w:ins>
    </w:p>
    <w:p w14:paraId="1892AF1F" w14:textId="4CE53901" w:rsidR="00A1166E" w:rsidRDefault="00A1166E">
      <w:pPr>
        <w:pStyle w:val="Sumrio2"/>
        <w:tabs>
          <w:tab w:val="left" w:pos="1200"/>
          <w:tab w:val="right" w:leader="dot" w:pos="9061"/>
        </w:tabs>
        <w:rPr>
          <w:ins w:id="21" w:author="Ryan Lemos" w:date="2019-09-29T18:50:00Z"/>
          <w:rFonts w:asciiTheme="minorHAnsi" w:eastAsiaTheme="minorEastAsia" w:hAnsiTheme="minorHAnsi" w:cstheme="minorBidi"/>
          <w:caps w:val="0"/>
          <w:noProof/>
          <w:sz w:val="22"/>
          <w:szCs w:val="22"/>
          <w:lang w:eastAsia="pt-BR"/>
        </w:rPr>
      </w:pPr>
      <w:ins w:id="22" w:author="Ryan Lemos" w:date="2019-09-29T18:50: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_Toc20675424 \h </w:instrText>
        </w:r>
        <w:r>
          <w:rPr>
            <w:noProof/>
          </w:rPr>
        </w:r>
      </w:ins>
      <w:r>
        <w:rPr>
          <w:noProof/>
        </w:rPr>
        <w:fldChar w:fldCharType="separate"/>
      </w:r>
      <w:ins w:id="23" w:author="Ryan Lemos" w:date="2019-09-29T18:50:00Z">
        <w:r>
          <w:rPr>
            <w:noProof/>
          </w:rPr>
          <w:t>18</w:t>
        </w:r>
        <w:r>
          <w:rPr>
            <w:noProof/>
          </w:rPr>
          <w:fldChar w:fldCharType="end"/>
        </w:r>
      </w:ins>
    </w:p>
    <w:p w14:paraId="4E5507E9" w14:textId="6CB2E2E4" w:rsidR="00A1166E" w:rsidRDefault="00A1166E">
      <w:pPr>
        <w:pStyle w:val="Sumrio3"/>
        <w:rPr>
          <w:ins w:id="24" w:author="Ryan Lemos" w:date="2019-09-29T18:50:00Z"/>
          <w:rFonts w:asciiTheme="minorHAnsi" w:eastAsiaTheme="minorEastAsia" w:hAnsiTheme="minorHAnsi" w:cstheme="minorBidi"/>
          <w:b w:val="0"/>
          <w:iCs w:val="0"/>
          <w:noProof/>
          <w:sz w:val="22"/>
          <w:szCs w:val="22"/>
          <w:lang w:eastAsia="pt-BR"/>
        </w:rPr>
      </w:pPr>
      <w:ins w:id="25" w:author="Ryan Lemos" w:date="2019-09-29T18:50: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_Toc20675425 \h </w:instrText>
        </w:r>
        <w:r>
          <w:rPr>
            <w:noProof/>
          </w:rPr>
        </w:r>
      </w:ins>
      <w:r>
        <w:rPr>
          <w:noProof/>
        </w:rPr>
        <w:fldChar w:fldCharType="separate"/>
      </w:r>
      <w:ins w:id="26" w:author="Ryan Lemos" w:date="2019-09-29T18:50:00Z">
        <w:r>
          <w:rPr>
            <w:noProof/>
          </w:rPr>
          <w:t>19</w:t>
        </w:r>
        <w:r>
          <w:rPr>
            <w:noProof/>
          </w:rPr>
          <w:fldChar w:fldCharType="end"/>
        </w:r>
      </w:ins>
    </w:p>
    <w:p w14:paraId="2F1D52B5" w14:textId="36CB083F" w:rsidR="00A1166E" w:rsidRDefault="00A1166E">
      <w:pPr>
        <w:pStyle w:val="Sumrio3"/>
        <w:rPr>
          <w:ins w:id="27" w:author="Ryan Lemos" w:date="2019-09-29T18:50:00Z"/>
          <w:rFonts w:asciiTheme="minorHAnsi" w:eastAsiaTheme="minorEastAsia" w:hAnsiTheme="minorHAnsi" w:cstheme="minorBidi"/>
          <w:b w:val="0"/>
          <w:iCs w:val="0"/>
          <w:noProof/>
          <w:sz w:val="22"/>
          <w:szCs w:val="22"/>
          <w:lang w:eastAsia="pt-BR"/>
        </w:rPr>
      </w:pPr>
      <w:ins w:id="28" w:author="Ryan Lemos" w:date="2019-09-29T18:50: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_Toc20675426 \h </w:instrText>
        </w:r>
        <w:r>
          <w:rPr>
            <w:noProof/>
          </w:rPr>
        </w:r>
      </w:ins>
      <w:r>
        <w:rPr>
          <w:noProof/>
        </w:rPr>
        <w:fldChar w:fldCharType="separate"/>
      </w:r>
      <w:ins w:id="29" w:author="Ryan Lemos" w:date="2019-09-29T18:50:00Z">
        <w:r>
          <w:rPr>
            <w:noProof/>
          </w:rPr>
          <w:t>19</w:t>
        </w:r>
        <w:r>
          <w:rPr>
            <w:noProof/>
          </w:rPr>
          <w:fldChar w:fldCharType="end"/>
        </w:r>
      </w:ins>
    </w:p>
    <w:p w14:paraId="12FAB429" w14:textId="2CC02467" w:rsidR="00A1166E" w:rsidRDefault="00A1166E">
      <w:pPr>
        <w:pStyle w:val="Sumrio3"/>
        <w:rPr>
          <w:ins w:id="30" w:author="Ryan Lemos" w:date="2019-09-29T18:50:00Z"/>
          <w:rFonts w:asciiTheme="minorHAnsi" w:eastAsiaTheme="minorEastAsia" w:hAnsiTheme="minorHAnsi" w:cstheme="minorBidi"/>
          <w:b w:val="0"/>
          <w:iCs w:val="0"/>
          <w:noProof/>
          <w:sz w:val="22"/>
          <w:szCs w:val="22"/>
          <w:lang w:eastAsia="pt-BR"/>
        </w:rPr>
      </w:pPr>
      <w:ins w:id="31" w:author="Ryan Lemos" w:date="2019-09-29T18:50: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_Toc20675427 \h </w:instrText>
        </w:r>
        <w:r>
          <w:rPr>
            <w:noProof/>
          </w:rPr>
        </w:r>
      </w:ins>
      <w:r>
        <w:rPr>
          <w:noProof/>
        </w:rPr>
        <w:fldChar w:fldCharType="separate"/>
      </w:r>
      <w:ins w:id="32" w:author="Ryan Lemos" w:date="2019-09-29T18:50:00Z">
        <w:r>
          <w:rPr>
            <w:noProof/>
          </w:rPr>
          <w:t>20</w:t>
        </w:r>
        <w:r>
          <w:rPr>
            <w:noProof/>
          </w:rPr>
          <w:fldChar w:fldCharType="end"/>
        </w:r>
      </w:ins>
    </w:p>
    <w:p w14:paraId="36DE4A88" w14:textId="13A2EF71" w:rsidR="00A1166E" w:rsidRDefault="00A1166E">
      <w:pPr>
        <w:pStyle w:val="Sumrio4"/>
        <w:tabs>
          <w:tab w:val="left" w:pos="1200"/>
          <w:tab w:val="right" w:leader="dot" w:pos="9061"/>
        </w:tabs>
        <w:rPr>
          <w:ins w:id="33" w:author="Ryan Lemos" w:date="2019-09-29T18:50:00Z"/>
          <w:rFonts w:asciiTheme="minorHAnsi" w:eastAsiaTheme="minorEastAsia" w:hAnsiTheme="minorHAnsi" w:cstheme="minorBidi"/>
          <w:noProof/>
          <w:sz w:val="22"/>
          <w:szCs w:val="22"/>
          <w:lang w:eastAsia="pt-BR"/>
        </w:rPr>
      </w:pPr>
      <w:ins w:id="34" w:author="Ryan Lemos" w:date="2019-09-29T18:50: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895EC8">
          <w:rPr>
            <w:i/>
            <w:noProof/>
          </w:rPr>
          <w:t>Business Process Model and Notation</w:t>
        </w:r>
        <w:r>
          <w:rPr>
            <w:noProof/>
          </w:rPr>
          <w:t xml:space="preserve"> (BPMN)</w:t>
        </w:r>
        <w:r>
          <w:rPr>
            <w:noProof/>
          </w:rPr>
          <w:tab/>
        </w:r>
        <w:r>
          <w:rPr>
            <w:noProof/>
          </w:rPr>
          <w:fldChar w:fldCharType="begin"/>
        </w:r>
        <w:r>
          <w:rPr>
            <w:noProof/>
          </w:rPr>
          <w:instrText xml:space="preserve"> PAGEREF _Toc20675428 \h </w:instrText>
        </w:r>
        <w:r>
          <w:rPr>
            <w:noProof/>
          </w:rPr>
        </w:r>
      </w:ins>
      <w:r>
        <w:rPr>
          <w:noProof/>
        </w:rPr>
        <w:fldChar w:fldCharType="separate"/>
      </w:r>
      <w:ins w:id="35" w:author="Ryan Lemos" w:date="2019-09-29T18:50:00Z">
        <w:r>
          <w:rPr>
            <w:noProof/>
          </w:rPr>
          <w:t>22</w:t>
        </w:r>
        <w:r>
          <w:rPr>
            <w:noProof/>
          </w:rPr>
          <w:fldChar w:fldCharType="end"/>
        </w:r>
      </w:ins>
    </w:p>
    <w:p w14:paraId="08DE21BF" w14:textId="2DF88A79" w:rsidR="00A1166E" w:rsidRDefault="00A1166E">
      <w:pPr>
        <w:pStyle w:val="Sumrio4"/>
        <w:tabs>
          <w:tab w:val="left" w:pos="1200"/>
          <w:tab w:val="right" w:leader="dot" w:pos="9061"/>
        </w:tabs>
        <w:rPr>
          <w:ins w:id="36" w:author="Ryan Lemos" w:date="2019-09-29T18:50:00Z"/>
          <w:rFonts w:asciiTheme="minorHAnsi" w:eastAsiaTheme="minorEastAsia" w:hAnsiTheme="minorHAnsi" w:cstheme="minorBidi"/>
          <w:noProof/>
          <w:sz w:val="22"/>
          <w:szCs w:val="22"/>
          <w:lang w:eastAsia="pt-BR"/>
        </w:rPr>
      </w:pPr>
      <w:ins w:id="37" w:author="Ryan Lemos" w:date="2019-09-29T18:50: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_Toc20675429 \h </w:instrText>
        </w:r>
        <w:r>
          <w:rPr>
            <w:noProof/>
          </w:rPr>
        </w:r>
      </w:ins>
      <w:r>
        <w:rPr>
          <w:noProof/>
        </w:rPr>
        <w:fldChar w:fldCharType="separate"/>
      </w:r>
      <w:ins w:id="38" w:author="Ryan Lemos" w:date="2019-09-29T18:50:00Z">
        <w:r>
          <w:rPr>
            <w:noProof/>
          </w:rPr>
          <w:t>25</w:t>
        </w:r>
        <w:r>
          <w:rPr>
            <w:noProof/>
          </w:rPr>
          <w:fldChar w:fldCharType="end"/>
        </w:r>
      </w:ins>
    </w:p>
    <w:p w14:paraId="4CC143CC" w14:textId="5DED1AF3" w:rsidR="00A1166E" w:rsidRDefault="00A1166E">
      <w:pPr>
        <w:pStyle w:val="Sumrio4"/>
        <w:tabs>
          <w:tab w:val="left" w:pos="1200"/>
          <w:tab w:val="right" w:leader="dot" w:pos="9061"/>
        </w:tabs>
        <w:rPr>
          <w:ins w:id="39" w:author="Ryan Lemos" w:date="2019-09-29T18:50:00Z"/>
          <w:rFonts w:asciiTheme="minorHAnsi" w:eastAsiaTheme="minorEastAsia" w:hAnsiTheme="minorHAnsi" w:cstheme="minorBidi"/>
          <w:noProof/>
          <w:sz w:val="22"/>
          <w:szCs w:val="22"/>
          <w:lang w:eastAsia="pt-BR"/>
        </w:rPr>
      </w:pPr>
      <w:ins w:id="40" w:author="Ryan Lemos" w:date="2019-09-29T18:50:00Z">
        <w:r>
          <w:rPr>
            <w:noProof/>
          </w:rPr>
          <w:t>2.2.3.3</w:t>
        </w:r>
        <w:r>
          <w:rPr>
            <w:rFonts w:asciiTheme="minorHAnsi" w:eastAsiaTheme="minorEastAsia" w:hAnsiTheme="minorHAnsi" w:cstheme="minorBidi"/>
            <w:noProof/>
            <w:sz w:val="22"/>
            <w:szCs w:val="22"/>
            <w:lang w:eastAsia="pt-BR"/>
          </w:rPr>
          <w:tab/>
        </w:r>
        <w:r w:rsidRPr="00895EC8">
          <w:rPr>
            <w:i/>
            <w:noProof/>
          </w:rPr>
          <w:t>Extreme Programming</w:t>
        </w:r>
        <w:r>
          <w:rPr>
            <w:noProof/>
          </w:rPr>
          <w:t xml:space="preserve"> (XP)</w:t>
        </w:r>
        <w:r>
          <w:rPr>
            <w:noProof/>
          </w:rPr>
          <w:tab/>
        </w:r>
        <w:r>
          <w:rPr>
            <w:noProof/>
          </w:rPr>
          <w:fldChar w:fldCharType="begin"/>
        </w:r>
        <w:r>
          <w:rPr>
            <w:noProof/>
          </w:rPr>
          <w:instrText xml:space="preserve"> PAGEREF _Toc20675430 \h </w:instrText>
        </w:r>
        <w:r>
          <w:rPr>
            <w:noProof/>
          </w:rPr>
        </w:r>
      </w:ins>
      <w:r>
        <w:rPr>
          <w:noProof/>
        </w:rPr>
        <w:fldChar w:fldCharType="separate"/>
      </w:r>
      <w:ins w:id="41" w:author="Ryan Lemos" w:date="2019-09-29T18:50:00Z">
        <w:r>
          <w:rPr>
            <w:noProof/>
          </w:rPr>
          <w:t>26</w:t>
        </w:r>
        <w:r>
          <w:rPr>
            <w:noProof/>
          </w:rPr>
          <w:fldChar w:fldCharType="end"/>
        </w:r>
      </w:ins>
    </w:p>
    <w:p w14:paraId="2D52D7C8" w14:textId="76A43C26" w:rsidR="00A1166E" w:rsidRDefault="00A1166E">
      <w:pPr>
        <w:pStyle w:val="Sumrio3"/>
        <w:rPr>
          <w:ins w:id="42" w:author="Ryan Lemos" w:date="2019-09-29T18:50:00Z"/>
          <w:rFonts w:asciiTheme="minorHAnsi" w:eastAsiaTheme="minorEastAsia" w:hAnsiTheme="minorHAnsi" w:cstheme="minorBidi"/>
          <w:b w:val="0"/>
          <w:iCs w:val="0"/>
          <w:noProof/>
          <w:sz w:val="22"/>
          <w:szCs w:val="22"/>
          <w:lang w:eastAsia="pt-BR"/>
        </w:rPr>
      </w:pPr>
      <w:ins w:id="43" w:author="Ryan Lemos" w:date="2019-09-29T18:50: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_Toc20675431 \h </w:instrText>
        </w:r>
        <w:r>
          <w:rPr>
            <w:noProof/>
          </w:rPr>
        </w:r>
      </w:ins>
      <w:r>
        <w:rPr>
          <w:noProof/>
        </w:rPr>
        <w:fldChar w:fldCharType="separate"/>
      </w:r>
      <w:ins w:id="44" w:author="Ryan Lemos" w:date="2019-09-29T18:50:00Z">
        <w:r>
          <w:rPr>
            <w:noProof/>
          </w:rPr>
          <w:t>29</w:t>
        </w:r>
        <w:r>
          <w:rPr>
            <w:noProof/>
          </w:rPr>
          <w:fldChar w:fldCharType="end"/>
        </w:r>
      </w:ins>
    </w:p>
    <w:p w14:paraId="5E2CD1FF" w14:textId="06461208" w:rsidR="00A1166E" w:rsidRDefault="00A1166E">
      <w:pPr>
        <w:pStyle w:val="Sumrio4"/>
        <w:tabs>
          <w:tab w:val="left" w:pos="1200"/>
          <w:tab w:val="right" w:leader="dot" w:pos="9061"/>
        </w:tabs>
        <w:rPr>
          <w:ins w:id="45" w:author="Ryan Lemos" w:date="2019-09-29T18:50:00Z"/>
          <w:rFonts w:asciiTheme="minorHAnsi" w:eastAsiaTheme="minorEastAsia" w:hAnsiTheme="minorHAnsi" w:cstheme="minorBidi"/>
          <w:noProof/>
          <w:sz w:val="22"/>
          <w:szCs w:val="22"/>
          <w:lang w:eastAsia="pt-BR"/>
        </w:rPr>
      </w:pPr>
      <w:ins w:id="46" w:author="Ryan Lemos" w:date="2019-09-29T18:50:00Z">
        <w:r>
          <w:rPr>
            <w:noProof/>
          </w:rPr>
          <w:t>2.2.4.1</w:t>
        </w:r>
        <w:r>
          <w:rPr>
            <w:rFonts w:asciiTheme="minorHAnsi" w:eastAsiaTheme="minorEastAsia" w:hAnsiTheme="minorHAnsi" w:cstheme="minorBidi"/>
            <w:noProof/>
            <w:sz w:val="22"/>
            <w:szCs w:val="22"/>
            <w:lang w:eastAsia="pt-BR"/>
          </w:rPr>
          <w:tab/>
        </w:r>
        <w:r>
          <w:rPr>
            <w:noProof/>
          </w:rPr>
          <w:t>Navegadores Web</w:t>
        </w:r>
        <w:r>
          <w:rPr>
            <w:noProof/>
          </w:rPr>
          <w:tab/>
        </w:r>
        <w:r>
          <w:rPr>
            <w:noProof/>
          </w:rPr>
          <w:fldChar w:fldCharType="begin"/>
        </w:r>
        <w:r>
          <w:rPr>
            <w:noProof/>
          </w:rPr>
          <w:instrText xml:space="preserve"> PAGEREF _Toc20675432 \h </w:instrText>
        </w:r>
        <w:r>
          <w:rPr>
            <w:noProof/>
          </w:rPr>
        </w:r>
      </w:ins>
      <w:r>
        <w:rPr>
          <w:noProof/>
        </w:rPr>
        <w:fldChar w:fldCharType="separate"/>
      </w:r>
      <w:ins w:id="47" w:author="Ryan Lemos" w:date="2019-09-29T18:50:00Z">
        <w:r>
          <w:rPr>
            <w:noProof/>
          </w:rPr>
          <w:t>29</w:t>
        </w:r>
        <w:r>
          <w:rPr>
            <w:noProof/>
          </w:rPr>
          <w:fldChar w:fldCharType="end"/>
        </w:r>
      </w:ins>
    </w:p>
    <w:p w14:paraId="78810245" w14:textId="594807E2" w:rsidR="00A1166E" w:rsidRPr="00A1166E" w:rsidRDefault="00A1166E">
      <w:pPr>
        <w:pStyle w:val="Sumrio4"/>
        <w:tabs>
          <w:tab w:val="left" w:pos="1200"/>
          <w:tab w:val="right" w:leader="dot" w:pos="9061"/>
        </w:tabs>
        <w:rPr>
          <w:ins w:id="48" w:author="Ryan Lemos" w:date="2019-09-29T18:50:00Z"/>
          <w:rFonts w:asciiTheme="minorHAnsi" w:eastAsiaTheme="minorEastAsia" w:hAnsiTheme="minorHAnsi" w:cstheme="minorBidi"/>
          <w:noProof/>
          <w:sz w:val="22"/>
          <w:szCs w:val="22"/>
          <w:lang w:val="en-US" w:eastAsia="pt-BR"/>
          <w:rPrChange w:id="49" w:author="Ryan Lemos" w:date="2019-09-29T18:50:00Z">
            <w:rPr>
              <w:ins w:id="50" w:author="Ryan Lemos" w:date="2019-09-29T18:50:00Z"/>
              <w:rFonts w:asciiTheme="minorHAnsi" w:eastAsiaTheme="minorEastAsia" w:hAnsiTheme="minorHAnsi" w:cstheme="minorBidi"/>
              <w:noProof/>
              <w:sz w:val="22"/>
              <w:szCs w:val="22"/>
              <w:lang w:eastAsia="pt-BR"/>
            </w:rPr>
          </w:rPrChange>
        </w:rPr>
      </w:pPr>
      <w:ins w:id="51" w:author="Ryan Lemos" w:date="2019-09-29T18:50:00Z">
        <w:r w:rsidRPr="00A1166E">
          <w:rPr>
            <w:noProof/>
            <w:lang w:val="en-US"/>
            <w:rPrChange w:id="52" w:author="Ryan Lemos" w:date="2019-09-29T18:50:00Z">
              <w:rPr>
                <w:noProof/>
              </w:rPr>
            </w:rPrChange>
          </w:rPr>
          <w:t>2.2.4.2</w:t>
        </w:r>
        <w:r w:rsidRPr="00A1166E">
          <w:rPr>
            <w:rFonts w:asciiTheme="minorHAnsi" w:eastAsiaTheme="minorEastAsia" w:hAnsiTheme="minorHAnsi" w:cstheme="minorBidi"/>
            <w:noProof/>
            <w:sz w:val="22"/>
            <w:szCs w:val="22"/>
            <w:lang w:val="en-US" w:eastAsia="pt-BR"/>
            <w:rPrChange w:id="53" w:author="Ryan Lemos" w:date="2019-09-29T18:50:00Z">
              <w:rPr>
                <w:rFonts w:asciiTheme="minorHAnsi" w:eastAsiaTheme="minorEastAsia" w:hAnsiTheme="minorHAnsi" w:cstheme="minorBidi"/>
                <w:noProof/>
                <w:sz w:val="22"/>
                <w:szCs w:val="22"/>
                <w:lang w:eastAsia="pt-BR"/>
              </w:rPr>
            </w:rPrChange>
          </w:rPr>
          <w:tab/>
        </w:r>
        <w:r w:rsidRPr="00A1166E">
          <w:rPr>
            <w:noProof/>
            <w:lang w:val="en-US"/>
            <w:rPrChange w:id="54" w:author="Ryan Lemos" w:date="2019-09-29T18:50:00Z">
              <w:rPr>
                <w:noProof/>
              </w:rPr>
            </w:rPrChange>
          </w:rPr>
          <w:t>Visual Studio Code (VSCODE)</w:t>
        </w:r>
        <w:r w:rsidRPr="00A1166E">
          <w:rPr>
            <w:noProof/>
            <w:lang w:val="en-US"/>
            <w:rPrChange w:id="55" w:author="Ryan Lemos" w:date="2019-09-29T18:50:00Z">
              <w:rPr>
                <w:noProof/>
              </w:rPr>
            </w:rPrChange>
          </w:rPr>
          <w:tab/>
        </w:r>
        <w:r>
          <w:rPr>
            <w:noProof/>
          </w:rPr>
          <w:fldChar w:fldCharType="begin"/>
        </w:r>
        <w:r w:rsidRPr="00A1166E">
          <w:rPr>
            <w:noProof/>
            <w:lang w:val="en-US"/>
            <w:rPrChange w:id="56" w:author="Ryan Lemos" w:date="2019-09-29T18:50:00Z">
              <w:rPr>
                <w:noProof/>
              </w:rPr>
            </w:rPrChange>
          </w:rPr>
          <w:instrText xml:space="preserve"> PAGEREF _Toc20675433 \h </w:instrText>
        </w:r>
        <w:r>
          <w:rPr>
            <w:noProof/>
          </w:rPr>
        </w:r>
      </w:ins>
      <w:r>
        <w:rPr>
          <w:noProof/>
        </w:rPr>
        <w:fldChar w:fldCharType="separate"/>
      </w:r>
      <w:ins w:id="57" w:author="Ryan Lemos" w:date="2019-09-29T18:50:00Z">
        <w:r w:rsidRPr="00A1166E">
          <w:rPr>
            <w:noProof/>
            <w:lang w:val="en-US"/>
            <w:rPrChange w:id="58" w:author="Ryan Lemos" w:date="2019-09-29T18:50:00Z">
              <w:rPr>
                <w:noProof/>
              </w:rPr>
            </w:rPrChange>
          </w:rPr>
          <w:t>29</w:t>
        </w:r>
        <w:r>
          <w:rPr>
            <w:noProof/>
          </w:rPr>
          <w:fldChar w:fldCharType="end"/>
        </w:r>
      </w:ins>
    </w:p>
    <w:p w14:paraId="0840FAB8" w14:textId="2ADF605D" w:rsidR="00A1166E" w:rsidRPr="00A1166E" w:rsidRDefault="00A1166E">
      <w:pPr>
        <w:pStyle w:val="Sumrio4"/>
        <w:tabs>
          <w:tab w:val="left" w:pos="1200"/>
          <w:tab w:val="right" w:leader="dot" w:pos="9061"/>
        </w:tabs>
        <w:rPr>
          <w:ins w:id="59" w:author="Ryan Lemos" w:date="2019-09-29T18:50:00Z"/>
          <w:rFonts w:asciiTheme="minorHAnsi" w:eastAsiaTheme="minorEastAsia" w:hAnsiTheme="minorHAnsi" w:cstheme="minorBidi"/>
          <w:noProof/>
          <w:sz w:val="22"/>
          <w:szCs w:val="22"/>
          <w:lang w:val="en-US" w:eastAsia="pt-BR"/>
          <w:rPrChange w:id="60" w:author="Ryan Lemos" w:date="2019-09-29T18:50:00Z">
            <w:rPr>
              <w:ins w:id="61" w:author="Ryan Lemos" w:date="2019-09-29T18:50:00Z"/>
              <w:rFonts w:asciiTheme="minorHAnsi" w:eastAsiaTheme="minorEastAsia" w:hAnsiTheme="minorHAnsi" w:cstheme="minorBidi"/>
              <w:noProof/>
              <w:sz w:val="22"/>
              <w:szCs w:val="22"/>
              <w:lang w:eastAsia="pt-BR"/>
            </w:rPr>
          </w:rPrChange>
        </w:rPr>
      </w:pPr>
      <w:ins w:id="62" w:author="Ryan Lemos" w:date="2019-09-29T18:50:00Z">
        <w:r w:rsidRPr="00895EC8">
          <w:rPr>
            <w:noProof/>
            <w:lang w:val="en-US"/>
          </w:rPr>
          <w:t>2.2.4.3</w:t>
        </w:r>
        <w:r w:rsidRPr="00A1166E">
          <w:rPr>
            <w:rFonts w:asciiTheme="minorHAnsi" w:eastAsiaTheme="minorEastAsia" w:hAnsiTheme="minorHAnsi" w:cstheme="minorBidi"/>
            <w:noProof/>
            <w:sz w:val="22"/>
            <w:szCs w:val="22"/>
            <w:lang w:val="en-US" w:eastAsia="pt-BR"/>
            <w:rPrChange w:id="63" w:author="Ryan Lemos" w:date="2019-09-29T18:50:00Z">
              <w:rPr>
                <w:rFonts w:asciiTheme="minorHAnsi" w:eastAsiaTheme="minorEastAsia" w:hAnsiTheme="minorHAnsi" w:cstheme="minorBidi"/>
                <w:noProof/>
                <w:sz w:val="22"/>
                <w:szCs w:val="22"/>
                <w:lang w:eastAsia="pt-BR"/>
              </w:rPr>
            </w:rPrChange>
          </w:rPr>
          <w:tab/>
        </w:r>
        <w:r w:rsidRPr="00895EC8">
          <w:rPr>
            <w:i/>
            <w:noProof/>
            <w:lang w:val="en-US"/>
          </w:rPr>
          <w:t>Hyper Text Markup Language</w:t>
        </w:r>
        <w:r w:rsidRPr="00895EC8">
          <w:rPr>
            <w:noProof/>
            <w:lang w:val="en-US"/>
          </w:rPr>
          <w:t xml:space="preserve"> (HTML)</w:t>
        </w:r>
        <w:r w:rsidRPr="00A1166E">
          <w:rPr>
            <w:noProof/>
            <w:lang w:val="en-US"/>
            <w:rPrChange w:id="64" w:author="Ryan Lemos" w:date="2019-09-29T18:50:00Z">
              <w:rPr>
                <w:noProof/>
              </w:rPr>
            </w:rPrChange>
          </w:rPr>
          <w:tab/>
        </w:r>
        <w:r>
          <w:rPr>
            <w:noProof/>
          </w:rPr>
          <w:fldChar w:fldCharType="begin"/>
        </w:r>
        <w:r w:rsidRPr="00A1166E">
          <w:rPr>
            <w:noProof/>
            <w:lang w:val="en-US"/>
            <w:rPrChange w:id="65" w:author="Ryan Lemos" w:date="2019-09-29T18:50:00Z">
              <w:rPr>
                <w:noProof/>
              </w:rPr>
            </w:rPrChange>
          </w:rPr>
          <w:instrText xml:space="preserve"> PAGEREF _Toc20675434 \h </w:instrText>
        </w:r>
        <w:r>
          <w:rPr>
            <w:noProof/>
          </w:rPr>
        </w:r>
      </w:ins>
      <w:r>
        <w:rPr>
          <w:noProof/>
        </w:rPr>
        <w:fldChar w:fldCharType="separate"/>
      </w:r>
      <w:ins w:id="66" w:author="Ryan Lemos" w:date="2019-09-29T18:50:00Z">
        <w:r w:rsidRPr="00A1166E">
          <w:rPr>
            <w:noProof/>
            <w:lang w:val="en-US"/>
            <w:rPrChange w:id="67" w:author="Ryan Lemos" w:date="2019-09-29T18:50:00Z">
              <w:rPr>
                <w:noProof/>
              </w:rPr>
            </w:rPrChange>
          </w:rPr>
          <w:t>29</w:t>
        </w:r>
        <w:r>
          <w:rPr>
            <w:noProof/>
          </w:rPr>
          <w:fldChar w:fldCharType="end"/>
        </w:r>
      </w:ins>
    </w:p>
    <w:p w14:paraId="3FDF1CD1" w14:textId="003472C8" w:rsidR="00A1166E" w:rsidRPr="00A1166E" w:rsidRDefault="00A1166E">
      <w:pPr>
        <w:pStyle w:val="Sumrio4"/>
        <w:tabs>
          <w:tab w:val="left" w:pos="1200"/>
          <w:tab w:val="right" w:leader="dot" w:pos="9061"/>
        </w:tabs>
        <w:rPr>
          <w:ins w:id="68" w:author="Ryan Lemos" w:date="2019-09-29T18:50:00Z"/>
          <w:rFonts w:asciiTheme="minorHAnsi" w:eastAsiaTheme="minorEastAsia" w:hAnsiTheme="minorHAnsi" w:cstheme="minorBidi"/>
          <w:noProof/>
          <w:sz w:val="22"/>
          <w:szCs w:val="22"/>
          <w:lang w:val="en-US" w:eastAsia="pt-BR"/>
          <w:rPrChange w:id="69" w:author="Ryan Lemos" w:date="2019-09-29T18:50:00Z">
            <w:rPr>
              <w:ins w:id="70" w:author="Ryan Lemos" w:date="2019-09-29T18:50:00Z"/>
              <w:rFonts w:asciiTheme="minorHAnsi" w:eastAsiaTheme="minorEastAsia" w:hAnsiTheme="minorHAnsi" w:cstheme="minorBidi"/>
              <w:noProof/>
              <w:sz w:val="22"/>
              <w:szCs w:val="22"/>
              <w:lang w:eastAsia="pt-BR"/>
            </w:rPr>
          </w:rPrChange>
        </w:rPr>
      </w:pPr>
      <w:ins w:id="71" w:author="Ryan Lemos" w:date="2019-09-29T18:50:00Z">
        <w:r w:rsidRPr="00A1166E">
          <w:rPr>
            <w:noProof/>
            <w:lang w:val="en-US"/>
            <w:rPrChange w:id="72" w:author="Ryan Lemos" w:date="2019-09-29T18:50:00Z">
              <w:rPr>
                <w:noProof/>
              </w:rPr>
            </w:rPrChange>
          </w:rPr>
          <w:t>2.2.4.4</w:t>
        </w:r>
        <w:r w:rsidRPr="00A1166E">
          <w:rPr>
            <w:rFonts w:asciiTheme="minorHAnsi" w:eastAsiaTheme="minorEastAsia" w:hAnsiTheme="minorHAnsi" w:cstheme="minorBidi"/>
            <w:noProof/>
            <w:sz w:val="22"/>
            <w:szCs w:val="22"/>
            <w:lang w:val="en-US" w:eastAsia="pt-BR"/>
            <w:rPrChange w:id="73" w:author="Ryan Lemos" w:date="2019-09-29T18:50:00Z">
              <w:rPr>
                <w:rFonts w:asciiTheme="minorHAnsi" w:eastAsiaTheme="minorEastAsia" w:hAnsiTheme="minorHAnsi" w:cstheme="minorBidi"/>
                <w:noProof/>
                <w:sz w:val="22"/>
                <w:szCs w:val="22"/>
                <w:lang w:eastAsia="pt-BR"/>
              </w:rPr>
            </w:rPrChange>
          </w:rPr>
          <w:tab/>
        </w:r>
        <w:r w:rsidRPr="00A1166E">
          <w:rPr>
            <w:i/>
            <w:noProof/>
            <w:lang w:val="en-US"/>
            <w:rPrChange w:id="74" w:author="Ryan Lemos" w:date="2019-09-29T18:50:00Z">
              <w:rPr>
                <w:i/>
                <w:noProof/>
              </w:rPr>
            </w:rPrChange>
          </w:rPr>
          <w:t>Cascading Style Sheets</w:t>
        </w:r>
        <w:r w:rsidRPr="00A1166E">
          <w:rPr>
            <w:noProof/>
            <w:lang w:val="en-US"/>
            <w:rPrChange w:id="75" w:author="Ryan Lemos" w:date="2019-09-29T18:50:00Z">
              <w:rPr>
                <w:noProof/>
              </w:rPr>
            </w:rPrChange>
          </w:rPr>
          <w:t xml:space="preserve"> (CSS)</w:t>
        </w:r>
        <w:r w:rsidRPr="00A1166E">
          <w:rPr>
            <w:noProof/>
            <w:lang w:val="en-US"/>
            <w:rPrChange w:id="76" w:author="Ryan Lemos" w:date="2019-09-29T18:50:00Z">
              <w:rPr>
                <w:noProof/>
              </w:rPr>
            </w:rPrChange>
          </w:rPr>
          <w:tab/>
        </w:r>
        <w:r>
          <w:rPr>
            <w:noProof/>
          </w:rPr>
          <w:fldChar w:fldCharType="begin"/>
        </w:r>
        <w:r w:rsidRPr="00A1166E">
          <w:rPr>
            <w:noProof/>
            <w:lang w:val="en-US"/>
            <w:rPrChange w:id="77" w:author="Ryan Lemos" w:date="2019-09-29T18:50:00Z">
              <w:rPr>
                <w:noProof/>
              </w:rPr>
            </w:rPrChange>
          </w:rPr>
          <w:instrText xml:space="preserve"> PAGEREF _Toc20675435 \h </w:instrText>
        </w:r>
        <w:r>
          <w:rPr>
            <w:noProof/>
          </w:rPr>
        </w:r>
      </w:ins>
      <w:r>
        <w:rPr>
          <w:noProof/>
        </w:rPr>
        <w:fldChar w:fldCharType="separate"/>
      </w:r>
      <w:ins w:id="78" w:author="Ryan Lemos" w:date="2019-09-29T18:50:00Z">
        <w:r w:rsidRPr="00A1166E">
          <w:rPr>
            <w:noProof/>
            <w:lang w:val="en-US"/>
            <w:rPrChange w:id="79" w:author="Ryan Lemos" w:date="2019-09-29T18:50:00Z">
              <w:rPr>
                <w:noProof/>
              </w:rPr>
            </w:rPrChange>
          </w:rPr>
          <w:t>30</w:t>
        </w:r>
        <w:r>
          <w:rPr>
            <w:noProof/>
          </w:rPr>
          <w:fldChar w:fldCharType="end"/>
        </w:r>
      </w:ins>
    </w:p>
    <w:p w14:paraId="6D614BB3" w14:textId="5DCEB565" w:rsidR="00A1166E" w:rsidRPr="00A1166E" w:rsidRDefault="00A1166E">
      <w:pPr>
        <w:pStyle w:val="Sumrio4"/>
        <w:tabs>
          <w:tab w:val="left" w:pos="1200"/>
          <w:tab w:val="right" w:leader="dot" w:pos="9061"/>
        </w:tabs>
        <w:rPr>
          <w:ins w:id="80" w:author="Ryan Lemos" w:date="2019-09-29T18:50:00Z"/>
          <w:rFonts w:asciiTheme="minorHAnsi" w:eastAsiaTheme="minorEastAsia" w:hAnsiTheme="minorHAnsi" w:cstheme="minorBidi"/>
          <w:noProof/>
          <w:sz w:val="22"/>
          <w:szCs w:val="22"/>
          <w:lang w:val="en-US" w:eastAsia="pt-BR"/>
          <w:rPrChange w:id="81" w:author="Ryan Lemos" w:date="2019-09-29T18:50:00Z">
            <w:rPr>
              <w:ins w:id="82" w:author="Ryan Lemos" w:date="2019-09-29T18:50:00Z"/>
              <w:rFonts w:asciiTheme="minorHAnsi" w:eastAsiaTheme="minorEastAsia" w:hAnsiTheme="minorHAnsi" w:cstheme="minorBidi"/>
              <w:noProof/>
              <w:sz w:val="22"/>
              <w:szCs w:val="22"/>
              <w:lang w:eastAsia="pt-BR"/>
            </w:rPr>
          </w:rPrChange>
        </w:rPr>
      </w:pPr>
      <w:ins w:id="83" w:author="Ryan Lemos" w:date="2019-09-29T18:50:00Z">
        <w:r w:rsidRPr="00A1166E">
          <w:rPr>
            <w:noProof/>
            <w:lang w:val="en-US"/>
            <w:rPrChange w:id="84" w:author="Ryan Lemos" w:date="2019-09-29T18:50:00Z">
              <w:rPr>
                <w:noProof/>
              </w:rPr>
            </w:rPrChange>
          </w:rPr>
          <w:t>2.2.4.5</w:t>
        </w:r>
        <w:r w:rsidRPr="00A1166E">
          <w:rPr>
            <w:rFonts w:asciiTheme="minorHAnsi" w:eastAsiaTheme="minorEastAsia" w:hAnsiTheme="minorHAnsi" w:cstheme="minorBidi"/>
            <w:noProof/>
            <w:sz w:val="22"/>
            <w:szCs w:val="22"/>
            <w:lang w:val="en-US" w:eastAsia="pt-BR"/>
            <w:rPrChange w:id="85" w:author="Ryan Lemos" w:date="2019-09-29T18:50:00Z">
              <w:rPr>
                <w:rFonts w:asciiTheme="minorHAnsi" w:eastAsiaTheme="minorEastAsia" w:hAnsiTheme="minorHAnsi" w:cstheme="minorBidi"/>
                <w:noProof/>
                <w:sz w:val="22"/>
                <w:szCs w:val="22"/>
                <w:lang w:eastAsia="pt-BR"/>
              </w:rPr>
            </w:rPrChange>
          </w:rPr>
          <w:tab/>
        </w:r>
        <w:r w:rsidRPr="00A1166E">
          <w:rPr>
            <w:noProof/>
            <w:lang w:val="en-US"/>
            <w:rPrChange w:id="86" w:author="Ryan Lemos" w:date="2019-09-29T18:50:00Z">
              <w:rPr>
                <w:noProof/>
              </w:rPr>
            </w:rPrChange>
          </w:rPr>
          <w:t>MaterializeCSS</w:t>
        </w:r>
        <w:r w:rsidRPr="00A1166E">
          <w:rPr>
            <w:noProof/>
            <w:lang w:val="en-US"/>
            <w:rPrChange w:id="87" w:author="Ryan Lemos" w:date="2019-09-29T18:50:00Z">
              <w:rPr>
                <w:noProof/>
              </w:rPr>
            </w:rPrChange>
          </w:rPr>
          <w:tab/>
        </w:r>
        <w:r>
          <w:rPr>
            <w:noProof/>
          </w:rPr>
          <w:fldChar w:fldCharType="begin"/>
        </w:r>
        <w:r w:rsidRPr="00A1166E">
          <w:rPr>
            <w:noProof/>
            <w:lang w:val="en-US"/>
            <w:rPrChange w:id="88" w:author="Ryan Lemos" w:date="2019-09-29T18:50:00Z">
              <w:rPr>
                <w:noProof/>
              </w:rPr>
            </w:rPrChange>
          </w:rPr>
          <w:instrText xml:space="preserve"> PAGEREF _Toc20675436 \h </w:instrText>
        </w:r>
        <w:r>
          <w:rPr>
            <w:noProof/>
          </w:rPr>
        </w:r>
      </w:ins>
      <w:r>
        <w:rPr>
          <w:noProof/>
        </w:rPr>
        <w:fldChar w:fldCharType="separate"/>
      </w:r>
      <w:ins w:id="89" w:author="Ryan Lemos" w:date="2019-09-29T18:50:00Z">
        <w:r w:rsidRPr="00A1166E">
          <w:rPr>
            <w:noProof/>
            <w:lang w:val="en-US"/>
            <w:rPrChange w:id="90" w:author="Ryan Lemos" w:date="2019-09-29T18:50:00Z">
              <w:rPr>
                <w:noProof/>
              </w:rPr>
            </w:rPrChange>
          </w:rPr>
          <w:t>33</w:t>
        </w:r>
        <w:r>
          <w:rPr>
            <w:noProof/>
          </w:rPr>
          <w:fldChar w:fldCharType="end"/>
        </w:r>
      </w:ins>
    </w:p>
    <w:p w14:paraId="48A200B2" w14:textId="5E59FB3F" w:rsidR="00A1166E" w:rsidRPr="00A1166E" w:rsidRDefault="00A1166E">
      <w:pPr>
        <w:pStyle w:val="Sumrio4"/>
        <w:tabs>
          <w:tab w:val="left" w:pos="1200"/>
          <w:tab w:val="right" w:leader="dot" w:pos="9061"/>
        </w:tabs>
        <w:rPr>
          <w:ins w:id="91" w:author="Ryan Lemos" w:date="2019-09-29T18:50:00Z"/>
          <w:rFonts w:asciiTheme="minorHAnsi" w:eastAsiaTheme="minorEastAsia" w:hAnsiTheme="minorHAnsi" w:cstheme="minorBidi"/>
          <w:noProof/>
          <w:sz w:val="22"/>
          <w:szCs w:val="22"/>
          <w:lang w:val="en-US" w:eastAsia="pt-BR"/>
          <w:rPrChange w:id="92" w:author="Ryan Lemos" w:date="2019-09-29T18:50:00Z">
            <w:rPr>
              <w:ins w:id="93" w:author="Ryan Lemos" w:date="2019-09-29T18:50:00Z"/>
              <w:rFonts w:asciiTheme="minorHAnsi" w:eastAsiaTheme="minorEastAsia" w:hAnsiTheme="minorHAnsi" w:cstheme="minorBidi"/>
              <w:noProof/>
              <w:sz w:val="22"/>
              <w:szCs w:val="22"/>
              <w:lang w:eastAsia="pt-BR"/>
            </w:rPr>
          </w:rPrChange>
        </w:rPr>
      </w:pPr>
      <w:ins w:id="94" w:author="Ryan Lemos" w:date="2019-09-29T18:50:00Z">
        <w:r w:rsidRPr="00A1166E">
          <w:rPr>
            <w:noProof/>
            <w:lang w:val="en-US"/>
            <w:rPrChange w:id="95" w:author="Ryan Lemos" w:date="2019-09-29T18:50:00Z">
              <w:rPr>
                <w:noProof/>
              </w:rPr>
            </w:rPrChange>
          </w:rPr>
          <w:t>2.2.4.6</w:t>
        </w:r>
        <w:r w:rsidRPr="00A1166E">
          <w:rPr>
            <w:rFonts w:asciiTheme="minorHAnsi" w:eastAsiaTheme="minorEastAsia" w:hAnsiTheme="minorHAnsi" w:cstheme="minorBidi"/>
            <w:noProof/>
            <w:sz w:val="22"/>
            <w:szCs w:val="22"/>
            <w:lang w:val="en-US" w:eastAsia="pt-BR"/>
            <w:rPrChange w:id="96" w:author="Ryan Lemos" w:date="2019-09-29T18:50:00Z">
              <w:rPr>
                <w:rFonts w:asciiTheme="minorHAnsi" w:eastAsiaTheme="minorEastAsia" w:hAnsiTheme="minorHAnsi" w:cstheme="minorBidi"/>
                <w:noProof/>
                <w:sz w:val="22"/>
                <w:szCs w:val="22"/>
                <w:lang w:eastAsia="pt-BR"/>
              </w:rPr>
            </w:rPrChange>
          </w:rPr>
          <w:tab/>
        </w:r>
        <w:r w:rsidRPr="00A1166E">
          <w:rPr>
            <w:noProof/>
            <w:lang w:val="en-US"/>
            <w:rPrChange w:id="97" w:author="Ryan Lemos" w:date="2019-09-29T18:50:00Z">
              <w:rPr>
                <w:noProof/>
              </w:rPr>
            </w:rPrChange>
          </w:rPr>
          <w:t>JavaScript (JS)</w:t>
        </w:r>
        <w:r w:rsidRPr="00A1166E">
          <w:rPr>
            <w:noProof/>
            <w:lang w:val="en-US"/>
            <w:rPrChange w:id="98" w:author="Ryan Lemos" w:date="2019-09-29T18:50:00Z">
              <w:rPr>
                <w:noProof/>
              </w:rPr>
            </w:rPrChange>
          </w:rPr>
          <w:tab/>
        </w:r>
        <w:r>
          <w:rPr>
            <w:noProof/>
          </w:rPr>
          <w:fldChar w:fldCharType="begin"/>
        </w:r>
        <w:r w:rsidRPr="00A1166E">
          <w:rPr>
            <w:noProof/>
            <w:lang w:val="en-US"/>
            <w:rPrChange w:id="99" w:author="Ryan Lemos" w:date="2019-09-29T18:50:00Z">
              <w:rPr>
                <w:noProof/>
              </w:rPr>
            </w:rPrChange>
          </w:rPr>
          <w:instrText xml:space="preserve"> PAGEREF _Toc20675437 \h </w:instrText>
        </w:r>
        <w:r>
          <w:rPr>
            <w:noProof/>
          </w:rPr>
        </w:r>
      </w:ins>
      <w:r>
        <w:rPr>
          <w:noProof/>
        </w:rPr>
        <w:fldChar w:fldCharType="separate"/>
      </w:r>
      <w:ins w:id="100" w:author="Ryan Lemos" w:date="2019-09-29T18:50:00Z">
        <w:r w:rsidRPr="00A1166E">
          <w:rPr>
            <w:noProof/>
            <w:lang w:val="en-US"/>
            <w:rPrChange w:id="101" w:author="Ryan Lemos" w:date="2019-09-29T18:50:00Z">
              <w:rPr>
                <w:noProof/>
              </w:rPr>
            </w:rPrChange>
          </w:rPr>
          <w:t>33</w:t>
        </w:r>
        <w:r>
          <w:rPr>
            <w:noProof/>
          </w:rPr>
          <w:fldChar w:fldCharType="end"/>
        </w:r>
      </w:ins>
    </w:p>
    <w:p w14:paraId="0A019172" w14:textId="788AE18C" w:rsidR="00A1166E" w:rsidRPr="00A1166E" w:rsidRDefault="00A1166E">
      <w:pPr>
        <w:pStyle w:val="Sumrio4"/>
        <w:tabs>
          <w:tab w:val="left" w:pos="1200"/>
          <w:tab w:val="right" w:leader="dot" w:pos="9061"/>
        </w:tabs>
        <w:rPr>
          <w:ins w:id="102" w:author="Ryan Lemos" w:date="2019-09-29T18:50:00Z"/>
          <w:rFonts w:asciiTheme="minorHAnsi" w:eastAsiaTheme="minorEastAsia" w:hAnsiTheme="minorHAnsi" w:cstheme="minorBidi"/>
          <w:noProof/>
          <w:sz w:val="22"/>
          <w:szCs w:val="22"/>
          <w:lang w:val="en-US" w:eastAsia="pt-BR"/>
          <w:rPrChange w:id="103" w:author="Ryan Lemos" w:date="2019-09-29T18:50:00Z">
            <w:rPr>
              <w:ins w:id="104" w:author="Ryan Lemos" w:date="2019-09-29T18:50:00Z"/>
              <w:rFonts w:asciiTheme="minorHAnsi" w:eastAsiaTheme="minorEastAsia" w:hAnsiTheme="minorHAnsi" w:cstheme="minorBidi"/>
              <w:noProof/>
              <w:sz w:val="22"/>
              <w:szCs w:val="22"/>
              <w:lang w:eastAsia="pt-BR"/>
            </w:rPr>
          </w:rPrChange>
        </w:rPr>
      </w:pPr>
      <w:ins w:id="105" w:author="Ryan Lemos" w:date="2019-09-29T18:50:00Z">
        <w:r w:rsidRPr="00A1166E">
          <w:rPr>
            <w:noProof/>
            <w:lang w:val="en-US"/>
            <w:rPrChange w:id="106" w:author="Ryan Lemos" w:date="2019-09-29T18:50:00Z">
              <w:rPr>
                <w:noProof/>
              </w:rPr>
            </w:rPrChange>
          </w:rPr>
          <w:t>2.2.4.7</w:t>
        </w:r>
        <w:r w:rsidRPr="00A1166E">
          <w:rPr>
            <w:rFonts w:asciiTheme="minorHAnsi" w:eastAsiaTheme="minorEastAsia" w:hAnsiTheme="minorHAnsi" w:cstheme="minorBidi"/>
            <w:noProof/>
            <w:sz w:val="22"/>
            <w:szCs w:val="22"/>
            <w:lang w:val="en-US" w:eastAsia="pt-BR"/>
            <w:rPrChange w:id="107" w:author="Ryan Lemos" w:date="2019-09-29T18:50:00Z">
              <w:rPr>
                <w:rFonts w:asciiTheme="minorHAnsi" w:eastAsiaTheme="minorEastAsia" w:hAnsiTheme="minorHAnsi" w:cstheme="minorBidi"/>
                <w:noProof/>
                <w:sz w:val="22"/>
                <w:szCs w:val="22"/>
                <w:lang w:eastAsia="pt-BR"/>
              </w:rPr>
            </w:rPrChange>
          </w:rPr>
          <w:tab/>
        </w:r>
        <w:r w:rsidRPr="00A1166E">
          <w:rPr>
            <w:noProof/>
            <w:lang w:val="en-US"/>
            <w:rPrChange w:id="108" w:author="Ryan Lemos" w:date="2019-09-29T18:50:00Z">
              <w:rPr>
                <w:noProof/>
              </w:rPr>
            </w:rPrChange>
          </w:rPr>
          <w:t xml:space="preserve">JavaScript </w:t>
        </w:r>
        <w:r w:rsidRPr="00A1166E">
          <w:rPr>
            <w:i/>
            <w:noProof/>
            <w:lang w:val="en-US"/>
            <w:rPrChange w:id="109" w:author="Ryan Lemos" w:date="2019-09-29T18:50:00Z">
              <w:rPr>
                <w:i/>
                <w:noProof/>
              </w:rPr>
            </w:rPrChange>
          </w:rPr>
          <w:t>Object Notation</w:t>
        </w:r>
        <w:r w:rsidRPr="00A1166E">
          <w:rPr>
            <w:noProof/>
            <w:lang w:val="en-US"/>
            <w:rPrChange w:id="110" w:author="Ryan Lemos" w:date="2019-09-29T18:50:00Z">
              <w:rPr>
                <w:noProof/>
              </w:rPr>
            </w:rPrChange>
          </w:rPr>
          <w:t xml:space="preserve"> (JSON)</w:t>
        </w:r>
        <w:r w:rsidRPr="00A1166E">
          <w:rPr>
            <w:noProof/>
            <w:lang w:val="en-US"/>
            <w:rPrChange w:id="111" w:author="Ryan Lemos" w:date="2019-09-29T18:50:00Z">
              <w:rPr>
                <w:noProof/>
              </w:rPr>
            </w:rPrChange>
          </w:rPr>
          <w:tab/>
        </w:r>
        <w:r>
          <w:rPr>
            <w:noProof/>
          </w:rPr>
          <w:fldChar w:fldCharType="begin"/>
        </w:r>
        <w:r w:rsidRPr="00A1166E">
          <w:rPr>
            <w:noProof/>
            <w:lang w:val="en-US"/>
            <w:rPrChange w:id="112" w:author="Ryan Lemos" w:date="2019-09-29T18:50:00Z">
              <w:rPr>
                <w:noProof/>
              </w:rPr>
            </w:rPrChange>
          </w:rPr>
          <w:instrText xml:space="preserve"> PAGEREF _Toc20675438 \h </w:instrText>
        </w:r>
        <w:r>
          <w:rPr>
            <w:noProof/>
          </w:rPr>
        </w:r>
      </w:ins>
      <w:r>
        <w:rPr>
          <w:noProof/>
        </w:rPr>
        <w:fldChar w:fldCharType="separate"/>
      </w:r>
      <w:ins w:id="113" w:author="Ryan Lemos" w:date="2019-09-29T18:50:00Z">
        <w:r w:rsidRPr="00A1166E">
          <w:rPr>
            <w:noProof/>
            <w:lang w:val="en-US"/>
            <w:rPrChange w:id="114" w:author="Ryan Lemos" w:date="2019-09-29T18:50:00Z">
              <w:rPr>
                <w:noProof/>
              </w:rPr>
            </w:rPrChange>
          </w:rPr>
          <w:t>34</w:t>
        </w:r>
        <w:r>
          <w:rPr>
            <w:noProof/>
          </w:rPr>
          <w:fldChar w:fldCharType="end"/>
        </w:r>
      </w:ins>
    </w:p>
    <w:p w14:paraId="793581A6" w14:textId="44429A82" w:rsidR="00A1166E" w:rsidRPr="00A1166E" w:rsidRDefault="00A1166E">
      <w:pPr>
        <w:pStyle w:val="Sumrio4"/>
        <w:tabs>
          <w:tab w:val="left" w:pos="1200"/>
          <w:tab w:val="right" w:leader="dot" w:pos="9061"/>
        </w:tabs>
        <w:rPr>
          <w:ins w:id="115" w:author="Ryan Lemos" w:date="2019-09-29T18:50:00Z"/>
          <w:rFonts w:asciiTheme="minorHAnsi" w:eastAsiaTheme="minorEastAsia" w:hAnsiTheme="minorHAnsi" w:cstheme="minorBidi"/>
          <w:noProof/>
          <w:sz w:val="22"/>
          <w:szCs w:val="22"/>
          <w:lang w:val="en-US" w:eastAsia="pt-BR"/>
          <w:rPrChange w:id="116" w:author="Ryan Lemos" w:date="2019-09-29T18:50:00Z">
            <w:rPr>
              <w:ins w:id="117" w:author="Ryan Lemos" w:date="2019-09-29T18:50:00Z"/>
              <w:rFonts w:asciiTheme="minorHAnsi" w:eastAsiaTheme="minorEastAsia" w:hAnsiTheme="minorHAnsi" w:cstheme="minorBidi"/>
              <w:noProof/>
              <w:sz w:val="22"/>
              <w:szCs w:val="22"/>
              <w:lang w:eastAsia="pt-BR"/>
            </w:rPr>
          </w:rPrChange>
        </w:rPr>
      </w:pPr>
      <w:ins w:id="118" w:author="Ryan Lemos" w:date="2019-09-29T18:50:00Z">
        <w:r w:rsidRPr="00A1166E">
          <w:rPr>
            <w:noProof/>
            <w:lang w:val="en-US"/>
            <w:rPrChange w:id="119" w:author="Ryan Lemos" w:date="2019-09-29T18:50:00Z">
              <w:rPr>
                <w:noProof/>
              </w:rPr>
            </w:rPrChange>
          </w:rPr>
          <w:t>2.2.4.8</w:t>
        </w:r>
        <w:r w:rsidRPr="00A1166E">
          <w:rPr>
            <w:rFonts w:asciiTheme="minorHAnsi" w:eastAsiaTheme="minorEastAsia" w:hAnsiTheme="minorHAnsi" w:cstheme="minorBidi"/>
            <w:noProof/>
            <w:sz w:val="22"/>
            <w:szCs w:val="22"/>
            <w:lang w:val="en-US" w:eastAsia="pt-BR"/>
            <w:rPrChange w:id="120" w:author="Ryan Lemos" w:date="2019-09-29T18:50:00Z">
              <w:rPr>
                <w:rFonts w:asciiTheme="minorHAnsi" w:eastAsiaTheme="minorEastAsia" w:hAnsiTheme="minorHAnsi" w:cstheme="minorBidi"/>
                <w:noProof/>
                <w:sz w:val="22"/>
                <w:szCs w:val="22"/>
                <w:lang w:eastAsia="pt-BR"/>
              </w:rPr>
            </w:rPrChange>
          </w:rPr>
          <w:tab/>
        </w:r>
        <w:r w:rsidRPr="00A1166E">
          <w:rPr>
            <w:noProof/>
            <w:lang w:val="en-US"/>
            <w:rPrChange w:id="121" w:author="Ryan Lemos" w:date="2019-09-29T18:50:00Z">
              <w:rPr>
                <w:noProof/>
              </w:rPr>
            </w:rPrChange>
          </w:rPr>
          <w:t>TypeScript</w:t>
        </w:r>
        <w:r w:rsidRPr="00A1166E">
          <w:rPr>
            <w:noProof/>
            <w:lang w:val="en-US"/>
            <w:rPrChange w:id="122" w:author="Ryan Lemos" w:date="2019-09-29T18:50:00Z">
              <w:rPr>
                <w:noProof/>
              </w:rPr>
            </w:rPrChange>
          </w:rPr>
          <w:tab/>
        </w:r>
        <w:r>
          <w:rPr>
            <w:noProof/>
          </w:rPr>
          <w:fldChar w:fldCharType="begin"/>
        </w:r>
        <w:r w:rsidRPr="00A1166E">
          <w:rPr>
            <w:noProof/>
            <w:lang w:val="en-US"/>
            <w:rPrChange w:id="123" w:author="Ryan Lemos" w:date="2019-09-29T18:50:00Z">
              <w:rPr>
                <w:noProof/>
              </w:rPr>
            </w:rPrChange>
          </w:rPr>
          <w:instrText xml:space="preserve"> PAGEREF _Toc20675439 \h </w:instrText>
        </w:r>
        <w:r>
          <w:rPr>
            <w:noProof/>
          </w:rPr>
        </w:r>
      </w:ins>
      <w:r>
        <w:rPr>
          <w:noProof/>
        </w:rPr>
        <w:fldChar w:fldCharType="separate"/>
      </w:r>
      <w:ins w:id="124" w:author="Ryan Lemos" w:date="2019-09-29T18:50:00Z">
        <w:r w:rsidRPr="00A1166E">
          <w:rPr>
            <w:noProof/>
            <w:lang w:val="en-US"/>
            <w:rPrChange w:id="125" w:author="Ryan Lemos" w:date="2019-09-29T18:50:00Z">
              <w:rPr>
                <w:noProof/>
              </w:rPr>
            </w:rPrChange>
          </w:rPr>
          <w:t>34</w:t>
        </w:r>
        <w:r>
          <w:rPr>
            <w:noProof/>
          </w:rPr>
          <w:fldChar w:fldCharType="end"/>
        </w:r>
      </w:ins>
    </w:p>
    <w:p w14:paraId="14BBC933" w14:textId="2ACF11CE" w:rsidR="00A1166E" w:rsidRPr="00A1166E" w:rsidRDefault="00A1166E">
      <w:pPr>
        <w:pStyle w:val="Sumrio4"/>
        <w:tabs>
          <w:tab w:val="left" w:pos="1200"/>
          <w:tab w:val="right" w:leader="dot" w:pos="9061"/>
        </w:tabs>
        <w:rPr>
          <w:ins w:id="126" w:author="Ryan Lemos" w:date="2019-09-29T18:50:00Z"/>
          <w:rFonts w:asciiTheme="minorHAnsi" w:eastAsiaTheme="minorEastAsia" w:hAnsiTheme="minorHAnsi" w:cstheme="minorBidi"/>
          <w:noProof/>
          <w:sz w:val="22"/>
          <w:szCs w:val="22"/>
          <w:lang w:val="en-US" w:eastAsia="pt-BR"/>
          <w:rPrChange w:id="127" w:author="Ryan Lemos" w:date="2019-09-29T18:50:00Z">
            <w:rPr>
              <w:ins w:id="128" w:author="Ryan Lemos" w:date="2019-09-29T18:50:00Z"/>
              <w:rFonts w:asciiTheme="minorHAnsi" w:eastAsiaTheme="minorEastAsia" w:hAnsiTheme="minorHAnsi" w:cstheme="minorBidi"/>
              <w:noProof/>
              <w:sz w:val="22"/>
              <w:szCs w:val="22"/>
              <w:lang w:eastAsia="pt-BR"/>
            </w:rPr>
          </w:rPrChange>
        </w:rPr>
      </w:pPr>
      <w:ins w:id="129" w:author="Ryan Lemos" w:date="2019-09-29T18:50:00Z">
        <w:r w:rsidRPr="00A1166E">
          <w:rPr>
            <w:noProof/>
            <w:lang w:val="en-US"/>
            <w:rPrChange w:id="130" w:author="Ryan Lemos" w:date="2019-09-29T18:50:00Z">
              <w:rPr>
                <w:noProof/>
              </w:rPr>
            </w:rPrChange>
          </w:rPr>
          <w:t>2.2.4.9</w:t>
        </w:r>
        <w:r w:rsidRPr="00A1166E">
          <w:rPr>
            <w:rFonts w:asciiTheme="minorHAnsi" w:eastAsiaTheme="minorEastAsia" w:hAnsiTheme="minorHAnsi" w:cstheme="minorBidi"/>
            <w:noProof/>
            <w:sz w:val="22"/>
            <w:szCs w:val="22"/>
            <w:lang w:val="en-US" w:eastAsia="pt-BR"/>
            <w:rPrChange w:id="131" w:author="Ryan Lemos" w:date="2019-09-29T18:50:00Z">
              <w:rPr>
                <w:rFonts w:asciiTheme="minorHAnsi" w:eastAsiaTheme="minorEastAsia" w:hAnsiTheme="minorHAnsi" w:cstheme="minorBidi"/>
                <w:noProof/>
                <w:sz w:val="22"/>
                <w:szCs w:val="22"/>
                <w:lang w:eastAsia="pt-BR"/>
              </w:rPr>
            </w:rPrChange>
          </w:rPr>
          <w:tab/>
        </w:r>
        <w:r w:rsidRPr="00A1166E">
          <w:rPr>
            <w:noProof/>
            <w:lang w:val="en-US"/>
            <w:rPrChange w:id="132" w:author="Ryan Lemos" w:date="2019-09-29T18:50:00Z">
              <w:rPr>
                <w:noProof/>
              </w:rPr>
            </w:rPrChange>
          </w:rPr>
          <w:t>Angular</w:t>
        </w:r>
        <w:r w:rsidRPr="00A1166E">
          <w:rPr>
            <w:noProof/>
            <w:lang w:val="en-US"/>
            <w:rPrChange w:id="133" w:author="Ryan Lemos" w:date="2019-09-29T18:50:00Z">
              <w:rPr>
                <w:noProof/>
              </w:rPr>
            </w:rPrChange>
          </w:rPr>
          <w:tab/>
        </w:r>
        <w:r>
          <w:rPr>
            <w:noProof/>
          </w:rPr>
          <w:fldChar w:fldCharType="begin"/>
        </w:r>
        <w:r w:rsidRPr="00A1166E">
          <w:rPr>
            <w:noProof/>
            <w:lang w:val="en-US"/>
            <w:rPrChange w:id="134" w:author="Ryan Lemos" w:date="2019-09-29T18:50:00Z">
              <w:rPr>
                <w:noProof/>
              </w:rPr>
            </w:rPrChange>
          </w:rPr>
          <w:instrText xml:space="preserve"> PAGEREF _Toc20675440 \h </w:instrText>
        </w:r>
        <w:r>
          <w:rPr>
            <w:noProof/>
          </w:rPr>
        </w:r>
      </w:ins>
      <w:r>
        <w:rPr>
          <w:noProof/>
        </w:rPr>
        <w:fldChar w:fldCharType="separate"/>
      </w:r>
      <w:ins w:id="135" w:author="Ryan Lemos" w:date="2019-09-29T18:50:00Z">
        <w:r w:rsidRPr="00A1166E">
          <w:rPr>
            <w:noProof/>
            <w:lang w:val="en-US"/>
            <w:rPrChange w:id="136" w:author="Ryan Lemos" w:date="2019-09-29T18:50:00Z">
              <w:rPr>
                <w:noProof/>
              </w:rPr>
            </w:rPrChange>
          </w:rPr>
          <w:t>35</w:t>
        </w:r>
        <w:r>
          <w:rPr>
            <w:noProof/>
          </w:rPr>
          <w:fldChar w:fldCharType="end"/>
        </w:r>
      </w:ins>
    </w:p>
    <w:p w14:paraId="032261CD" w14:textId="6E4B9613" w:rsidR="00A1166E" w:rsidRPr="00A1166E" w:rsidRDefault="00A1166E">
      <w:pPr>
        <w:pStyle w:val="Sumrio4"/>
        <w:tabs>
          <w:tab w:val="left" w:pos="1200"/>
          <w:tab w:val="right" w:leader="dot" w:pos="9061"/>
        </w:tabs>
        <w:rPr>
          <w:ins w:id="137" w:author="Ryan Lemos" w:date="2019-09-29T18:50:00Z"/>
          <w:rFonts w:asciiTheme="minorHAnsi" w:eastAsiaTheme="minorEastAsia" w:hAnsiTheme="minorHAnsi" w:cstheme="minorBidi"/>
          <w:noProof/>
          <w:sz w:val="22"/>
          <w:szCs w:val="22"/>
          <w:lang w:val="en-US" w:eastAsia="pt-BR"/>
          <w:rPrChange w:id="138" w:author="Ryan Lemos" w:date="2019-09-29T18:50:00Z">
            <w:rPr>
              <w:ins w:id="139" w:author="Ryan Lemos" w:date="2019-09-29T18:50:00Z"/>
              <w:rFonts w:asciiTheme="minorHAnsi" w:eastAsiaTheme="minorEastAsia" w:hAnsiTheme="minorHAnsi" w:cstheme="minorBidi"/>
              <w:noProof/>
              <w:sz w:val="22"/>
              <w:szCs w:val="22"/>
              <w:lang w:eastAsia="pt-BR"/>
            </w:rPr>
          </w:rPrChange>
        </w:rPr>
      </w:pPr>
      <w:ins w:id="140" w:author="Ryan Lemos" w:date="2019-09-29T18:50:00Z">
        <w:r w:rsidRPr="00A1166E">
          <w:rPr>
            <w:noProof/>
            <w:lang w:val="en-US"/>
            <w:rPrChange w:id="141" w:author="Ryan Lemos" w:date="2019-09-29T18:50:00Z">
              <w:rPr>
                <w:noProof/>
              </w:rPr>
            </w:rPrChange>
          </w:rPr>
          <w:t>2.2.4.10</w:t>
        </w:r>
        <w:r w:rsidRPr="00A1166E">
          <w:rPr>
            <w:rFonts w:asciiTheme="minorHAnsi" w:eastAsiaTheme="minorEastAsia" w:hAnsiTheme="minorHAnsi" w:cstheme="minorBidi"/>
            <w:noProof/>
            <w:sz w:val="22"/>
            <w:szCs w:val="22"/>
            <w:lang w:val="en-US" w:eastAsia="pt-BR"/>
            <w:rPrChange w:id="142" w:author="Ryan Lemos" w:date="2019-09-29T18:50:00Z">
              <w:rPr>
                <w:rFonts w:asciiTheme="minorHAnsi" w:eastAsiaTheme="minorEastAsia" w:hAnsiTheme="minorHAnsi" w:cstheme="minorBidi"/>
                <w:noProof/>
                <w:sz w:val="22"/>
                <w:szCs w:val="22"/>
                <w:lang w:eastAsia="pt-BR"/>
              </w:rPr>
            </w:rPrChange>
          </w:rPr>
          <w:tab/>
        </w:r>
        <w:r w:rsidRPr="00A1166E">
          <w:rPr>
            <w:i/>
            <w:noProof/>
            <w:lang w:val="en-US"/>
            <w:rPrChange w:id="143" w:author="Ryan Lemos" w:date="2019-09-29T18:50:00Z">
              <w:rPr>
                <w:i/>
                <w:noProof/>
              </w:rPr>
            </w:rPrChange>
          </w:rPr>
          <w:t>Hypertext PreProcessor</w:t>
        </w:r>
        <w:r w:rsidRPr="00A1166E">
          <w:rPr>
            <w:noProof/>
            <w:lang w:val="en-US"/>
            <w:rPrChange w:id="144" w:author="Ryan Lemos" w:date="2019-09-29T18:50:00Z">
              <w:rPr>
                <w:noProof/>
              </w:rPr>
            </w:rPrChange>
          </w:rPr>
          <w:t xml:space="preserve"> (PHP)</w:t>
        </w:r>
        <w:r w:rsidRPr="00A1166E">
          <w:rPr>
            <w:noProof/>
            <w:lang w:val="en-US"/>
            <w:rPrChange w:id="145" w:author="Ryan Lemos" w:date="2019-09-29T18:50:00Z">
              <w:rPr>
                <w:noProof/>
              </w:rPr>
            </w:rPrChange>
          </w:rPr>
          <w:tab/>
        </w:r>
        <w:r>
          <w:rPr>
            <w:noProof/>
          </w:rPr>
          <w:fldChar w:fldCharType="begin"/>
        </w:r>
        <w:r w:rsidRPr="00A1166E">
          <w:rPr>
            <w:noProof/>
            <w:lang w:val="en-US"/>
            <w:rPrChange w:id="146" w:author="Ryan Lemos" w:date="2019-09-29T18:50:00Z">
              <w:rPr>
                <w:noProof/>
              </w:rPr>
            </w:rPrChange>
          </w:rPr>
          <w:instrText xml:space="preserve"> PAGEREF _Toc20675441 \h </w:instrText>
        </w:r>
        <w:r>
          <w:rPr>
            <w:noProof/>
          </w:rPr>
        </w:r>
      </w:ins>
      <w:r>
        <w:rPr>
          <w:noProof/>
        </w:rPr>
        <w:fldChar w:fldCharType="separate"/>
      </w:r>
      <w:ins w:id="147" w:author="Ryan Lemos" w:date="2019-09-29T18:50:00Z">
        <w:r w:rsidRPr="00A1166E">
          <w:rPr>
            <w:noProof/>
            <w:lang w:val="en-US"/>
            <w:rPrChange w:id="148" w:author="Ryan Lemos" w:date="2019-09-29T18:50:00Z">
              <w:rPr>
                <w:noProof/>
              </w:rPr>
            </w:rPrChange>
          </w:rPr>
          <w:t>36</w:t>
        </w:r>
        <w:r>
          <w:rPr>
            <w:noProof/>
          </w:rPr>
          <w:fldChar w:fldCharType="end"/>
        </w:r>
      </w:ins>
    </w:p>
    <w:p w14:paraId="590EB8C2" w14:textId="6A8873E5" w:rsidR="00A1166E" w:rsidRPr="00A1166E" w:rsidRDefault="00A1166E">
      <w:pPr>
        <w:pStyle w:val="Sumrio4"/>
        <w:tabs>
          <w:tab w:val="left" w:pos="1200"/>
          <w:tab w:val="right" w:leader="dot" w:pos="9061"/>
        </w:tabs>
        <w:rPr>
          <w:ins w:id="149" w:author="Ryan Lemos" w:date="2019-09-29T18:50:00Z"/>
          <w:rFonts w:asciiTheme="minorHAnsi" w:eastAsiaTheme="minorEastAsia" w:hAnsiTheme="minorHAnsi" w:cstheme="minorBidi"/>
          <w:noProof/>
          <w:sz w:val="22"/>
          <w:szCs w:val="22"/>
          <w:lang w:val="en-US" w:eastAsia="pt-BR"/>
          <w:rPrChange w:id="150" w:author="Ryan Lemos" w:date="2019-09-29T18:50:00Z">
            <w:rPr>
              <w:ins w:id="151" w:author="Ryan Lemos" w:date="2019-09-29T18:50:00Z"/>
              <w:rFonts w:asciiTheme="minorHAnsi" w:eastAsiaTheme="minorEastAsia" w:hAnsiTheme="minorHAnsi" w:cstheme="minorBidi"/>
              <w:noProof/>
              <w:sz w:val="22"/>
              <w:szCs w:val="22"/>
              <w:lang w:eastAsia="pt-BR"/>
            </w:rPr>
          </w:rPrChange>
        </w:rPr>
      </w:pPr>
      <w:ins w:id="152" w:author="Ryan Lemos" w:date="2019-09-29T18:50:00Z">
        <w:r w:rsidRPr="00A1166E">
          <w:rPr>
            <w:noProof/>
            <w:lang w:val="en-US"/>
            <w:rPrChange w:id="153" w:author="Ryan Lemos" w:date="2019-09-29T18:50:00Z">
              <w:rPr>
                <w:noProof/>
              </w:rPr>
            </w:rPrChange>
          </w:rPr>
          <w:t>2.2.4.11</w:t>
        </w:r>
        <w:r w:rsidRPr="00A1166E">
          <w:rPr>
            <w:rFonts w:asciiTheme="minorHAnsi" w:eastAsiaTheme="minorEastAsia" w:hAnsiTheme="minorHAnsi" w:cstheme="minorBidi"/>
            <w:noProof/>
            <w:sz w:val="22"/>
            <w:szCs w:val="22"/>
            <w:lang w:val="en-US" w:eastAsia="pt-BR"/>
            <w:rPrChange w:id="154" w:author="Ryan Lemos" w:date="2019-09-29T18:50:00Z">
              <w:rPr>
                <w:rFonts w:asciiTheme="minorHAnsi" w:eastAsiaTheme="minorEastAsia" w:hAnsiTheme="minorHAnsi" w:cstheme="minorBidi"/>
                <w:noProof/>
                <w:sz w:val="22"/>
                <w:szCs w:val="22"/>
                <w:lang w:eastAsia="pt-BR"/>
              </w:rPr>
            </w:rPrChange>
          </w:rPr>
          <w:tab/>
        </w:r>
        <w:r w:rsidRPr="00A1166E">
          <w:rPr>
            <w:noProof/>
            <w:lang w:val="en-US"/>
            <w:rPrChange w:id="155" w:author="Ryan Lemos" w:date="2019-09-29T18:50:00Z">
              <w:rPr>
                <w:noProof/>
              </w:rPr>
            </w:rPrChange>
          </w:rPr>
          <w:t>PHPUNIT</w:t>
        </w:r>
        <w:r w:rsidRPr="00A1166E">
          <w:rPr>
            <w:noProof/>
            <w:lang w:val="en-US"/>
            <w:rPrChange w:id="156" w:author="Ryan Lemos" w:date="2019-09-29T18:50:00Z">
              <w:rPr>
                <w:noProof/>
              </w:rPr>
            </w:rPrChange>
          </w:rPr>
          <w:tab/>
        </w:r>
        <w:r>
          <w:rPr>
            <w:noProof/>
          </w:rPr>
          <w:fldChar w:fldCharType="begin"/>
        </w:r>
        <w:r w:rsidRPr="00A1166E">
          <w:rPr>
            <w:noProof/>
            <w:lang w:val="en-US"/>
            <w:rPrChange w:id="157" w:author="Ryan Lemos" w:date="2019-09-29T18:50:00Z">
              <w:rPr>
                <w:noProof/>
              </w:rPr>
            </w:rPrChange>
          </w:rPr>
          <w:instrText xml:space="preserve"> PAGEREF _Toc20675442 \h </w:instrText>
        </w:r>
        <w:r>
          <w:rPr>
            <w:noProof/>
          </w:rPr>
        </w:r>
      </w:ins>
      <w:r>
        <w:rPr>
          <w:noProof/>
        </w:rPr>
        <w:fldChar w:fldCharType="separate"/>
      </w:r>
      <w:ins w:id="158" w:author="Ryan Lemos" w:date="2019-09-29T18:50:00Z">
        <w:r w:rsidRPr="00A1166E">
          <w:rPr>
            <w:noProof/>
            <w:lang w:val="en-US"/>
            <w:rPrChange w:id="159" w:author="Ryan Lemos" w:date="2019-09-29T18:50:00Z">
              <w:rPr>
                <w:noProof/>
              </w:rPr>
            </w:rPrChange>
          </w:rPr>
          <w:t>37</w:t>
        </w:r>
        <w:r>
          <w:rPr>
            <w:noProof/>
          </w:rPr>
          <w:fldChar w:fldCharType="end"/>
        </w:r>
      </w:ins>
    </w:p>
    <w:p w14:paraId="24D2C8AA" w14:textId="7DF6D33F" w:rsidR="00A1166E" w:rsidRPr="00A1166E" w:rsidRDefault="00A1166E">
      <w:pPr>
        <w:pStyle w:val="Sumrio4"/>
        <w:tabs>
          <w:tab w:val="left" w:pos="1200"/>
          <w:tab w:val="right" w:leader="dot" w:pos="9061"/>
        </w:tabs>
        <w:rPr>
          <w:ins w:id="160" w:author="Ryan Lemos" w:date="2019-09-29T18:50:00Z"/>
          <w:rFonts w:asciiTheme="minorHAnsi" w:eastAsiaTheme="minorEastAsia" w:hAnsiTheme="minorHAnsi" w:cstheme="minorBidi"/>
          <w:noProof/>
          <w:sz w:val="22"/>
          <w:szCs w:val="22"/>
          <w:lang w:val="en-US" w:eastAsia="pt-BR"/>
          <w:rPrChange w:id="161" w:author="Ryan Lemos" w:date="2019-09-29T18:50:00Z">
            <w:rPr>
              <w:ins w:id="162" w:author="Ryan Lemos" w:date="2019-09-29T18:50:00Z"/>
              <w:rFonts w:asciiTheme="minorHAnsi" w:eastAsiaTheme="minorEastAsia" w:hAnsiTheme="minorHAnsi" w:cstheme="minorBidi"/>
              <w:noProof/>
              <w:sz w:val="22"/>
              <w:szCs w:val="22"/>
              <w:lang w:eastAsia="pt-BR"/>
            </w:rPr>
          </w:rPrChange>
        </w:rPr>
      </w:pPr>
      <w:ins w:id="163" w:author="Ryan Lemos" w:date="2019-09-29T18:50:00Z">
        <w:r w:rsidRPr="00A1166E">
          <w:rPr>
            <w:noProof/>
            <w:lang w:val="en-US"/>
            <w:rPrChange w:id="164" w:author="Ryan Lemos" w:date="2019-09-29T18:50:00Z">
              <w:rPr>
                <w:noProof/>
              </w:rPr>
            </w:rPrChange>
          </w:rPr>
          <w:t>2.2.4.12</w:t>
        </w:r>
        <w:r w:rsidRPr="00A1166E">
          <w:rPr>
            <w:rFonts w:asciiTheme="minorHAnsi" w:eastAsiaTheme="minorEastAsia" w:hAnsiTheme="minorHAnsi" w:cstheme="minorBidi"/>
            <w:noProof/>
            <w:sz w:val="22"/>
            <w:szCs w:val="22"/>
            <w:lang w:val="en-US" w:eastAsia="pt-BR"/>
            <w:rPrChange w:id="165" w:author="Ryan Lemos" w:date="2019-09-29T18:50:00Z">
              <w:rPr>
                <w:rFonts w:asciiTheme="minorHAnsi" w:eastAsiaTheme="minorEastAsia" w:hAnsiTheme="minorHAnsi" w:cstheme="minorBidi"/>
                <w:noProof/>
                <w:sz w:val="22"/>
                <w:szCs w:val="22"/>
                <w:lang w:eastAsia="pt-BR"/>
              </w:rPr>
            </w:rPrChange>
          </w:rPr>
          <w:tab/>
        </w:r>
        <w:r w:rsidRPr="00A1166E">
          <w:rPr>
            <w:i/>
            <w:noProof/>
            <w:lang w:val="en-US"/>
            <w:rPrChange w:id="166" w:author="Ryan Lemos" w:date="2019-09-29T18:50:00Z">
              <w:rPr>
                <w:i/>
                <w:noProof/>
              </w:rPr>
            </w:rPrChange>
          </w:rPr>
          <w:t>Framework</w:t>
        </w:r>
        <w:r w:rsidRPr="00A1166E">
          <w:rPr>
            <w:noProof/>
            <w:lang w:val="en-US"/>
            <w:rPrChange w:id="167" w:author="Ryan Lemos" w:date="2019-09-29T18:50:00Z">
              <w:rPr>
                <w:noProof/>
              </w:rPr>
            </w:rPrChange>
          </w:rPr>
          <w:t xml:space="preserve"> Laravel</w:t>
        </w:r>
        <w:r w:rsidRPr="00A1166E">
          <w:rPr>
            <w:noProof/>
            <w:lang w:val="en-US"/>
            <w:rPrChange w:id="168" w:author="Ryan Lemos" w:date="2019-09-29T18:50:00Z">
              <w:rPr>
                <w:noProof/>
              </w:rPr>
            </w:rPrChange>
          </w:rPr>
          <w:tab/>
        </w:r>
        <w:r>
          <w:rPr>
            <w:noProof/>
          </w:rPr>
          <w:fldChar w:fldCharType="begin"/>
        </w:r>
        <w:r w:rsidRPr="00A1166E">
          <w:rPr>
            <w:noProof/>
            <w:lang w:val="en-US"/>
            <w:rPrChange w:id="169" w:author="Ryan Lemos" w:date="2019-09-29T18:50:00Z">
              <w:rPr>
                <w:noProof/>
              </w:rPr>
            </w:rPrChange>
          </w:rPr>
          <w:instrText xml:space="preserve"> PAGEREF _Toc20675443 \h </w:instrText>
        </w:r>
        <w:r>
          <w:rPr>
            <w:noProof/>
          </w:rPr>
        </w:r>
      </w:ins>
      <w:r>
        <w:rPr>
          <w:noProof/>
        </w:rPr>
        <w:fldChar w:fldCharType="separate"/>
      </w:r>
      <w:ins w:id="170" w:author="Ryan Lemos" w:date="2019-09-29T18:50:00Z">
        <w:r w:rsidRPr="00A1166E">
          <w:rPr>
            <w:noProof/>
            <w:lang w:val="en-US"/>
            <w:rPrChange w:id="171" w:author="Ryan Lemos" w:date="2019-09-29T18:50:00Z">
              <w:rPr>
                <w:noProof/>
              </w:rPr>
            </w:rPrChange>
          </w:rPr>
          <w:t>37</w:t>
        </w:r>
        <w:r>
          <w:rPr>
            <w:noProof/>
          </w:rPr>
          <w:fldChar w:fldCharType="end"/>
        </w:r>
      </w:ins>
    </w:p>
    <w:p w14:paraId="4568F89A" w14:textId="3C6BC31A" w:rsidR="00A1166E" w:rsidRPr="00A1166E" w:rsidRDefault="00A1166E">
      <w:pPr>
        <w:pStyle w:val="Sumrio4"/>
        <w:tabs>
          <w:tab w:val="left" w:pos="1200"/>
          <w:tab w:val="right" w:leader="dot" w:pos="9061"/>
        </w:tabs>
        <w:rPr>
          <w:ins w:id="172" w:author="Ryan Lemos" w:date="2019-09-29T18:50:00Z"/>
          <w:rFonts w:asciiTheme="minorHAnsi" w:eastAsiaTheme="minorEastAsia" w:hAnsiTheme="minorHAnsi" w:cstheme="minorBidi"/>
          <w:noProof/>
          <w:sz w:val="22"/>
          <w:szCs w:val="22"/>
          <w:lang w:val="en-US" w:eastAsia="pt-BR"/>
          <w:rPrChange w:id="173" w:author="Ryan Lemos" w:date="2019-09-29T18:50:00Z">
            <w:rPr>
              <w:ins w:id="174" w:author="Ryan Lemos" w:date="2019-09-29T18:50:00Z"/>
              <w:rFonts w:asciiTheme="minorHAnsi" w:eastAsiaTheme="minorEastAsia" w:hAnsiTheme="minorHAnsi" w:cstheme="minorBidi"/>
              <w:noProof/>
              <w:sz w:val="22"/>
              <w:szCs w:val="22"/>
              <w:lang w:eastAsia="pt-BR"/>
            </w:rPr>
          </w:rPrChange>
        </w:rPr>
      </w:pPr>
      <w:ins w:id="175" w:author="Ryan Lemos" w:date="2019-09-29T18:50:00Z">
        <w:r w:rsidRPr="00A1166E">
          <w:rPr>
            <w:noProof/>
            <w:lang w:val="en-US"/>
            <w:rPrChange w:id="176" w:author="Ryan Lemos" w:date="2019-09-29T18:50:00Z">
              <w:rPr>
                <w:noProof/>
              </w:rPr>
            </w:rPrChange>
          </w:rPr>
          <w:t>2.2.4.13</w:t>
        </w:r>
        <w:r w:rsidRPr="00A1166E">
          <w:rPr>
            <w:rFonts w:asciiTheme="minorHAnsi" w:eastAsiaTheme="minorEastAsia" w:hAnsiTheme="minorHAnsi" w:cstheme="minorBidi"/>
            <w:noProof/>
            <w:sz w:val="22"/>
            <w:szCs w:val="22"/>
            <w:lang w:val="en-US" w:eastAsia="pt-BR"/>
            <w:rPrChange w:id="177" w:author="Ryan Lemos" w:date="2019-09-29T18:50:00Z">
              <w:rPr>
                <w:rFonts w:asciiTheme="minorHAnsi" w:eastAsiaTheme="minorEastAsia" w:hAnsiTheme="minorHAnsi" w:cstheme="minorBidi"/>
                <w:noProof/>
                <w:sz w:val="22"/>
                <w:szCs w:val="22"/>
                <w:lang w:eastAsia="pt-BR"/>
              </w:rPr>
            </w:rPrChange>
          </w:rPr>
          <w:tab/>
        </w:r>
        <w:r w:rsidRPr="00895EC8">
          <w:rPr>
            <w:i/>
            <w:noProof/>
            <w:lang w:val="en-US"/>
          </w:rPr>
          <w:t>Representational State Transfer</w:t>
        </w:r>
        <w:r w:rsidRPr="00895EC8">
          <w:rPr>
            <w:noProof/>
            <w:lang w:val="en-US"/>
          </w:rPr>
          <w:t xml:space="preserve"> (</w:t>
        </w:r>
        <w:r w:rsidRPr="00A1166E">
          <w:rPr>
            <w:noProof/>
            <w:lang w:val="en-US"/>
            <w:rPrChange w:id="178" w:author="Ryan Lemos" w:date="2019-09-29T18:50:00Z">
              <w:rPr>
                <w:noProof/>
              </w:rPr>
            </w:rPrChange>
          </w:rPr>
          <w:t>REST)</w:t>
        </w:r>
        <w:r w:rsidRPr="00A1166E">
          <w:rPr>
            <w:noProof/>
            <w:lang w:val="en-US"/>
            <w:rPrChange w:id="179" w:author="Ryan Lemos" w:date="2019-09-29T18:50:00Z">
              <w:rPr>
                <w:noProof/>
              </w:rPr>
            </w:rPrChange>
          </w:rPr>
          <w:tab/>
        </w:r>
        <w:r>
          <w:rPr>
            <w:noProof/>
          </w:rPr>
          <w:fldChar w:fldCharType="begin"/>
        </w:r>
        <w:r w:rsidRPr="00A1166E">
          <w:rPr>
            <w:noProof/>
            <w:lang w:val="en-US"/>
            <w:rPrChange w:id="180" w:author="Ryan Lemos" w:date="2019-09-29T18:50:00Z">
              <w:rPr>
                <w:noProof/>
              </w:rPr>
            </w:rPrChange>
          </w:rPr>
          <w:instrText xml:space="preserve"> PAGEREF _Toc20675444 \h </w:instrText>
        </w:r>
        <w:r>
          <w:rPr>
            <w:noProof/>
          </w:rPr>
        </w:r>
      </w:ins>
      <w:r>
        <w:rPr>
          <w:noProof/>
        </w:rPr>
        <w:fldChar w:fldCharType="separate"/>
      </w:r>
      <w:ins w:id="181" w:author="Ryan Lemos" w:date="2019-09-29T18:50:00Z">
        <w:r w:rsidRPr="00A1166E">
          <w:rPr>
            <w:noProof/>
            <w:lang w:val="en-US"/>
            <w:rPrChange w:id="182" w:author="Ryan Lemos" w:date="2019-09-29T18:50:00Z">
              <w:rPr>
                <w:noProof/>
              </w:rPr>
            </w:rPrChange>
          </w:rPr>
          <w:t>38</w:t>
        </w:r>
        <w:r>
          <w:rPr>
            <w:noProof/>
          </w:rPr>
          <w:fldChar w:fldCharType="end"/>
        </w:r>
      </w:ins>
    </w:p>
    <w:p w14:paraId="6715F36D" w14:textId="13A32C8D" w:rsidR="00A1166E" w:rsidRDefault="00A1166E">
      <w:pPr>
        <w:pStyle w:val="Sumrio4"/>
        <w:tabs>
          <w:tab w:val="left" w:pos="1200"/>
          <w:tab w:val="right" w:leader="dot" w:pos="9061"/>
        </w:tabs>
        <w:rPr>
          <w:ins w:id="183" w:author="Ryan Lemos" w:date="2019-09-29T18:50:00Z"/>
          <w:rFonts w:asciiTheme="minorHAnsi" w:eastAsiaTheme="minorEastAsia" w:hAnsiTheme="minorHAnsi" w:cstheme="minorBidi"/>
          <w:noProof/>
          <w:sz w:val="22"/>
          <w:szCs w:val="22"/>
          <w:lang w:eastAsia="pt-BR"/>
        </w:rPr>
      </w:pPr>
      <w:ins w:id="184" w:author="Ryan Lemos" w:date="2019-09-29T18:50:00Z">
        <w:r w:rsidRPr="00A1166E">
          <w:rPr>
            <w:noProof/>
            <w:rPrChange w:id="185" w:author="Ryan Lemos" w:date="2019-09-29T18:50:00Z">
              <w:rPr>
                <w:noProof/>
                <w:lang w:val="en-US"/>
              </w:rPr>
            </w:rPrChange>
          </w:rPr>
          <w:t>2.2.4.14</w:t>
        </w:r>
        <w:r>
          <w:rPr>
            <w:rFonts w:asciiTheme="minorHAnsi" w:eastAsiaTheme="minorEastAsia" w:hAnsiTheme="minorHAnsi" w:cstheme="minorBidi"/>
            <w:noProof/>
            <w:sz w:val="22"/>
            <w:szCs w:val="22"/>
            <w:lang w:eastAsia="pt-BR"/>
          </w:rPr>
          <w:tab/>
        </w:r>
        <w:r w:rsidRPr="00A1166E">
          <w:rPr>
            <w:i/>
            <w:noProof/>
            <w:rPrChange w:id="186" w:author="Ryan Lemos" w:date="2019-09-29T18:50:00Z">
              <w:rPr>
                <w:i/>
                <w:noProof/>
                <w:lang w:val="en-US"/>
              </w:rPr>
            </w:rPrChange>
          </w:rPr>
          <w:t>Application Programming Interfaces</w:t>
        </w:r>
        <w:r w:rsidRPr="00A1166E">
          <w:rPr>
            <w:noProof/>
            <w:rPrChange w:id="187" w:author="Ryan Lemos" w:date="2019-09-29T18:50:00Z">
              <w:rPr>
                <w:noProof/>
                <w:lang w:val="en-US"/>
              </w:rPr>
            </w:rPrChange>
          </w:rPr>
          <w:t xml:space="preserve"> (API)</w:t>
        </w:r>
        <w:r>
          <w:rPr>
            <w:noProof/>
          </w:rPr>
          <w:tab/>
        </w:r>
        <w:r>
          <w:rPr>
            <w:noProof/>
          </w:rPr>
          <w:fldChar w:fldCharType="begin"/>
        </w:r>
        <w:r>
          <w:rPr>
            <w:noProof/>
          </w:rPr>
          <w:instrText xml:space="preserve"> PAGEREF _Toc20675445 \h </w:instrText>
        </w:r>
        <w:r>
          <w:rPr>
            <w:noProof/>
          </w:rPr>
        </w:r>
      </w:ins>
      <w:r>
        <w:rPr>
          <w:noProof/>
        </w:rPr>
        <w:fldChar w:fldCharType="separate"/>
      </w:r>
      <w:ins w:id="188" w:author="Ryan Lemos" w:date="2019-09-29T18:50:00Z">
        <w:r>
          <w:rPr>
            <w:noProof/>
          </w:rPr>
          <w:t>38</w:t>
        </w:r>
        <w:r>
          <w:rPr>
            <w:noProof/>
          </w:rPr>
          <w:fldChar w:fldCharType="end"/>
        </w:r>
      </w:ins>
    </w:p>
    <w:p w14:paraId="50288160" w14:textId="2D57E453" w:rsidR="00A1166E" w:rsidRDefault="00A1166E">
      <w:pPr>
        <w:pStyle w:val="Sumrio3"/>
        <w:rPr>
          <w:ins w:id="189" w:author="Ryan Lemos" w:date="2019-09-29T18:50:00Z"/>
          <w:rFonts w:asciiTheme="minorHAnsi" w:eastAsiaTheme="minorEastAsia" w:hAnsiTheme="minorHAnsi" w:cstheme="minorBidi"/>
          <w:b w:val="0"/>
          <w:iCs w:val="0"/>
          <w:noProof/>
          <w:sz w:val="22"/>
          <w:szCs w:val="22"/>
          <w:lang w:eastAsia="pt-BR"/>
        </w:rPr>
      </w:pPr>
      <w:ins w:id="190" w:author="Ryan Lemos" w:date="2019-09-29T18:50: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_Toc20675446 \h </w:instrText>
        </w:r>
        <w:r>
          <w:rPr>
            <w:noProof/>
          </w:rPr>
        </w:r>
      </w:ins>
      <w:r>
        <w:rPr>
          <w:noProof/>
        </w:rPr>
        <w:fldChar w:fldCharType="separate"/>
      </w:r>
      <w:ins w:id="191" w:author="Ryan Lemos" w:date="2019-09-29T18:50:00Z">
        <w:r>
          <w:rPr>
            <w:noProof/>
          </w:rPr>
          <w:t>39</w:t>
        </w:r>
        <w:r>
          <w:rPr>
            <w:noProof/>
          </w:rPr>
          <w:fldChar w:fldCharType="end"/>
        </w:r>
      </w:ins>
    </w:p>
    <w:p w14:paraId="3CF8257A" w14:textId="669084A5" w:rsidR="00A1166E" w:rsidRDefault="00A1166E">
      <w:pPr>
        <w:pStyle w:val="Sumrio1"/>
        <w:tabs>
          <w:tab w:val="left" w:pos="1200"/>
          <w:tab w:val="right" w:leader="dot" w:pos="9061"/>
        </w:tabs>
        <w:rPr>
          <w:ins w:id="192" w:author="Ryan Lemos" w:date="2019-09-29T18:50:00Z"/>
          <w:rFonts w:asciiTheme="minorHAnsi" w:eastAsiaTheme="minorEastAsia" w:hAnsiTheme="minorHAnsi" w:cstheme="minorBidi"/>
          <w:b w:val="0"/>
          <w:bCs w:val="0"/>
          <w:caps w:val="0"/>
          <w:noProof/>
          <w:sz w:val="22"/>
          <w:szCs w:val="22"/>
          <w:lang w:eastAsia="pt-BR"/>
        </w:rPr>
      </w:pPr>
      <w:ins w:id="193" w:author="Ryan Lemos" w:date="2019-09-29T18:50: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_Toc20675447 \h </w:instrText>
        </w:r>
        <w:r>
          <w:rPr>
            <w:noProof/>
          </w:rPr>
        </w:r>
      </w:ins>
      <w:r>
        <w:rPr>
          <w:noProof/>
        </w:rPr>
        <w:fldChar w:fldCharType="separate"/>
      </w:r>
      <w:ins w:id="194" w:author="Ryan Lemos" w:date="2019-09-29T18:50:00Z">
        <w:r>
          <w:rPr>
            <w:noProof/>
          </w:rPr>
          <w:t>41</w:t>
        </w:r>
        <w:r>
          <w:rPr>
            <w:noProof/>
          </w:rPr>
          <w:fldChar w:fldCharType="end"/>
        </w:r>
      </w:ins>
    </w:p>
    <w:p w14:paraId="16C29EDA" w14:textId="249E16AB" w:rsidR="00A1166E" w:rsidRDefault="00A1166E">
      <w:pPr>
        <w:pStyle w:val="Sumrio2"/>
        <w:tabs>
          <w:tab w:val="left" w:pos="1200"/>
          <w:tab w:val="right" w:leader="dot" w:pos="9061"/>
        </w:tabs>
        <w:rPr>
          <w:ins w:id="195" w:author="Ryan Lemos" w:date="2019-09-29T18:50:00Z"/>
          <w:rFonts w:asciiTheme="minorHAnsi" w:eastAsiaTheme="minorEastAsia" w:hAnsiTheme="minorHAnsi" w:cstheme="minorBidi"/>
          <w:caps w:val="0"/>
          <w:noProof/>
          <w:sz w:val="22"/>
          <w:szCs w:val="22"/>
          <w:lang w:eastAsia="pt-BR"/>
        </w:rPr>
      </w:pPr>
      <w:ins w:id="196" w:author="Ryan Lemos" w:date="2019-09-29T18:50: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_Toc20675448 \h </w:instrText>
        </w:r>
        <w:r>
          <w:rPr>
            <w:noProof/>
          </w:rPr>
        </w:r>
      </w:ins>
      <w:r>
        <w:rPr>
          <w:noProof/>
        </w:rPr>
        <w:fldChar w:fldCharType="separate"/>
      </w:r>
      <w:ins w:id="197" w:author="Ryan Lemos" w:date="2019-09-29T18:50:00Z">
        <w:r>
          <w:rPr>
            <w:noProof/>
          </w:rPr>
          <w:t>41</w:t>
        </w:r>
        <w:r>
          <w:rPr>
            <w:noProof/>
          </w:rPr>
          <w:fldChar w:fldCharType="end"/>
        </w:r>
      </w:ins>
    </w:p>
    <w:p w14:paraId="4354C964" w14:textId="34D842B5" w:rsidR="00A1166E" w:rsidRDefault="00A1166E">
      <w:pPr>
        <w:pStyle w:val="Sumrio2"/>
        <w:tabs>
          <w:tab w:val="left" w:pos="1200"/>
          <w:tab w:val="right" w:leader="dot" w:pos="9061"/>
        </w:tabs>
        <w:rPr>
          <w:ins w:id="198" w:author="Ryan Lemos" w:date="2019-09-29T18:50:00Z"/>
          <w:rFonts w:asciiTheme="minorHAnsi" w:eastAsiaTheme="minorEastAsia" w:hAnsiTheme="minorHAnsi" w:cstheme="minorBidi"/>
          <w:caps w:val="0"/>
          <w:noProof/>
          <w:sz w:val="22"/>
          <w:szCs w:val="22"/>
          <w:lang w:eastAsia="pt-BR"/>
        </w:rPr>
      </w:pPr>
      <w:ins w:id="199" w:author="Ryan Lemos" w:date="2019-09-29T18:50:00Z">
        <w:r>
          <w:rPr>
            <w:noProof/>
          </w:rPr>
          <w:lastRenderedPageBreak/>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_Toc20675449 \h </w:instrText>
        </w:r>
        <w:r>
          <w:rPr>
            <w:noProof/>
          </w:rPr>
        </w:r>
      </w:ins>
      <w:r>
        <w:rPr>
          <w:noProof/>
        </w:rPr>
        <w:fldChar w:fldCharType="separate"/>
      </w:r>
      <w:ins w:id="200" w:author="Ryan Lemos" w:date="2019-09-29T18:50:00Z">
        <w:r>
          <w:rPr>
            <w:noProof/>
          </w:rPr>
          <w:t>42</w:t>
        </w:r>
        <w:r>
          <w:rPr>
            <w:noProof/>
          </w:rPr>
          <w:fldChar w:fldCharType="end"/>
        </w:r>
      </w:ins>
    </w:p>
    <w:p w14:paraId="26BEE403" w14:textId="33ED58AF" w:rsidR="00A1166E" w:rsidRDefault="00A1166E">
      <w:pPr>
        <w:pStyle w:val="Sumrio2"/>
        <w:tabs>
          <w:tab w:val="left" w:pos="1200"/>
          <w:tab w:val="right" w:leader="dot" w:pos="9061"/>
        </w:tabs>
        <w:rPr>
          <w:ins w:id="201" w:author="Ryan Lemos" w:date="2019-09-29T18:50:00Z"/>
          <w:rFonts w:asciiTheme="minorHAnsi" w:eastAsiaTheme="minorEastAsia" w:hAnsiTheme="minorHAnsi" w:cstheme="minorBidi"/>
          <w:caps w:val="0"/>
          <w:noProof/>
          <w:sz w:val="22"/>
          <w:szCs w:val="22"/>
          <w:lang w:eastAsia="pt-BR"/>
        </w:rPr>
      </w:pPr>
      <w:ins w:id="202" w:author="Ryan Lemos" w:date="2019-09-29T18:50: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_Toc20675450 \h </w:instrText>
        </w:r>
        <w:r>
          <w:rPr>
            <w:noProof/>
          </w:rPr>
        </w:r>
      </w:ins>
      <w:r>
        <w:rPr>
          <w:noProof/>
        </w:rPr>
        <w:fldChar w:fldCharType="separate"/>
      </w:r>
      <w:ins w:id="203" w:author="Ryan Lemos" w:date="2019-09-29T18:50:00Z">
        <w:r>
          <w:rPr>
            <w:noProof/>
          </w:rPr>
          <w:t>42</w:t>
        </w:r>
        <w:r>
          <w:rPr>
            <w:noProof/>
          </w:rPr>
          <w:fldChar w:fldCharType="end"/>
        </w:r>
      </w:ins>
    </w:p>
    <w:p w14:paraId="043E0309" w14:textId="1EBF0767" w:rsidR="00A1166E" w:rsidRDefault="00A1166E">
      <w:pPr>
        <w:pStyle w:val="Sumrio2"/>
        <w:tabs>
          <w:tab w:val="left" w:pos="1200"/>
          <w:tab w:val="right" w:leader="dot" w:pos="9061"/>
        </w:tabs>
        <w:rPr>
          <w:ins w:id="204" w:author="Ryan Lemos" w:date="2019-09-29T18:50:00Z"/>
          <w:rFonts w:asciiTheme="minorHAnsi" w:eastAsiaTheme="minorEastAsia" w:hAnsiTheme="minorHAnsi" w:cstheme="minorBidi"/>
          <w:caps w:val="0"/>
          <w:noProof/>
          <w:sz w:val="22"/>
          <w:szCs w:val="22"/>
          <w:lang w:eastAsia="pt-BR"/>
        </w:rPr>
      </w:pPr>
      <w:ins w:id="205" w:author="Ryan Lemos" w:date="2019-09-29T18:50: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_Toc20675451 \h </w:instrText>
        </w:r>
        <w:r>
          <w:rPr>
            <w:noProof/>
          </w:rPr>
        </w:r>
      </w:ins>
      <w:r>
        <w:rPr>
          <w:noProof/>
        </w:rPr>
        <w:fldChar w:fldCharType="separate"/>
      </w:r>
      <w:ins w:id="206" w:author="Ryan Lemos" w:date="2019-09-29T18:50:00Z">
        <w:r>
          <w:rPr>
            <w:noProof/>
          </w:rPr>
          <w:t>44</w:t>
        </w:r>
        <w:r>
          <w:rPr>
            <w:noProof/>
          </w:rPr>
          <w:fldChar w:fldCharType="end"/>
        </w:r>
      </w:ins>
    </w:p>
    <w:p w14:paraId="5A072FBC" w14:textId="33425521" w:rsidR="00A1166E" w:rsidRDefault="00A1166E">
      <w:pPr>
        <w:pStyle w:val="Sumrio2"/>
        <w:tabs>
          <w:tab w:val="left" w:pos="1200"/>
          <w:tab w:val="right" w:leader="dot" w:pos="9061"/>
        </w:tabs>
        <w:rPr>
          <w:ins w:id="207" w:author="Ryan Lemos" w:date="2019-09-29T18:50:00Z"/>
          <w:rFonts w:asciiTheme="minorHAnsi" w:eastAsiaTheme="minorEastAsia" w:hAnsiTheme="minorHAnsi" w:cstheme="minorBidi"/>
          <w:caps w:val="0"/>
          <w:noProof/>
          <w:sz w:val="22"/>
          <w:szCs w:val="22"/>
          <w:lang w:eastAsia="pt-BR"/>
        </w:rPr>
      </w:pPr>
      <w:ins w:id="208" w:author="Ryan Lemos" w:date="2019-09-29T18:50: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_Toc20675452 \h </w:instrText>
        </w:r>
        <w:r>
          <w:rPr>
            <w:noProof/>
          </w:rPr>
        </w:r>
      </w:ins>
      <w:r>
        <w:rPr>
          <w:noProof/>
        </w:rPr>
        <w:fldChar w:fldCharType="separate"/>
      </w:r>
      <w:ins w:id="209" w:author="Ryan Lemos" w:date="2019-09-29T18:50:00Z">
        <w:r>
          <w:rPr>
            <w:noProof/>
          </w:rPr>
          <w:t>47</w:t>
        </w:r>
        <w:r>
          <w:rPr>
            <w:noProof/>
          </w:rPr>
          <w:fldChar w:fldCharType="end"/>
        </w:r>
      </w:ins>
    </w:p>
    <w:p w14:paraId="60BF135D" w14:textId="4DD16E75" w:rsidR="00A1166E" w:rsidRDefault="00A1166E">
      <w:pPr>
        <w:pStyle w:val="Sumrio3"/>
        <w:rPr>
          <w:ins w:id="210" w:author="Ryan Lemos" w:date="2019-09-29T18:50:00Z"/>
          <w:rFonts w:asciiTheme="minorHAnsi" w:eastAsiaTheme="minorEastAsia" w:hAnsiTheme="minorHAnsi" w:cstheme="minorBidi"/>
          <w:b w:val="0"/>
          <w:iCs w:val="0"/>
          <w:noProof/>
          <w:sz w:val="22"/>
          <w:szCs w:val="22"/>
          <w:lang w:eastAsia="pt-BR"/>
        </w:rPr>
      </w:pPr>
      <w:ins w:id="211" w:author="Ryan Lemos" w:date="2019-09-29T18:50:00Z">
        <w:r>
          <w:rPr>
            <w:noProof/>
          </w:rPr>
          <w:t>3.5.1</w:t>
        </w:r>
        <w:r>
          <w:rPr>
            <w:rFonts w:asciiTheme="minorHAnsi" w:eastAsiaTheme="minorEastAsia" w:hAnsiTheme="minorHAnsi" w:cstheme="minorBidi"/>
            <w:b w:val="0"/>
            <w:iCs w:val="0"/>
            <w:noProof/>
            <w:sz w:val="22"/>
            <w:szCs w:val="22"/>
            <w:lang w:eastAsia="pt-BR"/>
          </w:rPr>
          <w:tab/>
        </w:r>
        <w:r>
          <w:rPr>
            <w:noProof/>
          </w:rPr>
          <w:t>Botão de salvar</w:t>
        </w:r>
        <w:r>
          <w:rPr>
            <w:noProof/>
          </w:rPr>
          <w:tab/>
        </w:r>
        <w:r>
          <w:rPr>
            <w:noProof/>
          </w:rPr>
          <w:fldChar w:fldCharType="begin"/>
        </w:r>
        <w:r>
          <w:rPr>
            <w:noProof/>
          </w:rPr>
          <w:instrText xml:space="preserve"> PAGEREF _Toc20675453 \h </w:instrText>
        </w:r>
        <w:r>
          <w:rPr>
            <w:noProof/>
          </w:rPr>
        </w:r>
      </w:ins>
      <w:r>
        <w:rPr>
          <w:noProof/>
        </w:rPr>
        <w:fldChar w:fldCharType="separate"/>
      </w:r>
      <w:ins w:id="212" w:author="Ryan Lemos" w:date="2019-09-29T18:50:00Z">
        <w:r>
          <w:rPr>
            <w:noProof/>
          </w:rPr>
          <w:t>48</w:t>
        </w:r>
        <w:r>
          <w:rPr>
            <w:noProof/>
          </w:rPr>
          <w:fldChar w:fldCharType="end"/>
        </w:r>
      </w:ins>
    </w:p>
    <w:p w14:paraId="1D56CF59" w14:textId="3B1E749F" w:rsidR="00A1166E" w:rsidRDefault="00A1166E">
      <w:pPr>
        <w:pStyle w:val="Sumrio3"/>
        <w:rPr>
          <w:ins w:id="213" w:author="Ryan Lemos" w:date="2019-09-29T18:50:00Z"/>
          <w:rFonts w:asciiTheme="minorHAnsi" w:eastAsiaTheme="minorEastAsia" w:hAnsiTheme="minorHAnsi" w:cstheme="minorBidi"/>
          <w:b w:val="0"/>
          <w:iCs w:val="0"/>
          <w:noProof/>
          <w:sz w:val="22"/>
          <w:szCs w:val="22"/>
          <w:lang w:eastAsia="pt-BR"/>
        </w:rPr>
      </w:pPr>
      <w:ins w:id="214" w:author="Ryan Lemos" w:date="2019-09-29T18:50:00Z">
        <w:r>
          <w:rPr>
            <w:noProof/>
          </w:rPr>
          <w:t>3.5.2</w:t>
        </w:r>
        <w:r>
          <w:rPr>
            <w:rFonts w:asciiTheme="minorHAnsi" w:eastAsiaTheme="minorEastAsia" w:hAnsiTheme="minorHAnsi" w:cstheme="minorBidi"/>
            <w:b w:val="0"/>
            <w:iCs w:val="0"/>
            <w:noProof/>
            <w:sz w:val="22"/>
            <w:szCs w:val="22"/>
            <w:lang w:eastAsia="pt-BR"/>
          </w:rPr>
          <w:tab/>
        </w:r>
        <w:r>
          <w:rPr>
            <w:noProof/>
          </w:rPr>
          <w:t>Botão de voltar</w:t>
        </w:r>
        <w:r>
          <w:rPr>
            <w:noProof/>
          </w:rPr>
          <w:tab/>
        </w:r>
        <w:r>
          <w:rPr>
            <w:noProof/>
          </w:rPr>
          <w:fldChar w:fldCharType="begin"/>
        </w:r>
        <w:r>
          <w:rPr>
            <w:noProof/>
          </w:rPr>
          <w:instrText xml:space="preserve"> PAGEREF _Toc20675454 \h </w:instrText>
        </w:r>
        <w:r>
          <w:rPr>
            <w:noProof/>
          </w:rPr>
        </w:r>
      </w:ins>
      <w:r>
        <w:rPr>
          <w:noProof/>
        </w:rPr>
        <w:fldChar w:fldCharType="separate"/>
      </w:r>
      <w:ins w:id="215" w:author="Ryan Lemos" w:date="2019-09-29T18:50:00Z">
        <w:r>
          <w:rPr>
            <w:noProof/>
          </w:rPr>
          <w:t>48</w:t>
        </w:r>
        <w:r>
          <w:rPr>
            <w:noProof/>
          </w:rPr>
          <w:fldChar w:fldCharType="end"/>
        </w:r>
      </w:ins>
    </w:p>
    <w:p w14:paraId="265D46C6" w14:textId="7BD25902" w:rsidR="00A1166E" w:rsidRDefault="00A1166E">
      <w:pPr>
        <w:pStyle w:val="Sumrio3"/>
        <w:rPr>
          <w:ins w:id="216" w:author="Ryan Lemos" w:date="2019-09-29T18:50:00Z"/>
          <w:rFonts w:asciiTheme="minorHAnsi" w:eastAsiaTheme="minorEastAsia" w:hAnsiTheme="minorHAnsi" w:cstheme="minorBidi"/>
          <w:b w:val="0"/>
          <w:iCs w:val="0"/>
          <w:noProof/>
          <w:sz w:val="22"/>
          <w:szCs w:val="22"/>
          <w:lang w:eastAsia="pt-BR"/>
        </w:rPr>
      </w:pPr>
      <w:ins w:id="217" w:author="Ryan Lemos" w:date="2019-09-29T18:50:00Z">
        <w:r>
          <w:rPr>
            <w:noProof/>
          </w:rPr>
          <w:t>3.5.3</w:t>
        </w:r>
        <w:r>
          <w:rPr>
            <w:rFonts w:asciiTheme="minorHAnsi" w:eastAsiaTheme="minorEastAsia" w:hAnsiTheme="minorHAnsi" w:cstheme="minorBidi"/>
            <w:b w:val="0"/>
            <w:iCs w:val="0"/>
            <w:noProof/>
            <w:sz w:val="22"/>
            <w:szCs w:val="22"/>
            <w:lang w:eastAsia="pt-BR"/>
          </w:rPr>
          <w:tab/>
        </w:r>
        <w:r>
          <w:rPr>
            <w:noProof/>
          </w:rPr>
          <w:t>Editar / Responder / Gerenciar</w:t>
        </w:r>
        <w:r>
          <w:rPr>
            <w:noProof/>
          </w:rPr>
          <w:tab/>
        </w:r>
        <w:r>
          <w:rPr>
            <w:noProof/>
          </w:rPr>
          <w:fldChar w:fldCharType="begin"/>
        </w:r>
        <w:r>
          <w:rPr>
            <w:noProof/>
          </w:rPr>
          <w:instrText xml:space="preserve"> PAGEREF _Toc20675455 \h </w:instrText>
        </w:r>
        <w:r>
          <w:rPr>
            <w:noProof/>
          </w:rPr>
        </w:r>
      </w:ins>
      <w:r>
        <w:rPr>
          <w:noProof/>
        </w:rPr>
        <w:fldChar w:fldCharType="separate"/>
      </w:r>
      <w:ins w:id="218" w:author="Ryan Lemos" w:date="2019-09-29T18:50:00Z">
        <w:r>
          <w:rPr>
            <w:noProof/>
          </w:rPr>
          <w:t>49</w:t>
        </w:r>
        <w:r>
          <w:rPr>
            <w:noProof/>
          </w:rPr>
          <w:fldChar w:fldCharType="end"/>
        </w:r>
      </w:ins>
    </w:p>
    <w:p w14:paraId="6370F1AB" w14:textId="49AE2ABB" w:rsidR="00A1166E" w:rsidRDefault="00A1166E">
      <w:pPr>
        <w:pStyle w:val="Sumrio3"/>
        <w:rPr>
          <w:ins w:id="219" w:author="Ryan Lemos" w:date="2019-09-29T18:50:00Z"/>
          <w:rFonts w:asciiTheme="minorHAnsi" w:eastAsiaTheme="minorEastAsia" w:hAnsiTheme="minorHAnsi" w:cstheme="minorBidi"/>
          <w:b w:val="0"/>
          <w:iCs w:val="0"/>
          <w:noProof/>
          <w:sz w:val="22"/>
          <w:szCs w:val="22"/>
          <w:lang w:eastAsia="pt-BR"/>
        </w:rPr>
      </w:pPr>
      <w:ins w:id="220" w:author="Ryan Lemos" w:date="2019-09-29T18:50:00Z">
        <w:r>
          <w:rPr>
            <w:noProof/>
          </w:rPr>
          <w:t>3.5.4</w:t>
        </w:r>
        <w:r>
          <w:rPr>
            <w:rFonts w:asciiTheme="minorHAnsi" w:eastAsiaTheme="minorEastAsia" w:hAnsiTheme="minorHAnsi" w:cstheme="minorBidi"/>
            <w:b w:val="0"/>
            <w:iCs w:val="0"/>
            <w:noProof/>
            <w:sz w:val="22"/>
            <w:szCs w:val="22"/>
            <w:lang w:eastAsia="pt-BR"/>
          </w:rPr>
          <w:tab/>
        </w:r>
        <w:r>
          <w:rPr>
            <w:noProof/>
          </w:rPr>
          <w:t>Exclusão</w:t>
        </w:r>
        <w:r>
          <w:rPr>
            <w:noProof/>
          </w:rPr>
          <w:tab/>
        </w:r>
        <w:r>
          <w:rPr>
            <w:noProof/>
          </w:rPr>
          <w:fldChar w:fldCharType="begin"/>
        </w:r>
        <w:r>
          <w:rPr>
            <w:noProof/>
          </w:rPr>
          <w:instrText xml:space="preserve"> PAGEREF _Toc20675456 \h </w:instrText>
        </w:r>
        <w:r>
          <w:rPr>
            <w:noProof/>
          </w:rPr>
        </w:r>
      </w:ins>
      <w:r>
        <w:rPr>
          <w:noProof/>
        </w:rPr>
        <w:fldChar w:fldCharType="separate"/>
      </w:r>
      <w:ins w:id="221" w:author="Ryan Lemos" w:date="2019-09-29T18:50:00Z">
        <w:r>
          <w:rPr>
            <w:noProof/>
          </w:rPr>
          <w:t>49</w:t>
        </w:r>
        <w:r>
          <w:rPr>
            <w:noProof/>
          </w:rPr>
          <w:fldChar w:fldCharType="end"/>
        </w:r>
      </w:ins>
    </w:p>
    <w:p w14:paraId="7EF421DB" w14:textId="1EEA66ED" w:rsidR="00A1166E" w:rsidRDefault="00A1166E">
      <w:pPr>
        <w:pStyle w:val="Sumrio3"/>
        <w:rPr>
          <w:ins w:id="222" w:author="Ryan Lemos" w:date="2019-09-29T18:50:00Z"/>
          <w:rFonts w:asciiTheme="minorHAnsi" w:eastAsiaTheme="minorEastAsia" w:hAnsiTheme="minorHAnsi" w:cstheme="minorBidi"/>
          <w:b w:val="0"/>
          <w:iCs w:val="0"/>
          <w:noProof/>
          <w:sz w:val="22"/>
          <w:szCs w:val="22"/>
          <w:lang w:eastAsia="pt-BR"/>
        </w:rPr>
      </w:pPr>
      <w:ins w:id="223" w:author="Ryan Lemos" w:date="2019-09-29T18:50:00Z">
        <w:r>
          <w:rPr>
            <w:noProof/>
          </w:rPr>
          <w:t>3.5.5</w:t>
        </w:r>
        <w:r>
          <w:rPr>
            <w:rFonts w:asciiTheme="minorHAnsi" w:eastAsiaTheme="minorEastAsia" w:hAnsiTheme="minorHAnsi" w:cstheme="minorBidi"/>
            <w:b w:val="0"/>
            <w:iCs w:val="0"/>
            <w:noProof/>
            <w:sz w:val="22"/>
            <w:szCs w:val="22"/>
            <w:lang w:eastAsia="pt-BR"/>
          </w:rPr>
          <w:tab/>
        </w:r>
        <w:r>
          <w:rPr>
            <w:noProof/>
          </w:rPr>
          <w:t>Visualizar registro</w:t>
        </w:r>
        <w:r>
          <w:rPr>
            <w:noProof/>
          </w:rPr>
          <w:tab/>
        </w:r>
        <w:r>
          <w:rPr>
            <w:noProof/>
          </w:rPr>
          <w:fldChar w:fldCharType="begin"/>
        </w:r>
        <w:r>
          <w:rPr>
            <w:noProof/>
          </w:rPr>
          <w:instrText xml:space="preserve"> PAGEREF _Toc20675457 \h </w:instrText>
        </w:r>
        <w:r>
          <w:rPr>
            <w:noProof/>
          </w:rPr>
        </w:r>
      </w:ins>
      <w:r>
        <w:rPr>
          <w:noProof/>
        </w:rPr>
        <w:fldChar w:fldCharType="separate"/>
      </w:r>
      <w:ins w:id="224" w:author="Ryan Lemos" w:date="2019-09-29T18:50:00Z">
        <w:r>
          <w:rPr>
            <w:noProof/>
          </w:rPr>
          <w:t>49</w:t>
        </w:r>
        <w:r>
          <w:rPr>
            <w:noProof/>
          </w:rPr>
          <w:fldChar w:fldCharType="end"/>
        </w:r>
      </w:ins>
    </w:p>
    <w:p w14:paraId="76C3CE9C" w14:textId="70E6ED39" w:rsidR="00A1166E" w:rsidRDefault="00A1166E">
      <w:pPr>
        <w:pStyle w:val="Sumrio3"/>
        <w:rPr>
          <w:ins w:id="225" w:author="Ryan Lemos" w:date="2019-09-29T18:50:00Z"/>
          <w:rFonts w:asciiTheme="minorHAnsi" w:eastAsiaTheme="minorEastAsia" w:hAnsiTheme="minorHAnsi" w:cstheme="minorBidi"/>
          <w:b w:val="0"/>
          <w:iCs w:val="0"/>
          <w:noProof/>
          <w:sz w:val="22"/>
          <w:szCs w:val="22"/>
          <w:lang w:eastAsia="pt-BR"/>
        </w:rPr>
      </w:pPr>
      <w:ins w:id="226" w:author="Ryan Lemos" w:date="2019-09-29T18:50:00Z">
        <w:r>
          <w:rPr>
            <w:noProof/>
          </w:rPr>
          <w:t>3.5.6</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_Toc20675458 \h </w:instrText>
        </w:r>
        <w:r>
          <w:rPr>
            <w:noProof/>
          </w:rPr>
        </w:r>
      </w:ins>
      <w:r>
        <w:rPr>
          <w:noProof/>
        </w:rPr>
        <w:fldChar w:fldCharType="separate"/>
      </w:r>
      <w:ins w:id="227" w:author="Ryan Lemos" w:date="2019-09-29T18:50:00Z">
        <w:r>
          <w:rPr>
            <w:noProof/>
          </w:rPr>
          <w:t>50</w:t>
        </w:r>
        <w:r>
          <w:rPr>
            <w:noProof/>
          </w:rPr>
          <w:fldChar w:fldCharType="end"/>
        </w:r>
      </w:ins>
    </w:p>
    <w:p w14:paraId="50DA20D8" w14:textId="5FEACB3F" w:rsidR="00A1166E" w:rsidRDefault="00A1166E">
      <w:pPr>
        <w:pStyle w:val="Sumrio3"/>
        <w:rPr>
          <w:ins w:id="228" w:author="Ryan Lemos" w:date="2019-09-29T18:50:00Z"/>
          <w:rFonts w:asciiTheme="minorHAnsi" w:eastAsiaTheme="minorEastAsia" w:hAnsiTheme="minorHAnsi" w:cstheme="minorBidi"/>
          <w:b w:val="0"/>
          <w:iCs w:val="0"/>
          <w:noProof/>
          <w:sz w:val="22"/>
          <w:szCs w:val="22"/>
          <w:lang w:eastAsia="pt-BR"/>
        </w:rPr>
      </w:pPr>
      <w:ins w:id="229" w:author="Ryan Lemos" w:date="2019-09-29T18:50:00Z">
        <w:r>
          <w:rPr>
            <w:noProof/>
          </w:rPr>
          <w:t>3.5.7</w:t>
        </w:r>
        <w:r>
          <w:rPr>
            <w:rFonts w:asciiTheme="minorHAnsi" w:eastAsiaTheme="minorEastAsia" w:hAnsiTheme="minorHAnsi" w:cstheme="minorBidi"/>
            <w:b w:val="0"/>
            <w:iCs w:val="0"/>
            <w:noProof/>
            <w:sz w:val="22"/>
            <w:szCs w:val="22"/>
            <w:lang w:eastAsia="pt-BR"/>
          </w:rPr>
          <w:tab/>
        </w:r>
        <w:r>
          <w:rPr>
            <w:noProof/>
          </w:rPr>
          <w:t>Novo Registro</w:t>
        </w:r>
        <w:r>
          <w:rPr>
            <w:noProof/>
          </w:rPr>
          <w:tab/>
        </w:r>
        <w:r>
          <w:rPr>
            <w:noProof/>
          </w:rPr>
          <w:fldChar w:fldCharType="begin"/>
        </w:r>
        <w:r>
          <w:rPr>
            <w:noProof/>
          </w:rPr>
          <w:instrText xml:space="preserve"> PAGEREF _Toc20675459 \h </w:instrText>
        </w:r>
        <w:r>
          <w:rPr>
            <w:noProof/>
          </w:rPr>
        </w:r>
      </w:ins>
      <w:r>
        <w:rPr>
          <w:noProof/>
        </w:rPr>
        <w:fldChar w:fldCharType="separate"/>
      </w:r>
      <w:ins w:id="230" w:author="Ryan Lemos" w:date="2019-09-29T18:50:00Z">
        <w:r>
          <w:rPr>
            <w:noProof/>
          </w:rPr>
          <w:t>50</w:t>
        </w:r>
        <w:r>
          <w:rPr>
            <w:noProof/>
          </w:rPr>
          <w:fldChar w:fldCharType="end"/>
        </w:r>
      </w:ins>
    </w:p>
    <w:p w14:paraId="5B2AE724" w14:textId="4605B2B5" w:rsidR="00A1166E" w:rsidRDefault="00A1166E">
      <w:pPr>
        <w:pStyle w:val="Sumrio3"/>
        <w:rPr>
          <w:ins w:id="231" w:author="Ryan Lemos" w:date="2019-09-29T18:50:00Z"/>
          <w:rFonts w:asciiTheme="minorHAnsi" w:eastAsiaTheme="minorEastAsia" w:hAnsiTheme="minorHAnsi" w:cstheme="minorBidi"/>
          <w:b w:val="0"/>
          <w:iCs w:val="0"/>
          <w:noProof/>
          <w:sz w:val="22"/>
          <w:szCs w:val="22"/>
          <w:lang w:eastAsia="pt-BR"/>
        </w:rPr>
      </w:pPr>
      <w:ins w:id="232" w:author="Ryan Lemos" w:date="2019-09-29T18:50:00Z">
        <w:r>
          <w:rPr>
            <w:noProof/>
          </w:rPr>
          <w:t>3.5.8</w:t>
        </w:r>
        <w:r>
          <w:rPr>
            <w:rFonts w:asciiTheme="minorHAnsi" w:eastAsiaTheme="minorEastAsia" w:hAnsiTheme="minorHAnsi" w:cstheme="minorBidi"/>
            <w:b w:val="0"/>
            <w:iCs w:val="0"/>
            <w:noProof/>
            <w:sz w:val="22"/>
            <w:szCs w:val="22"/>
            <w:lang w:eastAsia="pt-BR"/>
          </w:rPr>
          <w:tab/>
        </w:r>
        <w:r>
          <w:rPr>
            <w:noProof/>
          </w:rPr>
          <w:t>Duplicar registro (Para atividades)</w:t>
        </w:r>
        <w:r>
          <w:rPr>
            <w:noProof/>
          </w:rPr>
          <w:tab/>
        </w:r>
        <w:r>
          <w:rPr>
            <w:noProof/>
          </w:rPr>
          <w:fldChar w:fldCharType="begin"/>
        </w:r>
        <w:r>
          <w:rPr>
            <w:noProof/>
          </w:rPr>
          <w:instrText xml:space="preserve"> PAGEREF _Toc20675460 \h </w:instrText>
        </w:r>
        <w:r>
          <w:rPr>
            <w:noProof/>
          </w:rPr>
        </w:r>
      </w:ins>
      <w:r>
        <w:rPr>
          <w:noProof/>
        </w:rPr>
        <w:fldChar w:fldCharType="separate"/>
      </w:r>
      <w:ins w:id="233" w:author="Ryan Lemos" w:date="2019-09-29T18:50:00Z">
        <w:r>
          <w:rPr>
            <w:noProof/>
          </w:rPr>
          <w:t>50</w:t>
        </w:r>
        <w:r>
          <w:rPr>
            <w:noProof/>
          </w:rPr>
          <w:fldChar w:fldCharType="end"/>
        </w:r>
      </w:ins>
    </w:p>
    <w:p w14:paraId="17F246C4" w14:textId="7EC9B612" w:rsidR="00A1166E" w:rsidRDefault="00A1166E">
      <w:pPr>
        <w:pStyle w:val="Sumrio3"/>
        <w:rPr>
          <w:ins w:id="234" w:author="Ryan Lemos" w:date="2019-09-29T18:50:00Z"/>
          <w:rFonts w:asciiTheme="minorHAnsi" w:eastAsiaTheme="minorEastAsia" w:hAnsiTheme="minorHAnsi" w:cstheme="minorBidi"/>
          <w:b w:val="0"/>
          <w:iCs w:val="0"/>
          <w:noProof/>
          <w:sz w:val="22"/>
          <w:szCs w:val="22"/>
          <w:lang w:eastAsia="pt-BR"/>
        </w:rPr>
      </w:pPr>
      <w:ins w:id="235" w:author="Ryan Lemos" w:date="2019-09-29T18:50:00Z">
        <w:r>
          <w:rPr>
            <w:noProof/>
          </w:rPr>
          <w:t>3.5.9</w:t>
        </w:r>
        <w:r>
          <w:rPr>
            <w:rFonts w:asciiTheme="minorHAnsi" w:eastAsiaTheme="minorEastAsia" w:hAnsiTheme="minorHAnsi" w:cstheme="minorBidi"/>
            <w:b w:val="0"/>
            <w:iCs w:val="0"/>
            <w:noProof/>
            <w:sz w:val="22"/>
            <w:szCs w:val="22"/>
            <w:lang w:eastAsia="pt-BR"/>
          </w:rPr>
          <w:tab/>
        </w:r>
        <w:r>
          <w:rPr>
            <w:noProof/>
          </w:rPr>
          <w:t>Gerar PDF (Para atividades)</w:t>
        </w:r>
        <w:r>
          <w:rPr>
            <w:noProof/>
          </w:rPr>
          <w:tab/>
        </w:r>
        <w:r>
          <w:rPr>
            <w:noProof/>
          </w:rPr>
          <w:fldChar w:fldCharType="begin"/>
        </w:r>
        <w:r>
          <w:rPr>
            <w:noProof/>
          </w:rPr>
          <w:instrText xml:space="preserve"> PAGEREF _Toc20675461 \h </w:instrText>
        </w:r>
        <w:r>
          <w:rPr>
            <w:noProof/>
          </w:rPr>
        </w:r>
      </w:ins>
      <w:r>
        <w:rPr>
          <w:noProof/>
        </w:rPr>
        <w:fldChar w:fldCharType="separate"/>
      </w:r>
      <w:ins w:id="236" w:author="Ryan Lemos" w:date="2019-09-29T18:50:00Z">
        <w:r>
          <w:rPr>
            <w:noProof/>
          </w:rPr>
          <w:t>51</w:t>
        </w:r>
        <w:r>
          <w:rPr>
            <w:noProof/>
          </w:rPr>
          <w:fldChar w:fldCharType="end"/>
        </w:r>
      </w:ins>
    </w:p>
    <w:p w14:paraId="44919C41" w14:textId="22CFBD2D" w:rsidR="00A1166E" w:rsidRDefault="00A1166E">
      <w:pPr>
        <w:pStyle w:val="Sumrio3"/>
        <w:rPr>
          <w:ins w:id="237" w:author="Ryan Lemos" w:date="2019-09-29T18:50:00Z"/>
          <w:rFonts w:asciiTheme="minorHAnsi" w:eastAsiaTheme="minorEastAsia" w:hAnsiTheme="minorHAnsi" w:cstheme="minorBidi"/>
          <w:b w:val="0"/>
          <w:iCs w:val="0"/>
          <w:noProof/>
          <w:sz w:val="22"/>
          <w:szCs w:val="22"/>
          <w:lang w:eastAsia="pt-BR"/>
        </w:rPr>
      </w:pPr>
      <w:ins w:id="238" w:author="Ryan Lemos" w:date="2019-09-29T18:50:00Z">
        <w:r>
          <w:rPr>
            <w:noProof/>
          </w:rPr>
          <w:t>3.5.10</w:t>
        </w:r>
        <w:r>
          <w:rPr>
            <w:rFonts w:asciiTheme="minorHAnsi" w:eastAsiaTheme="minorEastAsia" w:hAnsiTheme="minorHAnsi" w:cstheme="minorBidi"/>
            <w:b w:val="0"/>
            <w:iCs w:val="0"/>
            <w:noProof/>
            <w:sz w:val="22"/>
            <w:szCs w:val="22"/>
            <w:lang w:eastAsia="pt-BR"/>
          </w:rPr>
          <w:tab/>
        </w:r>
        <w:r>
          <w:rPr>
            <w:noProof/>
          </w:rPr>
          <w:t>Informações (atividades de uma turma)</w:t>
        </w:r>
        <w:r>
          <w:rPr>
            <w:noProof/>
          </w:rPr>
          <w:tab/>
        </w:r>
        <w:r>
          <w:rPr>
            <w:noProof/>
          </w:rPr>
          <w:fldChar w:fldCharType="begin"/>
        </w:r>
        <w:r>
          <w:rPr>
            <w:noProof/>
          </w:rPr>
          <w:instrText xml:space="preserve"> PAGEREF _Toc20675462 \h </w:instrText>
        </w:r>
        <w:r>
          <w:rPr>
            <w:noProof/>
          </w:rPr>
        </w:r>
      </w:ins>
      <w:r>
        <w:rPr>
          <w:noProof/>
        </w:rPr>
        <w:fldChar w:fldCharType="separate"/>
      </w:r>
      <w:ins w:id="239" w:author="Ryan Lemos" w:date="2019-09-29T18:50:00Z">
        <w:r>
          <w:rPr>
            <w:noProof/>
          </w:rPr>
          <w:t>51</w:t>
        </w:r>
        <w:r>
          <w:rPr>
            <w:noProof/>
          </w:rPr>
          <w:fldChar w:fldCharType="end"/>
        </w:r>
      </w:ins>
    </w:p>
    <w:p w14:paraId="2124354B" w14:textId="745308C3" w:rsidR="00A1166E" w:rsidRDefault="00A1166E">
      <w:pPr>
        <w:pStyle w:val="Sumrio3"/>
        <w:rPr>
          <w:ins w:id="240" w:author="Ryan Lemos" w:date="2019-09-29T18:50:00Z"/>
          <w:rFonts w:asciiTheme="minorHAnsi" w:eastAsiaTheme="minorEastAsia" w:hAnsiTheme="minorHAnsi" w:cstheme="minorBidi"/>
          <w:b w:val="0"/>
          <w:iCs w:val="0"/>
          <w:noProof/>
          <w:sz w:val="22"/>
          <w:szCs w:val="22"/>
          <w:lang w:eastAsia="pt-BR"/>
        </w:rPr>
      </w:pPr>
      <w:ins w:id="241" w:author="Ryan Lemos" w:date="2019-09-29T18:50:00Z">
        <w:r>
          <w:rPr>
            <w:noProof/>
          </w:rPr>
          <w:t>3.5.11</w:t>
        </w:r>
        <w:r>
          <w:rPr>
            <w:rFonts w:asciiTheme="minorHAnsi" w:eastAsiaTheme="minorEastAsia" w:hAnsiTheme="minorHAnsi" w:cstheme="minorBidi"/>
            <w:b w:val="0"/>
            <w:iCs w:val="0"/>
            <w:noProof/>
            <w:sz w:val="22"/>
            <w:szCs w:val="22"/>
            <w:lang w:eastAsia="pt-BR"/>
          </w:rPr>
          <w:tab/>
        </w:r>
        <w:r>
          <w:rPr>
            <w:noProof/>
          </w:rPr>
          <w:t>Resetar resultado (Atividades de uma turma)</w:t>
        </w:r>
        <w:r>
          <w:rPr>
            <w:noProof/>
          </w:rPr>
          <w:tab/>
        </w:r>
        <w:r>
          <w:rPr>
            <w:noProof/>
          </w:rPr>
          <w:fldChar w:fldCharType="begin"/>
        </w:r>
        <w:r>
          <w:rPr>
            <w:noProof/>
          </w:rPr>
          <w:instrText xml:space="preserve"> PAGEREF _Toc20675463 \h </w:instrText>
        </w:r>
        <w:r>
          <w:rPr>
            <w:noProof/>
          </w:rPr>
        </w:r>
      </w:ins>
      <w:r>
        <w:rPr>
          <w:noProof/>
        </w:rPr>
        <w:fldChar w:fldCharType="separate"/>
      </w:r>
      <w:ins w:id="242" w:author="Ryan Lemos" w:date="2019-09-29T18:50:00Z">
        <w:r>
          <w:rPr>
            <w:noProof/>
          </w:rPr>
          <w:t>51</w:t>
        </w:r>
        <w:r>
          <w:rPr>
            <w:noProof/>
          </w:rPr>
          <w:fldChar w:fldCharType="end"/>
        </w:r>
      </w:ins>
    </w:p>
    <w:p w14:paraId="051D4342" w14:textId="1000B24A" w:rsidR="00A1166E" w:rsidRDefault="00A1166E">
      <w:pPr>
        <w:pStyle w:val="Sumrio3"/>
        <w:rPr>
          <w:ins w:id="243" w:author="Ryan Lemos" w:date="2019-09-29T18:50:00Z"/>
          <w:rFonts w:asciiTheme="minorHAnsi" w:eastAsiaTheme="minorEastAsia" w:hAnsiTheme="minorHAnsi" w:cstheme="minorBidi"/>
          <w:b w:val="0"/>
          <w:iCs w:val="0"/>
          <w:noProof/>
          <w:sz w:val="22"/>
          <w:szCs w:val="22"/>
          <w:lang w:eastAsia="pt-BR"/>
        </w:rPr>
      </w:pPr>
      <w:ins w:id="244" w:author="Ryan Lemos" w:date="2019-09-29T18:50:00Z">
        <w:r>
          <w:rPr>
            <w:noProof/>
          </w:rPr>
          <w:t>3.5.12</w:t>
        </w:r>
        <w:r>
          <w:rPr>
            <w:rFonts w:asciiTheme="minorHAnsi" w:eastAsiaTheme="minorEastAsia" w:hAnsiTheme="minorHAnsi" w:cstheme="minorBidi"/>
            <w:b w:val="0"/>
            <w:iCs w:val="0"/>
            <w:noProof/>
            <w:sz w:val="22"/>
            <w:szCs w:val="22"/>
            <w:lang w:eastAsia="pt-BR"/>
          </w:rPr>
          <w:tab/>
        </w:r>
        <w:r>
          <w:rPr>
            <w:noProof/>
          </w:rPr>
          <w:t>Vincular alunos a uma atividade</w:t>
        </w:r>
        <w:r>
          <w:rPr>
            <w:noProof/>
          </w:rPr>
          <w:tab/>
        </w:r>
        <w:r>
          <w:rPr>
            <w:noProof/>
          </w:rPr>
          <w:fldChar w:fldCharType="begin"/>
        </w:r>
        <w:r>
          <w:rPr>
            <w:noProof/>
          </w:rPr>
          <w:instrText xml:space="preserve"> PAGEREF _Toc20675464 \h </w:instrText>
        </w:r>
        <w:r>
          <w:rPr>
            <w:noProof/>
          </w:rPr>
        </w:r>
      </w:ins>
      <w:r>
        <w:rPr>
          <w:noProof/>
        </w:rPr>
        <w:fldChar w:fldCharType="separate"/>
      </w:r>
      <w:ins w:id="245" w:author="Ryan Lemos" w:date="2019-09-29T18:50:00Z">
        <w:r>
          <w:rPr>
            <w:noProof/>
          </w:rPr>
          <w:t>52</w:t>
        </w:r>
        <w:r>
          <w:rPr>
            <w:noProof/>
          </w:rPr>
          <w:fldChar w:fldCharType="end"/>
        </w:r>
      </w:ins>
    </w:p>
    <w:p w14:paraId="4EA9F99E" w14:textId="27130154" w:rsidR="00A1166E" w:rsidRDefault="00A1166E">
      <w:pPr>
        <w:pStyle w:val="Sumrio3"/>
        <w:rPr>
          <w:ins w:id="246" w:author="Ryan Lemos" w:date="2019-09-29T18:50:00Z"/>
          <w:rFonts w:asciiTheme="minorHAnsi" w:eastAsiaTheme="minorEastAsia" w:hAnsiTheme="minorHAnsi" w:cstheme="minorBidi"/>
          <w:b w:val="0"/>
          <w:iCs w:val="0"/>
          <w:noProof/>
          <w:sz w:val="22"/>
          <w:szCs w:val="22"/>
          <w:lang w:eastAsia="pt-BR"/>
        </w:rPr>
      </w:pPr>
      <w:ins w:id="247" w:author="Ryan Lemos" w:date="2019-09-29T18:50:00Z">
        <w:r>
          <w:rPr>
            <w:noProof/>
          </w:rPr>
          <w:t>3.5.13</w:t>
        </w:r>
        <w:r>
          <w:rPr>
            <w:rFonts w:asciiTheme="minorHAnsi" w:eastAsiaTheme="minorEastAsia" w:hAnsiTheme="minorHAnsi" w:cstheme="minorBidi"/>
            <w:b w:val="0"/>
            <w:iCs w:val="0"/>
            <w:noProof/>
            <w:sz w:val="22"/>
            <w:szCs w:val="22"/>
            <w:lang w:eastAsia="pt-BR"/>
          </w:rPr>
          <w:tab/>
        </w:r>
        <w:r>
          <w:rPr>
            <w:noProof/>
          </w:rPr>
          <w:t>Redistribuir pontuação</w:t>
        </w:r>
        <w:r>
          <w:rPr>
            <w:noProof/>
          </w:rPr>
          <w:tab/>
        </w:r>
        <w:r>
          <w:rPr>
            <w:noProof/>
          </w:rPr>
          <w:fldChar w:fldCharType="begin"/>
        </w:r>
        <w:r>
          <w:rPr>
            <w:noProof/>
          </w:rPr>
          <w:instrText xml:space="preserve"> PAGEREF _Toc20675465 \h </w:instrText>
        </w:r>
        <w:r>
          <w:rPr>
            <w:noProof/>
          </w:rPr>
        </w:r>
      </w:ins>
      <w:r>
        <w:rPr>
          <w:noProof/>
        </w:rPr>
        <w:fldChar w:fldCharType="separate"/>
      </w:r>
      <w:ins w:id="248" w:author="Ryan Lemos" w:date="2019-09-29T18:50:00Z">
        <w:r>
          <w:rPr>
            <w:noProof/>
          </w:rPr>
          <w:t>52</w:t>
        </w:r>
        <w:r>
          <w:rPr>
            <w:noProof/>
          </w:rPr>
          <w:fldChar w:fldCharType="end"/>
        </w:r>
      </w:ins>
    </w:p>
    <w:p w14:paraId="69D9F68A" w14:textId="5B6AB85D" w:rsidR="00A1166E" w:rsidRDefault="00A1166E">
      <w:pPr>
        <w:pStyle w:val="Sumrio3"/>
        <w:rPr>
          <w:ins w:id="249" w:author="Ryan Lemos" w:date="2019-09-29T18:50:00Z"/>
          <w:rFonts w:asciiTheme="minorHAnsi" w:eastAsiaTheme="minorEastAsia" w:hAnsiTheme="minorHAnsi" w:cstheme="minorBidi"/>
          <w:b w:val="0"/>
          <w:iCs w:val="0"/>
          <w:noProof/>
          <w:sz w:val="22"/>
          <w:szCs w:val="22"/>
          <w:lang w:eastAsia="pt-BR"/>
        </w:rPr>
      </w:pPr>
      <w:ins w:id="250" w:author="Ryan Lemos" w:date="2019-09-29T18:50:00Z">
        <w:r>
          <w:rPr>
            <w:noProof/>
          </w:rPr>
          <w:t>3.5.14</w:t>
        </w:r>
        <w:r>
          <w:rPr>
            <w:rFonts w:asciiTheme="minorHAnsi" w:eastAsiaTheme="minorEastAsia" w:hAnsiTheme="minorHAnsi" w:cstheme="minorBidi"/>
            <w:b w:val="0"/>
            <w:iCs w:val="0"/>
            <w:noProof/>
            <w:sz w:val="22"/>
            <w:szCs w:val="22"/>
            <w:lang w:eastAsia="pt-BR"/>
          </w:rPr>
          <w:tab/>
        </w:r>
        <w:r>
          <w:rPr>
            <w:noProof/>
          </w:rPr>
          <w:t>Enviar nota</w:t>
        </w:r>
        <w:r>
          <w:rPr>
            <w:noProof/>
          </w:rPr>
          <w:tab/>
        </w:r>
        <w:r>
          <w:rPr>
            <w:noProof/>
          </w:rPr>
          <w:fldChar w:fldCharType="begin"/>
        </w:r>
        <w:r>
          <w:rPr>
            <w:noProof/>
          </w:rPr>
          <w:instrText xml:space="preserve"> PAGEREF _Toc20675466 \h </w:instrText>
        </w:r>
        <w:r>
          <w:rPr>
            <w:noProof/>
          </w:rPr>
        </w:r>
      </w:ins>
      <w:r>
        <w:rPr>
          <w:noProof/>
        </w:rPr>
        <w:fldChar w:fldCharType="separate"/>
      </w:r>
      <w:ins w:id="251" w:author="Ryan Lemos" w:date="2019-09-29T18:50:00Z">
        <w:r>
          <w:rPr>
            <w:noProof/>
          </w:rPr>
          <w:t>52</w:t>
        </w:r>
        <w:r>
          <w:rPr>
            <w:noProof/>
          </w:rPr>
          <w:fldChar w:fldCharType="end"/>
        </w:r>
      </w:ins>
    </w:p>
    <w:p w14:paraId="69D40BA9" w14:textId="3807C6B0" w:rsidR="00A1166E" w:rsidRDefault="00A1166E">
      <w:pPr>
        <w:pStyle w:val="Sumrio3"/>
        <w:rPr>
          <w:ins w:id="252" w:author="Ryan Lemos" w:date="2019-09-29T18:50:00Z"/>
          <w:rFonts w:asciiTheme="minorHAnsi" w:eastAsiaTheme="minorEastAsia" w:hAnsiTheme="minorHAnsi" w:cstheme="minorBidi"/>
          <w:b w:val="0"/>
          <w:iCs w:val="0"/>
          <w:noProof/>
          <w:sz w:val="22"/>
          <w:szCs w:val="22"/>
          <w:lang w:eastAsia="pt-BR"/>
        </w:rPr>
      </w:pPr>
      <w:ins w:id="253" w:author="Ryan Lemos" w:date="2019-09-29T18:50:00Z">
        <w:r>
          <w:rPr>
            <w:noProof/>
          </w:rPr>
          <w:t>3.5.15</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_Toc20675467 \h </w:instrText>
        </w:r>
        <w:r>
          <w:rPr>
            <w:noProof/>
          </w:rPr>
        </w:r>
      </w:ins>
      <w:r>
        <w:rPr>
          <w:noProof/>
        </w:rPr>
        <w:fldChar w:fldCharType="separate"/>
      </w:r>
      <w:ins w:id="254" w:author="Ryan Lemos" w:date="2019-09-29T18:50:00Z">
        <w:r>
          <w:rPr>
            <w:noProof/>
          </w:rPr>
          <w:t>53</w:t>
        </w:r>
        <w:r>
          <w:rPr>
            <w:noProof/>
          </w:rPr>
          <w:fldChar w:fldCharType="end"/>
        </w:r>
      </w:ins>
    </w:p>
    <w:p w14:paraId="06D03215" w14:textId="78799603" w:rsidR="00A1166E" w:rsidRDefault="00A1166E">
      <w:pPr>
        <w:pStyle w:val="Sumrio3"/>
        <w:rPr>
          <w:ins w:id="255" w:author="Ryan Lemos" w:date="2019-09-29T18:50:00Z"/>
          <w:rFonts w:asciiTheme="minorHAnsi" w:eastAsiaTheme="minorEastAsia" w:hAnsiTheme="minorHAnsi" w:cstheme="minorBidi"/>
          <w:b w:val="0"/>
          <w:iCs w:val="0"/>
          <w:noProof/>
          <w:sz w:val="22"/>
          <w:szCs w:val="22"/>
          <w:lang w:eastAsia="pt-BR"/>
        </w:rPr>
      </w:pPr>
      <w:ins w:id="256" w:author="Ryan Lemos" w:date="2019-09-29T18:50:00Z">
        <w:r>
          <w:rPr>
            <w:noProof/>
          </w:rPr>
          <w:t>3.5.16</w:t>
        </w:r>
        <w:r>
          <w:rPr>
            <w:rFonts w:asciiTheme="minorHAnsi" w:eastAsiaTheme="minorEastAsia" w:hAnsiTheme="minorHAnsi" w:cstheme="minorBidi"/>
            <w:b w:val="0"/>
            <w:iCs w:val="0"/>
            <w:noProof/>
            <w:sz w:val="22"/>
            <w:szCs w:val="22"/>
            <w:lang w:eastAsia="pt-BR"/>
          </w:rPr>
          <w:tab/>
        </w:r>
        <w:r>
          <w:rPr>
            <w:noProof/>
          </w:rPr>
          <w:t>Recarregar dados</w:t>
        </w:r>
        <w:r>
          <w:rPr>
            <w:noProof/>
          </w:rPr>
          <w:tab/>
        </w:r>
        <w:r>
          <w:rPr>
            <w:noProof/>
          </w:rPr>
          <w:fldChar w:fldCharType="begin"/>
        </w:r>
        <w:r>
          <w:rPr>
            <w:noProof/>
          </w:rPr>
          <w:instrText xml:space="preserve"> PAGEREF _Toc20675468 \h </w:instrText>
        </w:r>
        <w:r>
          <w:rPr>
            <w:noProof/>
          </w:rPr>
        </w:r>
      </w:ins>
      <w:r>
        <w:rPr>
          <w:noProof/>
        </w:rPr>
        <w:fldChar w:fldCharType="separate"/>
      </w:r>
      <w:ins w:id="257" w:author="Ryan Lemos" w:date="2019-09-29T18:50:00Z">
        <w:r>
          <w:rPr>
            <w:noProof/>
          </w:rPr>
          <w:t>53</w:t>
        </w:r>
        <w:r>
          <w:rPr>
            <w:noProof/>
          </w:rPr>
          <w:fldChar w:fldCharType="end"/>
        </w:r>
      </w:ins>
    </w:p>
    <w:p w14:paraId="7C1E0161" w14:textId="24F8C91A" w:rsidR="00A1166E" w:rsidRDefault="00A1166E">
      <w:pPr>
        <w:pStyle w:val="Sumrio3"/>
        <w:rPr>
          <w:ins w:id="258" w:author="Ryan Lemos" w:date="2019-09-29T18:50:00Z"/>
          <w:rFonts w:asciiTheme="minorHAnsi" w:eastAsiaTheme="minorEastAsia" w:hAnsiTheme="minorHAnsi" w:cstheme="minorBidi"/>
          <w:b w:val="0"/>
          <w:iCs w:val="0"/>
          <w:noProof/>
          <w:sz w:val="22"/>
          <w:szCs w:val="22"/>
          <w:lang w:eastAsia="pt-BR"/>
        </w:rPr>
      </w:pPr>
      <w:ins w:id="259" w:author="Ryan Lemos" w:date="2019-09-29T18:50:00Z">
        <w:r>
          <w:rPr>
            <w:noProof/>
          </w:rPr>
          <w:t>3.5.17</w:t>
        </w:r>
        <w:r>
          <w:rPr>
            <w:rFonts w:asciiTheme="minorHAnsi" w:eastAsiaTheme="minorEastAsia" w:hAnsiTheme="minorHAnsi" w:cstheme="minorBidi"/>
            <w:b w:val="0"/>
            <w:iCs w:val="0"/>
            <w:noProof/>
            <w:sz w:val="22"/>
            <w:szCs w:val="22"/>
            <w:lang w:eastAsia="pt-BR"/>
          </w:rPr>
          <w:tab/>
        </w:r>
        <w:r>
          <w:rPr>
            <w:noProof/>
          </w:rPr>
          <w:t>Notificações</w:t>
        </w:r>
        <w:r>
          <w:rPr>
            <w:noProof/>
          </w:rPr>
          <w:tab/>
        </w:r>
        <w:r>
          <w:rPr>
            <w:noProof/>
          </w:rPr>
          <w:fldChar w:fldCharType="begin"/>
        </w:r>
        <w:r>
          <w:rPr>
            <w:noProof/>
          </w:rPr>
          <w:instrText xml:space="preserve"> PAGEREF _Toc20675469 \h </w:instrText>
        </w:r>
        <w:r>
          <w:rPr>
            <w:noProof/>
          </w:rPr>
        </w:r>
      </w:ins>
      <w:r>
        <w:rPr>
          <w:noProof/>
        </w:rPr>
        <w:fldChar w:fldCharType="separate"/>
      </w:r>
      <w:ins w:id="260" w:author="Ryan Lemos" w:date="2019-09-29T18:50:00Z">
        <w:r>
          <w:rPr>
            <w:noProof/>
          </w:rPr>
          <w:t>54</w:t>
        </w:r>
        <w:r>
          <w:rPr>
            <w:noProof/>
          </w:rPr>
          <w:fldChar w:fldCharType="end"/>
        </w:r>
      </w:ins>
    </w:p>
    <w:p w14:paraId="2627D775" w14:textId="7E843114" w:rsidR="00A1166E" w:rsidRDefault="00A1166E">
      <w:pPr>
        <w:pStyle w:val="Sumrio3"/>
        <w:rPr>
          <w:ins w:id="261" w:author="Ryan Lemos" w:date="2019-09-29T18:50:00Z"/>
          <w:rFonts w:asciiTheme="minorHAnsi" w:eastAsiaTheme="minorEastAsia" w:hAnsiTheme="minorHAnsi" w:cstheme="minorBidi"/>
          <w:b w:val="0"/>
          <w:iCs w:val="0"/>
          <w:noProof/>
          <w:sz w:val="22"/>
          <w:szCs w:val="22"/>
          <w:lang w:eastAsia="pt-BR"/>
        </w:rPr>
      </w:pPr>
      <w:ins w:id="262" w:author="Ryan Lemos" w:date="2019-09-29T18:50:00Z">
        <w:r>
          <w:rPr>
            <w:noProof/>
          </w:rPr>
          <w:t>3.5.18</w:t>
        </w:r>
        <w:r>
          <w:rPr>
            <w:rFonts w:asciiTheme="minorHAnsi" w:eastAsiaTheme="minorEastAsia" w:hAnsiTheme="minorHAnsi" w:cstheme="minorBidi"/>
            <w:b w:val="0"/>
            <w:iCs w:val="0"/>
            <w:noProof/>
            <w:sz w:val="22"/>
            <w:szCs w:val="22"/>
            <w:lang w:eastAsia="pt-BR"/>
          </w:rPr>
          <w:tab/>
        </w:r>
        <w:r>
          <w:rPr>
            <w:noProof/>
          </w:rPr>
          <w:t>Configurações</w:t>
        </w:r>
        <w:r>
          <w:rPr>
            <w:noProof/>
          </w:rPr>
          <w:tab/>
        </w:r>
        <w:r>
          <w:rPr>
            <w:noProof/>
          </w:rPr>
          <w:fldChar w:fldCharType="begin"/>
        </w:r>
        <w:r>
          <w:rPr>
            <w:noProof/>
          </w:rPr>
          <w:instrText xml:space="preserve"> PAGEREF _Toc20675470 \h </w:instrText>
        </w:r>
        <w:r>
          <w:rPr>
            <w:noProof/>
          </w:rPr>
        </w:r>
      </w:ins>
      <w:r>
        <w:rPr>
          <w:noProof/>
        </w:rPr>
        <w:fldChar w:fldCharType="separate"/>
      </w:r>
      <w:ins w:id="263" w:author="Ryan Lemos" w:date="2019-09-29T18:50:00Z">
        <w:r>
          <w:rPr>
            <w:noProof/>
          </w:rPr>
          <w:t>54</w:t>
        </w:r>
        <w:r>
          <w:rPr>
            <w:noProof/>
          </w:rPr>
          <w:fldChar w:fldCharType="end"/>
        </w:r>
      </w:ins>
    </w:p>
    <w:p w14:paraId="618168A9" w14:textId="28A44AC2" w:rsidR="00A1166E" w:rsidRDefault="00A1166E">
      <w:pPr>
        <w:pStyle w:val="Sumrio3"/>
        <w:rPr>
          <w:ins w:id="264" w:author="Ryan Lemos" w:date="2019-09-29T18:50:00Z"/>
          <w:rFonts w:asciiTheme="minorHAnsi" w:eastAsiaTheme="minorEastAsia" w:hAnsiTheme="minorHAnsi" w:cstheme="minorBidi"/>
          <w:b w:val="0"/>
          <w:iCs w:val="0"/>
          <w:noProof/>
          <w:sz w:val="22"/>
          <w:szCs w:val="22"/>
          <w:lang w:eastAsia="pt-BR"/>
        </w:rPr>
      </w:pPr>
      <w:ins w:id="265" w:author="Ryan Lemos" w:date="2019-09-29T18:50:00Z">
        <w:r>
          <w:rPr>
            <w:noProof/>
          </w:rPr>
          <w:t>3.5.19</w:t>
        </w:r>
        <w:r>
          <w:rPr>
            <w:rFonts w:asciiTheme="minorHAnsi" w:eastAsiaTheme="minorEastAsia" w:hAnsiTheme="minorHAnsi" w:cstheme="minorBidi"/>
            <w:b w:val="0"/>
            <w:iCs w:val="0"/>
            <w:noProof/>
            <w:sz w:val="22"/>
            <w:szCs w:val="22"/>
            <w:lang w:eastAsia="pt-BR"/>
          </w:rPr>
          <w:tab/>
        </w:r>
        <w:r>
          <w:rPr>
            <w:noProof/>
          </w:rPr>
          <w:t>Sair</w:t>
        </w:r>
        <w:r>
          <w:rPr>
            <w:noProof/>
          </w:rPr>
          <w:tab/>
        </w:r>
        <w:r>
          <w:rPr>
            <w:noProof/>
          </w:rPr>
          <w:fldChar w:fldCharType="begin"/>
        </w:r>
        <w:r>
          <w:rPr>
            <w:noProof/>
          </w:rPr>
          <w:instrText xml:space="preserve"> PAGEREF _Toc20675471 \h </w:instrText>
        </w:r>
        <w:r>
          <w:rPr>
            <w:noProof/>
          </w:rPr>
        </w:r>
      </w:ins>
      <w:r>
        <w:rPr>
          <w:noProof/>
        </w:rPr>
        <w:fldChar w:fldCharType="separate"/>
      </w:r>
      <w:ins w:id="266" w:author="Ryan Lemos" w:date="2019-09-29T18:50:00Z">
        <w:r>
          <w:rPr>
            <w:noProof/>
          </w:rPr>
          <w:t>55</w:t>
        </w:r>
        <w:r>
          <w:rPr>
            <w:noProof/>
          </w:rPr>
          <w:fldChar w:fldCharType="end"/>
        </w:r>
      </w:ins>
    </w:p>
    <w:p w14:paraId="3C990E56" w14:textId="6AE9060E" w:rsidR="00A1166E" w:rsidRDefault="00A1166E">
      <w:pPr>
        <w:pStyle w:val="Sumrio3"/>
        <w:rPr>
          <w:ins w:id="267" w:author="Ryan Lemos" w:date="2019-09-29T18:50:00Z"/>
          <w:rFonts w:asciiTheme="minorHAnsi" w:eastAsiaTheme="minorEastAsia" w:hAnsiTheme="minorHAnsi" w:cstheme="minorBidi"/>
          <w:b w:val="0"/>
          <w:iCs w:val="0"/>
          <w:noProof/>
          <w:sz w:val="22"/>
          <w:szCs w:val="22"/>
          <w:lang w:eastAsia="pt-BR"/>
        </w:rPr>
      </w:pPr>
      <w:ins w:id="268" w:author="Ryan Lemos" w:date="2019-09-29T18:50:00Z">
        <w:r>
          <w:rPr>
            <w:noProof/>
          </w:rPr>
          <w:t>3.5.20</w:t>
        </w:r>
        <w:r>
          <w:rPr>
            <w:rFonts w:asciiTheme="minorHAnsi" w:eastAsiaTheme="minorEastAsia" w:hAnsiTheme="minorHAnsi" w:cstheme="minorBidi"/>
            <w:b w:val="0"/>
            <w:iCs w:val="0"/>
            <w:noProof/>
            <w:sz w:val="22"/>
            <w:szCs w:val="22"/>
            <w:lang w:eastAsia="pt-BR"/>
          </w:rPr>
          <w:tab/>
        </w:r>
        <w:r>
          <w:rPr>
            <w:noProof/>
          </w:rPr>
          <w:t>Menu</w:t>
        </w:r>
        <w:r>
          <w:rPr>
            <w:noProof/>
          </w:rPr>
          <w:tab/>
        </w:r>
        <w:r>
          <w:rPr>
            <w:noProof/>
          </w:rPr>
          <w:fldChar w:fldCharType="begin"/>
        </w:r>
        <w:r>
          <w:rPr>
            <w:noProof/>
          </w:rPr>
          <w:instrText xml:space="preserve"> PAGEREF _Toc20675472 \h </w:instrText>
        </w:r>
        <w:r>
          <w:rPr>
            <w:noProof/>
          </w:rPr>
        </w:r>
      </w:ins>
      <w:r>
        <w:rPr>
          <w:noProof/>
        </w:rPr>
        <w:fldChar w:fldCharType="separate"/>
      </w:r>
      <w:ins w:id="269" w:author="Ryan Lemos" w:date="2019-09-29T18:50:00Z">
        <w:r>
          <w:rPr>
            <w:noProof/>
          </w:rPr>
          <w:t>55</w:t>
        </w:r>
        <w:r>
          <w:rPr>
            <w:noProof/>
          </w:rPr>
          <w:fldChar w:fldCharType="end"/>
        </w:r>
      </w:ins>
    </w:p>
    <w:p w14:paraId="56C7C525" w14:textId="4F0DC3A4" w:rsidR="00A1166E" w:rsidRDefault="00A1166E">
      <w:pPr>
        <w:pStyle w:val="Sumrio2"/>
        <w:tabs>
          <w:tab w:val="left" w:pos="1200"/>
          <w:tab w:val="right" w:leader="dot" w:pos="9061"/>
        </w:tabs>
        <w:rPr>
          <w:ins w:id="270" w:author="Ryan Lemos" w:date="2019-09-29T18:50:00Z"/>
          <w:rFonts w:asciiTheme="minorHAnsi" w:eastAsiaTheme="minorEastAsia" w:hAnsiTheme="minorHAnsi" w:cstheme="minorBidi"/>
          <w:caps w:val="0"/>
          <w:noProof/>
          <w:sz w:val="22"/>
          <w:szCs w:val="22"/>
          <w:lang w:eastAsia="pt-BR"/>
        </w:rPr>
      </w:pPr>
      <w:ins w:id="271" w:author="Ryan Lemos" w:date="2019-09-29T18:50: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_Toc20675473 \h </w:instrText>
        </w:r>
        <w:r>
          <w:rPr>
            <w:noProof/>
          </w:rPr>
        </w:r>
      </w:ins>
      <w:r>
        <w:rPr>
          <w:noProof/>
        </w:rPr>
        <w:fldChar w:fldCharType="separate"/>
      </w:r>
      <w:ins w:id="272" w:author="Ryan Lemos" w:date="2019-09-29T18:50:00Z">
        <w:r>
          <w:rPr>
            <w:noProof/>
          </w:rPr>
          <w:t>55</w:t>
        </w:r>
        <w:r>
          <w:rPr>
            <w:noProof/>
          </w:rPr>
          <w:fldChar w:fldCharType="end"/>
        </w:r>
      </w:ins>
    </w:p>
    <w:p w14:paraId="48E2F65B" w14:textId="4BAEF279" w:rsidR="00A1166E" w:rsidRDefault="00A1166E">
      <w:pPr>
        <w:pStyle w:val="Sumrio3"/>
        <w:rPr>
          <w:ins w:id="273" w:author="Ryan Lemos" w:date="2019-09-29T18:50:00Z"/>
          <w:rFonts w:asciiTheme="minorHAnsi" w:eastAsiaTheme="minorEastAsia" w:hAnsiTheme="minorHAnsi" w:cstheme="minorBidi"/>
          <w:b w:val="0"/>
          <w:iCs w:val="0"/>
          <w:noProof/>
          <w:sz w:val="22"/>
          <w:szCs w:val="22"/>
          <w:lang w:eastAsia="pt-BR"/>
        </w:rPr>
      </w:pPr>
      <w:ins w:id="274" w:author="Ryan Lemos" w:date="2019-09-29T18:50: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_Toc20675474 \h </w:instrText>
        </w:r>
        <w:r>
          <w:rPr>
            <w:noProof/>
          </w:rPr>
        </w:r>
      </w:ins>
      <w:r>
        <w:rPr>
          <w:noProof/>
        </w:rPr>
        <w:fldChar w:fldCharType="separate"/>
      </w:r>
      <w:ins w:id="275" w:author="Ryan Lemos" w:date="2019-09-29T18:50:00Z">
        <w:r>
          <w:rPr>
            <w:noProof/>
          </w:rPr>
          <w:t>55</w:t>
        </w:r>
        <w:r>
          <w:rPr>
            <w:noProof/>
          </w:rPr>
          <w:fldChar w:fldCharType="end"/>
        </w:r>
      </w:ins>
    </w:p>
    <w:p w14:paraId="4611D9B3" w14:textId="26F671F8" w:rsidR="00A1166E" w:rsidRDefault="00A1166E">
      <w:pPr>
        <w:pStyle w:val="Sumrio4"/>
        <w:tabs>
          <w:tab w:val="left" w:pos="1200"/>
          <w:tab w:val="right" w:leader="dot" w:pos="9061"/>
        </w:tabs>
        <w:rPr>
          <w:ins w:id="276" w:author="Ryan Lemos" w:date="2019-09-29T18:50:00Z"/>
          <w:rFonts w:asciiTheme="minorHAnsi" w:eastAsiaTheme="minorEastAsia" w:hAnsiTheme="minorHAnsi" w:cstheme="minorBidi"/>
          <w:noProof/>
          <w:sz w:val="22"/>
          <w:szCs w:val="22"/>
          <w:lang w:eastAsia="pt-BR"/>
        </w:rPr>
      </w:pPr>
      <w:ins w:id="277" w:author="Ryan Lemos" w:date="2019-09-29T18:50: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_Toc20675475 \h </w:instrText>
        </w:r>
        <w:r>
          <w:rPr>
            <w:noProof/>
          </w:rPr>
        </w:r>
      </w:ins>
      <w:r>
        <w:rPr>
          <w:noProof/>
        </w:rPr>
        <w:fldChar w:fldCharType="separate"/>
      </w:r>
      <w:ins w:id="278" w:author="Ryan Lemos" w:date="2019-09-29T18:50:00Z">
        <w:r>
          <w:rPr>
            <w:noProof/>
          </w:rPr>
          <w:t>58</w:t>
        </w:r>
        <w:r>
          <w:rPr>
            <w:noProof/>
          </w:rPr>
          <w:fldChar w:fldCharType="end"/>
        </w:r>
      </w:ins>
    </w:p>
    <w:p w14:paraId="35D97D4C" w14:textId="4CE97A16" w:rsidR="00A1166E" w:rsidRDefault="00A1166E">
      <w:pPr>
        <w:pStyle w:val="Sumrio4"/>
        <w:tabs>
          <w:tab w:val="left" w:pos="1200"/>
          <w:tab w:val="right" w:leader="dot" w:pos="9061"/>
        </w:tabs>
        <w:rPr>
          <w:ins w:id="279" w:author="Ryan Lemos" w:date="2019-09-29T18:50:00Z"/>
          <w:rFonts w:asciiTheme="minorHAnsi" w:eastAsiaTheme="minorEastAsia" w:hAnsiTheme="minorHAnsi" w:cstheme="minorBidi"/>
          <w:noProof/>
          <w:sz w:val="22"/>
          <w:szCs w:val="22"/>
          <w:lang w:eastAsia="pt-BR"/>
        </w:rPr>
      </w:pPr>
      <w:ins w:id="280" w:author="Ryan Lemos" w:date="2019-09-29T18:50: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_Toc20675476 \h </w:instrText>
        </w:r>
        <w:r>
          <w:rPr>
            <w:noProof/>
          </w:rPr>
        </w:r>
      </w:ins>
      <w:r>
        <w:rPr>
          <w:noProof/>
        </w:rPr>
        <w:fldChar w:fldCharType="separate"/>
      </w:r>
      <w:ins w:id="281" w:author="Ryan Lemos" w:date="2019-09-29T18:50:00Z">
        <w:r>
          <w:rPr>
            <w:noProof/>
          </w:rPr>
          <w:t>63</w:t>
        </w:r>
        <w:r>
          <w:rPr>
            <w:noProof/>
          </w:rPr>
          <w:fldChar w:fldCharType="end"/>
        </w:r>
      </w:ins>
    </w:p>
    <w:p w14:paraId="73A89B35" w14:textId="67E877E1" w:rsidR="00A1166E" w:rsidRDefault="00A1166E">
      <w:pPr>
        <w:pStyle w:val="Sumrio4"/>
        <w:tabs>
          <w:tab w:val="left" w:pos="1200"/>
          <w:tab w:val="right" w:leader="dot" w:pos="9061"/>
        </w:tabs>
        <w:rPr>
          <w:ins w:id="282" w:author="Ryan Lemos" w:date="2019-09-29T18:50:00Z"/>
          <w:rFonts w:asciiTheme="minorHAnsi" w:eastAsiaTheme="minorEastAsia" w:hAnsiTheme="minorHAnsi" w:cstheme="minorBidi"/>
          <w:noProof/>
          <w:sz w:val="22"/>
          <w:szCs w:val="22"/>
          <w:lang w:eastAsia="pt-BR"/>
        </w:rPr>
      </w:pPr>
      <w:ins w:id="283" w:author="Ryan Lemos" w:date="2019-09-29T18:50: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_Toc20675477 \h </w:instrText>
        </w:r>
        <w:r>
          <w:rPr>
            <w:noProof/>
          </w:rPr>
        </w:r>
      </w:ins>
      <w:r>
        <w:rPr>
          <w:noProof/>
        </w:rPr>
        <w:fldChar w:fldCharType="separate"/>
      </w:r>
      <w:ins w:id="284" w:author="Ryan Lemos" w:date="2019-09-29T18:50:00Z">
        <w:r>
          <w:rPr>
            <w:noProof/>
          </w:rPr>
          <w:t>66</w:t>
        </w:r>
        <w:r>
          <w:rPr>
            <w:noProof/>
          </w:rPr>
          <w:fldChar w:fldCharType="end"/>
        </w:r>
      </w:ins>
    </w:p>
    <w:p w14:paraId="26572EDA" w14:textId="498F36DD" w:rsidR="00A1166E" w:rsidRDefault="00A1166E">
      <w:pPr>
        <w:pStyle w:val="Sumrio4"/>
        <w:tabs>
          <w:tab w:val="left" w:pos="1200"/>
          <w:tab w:val="right" w:leader="dot" w:pos="9061"/>
        </w:tabs>
        <w:rPr>
          <w:ins w:id="285" w:author="Ryan Lemos" w:date="2019-09-29T18:50:00Z"/>
          <w:rFonts w:asciiTheme="minorHAnsi" w:eastAsiaTheme="minorEastAsia" w:hAnsiTheme="minorHAnsi" w:cstheme="minorBidi"/>
          <w:noProof/>
          <w:sz w:val="22"/>
          <w:szCs w:val="22"/>
          <w:lang w:eastAsia="pt-BR"/>
        </w:rPr>
      </w:pPr>
      <w:ins w:id="286" w:author="Ryan Lemos" w:date="2019-09-29T18:50: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_Toc20675478 \h </w:instrText>
        </w:r>
        <w:r>
          <w:rPr>
            <w:noProof/>
          </w:rPr>
        </w:r>
      </w:ins>
      <w:r>
        <w:rPr>
          <w:noProof/>
        </w:rPr>
        <w:fldChar w:fldCharType="separate"/>
      </w:r>
      <w:ins w:id="287" w:author="Ryan Lemos" w:date="2019-09-29T18:50:00Z">
        <w:r>
          <w:rPr>
            <w:noProof/>
          </w:rPr>
          <w:t>78</w:t>
        </w:r>
        <w:r>
          <w:rPr>
            <w:noProof/>
          </w:rPr>
          <w:fldChar w:fldCharType="end"/>
        </w:r>
      </w:ins>
    </w:p>
    <w:p w14:paraId="79AD1890" w14:textId="5E4B03DB" w:rsidR="00A1166E" w:rsidRDefault="00A1166E">
      <w:pPr>
        <w:pStyle w:val="Sumrio2"/>
        <w:tabs>
          <w:tab w:val="left" w:pos="1200"/>
          <w:tab w:val="right" w:leader="dot" w:pos="9061"/>
        </w:tabs>
        <w:rPr>
          <w:ins w:id="288" w:author="Ryan Lemos" w:date="2019-09-29T18:50:00Z"/>
          <w:rFonts w:asciiTheme="minorHAnsi" w:eastAsiaTheme="minorEastAsia" w:hAnsiTheme="minorHAnsi" w:cstheme="minorBidi"/>
          <w:caps w:val="0"/>
          <w:noProof/>
          <w:sz w:val="22"/>
          <w:szCs w:val="22"/>
          <w:lang w:eastAsia="pt-BR"/>
        </w:rPr>
      </w:pPr>
      <w:ins w:id="289" w:author="Ryan Lemos" w:date="2019-09-29T18:50: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_Toc20675479 \h </w:instrText>
        </w:r>
        <w:r>
          <w:rPr>
            <w:noProof/>
          </w:rPr>
        </w:r>
      </w:ins>
      <w:r>
        <w:rPr>
          <w:noProof/>
        </w:rPr>
        <w:fldChar w:fldCharType="separate"/>
      </w:r>
      <w:ins w:id="290" w:author="Ryan Lemos" w:date="2019-09-29T18:50:00Z">
        <w:r>
          <w:rPr>
            <w:noProof/>
          </w:rPr>
          <w:t>83</w:t>
        </w:r>
        <w:r>
          <w:rPr>
            <w:noProof/>
          </w:rPr>
          <w:fldChar w:fldCharType="end"/>
        </w:r>
      </w:ins>
    </w:p>
    <w:p w14:paraId="0094556F" w14:textId="58F3FF5E" w:rsidR="00A1166E" w:rsidRDefault="00A1166E">
      <w:pPr>
        <w:pStyle w:val="Sumrio3"/>
        <w:rPr>
          <w:ins w:id="291" w:author="Ryan Lemos" w:date="2019-09-29T18:50:00Z"/>
          <w:rFonts w:asciiTheme="minorHAnsi" w:eastAsiaTheme="minorEastAsia" w:hAnsiTheme="minorHAnsi" w:cstheme="minorBidi"/>
          <w:b w:val="0"/>
          <w:iCs w:val="0"/>
          <w:noProof/>
          <w:sz w:val="22"/>
          <w:szCs w:val="22"/>
          <w:lang w:eastAsia="pt-BR"/>
        </w:rPr>
      </w:pPr>
      <w:ins w:id="292" w:author="Ryan Lemos" w:date="2019-09-29T18:50: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_Toc20675480 \h </w:instrText>
        </w:r>
        <w:r>
          <w:rPr>
            <w:noProof/>
          </w:rPr>
        </w:r>
      </w:ins>
      <w:r>
        <w:rPr>
          <w:noProof/>
        </w:rPr>
        <w:fldChar w:fldCharType="separate"/>
      </w:r>
      <w:ins w:id="293" w:author="Ryan Lemos" w:date="2019-09-29T18:50:00Z">
        <w:r>
          <w:rPr>
            <w:noProof/>
          </w:rPr>
          <w:t>83</w:t>
        </w:r>
        <w:r>
          <w:rPr>
            <w:noProof/>
          </w:rPr>
          <w:fldChar w:fldCharType="end"/>
        </w:r>
      </w:ins>
    </w:p>
    <w:p w14:paraId="559E4662" w14:textId="0E1FF649" w:rsidR="00A1166E" w:rsidRDefault="00A1166E">
      <w:pPr>
        <w:pStyle w:val="Sumrio4"/>
        <w:tabs>
          <w:tab w:val="left" w:pos="1200"/>
          <w:tab w:val="right" w:leader="dot" w:pos="9061"/>
        </w:tabs>
        <w:rPr>
          <w:ins w:id="294" w:author="Ryan Lemos" w:date="2019-09-29T18:50:00Z"/>
          <w:rFonts w:asciiTheme="minorHAnsi" w:eastAsiaTheme="minorEastAsia" w:hAnsiTheme="minorHAnsi" w:cstheme="minorBidi"/>
          <w:noProof/>
          <w:sz w:val="22"/>
          <w:szCs w:val="22"/>
          <w:lang w:eastAsia="pt-BR"/>
        </w:rPr>
      </w:pPr>
      <w:ins w:id="295" w:author="Ryan Lemos" w:date="2019-09-29T18:50: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_Toc20675481 \h </w:instrText>
        </w:r>
        <w:r>
          <w:rPr>
            <w:noProof/>
          </w:rPr>
        </w:r>
      </w:ins>
      <w:r>
        <w:rPr>
          <w:noProof/>
        </w:rPr>
        <w:fldChar w:fldCharType="separate"/>
      </w:r>
      <w:ins w:id="296" w:author="Ryan Lemos" w:date="2019-09-29T18:50:00Z">
        <w:r>
          <w:rPr>
            <w:noProof/>
          </w:rPr>
          <w:t>83</w:t>
        </w:r>
        <w:r>
          <w:rPr>
            <w:noProof/>
          </w:rPr>
          <w:fldChar w:fldCharType="end"/>
        </w:r>
      </w:ins>
    </w:p>
    <w:p w14:paraId="33FF0D3F" w14:textId="158402E0" w:rsidR="00A1166E" w:rsidRDefault="00A1166E">
      <w:pPr>
        <w:pStyle w:val="Sumrio4"/>
        <w:tabs>
          <w:tab w:val="left" w:pos="1200"/>
          <w:tab w:val="right" w:leader="dot" w:pos="9061"/>
        </w:tabs>
        <w:rPr>
          <w:ins w:id="297" w:author="Ryan Lemos" w:date="2019-09-29T18:50:00Z"/>
          <w:rFonts w:asciiTheme="minorHAnsi" w:eastAsiaTheme="minorEastAsia" w:hAnsiTheme="minorHAnsi" w:cstheme="minorBidi"/>
          <w:noProof/>
          <w:sz w:val="22"/>
          <w:szCs w:val="22"/>
          <w:lang w:eastAsia="pt-BR"/>
        </w:rPr>
      </w:pPr>
      <w:ins w:id="298" w:author="Ryan Lemos" w:date="2019-09-29T18:50: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_Toc20675482 \h </w:instrText>
        </w:r>
        <w:r>
          <w:rPr>
            <w:noProof/>
          </w:rPr>
        </w:r>
      </w:ins>
      <w:r>
        <w:rPr>
          <w:noProof/>
        </w:rPr>
        <w:fldChar w:fldCharType="separate"/>
      </w:r>
      <w:ins w:id="299" w:author="Ryan Lemos" w:date="2019-09-29T18:50:00Z">
        <w:r>
          <w:rPr>
            <w:noProof/>
          </w:rPr>
          <w:t>108</w:t>
        </w:r>
        <w:r>
          <w:rPr>
            <w:noProof/>
          </w:rPr>
          <w:fldChar w:fldCharType="end"/>
        </w:r>
      </w:ins>
    </w:p>
    <w:p w14:paraId="5AAC018D" w14:textId="52D05357" w:rsidR="00A1166E" w:rsidRDefault="00A1166E">
      <w:pPr>
        <w:pStyle w:val="Sumrio2"/>
        <w:tabs>
          <w:tab w:val="left" w:pos="1200"/>
          <w:tab w:val="right" w:leader="dot" w:pos="9061"/>
        </w:tabs>
        <w:rPr>
          <w:ins w:id="300" w:author="Ryan Lemos" w:date="2019-09-29T18:50:00Z"/>
          <w:rFonts w:asciiTheme="minorHAnsi" w:eastAsiaTheme="minorEastAsia" w:hAnsiTheme="minorHAnsi" w:cstheme="minorBidi"/>
          <w:caps w:val="0"/>
          <w:noProof/>
          <w:sz w:val="22"/>
          <w:szCs w:val="22"/>
          <w:lang w:eastAsia="pt-BR"/>
        </w:rPr>
      </w:pPr>
      <w:ins w:id="301" w:author="Ryan Lemos" w:date="2019-09-29T18:50:00Z">
        <w:r>
          <w:rPr>
            <w:noProof/>
          </w:rPr>
          <w:lastRenderedPageBreak/>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_Toc20675483 \h </w:instrText>
        </w:r>
        <w:r>
          <w:rPr>
            <w:noProof/>
          </w:rPr>
        </w:r>
      </w:ins>
      <w:r>
        <w:rPr>
          <w:noProof/>
        </w:rPr>
        <w:fldChar w:fldCharType="separate"/>
      </w:r>
      <w:ins w:id="302" w:author="Ryan Lemos" w:date="2019-09-29T18:50:00Z">
        <w:r>
          <w:rPr>
            <w:noProof/>
          </w:rPr>
          <w:t>112</w:t>
        </w:r>
        <w:r>
          <w:rPr>
            <w:noProof/>
          </w:rPr>
          <w:fldChar w:fldCharType="end"/>
        </w:r>
      </w:ins>
    </w:p>
    <w:p w14:paraId="13C46BFF" w14:textId="69C0ADD3" w:rsidR="00A1166E" w:rsidRDefault="00A1166E">
      <w:pPr>
        <w:pStyle w:val="Sumrio3"/>
        <w:rPr>
          <w:ins w:id="303" w:author="Ryan Lemos" w:date="2019-09-29T18:50:00Z"/>
          <w:rFonts w:asciiTheme="minorHAnsi" w:eastAsiaTheme="minorEastAsia" w:hAnsiTheme="minorHAnsi" w:cstheme="minorBidi"/>
          <w:b w:val="0"/>
          <w:iCs w:val="0"/>
          <w:noProof/>
          <w:sz w:val="22"/>
          <w:szCs w:val="22"/>
          <w:lang w:eastAsia="pt-BR"/>
        </w:rPr>
      </w:pPr>
      <w:ins w:id="304" w:author="Ryan Lemos" w:date="2019-09-29T18:50: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_Toc20675484 \h </w:instrText>
        </w:r>
        <w:r>
          <w:rPr>
            <w:noProof/>
          </w:rPr>
        </w:r>
      </w:ins>
      <w:r>
        <w:rPr>
          <w:noProof/>
        </w:rPr>
        <w:fldChar w:fldCharType="separate"/>
      </w:r>
      <w:ins w:id="305" w:author="Ryan Lemos" w:date="2019-09-29T18:50:00Z">
        <w:r>
          <w:rPr>
            <w:noProof/>
          </w:rPr>
          <w:t>113</w:t>
        </w:r>
        <w:r>
          <w:rPr>
            <w:noProof/>
          </w:rPr>
          <w:fldChar w:fldCharType="end"/>
        </w:r>
      </w:ins>
    </w:p>
    <w:p w14:paraId="716FCD15" w14:textId="24B87AF5" w:rsidR="00A1166E" w:rsidRDefault="00A1166E">
      <w:pPr>
        <w:pStyle w:val="Sumrio4"/>
        <w:tabs>
          <w:tab w:val="left" w:pos="1200"/>
          <w:tab w:val="right" w:leader="dot" w:pos="9061"/>
        </w:tabs>
        <w:rPr>
          <w:ins w:id="306" w:author="Ryan Lemos" w:date="2019-09-29T18:50:00Z"/>
          <w:rFonts w:asciiTheme="minorHAnsi" w:eastAsiaTheme="minorEastAsia" w:hAnsiTheme="minorHAnsi" w:cstheme="minorBidi"/>
          <w:noProof/>
          <w:sz w:val="22"/>
          <w:szCs w:val="22"/>
          <w:lang w:eastAsia="pt-BR"/>
        </w:rPr>
      </w:pPr>
      <w:ins w:id="307" w:author="Ryan Lemos" w:date="2019-09-29T18:50: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_Toc20675485 \h </w:instrText>
        </w:r>
        <w:r>
          <w:rPr>
            <w:noProof/>
          </w:rPr>
        </w:r>
      </w:ins>
      <w:r>
        <w:rPr>
          <w:noProof/>
        </w:rPr>
        <w:fldChar w:fldCharType="separate"/>
      </w:r>
      <w:ins w:id="308" w:author="Ryan Lemos" w:date="2019-09-29T18:50:00Z">
        <w:r>
          <w:rPr>
            <w:noProof/>
          </w:rPr>
          <w:t>113</w:t>
        </w:r>
        <w:r>
          <w:rPr>
            <w:noProof/>
          </w:rPr>
          <w:fldChar w:fldCharType="end"/>
        </w:r>
      </w:ins>
    </w:p>
    <w:p w14:paraId="691B885A" w14:textId="64A31BE4" w:rsidR="00A1166E" w:rsidRDefault="00A1166E">
      <w:pPr>
        <w:pStyle w:val="Sumrio4"/>
        <w:tabs>
          <w:tab w:val="left" w:pos="1200"/>
          <w:tab w:val="right" w:leader="dot" w:pos="9061"/>
        </w:tabs>
        <w:rPr>
          <w:ins w:id="309" w:author="Ryan Lemos" w:date="2019-09-29T18:50:00Z"/>
          <w:rFonts w:asciiTheme="minorHAnsi" w:eastAsiaTheme="minorEastAsia" w:hAnsiTheme="minorHAnsi" w:cstheme="minorBidi"/>
          <w:noProof/>
          <w:sz w:val="22"/>
          <w:szCs w:val="22"/>
          <w:lang w:eastAsia="pt-BR"/>
        </w:rPr>
      </w:pPr>
      <w:ins w:id="310" w:author="Ryan Lemos" w:date="2019-09-29T18:50: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_Toc20675486 \h </w:instrText>
        </w:r>
        <w:r>
          <w:rPr>
            <w:noProof/>
          </w:rPr>
        </w:r>
      </w:ins>
      <w:r>
        <w:rPr>
          <w:noProof/>
        </w:rPr>
        <w:fldChar w:fldCharType="separate"/>
      </w:r>
      <w:ins w:id="311" w:author="Ryan Lemos" w:date="2019-09-29T18:50:00Z">
        <w:r>
          <w:rPr>
            <w:noProof/>
          </w:rPr>
          <w:t>114</w:t>
        </w:r>
        <w:r>
          <w:rPr>
            <w:noProof/>
          </w:rPr>
          <w:fldChar w:fldCharType="end"/>
        </w:r>
      </w:ins>
    </w:p>
    <w:p w14:paraId="604AC9EC" w14:textId="7524E949" w:rsidR="00A1166E" w:rsidRDefault="00A1166E">
      <w:pPr>
        <w:pStyle w:val="Sumrio2"/>
        <w:tabs>
          <w:tab w:val="left" w:pos="1200"/>
          <w:tab w:val="right" w:leader="dot" w:pos="9061"/>
        </w:tabs>
        <w:rPr>
          <w:ins w:id="312" w:author="Ryan Lemos" w:date="2019-09-29T18:50:00Z"/>
          <w:rFonts w:asciiTheme="minorHAnsi" w:eastAsiaTheme="minorEastAsia" w:hAnsiTheme="minorHAnsi" w:cstheme="minorBidi"/>
          <w:caps w:val="0"/>
          <w:noProof/>
          <w:sz w:val="22"/>
          <w:szCs w:val="22"/>
          <w:lang w:eastAsia="pt-BR"/>
        </w:rPr>
      </w:pPr>
      <w:ins w:id="313" w:author="Ryan Lemos" w:date="2019-09-29T18:50: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_Toc20675487 \h </w:instrText>
        </w:r>
        <w:r>
          <w:rPr>
            <w:noProof/>
          </w:rPr>
        </w:r>
      </w:ins>
      <w:r>
        <w:rPr>
          <w:noProof/>
        </w:rPr>
        <w:fldChar w:fldCharType="separate"/>
      </w:r>
      <w:ins w:id="314" w:author="Ryan Lemos" w:date="2019-09-29T18:50:00Z">
        <w:r>
          <w:rPr>
            <w:noProof/>
          </w:rPr>
          <w:t>116</w:t>
        </w:r>
        <w:r>
          <w:rPr>
            <w:noProof/>
          </w:rPr>
          <w:fldChar w:fldCharType="end"/>
        </w:r>
      </w:ins>
    </w:p>
    <w:p w14:paraId="30314BC9" w14:textId="3C78B7A5" w:rsidR="00A1166E" w:rsidRDefault="00A1166E">
      <w:pPr>
        <w:pStyle w:val="Sumrio3"/>
        <w:rPr>
          <w:ins w:id="315" w:author="Ryan Lemos" w:date="2019-09-29T18:50:00Z"/>
          <w:rFonts w:asciiTheme="minorHAnsi" w:eastAsiaTheme="minorEastAsia" w:hAnsiTheme="minorHAnsi" w:cstheme="minorBidi"/>
          <w:b w:val="0"/>
          <w:iCs w:val="0"/>
          <w:noProof/>
          <w:sz w:val="22"/>
          <w:szCs w:val="22"/>
          <w:lang w:eastAsia="pt-BR"/>
        </w:rPr>
      </w:pPr>
      <w:ins w:id="316" w:author="Ryan Lemos" w:date="2019-09-29T18:50: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_Toc20675488 \h </w:instrText>
        </w:r>
        <w:r>
          <w:rPr>
            <w:noProof/>
          </w:rPr>
        </w:r>
      </w:ins>
      <w:r>
        <w:rPr>
          <w:noProof/>
        </w:rPr>
        <w:fldChar w:fldCharType="separate"/>
      </w:r>
      <w:ins w:id="317" w:author="Ryan Lemos" w:date="2019-09-29T18:50:00Z">
        <w:r>
          <w:rPr>
            <w:noProof/>
          </w:rPr>
          <w:t>116</w:t>
        </w:r>
        <w:r>
          <w:rPr>
            <w:noProof/>
          </w:rPr>
          <w:fldChar w:fldCharType="end"/>
        </w:r>
      </w:ins>
    </w:p>
    <w:p w14:paraId="6E352AD2" w14:textId="6D5E114A" w:rsidR="00A1166E" w:rsidRDefault="00A1166E">
      <w:pPr>
        <w:pStyle w:val="Sumrio1"/>
        <w:tabs>
          <w:tab w:val="left" w:pos="1200"/>
          <w:tab w:val="right" w:leader="dot" w:pos="9061"/>
        </w:tabs>
        <w:rPr>
          <w:ins w:id="318" w:author="Ryan Lemos" w:date="2019-09-29T18:50:00Z"/>
          <w:rFonts w:asciiTheme="minorHAnsi" w:eastAsiaTheme="minorEastAsia" w:hAnsiTheme="minorHAnsi" w:cstheme="minorBidi"/>
          <w:b w:val="0"/>
          <w:bCs w:val="0"/>
          <w:caps w:val="0"/>
          <w:noProof/>
          <w:sz w:val="22"/>
          <w:szCs w:val="22"/>
          <w:lang w:eastAsia="pt-BR"/>
        </w:rPr>
      </w:pPr>
      <w:ins w:id="319" w:author="Ryan Lemos" w:date="2019-09-29T18:50:00Z">
        <w:r w:rsidRPr="00A1166E">
          <w:rPr>
            <w:noProof/>
            <w:rPrChange w:id="320" w:author="Ryan Lemos" w:date="2019-09-29T18:50:00Z">
              <w:rPr>
                <w:noProof/>
                <w:lang w:val="en-US"/>
              </w:rPr>
            </w:rPrChange>
          </w:rPr>
          <w:t>4</w:t>
        </w:r>
        <w:r>
          <w:rPr>
            <w:rFonts w:asciiTheme="minorHAnsi" w:eastAsiaTheme="minorEastAsia" w:hAnsiTheme="minorHAnsi" w:cstheme="minorBidi"/>
            <w:b w:val="0"/>
            <w:bCs w:val="0"/>
            <w:caps w:val="0"/>
            <w:noProof/>
            <w:sz w:val="22"/>
            <w:szCs w:val="22"/>
            <w:lang w:eastAsia="pt-BR"/>
          </w:rPr>
          <w:tab/>
        </w:r>
        <w:r w:rsidRPr="00A1166E">
          <w:rPr>
            <w:noProof/>
            <w:rPrChange w:id="321" w:author="Ryan Lemos" w:date="2019-09-29T18:50:00Z">
              <w:rPr>
                <w:noProof/>
                <w:lang w:val="en-US"/>
              </w:rPr>
            </w:rPrChange>
          </w:rPr>
          <w:t>Utilização do ambiente</w:t>
        </w:r>
        <w:r>
          <w:rPr>
            <w:noProof/>
          </w:rPr>
          <w:tab/>
        </w:r>
        <w:r>
          <w:rPr>
            <w:noProof/>
          </w:rPr>
          <w:fldChar w:fldCharType="begin"/>
        </w:r>
        <w:r>
          <w:rPr>
            <w:noProof/>
          </w:rPr>
          <w:instrText xml:space="preserve"> PAGEREF _Toc20675489 \h </w:instrText>
        </w:r>
        <w:r>
          <w:rPr>
            <w:noProof/>
          </w:rPr>
        </w:r>
      </w:ins>
      <w:r>
        <w:rPr>
          <w:noProof/>
        </w:rPr>
        <w:fldChar w:fldCharType="separate"/>
      </w:r>
      <w:ins w:id="322" w:author="Ryan Lemos" w:date="2019-09-29T18:50:00Z">
        <w:r>
          <w:rPr>
            <w:noProof/>
          </w:rPr>
          <w:t>118</w:t>
        </w:r>
        <w:r>
          <w:rPr>
            <w:noProof/>
          </w:rPr>
          <w:fldChar w:fldCharType="end"/>
        </w:r>
      </w:ins>
    </w:p>
    <w:p w14:paraId="08B89B1A" w14:textId="6E4570BF" w:rsidR="00A1166E" w:rsidRDefault="00A1166E">
      <w:pPr>
        <w:pStyle w:val="Sumrio1"/>
        <w:tabs>
          <w:tab w:val="left" w:pos="1200"/>
          <w:tab w:val="right" w:leader="dot" w:pos="9061"/>
        </w:tabs>
        <w:rPr>
          <w:ins w:id="323" w:author="Ryan Lemos" w:date="2019-09-29T18:50:00Z"/>
          <w:rFonts w:asciiTheme="minorHAnsi" w:eastAsiaTheme="minorEastAsia" w:hAnsiTheme="minorHAnsi" w:cstheme="minorBidi"/>
          <w:b w:val="0"/>
          <w:bCs w:val="0"/>
          <w:caps w:val="0"/>
          <w:noProof/>
          <w:sz w:val="22"/>
          <w:szCs w:val="22"/>
          <w:lang w:eastAsia="pt-BR"/>
        </w:rPr>
      </w:pPr>
      <w:ins w:id="324" w:author="Ryan Lemos" w:date="2019-09-29T18:50:00Z">
        <w:r w:rsidRPr="00A1166E">
          <w:rPr>
            <w:noProof/>
            <w:rPrChange w:id="325" w:author="Ryan Lemos" w:date="2019-09-29T18:50:00Z">
              <w:rPr>
                <w:noProof/>
                <w:lang w:val="en-US"/>
              </w:rPr>
            </w:rPrChange>
          </w:rPr>
          <w:t>5</w:t>
        </w:r>
        <w:r>
          <w:rPr>
            <w:rFonts w:asciiTheme="minorHAnsi" w:eastAsiaTheme="minorEastAsia" w:hAnsiTheme="minorHAnsi" w:cstheme="minorBidi"/>
            <w:b w:val="0"/>
            <w:bCs w:val="0"/>
            <w:caps w:val="0"/>
            <w:noProof/>
            <w:sz w:val="22"/>
            <w:szCs w:val="22"/>
            <w:lang w:eastAsia="pt-BR"/>
          </w:rPr>
          <w:tab/>
        </w:r>
        <w:r w:rsidRPr="00A1166E">
          <w:rPr>
            <w:noProof/>
            <w:rPrChange w:id="326" w:author="Ryan Lemos" w:date="2019-09-29T18:50:00Z">
              <w:rPr>
                <w:noProof/>
                <w:lang w:val="en-US"/>
              </w:rPr>
            </w:rPrChange>
          </w:rPr>
          <w:t>Considerações finais</w:t>
        </w:r>
        <w:r>
          <w:rPr>
            <w:noProof/>
          </w:rPr>
          <w:tab/>
        </w:r>
        <w:r>
          <w:rPr>
            <w:noProof/>
          </w:rPr>
          <w:fldChar w:fldCharType="begin"/>
        </w:r>
        <w:r>
          <w:rPr>
            <w:noProof/>
          </w:rPr>
          <w:instrText xml:space="preserve"> PAGEREF _Toc20675490 \h </w:instrText>
        </w:r>
        <w:r>
          <w:rPr>
            <w:noProof/>
          </w:rPr>
        </w:r>
      </w:ins>
      <w:r>
        <w:rPr>
          <w:noProof/>
        </w:rPr>
        <w:fldChar w:fldCharType="separate"/>
      </w:r>
      <w:ins w:id="327" w:author="Ryan Lemos" w:date="2019-09-29T18:50:00Z">
        <w:r>
          <w:rPr>
            <w:noProof/>
          </w:rPr>
          <w:t>118</w:t>
        </w:r>
        <w:r>
          <w:rPr>
            <w:noProof/>
          </w:rPr>
          <w:fldChar w:fldCharType="end"/>
        </w:r>
      </w:ins>
    </w:p>
    <w:p w14:paraId="2D22DBA2" w14:textId="339BFCA9" w:rsidR="00A1166E" w:rsidRDefault="00A1166E">
      <w:pPr>
        <w:pStyle w:val="Sumrio2"/>
        <w:tabs>
          <w:tab w:val="left" w:pos="1200"/>
          <w:tab w:val="right" w:leader="dot" w:pos="9061"/>
        </w:tabs>
        <w:rPr>
          <w:ins w:id="328" w:author="Ryan Lemos" w:date="2019-09-29T18:50:00Z"/>
          <w:rFonts w:asciiTheme="minorHAnsi" w:eastAsiaTheme="minorEastAsia" w:hAnsiTheme="minorHAnsi" w:cstheme="minorBidi"/>
          <w:caps w:val="0"/>
          <w:noProof/>
          <w:sz w:val="22"/>
          <w:szCs w:val="22"/>
          <w:lang w:eastAsia="pt-BR"/>
        </w:rPr>
      </w:pPr>
      <w:ins w:id="329" w:author="Ryan Lemos" w:date="2019-09-29T18:50:00Z">
        <w:r w:rsidRPr="00A1166E">
          <w:rPr>
            <w:noProof/>
            <w:rPrChange w:id="330" w:author="Ryan Lemos" w:date="2019-09-29T18:50:00Z">
              <w:rPr>
                <w:noProof/>
                <w:lang w:val="en-US"/>
              </w:rPr>
            </w:rPrChange>
          </w:rPr>
          <w:t>5.1</w:t>
        </w:r>
        <w:r>
          <w:rPr>
            <w:rFonts w:asciiTheme="minorHAnsi" w:eastAsiaTheme="minorEastAsia" w:hAnsiTheme="minorHAnsi" w:cstheme="minorBidi"/>
            <w:caps w:val="0"/>
            <w:noProof/>
            <w:sz w:val="22"/>
            <w:szCs w:val="22"/>
            <w:lang w:eastAsia="pt-BR"/>
          </w:rPr>
          <w:tab/>
        </w:r>
        <w:r w:rsidRPr="00A1166E">
          <w:rPr>
            <w:noProof/>
            <w:rPrChange w:id="331" w:author="Ryan Lemos" w:date="2019-09-29T18:50:00Z">
              <w:rPr>
                <w:noProof/>
                <w:lang w:val="en-US"/>
              </w:rPr>
            </w:rPrChange>
          </w:rPr>
          <w:t>Trabalhos futuros</w:t>
        </w:r>
        <w:r>
          <w:rPr>
            <w:noProof/>
          </w:rPr>
          <w:tab/>
        </w:r>
        <w:r>
          <w:rPr>
            <w:noProof/>
          </w:rPr>
          <w:fldChar w:fldCharType="begin"/>
        </w:r>
        <w:r>
          <w:rPr>
            <w:noProof/>
          </w:rPr>
          <w:instrText xml:space="preserve"> PAGEREF _Toc20675491 \h </w:instrText>
        </w:r>
        <w:r>
          <w:rPr>
            <w:noProof/>
          </w:rPr>
        </w:r>
      </w:ins>
      <w:r>
        <w:rPr>
          <w:noProof/>
        </w:rPr>
        <w:fldChar w:fldCharType="separate"/>
      </w:r>
      <w:ins w:id="332" w:author="Ryan Lemos" w:date="2019-09-29T18:50:00Z">
        <w:r>
          <w:rPr>
            <w:noProof/>
          </w:rPr>
          <w:t>118</w:t>
        </w:r>
        <w:r>
          <w:rPr>
            <w:noProof/>
          </w:rPr>
          <w:fldChar w:fldCharType="end"/>
        </w:r>
      </w:ins>
    </w:p>
    <w:p w14:paraId="2D50AF9E" w14:textId="5172D82E" w:rsidR="00A1166E" w:rsidRDefault="00A1166E">
      <w:pPr>
        <w:pStyle w:val="Sumrio1"/>
        <w:tabs>
          <w:tab w:val="right" w:leader="dot" w:pos="9061"/>
        </w:tabs>
        <w:rPr>
          <w:ins w:id="333" w:author="Ryan Lemos" w:date="2019-09-29T18:50:00Z"/>
          <w:rFonts w:asciiTheme="minorHAnsi" w:eastAsiaTheme="minorEastAsia" w:hAnsiTheme="minorHAnsi" w:cstheme="minorBidi"/>
          <w:b w:val="0"/>
          <w:bCs w:val="0"/>
          <w:caps w:val="0"/>
          <w:noProof/>
          <w:sz w:val="22"/>
          <w:szCs w:val="22"/>
          <w:lang w:eastAsia="pt-BR"/>
        </w:rPr>
      </w:pPr>
      <w:ins w:id="334" w:author="Ryan Lemos" w:date="2019-09-29T18:50:00Z">
        <w:r>
          <w:rPr>
            <w:noProof/>
          </w:rPr>
          <w:t>Referências</w:t>
        </w:r>
        <w:r>
          <w:rPr>
            <w:noProof/>
          </w:rPr>
          <w:tab/>
        </w:r>
        <w:r>
          <w:rPr>
            <w:noProof/>
          </w:rPr>
          <w:fldChar w:fldCharType="begin"/>
        </w:r>
        <w:r>
          <w:rPr>
            <w:noProof/>
          </w:rPr>
          <w:instrText xml:space="preserve"> PAGEREF _Toc20675492 \h </w:instrText>
        </w:r>
        <w:r>
          <w:rPr>
            <w:noProof/>
          </w:rPr>
        </w:r>
      </w:ins>
      <w:r>
        <w:rPr>
          <w:noProof/>
        </w:rPr>
        <w:fldChar w:fldCharType="separate"/>
      </w:r>
      <w:ins w:id="335" w:author="Ryan Lemos" w:date="2019-09-29T18:50:00Z">
        <w:r>
          <w:rPr>
            <w:noProof/>
          </w:rPr>
          <w:t>119</w:t>
        </w:r>
        <w:r>
          <w:rPr>
            <w:noProof/>
          </w:rPr>
          <w:fldChar w:fldCharType="end"/>
        </w:r>
      </w:ins>
    </w:p>
    <w:p w14:paraId="0B6E0B1B" w14:textId="7278B5F6" w:rsidR="00A1166E" w:rsidRDefault="00A1166E">
      <w:pPr>
        <w:pStyle w:val="Sumrio1"/>
        <w:tabs>
          <w:tab w:val="right" w:leader="dot" w:pos="9061"/>
        </w:tabs>
        <w:rPr>
          <w:ins w:id="336" w:author="Ryan Lemos" w:date="2019-09-29T18:50:00Z"/>
          <w:rFonts w:asciiTheme="minorHAnsi" w:eastAsiaTheme="minorEastAsia" w:hAnsiTheme="minorHAnsi" w:cstheme="minorBidi"/>
          <w:b w:val="0"/>
          <w:bCs w:val="0"/>
          <w:caps w:val="0"/>
          <w:noProof/>
          <w:sz w:val="22"/>
          <w:szCs w:val="22"/>
          <w:lang w:eastAsia="pt-BR"/>
        </w:rPr>
      </w:pPr>
      <w:ins w:id="337" w:author="Ryan Lemos" w:date="2019-09-29T18:50: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_Toc20675493 \h </w:instrText>
        </w:r>
        <w:r>
          <w:rPr>
            <w:noProof/>
          </w:rPr>
        </w:r>
      </w:ins>
      <w:r>
        <w:rPr>
          <w:noProof/>
        </w:rPr>
        <w:fldChar w:fldCharType="separate"/>
      </w:r>
      <w:ins w:id="338" w:author="Ryan Lemos" w:date="2019-09-29T18:50:00Z">
        <w:r>
          <w:rPr>
            <w:noProof/>
          </w:rPr>
          <w:t>122</w:t>
        </w:r>
        <w:r>
          <w:rPr>
            <w:noProof/>
          </w:rPr>
          <w:fldChar w:fldCharType="end"/>
        </w:r>
      </w:ins>
    </w:p>
    <w:p w14:paraId="62981821" w14:textId="01148527" w:rsidR="00753186" w:rsidDel="00B70A30" w:rsidRDefault="00753186">
      <w:pPr>
        <w:pStyle w:val="Sumrio1"/>
        <w:tabs>
          <w:tab w:val="left" w:pos="1200"/>
          <w:tab w:val="right" w:leader="dot" w:pos="9061"/>
        </w:tabs>
        <w:rPr>
          <w:del w:id="339" w:author="Ryan Lemos" w:date="2019-09-28T11:17:00Z"/>
          <w:rFonts w:asciiTheme="minorHAnsi" w:eastAsiaTheme="minorEastAsia" w:hAnsiTheme="minorHAnsi" w:cstheme="minorBidi"/>
          <w:b w:val="0"/>
          <w:bCs w:val="0"/>
          <w:caps w:val="0"/>
          <w:noProof/>
          <w:sz w:val="22"/>
          <w:szCs w:val="22"/>
          <w:lang w:eastAsia="pt-BR"/>
        </w:rPr>
      </w:pPr>
      <w:del w:id="340" w:author="Ryan Lemos" w:date="2019-09-28T11:17:00Z">
        <w:r w:rsidDel="00B70A30">
          <w:rPr>
            <w:noProof/>
          </w:rPr>
          <w:delText>1</w:delText>
        </w:r>
        <w:r w:rsidDel="00B70A30">
          <w:rPr>
            <w:rFonts w:asciiTheme="minorHAnsi" w:eastAsiaTheme="minorEastAsia" w:hAnsiTheme="minorHAnsi" w:cstheme="minorBidi"/>
            <w:b w:val="0"/>
            <w:bCs w:val="0"/>
            <w:caps w:val="0"/>
            <w:noProof/>
            <w:sz w:val="22"/>
            <w:szCs w:val="22"/>
            <w:lang w:eastAsia="pt-BR"/>
          </w:rPr>
          <w:tab/>
        </w:r>
        <w:r w:rsidDel="00B70A30">
          <w:rPr>
            <w:noProof/>
          </w:rPr>
          <w:delText>INTRODUÇÃO</w:delText>
        </w:r>
        <w:r w:rsidDel="00B70A30">
          <w:rPr>
            <w:noProof/>
          </w:rPr>
          <w:tab/>
          <w:delText>12</w:delText>
        </w:r>
      </w:del>
    </w:p>
    <w:p w14:paraId="7FE28BE1" w14:textId="5B0269F4" w:rsidR="00753186" w:rsidDel="00B70A30" w:rsidRDefault="00753186">
      <w:pPr>
        <w:pStyle w:val="Sumrio1"/>
        <w:tabs>
          <w:tab w:val="left" w:pos="1200"/>
          <w:tab w:val="right" w:leader="dot" w:pos="9061"/>
        </w:tabs>
        <w:rPr>
          <w:del w:id="341" w:author="Ryan Lemos" w:date="2019-09-28T11:17:00Z"/>
          <w:rFonts w:asciiTheme="minorHAnsi" w:eastAsiaTheme="minorEastAsia" w:hAnsiTheme="minorHAnsi" w:cstheme="minorBidi"/>
          <w:b w:val="0"/>
          <w:bCs w:val="0"/>
          <w:caps w:val="0"/>
          <w:noProof/>
          <w:sz w:val="22"/>
          <w:szCs w:val="22"/>
          <w:lang w:eastAsia="pt-BR"/>
        </w:rPr>
      </w:pPr>
      <w:del w:id="342" w:author="Ryan Lemos" w:date="2019-09-28T11:17:00Z">
        <w:r w:rsidDel="00B70A30">
          <w:rPr>
            <w:noProof/>
          </w:rPr>
          <w:delText>2</w:delText>
        </w:r>
        <w:r w:rsidDel="00B70A30">
          <w:rPr>
            <w:rFonts w:asciiTheme="minorHAnsi" w:eastAsiaTheme="minorEastAsia" w:hAnsiTheme="minorHAnsi" w:cstheme="minorBidi"/>
            <w:b w:val="0"/>
            <w:bCs w:val="0"/>
            <w:caps w:val="0"/>
            <w:noProof/>
            <w:sz w:val="22"/>
            <w:szCs w:val="22"/>
            <w:lang w:eastAsia="pt-BR"/>
          </w:rPr>
          <w:tab/>
        </w:r>
        <w:r w:rsidDel="00B70A30">
          <w:rPr>
            <w:noProof/>
          </w:rPr>
          <w:delText>Referencial teórico</w:delText>
        </w:r>
        <w:r w:rsidDel="00B70A30">
          <w:rPr>
            <w:noProof/>
          </w:rPr>
          <w:tab/>
          <w:delText>14</w:delText>
        </w:r>
      </w:del>
    </w:p>
    <w:p w14:paraId="311D2FD3" w14:textId="5A4A8E32" w:rsidR="00753186" w:rsidDel="00B70A30" w:rsidRDefault="00753186">
      <w:pPr>
        <w:pStyle w:val="Sumrio2"/>
        <w:tabs>
          <w:tab w:val="left" w:pos="1200"/>
          <w:tab w:val="right" w:leader="dot" w:pos="9061"/>
        </w:tabs>
        <w:rPr>
          <w:del w:id="343" w:author="Ryan Lemos" w:date="2019-09-28T11:17:00Z"/>
          <w:rFonts w:asciiTheme="minorHAnsi" w:eastAsiaTheme="minorEastAsia" w:hAnsiTheme="minorHAnsi" w:cstheme="minorBidi"/>
          <w:caps w:val="0"/>
          <w:noProof/>
          <w:sz w:val="22"/>
          <w:szCs w:val="22"/>
          <w:lang w:eastAsia="pt-BR"/>
        </w:rPr>
      </w:pPr>
      <w:del w:id="344" w:author="Ryan Lemos" w:date="2019-09-28T11:17:00Z">
        <w:r w:rsidDel="00B70A30">
          <w:rPr>
            <w:noProof/>
          </w:rPr>
          <w:delText>2.1</w:delText>
        </w:r>
        <w:r w:rsidDel="00B70A30">
          <w:rPr>
            <w:rFonts w:asciiTheme="minorHAnsi" w:eastAsiaTheme="minorEastAsia" w:hAnsiTheme="minorHAnsi" w:cstheme="minorBidi"/>
            <w:caps w:val="0"/>
            <w:noProof/>
            <w:sz w:val="22"/>
            <w:szCs w:val="22"/>
            <w:lang w:eastAsia="pt-BR"/>
          </w:rPr>
          <w:tab/>
        </w:r>
        <w:r w:rsidDel="00B70A30">
          <w:rPr>
            <w:noProof/>
          </w:rPr>
          <w:delText>Educação a distância – ambiente virtual</w:delText>
        </w:r>
        <w:r w:rsidDel="00B70A30">
          <w:rPr>
            <w:noProof/>
          </w:rPr>
          <w:tab/>
          <w:delText>14</w:delText>
        </w:r>
      </w:del>
    </w:p>
    <w:p w14:paraId="47C07982" w14:textId="7AEE1945" w:rsidR="00753186" w:rsidDel="00B70A30" w:rsidRDefault="00753186">
      <w:pPr>
        <w:pStyle w:val="Sumrio3"/>
        <w:rPr>
          <w:del w:id="345" w:author="Ryan Lemos" w:date="2019-09-28T11:17:00Z"/>
          <w:rFonts w:asciiTheme="minorHAnsi" w:eastAsiaTheme="minorEastAsia" w:hAnsiTheme="minorHAnsi" w:cstheme="minorBidi"/>
          <w:b w:val="0"/>
          <w:iCs w:val="0"/>
          <w:noProof/>
          <w:sz w:val="22"/>
          <w:szCs w:val="22"/>
          <w:lang w:eastAsia="pt-BR"/>
        </w:rPr>
      </w:pPr>
      <w:del w:id="346" w:author="Ryan Lemos" w:date="2019-09-28T11:17:00Z">
        <w:r w:rsidDel="00B70A30">
          <w:rPr>
            <w:noProof/>
          </w:rPr>
          <w:delText>2.1.1</w:delText>
        </w:r>
        <w:r w:rsidDel="00B70A30">
          <w:rPr>
            <w:rFonts w:asciiTheme="minorHAnsi" w:eastAsiaTheme="minorEastAsia" w:hAnsiTheme="minorHAnsi" w:cstheme="minorBidi"/>
            <w:b w:val="0"/>
            <w:iCs w:val="0"/>
            <w:noProof/>
            <w:sz w:val="22"/>
            <w:szCs w:val="22"/>
            <w:lang w:eastAsia="pt-BR"/>
          </w:rPr>
          <w:tab/>
        </w:r>
        <w:r w:rsidDel="00B70A30">
          <w:rPr>
            <w:noProof/>
          </w:rPr>
          <w:delText>Metodologias/sistemas de apoio de ensino de idiomas</w:delText>
        </w:r>
        <w:r w:rsidDel="00B70A30">
          <w:rPr>
            <w:noProof/>
          </w:rPr>
          <w:tab/>
          <w:delText>14</w:delText>
        </w:r>
      </w:del>
    </w:p>
    <w:p w14:paraId="3E02517C" w14:textId="6AB33700" w:rsidR="00753186" w:rsidDel="00B70A30" w:rsidRDefault="00753186">
      <w:pPr>
        <w:pStyle w:val="Sumrio2"/>
        <w:tabs>
          <w:tab w:val="left" w:pos="1200"/>
          <w:tab w:val="right" w:leader="dot" w:pos="9061"/>
        </w:tabs>
        <w:rPr>
          <w:del w:id="347" w:author="Ryan Lemos" w:date="2019-09-28T11:17:00Z"/>
          <w:rFonts w:asciiTheme="minorHAnsi" w:eastAsiaTheme="minorEastAsia" w:hAnsiTheme="minorHAnsi" w:cstheme="minorBidi"/>
          <w:caps w:val="0"/>
          <w:noProof/>
          <w:sz w:val="22"/>
          <w:szCs w:val="22"/>
          <w:lang w:eastAsia="pt-BR"/>
        </w:rPr>
      </w:pPr>
      <w:del w:id="348" w:author="Ryan Lemos" w:date="2019-09-28T11:17:00Z">
        <w:r w:rsidDel="00B70A30">
          <w:rPr>
            <w:noProof/>
          </w:rPr>
          <w:delText>2.2</w:delText>
        </w:r>
        <w:r w:rsidDel="00B70A30">
          <w:rPr>
            <w:rFonts w:asciiTheme="minorHAnsi" w:eastAsiaTheme="minorEastAsia" w:hAnsiTheme="minorHAnsi" w:cstheme="minorBidi"/>
            <w:caps w:val="0"/>
            <w:noProof/>
            <w:sz w:val="22"/>
            <w:szCs w:val="22"/>
            <w:lang w:eastAsia="pt-BR"/>
          </w:rPr>
          <w:tab/>
        </w:r>
        <w:r w:rsidDel="00B70A30">
          <w:rPr>
            <w:noProof/>
          </w:rPr>
          <w:delText>Desenvolvimento e tecnologias de sistemas Web</w:delText>
        </w:r>
        <w:r w:rsidDel="00B70A30">
          <w:rPr>
            <w:noProof/>
          </w:rPr>
          <w:tab/>
          <w:delText>17</w:delText>
        </w:r>
      </w:del>
    </w:p>
    <w:p w14:paraId="79FCD30B" w14:textId="3B7CE93B" w:rsidR="00753186" w:rsidDel="00B70A30" w:rsidRDefault="00753186">
      <w:pPr>
        <w:pStyle w:val="Sumrio3"/>
        <w:rPr>
          <w:del w:id="349" w:author="Ryan Lemos" w:date="2019-09-28T11:17:00Z"/>
          <w:rFonts w:asciiTheme="minorHAnsi" w:eastAsiaTheme="minorEastAsia" w:hAnsiTheme="minorHAnsi" w:cstheme="minorBidi"/>
          <w:b w:val="0"/>
          <w:iCs w:val="0"/>
          <w:noProof/>
          <w:sz w:val="22"/>
          <w:szCs w:val="22"/>
          <w:lang w:eastAsia="pt-BR"/>
        </w:rPr>
      </w:pPr>
      <w:del w:id="350" w:author="Ryan Lemos" w:date="2019-09-28T11:17:00Z">
        <w:r w:rsidDel="00B70A30">
          <w:rPr>
            <w:noProof/>
          </w:rPr>
          <w:delText>2.2.1</w:delText>
        </w:r>
        <w:r w:rsidDel="00B70A30">
          <w:rPr>
            <w:rFonts w:asciiTheme="minorHAnsi" w:eastAsiaTheme="minorEastAsia" w:hAnsiTheme="minorHAnsi" w:cstheme="minorBidi"/>
            <w:b w:val="0"/>
            <w:iCs w:val="0"/>
            <w:noProof/>
            <w:sz w:val="22"/>
            <w:szCs w:val="22"/>
            <w:lang w:eastAsia="pt-BR"/>
          </w:rPr>
          <w:tab/>
        </w:r>
        <w:r w:rsidDel="00B70A30">
          <w:rPr>
            <w:noProof/>
          </w:rPr>
          <w:delText>Criptografia e controle de acessos</w:delText>
        </w:r>
        <w:r w:rsidDel="00B70A30">
          <w:rPr>
            <w:noProof/>
          </w:rPr>
          <w:tab/>
          <w:delText>18</w:delText>
        </w:r>
      </w:del>
    </w:p>
    <w:p w14:paraId="73393465" w14:textId="463D27F5" w:rsidR="00753186" w:rsidDel="00B70A30" w:rsidRDefault="00753186">
      <w:pPr>
        <w:pStyle w:val="Sumrio3"/>
        <w:rPr>
          <w:del w:id="351" w:author="Ryan Lemos" w:date="2019-09-28T11:17:00Z"/>
          <w:rFonts w:asciiTheme="minorHAnsi" w:eastAsiaTheme="minorEastAsia" w:hAnsiTheme="minorHAnsi" w:cstheme="minorBidi"/>
          <w:b w:val="0"/>
          <w:iCs w:val="0"/>
          <w:noProof/>
          <w:sz w:val="22"/>
          <w:szCs w:val="22"/>
          <w:lang w:eastAsia="pt-BR"/>
        </w:rPr>
      </w:pPr>
      <w:del w:id="352" w:author="Ryan Lemos" w:date="2019-09-28T11:17:00Z">
        <w:r w:rsidDel="00B70A30">
          <w:rPr>
            <w:noProof/>
          </w:rPr>
          <w:delText>2.2.2</w:delText>
        </w:r>
        <w:r w:rsidDel="00B70A30">
          <w:rPr>
            <w:rFonts w:asciiTheme="minorHAnsi" w:eastAsiaTheme="minorEastAsia" w:hAnsiTheme="minorHAnsi" w:cstheme="minorBidi"/>
            <w:b w:val="0"/>
            <w:iCs w:val="0"/>
            <w:noProof/>
            <w:sz w:val="22"/>
            <w:szCs w:val="22"/>
            <w:lang w:eastAsia="pt-BR"/>
          </w:rPr>
          <w:tab/>
        </w:r>
        <w:r w:rsidDel="00B70A30">
          <w:rPr>
            <w:noProof/>
          </w:rPr>
          <w:delText>Interação humano computador (IHC)</w:delText>
        </w:r>
        <w:r w:rsidDel="00B70A30">
          <w:rPr>
            <w:noProof/>
          </w:rPr>
          <w:tab/>
          <w:delText>19</w:delText>
        </w:r>
      </w:del>
    </w:p>
    <w:p w14:paraId="749BFA01" w14:textId="4E3046E6" w:rsidR="00753186" w:rsidDel="00B70A30" w:rsidRDefault="00753186">
      <w:pPr>
        <w:pStyle w:val="Sumrio3"/>
        <w:rPr>
          <w:del w:id="353" w:author="Ryan Lemos" w:date="2019-09-28T11:17:00Z"/>
          <w:rFonts w:asciiTheme="minorHAnsi" w:eastAsiaTheme="minorEastAsia" w:hAnsiTheme="minorHAnsi" w:cstheme="minorBidi"/>
          <w:b w:val="0"/>
          <w:iCs w:val="0"/>
          <w:noProof/>
          <w:sz w:val="22"/>
          <w:szCs w:val="22"/>
          <w:lang w:eastAsia="pt-BR"/>
        </w:rPr>
      </w:pPr>
      <w:del w:id="354" w:author="Ryan Lemos" w:date="2019-09-28T11:17:00Z">
        <w:r w:rsidDel="00B70A30">
          <w:rPr>
            <w:noProof/>
          </w:rPr>
          <w:delText>2.2.3</w:delText>
        </w:r>
        <w:r w:rsidDel="00B70A30">
          <w:rPr>
            <w:rFonts w:asciiTheme="minorHAnsi" w:eastAsiaTheme="minorEastAsia" w:hAnsiTheme="minorHAnsi" w:cstheme="minorBidi"/>
            <w:b w:val="0"/>
            <w:iCs w:val="0"/>
            <w:noProof/>
            <w:sz w:val="22"/>
            <w:szCs w:val="22"/>
            <w:lang w:eastAsia="pt-BR"/>
          </w:rPr>
          <w:tab/>
        </w:r>
        <w:r w:rsidDel="00B70A30">
          <w:rPr>
            <w:noProof/>
          </w:rPr>
          <w:delText>Engenharia de Software</w:delText>
        </w:r>
        <w:r w:rsidDel="00B70A30">
          <w:rPr>
            <w:noProof/>
          </w:rPr>
          <w:tab/>
          <w:delText>20</w:delText>
        </w:r>
      </w:del>
    </w:p>
    <w:p w14:paraId="1ED2E72F" w14:textId="6E1048A9" w:rsidR="00753186" w:rsidDel="00B70A30" w:rsidRDefault="00753186">
      <w:pPr>
        <w:pStyle w:val="Sumrio4"/>
        <w:tabs>
          <w:tab w:val="left" w:pos="1200"/>
          <w:tab w:val="right" w:leader="dot" w:pos="9061"/>
        </w:tabs>
        <w:rPr>
          <w:del w:id="355" w:author="Ryan Lemos" w:date="2019-09-28T11:17:00Z"/>
          <w:rFonts w:asciiTheme="minorHAnsi" w:eastAsiaTheme="minorEastAsia" w:hAnsiTheme="minorHAnsi" w:cstheme="minorBidi"/>
          <w:noProof/>
          <w:sz w:val="22"/>
          <w:szCs w:val="22"/>
          <w:lang w:eastAsia="pt-BR"/>
        </w:rPr>
      </w:pPr>
      <w:del w:id="356" w:author="Ryan Lemos" w:date="2019-09-28T11:17:00Z">
        <w:r w:rsidDel="00B70A30">
          <w:rPr>
            <w:noProof/>
          </w:rPr>
          <w:delText>2.2.3.1</w:delText>
        </w:r>
        <w:r w:rsidDel="00B70A30">
          <w:rPr>
            <w:rFonts w:asciiTheme="minorHAnsi" w:eastAsiaTheme="minorEastAsia" w:hAnsiTheme="minorHAnsi" w:cstheme="minorBidi"/>
            <w:noProof/>
            <w:sz w:val="22"/>
            <w:szCs w:val="22"/>
            <w:lang w:eastAsia="pt-BR"/>
          </w:rPr>
          <w:tab/>
        </w:r>
        <w:r w:rsidDel="00B70A30">
          <w:rPr>
            <w:noProof/>
          </w:rPr>
          <w:delText xml:space="preserve">Modelagem de processos com o </w:delText>
        </w:r>
        <w:r w:rsidRPr="004458F7" w:rsidDel="00B70A30">
          <w:rPr>
            <w:i/>
            <w:noProof/>
          </w:rPr>
          <w:delText>Business Process Model and Notation</w:delText>
        </w:r>
        <w:r w:rsidDel="00B70A30">
          <w:rPr>
            <w:noProof/>
          </w:rPr>
          <w:delText xml:space="preserve"> (BPMN)</w:delText>
        </w:r>
        <w:r w:rsidDel="00B70A30">
          <w:rPr>
            <w:noProof/>
          </w:rPr>
          <w:tab/>
          <w:delText>22</w:delText>
        </w:r>
      </w:del>
    </w:p>
    <w:p w14:paraId="1BFBC26E" w14:textId="2FDE15DA" w:rsidR="00753186" w:rsidDel="00B70A30" w:rsidRDefault="00753186">
      <w:pPr>
        <w:pStyle w:val="Sumrio4"/>
        <w:tabs>
          <w:tab w:val="left" w:pos="1200"/>
          <w:tab w:val="right" w:leader="dot" w:pos="9061"/>
        </w:tabs>
        <w:rPr>
          <w:del w:id="357" w:author="Ryan Lemos" w:date="2019-09-28T11:17:00Z"/>
          <w:rFonts w:asciiTheme="minorHAnsi" w:eastAsiaTheme="minorEastAsia" w:hAnsiTheme="minorHAnsi" w:cstheme="minorBidi"/>
          <w:noProof/>
          <w:sz w:val="22"/>
          <w:szCs w:val="22"/>
          <w:lang w:eastAsia="pt-BR"/>
        </w:rPr>
      </w:pPr>
      <w:del w:id="358" w:author="Ryan Lemos" w:date="2019-09-28T11:17:00Z">
        <w:r w:rsidDel="00B70A30">
          <w:rPr>
            <w:noProof/>
          </w:rPr>
          <w:delText>2.2.3.2</w:delText>
        </w:r>
        <w:r w:rsidDel="00B70A30">
          <w:rPr>
            <w:rFonts w:asciiTheme="minorHAnsi" w:eastAsiaTheme="minorEastAsia" w:hAnsiTheme="minorHAnsi" w:cstheme="minorBidi"/>
            <w:noProof/>
            <w:sz w:val="22"/>
            <w:szCs w:val="22"/>
            <w:lang w:eastAsia="pt-BR"/>
          </w:rPr>
          <w:tab/>
        </w:r>
        <w:r w:rsidDel="00B70A30">
          <w:rPr>
            <w:noProof/>
          </w:rPr>
          <w:delText>Metodologia Ágil</w:delText>
        </w:r>
        <w:r w:rsidDel="00B70A30">
          <w:rPr>
            <w:noProof/>
          </w:rPr>
          <w:tab/>
          <w:delText>25</w:delText>
        </w:r>
      </w:del>
    </w:p>
    <w:p w14:paraId="245EACF6" w14:textId="34F3F553" w:rsidR="00753186" w:rsidDel="00B70A30" w:rsidRDefault="00753186">
      <w:pPr>
        <w:pStyle w:val="Sumrio4"/>
        <w:tabs>
          <w:tab w:val="left" w:pos="1200"/>
          <w:tab w:val="right" w:leader="dot" w:pos="9061"/>
        </w:tabs>
        <w:rPr>
          <w:del w:id="359" w:author="Ryan Lemos" w:date="2019-09-28T11:17:00Z"/>
          <w:rFonts w:asciiTheme="minorHAnsi" w:eastAsiaTheme="minorEastAsia" w:hAnsiTheme="minorHAnsi" w:cstheme="minorBidi"/>
          <w:noProof/>
          <w:sz w:val="22"/>
          <w:szCs w:val="22"/>
          <w:lang w:eastAsia="pt-BR"/>
        </w:rPr>
      </w:pPr>
      <w:del w:id="360" w:author="Ryan Lemos" w:date="2019-09-28T11:17:00Z">
        <w:r w:rsidDel="00B70A30">
          <w:rPr>
            <w:noProof/>
          </w:rPr>
          <w:delText>2.2.3.3</w:delText>
        </w:r>
        <w:r w:rsidDel="00B70A30">
          <w:rPr>
            <w:rFonts w:asciiTheme="minorHAnsi" w:eastAsiaTheme="minorEastAsia" w:hAnsiTheme="minorHAnsi" w:cstheme="minorBidi"/>
            <w:noProof/>
            <w:sz w:val="22"/>
            <w:szCs w:val="22"/>
            <w:lang w:eastAsia="pt-BR"/>
          </w:rPr>
          <w:tab/>
        </w:r>
        <w:r w:rsidRPr="004458F7" w:rsidDel="00B70A30">
          <w:rPr>
            <w:i/>
            <w:noProof/>
          </w:rPr>
          <w:delText>Extreme Programming</w:delText>
        </w:r>
        <w:r w:rsidDel="00B70A30">
          <w:rPr>
            <w:noProof/>
          </w:rPr>
          <w:delText xml:space="preserve"> (XP)</w:delText>
        </w:r>
        <w:r w:rsidDel="00B70A30">
          <w:rPr>
            <w:noProof/>
          </w:rPr>
          <w:tab/>
          <w:delText>26</w:delText>
        </w:r>
      </w:del>
    </w:p>
    <w:p w14:paraId="5F1E1948" w14:textId="6E50535A" w:rsidR="00753186" w:rsidDel="00B70A30" w:rsidRDefault="00753186">
      <w:pPr>
        <w:pStyle w:val="Sumrio3"/>
        <w:rPr>
          <w:del w:id="361" w:author="Ryan Lemos" w:date="2019-09-28T11:17:00Z"/>
          <w:rFonts w:asciiTheme="minorHAnsi" w:eastAsiaTheme="minorEastAsia" w:hAnsiTheme="minorHAnsi" w:cstheme="minorBidi"/>
          <w:b w:val="0"/>
          <w:iCs w:val="0"/>
          <w:noProof/>
          <w:sz w:val="22"/>
          <w:szCs w:val="22"/>
          <w:lang w:eastAsia="pt-BR"/>
        </w:rPr>
      </w:pPr>
      <w:del w:id="362" w:author="Ryan Lemos" w:date="2019-09-28T11:17:00Z">
        <w:r w:rsidDel="00B70A30">
          <w:rPr>
            <w:noProof/>
          </w:rPr>
          <w:delText>2.2.4</w:delText>
        </w:r>
        <w:r w:rsidDel="00B70A30">
          <w:rPr>
            <w:rFonts w:asciiTheme="minorHAnsi" w:eastAsiaTheme="minorEastAsia" w:hAnsiTheme="minorHAnsi" w:cstheme="minorBidi"/>
            <w:b w:val="0"/>
            <w:iCs w:val="0"/>
            <w:noProof/>
            <w:sz w:val="22"/>
            <w:szCs w:val="22"/>
            <w:lang w:eastAsia="pt-BR"/>
          </w:rPr>
          <w:tab/>
        </w:r>
        <w:r w:rsidDel="00B70A30">
          <w:rPr>
            <w:noProof/>
          </w:rPr>
          <w:delText>Tecnologias para desenvolvimento WEB</w:delText>
        </w:r>
        <w:r w:rsidDel="00B70A30">
          <w:rPr>
            <w:noProof/>
          </w:rPr>
          <w:tab/>
          <w:delText>29</w:delText>
        </w:r>
      </w:del>
    </w:p>
    <w:p w14:paraId="20BCB6AD" w14:textId="27CE4B5D" w:rsidR="00753186" w:rsidRPr="00DA6C7C" w:rsidDel="00B70A30" w:rsidRDefault="00753186">
      <w:pPr>
        <w:pStyle w:val="Sumrio4"/>
        <w:tabs>
          <w:tab w:val="left" w:pos="1200"/>
          <w:tab w:val="right" w:leader="dot" w:pos="9061"/>
        </w:tabs>
        <w:rPr>
          <w:del w:id="363" w:author="Ryan Lemos" w:date="2019-09-28T11:17:00Z"/>
          <w:rFonts w:asciiTheme="minorHAnsi" w:eastAsiaTheme="minorEastAsia" w:hAnsiTheme="minorHAnsi" w:cstheme="minorBidi"/>
          <w:noProof/>
          <w:sz w:val="22"/>
          <w:szCs w:val="22"/>
          <w:lang w:eastAsia="pt-BR"/>
          <w:rPrChange w:id="364" w:author="Ryan Lemos" w:date="2019-09-28T11:19:00Z">
            <w:rPr>
              <w:del w:id="365" w:author="Ryan Lemos" w:date="2019-09-28T11:17:00Z"/>
              <w:rFonts w:asciiTheme="minorHAnsi" w:eastAsiaTheme="minorEastAsia" w:hAnsiTheme="minorHAnsi" w:cstheme="minorBidi"/>
              <w:noProof/>
              <w:sz w:val="22"/>
              <w:szCs w:val="22"/>
              <w:lang w:val="en-US" w:eastAsia="pt-BR"/>
            </w:rPr>
          </w:rPrChange>
        </w:rPr>
      </w:pPr>
      <w:del w:id="366" w:author="Ryan Lemos" w:date="2019-09-28T11:17:00Z">
        <w:r w:rsidRPr="00DA6C7C" w:rsidDel="00B70A30">
          <w:rPr>
            <w:noProof/>
            <w:rPrChange w:id="367" w:author="Ryan Lemos" w:date="2019-09-28T11:19:00Z">
              <w:rPr>
                <w:noProof/>
                <w:lang w:val="en-US"/>
              </w:rPr>
            </w:rPrChange>
          </w:rPr>
          <w:delText>2.2.4.1</w:delText>
        </w:r>
        <w:r w:rsidRPr="00DA6C7C" w:rsidDel="00B70A30">
          <w:rPr>
            <w:rFonts w:asciiTheme="minorHAnsi" w:eastAsiaTheme="minorEastAsia" w:hAnsiTheme="minorHAnsi" w:cstheme="minorBidi"/>
            <w:noProof/>
            <w:sz w:val="22"/>
            <w:lang w:eastAsia="pt-BR"/>
            <w:rPrChange w:id="368"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369" w:author="Ryan Lemos" w:date="2019-09-28T11:19:00Z">
              <w:rPr>
                <w:i/>
                <w:noProof/>
                <w:lang w:val="en-US"/>
              </w:rPr>
            </w:rPrChange>
          </w:rPr>
          <w:delText>Hyper Text Markup Language</w:delText>
        </w:r>
        <w:r w:rsidRPr="00DA6C7C" w:rsidDel="00B70A30">
          <w:rPr>
            <w:noProof/>
            <w:rPrChange w:id="370" w:author="Ryan Lemos" w:date="2019-09-28T11:19:00Z">
              <w:rPr>
                <w:noProof/>
                <w:lang w:val="en-US"/>
              </w:rPr>
            </w:rPrChange>
          </w:rPr>
          <w:delText xml:space="preserve"> (HTML)</w:delText>
        </w:r>
        <w:r w:rsidRPr="00DA6C7C" w:rsidDel="00B70A30">
          <w:rPr>
            <w:noProof/>
            <w:rPrChange w:id="371" w:author="Ryan Lemos" w:date="2019-09-28T11:19:00Z">
              <w:rPr>
                <w:noProof/>
                <w:lang w:val="en-US"/>
              </w:rPr>
            </w:rPrChange>
          </w:rPr>
          <w:tab/>
          <w:delText>29</w:delText>
        </w:r>
      </w:del>
    </w:p>
    <w:p w14:paraId="02B8C452" w14:textId="096E6973" w:rsidR="00753186" w:rsidRPr="00DA6C7C" w:rsidDel="00B70A30" w:rsidRDefault="00753186">
      <w:pPr>
        <w:pStyle w:val="Sumrio4"/>
        <w:tabs>
          <w:tab w:val="left" w:pos="1200"/>
          <w:tab w:val="right" w:leader="dot" w:pos="9061"/>
        </w:tabs>
        <w:rPr>
          <w:del w:id="372" w:author="Ryan Lemos" w:date="2019-09-28T11:17:00Z"/>
          <w:rFonts w:asciiTheme="minorHAnsi" w:eastAsiaTheme="minorEastAsia" w:hAnsiTheme="minorHAnsi" w:cstheme="minorBidi"/>
          <w:noProof/>
          <w:sz w:val="22"/>
          <w:szCs w:val="22"/>
          <w:lang w:eastAsia="pt-BR"/>
          <w:rPrChange w:id="373" w:author="Ryan Lemos" w:date="2019-09-28T11:19:00Z">
            <w:rPr>
              <w:del w:id="374" w:author="Ryan Lemos" w:date="2019-09-28T11:17:00Z"/>
              <w:rFonts w:asciiTheme="minorHAnsi" w:eastAsiaTheme="minorEastAsia" w:hAnsiTheme="minorHAnsi" w:cstheme="minorBidi"/>
              <w:noProof/>
              <w:sz w:val="22"/>
              <w:szCs w:val="22"/>
              <w:lang w:val="en-US" w:eastAsia="pt-BR"/>
            </w:rPr>
          </w:rPrChange>
        </w:rPr>
      </w:pPr>
      <w:del w:id="375" w:author="Ryan Lemos" w:date="2019-09-28T11:17:00Z">
        <w:r w:rsidRPr="00DA6C7C" w:rsidDel="00B70A30">
          <w:rPr>
            <w:noProof/>
            <w:rPrChange w:id="376" w:author="Ryan Lemos" w:date="2019-09-28T11:19:00Z">
              <w:rPr>
                <w:noProof/>
                <w:lang w:val="en-US"/>
              </w:rPr>
            </w:rPrChange>
          </w:rPr>
          <w:delText>2.2.4.2</w:delText>
        </w:r>
        <w:r w:rsidRPr="00DA6C7C" w:rsidDel="00B70A30">
          <w:rPr>
            <w:rFonts w:asciiTheme="minorHAnsi" w:eastAsiaTheme="minorEastAsia" w:hAnsiTheme="minorHAnsi" w:cstheme="minorBidi"/>
            <w:noProof/>
            <w:sz w:val="22"/>
            <w:lang w:eastAsia="pt-BR"/>
            <w:rPrChange w:id="377"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378" w:author="Ryan Lemos" w:date="2019-09-28T11:19:00Z">
              <w:rPr>
                <w:i/>
                <w:noProof/>
                <w:lang w:val="en-US"/>
              </w:rPr>
            </w:rPrChange>
          </w:rPr>
          <w:delText>Cascading Style Sheets</w:delText>
        </w:r>
        <w:r w:rsidRPr="00DA6C7C" w:rsidDel="00B70A30">
          <w:rPr>
            <w:noProof/>
            <w:rPrChange w:id="379" w:author="Ryan Lemos" w:date="2019-09-28T11:19:00Z">
              <w:rPr>
                <w:noProof/>
                <w:lang w:val="en-US"/>
              </w:rPr>
            </w:rPrChange>
          </w:rPr>
          <w:delText xml:space="preserve"> (CSS)</w:delText>
        </w:r>
        <w:r w:rsidRPr="00DA6C7C" w:rsidDel="00B70A30">
          <w:rPr>
            <w:noProof/>
            <w:rPrChange w:id="380" w:author="Ryan Lemos" w:date="2019-09-28T11:19:00Z">
              <w:rPr>
                <w:noProof/>
                <w:lang w:val="en-US"/>
              </w:rPr>
            </w:rPrChange>
          </w:rPr>
          <w:tab/>
          <w:delText>30</w:delText>
        </w:r>
      </w:del>
    </w:p>
    <w:p w14:paraId="05503D7B" w14:textId="3F000DF5" w:rsidR="00753186" w:rsidRPr="00DA6C7C" w:rsidDel="00B70A30" w:rsidRDefault="00753186">
      <w:pPr>
        <w:pStyle w:val="Sumrio4"/>
        <w:tabs>
          <w:tab w:val="left" w:pos="1200"/>
          <w:tab w:val="right" w:leader="dot" w:pos="9061"/>
        </w:tabs>
        <w:rPr>
          <w:del w:id="381" w:author="Ryan Lemos" w:date="2019-09-28T11:17:00Z"/>
          <w:rFonts w:asciiTheme="minorHAnsi" w:eastAsiaTheme="minorEastAsia" w:hAnsiTheme="minorHAnsi" w:cstheme="minorBidi"/>
          <w:noProof/>
          <w:sz w:val="22"/>
          <w:szCs w:val="22"/>
          <w:lang w:eastAsia="pt-BR"/>
          <w:rPrChange w:id="382" w:author="Ryan Lemos" w:date="2019-09-28T11:19:00Z">
            <w:rPr>
              <w:del w:id="383" w:author="Ryan Lemos" w:date="2019-09-28T11:17:00Z"/>
              <w:rFonts w:asciiTheme="minorHAnsi" w:eastAsiaTheme="minorEastAsia" w:hAnsiTheme="minorHAnsi" w:cstheme="minorBidi"/>
              <w:noProof/>
              <w:sz w:val="22"/>
              <w:szCs w:val="22"/>
              <w:lang w:val="en-US" w:eastAsia="pt-BR"/>
            </w:rPr>
          </w:rPrChange>
        </w:rPr>
      </w:pPr>
      <w:del w:id="384" w:author="Ryan Lemos" w:date="2019-09-28T11:17:00Z">
        <w:r w:rsidRPr="00DA6C7C" w:rsidDel="00B70A30">
          <w:rPr>
            <w:noProof/>
            <w:rPrChange w:id="385" w:author="Ryan Lemos" w:date="2019-09-28T11:19:00Z">
              <w:rPr>
                <w:noProof/>
                <w:lang w:val="en-US"/>
              </w:rPr>
            </w:rPrChange>
          </w:rPr>
          <w:delText>2.2.4.3</w:delText>
        </w:r>
        <w:r w:rsidRPr="00DA6C7C" w:rsidDel="00B70A30">
          <w:rPr>
            <w:rFonts w:asciiTheme="minorHAnsi" w:eastAsiaTheme="minorEastAsia" w:hAnsiTheme="minorHAnsi" w:cstheme="minorBidi"/>
            <w:noProof/>
            <w:sz w:val="22"/>
            <w:lang w:eastAsia="pt-BR"/>
            <w:rPrChange w:id="386" w:author="Ryan Lemos" w:date="2019-09-28T11:19:00Z">
              <w:rPr>
                <w:rFonts w:asciiTheme="minorHAnsi" w:eastAsiaTheme="minorEastAsia" w:hAnsiTheme="minorHAnsi" w:cstheme="minorBidi"/>
                <w:noProof/>
                <w:sz w:val="22"/>
                <w:lang w:val="en-US" w:eastAsia="pt-BR"/>
              </w:rPr>
            </w:rPrChange>
          </w:rPr>
          <w:tab/>
        </w:r>
        <w:r w:rsidRPr="00DA6C7C" w:rsidDel="00B70A30">
          <w:rPr>
            <w:noProof/>
            <w:rPrChange w:id="387" w:author="Ryan Lemos" w:date="2019-09-28T11:19:00Z">
              <w:rPr>
                <w:noProof/>
                <w:lang w:val="en-US"/>
              </w:rPr>
            </w:rPrChange>
          </w:rPr>
          <w:delText>MaterializeCSS</w:delText>
        </w:r>
        <w:r w:rsidRPr="00DA6C7C" w:rsidDel="00B70A30">
          <w:rPr>
            <w:noProof/>
            <w:rPrChange w:id="388" w:author="Ryan Lemos" w:date="2019-09-28T11:19:00Z">
              <w:rPr>
                <w:noProof/>
                <w:lang w:val="en-US"/>
              </w:rPr>
            </w:rPrChange>
          </w:rPr>
          <w:tab/>
          <w:delText>33</w:delText>
        </w:r>
      </w:del>
    </w:p>
    <w:p w14:paraId="72535A4B" w14:textId="6BC05311" w:rsidR="00753186" w:rsidRPr="00DA6C7C" w:rsidDel="00B70A30" w:rsidRDefault="00753186">
      <w:pPr>
        <w:pStyle w:val="Sumrio4"/>
        <w:tabs>
          <w:tab w:val="left" w:pos="1200"/>
          <w:tab w:val="right" w:leader="dot" w:pos="9061"/>
        </w:tabs>
        <w:rPr>
          <w:del w:id="389" w:author="Ryan Lemos" w:date="2019-09-28T11:17:00Z"/>
          <w:rFonts w:asciiTheme="minorHAnsi" w:eastAsiaTheme="minorEastAsia" w:hAnsiTheme="minorHAnsi" w:cstheme="minorBidi"/>
          <w:noProof/>
          <w:sz w:val="22"/>
          <w:szCs w:val="22"/>
          <w:lang w:eastAsia="pt-BR"/>
          <w:rPrChange w:id="390" w:author="Ryan Lemos" w:date="2019-09-28T11:19:00Z">
            <w:rPr>
              <w:del w:id="391" w:author="Ryan Lemos" w:date="2019-09-28T11:17:00Z"/>
              <w:rFonts w:asciiTheme="minorHAnsi" w:eastAsiaTheme="minorEastAsia" w:hAnsiTheme="minorHAnsi" w:cstheme="minorBidi"/>
              <w:noProof/>
              <w:sz w:val="22"/>
              <w:szCs w:val="22"/>
              <w:lang w:val="en-US" w:eastAsia="pt-BR"/>
            </w:rPr>
          </w:rPrChange>
        </w:rPr>
      </w:pPr>
      <w:del w:id="392" w:author="Ryan Lemos" w:date="2019-09-28T11:17:00Z">
        <w:r w:rsidRPr="00DA6C7C" w:rsidDel="00B70A30">
          <w:rPr>
            <w:noProof/>
            <w:rPrChange w:id="393" w:author="Ryan Lemos" w:date="2019-09-28T11:19:00Z">
              <w:rPr>
                <w:noProof/>
                <w:lang w:val="en-US"/>
              </w:rPr>
            </w:rPrChange>
          </w:rPr>
          <w:delText>2.2.4.4</w:delText>
        </w:r>
        <w:r w:rsidRPr="00DA6C7C" w:rsidDel="00B70A30">
          <w:rPr>
            <w:rFonts w:asciiTheme="minorHAnsi" w:eastAsiaTheme="minorEastAsia" w:hAnsiTheme="minorHAnsi" w:cstheme="minorBidi"/>
            <w:noProof/>
            <w:sz w:val="22"/>
            <w:lang w:eastAsia="pt-BR"/>
            <w:rPrChange w:id="394" w:author="Ryan Lemos" w:date="2019-09-28T11:19:00Z">
              <w:rPr>
                <w:rFonts w:asciiTheme="minorHAnsi" w:eastAsiaTheme="minorEastAsia" w:hAnsiTheme="minorHAnsi" w:cstheme="minorBidi"/>
                <w:noProof/>
                <w:sz w:val="22"/>
                <w:lang w:val="en-US" w:eastAsia="pt-BR"/>
              </w:rPr>
            </w:rPrChange>
          </w:rPr>
          <w:tab/>
        </w:r>
        <w:r w:rsidRPr="00DA6C7C" w:rsidDel="00B70A30">
          <w:rPr>
            <w:noProof/>
            <w:rPrChange w:id="395" w:author="Ryan Lemos" w:date="2019-09-28T11:19:00Z">
              <w:rPr>
                <w:noProof/>
                <w:lang w:val="en-US"/>
              </w:rPr>
            </w:rPrChange>
          </w:rPr>
          <w:delText>JavaScript (JS)</w:delText>
        </w:r>
        <w:r w:rsidRPr="00DA6C7C" w:rsidDel="00B70A30">
          <w:rPr>
            <w:noProof/>
            <w:rPrChange w:id="396" w:author="Ryan Lemos" w:date="2019-09-28T11:19:00Z">
              <w:rPr>
                <w:noProof/>
                <w:lang w:val="en-US"/>
              </w:rPr>
            </w:rPrChange>
          </w:rPr>
          <w:tab/>
          <w:delText>33</w:delText>
        </w:r>
      </w:del>
    </w:p>
    <w:p w14:paraId="02BBF271" w14:textId="16498B31" w:rsidR="00753186" w:rsidRPr="00DA6C7C" w:rsidDel="00B70A30" w:rsidRDefault="00753186">
      <w:pPr>
        <w:pStyle w:val="Sumrio4"/>
        <w:tabs>
          <w:tab w:val="left" w:pos="1200"/>
          <w:tab w:val="right" w:leader="dot" w:pos="9061"/>
        </w:tabs>
        <w:rPr>
          <w:del w:id="397" w:author="Ryan Lemos" w:date="2019-09-28T11:17:00Z"/>
          <w:rFonts w:asciiTheme="minorHAnsi" w:eastAsiaTheme="minorEastAsia" w:hAnsiTheme="minorHAnsi" w:cstheme="minorBidi"/>
          <w:noProof/>
          <w:sz w:val="22"/>
          <w:szCs w:val="22"/>
          <w:lang w:eastAsia="pt-BR"/>
          <w:rPrChange w:id="398" w:author="Ryan Lemos" w:date="2019-09-28T11:19:00Z">
            <w:rPr>
              <w:del w:id="399" w:author="Ryan Lemos" w:date="2019-09-28T11:17:00Z"/>
              <w:rFonts w:asciiTheme="minorHAnsi" w:eastAsiaTheme="minorEastAsia" w:hAnsiTheme="minorHAnsi" w:cstheme="minorBidi"/>
              <w:noProof/>
              <w:sz w:val="22"/>
              <w:szCs w:val="22"/>
              <w:lang w:val="en-US" w:eastAsia="pt-BR"/>
            </w:rPr>
          </w:rPrChange>
        </w:rPr>
      </w:pPr>
      <w:del w:id="400" w:author="Ryan Lemos" w:date="2019-09-28T11:17:00Z">
        <w:r w:rsidRPr="00DA6C7C" w:rsidDel="00B70A30">
          <w:rPr>
            <w:noProof/>
            <w:rPrChange w:id="401" w:author="Ryan Lemos" w:date="2019-09-28T11:19:00Z">
              <w:rPr>
                <w:noProof/>
                <w:lang w:val="en-US"/>
              </w:rPr>
            </w:rPrChange>
          </w:rPr>
          <w:delText>2.2.4.5</w:delText>
        </w:r>
        <w:r w:rsidRPr="00DA6C7C" w:rsidDel="00B70A30">
          <w:rPr>
            <w:rFonts w:asciiTheme="minorHAnsi" w:eastAsiaTheme="minorEastAsia" w:hAnsiTheme="minorHAnsi" w:cstheme="minorBidi"/>
            <w:noProof/>
            <w:sz w:val="22"/>
            <w:lang w:eastAsia="pt-BR"/>
            <w:rPrChange w:id="402" w:author="Ryan Lemos" w:date="2019-09-28T11:19:00Z">
              <w:rPr>
                <w:rFonts w:asciiTheme="minorHAnsi" w:eastAsiaTheme="minorEastAsia" w:hAnsiTheme="minorHAnsi" w:cstheme="minorBidi"/>
                <w:noProof/>
                <w:sz w:val="22"/>
                <w:lang w:val="en-US" w:eastAsia="pt-BR"/>
              </w:rPr>
            </w:rPrChange>
          </w:rPr>
          <w:tab/>
        </w:r>
        <w:r w:rsidRPr="00DA6C7C" w:rsidDel="00B70A30">
          <w:rPr>
            <w:noProof/>
            <w:rPrChange w:id="403" w:author="Ryan Lemos" w:date="2019-09-28T11:19:00Z">
              <w:rPr>
                <w:noProof/>
                <w:lang w:val="en-US"/>
              </w:rPr>
            </w:rPrChange>
          </w:rPr>
          <w:delText>TypeScript</w:delText>
        </w:r>
        <w:r w:rsidRPr="00DA6C7C" w:rsidDel="00B70A30">
          <w:rPr>
            <w:noProof/>
            <w:rPrChange w:id="404" w:author="Ryan Lemos" w:date="2019-09-28T11:19:00Z">
              <w:rPr>
                <w:noProof/>
                <w:lang w:val="en-US"/>
              </w:rPr>
            </w:rPrChange>
          </w:rPr>
          <w:tab/>
          <w:delText>34</w:delText>
        </w:r>
      </w:del>
    </w:p>
    <w:p w14:paraId="7F507F56" w14:textId="575D641A" w:rsidR="00753186" w:rsidRPr="00DA6C7C" w:rsidDel="00B70A30" w:rsidRDefault="00753186">
      <w:pPr>
        <w:pStyle w:val="Sumrio4"/>
        <w:tabs>
          <w:tab w:val="left" w:pos="1200"/>
          <w:tab w:val="right" w:leader="dot" w:pos="9061"/>
        </w:tabs>
        <w:rPr>
          <w:del w:id="405" w:author="Ryan Lemos" w:date="2019-09-28T11:17:00Z"/>
          <w:rFonts w:asciiTheme="minorHAnsi" w:eastAsiaTheme="minorEastAsia" w:hAnsiTheme="minorHAnsi" w:cstheme="minorBidi"/>
          <w:noProof/>
          <w:sz w:val="22"/>
          <w:szCs w:val="22"/>
          <w:lang w:eastAsia="pt-BR"/>
          <w:rPrChange w:id="406" w:author="Ryan Lemos" w:date="2019-09-28T11:19:00Z">
            <w:rPr>
              <w:del w:id="407" w:author="Ryan Lemos" w:date="2019-09-28T11:17:00Z"/>
              <w:rFonts w:asciiTheme="minorHAnsi" w:eastAsiaTheme="minorEastAsia" w:hAnsiTheme="minorHAnsi" w:cstheme="minorBidi"/>
              <w:noProof/>
              <w:sz w:val="22"/>
              <w:szCs w:val="22"/>
              <w:lang w:val="en-US" w:eastAsia="pt-BR"/>
            </w:rPr>
          </w:rPrChange>
        </w:rPr>
      </w:pPr>
      <w:del w:id="408" w:author="Ryan Lemos" w:date="2019-09-28T11:17:00Z">
        <w:r w:rsidRPr="00DA6C7C" w:rsidDel="00B70A30">
          <w:rPr>
            <w:noProof/>
            <w:rPrChange w:id="409" w:author="Ryan Lemos" w:date="2019-09-28T11:19:00Z">
              <w:rPr>
                <w:noProof/>
                <w:lang w:val="en-US"/>
              </w:rPr>
            </w:rPrChange>
          </w:rPr>
          <w:delText>2.2.4.6</w:delText>
        </w:r>
        <w:r w:rsidRPr="00DA6C7C" w:rsidDel="00B70A30">
          <w:rPr>
            <w:rFonts w:asciiTheme="minorHAnsi" w:eastAsiaTheme="minorEastAsia" w:hAnsiTheme="minorHAnsi" w:cstheme="minorBidi"/>
            <w:noProof/>
            <w:sz w:val="22"/>
            <w:lang w:eastAsia="pt-BR"/>
            <w:rPrChange w:id="410" w:author="Ryan Lemos" w:date="2019-09-28T11:19:00Z">
              <w:rPr>
                <w:rFonts w:asciiTheme="minorHAnsi" w:eastAsiaTheme="minorEastAsia" w:hAnsiTheme="minorHAnsi" w:cstheme="minorBidi"/>
                <w:noProof/>
                <w:sz w:val="22"/>
                <w:lang w:val="en-US" w:eastAsia="pt-BR"/>
              </w:rPr>
            </w:rPrChange>
          </w:rPr>
          <w:tab/>
        </w:r>
        <w:r w:rsidRPr="00DA6C7C" w:rsidDel="00B70A30">
          <w:rPr>
            <w:noProof/>
            <w:rPrChange w:id="411" w:author="Ryan Lemos" w:date="2019-09-28T11:19:00Z">
              <w:rPr>
                <w:noProof/>
                <w:lang w:val="en-US"/>
              </w:rPr>
            </w:rPrChange>
          </w:rPr>
          <w:delText>Angular</w:delText>
        </w:r>
        <w:r w:rsidRPr="00DA6C7C" w:rsidDel="00B70A30">
          <w:rPr>
            <w:noProof/>
            <w:rPrChange w:id="412" w:author="Ryan Lemos" w:date="2019-09-28T11:19:00Z">
              <w:rPr>
                <w:noProof/>
                <w:lang w:val="en-US"/>
              </w:rPr>
            </w:rPrChange>
          </w:rPr>
          <w:tab/>
          <w:delText>35</w:delText>
        </w:r>
      </w:del>
    </w:p>
    <w:p w14:paraId="4E31FF7A" w14:textId="307A0C28" w:rsidR="00753186" w:rsidRPr="00DA6C7C" w:rsidDel="00B70A30" w:rsidRDefault="00753186">
      <w:pPr>
        <w:pStyle w:val="Sumrio4"/>
        <w:tabs>
          <w:tab w:val="left" w:pos="1200"/>
          <w:tab w:val="right" w:leader="dot" w:pos="9061"/>
        </w:tabs>
        <w:rPr>
          <w:del w:id="413" w:author="Ryan Lemos" w:date="2019-09-28T11:17:00Z"/>
          <w:rFonts w:asciiTheme="minorHAnsi" w:eastAsiaTheme="minorEastAsia" w:hAnsiTheme="minorHAnsi" w:cstheme="minorBidi"/>
          <w:noProof/>
          <w:sz w:val="22"/>
          <w:szCs w:val="22"/>
          <w:lang w:eastAsia="pt-BR"/>
          <w:rPrChange w:id="414" w:author="Ryan Lemos" w:date="2019-09-28T11:19:00Z">
            <w:rPr>
              <w:del w:id="415" w:author="Ryan Lemos" w:date="2019-09-28T11:17:00Z"/>
              <w:rFonts w:asciiTheme="minorHAnsi" w:eastAsiaTheme="minorEastAsia" w:hAnsiTheme="minorHAnsi" w:cstheme="minorBidi"/>
              <w:noProof/>
              <w:sz w:val="22"/>
              <w:szCs w:val="22"/>
              <w:lang w:val="en-US" w:eastAsia="pt-BR"/>
            </w:rPr>
          </w:rPrChange>
        </w:rPr>
      </w:pPr>
      <w:del w:id="416" w:author="Ryan Lemos" w:date="2019-09-28T11:17:00Z">
        <w:r w:rsidRPr="00DA6C7C" w:rsidDel="00B70A30">
          <w:rPr>
            <w:noProof/>
            <w:rPrChange w:id="417" w:author="Ryan Lemos" w:date="2019-09-28T11:19:00Z">
              <w:rPr>
                <w:noProof/>
                <w:lang w:val="en-US"/>
              </w:rPr>
            </w:rPrChange>
          </w:rPr>
          <w:delText>2.2.4.7</w:delText>
        </w:r>
        <w:r w:rsidRPr="00DA6C7C" w:rsidDel="00B70A30">
          <w:rPr>
            <w:rFonts w:asciiTheme="minorHAnsi" w:eastAsiaTheme="minorEastAsia" w:hAnsiTheme="minorHAnsi" w:cstheme="minorBidi"/>
            <w:noProof/>
            <w:sz w:val="22"/>
            <w:lang w:eastAsia="pt-BR"/>
            <w:rPrChange w:id="418"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419" w:author="Ryan Lemos" w:date="2019-09-28T11:19:00Z">
              <w:rPr>
                <w:i/>
                <w:noProof/>
                <w:lang w:val="en-US"/>
              </w:rPr>
            </w:rPrChange>
          </w:rPr>
          <w:delText>Hypertext PreProcessor</w:delText>
        </w:r>
        <w:r w:rsidRPr="00DA6C7C" w:rsidDel="00B70A30">
          <w:rPr>
            <w:noProof/>
            <w:rPrChange w:id="420" w:author="Ryan Lemos" w:date="2019-09-28T11:19:00Z">
              <w:rPr>
                <w:noProof/>
                <w:lang w:val="en-US"/>
              </w:rPr>
            </w:rPrChange>
          </w:rPr>
          <w:delText xml:space="preserve"> (PHP)</w:delText>
        </w:r>
        <w:r w:rsidRPr="00DA6C7C" w:rsidDel="00B70A30">
          <w:rPr>
            <w:noProof/>
            <w:rPrChange w:id="421" w:author="Ryan Lemos" w:date="2019-09-28T11:19:00Z">
              <w:rPr>
                <w:noProof/>
                <w:lang w:val="en-US"/>
              </w:rPr>
            </w:rPrChange>
          </w:rPr>
          <w:tab/>
          <w:delText>36</w:delText>
        </w:r>
      </w:del>
    </w:p>
    <w:p w14:paraId="6F22D830" w14:textId="4D0AE357" w:rsidR="00753186" w:rsidRPr="00DA6C7C" w:rsidDel="00B70A30" w:rsidRDefault="00753186">
      <w:pPr>
        <w:pStyle w:val="Sumrio4"/>
        <w:tabs>
          <w:tab w:val="left" w:pos="1200"/>
          <w:tab w:val="right" w:leader="dot" w:pos="9061"/>
        </w:tabs>
        <w:rPr>
          <w:del w:id="422" w:author="Ryan Lemos" w:date="2019-09-28T11:17:00Z"/>
          <w:rFonts w:asciiTheme="minorHAnsi" w:eastAsiaTheme="minorEastAsia" w:hAnsiTheme="minorHAnsi" w:cstheme="minorBidi"/>
          <w:noProof/>
          <w:sz w:val="22"/>
          <w:szCs w:val="22"/>
          <w:lang w:eastAsia="pt-BR"/>
          <w:rPrChange w:id="423" w:author="Ryan Lemos" w:date="2019-09-28T11:19:00Z">
            <w:rPr>
              <w:del w:id="424" w:author="Ryan Lemos" w:date="2019-09-28T11:17:00Z"/>
              <w:rFonts w:asciiTheme="minorHAnsi" w:eastAsiaTheme="minorEastAsia" w:hAnsiTheme="minorHAnsi" w:cstheme="minorBidi"/>
              <w:noProof/>
              <w:sz w:val="22"/>
              <w:szCs w:val="22"/>
              <w:lang w:val="en-US" w:eastAsia="pt-BR"/>
            </w:rPr>
          </w:rPrChange>
        </w:rPr>
      </w:pPr>
      <w:del w:id="425" w:author="Ryan Lemos" w:date="2019-09-28T11:17:00Z">
        <w:r w:rsidRPr="00DA6C7C" w:rsidDel="00B70A30">
          <w:rPr>
            <w:noProof/>
            <w:rPrChange w:id="426" w:author="Ryan Lemos" w:date="2019-09-28T11:19:00Z">
              <w:rPr>
                <w:noProof/>
                <w:lang w:val="en-US"/>
              </w:rPr>
            </w:rPrChange>
          </w:rPr>
          <w:delText>2.2.4.8</w:delText>
        </w:r>
        <w:r w:rsidRPr="00DA6C7C" w:rsidDel="00B70A30">
          <w:rPr>
            <w:rFonts w:asciiTheme="minorHAnsi" w:eastAsiaTheme="minorEastAsia" w:hAnsiTheme="minorHAnsi" w:cstheme="minorBidi"/>
            <w:noProof/>
            <w:sz w:val="22"/>
            <w:lang w:eastAsia="pt-BR"/>
            <w:rPrChange w:id="427"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428" w:author="Ryan Lemos" w:date="2019-09-28T11:19:00Z">
              <w:rPr>
                <w:i/>
                <w:noProof/>
                <w:lang w:val="en-US"/>
              </w:rPr>
            </w:rPrChange>
          </w:rPr>
          <w:delText>Framework</w:delText>
        </w:r>
        <w:r w:rsidRPr="00DA6C7C" w:rsidDel="00B70A30">
          <w:rPr>
            <w:noProof/>
            <w:rPrChange w:id="429" w:author="Ryan Lemos" w:date="2019-09-28T11:19:00Z">
              <w:rPr>
                <w:noProof/>
                <w:lang w:val="en-US"/>
              </w:rPr>
            </w:rPrChange>
          </w:rPr>
          <w:delText xml:space="preserve"> Laravel</w:delText>
        </w:r>
        <w:r w:rsidRPr="00DA6C7C" w:rsidDel="00B70A30">
          <w:rPr>
            <w:noProof/>
            <w:rPrChange w:id="430" w:author="Ryan Lemos" w:date="2019-09-28T11:19:00Z">
              <w:rPr>
                <w:noProof/>
                <w:lang w:val="en-US"/>
              </w:rPr>
            </w:rPrChange>
          </w:rPr>
          <w:tab/>
          <w:delText>37</w:delText>
        </w:r>
      </w:del>
    </w:p>
    <w:p w14:paraId="26CCA6B8" w14:textId="53DD6018" w:rsidR="00753186" w:rsidRPr="00DA6C7C" w:rsidDel="00B70A30" w:rsidRDefault="00753186">
      <w:pPr>
        <w:pStyle w:val="Sumrio4"/>
        <w:tabs>
          <w:tab w:val="left" w:pos="1200"/>
          <w:tab w:val="right" w:leader="dot" w:pos="9061"/>
        </w:tabs>
        <w:rPr>
          <w:del w:id="431" w:author="Ryan Lemos" w:date="2019-09-28T11:17:00Z"/>
          <w:rFonts w:asciiTheme="minorHAnsi" w:eastAsiaTheme="minorEastAsia" w:hAnsiTheme="minorHAnsi" w:cstheme="minorBidi"/>
          <w:noProof/>
          <w:sz w:val="22"/>
          <w:szCs w:val="22"/>
          <w:lang w:eastAsia="pt-BR"/>
          <w:rPrChange w:id="432" w:author="Ryan Lemos" w:date="2019-09-28T11:19:00Z">
            <w:rPr>
              <w:del w:id="433" w:author="Ryan Lemos" w:date="2019-09-28T11:17:00Z"/>
              <w:rFonts w:asciiTheme="minorHAnsi" w:eastAsiaTheme="minorEastAsia" w:hAnsiTheme="minorHAnsi" w:cstheme="minorBidi"/>
              <w:noProof/>
              <w:sz w:val="22"/>
              <w:szCs w:val="22"/>
              <w:lang w:val="en-US" w:eastAsia="pt-BR"/>
            </w:rPr>
          </w:rPrChange>
        </w:rPr>
      </w:pPr>
      <w:del w:id="434" w:author="Ryan Lemos" w:date="2019-09-28T11:17:00Z">
        <w:r w:rsidRPr="00DA6C7C" w:rsidDel="00B70A30">
          <w:rPr>
            <w:noProof/>
            <w:rPrChange w:id="435" w:author="Ryan Lemos" w:date="2019-09-28T11:19:00Z">
              <w:rPr>
                <w:noProof/>
                <w:lang w:val="en-US"/>
              </w:rPr>
            </w:rPrChange>
          </w:rPr>
          <w:delText>2.2.4.9</w:delText>
        </w:r>
        <w:r w:rsidRPr="00DA6C7C" w:rsidDel="00B70A30">
          <w:rPr>
            <w:rFonts w:asciiTheme="minorHAnsi" w:eastAsiaTheme="minorEastAsia" w:hAnsiTheme="minorHAnsi" w:cstheme="minorBidi"/>
            <w:noProof/>
            <w:sz w:val="22"/>
            <w:lang w:eastAsia="pt-BR"/>
            <w:rPrChange w:id="436" w:author="Ryan Lemos" w:date="2019-09-28T11:19:00Z">
              <w:rPr>
                <w:rFonts w:asciiTheme="minorHAnsi" w:eastAsiaTheme="minorEastAsia" w:hAnsiTheme="minorHAnsi" w:cstheme="minorBidi"/>
                <w:noProof/>
                <w:sz w:val="22"/>
                <w:lang w:val="en-US" w:eastAsia="pt-BR"/>
              </w:rPr>
            </w:rPrChange>
          </w:rPr>
          <w:tab/>
        </w:r>
        <w:r w:rsidRPr="00DA6C7C" w:rsidDel="00B70A30">
          <w:rPr>
            <w:i/>
            <w:noProof/>
            <w:rPrChange w:id="437" w:author="Ryan Lemos" w:date="2019-09-28T11:19:00Z">
              <w:rPr>
                <w:i/>
                <w:noProof/>
                <w:lang w:val="en-US"/>
              </w:rPr>
            </w:rPrChange>
          </w:rPr>
          <w:delText>Representational State Transfer Application Programming Interfaces</w:delText>
        </w:r>
        <w:r w:rsidRPr="00DA6C7C" w:rsidDel="00B70A30">
          <w:rPr>
            <w:noProof/>
            <w:rPrChange w:id="438" w:author="Ryan Lemos" w:date="2019-09-28T11:19:00Z">
              <w:rPr>
                <w:noProof/>
                <w:lang w:val="en-US"/>
              </w:rPr>
            </w:rPrChange>
          </w:rPr>
          <w:delText xml:space="preserve"> (API REST)</w:delText>
        </w:r>
        <w:r w:rsidRPr="00DA6C7C" w:rsidDel="00B70A30">
          <w:rPr>
            <w:noProof/>
            <w:rPrChange w:id="439" w:author="Ryan Lemos" w:date="2019-09-28T11:19:00Z">
              <w:rPr>
                <w:noProof/>
                <w:lang w:val="en-US"/>
              </w:rPr>
            </w:rPrChange>
          </w:rPr>
          <w:tab/>
          <w:delText>38</w:delText>
        </w:r>
      </w:del>
    </w:p>
    <w:p w14:paraId="1424AF4C" w14:textId="27F5ACC5" w:rsidR="00753186" w:rsidDel="00B70A30" w:rsidRDefault="00753186">
      <w:pPr>
        <w:pStyle w:val="Sumrio3"/>
        <w:rPr>
          <w:del w:id="440" w:author="Ryan Lemos" w:date="2019-09-28T11:17:00Z"/>
          <w:rFonts w:asciiTheme="minorHAnsi" w:eastAsiaTheme="minorEastAsia" w:hAnsiTheme="minorHAnsi" w:cstheme="minorBidi"/>
          <w:b w:val="0"/>
          <w:iCs w:val="0"/>
          <w:noProof/>
          <w:sz w:val="22"/>
          <w:szCs w:val="22"/>
          <w:lang w:eastAsia="pt-BR"/>
        </w:rPr>
      </w:pPr>
      <w:del w:id="441" w:author="Ryan Lemos" w:date="2019-09-28T11:17:00Z">
        <w:r w:rsidDel="00B70A30">
          <w:rPr>
            <w:noProof/>
          </w:rPr>
          <w:delText>2.2.5</w:delText>
        </w:r>
        <w:r w:rsidDel="00B70A30">
          <w:rPr>
            <w:rFonts w:asciiTheme="minorHAnsi" w:eastAsiaTheme="minorEastAsia" w:hAnsiTheme="minorHAnsi" w:cstheme="minorBidi"/>
            <w:b w:val="0"/>
            <w:iCs w:val="0"/>
            <w:noProof/>
            <w:sz w:val="22"/>
            <w:szCs w:val="22"/>
            <w:lang w:eastAsia="pt-BR"/>
          </w:rPr>
          <w:tab/>
        </w:r>
        <w:r w:rsidDel="00B70A30">
          <w:rPr>
            <w:noProof/>
          </w:rPr>
          <w:delText>Sistema de Gerenciamento de Banco de Dados (MySQL)</w:delText>
        </w:r>
        <w:r w:rsidDel="00B70A30">
          <w:rPr>
            <w:noProof/>
          </w:rPr>
          <w:tab/>
          <w:delText>39</w:delText>
        </w:r>
      </w:del>
    </w:p>
    <w:p w14:paraId="5E65B0E7" w14:textId="325FE71C" w:rsidR="00753186" w:rsidDel="00B70A30" w:rsidRDefault="00753186">
      <w:pPr>
        <w:pStyle w:val="Sumrio1"/>
        <w:tabs>
          <w:tab w:val="left" w:pos="1200"/>
          <w:tab w:val="right" w:leader="dot" w:pos="9061"/>
        </w:tabs>
        <w:rPr>
          <w:del w:id="442" w:author="Ryan Lemos" w:date="2019-09-28T11:17:00Z"/>
          <w:rFonts w:asciiTheme="minorHAnsi" w:eastAsiaTheme="minorEastAsia" w:hAnsiTheme="minorHAnsi" w:cstheme="minorBidi"/>
          <w:b w:val="0"/>
          <w:bCs w:val="0"/>
          <w:caps w:val="0"/>
          <w:noProof/>
          <w:sz w:val="22"/>
          <w:szCs w:val="22"/>
          <w:lang w:eastAsia="pt-BR"/>
        </w:rPr>
      </w:pPr>
      <w:del w:id="443" w:author="Ryan Lemos" w:date="2019-09-28T11:17:00Z">
        <w:r w:rsidDel="00B70A30">
          <w:rPr>
            <w:noProof/>
          </w:rPr>
          <w:delText>3</w:delText>
        </w:r>
        <w:r w:rsidDel="00B70A30">
          <w:rPr>
            <w:rFonts w:asciiTheme="minorHAnsi" w:eastAsiaTheme="minorEastAsia" w:hAnsiTheme="minorHAnsi" w:cstheme="minorBidi"/>
            <w:b w:val="0"/>
            <w:bCs w:val="0"/>
            <w:caps w:val="0"/>
            <w:noProof/>
            <w:sz w:val="22"/>
            <w:szCs w:val="22"/>
            <w:lang w:eastAsia="pt-BR"/>
          </w:rPr>
          <w:tab/>
        </w:r>
        <w:r w:rsidDel="00B70A30">
          <w:rPr>
            <w:noProof/>
          </w:rPr>
          <w:delText>desenvolvimento do ambiente proposto</w:delText>
        </w:r>
        <w:r w:rsidDel="00B70A30">
          <w:rPr>
            <w:noProof/>
          </w:rPr>
          <w:tab/>
          <w:delText>41</w:delText>
        </w:r>
      </w:del>
    </w:p>
    <w:p w14:paraId="7E4073E4" w14:textId="20175039" w:rsidR="00753186" w:rsidDel="00B70A30" w:rsidRDefault="00753186">
      <w:pPr>
        <w:pStyle w:val="Sumrio2"/>
        <w:tabs>
          <w:tab w:val="left" w:pos="1200"/>
          <w:tab w:val="right" w:leader="dot" w:pos="9061"/>
        </w:tabs>
        <w:rPr>
          <w:del w:id="444" w:author="Ryan Lemos" w:date="2019-09-28T11:17:00Z"/>
          <w:rFonts w:asciiTheme="minorHAnsi" w:eastAsiaTheme="minorEastAsia" w:hAnsiTheme="minorHAnsi" w:cstheme="minorBidi"/>
          <w:caps w:val="0"/>
          <w:noProof/>
          <w:sz w:val="22"/>
          <w:szCs w:val="22"/>
          <w:lang w:eastAsia="pt-BR"/>
        </w:rPr>
      </w:pPr>
      <w:del w:id="445" w:author="Ryan Lemos" w:date="2019-09-28T11:17:00Z">
        <w:r w:rsidDel="00B70A30">
          <w:rPr>
            <w:noProof/>
          </w:rPr>
          <w:delText>3.1</w:delText>
        </w:r>
        <w:r w:rsidDel="00B70A30">
          <w:rPr>
            <w:rFonts w:asciiTheme="minorHAnsi" w:eastAsiaTheme="minorEastAsia" w:hAnsiTheme="minorHAnsi" w:cstheme="minorBidi"/>
            <w:caps w:val="0"/>
            <w:noProof/>
            <w:sz w:val="22"/>
            <w:szCs w:val="22"/>
            <w:lang w:eastAsia="pt-BR"/>
          </w:rPr>
          <w:tab/>
        </w:r>
        <w:r w:rsidDel="00B70A30">
          <w:rPr>
            <w:noProof/>
          </w:rPr>
          <w:delText>Ferramentas de desenvolvimento utilizadas</w:delText>
        </w:r>
        <w:r w:rsidDel="00B70A30">
          <w:rPr>
            <w:noProof/>
          </w:rPr>
          <w:tab/>
          <w:delText>41</w:delText>
        </w:r>
      </w:del>
    </w:p>
    <w:p w14:paraId="09AAFA34" w14:textId="3BD9D6C0" w:rsidR="00753186" w:rsidDel="00B70A30" w:rsidRDefault="00753186">
      <w:pPr>
        <w:pStyle w:val="Sumrio2"/>
        <w:tabs>
          <w:tab w:val="left" w:pos="1200"/>
          <w:tab w:val="right" w:leader="dot" w:pos="9061"/>
        </w:tabs>
        <w:rPr>
          <w:del w:id="446" w:author="Ryan Lemos" w:date="2019-09-28T11:17:00Z"/>
          <w:rFonts w:asciiTheme="minorHAnsi" w:eastAsiaTheme="minorEastAsia" w:hAnsiTheme="minorHAnsi" w:cstheme="minorBidi"/>
          <w:caps w:val="0"/>
          <w:noProof/>
          <w:sz w:val="22"/>
          <w:szCs w:val="22"/>
          <w:lang w:eastAsia="pt-BR"/>
        </w:rPr>
      </w:pPr>
      <w:del w:id="447" w:author="Ryan Lemos" w:date="2019-09-28T11:17:00Z">
        <w:r w:rsidDel="00B70A30">
          <w:rPr>
            <w:noProof/>
          </w:rPr>
          <w:delText>3.2</w:delText>
        </w:r>
        <w:r w:rsidDel="00B70A30">
          <w:rPr>
            <w:rFonts w:asciiTheme="minorHAnsi" w:eastAsiaTheme="minorEastAsia" w:hAnsiTheme="minorHAnsi" w:cstheme="minorBidi"/>
            <w:caps w:val="0"/>
            <w:noProof/>
            <w:sz w:val="22"/>
            <w:szCs w:val="22"/>
            <w:lang w:eastAsia="pt-BR"/>
          </w:rPr>
          <w:tab/>
        </w:r>
        <w:r w:rsidDel="00B70A30">
          <w:rPr>
            <w:noProof/>
          </w:rPr>
          <w:delText>Estruturação do sistema</w:delText>
        </w:r>
        <w:r w:rsidDel="00B70A30">
          <w:rPr>
            <w:noProof/>
          </w:rPr>
          <w:tab/>
          <w:delText>42</w:delText>
        </w:r>
      </w:del>
    </w:p>
    <w:p w14:paraId="7F4D407A" w14:textId="3F68A791" w:rsidR="00753186" w:rsidDel="00B70A30" w:rsidRDefault="00753186">
      <w:pPr>
        <w:pStyle w:val="Sumrio2"/>
        <w:tabs>
          <w:tab w:val="left" w:pos="1200"/>
          <w:tab w:val="right" w:leader="dot" w:pos="9061"/>
        </w:tabs>
        <w:rPr>
          <w:del w:id="448" w:author="Ryan Lemos" w:date="2019-09-28T11:17:00Z"/>
          <w:rFonts w:asciiTheme="minorHAnsi" w:eastAsiaTheme="minorEastAsia" w:hAnsiTheme="minorHAnsi" w:cstheme="minorBidi"/>
          <w:caps w:val="0"/>
          <w:noProof/>
          <w:sz w:val="22"/>
          <w:szCs w:val="22"/>
          <w:lang w:eastAsia="pt-BR"/>
        </w:rPr>
      </w:pPr>
      <w:del w:id="449" w:author="Ryan Lemos" w:date="2019-09-28T11:17:00Z">
        <w:r w:rsidDel="00B70A30">
          <w:rPr>
            <w:noProof/>
          </w:rPr>
          <w:delText>3.3</w:delText>
        </w:r>
        <w:r w:rsidDel="00B70A30">
          <w:rPr>
            <w:rFonts w:asciiTheme="minorHAnsi" w:eastAsiaTheme="minorEastAsia" w:hAnsiTheme="minorHAnsi" w:cstheme="minorBidi"/>
            <w:caps w:val="0"/>
            <w:noProof/>
            <w:sz w:val="22"/>
            <w:szCs w:val="22"/>
            <w:lang w:eastAsia="pt-BR"/>
          </w:rPr>
          <w:tab/>
        </w:r>
        <w:r w:rsidDel="00B70A30">
          <w:rPr>
            <w:noProof/>
          </w:rPr>
          <w:delText>Diagrama de banco de dados</w:delText>
        </w:r>
        <w:r w:rsidDel="00B70A30">
          <w:rPr>
            <w:noProof/>
          </w:rPr>
          <w:tab/>
          <w:delText>42</w:delText>
        </w:r>
      </w:del>
    </w:p>
    <w:p w14:paraId="51AF933D" w14:textId="424ED0F4" w:rsidR="00753186" w:rsidDel="00B70A30" w:rsidRDefault="00753186">
      <w:pPr>
        <w:pStyle w:val="Sumrio2"/>
        <w:tabs>
          <w:tab w:val="left" w:pos="1200"/>
          <w:tab w:val="right" w:leader="dot" w:pos="9061"/>
        </w:tabs>
        <w:rPr>
          <w:del w:id="450" w:author="Ryan Lemos" w:date="2019-09-28T11:17:00Z"/>
          <w:rFonts w:asciiTheme="minorHAnsi" w:eastAsiaTheme="minorEastAsia" w:hAnsiTheme="minorHAnsi" w:cstheme="minorBidi"/>
          <w:caps w:val="0"/>
          <w:noProof/>
          <w:sz w:val="22"/>
          <w:szCs w:val="22"/>
          <w:lang w:eastAsia="pt-BR"/>
        </w:rPr>
      </w:pPr>
      <w:del w:id="451" w:author="Ryan Lemos" w:date="2019-09-28T11:17:00Z">
        <w:r w:rsidDel="00B70A30">
          <w:rPr>
            <w:noProof/>
          </w:rPr>
          <w:delText>3.4</w:delText>
        </w:r>
        <w:r w:rsidDel="00B70A30">
          <w:rPr>
            <w:rFonts w:asciiTheme="minorHAnsi" w:eastAsiaTheme="minorEastAsia" w:hAnsiTheme="minorHAnsi" w:cstheme="minorBidi"/>
            <w:caps w:val="0"/>
            <w:noProof/>
            <w:sz w:val="22"/>
            <w:szCs w:val="22"/>
            <w:lang w:eastAsia="pt-BR"/>
          </w:rPr>
          <w:tab/>
        </w:r>
        <w:r w:rsidDel="00B70A30">
          <w:rPr>
            <w:noProof/>
          </w:rPr>
          <w:delText>Diagrama de processos</w:delText>
        </w:r>
        <w:r w:rsidDel="00B70A30">
          <w:rPr>
            <w:noProof/>
          </w:rPr>
          <w:tab/>
          <w:delText>44</w:delText>
        </w:r>
      </w:del>
    </w:p>
    <w:p w14:paraId="57B05C02" w14:textId="353CE646" w:rsidR="00753186" w:rsidDel="00B70A30" w:rsidRDefault="00753186">
      <w:pPr>
        <w:pStyle w:val="Sumrio2"/>
        <w:tabs>
          <w:tab w:val="left" w:pos="1200"/>
          <w:tab w:val="right" w:leader="dot" w:pos="9061"/>
        </w:tabs>
        <w:rPr>
          <w:del w:id="452" w:author="Ryan Lemos" w:date="2019-09-28T11:17:00Z"/>
          <w:rFonts w:asciiTheme="minorHAnsi" w:eastAsiaTheme="minorEastAsia" w:hAnsiTheme="minorHAnsi" w:cstheme="minorBidi"/>
          <w:caps w:val="0"/>
          <w:noProof/>
          <w:sz w:val="22"/>
          <w:szCs w:val="22"/>
          <w:lang w:eastAsia="pt-BR"/>
        </w:rPr>
      </w:pPr>
      <w:del w:id="453" w:author="Ryan Lemos" w:date="2019-09-28T11:17:00Z">
        <w:r w:rsidDel="00B70A30">
          <w:rPr>
            <w:noProof/>
          </w:rPr>
          <w:delText>3.5</w:delText>
        </w:r>
        <w:r w:rsidDel="00B70A30">
          <w:rPr>
            <w:rFonts w:asciiTheme="minorHAnsi" w:eastAsiaTheme="minorEastAsia" w:hAnsiTheme="minorHAnsi" w:cstheme="minorBidi"/>
            <w:caps w:val="0"/>
            <w:noProof/>
            <w:sz w:val="22"/>
            <w:szCs w:val="22"/>
            <w:lang w:eastAsia="pt-BR"/>
          </w:rPr>
          <w:tab/>
        </w:r>
        <w:r w:rsidDel="00B70A30">
          <w:rPr>
            <w:noProof/>
          </w:rPr>
          <w:delText>Release 1 – Cadastros Básicos</w:delText>
        </w:r>
        <w:r w:rsidDel="00B70A30">
          <w:rPr>
            <w:noProof/>
          </w:rPr>
          <w:tab/>
          <w:delText>48</w:delText>
        </w:r>
      </w:del>
    </w:p>
    <w:p w14:paraId="23C69231" w14:textId="39EE29B1" w:rsidR="00753186" w:rsidDel="00B70A30" w:rsidRDefault="00753186">
      <w:pPr>
        <w:pStyle w:val="Sumrio3"/>
        <w:rPr>
          <w:del w:id="454" w:author="Ryan Lemos" w:date="2019-09-28T11:17:00Z"/>
          <w:rFonts w:asciiTheme="minorHAnsi" w:eastAsiaTheme="minorEastAsia" w:hAnsiTheme="minorHAnsi" w:cstheme="minorBidi"/>
          <w:b w:val="0"/>
          <w:iCs w:val="0"/>
          <w:noProof/>
          <w:sz w:val="22"/>
          <w:szCs w:val="22"/>
          <w:lang w:eastAsia="pt-BR"/>
        </w:rPr>
      </w:pPr>
      <w:del w:id="455" w:author="Ryan Lemos" w:date="2019-09-28T11:17:00Z">
        <w:r w:rsidDel="00B70A30">
          <w:rPr>
            <w:noProof/>
          </w:rPr>
          <w:delText>3.5.1</w:delText>
        </w:r>
        <w:r w:rsidDel="00B70A30">
          <w:rPr>
            <w:rFonts w:asciiTheme="minorHAnsi" w:eastAsiaTheme="minorEastAsia" w:hAnsiTheme="minorHAnsi" w:cstheme="minorBidi"/>
            <w:b w:val="0"/>
            <w:iCs w:val="0"/>
            <w:noProof/>
            <w:sz w:val="22"/>
            <w:szCs w:val="22"/>
            <w:lang w:eastAsia="pt-BR"/>
          </w:rPr>
          <w:tab/>
        </w:r>
        <w:r w:rsidDel="00B70A30">
          <w:rPr>
            <w:noProof/>
          </w:rPr>
          <w:delText>Sistema desenvolvido</w:delText>
        </w:r>
        <w:r w:rsidDel="00B70A30">
          <w:rPr>
            <w:noProof/>
          </w:rPr>
          <w:tab/>
          <w:delText>48</w:delText>
        </w:r>
      </w:del>
    </w:p>
    <w:p w14:paraId="13E336FF" w14:textId="19660860" w:rsidR="00753186" w:rsidDel="00B70A30" w:rsidRDefault="00753186">
      <w:pPr>
        <w:pStyle w:val="Sumrio4"/>
        <w:tabs>
          <w:tab w:val="left" w:pos="1200"/>
          <w:tab w:val="right" w:leader="dot" w:pos="9061"/>
        </w:tabs>
        <w:rPr>
          <w:del w:id="456" w:author="Ryan Lemos" w:date="2019-09-28T11:17:00Z"/>
          <w:rFonts w:asciiTheme="minorHAnsi" w:eastAsiaTheme="minorEastAsia" w:hAnsiTheme="minorHAnsi" w:cstheme="minorBidi"/>
          <w:noProof/>
          <w:sz w:val="22"/>
          <w:szCs w:val="22"/>
          <w:lang w:eastAsia="pt-BR"/>
        </w:rPr>
      </w:pPr>
      <w:del w:id="457" w:author="Ryan Lemos" w:date="2019-09-28T11:17:00Z">
        <w:r w:rsidDel="00B70A30">
          <w:rPr>
            <w:noProof/>
          </w:rPr>
          <w:delText>3.5.1.1</w:delText>
        </w:r>
        <w:r w:rsidDel="00B70A30">
          <w:rPr>
            <w:rFonts w:asciiTheme="minorHAnsi" w:eastAsiaTheme="minorEastAsia" w:hAnsiTheme="minorHAnsi" w:cstheme="minorBidi"/>
            <w:noProof/>
            <w:sz w:val="22"/>
            <w:szCs w:val="22"/>
            <w:lang w:eastAsia="pt-BR"/>
          </w:rPr>
          <w:tab/>
        </w:r>
        <w:r w:rsidDel="00B70A30">
          <w:rPr>
            <w:noProof/>
          </w:rPr>
          <w:delText>Gestor</w:delText>
        </w:r>
        <w:r w:rsidDel="00B70A30">
          <w:rPr>
            <w:noProof/>
          </w:rPr>
          <w:tab/>
          <w:delText>53</w:delText>
        </w:r>
      </w:del>
    </w:p>
    <w:p w14:paraId="0EC19C46" w14:textId="061D7408" w:rsidR="00753186" w:rsidDel="00B70A30" w:rsidRDefault="00753186">
      <w:pPr>
        <w:pStyle w:val="Sumrio4"/>
        <w:tabs>
          <w:tab w:val="left" w:pos="1200"/>
          <w:tab w:val="right" w:leader="dot" w:pos="9061"/>
        </w:tabs>
        <w:rPr>
          <w:del w:id="458" w:author="Ryan Lemos" w:date="2019-09-28T11:17:00Z"/>
          <w:rFonts w:asciiTheme="minorHAnsi" w:eastAsiaTheme="minorEastAsia" w:hAnsiTheme="minorHAnsi" w:cstheme="minorBidi"/>
          <w:noProof/>
          <w:sz w:val="22"/>
          <w:szCs w:val="22"/>
          <w:lang w:eastAsia="pt-BR"/>
        </w:rPr>
      </w:pPr>
      <w:del w:id="459" w:author="Ryan Lemos" w:date="2019-09-28T11:17:00Z">
        <w:r w:rsidDel="00B70A30">
          <w:rPr>
            <w:noProof/>
          </w:rPr>
          <w:delText>3.5.1.2</w:delText>
        </w:r>
        <w:r w:rsidDel="00B70A30">
          <w:rPr>
            <w:rFonts w:asciiTheme="minorHAnsi" w:eastAsiaTheme="minorEastAsia" w:hAnsiTheme="minorHAnsi" w:cstheme="minorBidi"/>
            <w:noProof/>
            <w:sz w:val="22"/>
            <w:szCs w:val="22"/>
            <w:lang w:eastAsia="pt-BR"/>
          </w:rPr>
          <w:tab/>
        </w:r>
        <w:r w:rsidDel="00B70A30">
          <w:rPr>
            <w:noProof/>
          </w:rPr>
          <w:delText>Administrador</w:delText>
        </w:r>
        <w:r w:rsidDel="00B70A30">
          <w:rPr>
            <w:noProof/>
          </w:rPr>
          <w:tab/>
          <w:delText>58</w:delText>
        </w:r>
      </w:del>
    </w:p>
    <w:p w14:paraId="3494CF6B" w14:textId="4255A817" w:rsidR="00753186" w:rsidDel="00B70A30" w:rsidRDefault="00753186">
      <w:pPr>
        <w:pStyle w:val="Sumrio4"/>
        <w:tabs>
          <w:tab w:val="left" w:pos="1200"/>
          <w:tab w:val="right" w:leader="dot" w:pos="9061"/>
        </w:tabs>
        <w:rPr>
          <w:del w:id="460" w:author="Ryan Lemos" w:date="2019-09-28T11:17:00Z"/>
          <w:rFonts w:asciiTheme="minorHAnsi" w:eastAsiaTheme="minorEastAsia" w:hAnsiTheme="minorHAnsi" w:cstheme="minorBidi"/>
          <w:noProof/>
          <w:sz w:val="22"/>
          <w:szCs w:val="22"/>
          <w:lang w:eastAsia="pt-BR"/>
        </w:rPr>
      </w:pPr>
      <w:del w:id="461" w:author="Ryan Lemos" w:date="2019-09-28T11:17:00Z">
        <w:r w:rsidDel="00B70A30">
          <w:rPr>
            <w:noProof/>
          </w:rPr>
          <w:delText>3.5.1.3</w:delText>
        </w:r>
        <w:r w:rsidDel="00B70A30">
          <w:rPr>
            <w:rFonts w:asciiTheme="minorHAnsi" w:eastAsiaTheme="minorEastAsia" w:hAnsiTheme="minorHAnsi" w:cstheme="minorBidi"/>
            <w:noProof/>
            <w:sz w:val="22"/>
            <w:szCs w:val="22"/>
            <w:lang w:eastAsia="pt-BR"/>
          </w:rPr>
          <w:tab/>
        </w:r>
        <w:r w:rsidDel="00B70A30">
          <w:rPr>
            <w:noProof/>
          </w:rPr>
          <w:delText>Professor</w:delText>
        </w:r>
        <w:r w:rsidDel="00B70A30">
          <w:rPr>
            <w:noProof/>
          </w:rPr>
          <w:tab/>
          <w:delText>61</w:delText>
        </w:r>
      </w:del>
    </w:p>
    <w:p w14:paraId="4BE6193B" w14:textId="02A4A66D" w:rsidR="00753186" w:rsidDel="00B70A30" w:rsidRDefault="00753186">
      <w:pPr>
        <w:pStyle w:val="Sumrio4"/>
        <w:tabs>
          <w:tab w:val="left" w:pos="1200"/>
          <w:tab w:val="right" w:leader="dot" w:pos="9061"/>
        </w:tabs>
        <w:rPr>
          <w:del w:id="462" w:author="Ryan Lemos" w:date="2019-09-28T11:17:00Z"/>
          <w:rFonts w:asciiTheme="minorHAnsi" w:eastAsiaTheme="minorEastAsia" w:hAnsiTheme="minorHAnsi" w:cstheme="minorBidi"/>
          <w:noProof/>
          <w:sz w:val="22"/>
          <w:szCs w:val="22"/>
          <w:lang w:eastAsia="pt-BR"/>
        </w:rPr>
      </w:pPr>
      <w:del w:id="463" w:author="Ryan Lemos" w:date="2019-09-28T11:17:00Z">
        <w:r w:rsidDel="00B70A30">
          <w:rPr>
            <w:noProof/>
          </w:rPr>
          <w:delText>3.5.1.4</w:delText>
        </w:r>
        <w:r w:rsidDel="00B70A30">
          <w:rPr>
            <w:rFonts w:asciiTheme="minorHAnsi" w:eastAsiaTheme="minorEastAsia" w:hAnsiTheme="minorHAnsi" w:cstheme="minorBidi"/>
            <w:noProof/>
            <w:sz w:val="22"/>
            <w:szCs w:val="22"/>
            <w:lang w:eastAsia="pt-BR"/>
          </w:rPr>
          <w:tab/>
        </w:r>
        <w:r w:rsidDel="00B70A30">
          <w:rPr>
            <w:noProof/>
          </w:rPr>
          <w:delText>Estórias dos alunos</w:delText>
        </w:r>
        <w:r w:rsidDel="00B70A30">
          <w:rPr>
            <w:noProof/>
          </w:rPr>
          <w:tab/>
          <w:delText>71</w:delText>
        </w:r>
      </w:del>
    </w:p>
    <w:p w14:paraId="5562D2B6" w14:textId="56AE399A" w:rsidR="00753186" w:rsidDel="00B70A30" w:rsidRDefault="00753186">
      <w:pPr>
        <w:pStyle w:val="Sumrio2"/>
        <w:tabs>
          <w:tab w:val="left" w:pos="1200"/>
          <w:tab w:val="right" w:leader="dot" w:pos="9061"/>
        </w:tabs>
        <w:rPr>
          <w:del w:id="464" w:author="Ryan Lemos" w:date="2019-09-28T11:17:00Z"/>
          <w:rFonts w:asciiTheme="minorHAnsi" w:eastAsiaTheme="minorEastAsia" w:hAnsiTheme="minorHAnsi" w:cstheme="minorBidi"/>
          <w:caps w:val="0"/>
          <w:noProof/>
          <w:sz w:val="22"/>
          <w:szCs w:val="22"/>
          <w:lang w:eastAsia="pt-BR"/>
        </w:rPr>
      </w:pPr>
      <w:del w:id="465" w:author="Ryan Lemos" w:date="2019-09-28T11:17:00Z">
        <w:r w:rsidDel="00B70A30">
          <w:rPr>
            <w:noProof/>
          </w:rPr>
          <w:delText>3.6</w:delText>
        </w:r>
        <w:r w:rsidDel="00B70A30">
          <w:rPr>
            <w:rFonts w:asciiTheme="minorHAnsi" w:eastAsiaTheme="minorEastAsia" w:hAnsiTheme="minorHAnsi" w:cstheme="minorBidi"/>
            <w:caps w:val="0"/>
            <w:noProof/>
            <w:sz w:val="22"/>
            <w:szCs w:val="22"/>
            <w:lang w:eastAsia="pt-BR"/>
          </w:rPr>
          <w:tab/>
        </w:r>
        <w:r w:rsidDel="00B70A30">
          <w:rPr>
            <w:noProof/>
          </w:rPr>
          <w:delText>Release 2 – Banco de questões</w:delText>
        </w:r>
        <w:r w:rsidDel="00B70A30">
          <w:rPr>
            <w:noProof/>
          </w:rPr>
          <w:tab/>
          <w:delText>75</w:delText>
        </w:r>
      </w:del>
    </w:p>
    <w:p w14:paraId="4B3A67A2" w14:textId="1C1DFEBF" w:rsidR="00753186" w:rsidDel="00B70A30" w:rsidRDefault="00753186">
      <w:pPr>
        <w:pStyle w:val="Sumrio3"/>
        <w:rPr>
          <w:del w:id="466" w:author="Ryan Lemos" w:date="2019-09-28T11:17:00Z"/>
          <w:rFonts w:asciiTheme="minorHAnsi" w:eastAsiaTheme="minorEastAsia" w:hAnsiTheme="minorHAnsi" w:cstheme="minorBidi"/>
          <w:b w:val="0"/>
          <w:iCs w:val="0"/>
          <w:noProof/>
          <w:sz w:val="22"/>
          <w:szCs w:val="22"/>
          <w:lang w:eastAsia="pt-BR"/>
        </w:rPr>
      </w:pPr>
      <w:del w:id="467" w:author="Ryan Lemos" w:date="2019-09-28T11:17:00Z">
        <w:r w:rsidDel="00B70A30">
          <w:rPr>
            <w:noProof/>
          </w:rPr>
          <w:delText>3.6.1</w:delText>
        </w:r>
        <w:r w:rsidDel="00B70A30">
          <w:rPr>
            <w:rFonts w:asciiTheme="minorHAnsi" w:eastAsiaTheme="minorEastAsia" w:hAnsiTheme="minorHAnsi" w:cstheme="minorBidi"/>
            <w:b w:val="0"/>
            <w:iCs w:val="0"/>
            <w:noProof/>
            <w:sz w:val="22"/>
            <w:szCs w:val="22"/>
            <w:lang w:eastAsia="pt-BR"/>
          </w:rPr>
          <w:tab/>
        </w:r>
        <w:r w:rsidDel="00B70A30">
          <w:rPr>
            <w:noProof/>
          </w:rPr>
          <w:delText>Sistema desenvolvido</w:delText>
        </w:r>
        <w:r w:rsidDel="00B70A30">
          <w:rPr>
            <w:noProof/>
          </w:rPr>
          <w:tab/>
          <w:delText>75</w:delText>
        </w:r>
      </w:del>
    </w:p>
    <w:p w14:paraId="1AA691B0" w14:textId="67AC76C8" w:rsidR="00753186" w:rsidDel="00B70A30" w:rsidRDefault="00753186">
      <w:pPr>
        <w:pStyle w:val="Sumrio4"/>
        <w:tabs>
          <w:tab w:val="left" w:pos="1200"/>
          <w:tab w:val="right" w:leader="dot" w:pos="9061"/>
        </w:tabs>
        <w:rPr>
          <w:del w:id="468" w:author="Ryan Lemos" w:date="2019-09-28T11:17:00Z"/>
          <w:rFonts w:asciiTheme="minorHAnsi" w:eastAsiaTheme="minorEastAsia" w:hAnsiTheme="minorHAnsi" w:cstheme="minorBidi"/>
          <w:noProof/>
          <w:sz w:val="22"/>
          <w:szCs w:val="22"/>
          <w:lang w:eastAsia="pt-BR"/>
        </w:rPr>
      </w:pPr>
      <w:del w:id="469" w:author="Ryan Lemos" w:date="2019-09-28T11:17:00Z">
        <w:r w:rsidDel="00B70A30">
          <w:rPr>
            <w:noProof/>
          </w:rPr>
          <w:delText>3.6.1.1</w:delText>
        </w:r>
        <w:r w:rsidDel="00B70A30">
          <w:rPr>
            <w:rFonts w:asciiTheme="minorHAnsi" w:eastAsiaTheme="minorEastAsia" w:hAnsiTheme="minorHAnsi" w:cstheme="minorBidi"/>
            <w:noProof/>
            <w:sz w:val="22"/>
            <w:szCs w:val="22"/>
            <w:lang w:eastAsia="pt-BR"/>
          </w:rPr>
          <w:tab/>
        </w:r>
        <w:r w:rsidDel="00B70A30">
          <w:rPr>
            <w:noProof/>
          </w:rPr>
          <w:delText>Professor</w:delText>
        </w:r>
        <w:r w:rsidDel="00B70A30">
          <w:rPr>
            <w:noProof/>
          </w:rPr>
          <w:tab/>
          <w:delText>75</w:delText>
        </w:r>
      </w:del>
    </w:p>
    <w:p w14:paraId="032FCCA1" w14:textId="6EDB271B" w:rsidR="00753186" w:rsidDel="00B70A30" w:rsidRDefault="00753186">
      <w:pPr>
        <w:pStyle w:val="Sumrio4"/>
        <w:tabs>
          <w:tab w:val="left" w:pos="1200"/>
          <w:tab w:val="right" w:leader="dot" w:pos="9061"/>
        </w:tabs>
        <w:rPr>
          <w:del w:id="470" w:author="Ryan Lemos" w:date="2019-09-28T11:17:00Z"/>
          <w:rFonts w:asciiTheme="minorHAnsi" w:eastAsiaTheme="minorEastAsia" w:hAnsiTheme="minorHAnsi" w:cstheme="minorBidi"/>
          <w:noProof/>
          <w:sz w:val="22"/>
          <w:szCs w:val="22"/>
          <w:lang w:eastAsia="pt-BR"/>
        </w:rPr>
      </w:pPr>
      <w:del w:id="471" w:author="Ryan Lemos" w:date="2019-09-28T11:17:00Z">
        <w:r w:rsidDel="00B70A30">
          <w:rPr>
            <w:noProof/>
          </w:rPr>
          <w:delText>3.6.1.2</w:delText>
        </w:r>
        <w:r w:rsidDel="00B70A30">
          <w:rPr>
            <w:rFonts w:asciiTheme="minorHAnsi" w:eastAsiaTheme="minorEastAsia" w:hAnsiTheme="minorHAnsi" w:cstheme="minorBidi"/>
            <w:noProof/>
            <w:sz w:val="22"/>
            <w:szCs w:val="22"/>
            <w:lang w:eastAsia="pt-BR"/>
          </w:rPr>
          <w:tab/>
        </w:r>
        <w:r w:rsidDel="00B70A30">
          <w:rPr>
            <w:noProof/>
          </w:rPr>
          <w:delText>Aluno</w:delText>
        </w:r>
        <w:r w:rsidDel="00B70A30">
          <w:rPr>
            <w:noProof/>
          </w:rPr>
          <w:tab/>
          <w:delText>89</w:delText>
        </w:r>
      </w:del>
    </w:p>
    <w:p w14:paraId="5BC9FF19" w14:textId="27E58B47" w:rsidR="00753186" w:rsidDel="00B70A30" w:rsidRDefault="00753186">
      <w:pPr>
        <w:pStyle w:val="Sumrio2"/>
        <w:tabs>
          <w:tab w:val="left" w:pos="1200"/>
          <w:tab w:val="right" w:leader="dot" w:pos="9061"/>
        </w:tabs>
        <w:rPr>
          <w:del w:id="472" w:author="Ryan Lemos" w:date="2019-09-28T11:17:00Z"/>
          <w:rFonts w:asciiTheme="minorHAnsi" w:eastAsiaTheme="minorEastAsia" w:hAnsiTheme="minorHAnsi" w:cstheme="minorBidi"/>
          <w:caps w:val="0"/>
          <w:noProof/>
          <w:sz w:val="22"/>
          <w:szCs w:val="22"/>
          <w:lang w:eastAsia="pt-BR"/>
        </w:rPr>
      </w:pPr>
      <w:del w:id="473" w:author="Ryan Lemos" w:date="2019-09-28T11:17:00Z">
        <w:r w:rsidDel="00B70A30">
          <w:rPr>
            <w:noProof/>
          </w:rPr>
          <w:delText>3.7</w:delText>
        </w:r>
        <w:r w:rsidDel="00B70A30">
          <w:rPr>
            <w:rFonts w:asciiTheme="minorHAnsi" w:eastAsiaTheme="minorEastAsia" w:hAnsiTheme="minorHAnsi" w:cstheme="minorBidi"/>
            <w:caps w:val="0"/>
            <w:noProof/>
            <w:sz w:val="22"/>
            <w:szCs w:val="22"/>
            <w:lang w:eastAsia="pt-BR"/>
          </w:rPr>
          <w:tab/>
        </w:r>
        <w:r w:rsidDel="00B70A30">
          <w:rPr>
            <w:noProof/>
          </w:rPr>
          <w:delText>Release 3 – Complementos</w:delText>
        </w:r>
        <w:r w:rsidDel="00B70A30">
          <w:rPr>
            <w:noProof/>
          </w:rPr>
          <w:tab/>
          <w:delText>94</w:delText>
        </w:r>
      </w:del>
    </w:p>
    <w:p w14:paraId="6F4C4E47" w14:textId="3884CC09" w:rsidR="00753186" w:rsidDel="00B70A30" w:rsidRDefault="00753186">
      <w:pPr>
        <w:pStyle w:val="Sumrio3"/>
        <w:rPr>
          <w:del w:id="474" w:author="Ryan Lemos" w:date="2019-09-28T11:17:00Z"/>
          <w:rFonts w:asciiTheme="minorHAnsi" w:eastAsiaTheme="minorEastAsia" w:hAnsiTheme="minorHAnsi" w:cstheme="minorBidi"/>
          <w:b w:val="0"/>
          <w:iCs w:val="0"/>
          <w:noProof/>
          <w:sz w:val="22"/>
          <w:szCs w:val="22"/>
          <w:lang w:eastAsia="pt-BR"/>
        </w:rPr>
      </w:pPr>
      <w:del w:id="475" w:author="Ryan Lemos" w:date="2019-09-28T11:17:00Z">
        <w:r w:rsidDel="00B70A30">
          <w:rPr>
            <w:noProof/>
          </w:rPr>
          <w:delText>3.7.1</w:delText>
        </w:r>
        <w:r w:rsidDel="00B70A30">
          <w:rPr>
            <w:rFonts w:asciiTheme="minorHAnsi" w:eastAsiaTheme="minorEastAsia" w:hAnsiTheme="minorHAnsi" w:cstheme="minorBidi"/>
            <w:b w:val="0"/>
            <w:iCs w:val="0"/>
            <w:noProof/>
            <w:sz w:val="22"/>
            <w:szCs w:val="22"/>
            <w:lang w:eastAsia="pt-BR"/>
          </w:rPr>
          <w:tab/>
        </w:r>
        <w:r w:rsidDel="00B70A30">
          <w:rPr>
            <w:noProof/>
          </w:rPr>
          <w:delText>Sistema desenvolvido</w:delText>
        </w:r>
        <w:r w:rsidDel="00B70A30">
          <w:rPr>
            <w:noProof/>
          </w:rPr>
          <w:tab/>
          <w:delText>94</w:delText>
        </w:r>
      </w:del>
    </w:p>
    <w:p w14:paraId="5D63F5B9" w14:textId="1F86FDFF" w:rsidR="00753186" w:rsidDel="00B70A30" w:rsidRDefault="00753186">
      <w:pPr>
        <w:pStyle w:val="Sumrio4"/>
        <w:tabs>
          <w:tab w:val="left" w:pos="1200"/>
          <w:tab w:val="right" w:leader="dot" w:pos="9061"/>
        </w:tabs>
        <w:rPr>
          <w:del w:id="476" w:author="Ryan Lemos" w:date="2019-09-28T11:17:00Z"/>
          <w:rFonts w:asciiTheme="minorHAnsi" w:eastAsiaTheme="minorEastAsia" w:hAnsiTheme="minorHAnsi" w:cstheme="minorBidi"/>
          <w:noProof/>
          <w:sz w:val="22"/>
          <w:szCs w:val="22"/>
          <w:lang w:eastAsia="pt-BR"/>
        </w:rPr>
      </w:pPr>
      <w:del w:id="477" w:author="Ryan Lemos" w:date="2019-09-28T11:17:00Z">
        <w:r w:rsidDel="00B70A30">
          <w:rPr>
            <w:noProof/>
          </w:rPr>
          <w:delText>3.7.1.1</w:delText>
        </w:r>
        <w:r w:rsidDel="00B70A30">
          <w:rPr>
            <w:rFonts w:asciiTheme="minorHAnsi" w:eastAsiaTheme="minorEastAsia" w:hAnsiTheme="minorHAnsi" w:cstheme="minorBidi"/>
            <w:noProof/>
            <w:sz w:val="22"/>
            <w:szCs w:val="22"/>
            <w:lang w:eastAsia="pt-BR"/>
          </w:rPr>
          <w:tab/>
        </w:r>
        <w:r w:rsidDel="00B70A30">
          <w:rPr>
            <w:noProof/>
          </w:rPr>
          <w:delText>Professor</w:delText>
        </w:r>
        <w:r w:rsidDel="00B70A30">
          <w:rPr>
            <w:noProof/>
          </w:rPr>
          <w:tab/>
          <w:delText>95</w:delText>
        </w:r>
      </w:del>
    </w:p>
    <w:p w14:paraId="5ED6A4D4" w14:textId="387FE03E" w:rsidR="00753186" w:rsidDel="00B70A30" w:rsidRDefault="00753186">
      <w:pPr>
        <w:pStyle w:val="Sumrio4"/>
        <w:tabs>
          <w:tab w:val="left" w:pos="1200"/>
          <w:tab w:val="right" w:leader="dot" w:pos="9061"/>
        </w:tabs>
        <w:rPr>
          <w:del w:id="478" w:author="Ryan Lemos" w:date="2019-09-28T11:17:00Z"/>
          <w:rFonts w:asciiTheme="minorHAnsi" w:eastAsiaTheme="minorEastAsia" w:hAnsiTheme="minorHAnsi" w:cstheme="minorBidi"/>
          <w:noProof/>
          <w:sz w:val="22"/>
          <w:szCs w:val="22"/>
          <w:lang w:eastAsia="pt-BR"/>
        </w:rPr>
      </w:pPr>
      <w:del w:id="479" w:author="Ryan Lemos" w:date="2019-09-28T11:17:00Z">
        <w:r w:rsidDel="00B70A30">
          <w:rPr>
            <w:noProof/>
          </w:rPr>
          <w:delText>3.7.1.2</w:delText>
        </w:r>
        <w:r w:rsidDel="00B70A30">
          <w:rPr>
            <w:rFonts w:asciiTheme="minorHAnsi" w:eastAsiaTheme="minorEastAsia" w:hAnsiTheme="minorHAnsi" w:cstheme="minorBidi"/>
            <w:noProof/>
            <w:sz w:val="22"/>
            <w:szCs w:val="22"/>
            <w:lang w:eastAsia="pt-BR"/>
          </w:rPr>
          <w:tab/>
        </w:r>
        <w:r w:rsidDel="00B70A30">
          <w:rPr>
            <w:noProof/>
          </w:rPr>
          <w:delText>Aluno</w:delText>
        </w:r>
        <w:r w:rsidDel="00B70A30">
          <w:rPr>
            <w:noProof/>
          </w:rPr>
          <w:tab/>
          <w:delText>95</w:delText>
        </w:r>
      </w:del>
    </w:p>
    <w:p w14:paraId="6B7E450F" w14:textId="17FD3D8A" w:rsidR="00753186" w:rsidDel="00B70A30" w:rsidRDefault="00753186">
      <w:pPr>
        <w:pStyle w:val="Sumrio2"/>
        <w:tabs>
          <w:tab w:val="left" w:pos="1200"/>
          <w:tab w:val="right" w:leader="dot" w:pos="9061"/>
        </w:tabs>
        <w:rPr>
          <w:del w:id="480" w:author="Ryan Lemos" w:date="2019-09-28T11:17:00Z"/>
          <w:rFonts w:asciiTheme="minorHAnsi" w:eastAsiaTheme="minorEastAsia" w:hAnsiTheme="minorHAnsi" w:cstheme="minorBidi"/>
          <w:caps w:val="0"/>
          <w:noProof/>
          <w:sz w:val="22"/>
          <w:szCs w:val="22"/>
          <w:lang w:eastAsia="pt-BR"/>
        </w:rPr>
      </w:pPr>
      <w:del w:id="481" w:author="Ryan Lemos" w:date="2019-09-28T11:17:00Z">
        <w:r w:rsidDel="00B70A30">
          <w:rPr>
            <w:noProof/>
          </w:rPr>
          <w:delText>3.8</w:delText>
        </w:r>
        <w:r w:rsidDel="00B70A30">
          <w:rPr>
            <w:rFonts w:asciiTheme="minorHAnsi" w:eastAsiaTheme="minorEastAsia" w:hAnsiTheme="minorHAnsi" w:cstheme="minorBidi"/>
            <w:caps w:val="0"/>
            <w:noProof/>
            <w:sz w:val="22"/>
            <w:szCs w:val="22"/>
            <w:lang w:eastAsia="pt-BR"/>
          </w:rPr>
          <w:tab/>
        </w:r>
        <w:r w:rsidDel="00B70A30">
          <w:rPr>
            <w:noProof/>
          </w:rPr>
          <w:delText>Testes</w:delText>
        </w:r>
        <w:r w:rsidDel="00B70A30">
          <w:rPr>
            <w:noProof/>
          </w:rPr>
          <w:tab/>
          <w:delText>97</w:delText>
        </w:r>
      </w:del>
    </w:p>
    <w:p w14:paraId="662C4DCD" w14:textId="67FA010D" w:rsidR="00753186" w:rsidDel="00B70A30" w:rsidRDefault="00753186">
      <w:pPr>
        <w:pStyle w:val="Sumrio1"/>
        <w:tabs>
          <w:tab w:val="left" w:pos="1200"/>
          <w:tab w:val="right" w:leader="dot" w:pos="9061"/>
        </w:tabs>
        <w:rPr>
          <w:del w:id="482" w:author="Ryan Lemos" w:date="2019-09-28T11:17:00Z"/>
          <w:rFonts w:asciiTheme="minorHAnsi" w:eastAsiaTheme="minorEastAsia" w:hAnsiTheme="minorHAnsi" w:cstheme="minorBidi"/>
          <w:b w:val="0"/>
          <w:bCs w:val="0"/>
          <w:caps w:val="0"/>
          <w:noProof/>
          <w:sz w:val="22"/>
          <w:szCs w:val="22"/>
          <w:lang w:eastAsia="pt-BR"/>
        </w:rPr>
      </w:pPr>
      <w:del w:id="483" w:author="Ryan Lemos" w:date="2019-09-28T11:17:00Z">
        <w:r w:rsidRPr="005B582B" w:rsidDel="00B70A30">
          <w:rPr>
            <w:noProof/>
          </w:rPr>
          <w:delText>4</w:delText>
        </w:r>
        <w:r w:rsidDel="00B70A30">
          <w:rPr>
            <w:rFonts w:asciiTheme="minorHAnsi" w:eastAsiaTheme="minorEastAsia" w:hAnsiTheme="minorHAnsi" w:cstheme="minorBidi"/>
            <w:b w:val="0"/>
            <w:bCs w:val="0"/>
            <w:caps w:val="0"/>
            <w:noProof/>
            <w:sz w:val="22"/>
            <w:szCs w:val="22"/>
            <w:lang w:eastAsia="pt-BR"/>
          </w:rPr>
          <w:tab/>
        </w:r>
        <w:r w:rsidRPr="005B582B" w:rsidDel="00B70A30">
          <w:rPr>
            <w:noProof/>
          </w:rPr>
          <w:delText>Utilização</w:delText>
        </w:r>
        <w:r w:rsidDel="00B70A30">
          <w:rPr>
            <w:noProof/>
          </w:rPr>
          <w:tab/>
          <w:delText>99</w:delText>
        </w:r>
      </w:del>
    </w:p>
    <w:p w14:paraId="4CB1AD54" w14:textId="76B3F66D" w:rsidR="00753186" w:rsidDel="00B70A30" w:rsidRDefault="00753186">
      <w:pPr>
        <w:pStyle w:val="Sumrio1"/>
        <w:tabs>
          <w:tab w:val="left" w:pos="1200"/>
          <w:tab w:val="right" w:leader="dot" w:pos="9061"/>
        </w:tabs>
        <w:rPr>
          <w:del w:id="484" w:author="Ryan Lemos" w:date="2019-09-28T11:17:00Z"/>
          <w:rFonts w:asciiTheme="minorHAnsi" w:eastAsiaTheme="minorEastAsia" w:hAnsiTheme="minorHAnsi" w:cstheme="minorBidi"/>
          <w:b w:val="0"/>
          <w:bCs w:val="0"/>
          <w:caps w:val="0"/>
          <w:noProof/>
          <w:sz w:val="22"/>
          <w:szCs w:val="22"/>
          <w:lang w:eastAsia="pt-BR"/>
        </w:rPr>
      </w:pPr>
      <w:del w:id="485" w:author="Ryan Lemos" w:date="2019-09-28T11:17:00Z">
        <w:r w:rsidRPr="005B582B" w:rsidDel="00B70A30">
          <w:rPr>
            <w:noProof/>
          </w:rPr>
          <w:delText>5</w:delText>
        </w:r>
        <w:r w:rsidDel="00B70A30">
          <w:rPr>
            <w:rFonts w:asciiTheme="minorHAnsi" w:eastAsiaTheme="minorEastAsia" w:hAnsiTheme="minorHAnsi" w:cstheme="minorBidi"/>
            <w:b w:val="0"/>
            <w:bCs w:val="0"/>
            <w:caps w:val="0"/>
            <w:noProof/>
            <w:sz w:val="22"/>
            <w:szCs w:val="22"/>
            <w:lang w:eastAsia="pt-BR"/>
          </w:rPr>
          <w:tab/>
        </w:r>
        <w:r w:rsidRPr="005B582B" w:rsidDel="00B70A30">
          <w:rPr>
            <w:noProof/>
          </w:rPr>
          <w:delText>Considerações finais</w:delText>
        </w:r>
        <w:r w:rsidDel="00B70A30">
          <w:rPr>
            <w:noProof/>
          </w:rPr>
          <w:tab/>
          <w:delText>99</w:delText>
        </w:r>
      </w:del>
    </w:p>
    <w:p w14:paraId="57535305" w14:textId="25C57AE6" w:rsidR="00753186" w:rsidDel="00B70A30" w:rsidRDefault="00753186">
      <w:pPr>
        <w:pStyle w:val="Sumrio2"/>
        <w:tabs>
          <w:tab w:val="left" w:pos="1200"/>
          <w:tab w:val="right" w:leader="dot" w:pos="9061"/>
        </w:tabs>
        <w:rPr>
          <w:del w:id="486" w:author="Ryan Lemos" w:date="2019-09-28T11:17:00Z"/>
          <w:rFonts w:asciiTheme="minorHAnsi" w:eastAsiaTheme="minorEastAsia" w:hAnsiTheme="minorHAnsi" w:cstheme="minorBidi"/>
          <w:caps w:val="0"/>
          <w:noProof/>
          <w:sz w:val="22"/>
          <w:szCs w:val="22"/>
          <w:lang w:eastAsia="pt-BR"/>
        </w:rPr>
      </w:pPr>
      <w:del w:id="487" w:author="Ryan Lemos" w:date="2019-09-28T11:17:00Z">
        <w:r w:rsidRPr="005B582B" w:rsidDel="00B70A30">
          <w:rPr>
            <w:noProof/>
          </w:rPr>
          <w:delText>5.1</w:delText>
        </w:r>
        <w:r w:rsidDel="00B70A30">
          <w:rPr>
            <w:rFonts w:asciiTheme="minorHAnsi" w:eastAsiaTheme="minorEastAsia" w:hAnsiTheme="minorHAnsi" w:cstheme="minorBidi"/>
            <w:caps w:val="0"/>
            <w:noProof/>
            <w:sz w:val="22"/>
            <w:szCs w:val="22"/>
            <w:lang w:eastAsia="pt-BR"/>
          </w:rPr>
          <w:tab/>
        </w:r>
        <w:r w:rsidRPr="005B582B" w:rsidDel="00B70A30">
          <w:rPr>
            <w:noProof/>
          </w:rPr>
          <w:delText>Trabalhos futuros</w:delText>
        </w:r>
        <w:r w:rsidDel="00B70A30">
          <w:rPr>
            <w:noProof/>
          </w:rPr>
          <w:tab/>
          <w:delText>99</w:delText>
        </w:r>
      </w:del>
    </w:p>
    <w:p w14:paraId="32A4C90C" w14:textId="7F5DCAC1" w:rsidR="00753186" w:rsidDel="00B70A30" w:rsidRDefault="00753186">
      <w:pPr>
        <w:pStyle w:val="Sumrio1"/>
        <w:tabs>
          <w:tab w:val="right" w:leader="dot" w:pos="9061"/>
        </w:tabs>
        <w:rPr>
          <w:del w:id="488" w:author="Ryan Lemos" w:date="2019-09-28T11:17:00Z"/>
          <w:rFonts w:asciiTheme="minorHAnsi" w:eastAsiaTheme="minorEastAsia" w:hAnsiTheme="minorHAnsi" w:cstheme="minorBidi"/>
          <w:b w:val="0"/>
          <w:bCs w:val="0"/>
          <w:caps w:val="0"/>
          <w:noProof/>
          <w:sz w:val="22"/>
          <w:szCs w:val="22"/>
          <w:lang w:eastAsia="pt-BR"/>
        </w:rPr>
      </w:pPr>
      <w:del w:id="489" w:author="Ryan Lemos" w:date="2019-09-28T11:17:00Z">
        <w:r w:rsidDel="00B70A30">
          <w:rPr>
            <w:noProof/>
          </w:rPr>
          <w:delText>Referências</w:delText>
        </w:r>
        <w:r w:rsidDel="00B70A30">
          <w:rPr>
            <w:noProof/>
          </w:rPr>
          <w:tab/>
          <w:delText>100</w:delText>
        </w:r>
      </w:del>
    </w:p>
    <w:p w14:paraId="76C1B037" w14:textId="5B176185" w:rsidR="00753186" w:rsidDel="00B70A30" w:rsidRDefault="00753186">
      <w:pPr>
        <w:pStyle w:val="Sumrio1"/>
        <w:tabs>
          <w:tab w:val="right" w:leader="dot" w:pos="9061"/>
        </w:tabs>
        <w:rPr>
          <w:del w:id="490" w:author="Ryan Lemos" w:date="2019-09-28T11:17:00Z"/>
          <w:rFonts w:asciiTheme="minorHAnsi" w:eastAsiaTheme="minorEastAsia" w:hAnsiTheme="minorHAnsi" w:cstheme="minorBidi"/>
          <w:b w:val="0"/>
          <w:bCs w:val="0"/>
          <w:caps w:val="0"/>
          <w:noProof/>
          <w:sz w:val="22"/>
          <w:szCs w:val="22"/>
          <w:lang w:eastAsia="pt-BR"/>
        </w:rPr>
      </w:pPr>
      <w:del w:id="491" w:author="Ryan Lemos" w:date="2019-09-28T11:17:00Z">
        <w:r w:rsidDel="00B70A30">
          <w:rPr>
            <w:noProof/>
          </w:rPr>
          <w:delText>Apendice A - carta de pedido de permissão para uso de informações da escola International language center</w:delText>
        </w:r>
        <w:r w:rsidDel="00B70A30">
          <w:rPr>
            <w:noProof/>
          </w:rPr>
          <w:tab/>
          <w:delText>103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492" w:name="_Ref528267984"/>
      <w:bookmarkStart w:id="493" w:name="_Toc20675420"/>
      <w:r w:rsidRPr="006A6D09">
        <w:rPr>
          <w:szCs w:val="24"/>
        </w:rPr>
        <w:lastRenderedPageBreak/>
        <w:t>INTRODUÇÃO</w:t>
      </w:r>
      <w:bookmarkEnd w:id="492"/>
      <w:bookmarkEnd w:id="493"/>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w:t>
      </w:r>
      <w:proofErr w:type="gramStart"/>
      <w:r>
        <w:t xml:space="preserve">um ambiente </w:t>
      </w:r>
      <w:r w:rsidRPr="005B582B">
        <w:rPr>
          <w:i/>
          <w:iCs/>
        </w:rPr>
        <w:t>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 xml:space="preserve">um ambiente </w:t>
      </w:r>
      <w:r w:rsidR="007701B4" w:rsidRPr="005B582B">
        <w:rPr>
          <w:i/>
          <w:iCs/>
        </w:rPr>
        <w:t>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494"/>
      <w:r w:rsidR="00661406">
        <w:t>desempenho</w:t>
      </w:r>
      <w:commentRangeEnd w:id="494"/>
      <w:r w:rsidR="0097329B">
        <w:rPr>
          <w:rStyle w:val="Refdecomentrio"/>
        </w:rPr>
        <w:commentReference w:id="494"/>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495" w:name="_Ref528269096"/>
      <w:bookmarkStart w:id="496" w:name="_Toc20675421"/>
      <w:r>
        <w:lastRenderedPageBreak/>
        <w:t>Referencial teórico</w:t>
      </w:r>
      <w:bookmarkEnd w:id="495"/>
      <w:bookmarkEnd w:id="496"/>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497" w:name="_Toc20675422"/>
      <w:r>
        <w:t xml:space="preserve">Educação </w:t>
      </w:r>
      <w:r w:rsidR="00D61CB9">
        <w:t>a distância – ambiente virtual</w:t>
      </w:r>
      <w:bookmarkEnd w:id="497"/>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498" w:name="_Ref527667254"/>
      <w:bookmarkStart w:id="499" w:name="_Toc20675423"/>
      <w:r w:rsidRPr="00C119E4">
        <w:t>Metodologias/sistemas de apoio de ensino de idiomas</w:t>
      </w:r>
      <w:bookmarkEnd w:id="498"/>
      <w:bookmarkEnd w:id="499"/>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0E5D71A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500"/>
      <w:commentRangeEnd w:id="500"/>
      <w:r w:rsidR="009E0DFF">
        <w:rPr>
          <w:rStyle w:val="Refdecomentrio"/>
        </w:rPr>
        <w:commentReference w:id="500"/>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A1166E">
        <w:t xml:space="preserve">Figura </w:t>
      </w:r>
      <w:r w:rsidR="00A1166E">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24AFD59" w:rsidR="00C87DBE" w:rsidRDefault="00C87DBE" w:rsidP="00FC0021">
      <w:pPr>
        <w:pStyle w:val="Legenda"/>
        <w:keepNext/>
      </w:pPr>
      <w:bookmarkStart w:id="501" w:name="_Ref526524016"/>
      <w:r>
        <w:t xml:space="preserve">Figura </w:t>
      </w:r>
      <w:r w:rsidR="00921163">
        <w:fldChar w:fldCharType="begin"/>
      </w:r>
      <w:r w:rsidR="00921163">
        <w:instrText xml:space="preserve"> SEQ Figura \* ARABIC </w:instrText>
      </w:r>
      <w:r w:rsidR="00921163">
        <w:fldChar w:fldCharType="separate"/>
      </w:r>
      <w:r w:rsidR="00A1166E">
        <w:rPr>
          <w:noProof/>
        </w:rPr>
        <w:t>1</w:t>
      </w:r>
      <w:r w:rsidR="00921163">
        <w:fldChar w:fldCharType="end"/>
      </w:r>
      <w:bookmarkEnd w:id="501"/>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502"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9969C69" w:rsidR="00C87DBE" w:rsidRDefault="00C87DBE" w:rsidP="00FC0021">
      <w:pPr>
        <w:pStyle w:val="Legenda"/>
        <w:keepNext/>
      </w:pPr>
      <w:r>
        <w:t xml:space="preserve">Figura </w:t>
      </w:r>
      <w:r w:rsidR="00921163">
        <w:fldChar w:fldCharType="begin"/>
      </w:r>
      <w:r w:rsidR="00921163">
        <w:instrText xml:space="preserve"> SEQ Figura \* ARABIC </w:instrText>
      </w:r>
      <w:r w:rsidR="00921163">
        <w:fldChar w:fldCharType="separate"/>
      </w:r>
      <w:r w:rsidR="00A1166E">
        <w:rPr>
          <w:noProof/>
        </w:rPr>
        <w:t>2</w:t>
      </w:r>
      <w:r w:rsidR="00921163">
        <w:fldChar w:fldCharType="end"/>
      </w:r>
      <w:bookmarkEnd w:id="502"/>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4BDF9B6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A1166E">
        <w:t xml:space="preserve">Figura </w:t>
      </w:r>
      <w:r w:rsidR="00A1166E">
        <w:rPr>
          <w:noProof/>
        </w:rPr>
        <w:t>3</w:t>
      </w:r>
      <w:r w:rsidR="009113A0">
        <w:fldChar w:fldCharType="end"/>
      </w:r>
      <w:r w:rsidR="00D61CB9">
        <w:t>.</w:t>
      </w:r>
    </w:p>
    <w:p w14:paraId="33ECC058" w14:textId="77777777" w:rsidR="00F90045" w:rsidRPr="009B3841" w:rsidRDefault="00F90045" w:rsidP="00952162"/>
    <w:p w14:paraId="1C9BB9C7" w14:textId="5F742E71" w:rsidR="00C87DBE" w:rsidRDefault="00C87DBE" w:rsidP="00FC0021">
      <w:pPr>
        <w:pStyle w:val="Legenda"/>
        <w:keepNext/>
      </w:pPr>
      <w:bookmarkStart w:id="503" w:name="_Ref526523978"/>
      <w:r>
        <w:t xml:space="preserve">Figura </w:t>
      </w:r>
      <w:r w:rsidR="00921163">
        <w:fldChar w:fldCharType="begin"/>
      </w:r>
      <w:r w:rsidR="00921163">
        <w:instrText xml:space="preserve"> SEQ Figura \* ARABIC </w:instrText>
      </w:r>
      <w:r w:rsidR="00921163">
        <w:fldChar w:fldCharType="separate"/>
      </w:r>
      <w:r w:rsidR="00A1166E">
        <w:rPr>
          <w:noProof/>
        </w:rPr>
        <w:t>3</w:t>
      </w:r>
      <w:r w:rsidR="00921163">
        <w:fldChar w:fldCharType="end"/>
      </w:r>
      <w:bookmarkEnd w:id="503"/>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64AD435D"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A1166E">
        <w:t xml:space="preserve">Figura </w:t>
      </w:r>
      <w:r w:rsidR="00A1166E">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2AA0C703" w:rsidR="00C87DBE" w:rsidRDefault="00C87DBE" w:rsidP="00FC0021">
      <w:pPr>
        <w:pStyle w:val="Legenda"/>
        <w:keepNext/>
      </w:pPr>
      <w:bookmarkStart w:id="504" w:name="_Ref526523959"/>
      <w:r>
        <w:lastRenderedPageBreak/>
        <w:t xml:space="preserve">Figura </w:t>
      </w:r>
      <w:r w:rsidR="00921163">
        <w:fldChar w:fldCharType="begin"/>
      </w:r>
      <w:r w:rsidR="00921163">
        <w:instrText xml:space="preserve"> SEQ Figura \* ARABIC </w:instrText>
      </w:r>
      <w:r w:rsidR="00921163">
        <w:fldChar w:fldCharType="separate"/>
      </w:r>
      <w:r w:rsidR="00A1166E">
        <w:rPr>
          <w:noProof/>
        </w:rPr>
        <w:t>4</w:t>
      </w:r>
      <w:r w:rsidR="00921163">
        <w:fldChar w:fldCharType="end"/>
      </w:r>
      <w:bookmarkEnd w:id="504"/>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505" w:name="_Toc20675424"/>
      <w:r>
        <w:t>Desenvolvimento</w:t>
      </w:r>
      <w:r w:rsidR="00830B0E">
        <w:t xml:space="preserve"> e tecnologias</w:t>
      </w:r>
      <w:r>
        <w:t xml:space="preserve"> de </w:t>
      </w:r>
      <w:r w:rsidRPr="005329D1">
        <w:t>sistemas</w:t>
      </w:r>
      <w:r>
        <w:t xml:space="preserve"> Web</w:t>
      </w:r>
      <w:bookmarkEnd w:id="505"/>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506" w:name="_Toc20675425"/>
      <w:r>
        <w:t>C</w:t>
      </w:r>
      <w:r w:rsidR="00C04015">
        <w:t>ontrole de acesso</w:t>
      </w:r>
      <w:r w:rsidR="00F71835">
        <w:t>s</w:t>
      </w:r>
      <w:bookmarkEnd w:id="506"/>
    </w:p>
    <w:p w14:paraId="76438C9E" w14:textId="77777777" w:rsidR="00C04015" w:rsidRPr="00FC0021" w:rsidRDefault="00C04015" w:rsidP="00FC0021"/>
    <w:p w14:paraId="13961029" w14:textId="17F43C69" w:rsidR="009C109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209F66B7" w:rsidR="005A2D83" w:rsidRDefault="0008077F" w:rsidP="005A2D83">
      <w:r>
        <w:t xml:space="preserve">O </w:t>
      </w:r>
      <w:r>
        <w:fldChar w:fldCharType="begin"/>
      </w:r>
      <w:r>
        <w:instrText xml:space="preserve"> REF _Ref526533823 \h </w:instrText>
      </w:r>
      <w:r>
        <w:fldChar w:fldCharType="separate"/>
      </w:r>
      <w:ins w:id="507" w:author="Ryan Lemos" w:date="2019-09-29T18:50:00Z">
        <w:r w:rsidR="00A1166E" w:rsidRPr="00952162">
          <w:rPr>
            <w:i/>
          </w:rPr>
          <w:t>Framework</w:t>
        </w:r>
        <w:r w:rsidR="00A1166E">
          <w:t xml:space="preserve"> </w:t>
        </w:r>
        <w:proofErr w:type="spellStart"/>
        <w:r w:rsidR="00A1166E" w:rsidRPr="003635FC">
          <w:t>Laravel</w:t>
        </w:r>
      </w:ins>
      <w:proofErr w:type="spellEnd"/>
      <w:del w:id="508" w:author="Ryan Lemos" w:date="2019-09-28T11:17:00Z">
        <w:r w:rsidR="00640D2B" w:rsidRPr="00952162" w:rsidDel="00B70A30">
          <w:rPr>
            <w:i/>
          </w:rPr>
          <w:delText>Framework</w:delText>
        </w:r>
        <w:r w:rsidR="00640D2B" w:rsidDel="00B70A30">
          <w:delText xml:space="preserve"> </w:delText>
        </w:r>
        <w:r w:rsidR="00640D2B" w:rsidRPr="003635FC" w:rsidDel="00B70A30">
          <w:delText>Laravel</w:delText>
        </w:r>
      </w:del>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ins w:id="509" w:author="Ryan Lemos" w:date="2019-09-29T18:50:00Z">
        <w:r w:rsidR="00A1166E">
          <w:t>2.2.4.12</w:t>
        </w:r>
      </w:ins>
      <w:del w:id="510" w:author="Ryan Lemos" w:date="2019-09-28T11:17:00Z">
        <w:r w:rsidR="00640D2B" w:rsidDel="00B70A30">
          <w:delText>5.2.5.5</w:delText>
        </w:r>
      </w:del>
      <w:r w:rsidR="00483464">
        <w:fldChar w:fldCharType="end"/>
      </w:r>
      <w:r w:rsidR="00483464">
        <w:t xml:space="preserve">, </w:t>
      </w:r>
      <w:r w:rsidR="007A0577">
        <w:t>apoia o cont</w:t>
      </w:r>
      <w:r w:rsidR="00C1350C">
        <w:t>role de acessos por meio de pape</w:t>
      </w:r>
      <w:r w:rsidR="007A0577">
        <w:t>is como descrito anteriormente, para garantir que cada usuário só acesse o que lhe for permitido</w:t>
      </w:r>
      <w:r w:rsidR="00673F0C">
        <w:t xml:space="preserve">, garantindo segurança, enquanto um dos atributos necessários para sistemas </w:t>
      </w:r>
      <w:r w:rsidR="00673F0C">
        <w:rPr>
          <w:i/>
          <w:iCs/>
        </w:rPr>
        <w:t>web.</w:t>
      </w:r>
      <w:r w:rsidR="007A0577">
        <w:t>.</w:t>
      </w:r>
    </w:p>
    <w:p w14:paraId="581ED0C0" w14:textId="77777777" w:rsidR="005A2D83" w:rsidRPr="005A2D83" w:rsidRDefault="005A2D83" w:rsidP="005A2D83"/>
    <w:p w14:paraId="313B41DF" w14:textId="77777777" w:rsidR="00D61CB9" w:rsidRDefault="00D61CB9" w:rsidP="00D61CB9">
      <w:pPr>
        <w:pStyle w:val="Ttulo3"/>
      </w:pPr>
      <w:bookmarkStart w:id="511" w:name="_Toc20675426"/>
      <w:r>
        <w:t>Interação humano computador (IHC)</w:t>
      </w:r>
      <w:bookmarkEnd w:id="511"/>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AF09B6C"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A1166E">
        <w:t xml:space="preserve">Figura </w:t>
      </w:r>
      <w:r w:rsidR="00A1166E">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2AF5E87" w:rsidR="00C87DBE" w:rsidRDefault="00C87DBE" w:rsidP="00FC0021">
      <w:pPr>
        <w:pStyle w:val="Legenda"/>
        <w:keepNext/>
      </w:pPr>
      <w:bookmarkStart w:id="512" w:name="_Ref526523912"/>
      <w:r>
        <w:t xml:space="preserve">Figura </w:t>
      </w:r>
      <w:r w:rsidR="00921163">
        <w:fldChar w:fldCharType="begin"/>
      </w:r>
      <w:r w:rsidR="00921163">
        <w:instrText xml:space="preserve"> SEQ Figura \* ARABIC </w:instrText>
      </w:r>
      <w:r w:rsidR="00921163">
        <w:fldChar w:fldCharType="separate"/>
      </w:r>
      <w:r w:rsidR="00A1166E">
        <w:rPr>
          <w:noProof/>
        </w:rPr>
        <w:t>5</w:t>
      </w:r>
      <w:r w:rsidR="00921163">
        <w:fldChar w:fldCharType="end"/>
      </w:r>
      <w:bookmarkEnd w:id="512"/>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513" w:name="_Toc20675427"/>
      <w:r>
        <w:t>Engenharia de Software</w:t>
      </w:r>
      <w:bookmarkEnd w:id="513"/>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41F4CD9"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A1166E">
        <w:t xml:space="preserve">Figura </w:t>
      </w:r>
      <w:r w:rsidR="00A1166E">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6F26213D" w:rsidR="00D51047" w:rsidRDefault="00D51047" w:rsidP="00D51047">
      <w:pPr>
        <w:pStyle w:val="Legenda"/>
        <w:keepNext/>
      </w:pPr>
      <w:bookmarkStart w:id="514" w:name="_Ref527140900"/>
      <w:r>
        <w:t xml:space="preserve">Figura </w:t>
      </w:r>
      <w:r w:rsidR="00921163">
        <w:fldChar w:fldCharType="begin"/>
      </w:r>
      <w:r w:rsidR="00921163">
        <w:instrText xml:space="preserve"> SEQ Figura \* ARABIC </w:instrText>
      </w:r>
      <w:r w:rsidR="00921163">
        <w:fldChar w:fldCharType="separate"/>
      </w:r>
      <w:r w:rsidR="00A1166E">
        <w:rPr>
          <w:noProof/>
        </w:rPr>
        <w:t>6</w:t>
      </w:r>
      <w:r w:rsidR="00921163">
        <w:fldChar w:fldCharType="end"/>
      </w:r>
      <w:bookmarkEnd w:id="514"/>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515" w:name="_Toc20675428"/>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515"/>
    </w:p>
    <w:p w14:paraId="4DD245A6" w14:textId="77777777" w:rsidR="00CB3C88" w:rsidRDefault="00CB3C88" w:rsidP="00952162"/>
    <w:p w14:paraId="16C6DBA1" w14:textId="548547CF"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A1166E">
        <w:t xml:space="preserve">Figura </w:t>
      </w:r>
      <w:r w:rsidR="00A1166E">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5931CDD9" w:rsidR="009B1B55" w:rsidRDefault="009B1B55" w:rsidP="00952162">
      <w:pPr>
        <w:pStyle w:val="Legenda"/>
        <w:keepNext/>
      </w:pPr>
      <w:bookmarkStart w:id="516" w:name="_Ref527049055"/>
      <w:r>
        <w:t xml:space="preserve">Figura </w:t>
      </w:r>
      <w:r w:rsidR="00921163">
        <w:fldChar w:fldCharType="begin"/>
      </w:r>
      <w:r w:rsidR="00921163">
        <w:instrText xml:space="preserve"> SEQ Figura \* ARABIC </w:instrText>
      </w:r>
      <w:r w:rsidR="00921163">
        <w:fldChar w:fldCharType="separate"/>
      </w:r>
      <w:r w:rsidR="00A1166E">
        <w:rPr>
          <w:noProof/>
        </w:rPr>
        <w:t>7</w:t>
      </w:r>
      <w:r w:rsidR="00921163">
        <w:fldChar w:fldCharType="end"/>
      </w:r>
      <w:bookmarkEnd w:id="516"/>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51126F9B"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517" w:author="Ryan Lemos" w:date="2019-09-29T18:50:00Z">
        <w:r w:rsidR="00A1166E">
          <w:t xml:space="preserve">Figura </w:t>
        </w:r>
        <w:r w:rsidR="00A1166E">
          <w:rPr>
            <w:noProof/>
          </w:rPr>
          <w:t>7</w:t>
        </w:r>
      </w:ins>
      <w:del w:id="518" w:author="Ryan Lemos" w:date="2019-09-28T11:17:00Z">
        <w:r w:rsidR="00640D2B" w:rsidDel="00B70A30">
          <w:delText xml:space="preserve">Figura </w:delText>
        </w:r>
        <w:r w:rsidR="00640D2B" w:rsidDel="00B70A30">
          <w:rPr>
            <w:noProof/>
          </w:rPr>
          <w:delText>8</w:delText>
        </w:r>
      </w:del>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311CD02"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A1166E">
        <w:t xml:space="preserve">Figura </w:t>
      </w:r>
      <w:r w:rsidR="00A1166E">
        <w:rPr>
          <w:noProof/>
        </w:rPr>
        <w:t>8</w:t>
      </w:r>
      <w:r>
        <w:fldChar w:fldCharType="end"/>
      </w:r>
      <w:r>
        <w:t>, que relata um processo de compra de um determinado item.</w:t>
      </w:r>
    </w:p>
    <w:p w14:paraId="2819395E" w14:textId="77777777" w:rsidR="00C91611" w:rsidRDefault="00C91611" w:rsidP="009B1B55"/>
    <w:p w14:paraId="6ABA8092" w14:textId="6CE75F28" w:rsidR="00C91611" w:rsidRDefault="00C91611" w:rsidP="00952162">
      <w:pPr>
        <w:pStyle w:val="Legenda"/>
        <w:keepNext/>
      </w:pPr>
      <w:bookmarkStart w:id="519" w:name="_Ref527053242"/>
      <w:r>
        <w:t xml:space="preserve">Figura </w:t>
      </w:r>
      <w:r w:rsidR="00921163">
        <w:fldChar w:fldCharType="begin"/>
      </w:r>
      <w:r w:rsidR="00921163">
        <w:instrText xml:space="preserve"> SEQ Figura \* ARABIC </w:instrText>
      </w:r>
      <w:r w:rsidR="00921163">
        <w:fldChar w:fldCharType="separate"/>
      </w:r>
      <w:r w:rsidR="00A1166E">
        <w:rPr>
          <w:noProof/>
        </w:rPr>
        <w:t>8</w:t>
      </w:r>
      <w:r w:rsidR="00921163">
        <w:fldChar w:fldCharType="end"/>
      </w:r>
      <w:bookmarkEnd w:id="519"/>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39DCCFD0"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520" w:author="Ryan Lemos" w:date="2019-09-29T18:50:00Z">
        <w:r w:rsidR="00A1166E">
          <w:t xml:space="preserve">Figura </w:t>
        </w:r>
        <w:r w:rsidR="00A1166E">
          <w:rPr>
            <w:noProof/>
          </w:rPr>
          <w:t>9</w:t>
        </w:r>
      </w:ins>
      <w:del w:id="521" w:author="Ryan Lemos" w:date="2019-09-28T11:17:00Z">
        <w:r w:rsidR="00640D2B" w:rsidDel="00B70A30">
          <w:delText xml:space="preserve">Figura </w:delText>
        </w:r>
        <w:r w:rsidR="00640D2B" w:rsidDel="00B70A30">
          <w:rPr>
            <w:noProof/>
          </w:rPr>
          <w:delText>10</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A1166E">
        <w:t xml:space="preserve">Figura </w:t>
      </w:r>
      <w:r w:rsidR="00A1166E">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164DBAA3" w:rsidR="000C5598" w:rsidRDefault="000C5598" w:rsidP="00952162">
      <w:pPr>
        <w:pStyle w:val="Legenda"/>
        <w:keepNext/>
      </w:pPr>
      <w:bookmarkStart w:id="522" w:name="_Ref527053785"/>
      <w:r>
        <w:lastRenderedPageBreak/>
        <w:t xml:space="preserve">Figura </w:t>
      </w:r>
      <w:r w:rsidR="00921163">
        <w:fldChar w:fldCharType="begin"/>
      </w:r>
      <w:r w:rsidR="00921163">
        <w:instrText xml:space="preserve"> SEQ Figura \* ARABIC </w:instrText>
      </w:r>
      <w:r w:rsidR="00921163">
        <w:fldChar w:fldCharType="separate"/>
      </w:r>
      <w:r w:rsidR="00A1166E">
        <w:rPr>
          <w:noProof/>
        </w:rPr>
        <w:t>9</w:t>
      </w:r>
      <w:r w:rsidR="00921163">
        <w:fldChar w:fldCharType="end"/>
      </w:r>
      <w:bookmarkEnd w:id="522"/>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48188048"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A1166E">
        <w:t xml:space="preserve">Figura </w:t>
      </w:r>
      <w:r w:rsidR="00A1166E">
        <w:rPr>
          <w:noProof/>
        </w:rPr>
        <w:t>10</w:t>
      </w:r>
      <w:r w:rsidR="00442213">
        <w:fldChar w:fldCharType="end"/>
      </w:r>
      <w:r w:rsidR="00442213">
        <w:t xml:space="preserve">. </w:t>
      </w:r>
    </w:p>
    <w:p w14:paraId="55ABC2B9" w14:textId="77777777" w:rsidR="00442213" w:rsidRDefault="00442213" w:rsidP="00B51C84"/>
    <w:p w14:paraId="395A20AE" w14:textId="365121D1" w:rsidR="00442213" w:rsidRDefault="00442213" w:rsidP="00952162">
      <w:pPr>
        <w:pStyle w:val="Legenda"/>
        <w:keepNext/>
      </w:pPr>
      <w:bookmarkStart w:id="523" w:name="_Ref527057497"/>
      <w:r>
        <w:t xml:space="preserve">Figura </w:t>
      </w:r>
      <w:r w:rsidR="00921163">
        <w:fldChar w:fldCharType="begin"/>
      </w:r>
      <w:r w:rsidR="00921163">
        <w:instrText xml:space="preserve"> SEQ Figura \* ARABIC </w:instrText>
      </w:r>
      <w:r w:rsidR="00921163">
        <w:fldChar w:fldCharType="separate"/>
      </w:r>
      <w:r w:rsidR="00A1166E">
        <w:rPr>
          <w:noProof/>
        </w:rPr>
        <w:t>10</w:t>
      </w:r>
      <w:r w:rsidR="00921163">
        <w:fldChar w:fldCharType="end"/>
      </w:r>
      <w:bookmarkEnd w:id="523"/>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2D773AC"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A1166E">
        <w:t xml:space="preserve">Figura </w:t>
      </w:r>
      <w:r w:rsidR="00A1166E">
        <w:rPr>
          <w:noProof/>
        </w:rPr>
        <w:t>11</w:t>
      </w:r>
      <w:r>
        <w:fldChar w:fldCharType="end"/>
      </w:r>
      <w:r>
        <w:t xml:space="preserve">. </w:t>
      </w:r>
    </w:p>
    <w:p w14:paraId="63ABDE0D" w14:textId="77777777" w:rsidR="00E33640" w:rsidRDefault="00E33640" w:rsidP="009E0F65"/>
    <w:p w14:paraId="53728571" w14:textId="44578950" w:rsidR="000337A3" w:rsidRDefault="000337A3" w:rsidP="00952162">
      <w:pPr>
        <w:pStyle w:val="Legenda"/>
        <w:keepNext/>
      </w:pPr>
      <w:bookmarkStart w:id="524" w:name="_Ref527059135"/>
      <w:r>
        <w:t xml:space="preserve">Figura </w:t>
      </w:r>
      <w:r w:rsidR="00921163">
        <w:fldChar w:fldCharType="begin"/>
      </w:r>
      <w:r w:rsidR="00921163">
        <w:instrText xml:space="preserve"> SEQ Figura \* ARABIC </w:instrText>
      </w:r>
      <w:r w:rsidR="00921163">
        <w:fldChar w:fldCharType="separate"/>
      </w:r>
      <w:r w:rsidR="00A1166E">
        <w:rPr>
          <w:noProof/>
        </w:rPr>
        <w:t>11</w:t>
      </w:r>
      <w:r w:rsidR="00921163">
        <w:fldChar w:fldCharType="end"/>
      </w:r>
      <w:bookmarkEnd w:id="524"/>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25" w:name="_Ref528268444"/>
      <w:bookmarkStart w:id="526" w:name="_Toc20675429"/>
      <w:r>
        <w:t xml:space="preserve">Metodologia </w:t>
      </w:r>
      <w:r w:rsidR="00DD30FE">
        <w:t>Ágil</w:t>
      </w:r>
      <w:bookmarkEnd w:id="525"/>
      <w:bookmarkEnd w:id="526"/>
    </w:p>
    <w:p w14:paraId="45BFF314" w14:textId="77777777" w:rsidR="00A82B12" w:rsidRDefault="00A82B12" w:rsidP="00A82B12"/>
    <w:p w14:paraId="6FDD32D6" w14:textId="2483FA76"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A1166E">
        <w:t xml:space="preserve">Figura </w:t>
      </w:r>
      <w:r w:rsidR="00A1166E">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DF59F50" w:rsidR="00D069A7" w:rsidRDefault="00D069A7" w:rsidP="00952162">
      <w:pPr>
        <w:pStyle w:val="Legenda"/>
        <w:keepNext/>
      </w:pPr>
      <w:bookmarkStart w:id="527" w:name="_Ref526797528"/>
      <w:r>
        <w:t xml:space="preserve">Figura </w:t>
      </w:r>
      <w:r w:rsidR="00921163">
        <w:fldChar w:fldCharType="begin"/>
      </w:r>
      <w:r w:rsidR="00921163">
        <w:instrText xml:space="preserve"> SEQ Figura \* ARABIC </w:instrText>
      </w:r>
      <w:r w:rsidR="00921163">
        <w:fldChar w:fldCharType="separate"/>
      </w:r>
      <w:r w:rsidR="00A1166E">
        <w:rPr>
          <w:noProof/>
        </w:rPr>
        <w:t>12</w:t>
      </w:r>
      <w:r w:rsidR="00921163">
        <w:fldChar w:fldCharType="end"/>
      </w:r>
      <w:bookmarkEnd w:id="527"/>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1D5BD20B"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ins w:id="528" w:author="Ryan Lemos" w:date="2019-09-29T18:50:00Z">
        <w:r w:rsidR="00A1166E">
          <w:t>2.2.3.3</w:t>
        </w:r>
      </w:ins>
      <w:del w:id="529" w:author="Ryan Lemos" w:date="2019-09-28T11:17:00Z">
        <w:r w:rsidR="00640D2B" w:rsidDel="00B70A30">
          <w:delText>5.2.3.5</w:delText>
        </w:r>
      </w:del>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30" w:name="_Ref527668666"/>
      <w:bookmarkStart w:id="531" w:name="_Toc20675430"/>
      <w:r w:rsidRPr="00952162">
        <w:rPr>
          <w:i/>
        </w:rPr>
        <w:t xml:space="preserve">Extreme </w:t>
      </w:r>
      <w:proofErr w:type="spellStart"/>
      <w:r w:rsidRPr="00952162">
        <w:rPr>
          <w:i/>
        </w:rPr>
        <w:t>Programming</w:t>
      </w:r>
      <w:proofErr w:type="spellEnd"/>
      <w:r w:rsidR="00B26489">
        <w:t xml:space="preserve"> </w:t>
      </w:r>
      <w:r>
        <w:t>(XP)</w:t>
      </w:r>
      <w:bookmarkEnd w:id="530"/>
      <w:bookmarkEnd w:id="531"/>
    </w:p>
    <w:p w14:paraId="1535B8CA" w14:textId="77777777" w:rsidR="00393E6F" w:rsidRPr="008D625B" w:rsidRDefault="00393E6F" w:rsidP="00393E6F"/>
    <w:p w14:paraId="48FEE251" w14:textId="1BEC49C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lastRenderedPageBreak/>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137A25A" w:rsidR="00F03DA2" w:rsidRDefault="00F03DA2" w:rsidP="00F03DA2">
      <w:pPr>
        <w:pStyle w:val="Legenda"/>
        <w:keepNext/>
      </w:pPr>
      <w:r>
        <w:t xml:space="preserve">Figura </w:t>
      </w:r>
      <w:r w:rsidR="00921163">
        <w:fldChar w:fldCharType="begin"/>
      </w:r>
      <w:r w:rsidR="00921163">
        <w:instrText xml:space="preserve"> SEQ Figura \* ARABIC </w:instrText>
      </w:r>
      <w:r w:rsidR="00921163">
        <w:fldChar w:fldCharType="separate"/>
      </w:r>
      <w:r w:rsidR="00A1166E">
        <w:rPr>
          <w:noProof/>
        </w:rPr>
        <w:t>13</w:t>
      </w:r>
      <w:r w:rsidR="00921163">
        <w:fldChar w:fldCharType="end"/>
      </w:r>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1E92610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proofErr w:type="gramStart"/>
      <w:r>
        <w:t>o mesmo</w:t>
      </w:r>
      <w:proofErr w:type="gramEnd"/>
      <w:r>
        <w:t xml:space="preserve">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w:t>
      </w:r>
      <w:r w:rsidR="00B116AB">
        <w:lastRenderedPageBreak/>
        <w:t xml:space="preserve">“[...]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4B20404C" w:rsidR="00644138" w:rsidRDefault="00C16820">
      <w:r>
        <w:t>Utilizou-se</w:t>
      </w:r>
      <w:r w:rsidR="001B5BE5">
        <w:t xml:space="preserve"> da metodologia de XP</w:t>
      </w:r>
      <w:r>
        <w:t xml:space="preserve"> no desenvolvimento do presente trabalho</w:t>
      </w:r>
      <w:r w:rsidR="001B5BE5">
        <w:t>.</w:t>
      </w:r>
      <w:r w:rsidR="0064714D">
        <w:t xml:space="preserve"> </w:t>
      </w:r>
      <w:proofErr w:type="spellStart"/>
      <w:r w:rsidR="0064714D">
        <w:t>Hirama</w:t>
      </w:r>
      <w:proofErr w:type="spellEnd"/>
      <w:r w:rsidR="00752E3D">
        <w:rPr>
          <w:noProof/>
        </w:rPr>
        <w:t xml:space="preserve"> (2011)</w:t>
      </w:r>
      <w:r w:rsidR="0064714D">
        <w:t xml:space="preserve"> afirma que o XP pode não ser recomendado a grandes projetos de </w:t>
      </w:r>
      <w:r w:rsidR="0064714D" w:rsidRPr="00E95C78">
        <w:rPr>
          <w:i/>
        </w:rPr>
        <w:t>software</w:t>
      </w:r>
      <w:r w:rsidR="0064714D">
        <w:t>. Porém pretende</w:t>
      </w:r>
      <w:r>
        <w:t>u</w:t>
      </w:r>
      <w:r w:rsidR="0064714D">
        <w:t>-se fazer utilização desta metodologia</w:t>
      </w:r>
      <w:r w:rsidR="001B5BE5">
        <w:t xml:space="preserve"> a ponto de se</w:t>
      </w:r>
      <w:r w:rsidR="0064714D">
        <w:t xml:space="preserve"> </w:t>
      </w:r>
      <w:r w:rsidR="007423D5">
        <w:t>chegar a</w:t>
      </w:r>
      <w:r w:rsidR="0064714D">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w:t>
      </w:r>
      <w:r>
        <w:t>e</w:t>
      </w:r>
      <w:r w:rsidR="000359CC">
        <w:t xml:space="preserve"> apoiar o desenvolvimento do ambiente</w:t>
      </w:r>
      <w:r w:rsidR="001B5BE5">
        <w:t>.</w:t>
      </w:r>
      <w:r w:rsidR="0064714D">
        <w:t xml:space="preserve"> Deve-se ressaltar que não </w:t>
      </w:r>
      <w:r>
        <w:t xml:space="preserve">foi </w:t>
      </w:r>
      <w:r w:rsidR="0064714D">
        <w:t xml:space="preserve">possível a </w:t>
      </w:r>
      <w:r w:rsidR="00086F67">
        <w:t>a</w:t>
      </w:r>
      <w:r w:rsidR="0064714D">
        <w:t xml:space="preserve">plicação da programação em par, que é uma das práticas do XP, pois a execução do projeto </w:t>
      </w:r>
      <w:r>
        <w:t xml:space="preserve">foi </w:t>
      </w:r>
      <w:r w:rsidR="0064714D">
        <w:t>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532" w:name="_Toc20675431"/>
      <w:r>
        <w:t xml:space="preserve">Tecnologias para desenvolvimento </w:t>
      </w:r>
      <w:r w:rsidR="00D61CB9">
        <w:t>WEB</w:t>
      </w:r>
      <w:bookmarkEnd w:id="532"/>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533"/>
      <w:commentRangeEnd w:id="533"/>
      <w:r w:rsidR="00C16820">
        <w:rPr>
          <w:rStyle w:val="Refdecomentrio"/>
        </w:rPr>
        <w:commentReference w:id="533"/>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 w14:paraId="0CB77F7E" w14:textId="52D23FB1" w:rsidR="009B7397" w:rsidRDefault="00775631" w:rsidP="00775631">
      <w:pPr>
        <w:pStyle w:val="Ttulo4"/>
      </w:pPr>
      <w:bookmarkStart w:id="534" w:name="_Toc20675432"/>
      <w:r>
        <w:t xml:space="preserve">Navegadores </w:t>
      </w:r>
      <w:commentRangeStart w:id="535"/>
      <w:r>
        <w:t>Web</w:t>
      </w:r>
      <w:commentRangeEnd w:id="535"/>
      <w:r w:rsidR="00DF1ECF">
        <w:rPr>
          <w:rStyle w:val="Refdecomentrio"/>
          <w:iCs w:val="0"/>
        </w:rPr>
        <w:commentReference w:id="535"/>
      </w:r>
      <w:bookmarkEnd w:id="534"/>
    </w:p>
    <w:p w14:paraId="66E2520C" w14:textId="77777777" w:rsidR="002D0367" w:rsidRPr="00B70A30" w:rsidRDefault="002D0367" w:rsidP="00B70A30"/>
    <w:p w14:paraId="09DCB5E0" w14:textId="08BB47CD" w:rsidR="00BB5564" w:rsidRPr="00BB5564" w:rsidRDefault="002D0367">
      <w:pPr>
        <w:pStyle w:val="Ttulo4"/>
      </w:pPr>
      <w:bookmarkStart w:id="536" w:name="_Toc20675433"/>
      <w:r>
        <w:t xml:space="preserve">Visual Studio </w:t>
      </w:r>
      <w:proofErr w:type="spellStart"/>
      <w:r>
        <w:t>Code</w:t>
      </w:r>
      <w:proofErr w:type="spellEnd"/>
      <w:r>
        <w:t xml:space="preserve"> (</w:t>
      </w:r>
      <w:commentRangeStart w:id="537"/>
      <w:r>
        <w:t>VSCODE</w:t>
      </w:r>
      <w:commentRangeEnd w:id="537"/>
      <w:r w:rsidR="00BB5564">
        <w:rPr>
          <w:rStyle w:val="Refdecomentrio"/>
          <w:iCs w:val="0"/>
        </w:rPr>
        <w:commentReference w:id="537"/>
      </w:r>
      <w:r>
        <w:t>)</w:t>
      </w:r>
      <w:bookmarkEnd w:id="536"/>
    </w:p>
    <w:p w14:paraId="6D5C70EB" w14:textId="77777777" w:rsidR="00775631" w:rsidRPr="00775631" w:rsidRDefault="00775631"/>
    <w:p w14:paraId="1E9906B9" w14:textId="77777777" w:rsidR="00D61CB9" w:rsidRPr="00D8016C" w:rsidRDefault="0034001E" w:rsidP="00D61CB9">
      <w:pPr>
        <w:pStyle w:val="Ttulo4"/>
        <w:rPr>
          <w:lang w:val="en-US"/>
        </w:rPr>
      </w:pPr>
      <w:bookmarkStart w:id="538" w:name="_Toc206754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538"/>
    </w:p>
    <w:p w14:paraId="6FA39729" w14:textId="77777777" w:rsidR="00CA0AB3" w:rsidRPr="00D8016C" w:rsidRDefault="00CA0AB3" w:rsidP="00952162">
      <w:pPr>
        <w:rPr>
          <w:lang w:val="en-US"/>
        </w:rPr>
      </w:pPr>
    </w:p>
    <w:p w14:paraId="71EAE352" w14:textId="5471547E"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A1166E">
        <w:t xml:space="preserve">Figura </w:t>
      </w:r>
      <w:r w:rsidR="00A1166E">
        <w:rPr>
          <w:noProof/>
        </w:rPr>
        <w:t>14</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AEB4E78" w:rsidR="001C7EEF" w:rsidRDefault="001C7EEF" w:rsidP="00952162">
      <w:pPr>
        <w:pStyle w:val="Legenda"/>
        <w:keepNext/>
      </w:pPr>
      <w:bookmarkStart w:id="539" w:name="_Ref526671958"/>
      <w:r>
        <w:t xml:space="preserve">Figura </w:t>
      </w:r>
      <w:r w:rsidR="00921163">
        <w:fldChar w:fldCharType="begin"/>
      </w:r>
      <w:r w:rsidR="00921163">
        <w:instrText xml:space="preserve"> SEQ Figura \* ARABIC </w:instrText>
      </w:r>
      <w:r w:rsidR="00921163">
        <w:fldChar w:fldCharType="separate"/>
      </w:r>
      <w:r w:rsidR="00A1166E">
        <w:rPr>
          <w:noProof/>
        </w:rPr>
        <w:t>14</w:t>
      </w:r>
      <w:r w:rsidR="00921163">
        <w:fldChar w:fldCharType="end"/>
      </w:r>
      <w:bookmarkEnd w:id="539"/>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540" w:name="_Toc206754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540"/>
    </w:p>
    <w:p w14:paraId="41EF115A" w14:textId="77777777" w:rsidR="00510265" w:rsidRDefault="00510265" w:rsidP="00510265"/>
    <w:p w14:paraId="0B79814A" w14:textId="791CEBB9"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A1166E">
        <w:t xml:space="preserve">Figura </w:t>
      </w:r>
      <w:r w:rsidR="00A1166E">
        <w:rPr>
          <w:noProof/>
        </w:rPr>
        <w:t>15</w:t>
      </w:r>
      <w:r w:rsidR="005555D4">
        <w:fldChar w:fldCharType="end"/>
      </w:r>
      <w:r w:rsidR="003A3433">
        <w:t xml:space="preserve">. </w:t>
      </w:r>
    </w:p>
    <w:p w14:paraId="4F61B452" w14:textId="77777777" w:rsidR="00113E53" w:rsidRDefault="00113E53" w:rsidP="00952162">
      <w:pPr>
        <w:pStyle w:val="Fontes"/>
      </w:pPr>
    </w:p>
    <w:p w14:paraId="724F8FB8" w14:textId="6410B456" w:rsidR="00211EBC" w:rsidRDefault="00211EBC" w:rsidP="00952162">
      <w:pPr>
        <w:pStyle w:val="Legenda"/>
        <w:keepNext/>
      </w:pPr>
      <w:bookmarkStart w:id="541" w:name="_Ref527141144"/>
      <w:r>
        <w:lastRenderedPageBreak/>
        <w:t xml:space="preserve">Figura </w:t>
      </w:r>
      <w:r w:rsidR="00921163">
        <w:fldChar w:fldCharType="begin"/>
      </w:r>
      <w:r w:rsidR="00921163">
        <w:instrText xml:space="preserve"> SEQ Figura \* ARABIC </w:instrText>
      </w:r>
      <w:r w:rsidR="00921163">
        <w:fldChar w:fldCharType="separate"/>
      </w:r>
      <w:r w:rsidR="00A1166E">
        <w:rPr>
          <w:noProof/>
        </w:rPr>
        <w:t>15</w:t>
      </w:r>
      <w:r w:rsidR="00921163">
        <w:fldChar w:fldCharType="end"/>
      </w:r>
      <w:bookmarkEnd w:id="541"/>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4FE9EB75"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A1166E">
        <w:t xml:space="preserve">Figura </w:t>
      </w:r>
      <w:r w:rsidR="00A1166E">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4F45CC82" w:rsidR="00402C84" w:rsidRDefault="00402C84" w:rsidP="00952162">
      <w:pPr>
        <w:pStyle w:val="Legenda"/>
        <w:keepNext/>
      </w:pPr>
      <w:bookmarkStart w:id="542" w:name="_Ref527141178"/>
      <w:r>
        <w:t xml:space="preserve">Figura </w:t>
      </w:r>
      <w:r w:rsidR="00921163">
        <w:fldChar w:fldCharType="begin"/>
      </w:r>
      <w:r w:rsidR="00921163">
        <w:instrText xml:space="preserve"> SEQ Figura \* ARABIC </w:instrText>
      </w:r>
      <w:r w:rsidR="00921163">
        <w:fldChar w:fldCharType="separate"/>
      </w:r>
      <w:r w:rsidR="00A1166E">
        <w:rPr>
          <w:noProof/>
        </w:rPr>
        <w:t>16</w:t>
      </w:r>
      <w:r w:rsidR="00921163">
        <w:fldChar w:fldCharType="end"/>
      </w:r>
      <w:bookmarkEnd w:id="542"/>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2AF5CCC0"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A1166E">
        <w:t xml:space="preserve">Figura </w:t>
      </w:r>
      <w:r w:rsidR="00A1166E">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A1166E">
        <w:t xml:space="preserve">Figura </w:t>
      </w:r>
      <w:r w:rsidR="00A1166E">
        <w:rPr>
          <w:noProof/>
        </w:rPr>
        <w:t>17</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543" w:name="_Ref526690766"/>
    </w:p>
    <w:p w14:paraId="1ACE1E16" w14:textId="1C32F2FC" w:rsidR="00130966" w:rsidRDefault="00130966" w:rsidP="00952162">
      <w:pPr>
        <w:pStyle w:val="Legenda"/>
        <w:keepNext/>
      </w:pPr>
      <w:bookmarkStart w:id="544" w:name="_Ref527141224"/>
      <w:r>
        <w:lastRenderedPageBreak/>
        <w:t xml:space="preserve">Figura </w:t>
      </w:r>
      <w:r w:rsidR="00921163">
        <w:fldChar w:fldCharType="begin"/>
      </w:r>
      <w:r w:rsidR="00921163">
        <w:instrText xml:space="preserve"> SEQ Figura \* ARABIC </w:instrText>
      </w:r>
      <w:r w:rsidR="00921163">
        <w:fldChar w:fldCharType="separate"/>
      </w:r>
      <w:r w:rsidR="00A1166E">
        <w:rPr>
          <w:noProof/>
        </w:rPr>
        <w:t>17</w:t>
      </w:r>
      <w:r w:rsidR="00921163">
        <w:fldChar w:fldCharType="end"/>
      </w:r>
      <w:bookmarkEnd w:id="543"/>
      <w:bookmarkEnd w:id="544"/>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411DD2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A1166E">
        <w:t xml:space="preserve">Figura </w:t>
      </w:r>
      <w:r w:rsidR="00A1166E">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55CF845E" w:rsidR="00322554" w:rsidRDefault="00322554" w:rsidP="00952162">
      <w:pPr>
        <w:pStyle w:val="Legenda"/>
        <w:keepNext/>
      </w:pPr>
      <w:bookmarkStart w:id="545" w:name="_Ref527043688"/>
      <w:r>
        <w:t xml:space="preserve">Figura </w:t>
      </w:r>
      <w:r w:rsidR="00921163">
        <w:fldChar w:fldCharType="begin"/>
      </w:r>
      <w:r w:rsidR="00921163">
        <w:instrText xml:space="preserve"> SEQ Figura \* ARABIC </w:instrText>
      </w:r>
      <w:r w:rsidR="00921163">
        <w:fldChar w:fldCharType="separate"/>
      </w:r>
      <w:r w:rsidR="00A1166E">
        <w:rPr>
          <w:noProof/>
        </w:rPr>
        <w:t>18</w:t>
      </w:r>
      <w:r w:rsidR="00921163">
        <w:fldChar w:fldCharType="end"/>
      </w:r>
      <w:bookmarkEnd w:id="545"/>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3126D83B" w:rsidR="00CB211B" w:rsidRDefault="00A80249">
      <w:r>
        <w:t xml:space="preserve">A sintaxe CSS segue o modelo descrito pela </w:t>
      </w:r>
      <w:r>
        <w:fldChar w:fldCharType="begin"/>
      </w:r>
      <w:r>
        <w:instrText xml:space="preserve"> REF _Ref527141224 \h </w:instrText>
      </w:r>
      <w:r>
        <w:fldChar w:fldCharType="separate"/>
      </w:r>
      <w:r w:rsidR="00A1166E">
        <w:t xml:space="preserve">Figura </w:t>
      </w:r>
      <w:r w:rsidR="00A1166E">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A1166E">
        <w:t xml:space="preserve">Figura </w:t>
      </w:r>
      <w:r w:rsidR="00A1166E">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A1166E">
        <w:t xml:space="preserve">Figura </w:t>
      </w:r>
      <w:r w:rsidR="00A1166E">
        <w:rPr>
          <w:noProof/>
        </w:rPr>
        <w:t>18</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A1166E">
        <w:t xml:space="preserve">Figura </w:t>
      </w:r>
      <w:r w:rsidR="00A1166E">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17EAF157" w:rsidR="00130966" w:rsidRDefault="00130966" w:rsidP="00952162">
      <w:pPr>
        <w:pStyle w:val="Legenda"/>
        <w:keepNext/>
      </w:pPr>
      <w:bookmarkStart w:id="546" w:name="_Ref526690737"/>
      <w:r>
        <w:lastRenderedPageBreak/>
        <w:t xml:space="preserve">Figura </w:t>
      </w:r>
      <w:r w:rsidR="00921163">
        <w:fldChar w:fldCharType="begin"/>
      </w:r>
      <w:r w:rsidR="00921163">
        <w:instrText xml:space="preserve"> SEQ Figura \* ARABIC </w:instrText>
      </w:r>
      <w:r w:rsidR="00921163">
        <w:fldChar w:fldCharType="separate"/>
      </w:r>
      <w:r w:rsidR="00A1166E">
        <w:rPr>
          <w:noProof/>
        </w:rPr>
        <w:t>19</w:t>
      </w:r>
      <w:r w:rsidR="00921163">
        <w:fldChar w:fldCharType="end"/>
      </w:r>
      <w:bookmarkEnd w:id="546"/>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547" w:name="_Toc20675436"/>
      <w:proofErr w:type="spellStart"/>
      <w:r>
        <w:t>MaterializeCSS</w:t>
      </w:r>
      <w:bookmarkEnd w:id="547"/>
      <w:proofErr w:type="spellEnd"/>
    </w:p>
    <w:p w14:paraId="3AE3CD20" w14:textId="77777777" w:rsidR="00705B26" w:rsidRDefault="00705B26" w:rsidP="00705B26"/>
    <w:p w14:paraId="504128E1" w14:textId="0AC732EF" w:rsidR="00705B26" w:rsidRPr="00FD0909"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548" w:name="_Toc20675437"/>
      <w:proofErr w:type="spellStart"/>
      <w:r w:rsidRPr="003635FC">
        <w:t>J</w:t>
      </w:r>
      <w:r w:rsidR="0034001E" w:rsidRPr="003635FC">
        <w:t>ava</w:t>
      </w:r>
      <w:r w:rsidRPr="003635FC">
        <w:t>S</w:t>
      </w:r>
      <w:r w:rsidR="0034001E" w:rsidRPr="003635FC">
        <w:t>cript</w:t>
      </w:r>
      <w:proofErr w:type="spellEnd"/>
      <w:r w:rsidR="004B14A6">
        <w:t xml:space="preserve"> (JS)</w:t>
      </w:r>
      <w:bookmarkEnd w:id="548"/>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51D40002" w:rsidR="00BF4602" w:rsidRDefault="00C77717" w:rsidP="008D625B">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A1166E">
        <w:t xml:space="preserve">Figura </w:t>
      </w:r>
      <w:r w:rsidR="00A1166E">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A1166E">
        <w:t xml:space="preserve">Figura </w:t>
      </w:r>
      <w:r w:rsidR="00A1166E">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A1166E">
        <w:t xml:space="preserve">Figura </w:t>
      </w:r>
      <w:r w:rsidR="00A1166E">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0530DBED" w:rsidR="00BC5765" w:rsidRDefault="00BC5765" w:rsidP="00952162">
      <w:pPr>
        <w:pStyle w:val="Legenda"/>
        <w:keepNext/>
      </w:pPr>
      <w:bookmarkStart w:id="549" w:name="_Ref527139744"/>
      <w:bookmarkStart w:id="550" w:name="_Ref526686669"/>
      <w:r>
        <w:t xml:space="preserve">Figura </w:t>
      </w:r>
      <w:r w:rsidR="00921163">
        <w:fldChar w:fldCharType="begin"/>
      </w:r>
      <w:r w:rsidR="00921163">
        <w:instrText xml:space="preserve"> SEQ Figura \* ARABIC </w:instrText>
      </w:r>
      <w:r w:rsidR="00921163">
        <w:fldChar w:fldCharType="separate"/>
      </w:r>
      <w:r w:rsidR="00A1166E">
        <w:rPr>
          <w:noProof/>
        </w:rPr>
        <w:t>20</w:t>
      </w:r>
      <w:r w:rsidR="00921163">
        <w:fldChar w:fldCharType="end"/>
      </w:r>
      <w:bookmarkEnd w:id="549"/>
      <w:r>
        <w:t xml:space="preserve"> - Exemplo de uso do </w:t>
      </w:r>
      <w:r w:rsidR="00A95801">
        <w:rPr>
          <w:noProof/>
        </w:rPr>
        <w:t>JavaScript</w:t>
      </w:r>
      <w:r w:rsidR="00A95801">
        <w:t xml:space="preserve"> </w:t>
      </w:r>
      <w:r>
        <w:t>diretamente no HTML</w:t>
      </w:r>
      <w:bookmarkEnd w:id="550"/>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430F5D49"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A1166E">
        <w:t xml:space="preserve">Figura </w:t>
      </w:r>
      <w:r w:rsidR="00A1166E">
        <w:rPr>
          <w:noProof/>
        </w:rPr>
        <w:t>21</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073926F3" w:rsidR="00C8070A" w:rsidRDefault="00C8070A" w:rsidP="00952162">
      <w:pPr>
        <w:pStyle w:val="Legenda"/>
        <w:keepNext/>
      </w:pPr>
      <w:bookmarkStart w:id="551" w:name="_Ref526686696"/>
      <w:r>
        <w:t xml:space="preserve">Figura </w:t>
      </w:r>
      <w:r w:rsidR="00921163">
        <w:fldChar w:fldCharType="begin"/>
      </w:r>
      <w:r w:rsidR="00921163">
        <w:instrText xml:space="preserve"> SEQ Figura \* ARABIC </w:instrText>
      </w:r>
      <w:r w:rsidR="00921163">
        <w:fldChar w:fldCharType="separate"/>
      </w:r>
      <w:r w:rsidR="00A1166E">
        <w:rPr>
          <w:noProof/>
        </w:rPr>
        <w:t>21</w:t>
      </w:r>
      <w:r w:rsidR="00921163">
        <w:fldChar w:fldCharType="end"/>
      </w:r>
      <w:bookmarkEnd w:id="551"/>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3DA7075A" w14:textId="77777777" w:rsidR="00BB5564" w:rsidRDefault="00BB5564" w:rsidP="00A131B7">
      <w:pPr>
        <w:pStyle w:val="Fontes"/>
      </w:pPr>
    </w:p>
    <w:p w14:paraId="4A705CDA" w14:textId="3EFF4082" w:rsidR="00BB5564" w:rsidRDefault="00BB5564" w:rsidP="00B70A30">
      <w:pPr>
        <w:pStyle w:val="Ttulo4"/>
      </w:pPr>
      <w:bookmarkStart w:id="552" w:name="_Toc20675438"/>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553"/>
      <w:r>
        <w:t>JSON</w:t>
      </w:r>
      <w:commentRangeEnd w:id="553"/>
      <w:r w:rsidR="00436BE6">
        <w:rPr>
          <w:rStyle w:val="Refdecomentrio"/>
          <w:iCs w:val="0"/>
        </w:rPr>
        <w:commentReference w:id="553"/>
      </w:r>
      <w:r>
        <w:t>)</w:t>
      </w:r>
      <w:bookmarkEnd w:id="552"/>
    </w:p>
    <w:p w14:paraId="079423C5" w14:textId="592CEE2C" w:rsidR="00046874" w:rsidRDefault="00046874">
      <w:pPr>
        <w:spacing w:line="240" w:lineRule="auto"/>
        <w:ind w:firstLine="0"/>
        <w:jc w:val="left"/>
        <w:outlineLvl w:val="9"/>
        <w:rPr>
          <w:iCs/>
        </w:rPr>
      </w:pPr>
    </w:p>
    <w:p w14:paraId="75FA7CF4" w14:textId="025B673C" w:rsidR="0041581A" w:rsidRDefault="0041581A" w:rsidP="0041581A">
      <w:pPr>
        <w:pStyle w:val="Ttulo4"/>
      </w:pPr>
      <w:bookmarkStart w:id="554" w:name="_Toc20675439"/>
      <w:proofErr w:type="spellStart"/>
      <w:r>
        <w:t>TypeScript</w:t>
      </w:r>
      <w:bookmarkEnd w:id="554"/>
      <w:proofErr w:type="spellEnd"/>
    </w:p>
    <w:p w14:paraId="7B5E8BF2" w14:textId="77777777" w:rsidR="00755FAF" w:rsidRPr="00532250" w:rsidRDefault="00755FAF" w:rsidP="005B582B"/>
    <w:p w14:paraId="5FDE7B7F" w14:textId="094301C6" w:rsidR="00073CBF" w:rsidRDefault="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 xml:space="preserve">leano etc. Isso deve ser utilizado </w:t>
      </w:r>
      <w:r>
        <w:t xml:space="preserve">para </w:t>
      </w:r>
      <w:r w:rsidR="00D534F8">
        <w:t xml:space="preserve">facilitar a leitura e compreensão do código, além de evitar que uma variável receba um tipo de dado não esperado </w:t>
      </w:r>
      <w:r w:rsidR="00D534F8">
        <w:rPr>
          <w:noProof/>
        </w:rPr>
        <w:t>(ABREU, 2017)</w:t>
      </w:r>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w:t>
      </w:r>
      <w:r w:rsidR="00073CBF">
        <w:lastRenderedPageBreak/>
        <w:t xml:space="preserve">navegadores.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modelo definindo seu tipo como </w:t>
      </w:r>
      <w:proofErr w:type="spellStart"/>
      <w:r w:rsidR="00D534F8" w:rsidRPr="00D534F8">
        <w:rPr>
          <w:i/>
        </w:rPr>
        <w:t>string</w:t>
      </w:r>
      <w:proofErr w:type="spellEnd"/>
      <w:r w:rsidR="00073CBF">
        <w:t>, como também definindo o tipo de retorno das funções das classes.</w:t>
      </w:r>
    </w:p>
    <w:p w14:paraId="3241CB8D" w14:textId="77777777" w:rsidR="00D534F8" w:rsidRDefault="00D534F8"/>
    <w:p w14:paraId="212AAE60" w14:textId="7809FABC" w:rsidR="00A1768E" w:rsidRDefault="00A1768E" w:rsidP="00A1768E">
      <w:pPr>
        <w:pStyle w:val="Legenda"/>
        <w:keepNext/>
      </w:pPr>
      <w:r>
        <w:t xml:space="preserve">Figura </w:t>
      </w:r>
      <w:r w:rsidR="00921163">
        <w:fldChar w:fldCharType="begin"/>
      </w:r>
      <w:r w:rsidR="00921163">
        <w:instrText xml:space="preserve"> SEQ Figura \* ARABIC </w:instrText>
      </w:r>
      <w:r w:rsidR="00921163">
        <w:fldChar w:fldCharType="separate"/>
      </w:r>
      <w:r w:rsidR="00A1166E">
        <w:rPr>
          <w:noProof/>
        </w:rPr>
        <w:t>22</w:t>
      </w:r>
      <w:r w:rsidR="00921163">
        <w:fldChar w:fldCharType="end"/>
      </w:r>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837" cy="2384336"/>
                    </a:xfrm>
                    <a:prstGeom prst="rect">
                      <a:avLst/>
                    </a:prstGeom>
                  </pic:spPr>
                </pic:pic>
              </a:graphicData>
            </a:graphic>
          </wp:inline>
        </w:drawing>
      </w:r>
    </w:p>
    <w:p w14:paraId="5AC5EC7E" w14:textId="5D24C970" w:rsidR="00A1768E" w:rsidRDefault="00A1768E" w:rsidP="00A1768E">
      <w:pPr>
        <w:pStyle w:val="Fontes"/>
      </w:pPr>
      <w:r>
        <w:t xml:space="preserve">Fonte: PRÓPRIA, </w:t>
      </w:r>
      <w:r w:rsidR="00046874">
        <w:t xml:space="preserve">2019, </w:t>
      </w:r>
      <w:r>
        <w:t xml:space="preserve">utilizando o Visual Studio </w:t>
      </w:r>
      <w:proofErr w:type="spellStart"/>
      <w:r>
        <w:t>Code</w:t>
      </w:r>
      <w:proofErr w:type="spellEnd"/>
      <w:r>
        <w:t>.</w:t>
      </w:r>
    </w:p>
    <w:p w14:paraId="49639A4E" w14:textId="77777777" w:rsidR="00676588" w:rsidRDefault="00676588"/>
    <w:p w14:paraId="0D236BEB" w14:textId="7CF834FF" w:rsidR="00676588" w:rsidRDefault="00C05B5C" w:rsidP="00676588">
      <w:pPr>
        <w:pStyle w:val="Ttulo4"/>
      </w:pPr>
      <w:bookmarkStart w:id="555" w:name="_Toc20675440"/>
      <w:r>
        <w:t>Angular</w:t>
      </w:r>
      <w:bookmarkEnd w:id="555"/>
    </w:p>
    <w:p w14:paraId="59161E49" w14:textId="24134187" w:rsidR="00073CBF" w:rsidRPr="00532250" w:rsidRDefault="00073CBF" w:rsidP="005B582B"/>
    <w:p w14:paraId="22EFD816" w14:textId="15FA1802"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512162">
        <w:t>2019b</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lastRenderedPageBreak/>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556" w:name="_Toc20675441"/>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556"/>
    </w:p>
    <w:p w14:paraId="68EE7F90" w14:textId="77777777" w:rsidR="008D625B" w:rsidRDefault="008D625B" w:rsidP="008D625B"/>
    <w:p w14:paraId="20A0AB01" w14:textId="2B3CC7BF"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A1166E">
        <w:t xml:space="preserve">Figura </w:t>
      </w:r>
      <w:r w:rsidR="00A1166E">
        <w:rPr>
          <w:noProof/>
        </w:rPr>
        <w:t>23</w:t>
      </w:r>
      <w:r w:rsidR="009113A0">
        <w:fldChar w:fldCharType="end"/>
      </w:r>
      <w:r w:rsidR="00B674FC">
        <w:t>.</w:t>
      </w:r>
    </w:p>
    <w:p w14:paraId="4ECD0A39" w14:textId="77777777" w:rsidR="00B674FC" w:rsidRDefault="00B674FC" w:rsidP="00135E22">
      <w:pPr>
        <w:ind w:firstLine="0"/>
      </w:pPr>
    </w:p>
    <w:p w14:paraId="2B0E03C6" w14:textId="0E93F09D" w:rsidR="009113A0" w:rsidRDefault="009113A0" w:rsidP="00FC0021">
      <w:pPr>
        <w:pStyle w:val="Legenda"/>
        <w:keepNext/>
      </w:pPr>
      <w:bookmarkStart w:id="557" w:name="_Ref526523847"/>
      <w:r>
        <w:t xml:space="preserve">Figura </w:t>
      </w:r>
      <w:r w:rsidR="00921163">
        <w:fldChar w:fldCharType="begin"/>
      </w:r>
      <w:r w:rsidR="00921163">
        <w:instrText xml:space="preserve"> SEQ Figura \* ARABIC </w:instrText>
      </w:r>
      <w:r w:rsidR="00921163">
        <w:fldChar w:fldCharType="separate"/>
      </w:r>
      <w:r w:rsidR="00A1166E">
        <w:rPr>
          <w:noProof/>
        </w:rPr>
        <w:t>23</w:t>
      </w:r>
      <w:r w:rsidR="00921163">
        <w:fldChar w:fldCharType="end"/>
      </w:r>
      <w:bookmarkEnd w:id="557"/>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9"/>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lastRenderedPageBreak/>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6C2FD1B2" w:rsidR="00B65AD2" w:rsidRDefault="00B65AD2" w:rsidP="008D625B">
      <w:r>
        <w:t xml:space="preserve">A utilização do PHP neste trabalho se </w:t>
      </w:r>
      <w:r w:rsidR="00D872C7">
        <w:t xml:space="preserve">fez </w:t>
      </w:r>
      <w:r>
        <w:t xml:space="preserve">por meio do </w:t>
      </w:r>
      <w:r w:rsidRPr="00952162">
        <w:rPr>
          <w:i/>
        </w:rPr>
        <w:t>Framework</w:t>
      </w:r>
      <w:r>
        <w:t xml:space="preserve"> </w:t>
      </w:r>
      <w:proofErr w:type="spellStart"/>
      <w:r>
        <w:t>Laravel</w:t>
      </w:r>
      <w:proofErr w:type="spellEnd"/>
      <w:r>
        <w:t xml:space="preserve"> que </w:t>
      </w:r>
      <w:r w:rsidR="00D872C7">
        <w:t xml:space="preserve">é </w:t>
      </w:r>
      <w:r>
        <w:t>discutido na s</w:t>
      </w:r>
      <w:r w:rsidR="0097794D">
        <w:t xml:space="preserve">ubseção </w:t>
      </w:r>
      <w:r w:rsidR="0097794D">
        <w:fldChar w:fldCharType="begin"/>
      </w:r>
      <w:r w:rsidR="0097794D">
        <w:instrText xml:space="preserve"> REF _Ref526533823 \r \h </w:instrText>
      </w:r>
      <w:r w:rsidR="0097794D">
        <w:fldChar w:fldCharType="separate"/>
      </w:r>
      <w:ins w:id="558" w:author="Ryan Lemos" w:date="2019-09-29T18:50:00Z">
        <w:r w:rsidR="00A1166E">
          <w:t>2.2.4.12</w:t>
        </w:r>
      </w:ins>
      <w:del w:id="559" w:author="Ryan Lemos" w:date="2019-09-28T11:17:00Z">
        <w:r w:rsidR="00D872C7" w:rsidDel="00B70A30">
          <w:delText>2.2.4.8</w:delText>
        </w:r>
      </w:del>
      <w:r w:rsidR="0097794D">
        <w:fldChar w:fldCharType="end"/>
      </w:r>
      <w:r>
        <w:t xml:space="preserve">. </w:t>
      </w:r>
    </w:p>
    <w:p w14:paraId="1077B4A1" w14:textId="77777777" w:rsidR="002C2BEC" w:rsidRDefault="002C2BEC" w:rsidP="008D625B"/>
    <w:p w14:paraId="0ED7ECBD" w14:textId="557684CF" w:rsidR="00755810" w:rsidRDefault="002C2BEC" w:rsidP="002C2BEC">
      <w:pPr>
        <w:pStyle w:val="Ttulo4"/>
      </w:pPr>
      <w:bookmarkStart w:id="560" w:name="_Toc20675442"/>
      <w:commentRangeStart w:id="561"/>
      <w:r>
        <w:t>PHPUNIT</w:t>
      </w:r>
      <w:commentRangeEnd w:id="561"/>
      <w:r>
        <w:rPr>
          <w:rStyle w:val="Refdecomentrio"/>
          <w:iCs w:val="0"/>
        </w:rPr>
        <w:commentReference w:id="561"/>
      </w:r>
      <w:bookmarkEnd w:id="560"/>
    </w:p>
    <w:p w14:paraId="3ED1E805" w14:textId="77777777" w:rsidR="002C2BEC" w:rsidRPr="002C2BEC" w:rsidRDefault="002C2BEC"/>
    <w:p w14:paraId="0CA1CC08" w14:textId="77777777" w:rsidR="00D61CB9" w:rsidRDefault="00B9427B" w:rsidP="00D61CB9">
      <w:pPr>
        <w:pStyle w:val="Ttulo4"/>
      </w:pPr>
      <w:bookmarkStart w:id="562" w:name="_Ref526533823"/>
      <w:bookmarkStart w:id="563" w:name="_Toc20675443"/>
      <w:commentRangeStart w:id="564"/>
      <w:r w:rsidRPr="00952162">
        <w:rPr>
          <w:i/>
        </w:rPr>
        <w:t>Framework</w:t>
      </w:r>
      <w:commentRangeEnd w:id="564"/>
      <w:r w:rsidR="002C2BEC">
        <w:rPr>
          <w:rStyle w:val="Refdecomentrio"/>
          <w:iCs w:val="0"/>
        </w:rPr>
        <w:commentReference w:id="564"/>
      </w:r>
      <w:r>
        <w:t xml:space="preserve"> </w:t>
      </w:r>
      <w:proofErr w:type="spellStart"/>
      <w:r w:rsidR="00D61CB9" w:rsidRPr="003635FC">
        <w:t>Laravel</w:t>
      </w:r>
      <w:bookmarkEnd w:id="562"/>
      <w:bookmarkEnd w:id="563"/>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1D3B8911" w:rsidR="00AB636C" w:rsidRDefault="00401941" w:rsidP="009B4F8A">
      <w:r>
        <w:lastRenderedPageBreak/>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0060208" w14:textId="77777777" w:rsidR="002C2BEC" w:rsidRDefault="002C2BEC" w:rsidP="009B4F8A"/>
    <w:p w14:paraId="1E755686" w14:textId="2D8C6C60" w:rsidR="00F97B7F" w:rsidRDefault="002C2BEC" w:rsidP="002C2BEC">
      <w:pPr>
        <w:pStyle w:val="Ttulo4"/>
      </w:pPr>
      <w:bookmarkStart w:id="565" w:name="_Toc20675444"/>
      <w:r w:rsidRPr="00596E44">
        <w:rPr>
          <w:i/>
          <w:lang w:val="en-US"/>
        </w:rPr>
        <w:t>Representational State Transfer</w:t>
      </w:r>
      <w:r w:rsidRPr="00B70A30">
        <w:rPr>
          <w:iCs w:val="0"/>
          <w:lang w:val="en-US"/>
        </w:rPr>
        <w:t xml:space="preserve"> </w:t>
      </w:r>
      <w:r>
        <w:rPr>
          <w:iCs w:val="0"/>
          <w:lang w:val="en-US"/>
        </w:rPr>
        <w:t>(</w:t>
      </w:r>
      <w:r>
        <w:t>REST)</w:t>
      </w:r>
      <w:bookmarkEnd w:id="565"/>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566" w:name="_Toc20675445"/>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566"/>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1C67738E" w:rsidR="00483DF4" w:rsidRDefault="00483DF4" w:rsidP="00596E44">
      <w:pPr>
        <w:pStyle w:val="Legenda"/>
        <w:keepNext/>
      </w:pPr>
      <w:r>
        <w:lastRenderedPageBreak/>
        <w:t xml:space="preserve">Figura </w:t>
      </w:r>
      <w:r w:rsidR="00921163">
        <w:fldChar w:fldCharType="begin"/>
      </w:r>
      <w:r w:rsidR="00921163">
        <w:instrText xml:space="preserve"> SEQ Figura \* ARABIC </w:instrText>
      </w:r>
      <w:r w:rsidR="00921163">
        <w:fldChar w:fldCharType="separate"/>
      </w:r>
      <w:r w:rsidR="00A1166E">
        <w:rPr>
          <w:noProof/>
        </w:rPr>
        <w:t>24</w:t>
      </w:r>
      <w:r w:rsidR="00921163">
        <w:fldChar w:fldCharType="end"/>
      </w:r>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567" w:name="_Toc20675446"/>
      <w:r w:rsidRPr="00BB49CF">
        <w:t>Sistema de Gerenciamento de Banco de Dados</w:t>
      </w:r>
      <w:r w:rsidR="00773355">
        <w:t xml:space="preserve"> (MySQL)</w:t>
      </w:r>
      <w:bookmarkEnd w:id="567"/>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CBD8599"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A1166E">
        <w:t xml:space="preserve">Figura </w:t>
      </w:r>
      <w:r w:rsidR="00A1166E">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21184EC4" w:rsidR="00F93875" w:rsidRDefault="00F93875" w:rsidP="00952162">
      <w:pPr>
        <w:pStyle w:val="Legenda"/>
        <w:keepNext/>
      </w:pPr>
      <w:bookmarkStart w:id="568" w:name="_Ref526697739"/>
      <w:r>
        <w:lastRenderedPageBreak/>
        <w:t xml:space="preserve">Figura </w:t>
      </w:r>
      <w:r w:rsidR="00921163">
        <w:fldChar w:fldCharType="begin"/>
      </w:r>
      <w:r w:rsidR="00921163">
        <w:instrText xml:space="preserve"> SEQ Figura \* ARABIC </w:instrText>
      </w:r>
      <w:r w:rsidR="00921163">
        <w:fldChar w:fldCharType="separate"/>
      </w:r>
      <w:r w:rsidR="00A1166E">
        <w:rPr>
          <w:noProof/>
        </w:rPr>
        <w:t>25</w:t>
      </w:r>
      <w:r w:rsidR="00921163">
        <w:fldChar w:fldCharType="end"/>
      </w:r>
      <w:bookmarkEnd w:id="568"/>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1"/>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39E56BA6"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A1166E">
        <w:t xml:space="preserve">Figura </w:t>
      </w:r>
      <w:r w:rsidR="00A1166E">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A1166E">
        <w:t xml:space="preserve">Figura </w:t>
      </w:r>
      <w:r w:rsidR="00A1166E">
        <w:rPr>
          <w:noProof/>
        </w:rPr>
        <w:t>25</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69" w:name="_Toc20675447"/>
      <w:r>
        <w:lastRenderedPageBreak/>
        <w:t xml:space="preserve">desenvolvimento do </w:t>
      </w:r>
      <w:r w:rsidR="00B265CE">
        <w:t>ambiente</w:t>
      </w:r>
      <w:r>
        <w:t xml:space="preserve"> proposto</w:t>
      </w:r>
      <w:bookmarkEnd w:id="569"/>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570" w:name="_Toc20675448"/>
      <w:r>
        <w:t>Ferramentas de desenvolvimento utilizadas</w:t>
      </w:r>
      <w:bookmarkEnd w:id="570"/>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Para a primeira foi</w:t>
      </w:r>
      <w:r w:rsidR="00C3177A">
        <w:t xml:space="preserve"> usado</w:t>
      </w:r>
      <w:r>
        <w:t xml:space="preserve"> o </w:t>
      </w:r>
      <w:commentRangeStart w:id="571"/>
      <w:r>
        <w:t xml:space="preserve">Visual Studio </w:t>
      </w:r>
      <w:proofErr w:type="spellStart"/>
      <w:r>
        <w:t>Code</w:t>
      </w:r>
      <w:proofErr w:type="spellEnd"/>
      <w:r>
        <w:t xml:space="preserve"> </w:t>
      </w:r>
      <w:commentRangeEnd w:id="571"/>
      <w:r w:rsidR="00C3177A">
        <w:rPr>
          <w:rStyle w:val="Refdecomentrio"/>
        </w:rPr>
        <w:commentReference w:id="571"/>
      </w:r>
      <w:r>
        <w:t xml:space="preserve">(VSCODE)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proofErr w:type="spellStart"/>
      <w:r w:rsidRPr="00596E44">
        <w:rPr>
          <w:i/>
        </w:rPr>
        <w:t>back</w:t>
      </w:r>
      <w:r w:rsidR="00C3177A">
        <w:rPr>
          <w:i/>
        </w:rPr>
        <w:t>-</w:t>
      </w:r>
      <w:r w:rsidRPr="00596E44">
        <w:rPr>
          <w:i/>
        </w:rPr>
        <w:t>end</w:t>
      </w:r>
      <w:proofErr w:type="spellEnd"/>
      <w:r>
        <w:t xml:space="preserve"> utilizou-se uma ferramenta paga chamada PHP </w:t>
      </w:r>
      <w:proofErr w:type="spellStart"/>
      <w:r>
        <w:t>Storm</w:t>
      </w:r>
      <w:proofErr w:type="spellEnd"/>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572" w:name="_Toc20675449"/>
      <w:r>
        <w:t>Estruturação do sistema</w:t>
      </w:r>
      <w:bookmarkEnd w:id="57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573" w:name="_Toc20675450"/>
      <w:r>
        <w:t>Diagrama de banco de dados</w:t>
      </w:r>
      <w:bookmarkEnd w:id="573"/>
    </w:p>
    <w:p w14:paraId="22B4D6FC" w14:textId="77777777" w:rsidR="009A2E13" w:rsidRDefault="009A2E13" w:rsidP="009A2E13"/>
    <w:p w14:paraId="07FCB4FF" w14:textId="2C4AA480" w:rsidR="00017D8C" w:rsidRDefault="009A2E13" w:rsidP="005B582B">
      <w:pPr>
        <w:sectPr w:rsidR="00017D8C" w:rsidSect="00C1350C">
          <w:headerReference w:type="default" r:id="rId42"/>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698AA087" w:rsidR="008C4A0B" w:rsidRDefault="008C4A0B" w:rsidP="00B70A30">
      <w:pPr>
        <w:pStyle w:val="Legenda"/>
        <w:keepNext/>
      </w:pPr>
      <w:r>
        <w:lastRenderedPageBreak/>
        <w:t xml:space="preserve">Figura </w:t>
      </w:r>
      <w:r w:rsidR="00921163">
        <w:fldChar w:fldCharType="begin"/>
      </w:r>
      <w:r w:rsidR="00921163">
        <w:instrText xml:space="preserve"> SEQ Figura \* ARABIC </w:instrText>
      </w:r>
      <w:r w:rsidR="00921163">
        <w:fldChar w:fldCharType="separate"/>
      </w:r>
      <w:r w:rsidR="00A1166E">
        <w:rPr>
          <w:noProof/>
        </w:rPr>
        <w:t>26</w:t>
      </w:r>
      <w:r w:rsidR="00921163">
        <w:fldChar w:fldCharType="end"/>
      </w:r>
      <w:r>
        <w:t xml:space="preserve"> - Diagrama da base de dados do ambiente</w:t>
      </w:r>
    </w:p>
    <w:p w14:paraId="03A3123D" w14:textId="770D80CB" w:rsidR="00017D8C" w:rsidRDefault="00017D8C" w:rsidP="005B582B">
      <w:pPr>
        <w:ind w:firstLine="0"/>
        <w:jc w:val="center"/>
      </w:pPr>
      <w:commentRangeStart w:id="574"/>
      <w:r>
        <w:rPr>
          <w:noProof/>
        </w:rPr>
        <w:drawing>
          <wp:inline distT="0" distB="0" distL="0" distR="0" wp14:anchorId="6DE0CB00" wp14:editId="272FFD19">
            <wp:extent cx="8549640" cy="4923012"/>
            <wp:effectExtent l="0" t="0" r="3810" b="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3">
                      <a:extLst>
                        <a:ext uri="{28A0092B-C50C-407E-A947-70E740481C1C}">
                          <a14:useLocalDpi xmlns:a14="http://schemas.microsoft.com/office/drawing/2010/main" val="0"/>
                        </a:ext>
                      </a:extLst>
                    </a:blip>
                    <a:stretch>
                      <a:fillRect/>
                    </a:stretch>
                  </pic:blipFill>
                  <pic:spPr>
                    <a:xfrm>
                      <a:off x="0" y="0"/>
                      <a:ext cx="8597315" cy="4950464"/>
                    </a:xfrm>
                    <a:prstGeom prst="rect">
                      <a:avLst/>
                    </a:prstGeom>
                  </pic:spPr>
                </pic:pic>
              </a:graphicData>
            </a:graphic>
          </wp:inline>
        </w:drawing>
      </w:r>
      <w:commentRangeEnd w:id="574"/>
      <w:r w:rsidR="005C4E6B">
        <w:rPr>
          <w:rStyle w:val="Refdecomentrio"/>
        </w:rPr>
        <w:commentReference w:id="574"/>
      </w:r>
    </w:p>
    <w:p w14:paraId="0667C014" w14:textId="6F2F3200" w:rsidR="008C4A0B" w:rsidRDefault="008C4A0B" w:rsidP="00B70A30">
      <w:pPr>
        <w:pStyle w:val="Fontes"/>
      </w:pPr>
      <w:r>
        <w:t xml:space="preserve">Fonte: PRÓPRIA, utilizando o </w:t>
      </w:r>
      <w:proofErr w:type="spellStart"/>
      <w:r>
        <w:t>MySQLWorkbench</w:t>
      </w:r>
      <w:proofErr w:type="spellEnd"/>
      <w:r>
        <w:t>.</w:t>
      </w:r>
    </w:p>
    <w:p w14:paraId="5BED0BEC" w14:textId="77777777" w:rsidR="00017D8C" w:rsidRDefault="00017D8C" w:rsidP="009A2E13">
      <w:pPr>
        <w:ind w:firstLine="0"/>
      </w:pPr>
    </w:p>
    <w:p w14:paraId="288BF466" w14:textId="21FF5859" w:rsidR="00017D8C" w:rsidRDefault="00017D8C" w:rsidP="009A2E13">
      <w:pPr>
        <w:ind w:firstLine="0"/>
        <w:sectPr w:rsidR="00017D8C" w:rsidSect="005B582B">
          <w:headerReference w:type="default" r:id="rId44"/>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575" w:name="_Toc20675451"/>
      <w:r>
        <w:lastRenderedPageBreak/>
        <w:t>Diagrama de processos</w:t>
      </w:r>
      <w:bookmarkEnd w:id="575"/>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5"/>
          <w:pgSz w:w="11906" w:h="16838"/>
          <w:pgMar w:top="1701" w:right="1134" w:bottom="1134" w:left="1701" w:header="1134" w:footer="567" w:gutter="0"/>
          <w:cols w:space="708"/>
          <w:docGrid w:linePitch="360"/>
        </w:sectPr>
      </w:pPr>
    </w:p>
    <w:p w14:paraId="27107286" w14:textId="676E21F3" w:rsidR="008C4A0B" w:rsidRDefault="008C4A0B" w:rsidP="00B70A30">
      <w:pPr>
        <w:pStyle w:val="Legenda"/>
        <w:keepNext/>
      </w:pPr>
      <w:r>
        <w:lastRenderedPageBreak/>
        <w:t xml:space="preserve">Figura </w:t>
      </w:r>
      <w:r w:rsidR="00921163">
        <w:fldChar w:fldCharType="begin"/>
      </w:r>
      <w:r w:rsidR="00921163">
        <w:instrText xml:space="preserve"> SEQ Figura \* ARABIC </w:instrText>
      </w:r>
      <w:r w:rsidR="00921163">
        <w:fldChar w:fldCharType="separate"/>
      </w:r>
      <w:r w:rsidR="00A1166E">
        <w:rPr>
          <w:noProof/>
        </w:rPr>
        <w:t>27</w:t>
      </w:r>
      <w:r w:rsidR="00921163">
        <w:fldChar w:fldCharType="end"/>
      </w:r>
      <w:r>
        <w:t xml:space="preserve"> - Diagrama de processos do primeiro release</w:t>
      </w:r>
    </w:p>
    <w:p w14:paraId="564CF12A" w14:textId="51239011" w:rsidR="007216C5" w:rsidRDefault="009C658F" w:rsidP="00596E44">
      <w:pPr>
        <w:spacing w:line="240" w:lineRule="auto"/>
        <w:ind w:firstLine="0"/>
        <w:jc w:val="center"/>
        <w:outlineLvl w:val="9"/>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rsidP="00B70A30">
      <w:pPr>
        <w:pStyle w:val="Fontes"/>
      </w:pPr>
      <w:r>
        <w:t xml:space="preserve">Fonte: PRÓPRIA, utilizando o </w:t>
      </w:r>
      <w:proofErr w:type="spellStart"/>
      <w:r>
        <w:t>bizagi</w:t>
      </w:r>
      <w:proofErr w:type="spellEnd"/>
      <w:r>
        <w:t xml:space="preserve"> </w:t>
      </w:r>
      <w:proofErr w:type="spellStart"/>
      <w:r>
        <w:t>Modeler</w:t>
      </w:r>
      <w:proofErr w:type="spellEnd"/>
      <w:r>
        <w:t>.</w:t>
      </w:r>
    </w:p>
    <w:p w14:paraId="673394B2" w14:textId="016B7BF1" w:rsidR="008C4A0B" w:rsidRDefault="008C4A0B" w:rsidP="00B70A30">
      <w:pPr>
        <w:pStyle w:val="Legenda"/>
        <w:keepNext/>
      </w:pPr>
      <w:r>
        <w:lastRenderedPageBreak/>
        <w:t xml:space="preserve">Figura </w:t>
      </w:r>
      <w:r w:rsidR="00921163">
        <w:fldChar w:fldCharType="begin"/>
      </w:r>
      <w:r w:rsidR="00921163">
        <w:instrText xml:space="preserve"> SEQ Figura \* ARABIC </w:instrText>
      </w:r>
      <w:r w:rsidR="00921163">
        <w:fldChar w:fldCharType="separate"/>
      </w:r>
      <w:r w:rsidR="00A1166E">
        <w:rPr>
          <w:noProof/>
        </w:rPr>
        <w:t>28</w:t>
      </w:r>
      <w:r w:rsidR="00921163">
        <w:fldChar w:fldCharType="end"/>
      </w:r>
      <w:r>
        <w:t xml:space="preserve"> - Diagrama de processos do segundo release</w:t>
      </w:r>
    </w:p>
    <w:p w14:paraId="4CEB2352" w14:textId="65F978D3" w:rsidR="0060102B" w:rsidRDefault="0060102B" w:rsidP="00596E44">
      <w:pPr>
        <w:spacing w:line="240" w:lineRule="auto"/>
        <w:ind w:firstLine="0"/>
        <w:jc w:val="center"/>
        <w:outlineLvl w:val="9"/>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7">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t>.</w:t>
      </w:r>
    </w:p>
    <w:p w14:paraId="2E9D12BE" w14:textId="77777777" w:rsidR="008C4A0B" w:rsidRDefault="008C4A0B" w:rsidP="00596E44">
      <w:pPr>
        <w:spacing w:line="240" w:lineRule="auto"/>
        <w:ind w:firstLine="0"/>
        <w:jc w:val="center"/>
        <w:outlineLvl w:val="9"/>
      </w:pPr>
    </w:p>
    <w:p w14:paraId="4AD10E6F" w14:textId="77777777" w:rsidR="008C4A0B" w:rsidRDefault="008C4A0B" w:rsidP="00596E44">
      <w:pPr>
        <w:spacing w:line="240" w:lineRule="auto"/>
        <w:ind w:firstLine="0"/>
        <w:jc w:val="center"/>
        <w:outlineLvl w:val="9"/>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5A4B8016" w14:textId="77777777" w:rsidR="00273340" w:rsidRDefault="00273340" w:rsidP="009A2E13">
      <w:pPr>
        <w:pStyle w:val="Ttulo2"/>
        <w:rPr>
          <w:ins w:id="576" w:author="Ryan Lemos" w:date="2019-09-28T11:18:00Z"/>
        </w:rPr>
      </w:pPr>
      <w:bookmarkStart w:id="577" w:name="_Toc20675452"/>
      <w:ins w:id="578" w:author="Ryan Lemos" w:date="2019-09-28T11:18:00Z">
        <w:r>
          <w:lastRenderedPageBreak/>
          <w:t xml:space="preserve">Padrões visuais da </w:t>
        </w:r>
        <w:commentRangeStart w:id="579"/>
        <w:r>
          <w:t>aplicação</w:t>
        </w:r>
      </w:ins>
      <w:commentRangeEnd w:id="579"/>
      <w:ins w:id="580" w:author="Ryan Lemos" w:date="2019-09-28T11:19:00Z">
        <w:r>
          <w:rPr>
            <w:rStyle w:val="Refdecomentrio"/>
            <w:rFonts w:eastAsia="Calibri"/>
            <w:caps w:val="0"/>
          </w:rPr>
          <w:commentReference w:id="579"/>
        </w:r>
      </w:ins>
      <w:bookmarkEnd w:id="577"/>
    </w:p>
    <w:p w14:paraId="3E3C861F" w14:textId="738AF0B3" w:rsidR="00DA6C7C" w:rsidRDefault="009A2E13" w:rsidP="00DA6C7C">
      <w:pPr>
        <w:rPr>
          <w:ins w:id="581" w:author="Ryan Lemos" w:date="2019-09-28T11:20:00Z"/>
        </w:rPr>
      </w:pPr>
      <w:r>
        <w:t xml:space="preserve"> </w:t>
      </w:r>
      <w:ins w:id="582" w:author="Ryan Lemos" w:date="2019-09-28T11:20:00Z">
        <w:r w:rsidR="00DA6C7C">
          <w:t>Quase todos os botões do sistema, respeitam um padrão visual para facilitar na sua utilização. Porém caso o usuário tenha alguma dúvida sobre a ação que o botão faz e esteja utilizando pelo computador, basta passar o cursor do mouse sobre o botão que ele indicará qual é a ação que aquele botão faz, conforme a figura:</w:t>
        </w:r>
      </w:ins>
    </w:p>
    <w:p w14:paraId="32F2321F" w14:textId="77777777" w:rsidR="00DA6C7C" w:rsidRDefault="00DA6C7C" w:rsidP="00DA6C7C">
      <w:pPr>
        <w:rPr>
          <w:ins w:id="583" w:author="Ryan Lemos" w:date="2019-09-28T11:20:00Z"/>
        </w:rPr>
      </w:pPr>
    </w:p>
    <w:p w14:paraId="738CCC75" w14:textId="62C7E891" w:rsidR="0069744B" w:rsidRDefault="0069744B">
      <w:pPr>
        <w:pStyle w:val="Legenda"/>
        <w:keepNext/>
        <w:rPr>
          <w:ins w:id="584" w:author="Ryan Lemos" w:date="2019-09-28T11:23:00Z"/>
        </w:rPr>
        <w:pPrChange w:id="585" w:author="Ryan Lemos" w:date="2019-09-28T11:23:00Z">
          <w:pPr>
            <w:pStyle w:val="Legenda"/>
          </w:pPr>
        </w:pPrChange>
      </w:pPr>
      <w:ins w:id="586" w:author="Ryan Lemos" w:date="2019-09-28T11:23:00Z">
        <w:r>
          <w:t xml:space="preserve">Figura </w:t>
        </w:r>
        <w:r>
          <w:fldChar w:fldCharType="begin"/>
        </w:r>
        <w:r>
          <w:instrText xml:space="preserve"> SEQ Figura \* ARABIC </w:instrText>
        </w:r>
      </w:ins>
      <w:r>
        <w:fldChar w:fldCharType="separate"/>
      </w:r>
      <w:ins w:id="587" w:author="Ryan Lemos" w:date="2019-09-29T18:50:00Z">
        <w:r w:rsidR="00A1166E">
          <w:rPr>
            <w:noProof/>
          </w:rPr>
          <w:t>29</w:t>
        </w:r>
      </w:ins>
      <w:ins w:id="588" w:author="Ryan Lemos" w:date="2019-09-28T11:23:00Z">
        <w:r>
          <w:fldChar w:fldCharType="end"/>
        </w:r>
        <w:r>
          <w:t xml:space="preserve"> - Auxílio na utilização dos botões</w:t>
        </w:r>
      </w:ins>
    </w:p>
    <w:p w14:paraId="1079A775" w14:textId="77777777" w:rsidR="00DA6C7C" w:rsidRDefault="00DA6C7C" w:rsidP="00DA6C7C">
      <w:pPr>
        <w:ind w:firstLine="0"/>
        <w:jc w:val="center"/>
        <w:rPr>
          <w:ins w:id="589" w:author="Ryan Lemos" w:date="2019-09-28T11:20:00Z"/>
        </w:rPr>
      </w:pPr>
      <w:ins w:id="590" w:author="Ryan Lemos" w:date="2019-09-28T11:20:00Z">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ins>
    </w:p>
    <w:p w14:paraId="2619DEF7" w14:textId="77777777" w:rsidR="00DA6C7C" w:rsidRDefault="00DA6C7C" w:rsidP="00DA6C7C">
      <w:pPr>
        <w:ind w:firstLine="0"/>
        <w:jc w:val="center"/>
        <w:rPr>
          <w:ins w:id="591" w:author="Ryan Lemos" w:date="2019-09-28T11:20:00Z"/>
        </w:rPr>
      </w:pPr>
    </w:p>
    <w:p w14:paraId="498B6AB1" w14:textId="77777777" w:rsidR="00DA6C7C" w:rsidRDefault="00DA6C7C" w:rsidP="00DA6C7C">
      <w:pPr>
        <w:rPr>
          <w:ins w:id="592" w:author="Ryan Lemos" w:date="2019-09-28T11:20:00Z"/>
        </w:rPr>
      </w:pPr>
      <w:ins w:id="593" w:author="Ryan Lemos" w:date="2019-09-28T11:20:00Z">
        <w:r>
          <w:t>Em exceção ao botão de notificações conforme visto na figura acima, caso o botão encontre-se em uma cor cinza claro, significa que aquele botão espera que você digite algo válido para ser habilitado. Conforme a figura seguinte, o botão mais à esquerda está desabilitado:</w:t>
        </w:r>
      </w:ins>
    </w:p>
    <w:p w14:paraId="0488F4A7" w14:textId="77777777" w:rsidR="00DA6C7C" w:rsidRDefault="00DA6C7C" w:rsidP="00DA6C7C">
      <w:pPr>
        <w:rPr>
          <w:ins w:id="594" w:author="Ryan Lemos" w:date="2019-09-28T11:20:00Z"/>
        </w:rPr>
      </w:pPr>
    </w:p>
    <w:p w14:paraId="2F3AC27C" w14:textId="003CF8CD" w:rsidR="0069744B" w:rsidRDefault="0069744B">
      <w:pPr>
        <w:pStyle w:val="Legenda"/>
        <w:keepNext/>
        <w:rPr>
          <w:ins w:id="595" w:author="Ryan Lemos" w:date="2019-09-28T11:23:00Z"/>
        </w:rPr>
        <w:pPrChange w:id="596" w:author="Ryan Lemos" w:date="2019-09-28T11:23:00Z">
          <w:pPr>
            <w:pStyle w:val="Legenda"/>
          </w:pPr>
        </w:pPrChange>
      </w:pPr>
      <w:ins w:id="597" w:author="Ryan Lemos" w:date="2019-09-28T11:23:00Z">
        <w:r>
          <w:t xml:space="preserve">Figura </w:t>
        </w:r>
        <w:r>
          <w:fldChar w:fldCharType="begin"/>
        </w:r>
        <w:r>
          <w:instrText xml:space="preserve"> SEQ Figura \* ARABIC </w:instrText>
        </w:r>
      </w:ins>
      <w:r>
        <w:fldChar w:fldCharType="separate"/>
      </w:r>
      <w:ins w:id="598" w:author="Ryan Lemos" w:date="2019-09-29T18:50:00Z">
        <w:r w:rsidR="00A1166E">
          <w:rPr>
            <w:noProof/>
          </w:rPr>
          <w:t>30</w:t>
        </w:r>
      </w:ins>
      <w:ins w:id="599" w:author="Ryan Lemos" w:date="2019-09-28T11:23:00Z">
        <w:r>
          <w:fldChar w:fldCharType="end"/>
        </w:r>
        <w:r>
          <w:t xml:space="preserve"> - Exemplo de botão desabilitado</w:t>
        </w:r>
      </w:ins>
    </w:p>
    <w:p w14:paraId="151E50CF" w14:textId="77777777" w:rsidR="00DA6C7C" w:rsidRDefault="00DA6C7C" w:rsidP="00DA6C7C">
      <w:pPr>
        <w:ind w:firstLine="0"/>
        <w:jc w:val="center"/>
        <w:rPr>
          <w:ins w:id="600" w:author="Ryan Lemos" w:date="2019-09-28T11:20:00Z"/>
        </w:rPr>
      </w:pPr>
      <w:ins w:id="601" w:author="Ryan Lemos" w:date="2019-09-28T11:20:00Z">
        <w:r>
          <w:rPr>
            <w:noProof/>
          </w:rPr>
          <w:drawing>
            <wp:inline distT="0" distB="0" distL="0" distR="0" wp14:anchorId="0067DCFD" wp14:editId="2B958617">
              <wp:extent cx="5761355" cy="1896110"/>
              <wp:effectExtent l="0" t="0" r="0" b="889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355" cy="1896110"/>
                      </a:xfrm>
                      <a:prstGeom prst="rect">
                        <a:avLst/>
                      </a:prstGeom>
                      <a:noFill/>
                    </pic:spPr>
                  </pic:pic>
                </a:graphicData>
              </a:graphic>
            </wp:inline>
          </w:drawing>
        </w:r>
      </w:ins>
    </w:p>
    <w:p w14:paraId="470EDA22" w14:textId="77777777" w:rsidR="00DA6C7C" w:rsidRDefault="00DA6C7C" w:rsidP="00DA6C7C">
      <w:pPr>
        <w:ind w:firstLine="0"/>
        <w:jc w:val="center"/>
        <w:rPr>
          <w:ins w:id="602" w:author="Ryan Lemos" w:date="2019-09-28T11:20:00Z"/>
        </w:rPr>
      </w:pPr>
    </w:p>
    <w:p w14:paraId="1FD32864" w14:textId="77777777" w:rsidR="00DA6C7C" w:rsidRDefault="00DA6C7C" w:rsidP="00DA6C7C">
      <w:pPr>
        <w:rPr>
          <w:ins w:id="603" w:author="Ryan Lemos" w:date="2019-09-28T11:20:00Z"/>
        </w:rPr>
      </w:pPr>
      <w:ins w:id="604" w:author="Ryan Lemos" w:date="2019-09-28T11:20:00Z">
        <w:r>
          <w:t>No momento que a digitação estiver completa e válida o botão se habilita, ganhando uma nova cor. Conforme visto:</w:t>
        </w:r>
      </w:ins>
    </w:p>
    <w:p w14:paraId="02C1363C" w14:textId="77777777" w:rsidR="00DA6C7C" w:rsidRDefault="00DA6C7C" w:rsidP="00DA6C7C">
      <w:pPr>
        <w:rPr>
          <w:ins w:id="605" w:author="Ryan Lemos" w:date="2019-09-28T11:20:00Z"/>
        </w:rPr>
      </w:pPr>
    </w:p>
    <w:p w14:paraId="3AEF1A87" w14:textId="64C736FE" w:rsidR="0069744B" w:rsidRDefault="0069744B">
      <w:pPr>
        <w:pStyle w:val="Legenda"/>
        <w:keepNext/>
        <w:rPr>
          <w:ins w:id="606" w:author="Ryan Lemos" w:date="2019-09-28T11:24:00Z"/>
        </w:rPr>
        <w:pPrChange w:id="607" w:author="Ryan Lemos" w:date="2019-09-28T11:24:00Z">
          <w:pPr>
            <w:pStyle w:val="Legenda"/>
          </w:pPr>
        </w:pPrChange>
      </w:pPr>
      <w:ins w:id="608" w:author="Ryan Lemos" w:date="2019-09-28T11:24:00Z">
        <w:r>
          <w:lastRenderedPageBreak/>
          <w:t xml:space="preserve">Figura </w:t>
        </w:r>
        <w:r>
          <w:fldChar w:fldCharType="begin"/>
        </w:r>
        <w:r>
          <w:instrText xml:space="preserve"> SEQ Figura \* ARABIC </w:instrText>
        </w:r>
      </w:ins>
      <w:r>
        <w:fldChar w:fldCharType="separate"/>
      </w:r>
      <w:ins w:id="609" w:author="Ryan Lemos" w:date="2019-09-29T18:50:00Z">
        <w:r w:rsidR="00A1166E">
          <w:rPr>
            <w:noProof/>
          </w:rPr>
          <w:t>31</w:t>
        </w:r>
      </w:ins>
      <w:ins w:id="610" w:author="Ryan Lemos" w:date="2019-09-28T11:24:00Z">
        <w:r>
          <w:fldChar w:fldCharType="end"/>
        </w:r>
        <w:r>
          <w:t xml:space="preserve"> - Exemplo de botão habilitado</w:t>
        </w:r>
      </w:ins>
    </w:p>
    <w:p w14:paraId="494A4E39" w14:textId="77777777" w:rsidR="00DA6C7C" w:rsidRDefault="00DA6C7C" w:rsidP="00DA6C7C">
      <w:pPr>
        <w:ind w:firstLine="0"/>
        <w:rPr>
          <w:ins w:id="611" w:author="Ryan Lemos" w:date="2019-09-28T11:20:00Z"/>
        </w:rPr>
      </w:pPr>
      <w:ins w:id="612" w:author="Ryan Lemos" w:date="2019-09-28T11:20:00Z">
        <w:r>
          <w:rPr>
            <w:noProof/>
          </w:rPr>
          <w:drawing>
            <wp:inline distT="0" distB="0" distL="0" distR="0" wp14:anchorId="2245F255" wp14:editId="706E5DCC">
              <wp:extent cx="5400040" cy="25539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53970"/>
                      </a:xfrm>
                      <a:prstGeom prst="rect">
                        <a:avLst/>
                      </a:prstGeom>
                    </pic:spPr>
                  </pic:pic>
                </a:graphicData>
              </a:graphic>
            </wp:inline>
          </w:drawing>
        </w:r>
      </w:ins>
    </w:p>
    <w:p w14:paraId="42A7C3EA" w14:textId="77777777" w:rsidR="00DA6C7C" w:rsidRDefault="00DA6C7C" w:rsidP="00DA6C7C">
      <w:pPr>
        <w:ind w:firstLine="0"/>
        <w:rPr>
          <w:ins w:id="613" w:author="Ryan Lemos" w:date="2019-09-28T11:20:00Z"/>
        </w:rPr>
      </w:pPr>
    </w:p>
    <w:p w14:paraId="3913C55F" w14:textId="77777777" w:rsidR="00DA6C7C" w:rsidRDefault="00DA6C7C" w:rsidP="00DA6C7C">
      <w:pPr>
        <w:rPr>
          <w:ins w:id="614" w:author="Ryan Lemos" w:date="2019-09-28T11:20:00Z"/>
        </w:rPr>
      </w:pPr>
      <w:ins w:id="615" w:author="Ryan Lemos" w:date="2019-09-28T11:20:00Z">
        <w:r>
          <w:t>Para que o botão fosse habilitado, o usuário deveria preencher os dois campos com o mesmo valor e com ao menos 6 caracteres conforme a mensagem acima do botão indicava.</w:t>
        </w:r>
      </w:ins>
    </w:p>
    <w:p w14:paraId="46878D6D" w14:textId="77777777" w:rsidR="00DA6C7C" w:rsidRDefault="00DA6C7C" w:rsidP="00DA6C7C">
      <w:pPr>
        <w:rPr>
          <w:ins w:id="616" w:author="Ryan Lemos" w:date="2019-09-28T11:20:00Z"/>
        </w:rPr>
      </w:pPr>
    </w:p>
    <w:p w14:paraId="5949661D" w14:textId="77777777" w:rsidR="00DA6C7C" w:rsidRDefault="00DA6C7C">
      <w:pPr>
        <w:pStyle w:val="Ttulo3"/>
        <w:rPr>
          <w:ins w:id="617" w:author="Ryan Lemos" w:date="2019-09-28T11:20:00Z"/>
        </w:rPr>
        <w:pPrChange w:id="618" w:author="Ryan Lemos" w:date="2019-09-28T11:21:00Z">
          <w:pPr>
            <w:pStyle w:val="Ttulo2"/>
            <w:ind w:left="576" w:hanging="576"/>
          </w:pPr>
        </w:pPrChange>
      </w:pPr>
      <w:bookmarkStart w:id="619" w:name="_Toc20675453"/>
      <w:ins w:id="620" w:author="Ryan Lemos" w:date="2019-09-28T11:20:00Z">
        <w:r>
          <w:t>Botão de salvar</w:t>
        </w:r>
        <w:bookmarkEnd w:id="619"/>
      </w:ins>
    </w:p>
    <w:p w14:paraId="6FDF465E" w14:textId="77777777" w:rsidR="00DA6C7C" w:rsidRPr="00AE4137" w:rsidRDefault="00DA6C7C" w:rsidP="00DA6C7C">
      <w:pPr>
        <w:rPr>
          <w:ins w:id="621" w:author="Ryan Lemos" w:date="2019-09-28T11:20:00Z"/>
        </w:rPr>
      </w:pPr>
    </w:p>
    <w:p w14:paraId="639B6A33" w14:textId="77777777" w:rsidR="00DA6C7C" w:rsidRDefault="00DA6C7C" w:rsidP="00DA6C7C">
      <w:pPr>
        <w:rPr>
          <w:ins w:id="622" w:author="Ryan Lemos" w:date="2019-09-28T11:20:00Z"/>
        </w:rPr>
      </w:pPr>
      <w:ins w:id="623" w:author="Ryan Lemos" w:date="2019-09-28T11:20:00Z">
        <w:r>
          <w:t>Quando habilitado o botão de salvar, é indicado pelo ícone de disquete na cor verde, conforme a figura a seguir:</w:t>
        </w:r>
      </w:ins>
    </w:p>
    <w:p w14:paraId="720E8B43" w14:textId="787FD04B" w:rsidR="0069744B" w:rsidRDefault="0069744B">
      <w:pPr>
        <w:pStyle w:val="Legenda"/>
        <w:keepNext/>
        <w:rPr>
          <w:ins w:id="624" w:author="Ryan Lemos" w:date="2019-09-28T11:24:00Z"/>
        </w:rPr>
        <w:pPrChange w:id="625" w:author="Ryan Lemos" w:date="2019-09-28T11:24:00Z">
          <w:pPr>
            <w:pStyle w:val="Legenda"/>
          </w:pPr>
        </w:pPrChange>
      </w:pPr>
      <w:ins w:id="626" w:author="Ryan Lemos" w:date="2019-09-28T11:24:00Z">
        <w:r>
          <w:t xml:space="preserve">Figura </w:t>
        </w:r>
        <w:r>
          <w:fldChar w:fldCharType="begin"/>
        </w:r>
        <w:r>
          <w:instrText xml:space="preserve"> SEQ Figura \* ARABIC </w:instrText>
        </w:r>
      </w:ins>
      <w:r>
        <w:fldChar w:fldCharType="separate"/>
      </w:r>
      <w:ins w:id="627" w:author="Ryan Lemos" w:date="2019-09-29T18:50:00Z">
        <w:r w:rsidR="00A1166E">
          <w:rPr>
            <w:noProof/>
          </w:rPr>
          <w:t>32</w:t>
        </w:r>
      </w:ins>
      <w:ins w:id="628" w:author="Ryan Lemos" w:date="2019-09-28T11:24:00Z">
        <w:r>
          <w:fldChar w:fldCharType="end"/>
        </w:r>
        <w:r>
          <w:t xml:space="preserve"> - Botão salvar habilitado</w:t>
        </w:r>
      </w:ins>
    </w:p>
    <w:p w14:paraId="5C460FA6" w14:textId="77777777" w:rsidR="00DA6C7C" w:rsidRDefault="00DA6C7C" w:rsidP="00DA6C7C">
      <w:pPr>
        <w:ind w:firstLine="0"/>
        <w:jc w:val="center"/>
        <w:rPr>
          <w:ins w:id="629" w:author="Ryan Lemos" w:date="2019-09-28T11:20:00Z"/>
        </w:rPr>
      </w:pPr>
      <w:ins w:id="630" w:author="Ryan Lemos" w:date="2019-09-28T11:20:00Z">
        <w:r>
          <w:rPr>
            <w:noProof/>
          </w:rPr>
          <w:drawing>
            <wp:inline distT="0" distB="0" distL="0" distR="0" wp14:anchorId="551160C8" wp14:editId="16BAB44C">
              <wp:extent cx="1200150" cy="7048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00150" cy="704850"/>
                      </a:xfrm>
                      <a:prstGeom prst="rect">
                        <a:avLst/>
                      </a:prstGeom>
                    </pic:spPr>
                  </pic:pic>
                </a:graphicData>
              </a:graphic>
            </wp:inline>
          </w:drawing>
        </w:r>
      </w:ins>
    </w:p>
    <w:p w14:paraId="06D34D71" w14:textId="77777777" w:rsidR="00DA6C7C" w:rsidRDefault="00DA6C7C" w:rsidP="00DA6C7C">
      <w:pPr>
        <w:rPr>
          <w:ins w:id="631" w:author="Ryan Lemos" w:date="2019-09-28T11:20:00Z"/>
        </w:rPr>
      </w:pPr>
      <w:ins w:id="632" w:author="Ryan Lemos" w:date="2019-09-28T11:20:00Z">
        <w:r>
          <w:t>Caso esteja desabilitado, o botão fica na cor cinza claro com o mesmo símbolo de disquete, conforme a figura:</w:t>
        </w:r>
      </w:ins>
    </w:p>
    <w:p w14:paraId="717303F3" w14:textId="2E8EAAD7" w:rsidR="0069744B" w:rsidRDefault="0069744B">
      <w:pPr>
        <w:pStyle w:val="Legenda"/>
        <w:keepNext/>
        <w:rPr>
          <w:ins w:id="633" w:author="Ryan Lemos" w:date="2019-09-28T11:24:00Z"/>
        </w:rPr>
        <w:pPrChange w:id="634" w:author="Ryan Lemos" w:date="2019-09-28T11:24:00Z">
          <w:pPr>
            <w:pStyle w:val="Legenda"/>
          </w:pPr>
        </w:pPrChange>
      </w:pPr>
      <w:ins w:id="635" w:author="Ryan Lemos" w:date="2019-09-28T11:24:00Z">
        <w:r>
          <w:t xml:space="preserve">Figura </w:t>
        </w:r>
        <w:r>
          <w:fldChar w:fldCharType="begin"/>
        </w:r>
        <w:r>
          <w:instrText xml:space="preserve"> SEQ Figura \* ARABIC </w:instrText>
        </w:r>
      </w:ins>
      <w:r>
        <w:fldChar w:fldCharType="separate"/>
      </w:r>
      <w:ins w:id="636" w:author="Ryan Lemos" w:date="2019-09-29T18:50:00Z">
        <w:r w:rsidR="00A1166E">
          <w:rPr>
            <w:noProof/>
          </w:rPr>
          <w:t>33</w:t>
        </w:r>
      </w:ins>
      <w:ins w:id="637" w:author="Ryan Lemos" w:date="2019-09-28T11:24:00Z">
        <w:r>
          <w:fldChar w:fldCharType="end"/>
        </w:r>
        <w:r>
          <w:t xml:space="preserve"> - Botão salvar desabilitado</w:t>
        </w:r>
      </w:ins>
    </w:p>
    <w:p w14:paraId="734E9E5F" w14:textId="77777777" w:rsidR="00DA6C7C" w:rsidRDefault="00DA6C7C" w:rsidP="00DA6C7C">
      <w:pPr>
        <w:ind w:firstLine="0"/>
        <w:jc w:val="center"/>
        <w:rPr>
          <w:ins w:id="638" w:author="Ryan Lemos" w:date="2019-09-28T11:20:00Z"/>
        </w:rPr>
      </w:pPr>
      <w:ins w:id="639" w:author="Ryan Lemos" w:date="2019-09-28T11:20:00Z">
        <w:r>
          <w:rPr>
            <w:noProof/>
          </w:rPr>
          <w:drawing>
            <wp:inline distT="0" distB="0" distL="0" distR="0" wp14:anchorId="13A380B5" wp14:editId="028D62F8">
              <wp:extent cx="1133475" cy="581025"/>
              <wp:effectExtent l="0" t="0" r="9525"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33475" cy="581025"/>
                      </a:xfrm>
                      <a:prstGeom prst="rect">
                        <a:avLst/>
                      </a:prstGeom>
                    </pic:spPr>
                  </pic:pic>
                </a:graphicData>
              </a:graphic>
            </wp:inline>
          </w:drawing>
        </w:r>
      </w:ins>
    </w:p>
    <w:p w14:paraId="2A1E96CD" w14:textId="77777777" w:rsidR="00DA6C7C" w:rsidRDefault="00DA6C7C">
      <w:pPr>
        <w:pStyle w:val="Ttulo3"/>
        <w:rPr>
          <w:ins w:id="640" w:author="Ryan Lemos" w:date="2019-09-28T11:20:00Z"/>
        </w:rPr>
        <w:pPrChange w:id="641" w:author="Ryan Lemos" w:date="2019-09-28T11:21:00Z">
          <w:pPr>
            <w:pStyle w:val="Ttulo2"/>
            <w:ind w:left="576" w:hanging="576"/>
          </w:pPr>
        </w:pPrChange>
      </w:pPr>
      <w:bookmarkStart w:id="642" w:name="_Toc20675454"/>
      <w:ins w:id="643" w:author="Ryan Lemos" w:date="2019-09-28T11:20:00Z">
        <w:r>
          <w:t>Botão de voltar</w:t>
        </w:r>
        <w:bookmarkEnd w:id="642"/>
      </w:ins>
    </w:p>
    <w:p w14:paraId="728C0CB6" w14:textId="77777777" w:rsidR="00DA6C7C" w:rsidRPr="00C9030E" w:rsidRDefault="00DA6C7C" w:rsidP="00DA6C7C">
      <w:pPr>
        <w:rPr>
          <w:ins w:id="644" w:author="Ryan Lemos" w:date="2019-09-28T11:20:00Z"/>
        </w:rPr>
      </w:pPr>
    </w:p>
    <w:p w14:paraId="01D0A4F2" w14:textId="77777777" w:rsidR="00DA6C7C" w:rsidRDefault="00DA6C7C" w:rsidP="00DA6C7C">
      <w:pPr>
        <w:rPr>
          <w:ins w:id="645" w:author="Ryan Lemos" w:date="2019-09-28T11:20:00Z"/>
        </w:rPr>
      </w:pPr>
      <w:ins w:id="646" w:author="Ryan Lemos" w:date="2019-09-28T11:20:00Z">
        <w:r>
          <w:t xml:space="preserve">O botão de voltar é representado por um ícone de seta virada para a esquerda na cor cinza escuro conforme visto: </w:t>
        </w:r>
      </w:ins>
    </w:p>
    <w:p w14:paraId="086747F1" w14:textId="72BD514C" w:rsidR="0069744B" w:rsidRDefault="0069744B">
      <w:pPr>
        <w:pStyle w:val="Legenda"/>
        <w:keepNext/>
        <w:rPr>
          <w:ins w:id="647" w:author="Ryan Lemos" w:date="2019-09-28T11:24:00Z"/>
        </w:rPr>
        <w:pPrChange w:id="648" w:author="Ryan Lemos" w:date="2019-09-28T11:24:00Z">
          <w:pPr>
            <w:pStyle w:val="Legenda"/>
          </w:pPr>
        </w:pPrChange>
      </w:pPr>
      <w:ins w:id="649" w:author="Ryan Lemos" w:date="2019-09-28T11:24:00Z">
        <w:r>
          <w:lastRenderedPageBreak/>
          <w:t xml:space="preserve">Figura </w:t>
        </w:r>
        <w:r>
          <w:fldChar w:fldCharType="begin"/>
        </w:r>
        <w:r>
          <w:instrText xml:space="preserve"> SEQ Figura \* ARABIC </w:instrText>
        </w:r>
      </w:ins>
      <w:r>
        <w:fldChar w:fldCharType="separate"/>
      </w:r>
      <w:ins w:id="650" w:author="Ryan Lemos" w:date="2019-09-29T18:50:00Z">
        <w:r w:rsidR="00A1166E">
          <w:rPr>
            <w:noProof/>
          </w:rPr>
          <w:t>34</w:t>
        </w:r>
      </w:ins>
      <w:ins w:id="651" w:author="Ryan Lemos" w:date="2019-09-28T11:24:00Z">
        <w:r>
          <w:fldChar w:fldCharType="end"/>
        </w:r>
        <w:r>
          <w:t xml:space="preserve"> - Botão voltar</w:t>
        </w:r>
      </w:ins>
    </w:p>
    <w:p w14:paraId="3C549116" w14:textId="77777777" w:rsidR="00DA6C7C" w:rsidRDefault="00DA6C7C" w:rsidP="00DA6C7C">
      <w:pPr>
        <w:ind w:firstLine="0"/>
        <w:jc w:val="center"/>
        <w:rPr>
          <w:ins w:id="652" w:author="Ryan Lemos" w:date="2019-09-28T11:20:00Z"/>
        </w:rPr>
      </w:pPr>
      <w:ins w:id="653" w:author="Ryan Lemos" w:date="2019-09-28T11:20:00Z">
        <w:r>
          <w:rPr>
            <w:noProof/>
          </w:rPr>
          <w:drawing>
            <wp:inline distT="0" distB="0" distL="0" distR="0" wp14:anchorId="051A74F3" wp14:editId="6305523D">
              <wp:extent cx="1162050" cy="7239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62050" cy="723900"/>
                      </a:xfrm>
                      <a:prstGeom prst="rect">
                        <a:avLst/>
                      </a:prstGeom>
                    </pic:spPr>
                  </pic:pic>
                </a:graphicData>
              </a:graphic>
            </wp:inline>
          </w:drawing>
        </w:r>
      </w:ins>
    </w:p>
    <w:p w14:paraId="134EC32D" w14:textId="77777777" w:rsidR="00DA6C7C" w:rsidRDefault="00DA6C7C">
      <w:pPr>
        <w:pStyle w:val="Ttulo3"/>
        <w:rPr>
          <w:ins w:id="654" w:author="Ryan Lemos" w:date="2019-09-28T11:20:00Z"/>
        </w:rPr>
        <w:pPrChange w:id="655" w:author="Ryan Lemos" w:date="2019-09-28T11:21:00Z">
          <w:pPr>
            <w:pStyle w:val="Ttulo2"/>
            <w:ind w:left="576" w:hanging="576"/>
          </w:pPr>
        </w:pPrChange>
      </w:pPr>
      <w:bookmarkStart w:id="656" w:name="_Toc20675455"/>
      <w:ins w:id="657" w:author="Ryan Lemos" w:date="2019-09-28T11:20:00Z">
        <w:r>
          <w:t>Editar / Responder / Gerenciar</w:t>
        </w:r>
        <w:bookmarkEnd w:id="656"/>
      </w:ins>
    </w:p>
    <w:p w14:paraId="4FA25915" w14:textId="77777777" w:rsidR="00DA6C7C" w:rsidRDefault="00DA6C7C" w:rsidP="00DA6C7C">
      <w:pPr>
        <w:rPr>
          <w:ins w:id="658" w:author="Ryan Lemos" w:date="2019-09-28T11:20:00Z"/>
        </w:rPr>
      </w:pPr>
    </w:p>
    <w:p w14:paraId="22405C43" w14:textId="77777777" w:rsidR="00DA6C7C" w:rsidRDefault="00DA6C7C" w:rsidP="00DA6C7C">
      <w:pPr>
        <w:rPr>
          <w:ins w:id="659" w:author="Ryan Lemos" w:date="2019-09-28T11:20:00Z"/>
        </w:rPr>
      </w:pPr>
      <w:ins w:id="660" w:author="Ryan Lemos" w:date="2019-09-28T11:20:00Z">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ins>
    </w:p>
    <w:p w14:paraId="1A2043D1" w14:textId="77777777" w:rsidR="00DA6C7C" w:rsidRPr="00057164" w:rsidRDefault="00DA6C7C" w:rsidP="00DA6C7C">
      <w:pPr>
        <w:rPr>
          <w:ins w:id="661" w:author="Ryan Lemos" w:date="2019-09-28T11:20:00Z"/>
        </w:rPr>
      </w:pPr>
      <w:ins w:id="662" w:author="Ryan Lemos" w:date="2019-09-28T11:20:00Z">
        <w:r>
          <w:t xml:space="preserve"> </w:t>
        </w:r>
      </w:ins>
    </w:p>
    <w:p w14:paraId="21AB57AC" w14:textId="6A6EE8B6" w:rsidR="0069744B" w:rsidRDefault="0069744B">
      <w:pPr>
        <w:pStyle w:val="Legenda"/>
        <w:keepNext/>
        <w:rPr>
          <w:ins w:id="663" w:author="Ryan Lemos" w:date="2019-09-28T11:27:00Z"/>
        </w:rPr>
        <w:pPrChange w:id="664" w:author="Ryan Lemos" w:date="2019-09-28T11:27:00Z">
          <w:pPr>
            <w:pStyle w:val="Legenda"/>
          </w:pPr>
        </w:pPrChange>
      </w:pPr>
      <w:ins w:id="665" w:author="Ryan Lemos" w:date="2019-09-28T11:27:00Z">
        <w:r>
          <w:t xml:space="preserve">Figura </w:t>
        </w:r>
        <w:r>
          <w:fldChar w:fldCharType="begin"/>
        </w:r>
        <w:r>
          <w:instrText xml:space="preserve"> SEQ Figura \* ARABIC </w:instrText>
        </w:r>
      </w:ins>
      <w:r>
        <w:fldChar w:fldCharType="separate"/>
      </w:r>
      <w:ins w:id="666" w:author="Ryan Lemos" w:date="2019-09-29T18:50:00Z">
        <w:r w:rsidR="00A1166E">
          <w:rPr>
            <w:noProof/>
          </w:rPr>
          <w:t>35</w:t>
        </w:r>
      </w:ins>
      <w:ins w:id="667" w:author="Ryan Lemos" w:date="2019-09-28T11:27:00Z">
        <w:r>
          <w:fldChar w:fldCharType="end"/>
        </w:r>
        <w:r>
          <w:t xml:space="preserve"> - Botão de edição</w:t>
        </w:r>
      </w:ins>
    </w:p>
    <w:p w14:paraId="62D67BB8" w14:textId="6E17BCC3" w:rsidR="00DA6C7C" w:rsidRDefault="0069744B" w:rsidP="00DA6C7C">
      <w:pPr>
        <w:ind w:firstLine="0"/>
        <w:jc w:val="center"/>
        <w:rPr>
          <w:ins w:id="668" w:author="Ryan Lemos" w:date="2019-09-28T11:26:00Z"/>
        </w:rPr>
      </w:pPr>
      <w:ins w:id="669" w:author="Ryan Lemos" w:date="2019-09-28T11:26:00Z">
        <w:r>
          <w:rPr>
            <w:noProof/>
          </w:rPr>
          <w:drawing>
            <wp:inline distT="0" distB="0" distL="0" distR="0" wp14:anchorId="1FB16473" wp14:editId="5FFE3312">
              <wp:extent cx="1165961" cy="57155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4">
                        <a:extLst>
                          <a:ext uri="{28A0092B-C50C-407E-A947-70E740481C1C}">
                            <a14:useLocalDpi xmlns:a14="http://schemas.microsoft.com/office/drawing/2010/main" val="0"/>
                          </a:ext>
                        </a:extLst>
                      </a:blip>
                      <a:stretch>
                        <a:fillRect/>
                      </a:stretch>
                    </pic:blipFill>
                    <pic:spPr>
                      <a:xfrm>
                        <a:off x="0" y="0"/>
                        <a:ext cx="1165961" cy="571550"/>
                      </a:xfrm>
                      <a:prstGeom prst="rect">
                        <a:avLst/>
                      </a:prstGeom>
                    </pic:spPr>
                  </pic:pic>
                </a:graphicData>
              </a:graphic>
            </wp:inline>
          </w:drawing>
        </w:r>
      </w:ins>
    </w:p>
    <w:p w14:paraId="24C96226" w14:textId="77777777" w:rsidR="0069744B" w:rsidRDefault="0069744B" w:rsidP="00DA6C7C">
      <w:pPr>
        <w:ind w:firstLine="0"/>
        <w:jc w:val="center"/>
        <w:rPr>
          <w:ins w:id="670" w:author="Ryan Lemos" w:date="2019-09-28T11:20:00Z"/>
        </w:rPr>
      </w:pPr>
    </w:p>
    <w:p w14:paraId="59553708" w14:textId="77777777" w:rsidR="00DA6C7C" w:rsidRDefault="00DA6C7C" w:rsidP="00DA6C7C">
      <w:pPr>
        <w:ind w:firstLine="0"/>
        <w:jc w:val="center"/>
        <w:rPr>
          <w:ins w:id="671" w:author="Ryan Lemos" w:date="2019-09-28T11:20:00Z"/>
        </w:rPr>
      </w:pPr>
    </w:p>
    <w:p w14:paraId="352D0B0B" w14:textId="77777777" w:rsidR="00DA6C7C" w:rsidRDefault="00DA6C7C">
      <w:pPr>
        <w:pStyle w:val="Ttulo3"/>
        <w:rPr>
          <w:ins w:id="672" w:author="Ryan Lemos" w:date="2019-09-28T11:20:00Z"/>
        </w:rPr>
        <w:pPrChange w:id="673" w:author="Ryan Lemos" w:date="2019-09-28T11:21:00Z">
          <w:pPr>
            <w:pStyle w:val="Ttulo2"/>
            <w:ind w:left="576" w:hanging="576"/>
          </w:pPr>
        </w:pPrChange>
      </w:pPr>
      <w:bookmarkStart w:id="674" w:name="_Toc20675456"/>
      <w:ins w:id="675" w:author="Ryan Lemos" w:date="2019-09-28T11:20:00Z">
        <w:r>
          <w:t>Exclusão</w:t>
        </w:r>
        <w:bookmarkEnd w:id="674"/>
      </w:ins>
    </w:p>
    <w:p w14:paraId="1C0D765F" w14:textId="77777777" w:rsidR="00DA6C7C" w:rsidRPr="008B2D67" w:rsidRDefault="00DA6C7C" w:rsidP="00DA6C7C">
      <w:pPr>
        <w:rPr>
          <w:ins w:id="676" w:author="Ryan Lemos" w:date="2019-09-28T11:20:00Z"/>
        </w:rPr>
      </w:pPr>
    </w:p>
    <w:p w14:paraId="4B82D807" w14:textId="77777777" w:rsidR="00DA6C7C" w:rsidRDefault="00DA6C7C" w:rsidP="00DA6C7C">
      <w:pPr>
        <w:rPr>
          <w:ins w:id="677" w:author="Ryan Lemos" w:date="2019-09-28T11:20:00Z"/>
        </w:rPr>
      </w:pPr>
      <w:ins w:id="678" w:author="Ryan Lemos" w:date="2019-09-28T11:20:00Z">
        <w:r>
          <w:t xml:space="preserve">Para os botões de exclusão, a cor do ícone é vermelha com o símbolo de uma lixeira, conforme visto na figura abaixo. </w:t>
        </w:r>
      </w:ins>
    </w:p>
    <w:p w14:paraId="6EA7F252" w14:textId="6A8D7074" w:rsidR="0069744B" w:rsidRDefault="0069744B">
      <w:pPr>
        <w:pStyle w:val="Legenda"/>
        <w:keepNext/>
        <w:rPr>
          <w:ins w:id="679" w:author="Ryan Lemos" w:date="2019-09-28T11:27:00Z"/>
        </w:rPr>
        <w:pPrChange w:id="680" w:author="Ryan Lemos" w:date="2019-09-28T11:27:00Z">
          <w:pPr>
            <w:pStyle w:val="Legenda"/>
          </w:pPr>
        </w:pPrChange>
      </w:pPr>
      <w:ins w:id="681" w:author="Ryan Lemos" w:date="2019-09-28T11:27:00Z">
        <w:r>
          <w:t xml:space="preserve">Figura </w:t>
        </w:r>
        <w:r>
          <w:fldChar w:fldCharType="begin"/>
        </w:r>
        <w:r>
          <w:instrText xml:space="preserve"> SEQ Figura \* ARABIC </w:instrText>
        </w:r>
      </w:ins>
      <w:r>
        <w:fldChar w:fldCharType="separate"/>
      </w:r>
      <w:ins w:id="682" w:author="Ryan Lemos" w:date="2019-09-29T18:50:00Z">
        <w:r w:rsidR="00A1166E">
          <w:rPr>
            <w:noProof/>
          </w:rPr>
          <w:t>36</w:t>
        </w:r>
      </w:ins>
      <w:ins w:id="683" w:author="Ryan Lemos" w:date="2019-09-28T11:27:00Z">
        <w:r>
          <w:fldChar w:fldCharType="end"/>
        </w:r>
        <w:r>
          <w:t xml:space="preserve"> - Botão de exclusão</w:t>
        </w:r>
      </w:ins>
    </w:p>
    <w:p w14:paraId="75A66340" w14:textId="77777777" w:rsidR="00DA6C7C" w:rsidRDefault="00DA6C7C" w:rsidP="00DA6C7C">
      <w:pPr>
        <w:ind w:firstLine="0"/>
        <w:jc w:val="center"/>
        <w:rPr>
          <w:ins w:id="684" w:author="Ryan Lemos" w:date="2019-09-28T11:20:00Z"/>
        </w:rPr>
      </w:pPr>
      <w:ins w:id="685" w:author="Ryan Lemos" w:date="2019-09-28T11:20:00Z">
        <w:r>
          <w:rPr>
            <w:noProof/>
          </w:rPr>
          <w:drawing>
            <wp:inline distT="0" distB="0" distL="0" distR="0" wp14:anchorId="70649D61" wp14:editId="5EF6894C">
              <wp:extent cx="561975" cy="704850"/>
              <wp:effectExtent l="0" t="0" r="952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975" cy="704850"/>
                      </a:xfrm>
                      <a:prstGeom prst="rect">
                        <a:avLst/>
                      </a:prstGeom>
                    </pic:spPr>
                  </pic:pic>
                </a:graphicData>
              </a:graphic>
            </wp:inline>
          </w:drawing>
        </w:r>
      </w:ins>
    </w:p>
    <w:p w14:paraId="0B3A7EDF" w14:textId="77777777" w:rsidR="00DA6C7C" w:rsidRDefault="00DA6C7C" w:rsidP="00DA6C7C">
      <w:pPr>
        <w:rPr>
          <w:ins w:id="686" w:author="Ryan Lemos" w:date="2019-09-28T11:20:00Z"/>
        </w:rPr>
      </w:pPr>
      <w:ins w:id="687" w:author="Ryan Lemos" w:date="2019-09-28T11:20:00Z">
        <w:r>
          <w:t xml:space="preserve">Quando clicado, o usuário sempre será perguntado se realmente deseja excluir o registro, como forma de precaver a exclusão indevida de um registro. </w:t>
        </w:r>
      </w:ins>
    </w:p>
    <w:p w14:paraId="5E21E4C9" w14:textId="77777777" w:rsidR="00DA6C7C" w:rsidRDefault="00DA6C7C" w:rsidP="00DA6C7C">
      <w:pPr>
        <w:rPr>
          <w:ins w:id="688" w:author="Ryan Lemos" w:date="2019-09-28T11:20:00Z"/>
        </w:rPr>
      </w:pPr>
    </w:p>
    <w:p w14:paraId="5552E090" w14:textId="77777777" w:rsidR="00DA6C7C" w:rsidRDefault="00DA6C7C">
      <w:pPr>
        <w:pStyle w:val="Ttulo3"/>
        <w:rPr>
          <w:ins w:id="689" w:author="Ryan Lemos" w:date="2019-09-28T11:20:00Z"/>
        </w:rPr>
        <w:pPrChange w:id="690" w:author="Ryan Lemos" w:date="2019-09-28T11:21:00Z">
          <w:pPr>
            <w:pStyle w:val="Ttulo2"/>
            <w:ind w:left="576" w:hanging="576"/>
          </w:pPr>
        </w:pPrChange>
      </w:pPr>
      <w:bookmarkStart w:id="691" w:name="_Toc20675457"/>
      <w:ins w:id="692" w:author="Ryan Lemos" w:date="2019-09-28T11:20:00Z">
        <w:r>
          <w:t>Visualizar registro</w:t>
        </w:r>
        <w:bookmarkEnd w:id="691"/>
      </w:ins>
    </w:p>
    <w:p w14:paraId="677DE394" w14:textId="77777777" w:rsidR="00DA6C7C" w:rsidRDefault="00DA6C7C" w:rsidP="00DA6C7C">
      <w:pPr>
        <w:rPr>
          <w:ins w:id="693" w:author="Ryan Lemos" w:date="2019-09-28T11:20:00Z"/>
        </w:rPr>
      </w:pPr>
    </w:p>
    <w:p w14:paraId="63909ADA" w14:textId="77777777" w:rsidR="00DA6C7C" w:rsidRDefault="00DA6C7C" w:rsidP="00DA6C7C">
      <w:pPr>
        <w:rPr>
          <w:ins w:id="694" w:author="Ryan Lemos" w:date="2019-09-28T11:20:00Z"/>
        </w:rPr>
      </w:pPr>
      <w:ins w:id="695" w:author="Ryan Lemos" w:date="2019-09-28T11:20:00Z">
        <w:r>
          <w:t>O botão para visualização de registros é definido por um símbolo de olho na cor cinza. Conforme a figura X.</w:t>
        </w:r>
      </w:ins>
    </w:p>
    <w:p w14:paraId="3D91813A" w14:textId="77777777" w:rsidR="00DA6C7C" w:rsidRDefault="00DA6C7C" w:rsidP="00DA6C7C">
      <w:pPr>
        <w:rPr>
          <w:ins w:id="696" w:author="Ryan Lemos" w:date="2019-09-28T11:20:00Z"/>
        </w:rPr>
      </w:pPr>
    </w:p>
    <w:p w14:paraId="10EEE52E" w14:textId="6D544B2B" w:rsidR="0069744B" w:rsidRDefault="0069744B">
      <w:pPr>
        <w:pStyle w:val="Legenda"/>
        <w:keepNext/>
        <w:rPr>
          <w:ins w:id="697" w:author="Ryan Lemos" w:date="2019-09-28T11:27:00Z"/>
        </w:rPr>
        <w:pPrChange w:id="698" w:author="Ryan Lemos" w:date="2019-09-28T11:27:00Z">
          <w:pPr>
            <w:pStyle w:val="Legenda"/>
          </w:pPr>
        </w:pPrChange>
      </w:pPr>
      <w:ins w:id="699" w:author="Ryan Lemos" w:date="2019-09-28T11:27:00Z">
        <w:r>
          <w:lastRenderedPageBreak/>
          <w:t xml:space="preserve">Figura </w:t>
        </w:r>
        <w:r>
          <w:fldChar w:fldCharType="begin"/>
        </w:r>
        <w:r>
          <w:instrText xml:space="preserve"> SEQ Figura \* ARABIC </w:instrText>
        </w:r>
      </w:ins>
      <w:r>
        <w:fldChar w:fldCharType="separate"/>
      </w:r>
      <w:ins w:id="700" w:author="Ryan Lemos" w:date="2019-09-29T18:50:00Z">
        <w:r w:rsidR="00A1166E">
          <w:rPr>
            <w:noProof/>
          </w:rPr>
          <w:t>37</w:t>
        </w:r>
      </w:ins>
      <w:ins w:id="701" w:author="Ryan Lemos" w:date="2019-09-28T11:27:00Z">
        <w:r>
          <w:fldChar w:fldCharType="end"/>
        </w:r>
        <w:r>
          <w:t xml:space="preserve"> - Botão de visualizar registro</w:t>
        </w:r>
      </w:ins>
    </w:p>
    <w:p w14:paraId="1217545B" w14:textId="77777777" w:rsidR="00DA6C7C" w:rsidRDefault="00DA6C7C" w:rsidP="00DA6C7C">
      <w:pPr>
        <w:ind w:firstLine="0"/>
        <w:jc w:val="center"/>
        <w:rPr>
          <w:ins w:id="702" w:author="Ryan Lemos" w:date="2019-09-28T11:20:00Z"/>
        </w:rPr>
      </w:pPr>
      <w:ins w:id="703" w:author="Ryan Lemos" w:date="2019-09-28T11:20:00Z">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14375" cy="561975"/>
                      </a:xfrm>
                      <a:prstGeom prst="rect">
                        <a:avLst/>
                      </a:prstGeom>
                    </pic:spPr>
                  </pic:pic>
                </a:graphicData>
              </a:graphic>
            </wp:inline>
          </w:drawing>
        </w:r>
      </w:ins>
    </w:p>
    <w:p w14:paraId="77F93259" w14:textId="77777777" w:rsidR="00DA6C7C" w:rsidRPr="007419C1" w:rsidRDefault="00DA6C7C">
      <w:pPr>
        <w:ind w:firstLine="0"/>
        <w:rPr>
          <w:ins w:id="704" w:author="Ryan Lemos" w:date="2019-09-28T11:20:00Z"/>
        </w:rPr>
        <w:pPrChange w:id="705" w:author="Ryan Lemos" w:date="2019-09-28T11:27:00Z">
          <w:pPr/>
        </w:pPrChange>
      </w:pPr>
    </w:p>
    <w:p w14:paraId="2E0D863B" w14:textId="77777777" w:rsidR="00DA6C7C" w:rsidRDefault="00DA6C7C">
      <w:pPr>
        <w:pStyle w:val="Ttulo3"/>
        <w:rPr>
          <w:ins w:id="706" w:author="Ryan Lemos" w:date="2019-09-28T11:20:00Z"/>
        </w:rPr>
        <w:pPrChange w:id="707" w:author="Ryan Lemos" w:date="2019-09-28T11:21:00Z">
          <w:pPr>
            <w:pStyle w:val="Ttulo2"/>
            <w:ind w:left="576" w:hanging="576"/>
          </w:pPr>
        </w:pPrChange>
      </w:pPr>
      <w:bookmarkStart w:id="708" w:name="_Toc20675458"/>
      <w:ins w:id="709" w:author="Ryan Lemos" w:date="2019-09-28T11:20:00Z">
        <w:r>
          <w:t>Trocar senha (somente para gestores)</w:t>
        </w:r>
        <w:bookmarkEnd w:id="708"/>
      </w:ins>
    </w:p>
    <w:p w14:paraId="57E34FB0" w14:textId="77777777" w:rsidR="00DA6C7C" w:rsidRDefault="00DA6C7C" w:rsidP="00DA6C7C">
      <w:pPr>
        <w:rPr>
          <w:ins w:id="710" w:author="Ryan Lemos" w:date="2019-09-28T11:20:00Z"/>
        </w:rPr>
      </w:pPr>
    </w:p>
    <w:p w14:paraId="4674ED00" w14:textId="77777777" w:rsidR="00DA6C7C" w:rsidRDefault="00DA6C7C" w:rsidP="00DA6C7C">
      <w:pPr>
        <w:rPr>
          <w:ins w:id="711" w:author="Ryan Lemos" w:date="2019-09-28T11:20:00Z"/>
        </w:rPr>
      </w:pPr>
      <w:ins w:id="712" w:author="Ryan Lemos" w:date="2019-09-28T11:20:00Z">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ins>
    </w:p>
    <w:p w14:paraId="0EB4FF95" w14:textId="77777777" w:rsidR="00DA6C7C" w:rsidRDefault="00DA6C7C" w:rsidP="00DA6C7C">
      <w:pPr>
        <w:rPr>
          <w:ins w:id="713" w:author="Ryan Lemos" w:date="2019-09-28T11:20:00Z"/>
        </w:rPr>
      </w:pPr>
    </w:p>
    <w:p w14:paraId="556E54B6" w14:textId="6FF17FF1" w:rsidR="0069744B" w:rsidRDefault="0069744B">
      <w:pPr>
        <w:pStyle w:val="Legenda"/>
        <w:keepNext/>
        <w:rPr>
          <w:ins w:id="714" w:author="Ryan Lemos" w:date="2019-09-28T11:27:00Z"/>
        </w:rPr>
        <w:pPrChange w:id="715" w:author="Ryan Lemos" w:date="2019-09-28T11:27:00Z">
          <w:pPr>
            <w:pStyle w:val="Legenda"/>
          </w:pPr>
        </w:pPrChange>
      </w:pPr>
      <w:ins w:id="716" w:author="Ryan Lemos" w:date="2019-09-28T11:27:00Z">
        <w:r>
          <w:t xml:space="preserve">Figura </w:t>
        </w:r>
        <w:r>
          <w:fldChar w:fldCharType="begin"/>
        </w:r>
        <w:r>
          <w:instrText xml:space="preserve"> SEQ Figura \* ARABIC </w:instrText>
        </w:r>
      </w:ins>
      <w:r>
        <w:fldChar w:fldCharType="separate"/>
      </w:r>
      <w:ins w:id="717" w:author="Ryan Lemos" w:date="2019-09-29T18:50:00Z">
        <w:r w:rsidR="00A1166E">
          <w:rPr>
            <w:noProof/>
          </w:rPr>
          <w:t>38</w:t>
        </w:r>
      </w:ins>
      <w:ins w:id="718" w:author="Ryan Lemos" w:date="2019-09-28T11:27:00Z">
        <w:r>
          <w:fldChar w:fldCharType="end"/>
        </w:r>
        <w:r>
          <w:t xml:space="preserve"> - Botão para trocar de senha</w:t>
        </w:r>
      </w:ins>
    </w:p>
    <w:p w14:paraId="50BD9DCB" w14:textId="77777777" w:rsidR="00DA6C7C" w:rsidRPr="00DE3E89" w:rsidRDefault="00DA6C7C" w:rsidP="00DA6C7C">
      <w:pPr>
        <w:ind w:firstLine="0"/>
        <w:jc w:val="center"/>
        <w:rPr>
          <w:ins w:id="719" w:author="Ryan Lemos" w:date="2019-09-28T11:20:00Z"/>
        </w:rPr>
      </w:pPr>
      <w:ins w:id="720" w:author="Ryan Lemos" w:date="2019-09-28T11:20:00Z">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00" cy="609600"/>
                      </a:xfrm>
                      <a:prstGeom prst="rect">
                        <a:avLst/>
                      </a:prstGeom>
                    </pic:spPr>
                  </pic:pic>
                </a:graphicData>
              </a:graphic>
            </wp:inline>
          </w:drawing>
        </w:r>
      </w:ins>
    </w:p>
    <w:p w14:paraId="155B4419" w14:textId="5D528CAD" w:rsidR="00DA6C7C" w:rsidRDefault="00DA6C7C">
      <w:pPr>
        <w:pStyle w:val="Ttulo3"/>
        <w:rPr>
          <w:ins w:id="721" w:author="Ryan Lemos" w:date="2019-09-28T11:20:00Z"/>
        </w:rPr>
        <w:pPrChange w:id="722" w:author="Ryan Lemos" w:date="2019-09-28T11:21:00Z">
          <w:pPr>
            <w:pStyle w:val="Ttulo2"/>
            <w:ind w:left="576" w:hanging="576"/>
          </w:pPr>
        </w:pPrChange>
      </w:pPr>
      <w:bookmarkStart w:id="723" w:name="_Toc20675459"/>
      <w:ins w:id="724" w:author="Ryan Lemos" w:date="2019-09-28T11:21:00Z">
        <w:r>
          <w:t>N</w:t>
        </w:r>
      </w:ins>
      <w:ins w:id="725" w:author="Ryan Lemos" w:date="2019-09-28T11:20:00Z">
        <w:r>
          <w:t xml:space="preserve">ovo </w:t>
        </w:r>
      </w:ins>
      <w:ins w:id="726" w:author="Ryan Lemos" w:date="2019-09-28T11:21:00Z">
        <w:r>
          <w:t>R</w:t>
        </w:r>
      </w:ins>
      <w:ins w:id="727" w:author="Ryan Lemos" w:date="2019-09-28T11:20:00Z">
        <w:r>
          <w:t>egistro</w:t>
        </w:r>
        <w:bookmarkEnd w:id="723"/>
      </w:ins>
    </w:p>
    <w:p w14:paraId="69503444" w14:textId="77777777" w:rsidR="00DA6C7C" w:rsidRDefault="00DA6C7C" w:rsidP="00DA6C7C">
      <w:pPr>
        <w:rPr>
          <w:ins w:id="728" w:author="Ryan Lemos" w:date="2019-09-28T11:20:00Z"/>
        </w:rPr>
      </w:pPr>
    </w:p>
    <w:p w14:paraId="44F215F4" w14:textId="77777777" w:rsidR="00DA6C7C" w:rsidRDefault="00DA6C7C" w:rsidP="00DA6C7C">
      <w:pPr>
        <w:rPr>
          <w:ins w:id="729" w:author="Ryan Lemos" w:date="2019-09-28T11:20:00Z"/>
        </w:rPr>
      </w:pPr>
      <w:ins w:id="730" w:author="Ryan Lemos" w:date="2019-09-28T11:20:00Z">
        <w:r>
          <w:t>Para adicionar novos registros ao ambiente. Por exemplo, uma nova turma, uma atividade, ou uma dúvida, deve clicar no botão na cor azul claro com o símbolo de +. Conforme a figura:</w:t>
        </w:r>
      </w:ins>
    </w:p>
    <w:p w14:paraId="1297FA33" w14:textId="7B1FCB67" w:rsidR="0069744B" w:rsidRDefault="0069744B">
      <w:pPr>
        <w:pStyle w:val="Legenda"/>
        <w:keepNext/>
        <w:rPr>
          <w:ins w:id="731" w:author="Ryan Lemos" w:date="2019-09-28T11:28:00Z"/>
        </w:rPr>
        <w:pPrChange w:id="732" w:author="Ryan Lemos" w:date="2019-09-28T11:28:00Z">
          <w:pPr>
            <w:pStyle w:val="Legenda"/>
          </w:pPr>
        </w:pPrChange>
      </w:pPr>
      <w:ins w:id="733" w:author="Ryan Lemos" w:date="2019-09-28T11:28:00Z">
        <w:r>
          <w:t xml:space="preserve">Figura </w:t>
        </w:r>
        <w:r>
          <w:fldChar w:fldCharType="begin"/>
        </w:r>
        <w:r>
          <w:instrText xml:space="preserve"> SEQ Figura \* ARABIC </w:instrText>
        </w:r>
      </w:ins>
      <w:r>
        <w:fldChar w:fldCharType="separate"/>
      </w:r>
      <w:ins w:id="734" w:author="Ryan Lemos" w:date="2019-09-29T18:50:00Z">
        <w:r w:rsidR="00A1166E">
          <w:rPr>
            <w:noProof/>
          </w:rPr>
          <w:t>39</w:t>
        </w:r>
      </w:ins>
      <w:ins w:id="735" w:author="Ryan Lemos" w:date="2019-09-28T11:28:00Z">
        <w:r>
          <w:fldChar w:fldCharType="end"/>
        </w:r>
        <w:r>
          <w:t xml:space="preserve"> - Botão de novo registro</w:t>
        </w:r>
      </w:ins>
    </w:p>
    <w:p w14:paraId="16411825" w14:textId="77777777" w:rsidR="00DA6C7C" w:rsidRDefault="00DA6C7C" w:rsidP="00DA6C7C">
      <w:pPr>
        <w:ind w:firstLine="0"/>
        <w:jc w:val="center"/>
        <w:rPr>
          <w:ins w:id="736" w:author="Ryan Lemos" w:date="2019-09-28T11:20:00Z"/>
        </w:rPr>
      </w:pPr>
      <w:ins w:id="737" w:author="Ryan Lemos" w:date="2019-09-28T11:20:00Z">
        <w:r>
          <w:rPr>
            <w:noProof/>
          </w:rPr>
          <w:drawing>
            <wp:inline distT="0" distB="0" distL="0" distR="0" wp14:anchorId="1ADF7867" wp14:editId="0A1AD5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3975" cy="676275"/>
                      </a:xfrm>
                      <a:prstGeom prst="rect">
                        <a:avLst/>
                      </a:prstGeom>
                    </pic:spPr>
                  </pic:pic>
                </a:graphicData>
              </a:graphic>
            </wp:inline>
          </w:drawing>
        </w:r>
      </w:ins>
    </w:p>
    <w:p w14:paraId="5A480980" w14:textId="77777777" w:rsidR="00DA6C7C" w:rsidRDefault="00DA6C7C" w:rsidP="00DA6C7C">
      <w:pPr>
        <w:ind w:firstLine="0"/>
        <w:jc w:val="center"/>
        <w:rPr>
          <w:ins w:id="738" w:author="Ryan Lemos" w:date="2019-09-28T11:20:00Z"/>
        </w:rPr>
      </w:pPr>
    </w:p>
    <w:p w14:paraId="18A146F9" w14:textId="77777777" w:rsidR="00DA6C7C" w:rsidRDefault="00DA6C7C" w:rsidP="00DA6C7C">
      <w:pPr>
        <w:rPr>
          <w:ins w:id="739" w:author="Ryan Lemos" w:date="2019-09-28T11:20:00Z"/>
        </w:rPr>
      </w:pPr>
      <w:ins w:id="740" w:author="Ryan Lemos" w:date="2019-09-28T11:20:00Z">
        <w:r>
          <w:t>Assim uma nova janela será aberta para que o usuário possa de fato criar seu registro.</w:t>
        </w:r>
      </w:ins>
    </w:p>
    <w:p w14:paraId="7E2C7F44" w14:textId="77777777" w:rsidR="00DA6C7C" w:rsidRDefault="00DA6C7C" w:rsidP="00DA6C7C">
      <w:pPr>
        <w:rPr>
          <w:ins w:id="741" w:author="Ryan Lemos" w:date="2019-09-28T11:20:00Z"/>
        </w:rPr>
      </w:pPr>
    </w:p>
    <w:p w14:paraId="0C1B587B" w14:textId="77777777" w:rsidR="00DA6C7C" w:rsidRDefault="00DA6C7C">
      <w:pPr>
        <w:pStyle w:val="Ttulo3"/>
        <w:rPr>
          <w:ins w:id="742" w:author="Ryan Lemos" w:date="2019-09-28T11:20:00Z"/>
        </w:rPr>
        <w:pPrChange w:id="743" w:author="Ryan Lemos" w:date="2019-09-28T11:21:00Z">
          <w:pPr>
            <w:pStyle w:val="Ttulo2"/>
            <w:ind w:left="576" w:hanging="576"/>
          </w:pPr>
        </w:pPrChange>
      </w:pPr>
      <w:bookmarkStart w:id="744" w:name="_Toc20675460"/>
      <w:ins w:id="745" w:author="Ryan Lemos" w:date="2019-09-28T11:20:00Z">
        <w:r>
          <w:t>Duplicar registro (Para atividades)</w:t>
        </w:r>
        <w:bookmarkEnd w:id="744"/>
      </w:ins>
    </w:p>
    <w:p w14:paraId="101E1511" w14:textId="77777777" w:rsidR="00DA6C7C" w:rsidRPr="003E2735" w:rsidRDefault="00DA6C7C" w:rsidP="00DA6C7C">
      <w:pPr>
        <w:rPr>
          <w:ins w:id="746" w:author="Ryan Lemos" w:date="2019-09-28T11:20:00Z"/>
        </w:rPr>
      </w:pPr>
    </w:p>
    <w:p w14:paraId="6D1AF15C" w14:textId="77777777" w:rsidR="00DA6C7C" w:rsidRDefault="00DA6C7C" w:rsidP="00DA6C7C">
      <w:pPr>
        <w:rPr>
          <w:ins w:id="747" w:author="Ryan Lemos" w:date="2019-09-28T11:20:00Z"/>
        </w:rPr>
      </w:pPr>
      <w:ins w:id="748" w:author="Ryan Lemos" w:date="2019-09-28T11:20:00Z">
        <w:r>
          <w:t>Uma vez que uma atividade foi vinculada a um grupo de alunos ela não pode ser alterada. Caso o professor necessite reutilizar a atividade ele pode fazer uma cópia através do botão da Figura x e trocar as questões necessárias.</w:t>
        </w:r>
      </w:ins>
    </w:p>
    <w:p w14:paraId="3DAA3B80" w14:textId="77777777" w:rsidR="00DA6C7C" w:rsidRDefault="00DA6C7C" w:rsidP="00DA6C7C">
      <w:pPr>
        <w:rPr>
          <w:ins w:id="749" w:author="Ryan Lemos" w:date="2019-09-28T11:20:00Z"/>
        </w:rPr>
      </w:pPr>
    </w:p>
    <w:p w14:paraId="373EF642" w14:textId="0B1231C7" w:rsidR="0069744B" w:rsidRDefault="0069744B">
      <w:pPr>
        <w:pStyle w:val="Legenda"/>
        <w:keepNext/>
        <w:rPr>
          <w:ins w:id="750" w:author="Ryan Lemos" w:date="2019-09-28T11:28:00Z"/>
        </w:rPr>
        <w:pPrChange w:id="751" w:author="Ryan Lemos" w:date="2019-09-28T11:28:00Z">
          <w:pPr>
            <w:pStyle w:val="Legenda"/>
          </w:pPr>
        </w:pPrChange>
      </w:pPr>
      <w:ins w:id="752" w:author="Ryan Lemos" w:date="2019-09-28T11:28:00Z">
        <w:r>
          <w:lastRenderedPageBreak/>
          <w:t xml:space="preserve">Figura </w:t>
        </w:r>
        <w:r>
          <w:fldChar w:fldCharType="begin"/>
        </w:r>
        <w:r>
          <w:instrText xml:space="preserve"> SEQ Figura \* ARABIC </w:instrText>
        </w:r>
      </w:ins>
      <w:r>
        <w:fldChar w:fldCharType="separate"/>
      </w:r>
      <w:ins w:id="753" w:author="Ryan Lemos" w:date="2019-09-29T18:50:00Z">
        <w:r w:rsidR="00A1166E">
          <w:rPr>
            <w:noProof/>
          </w:rPr>
          <w:t>40</w:t>
        </w:r>
      </w:ins>
      <w:ins w:id="754" w:author="Ryan Lemos" w:date="2019-09-28T11:28:00Z">
        <w:r>
          <w:fldChar w:fldCharType="end"/>
        </w:r>
        <w:r>
          <w:t xml:space="preserve"> - Botão de duplicar registro</w:t>
        </w:r>
      </w:ins>
    </w:p>
    <w:p w14:paraId="46B978B0" w14:textId="77777777" w:rsidR="00DA6C7C" w:rsidRDefault="00DA6C7C" w:rsidP="00DA6C7C">
      <w:pPr>
        <w:ind w:firstLine="0"/>
        <w:jc w:val="center"/>
        <w:rPr>
          <w:ins w:id="755" w:author="Ryan Lemos" w:date="2019-09-28T11:20:00Z"/>
        </w:rPr>
      </w:pPr>
      <w:ins w:id="756" w:author="Ryan Lemos" w:date="2019-09-28T11:20:00Z">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590550"/>
                      </a:xfrm>
                      <a:prstGeom prst="rect">
                        <a:avLst/>
                      </a:prstGeom>
                    </pic:spPr>
                  </pic:pic>
                </a:graphicData>
              </a:graphic>
            </wp:inline>
          </w:drawing>
        </w:r>
      </w:ins>
    </w:p>
    <w:p w14:paraId="5457D3F3" w14:textId="77777777" w:rsidR="00DA6C7C" w:rsidRDefault="00DA6C7C" w:rsidP="00DA6C7C">
      <w:pPr>
        <w:ind w:firstLine="0"/>
        <w:jc w:val="center"/>
        <w:rPr>
          <w:ins w:id="757" w:author="Ryan Lemos" w:date="2019-09-28T11:20:00Z"/>
        </w:rPr>
      </w:pPr>
    </w:p>
    <w:p w14:paraId="486AED37" w14:textId="5B729C62" w:rsidR="00DA6C7C" w:rsidRDefault="00DA6C7C">
      <w:pPr>
        <w:pStyle w:val="Ttulo3"/>
        <w:rPr>
          <w:ins w:id="758" w:author="Ryan Lemos" w:date="2019-09-28T11:20:00Z"/>
        </w:rPr>
        <w:pPrChange w:id="759" w:author="Ryan Lemos" w:date="2019-09-28T11:21:00Z">
          <w:pPr>
            <w:pStyle w:val="Ttulo2"/>
            <w:ind w:left="576" w:hanging="576"/>
          </w:pPr>
        </w:pPrChange>
      </w:pPr>
      <w:ins w:id="760" w:author="Ryan Lemos" w:date="2019-09-28T11:20:00Z">
        <w:r>
          <w:t xml:space="preserve"> </w:t>
        </w:r>
        <w:bookmarkStart w:id="761" w:name="_Toc20675461"/>
        <w:r>
          <w:t xml:space="preserve">Gerar </w:t>
        </w:r>
      </w:ins>
      <w:ins w:id="762" w:author="Ryan Lemos" w:date="2019-09-28T11:21:00Z">
        <w:r>
          <w:t>PDF</w:t>
        </w:r>
      </w:ins>
      <w:ins w:id="763" w:author="Ryan Lemos" w:date="2019-09-28T11:20:00Z">
        <w:r>
          <w:t xml:space="preserve"> (Para atividades)</w:t>
        </w:r>
        <w:bookmarkEnd w:id="761"/>
      </w:ins>
    </w:p>
    <w:p w14:paraId="491B2BF3" w14:textId="77777777" w:rsidR="00DA6C7C" w:rsidRDefault="00DA6C7C" w:rsidP="00DA6C7C">
      <w:pPr>
        <w:rPr>
          <w:ins w:id="764" w:author="Ryan Lemos" w:date="2019-09-28T11:20:00Z"/>
        </w:rPr>
      </w:pPr>
    </w:p>
    <w:p w14:paraId="3271E25E" w14:textId="77777777" w:rsidR="00DA6C7C" w:rsidRDefault="00DA6C7C" w:rsidP="00DA6C7C">
      <w:pPr>
        <w:rPr>
          <w:ins w:id="765" w:author="Ryan Lemos" w:date="2019-09-28T11:20:00Z"/>
        </w:rPr>
      </w:pPr>
      <w:ins w:id="766" w:author="Ryan Lemos" w:date="2019-09-28T11:20:00Z">
        <w:r>
          <w:t>É possível ao professor gerar um documento em formato PDF das atividades criadas no ambiente. Para isso deve clicar no botão da Figura X. Em uma turma esse botão gerará uma atividade personalizada, contendo questões embaralhadas para cada aluno e seus respectivos gabaritos. Quando clicado na gestão de atividades gerará uma atividade única sem cabeçalho preenchido e com um único gabarito.</w:t>
        </w:r>
      </w:ins>
    </w:p>
    <w:p w14:paraId="560608DD" w14:textId="77777777" w:rsidR="00DA6C7C" w:rsidRPr="003E2735" w:rsidRDefault="00DA6C7C" w:rsidP="00DA6C7C">
      <w:pPr>
        <w:rPr>
          <w:ins w:id="767" w:author="Ryan Lemos" w:date="2019-09-28T11:20:00Z"/>
        </w:rPr>
      </w:pPr>
    </w:p>
    <w:p w14:paraId="37BD3EC5" w14:textId="4A05F4AD" w:rsidR="0069744B" w:rsidRDefault="0069744B">
      <w:pPr>
        <w:pStyle w:val="Legenda"/>
        <w:keepNext/>
        <w:rPr>
          <w:ins w:id="768" w:author="Ryan Lemos" w:date="2019-09-28T11:28:00Z"/>
        </w:rPr>
        <w:pPrChange w:id="769" w:author="Ryan Lemos" w:date="2019-09-28T11:28:00Z">
          <w:pPr>
            <w:pStyle w:val="Legenda"/>
          </w:pPr>
        </w:pPrChange>
      </w:pPr>
      <w:ins w:id="770" w:author="Ryan Lemos" w:date="2019-09-28T11:28:00Z">
        <w:r>
          <w:t xml:space="preserve">Figura </w:t>
        </w:r>
        <w:r>
          <w:fldChar w:fldCharType="begin"/>
        </w:r>
        <w:r>
          <w:instrText xml:space="preserve"> SEQ Figura \* ARABIC </w:instrText>
        </w:r>
      </w:ins>
      <w:r>
        <w:fldChar w:fldCharType="separate"/>
      </w:r>
      <w:ins w:id="771" w:author="Ryan Lemos" w:date="2019-09-29T18:50:00Z">
        <w:r w:rsidR="00A1166E">
          <w:rPr>
            <w:noProof/>
          </w:rPr>
          <w:t>41</w:t>
        </w:r>
      </w:ins>
      <w:ins w:id="772" w:author="Ryan Lemos" w:date="2019-09-28T11:28:00Z">
        <w:r>
          <w:fldChar w:fldCharType="end"/>
        </w:r>
        <w:r>
          <w:t xml:space="preserve"> - Botão de gerar</w:t>
        </w:r>
        <w:r>
          <w:rPr>
            <w:noProof/>
          </w:rPr>
          <w:t xml:space="preserve"> PDF</w:t>
        </w:r>
      </w:ins>
    </w:p>
    <w:p w14:paraId="408EE286" w14:textId="77777777" w:rsidR="00DA6C7C" w:rsidRDefault="00DA6C7C" w:rsidP="00DA6C7C">
      <w:pPr>
        <w:ind w:firstLine="0"/>
        <w:jc w:val="center"/>
        <w:rPr>
          <w:ins w:id="773" w:author="Ryan Lemos" w:date="2019-09-28T11:20:00Z"/>
        </w:rPr>
      </w:pPr>
      <w:ins w:id="774" w:author="Ryan Lemos" w:date="2019-09-28T11:20:00Z">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 cy="647700"/>
                      </a:xfrm>
                      <a:prstGeom prst="rect">
                        <a:avLst/>
                      </a:prstGeom>
                    </pic:spPr>
                  </pic:pic>
                </a:graphicData>
              </a:graphic>
            </wp:inline>
          </w:drawing>
        </w:r>
      </w:ins>
    </w:p>
    <w:p w14:paraId="4494F929" w14:textId="77777777" w:rsidR="00DA6C7C" w:rsidRDefault="00DA6C7C">
      <w:pPr>
        <w:pStyle w:val="Ttulo3"/>
        <w:rPr>
          <w:ins w:id="775" w:author="Ryan Lemos" w:date="2019-09-28T11:20:00Z"/>
        </w:rPr>
        <w:pPrChange w:id="776" w:author="Ryan Lemos" w:date="2019-09-28T11:21:00Z">
          <w:pPr>
            <w:pStyle w:val="Ttulo2"/>
            <w:ind w:left="576" w:hanging="576"/>
          </w:pPr>
        </w:pPrChange>
      </w:pPr>
      <w:bookmarkStart w:id="777" w:name="_Toc20675462"/>
      <w:ins w:id="778" w:author="Ryan Lemos" w:date="2019-09-28T11:20:00Z">
        <w:r>
          <w:t>Informações (atividades de uma turma)</w:t>
        </w:r>
        <w:bookmarkEnd w:id="777"/>
      </w:ins>
    </w:p>
    <w:p w14:paraId="22276281" w14:textId="77777777" w:rsidR="00DA6C7C" w:rsidRDefault="00DA6C7C" w:rsidP="00DA6C7C">
      <w:pPr>
        <w:rPr>
          <w:ins w:id="779" w:author="Ryan Lemos" w:date="2019-09-28T11:20:00Z"/>
        </w:rPr>
      </w:pPr>
      <w:ins w:id="780" w:author="Ryan Lemos" w:date="2019-09-28T11:20:00Z">
        <w:r>
          <w:t>Esse botão serve para indicar informações a respeito dos resultados dos alunos em uma atividade.</w:t>
        </w:r>
      </w:ins>
    </w:p>
    <w:p w14:paraId="4893FC85" w14:textId="42D74D00" w:rsidR="0069744B" w:rsidRDefault="0069744B">
      <w:pPr>
        <w:pStyle w:val="Legenda"/>
        <w:keepNext/>
        <w:rPr>
          <w:ins w:id="781" w:author="Ryan Lemos" w:date="2019-09-28T11:29:00Z"/>
        </w:rPr>
        <w:pPrChange w:id="782" w:author="Ryan Lemos" w:date="2019-09-28T11:29:00Z">
          <w:pPr>
            <w:pStyle w:val="Legenda"/>
          </w:pPr>
        </w:pPrChange>
      </w:pPr>
      <w:ins w:id="783" w:author="Ryan Lemos" w:date="2019-09-28T11:29:00Z">
        <w:r>
          <w:t xml:space="preserve">Figura </w:t>
        </w:r>
        <w:r>
          <w:fldChar w:fldCharType="begin"/>
        </w:r>
        <w:r>
          <w:instrText xml:space="preserve"> SEQ Figura \* ARABIC </w:instrText>
        </w:r>
      </w:ins>
      <w:r>
        <w:fldChar w:fldCharType="separate"/>
      </w:r>
      <w:ins w:id="784" w:author="Ryan Lemos" w:date="2019-09-29T18:50:00Z">
        <w:r w:rsidR="00A1166E">
          <w:rPr>
            <w:noProof/>
          </w:rPr>
          <w:t>42</w:t>
        </w:r>
      </w:ins>
      <w:ins w:id="785" w:author="Ryan Lemos" w:date="2019-09-28T11:29:00Z">
        <w:r>
          <w:fldChar w:fldCharType="end"/>
        </w:r>
        <w:r>
          <w:t xml:space="preserve"> - Botão de informações</w:t>
        </w:r>
      </w:ins>
    </w:p>
    <w:p w14:paraId="5BFAA2B6" w14:textId="78643D04" w:rsidR="00DA6C7C" w:rsidRDefault="00DA6C7C" w:rsidP="0069744B">
      <w:pPr>
        <w:ind w:firstLine="0"/>
        <w:jc w:val="center"/>
        <w:rPr>
          <w:ins w:id="786" w:author="Ryan Lemos" w:date="2019-09-28T11:29:00Z"/>
        </w:rPr>
      </w:pPr>
      <w:ins w:id="787" w:author="Ryan Lemos" w:date="2019-09-28T11:20:00Z">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175" cy="828675"/>
                      </a:xfrm>
                      <a:prstGeom prst="rect">
                        <a:avLst/>
                      </a:prstGeom>
                    </pic:spPr>
                  </pic:pic>
                </a:graphicData>
              </a:graphic>
            </wp:inline>
          </w:drawing>
        </w:r>
      </w:ins>
    </w:p>
    <w:p w14:paraId="3885BF82" w14:textId="77777777" w:rsidR="0069744B" w:rsidRDefault="0069744B">
      <w:pPr>
        <w:ind w:firstLine="0"/>
        <w:jc w:val="center"/>
        <w:rPr>
          <w:ins w:id="788" w:author="Ryan Lemos" w:date="2019-09-28T11:20:00Z"/>
        </w:rPr>
        <w:pPrChange w:id="789" w:author="Ryan Lemos" w:date="2019-09-28T11:28:00Z">
          <w:pPr/>
        </w:pPrChange>
      </w:pPr>
    </w:p>
    <w:p w14:paraId="394114A2" w14:textId="77777777" w:rsidR="00DA6C7C" w:rsidRDefault="00DA6C7C">
      <w:pPr>
        <w:pStyle w:val="Ttulo3"/>
        <w:rPr>
          <w:ins w:id="790" w:author="Ryan Lemos" w:date="2019-09-28T11:20:00Z"/>
        </w:rPr>
        <w:pPrChange w:id="791" w:author="Ryan Lemos" w:date="2019-09-28T11:21:00Z">
          <w:pPr>
            <w:pStyle w:val="Ttulo2"/>
            <w:ind w:left="576" w:hanging="576"/>
          </w:pPr>
        </w:pPrChange>
      </w:pPr>
      <w:bookmarkStart w:id="792" w:name="_Toc20675463"/>
      <w:ins w:id="793" w:author="Ryan Lemos" w:date="2019-09-28T11:20:00Z">
        <w:r>
          <w:t>Resetar resultado (Atividades de uma turma)</w:t>
        </w:r>
        <w:bookmarkEnd w:id="792"/>
      </w:ins>
    </w:p>
    <w:p w14:paraId="10C14FA4" w14:textId="21CF9100" w:rsidR="00DA6C7C" w:rsidRDefault="00DA6C7C" w:rsidP="00DA6C7C">
      <w:pPr>
        <w:rPr>
          <w:ins w:id="794" w:author="Ryan Lemos" w:date="2019-09-28T11:29:00Z"/>
        </w:rPr>
      </w:pPr>
      <w:ins w:id="795" w:author="Ryan Lemos" w:date="2019-09-28T11:20:00Z">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 Figura X, porém na cor roxa.</w:t>
        </w:r>
      </w:ins>
    </w:p>
    <w:p w14:paraId="32FA7814" w14:textId="77777777" w:rsidR="0069744B" w:rsidRDefault="0069744B" w:rsidP="00DA6C7C">
      <w:pPr>
        <w:rPr>
          <w:ins w:id="796" w:author="Ryan Lemos" w:date="2019-09-28T11:20:00Z"/>
        </w:rPr>
      </w:pPr>
    </w:p>
    <w:p w14:paraId="7636EEB8" w14:textId="47AA184E" w:rsidR="0069744B" w:rsidRDefault="0069744B">
      <w:pPr>
        <w:pStyle w:val="Legenda"/>
        <w:keepNext/>
        <w:rPr>
          <w:ins w:id="797" w:author="Ryan Lemos" w:date="2019-09-28T11:29:00Z"/>
        </w:rPr>
        <w:pPrChange w:id="798" w:author="Ryan Lemos" w:date="2019-09-28T11:29:00Z">
          <w:pPr>
            <w:pStyle w:val="Legenda"/>
          </w:pPr>
        </w:pPrChange>
      </w:pPr>
      <w:ins w:id="799" w:author="Ryan Lemos" w:date="2019-09-28T11:29:00Z">
        <w:r>
          <w:lastRenderedPageBreak/>
          <w:t xml:space="preserve">Figura </w:t>
        </w:r>
        <w:r>
          <w:fldChar w:fldCharType="begin"/>
        </w:r>
        <w:r>
          <w:instrText xml:space="preserve"> SEQ Figura \* ARABIC </w:instrText>
        </w:r>
      </w:ins>
      <w:r>
        <w:fldChar w:fldCharType="separate"/>
      </w:r>
      <w:ins w:id="800" w:author="Ryan Lemos" w:date="2019-09-29T18:50:00Z">
        <w:r w:rsidR="00A1166E">
          <w:rPr>
            <w:noProof/>
          </w:rPr>
          <w:t>43</w:t>
        </w:r>
      </w:ins>
      <w:ins w:id="801" w:author="Ryan Lemos" w:date="2019-09-28T11:29:00Z">
        <w:r>
          <w:fldChar w:fldCharType="end"/>
        </w:r>
        <w:r>
          <w:t xml:space="preserve"> - Botão de resetar resultado</w:t>
        </w:r>
      </w:ins>
    </w:p>
    <w:p w14:paraId="6318F050" w14:textId="77777777" w:rsidR="00DA6C7C" w:rsidRDefault="00DA6C7C">
      <w:pPr>
        <w:ind w:firstLine="0"/>
        <w:jc w:val="center"/>
        <w:rPr>
          <w:ins w:id="802" w:author="Ryan Lemos" w:date="2019-09-28T11:20:00Z"/>
        </w:rPr>
        <w:pPrChange w:id="803" w:author="Ryan Lemos" w:date="2019-09-28T11:29:00Z">
          <w:pPr/>
        </w:pPrChange>
      </w:pPr>
      <w:ins w:id="804" w:author="Ryan Lemos" w:date="2019-09-28T11:20:00Z">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5825" cy="657225"/>
                      </a:xfrm>
                      <a:prstGeom prst="rect">
                        <a:avLst/>
                      </a:prstGeom>
                    </pic:spPr>
                  </pic:pic>
                </a:graphicData>
              </a:graphic>
            </wp:inline>
          </w:drawing>
        </w:r>
      </w:ins>
    </w:p>
    <w:p w14:paraId="4EC80D92" w14:textId="77777777" w:rsidR="00DA6C7C" w:rsidRDefault="00DA6C7C">
      <w:pPr>
        <w:pStyle w:val="Ttulo3"/>
        <w:rPr>
          <w:ins w:id="805" w:author="Ryan Lemos" w:date="2019-09-28T11:20:00Z"/>
        </w:rPr>
        <w:pPrChange w:id="806" w:author="Ryan Lemos" w:date="2019-09-28T11:21:00Z">
          <w:pPr>
            <w:pStyle w:val="Ttulo2"/>
            <w:ind w:left="576" w:hanging="576"/>
          </w:pPr>
        </w:pPrChange>
      </w:pPr>
      <w:bookmarkStart w:id="807" w:name="_Toc20675464"/>
      <w:ins w:id="808" w:author="Ryan Lemos" w:date="2019-09-28T11:20:00Z">
        <w:r>
          <w:t>Vincular alunos a uma atividade</w:t>
        </w:r>
        <w:bookmarkEnd w:id="807"/>
      </w:ins>
    </w:p>
    <w:p w14:paraId="6BBD7214" w14:textId="77777777" w:rsidR="00DA6C7C" w:rsidRPr="008D0372" w:rsidRDefault="00DA6C7C" w:rsidP="00DA6C7C">
      <w:pPr>
        <w:rPr>
          <w:ins w:id="809" w:author="Ryan Lemos" w:date="2019-09-28T11:20:00Z"/>
        </w:rPr>
      </w:pPr>
    </w:p>
    <w:p w14:paraId="5DCE5383" w14:textId="3F33999E" w:rsidR="00DA6C7C" w:rsidRDefault="00DA6C7C" w:rsidP="00DA6C7C">
      <w:pPr>
        <w:rPr>
          <w:ins w:id="810" w:author="Ryan Lemos" w:date="2019-09-28T11:29:00Z"/>
        </w:rPr>
      </w:pPr>
      <w:ins w:id="811" w:author="Ryan Lemos" w:date="2019-09-28T11:20:00Z">
        <w:r>
          <w:t>Em atividades não avaliativa cabe ao professor escolher quem receberá aquela atividade, se por acaso quiser incluir alguém depois, pode ser feito isso pelo botão da Figura x.</w:t>
        </w:r>
      </w:ins>
    </w:p>
    <w:p w14:paraId="3999144C" w14:textId="77777777" w:rsidR="0069744B" w:rsidRDefault="0069744B" w:rsidP="00DA6C7C">
      <w:pPr>
        <w:rPr>
          <w:ins w:id="812" w:author="Ryan Lemos" w:date="2019-09-28T11:20:00Z"/>
        </w:rPr>
      </w:pPr>
    </w:p>
    <w:p w14:paraId="54F63165" w14:textId="66E2CC81" w:rsidR="0069744B" w:rsidRDefault="0069744B">
      <w:pPr>
        <w:pStyle w:val="Legenda"/>
        <w:keepNext/>
        <w:rPr>
          <w:ins w:id="813" w:author="Ryan Lemos" w:date="2019-09-28T11:30:00Z"/>
        </w:rPr>
        <w:pPrChange w:id="814" w:author="Ryan Lemos" w:date="2019-09-28T11:30:00Z">
          <w:pPr>
            <w:pStyle w:val="Legenda"/>
          </w:pPr>
        </w:pPrChange>
      </w:pPr>
      <w:ins w:id="815" w:author="Ryan Lemos" w:date="2019-09-28T11:30:00Z">
        <w:r>
          <w:t xml:space="preserve">Figura </w:t>
        </w:r>
        <w:r>
          <w:fldChar w:fldCharType="begin"/>
        </w:r>
        <w:r>
          <w:instrText xml:space="preserve"> SEQ Figura \* ARABIC </w:instrText>
        </w:r>
      </w:ins>
      <w:r>
        <w:fldChar w:fldCharType="separate"/>
      </w:r>
      <w:ins w:id="816" w:author="Ryan Lemos" w:date="2019-09-29T18:50:00Z">
        <w:r w:rsidR="00A1166E">
          <w:rPr>
            <w:noProof/>
          </w:rPr>
          <w:t>44</w:t>
        </w:r>
      </w:ins>
      <w:ins w:id="817" w:author="Ryan Lemos" w:date="2019-09-28T11:30:00Z">
        <w:r>
          <w:fldChar w:fldCharType="end"/>
        </w:r>
        <w:r>
          <w:t xml:space="preserve"> - Botão de vincular alunos a uma atividade</w:t>
        </w:r>
      </w:ins>
    </w:p>
    <w:p w14:paraId="4F66B84F" w14:textId="77777777" w:rsidR="00DA6C7C" w:rsidRDefault="00DA6C7C">
      <w:pPr>
        <w:ind w:firstLine="0"/>
        <w:jc w:val="center"/>
        <w:rPr>
          <w:ins w:id="818" w:author="Ryan Lemos" w:date="2019-09-28T11:20:00Z"/>
        </w:rPr>
        <w:pPrChange w:id="819" w:author="Ryan Lemos" w:date="2019-09-28T11:29:00Z">
          <w:pPr/>
        </w:pPrChange>
      </w:pPr>
      <w:ins w:id="820" w:author="Ryan Lemos" w:date="2019-09-28T11:20:00Z">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61975"/>
                      </a:xfrm>
                      <a:prstGeom prst="rect">
                        <a:avLst/>
                      </a:prstGeom>
                    </pic:spPr>
                  </pic:pic>
                </a:graphicData>
              </a:graphic>
            </wp:inline>
          </w:drawing>
        </w:r>
      </w:ins>
    </w:p>
    <w:p w14:paraId="32B981DF" w14:textId="77777777" w:rsidR="00DA6C7C" w:rsidRDefault="00DA6C7C" w:rsidP="00DA6C7C">
      <w:pPr>
        <w:rPr>
          <w:ins w:id="821" w:author="Ryan Lemos" w:date="2019-09-28T11:20:00Z"/>
        </w:rPr>
      </w:pPr>
    </w:p>
    <w:p w14:paraId="11B81351" w14:textId="7B42FCD9" w:rsidR="00DA6C7C" w:rsidRDefault="0069744B">
      <w:pPr>
        <w:pStyle w:val="Ttulo3"/>
        <w:rPr>
          <w:ins w:id="822" w:author="Ryan Lemos" w:date="2019-09-28T11:20:00Z"/>
        </w:rPr>
        <w:pPrChange w:id="823" w:author="Ryan Lemos" w:date="2019-09-28T11:21:00Z">
          <w:pPr>
            <w:pStyle w:val="Ttulo2"/>
            <w:ind w:left="576" w:hanging="576"/>
          </w:pPr>
        </w:pPrChange>
      </w:pPr>
      <w:bookmarkStart w:id="824" w:name="_Toc20675465"/>
      <w:ins w:id="825" w:author="Ryan Lemos" w:date="2019-09-28T11:30:00Z">
        <w:r>
          <w:t>Redistribuir</w:t>
        </w:r>
      </w:ins>
      <w:ins w:id="826" w:author="Ryan Lemos" w:date="2019-09-28T11:20:00Z">
        <w:r w:rsidR="00DA6C7C">
          <w:t xml:space="preserve"> pontuação</w:t>
        </w:r>
        <w:bookmarkEnd w:id="824"/>
      </w:ins>
    </w:p>
    <w:p w14:paraId="5DC9D2F4" w14:textId="77777777" w:rsidR="00DA6C7C" w:rsidRDefault="00DA6C7C" w:rsidP="00DA6C7C">
      <w:pPr>
        <w:rPr>
          <w:ins w:id="827" w:author="Ryan Lemos" w:date="2019-09-28T11:20:00Z"/>
        </w:rPr>
      </w:pPr>
    </w:p>
    <w:p w14:paraId="22AED440" w14:textId="165EEAE6" w:rsidR="00DA6C7C" w:rsidRDefault="00DA6C7C" w:rsidP="00DA6C7C">
      <w:pPr>
        <w:rPr>
          <w:ins w:id="828" w:author="Ryan Lemos" w:date="2019-09-28T11:30:00Z"/>
        </w:rPr>
      </w:pPr>
      <w:ins w:id="829" w:author="Ryan Lemos" w:date="2019-09-28T11:20:00Z">
        <w:r>
          <w:t>O sistema conta com pontuação, porém por padrão cada atividade avaliativa e não avaliativa vale 100 (ou 100%). Porém caso o professor precise redistribuir a pontuação da atividade, ele pode fazer isso através deste botão.</w:t>
        </w:r>
      </w:ins>
    </w:p>
    <w:p w14:paraId="52662589" w14:textId="77777777" w:rsidR="0069744B" w:rsidRDefault="0069744B" w:rsidP="00DA6C7C">
      <w:pPr>
        <w:rPr>
          <w:ins w:id="830" w:author="Ryan Lemos" w:date="2019-09-28T11:20:00Z"/>
        </w:rPr>
      </w:pPr>
    </w:p>
    <w:p w14:paraId="00AFB7AF" w14:textId="6E36D3A4" w:rsidR="0069744B" w:rsidRDefault="0069744B">
      <w:pPr>
        <w:pStyle w:val="Legenda"/>
        <w:keepNext/>
        <w:rPr>
          <w:ins w:id="831" w:author="Ryan Lemos" w:date="2019-09-28T11:30:00Z"/>
        </w:rPr>
        <w:pPrChange w:id="832" w:author="Ryan Lemos" w:date="2019-09-28T11:30:00Z">
          <w:pPr>
            <w:pStyle w:val="Legenda"/>
          </w:pPr>
        </w:pPrChange>
      </w:pPr>
      <w:ins w:id="833" w:author="Ryan Lemos" w:date="2019-09-28T11:30:00Z">
        <w:r>
          <w:t xml:space="preserve">Figura </w:t>
        </w:r>
        <w:r>
          <w:fldChar w:fldCharType="begin"/>
        </w:r>
        <w:r>
          <w:instrText xml:space="preserve"> SEQ Figura \* ARABIC </w:instrText>
        </w:r>
      </w:ins>
      <w:r>
        <w:fldChar w:fldCharType="separate"/>
      </w:r>
      <w:ins w:id="834" w:author="Ryan Lemos" w:date="2019-09-29T18:50:00Z">
        <w:r w:rsidR="00A1166E">
          <w:rPr>
            <w:noProof/>
          </w:rPr>
          <w:t>45</w:t>
        </w:r>
      </w:ins>
      <w:ins w:id="835" w:author="Ryan Lemos" w:date="2019-09-28T11:30:00Z">
        <w:r>
          <w:fldChar w:fldCharType="end"/>
        </w:r>
        <w:r>
          <w:t xml:space="preserve"> - Botão de redistribuir pontuação</w:t>
        </w:r>
      </w:ins>
    </w:p>
    <w:p w14:paraId="28116D86" w14:textId="77777777" w:rsidR="00DA6C7C" w:rsidRPr="009E1B34" w:rsidRDefault="00DA6C7C">
      <w:pPr>
        <w:ind w:firstLine="0"/>
        <w:jc w:val="center"/>
        <w:rPr>
          <w:ins w:id="836" w:author="Ryan Lemos" w:date="2019-09-28T11:20:00Z"/>
        </w:rPr>
        <w:pPrChange w:id="837" w:author="Ryan Lemos" w:date="2019-09-28T11:30:00Z">
          <w:pPr/>
        </w:pPrChange>
      </w:pPr>
      <w:ins w:id="838" w:author="Ryan Lemos" w:date="2019-09-28T11:20:00Z">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 cy="666750"/>
                      </a:xfrm>
                      <a:prstGeom prst="rect">
                        <a:avLst/>
                      </a:prstGeom>
                    </pic:spPr>
                  </pic:pic>
                </a:graphicData>
              </a:graphic>
            </wp:inline>
          </w:drawing>
        </w:r>
      </w:ins>
    </w:p>
    <w:p w14:paraId="3FA37217" w14:textId="77777777" w:rsidR="00DA6C7C" w:rsidRDefault="00DA6C7C">
      <w:pPr>
        <w:pStyle w:val="Ttulo3"/>
        <w:rPr>
          <w:ins w:id="839" w:author="Ryan Lemos" w:date="2019-09-28T11:20:00Z"/>
        </w:rPr>
        <w:pPrChange w:id="840" w:author="Ryan Lemos" w:date="2019-09-28T11:22:00Z">
          <w:pPr>
            <w:pStyle w:val="Ttulo2"/>
            <w:ind w:left="576" w:hanging="576"/>
          </w:pPr>
        </w:pPrChange>
      </w:pPr>
      <w:ins w:id="841" w:author="Ryan Lemos" w:date="2019-09-28T11:20:00Z">
        <w:r>
          <w:t xml:space="preserve"> </w:t>
        </w:r>
        <w:bookmarkStart w:id="842" w:name="_Toc20675466"/>
        <w:r>
          <w:t>Enviar nota</w:t>
        </w:r>
        <w:bookmarkEnd w:id="842"/>
      </w:ins>
    </w:p>
    <w:p w14:paraId="7C5CAFF9" w14:textId="77777777" w:rsidR="00DA6C7C" w:rsidRDefault="00DA6C7C" w:rsidP="00DA6C7C">
      <w:pPr>
        <w:rPr>
          <w:ins w:id="843" w:author="Ryan Lemos" w:date="2019-09-28T11:20:00Z"/>
        </w:rPr>
      </w:pPr>
    </w:p>
    <w:p w14:paraId="0AD7D893" w14:textId="77777777" w:rsidR="00DA6C7C" w:rsidRDefault="00DA6C7C" w:rsidP="00DA6C7C">
      <w:pPr>
        <w:rPr>
          <w:ins w:id="844" w:author="Ryan Lemos" w:date="2019-09-28T11:20:00Z"/>
        </w:rPr>
      </w:pPr>
      <w:ins w:id="845" w:author="Ryan Lemos" w:date="2019-09-28T11:20:00Z">
        <w:r>
          <w:t>Caso uma atividade criada pelo ambiente seja resolvida em sala, é necessário que o professor lance a nota do aluno. É por meio deste botão da Figura x que ele acessa a tela responsável pelo lançamento das notas.</w:t>
        </w:r>
      </w:ins>
    </w:p>
    <w:p w14:paraId="159C2F49" w14:textId="77777777" w:rsidR="00DA6C7C" w:rsidRDefault="00DA6C7C" w:rsidP="00DA6C7C">
      <w:pPr>
        <w:rPr>
          <w:ins w:id="846" w:author="Ryan Lemos" w:date="2019-09-28T11:20:00Z"/>
        </w:rPr>
      </w:pPr>
    </w:p>
    <w:p w14:paraId="797706C3" w14:textId="5F3899CE" w:rsidR="0069744B" w:rsidRDefault="0069744B">
      <w:pPr>
        <w:pStyle w:val="Legenda"/>
        <w:keepNext/>
        <w:rPr>
          <w:ins w:id="847" w:author="Ryan Lemos" w:date="2019-09-28T11:31:00Z"/>
        </w:rPr>
        <w:pPrChange w:id="848" w:author="Ryan Lemos" w:date="2019-09-28T11:31:00Z">
          <w:pPr>
            <w:pStyle w:val="Legenda"/>
          </w:pPr>
        </w:pPrChange>
      </w:pPr>
      <w:ins w:id="849" w:author="Ryan Lemos" w:date="2019-09-28T11:31:00Z">
        <w:r>
          <w:t xml:space="preserve">Figura </w:t>
        </w:r>
        <w:r>
          <w:fldChar w:fldCharType="begin"/>
        </w:r>
        <w:r>
          <w:instrText xml:space="preserve"> SEQ Figura \* ARABIC </w:instrText>
        </w:r>
      </w:ins>
      <w:r>
        <w:fldChar w:fldCharType="separate"/>
      </w:r>
      <w:ins w:id="850" w:author="Ryan Lemos" w:date="2019-09-29T18:50:00Z">
        <w:r w:rsidR="00A1166E">
          <w:rPr>
            <w:noProof/>
          </w:rPr>
          <w:t>46</w:t>
        </w:r>
      </w:ins>
      <w:ins w:id="851" w:author="Ryan Lemos" w:date="2019-09-28T11:31:00Z">
        <w:r>
          <w:fldChar w:fldCharType="end"/>
        </w:r>
        <w:r>
          <w:t xml:space="preserve"> - Botão de envio de nota</w:t>
        </w:r>
      </w:ins>
    </w:p>
    <w:p w14:paraId="23CEB99F" w14:textId="77777777" w:rsidR="00DA6C7C" w:rsidRDefault="00DA6C7C">
      <w:pPr>
        <w:ind w:firstLine="0"/>
        <w:jc w:val="center"/>
        <w:rPr>
          <w:ins w:id="852" w:author="Ryan Lemos" w:date="2019-09-28T11:20:00Z"/>
        </w:rPr>
        <w:pPrChange w:id="853" w:author="Ryan Lemos" w:date="2019-09-28T11:30:00Z">
          <w:pPr/>
        </w:pPrChange>
      </w:pPr>
      <w:ins w:id="854" w:author="Ryan Lemos" w:date="2019-09-28T11:20:00Z">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225" cy="733425"/>
                      </a:xfrm>
                      <a:prstGeom prst="rect">
                        <a:avLst/>
                      </a:prstGeom>
                    </pic:spPr>
                  </pic:pic>
                </a:graphicData>
              </a:graphic>
            </wp:inline>
          </w:drawing>
        </w:r>
      </w:ins>
    </w:p>
    <w:p w14:paraId="4CB3C1C8" w14:textId="77777777" w:rsidR="00DA6C7C" w:rsidRPr="00F24BB2" w:rsidRDefault="00DA6C7C" w:rsidP="00DA6C7C">
      <w:pPr>
        <w:rPr>
          <w:ins w:id="855" w:author="Ryan Lemos" w:date="2019-09-28T11:20:00Z"/>
        </w:rPr>
      </w:pPr>
    </w:p>
    <w:p w14:paraId="271DF844" w14:textId="77777777" w:rsidR="00DA6C7C" w:rsidRDefault="00DA6C7C">
      <w:pPr>
        <w:pStyle w:val="Ttulo3"/>
        <w:rPr>
          <w:ins w:id="856" w:author="Ryan Lemos" w:date="2019-09-28T11:20:00Z"/>
        </w:rPr>
        <w:pPrChange w:id="857" w:author="Ryan Lemos" w:date="2019-09-28T11:22:00Z">
          <w:pPr>
            <w:pStyle w:val="Ttulo2"/>
            <w:ind w:left="576" w:hanging="576"/>
          </w:pPr>
        </w:pPrChange>
      </w:pPr>
      <w:bookmarkStart w:id="858" w:name="_Toc20675467"/>
      <w:ins w:id="859" w:author="Ryan Lemos" w:date="2019-09-28T11:20:00Z">
        <w:r>
          <w:t>Botões do calendário</w:t>
        </w:r>
        <w:bookmarkEnd w:id="858"/>
      </w:ins>
    </w:p>
    <w:p w14:paraId="43C9FDAD" w14:textId="77777777" w:rsidR="00DA6C7C" w:rsidRDefault="00DA6C7C" w:rsidP="00DA6C7C">
      <w:pPr>
        <w:rPr>
          <w:ins w:id="860" w:author="Ryan Lemos" w:date="2019-09-28T11:20:00Z"/>
        </w:rPr>
      </w:pPr>
    </w:p>
    <w:p w14:paraId="3715BFCC" w14:textId="14ACF4B4" w:rsidR="00DA6C7C" w:rsidRDefault="00DA6C7C" w:rsidP="00DA6C7C">
      <w:pPr>
        <w:rPr>
          <w:ins w:id="861" w:author="Ryan Lemos" w:date="2019-09-28T11:31:00Z"/>
        </w:rPr>
      </w:pPr>
      <w:ins w:id="862" w:author="Ryan Lemos" w:date="2019-09-28T11:20:00Z">
        <w:r>
          <w:t>O ambiente conta com um calendário interativo, em que os alunos e professores podem acompanhar os eventos criados pelos professores para uma turma, e pela própria escola. A figura X apresenta um conjunto de botões em que é possível trocar a visualização do calendário, o padrão é a visão do calendário em meses, porém pode-se ver em semanas e visualizar cada dia individualmente. Os três botões servem para trocar esse tipo de visualização.</w:t>
        </w:r>
      </w:ins>
    </w:p>
    <w:p w14:paraId="4A345224" w14:textId="77777777" w:rsidR="0069744B" w:rsidRDefault="0069744B" w:rsidP="00DA6C7C">
      <w:pPr>
        <w:rPr>
          <w:ins w:id="863" w:author="Ryan Lemos" w:date="2019-09-28T11:20:00Z"/>
        </w:rPr>
      </w:pPr>
    </w:p>
    <w:p w14:paraId="4E55CA13" w14:textId="2BB6F28B" w:rsidR="0069744B" w:rsidRDefault="0069744B">
      <w:pPr>
        <w:pStyle w:val="Legenda"/>
        <w:keepNext/>
        <w:rPr>
          <w:ins w:id="864" w:author="Ryan Lemos" w:date="2019-09-28T11:31:00Z"/>
        </w:rPr>
        <w:pPrChange w:id="865" w:author="Ryan Lemos" w:date="2019-09-28T11:31:00Z">
          <w:pPr>
            <w:pStyle w:val="Legenda"/>
          </w:pPr>
        </w:pPrChange>
      </w:pPr>
      <w:ins w:id="866" w:author="Ryan Lemos" w:date="2019-09-28T11:31:00Z">
        <w:r>
          <w:t xml:space="preserve">Figura </w:t>
        </w:r>
        <w:r>
          <w:fldChar w:fldCharType="begin"/>
        </w:r>
        <w:r>
          <w:instrText xml:space="preserve"> SEQ Figura \* ARABIC </w:instrText>
        </w:r>
      </w:ins>
      <w:r>
        <w:fldChar w:fldCharType="separate"/>
      </w:r>
      <w:ins w:id="867" w:author="Ryan Lemos" w:date="2019-09-29T18:50:00Z">
        <w:r w:rsidR="00A1166E">
          <w:rPr>
            <w:noProof/>
          </w:rPr>
          <w:t>47</w:t>
        </w:r>
      </w:ins>
      <w:ins w:id="868" w:author="Ryan Lemos" w:date="2019-09-28T11:31:00Z">
        <w:r>
          <w:fldChar w:fldCharType="end"/>
        </w:r>
        <w:r>
          <w:t xml:space="preserve"> - Botões de visualização do calendário</w:t>
        </w:r>
      </w:ins>
    </w:p>
    <w:p w14:paraId="586BC8CE" w14:textId="77777777" w:rsidR="00DA6C7C" w:rsidRDefault="00DA6C7C">
      <w:pPr>
        <w:ind w:firstLine="0"/>
        <w:jc w:val="center"/>
        <w:rPr>
          <w:ins w:id="869" w:author="Ryan Lemos" w:date="2019-09-28T11:20:00Z"/>
        </w:rPr>
        <w:pPrChange w:id="870" w:author="Ryan Lemos" w:date="2019-09-28T11:31:00Z">
          <w:pPr/>
        </w:pPrChange>
      </w:pPr>
      <w:ins w:id="871" w:author="Ryan Lemos" w:date="2019-09-28T11:20:00Z">
        <w:r>
          <w:rPr>
            <w:noProof/>
          </w:rPr>
          <w:drawing>
            <wp:inline distT="0" distB="0" distL="0" distR="0" wp14:anchorId="6EC3F622" wp14:editId="6EC66F82">
              <wp:extent cx="4295775" cy="1609725"/>
              <wp:effectExtent l="0" t="0" r="9525"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775" cy="1609725"/>
                      </a:xfrm>
                      <a:prstGeom prst="rect">
                        <a:avLst/>
                      </a:prstGeom>
                    </pic:spPr>
                  </pic:pic>
                </a:graphicData>
              </a:graphic>
            </wp:inline>
          </w:drawing>
        </w:r>
      </w:ins>
    </w:p>
    <w:p w14:paraId="3A035C8E" w14:textId="77777777" w:rsidR="00DA6C7C" w:rsidRDefault="00DA6C7C" w:rsidP="00DA6C7C">
      <w:pPr>
        <w:rPr>
          <w:ins w:id="872" w:author="Ryan Lemos" w:date="2019-09-28T11:20:00Z"/>
        </w:rPr>
      </w:pPr>
      <w:ins w:id="873" w:author="Ryan Lemos" w:date="2019-09-28T11:20:00Z">
        <w:r>
          <w:t>Já os botões da Figura x 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ins>
    </w:p>
    <w:p w14:paraId="53B79D93" w14:textId="5BB96C86" w:rsidR="0069744B" w:rsidRDefault="0069744B">
      <w:pPr>
        <w:pStyle w:val="Legenda"/>
        <w:keepNext/>
        <w:rPr>
          <w:ins w:id="874" w:author="Ryan Lemos" w:date="2019-09-28T11:31:00Z"/>
        </w:rPr>
        <w:pPrChange w:id="875" w:author="Ryan Lemos" w:date="2019-09-28T11:31:00Z">
          <w:pPr>
            <w:pStyle w:val="Legenda"/>
          </w:pPr>
        </w:pPrChange>
      </w:pPr>
      <w:ins w:id="876" w:author="Ryan Lemos" w:date="2019-09-28T11:31:00Z">
        <w:r>
          <w:t xml:space="preserve">Figura </w:t>
        </w:r>
        <w:r>
          <w:fldChar w:fldCharType="begin"/>
        </w:r>
        <w:r>
          <w:instrText xml:space="preserve"> SEQ Figura \* ARABIC </w:instrText>
        </w:r>
      </w:ins>
      <w:r>
        <w:fldChar w:fldCharType="separate"/>
      </w:r>
      <w:ins w:id="877" w:author="Ryan Lemos" w:date="2019-09-29T18:50:00Z">
        <w:r w:rsidR="00A1166E">
          <w:rPr>
            <w:noProof/>
          </w:rPr>
          <w:t>48</w:t>
        </w:r>
      </w:ins>
      <w:ins w:id="878" w:author="Ryan Lemos" w:date="2019-09-28T11:31:00Z">
        <w:r>
          <w:fldChar w:fldCharType="end"/>
        </w:r>
        <w:r>
          <w:t xml:space="preserve"> - Botões de navegação do calendário</w:t>
        </w:r>
      </w:ins>
    </w:p>
    <w:p w14:paraId="2E0285A2" w14:textId="5BB9C72B" w:rsidR="00DA6C7C" w:rsidRDefault="00DA6C7C">
      <w:pPr>
        <w:ind w:firstLine="0"/>
        <w:jc w:val="center"/>
        <w:rPr>
          <w:ins w:id="879" w:author="Ryan Lemos" w:date="2019-09-28T11:20:00Z"/>
        </w:rPr>
        <w:pPrChange w:id="880" w:author="Ryan Lemos" w:date="2019-09-28T11:32:00Z">
          <w:pPr/>
        </w:pPrChange>
      </w:pPr>
      <w:ins w:id="881" w:author="Ryan Lemos" w:date="2019-09-28T11:20:00Z">
        <w:r>
          <w:rPr>
            <w:noProof/>
          </w:rPr>
          <w:drawing>
            <wp:inline distT="0" distB="0" distL="0" distR="0" wp14:anchorId="4DB0C37D" wp14:editId="11487698">
              <wp:extent cx="3800475" cy="170497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0475" cy="1704975"/>
                      </a:xfrm>
                      <a:prstGeom prst="rect">
                        <a:avLst/>
                      </a:prstGeom>
                    </pic:spPr>
                  </pic:pic>
                </a:graphicData>
              </a:graphic>
            </wp:inline>
          </w:drawing>
        </w:r>
      </w:ins>
    </w:p>
    <w:p w14:paraId="31CD6DB8" w14:textId="77777777" w:rsidR="00DA6C7C" w:rsidRPr="001E0B08" w:rsidRDefault="00DA6C7C" w:rsidP="00DA6C7C">
      <w:pPr>
        <w:rPr>
          <w:ins w:id="882" w:author="Ryan Lemos" w:date="2019-09-28T11:20:00Z"/>
        </w:rPr>
      </w:pPr>
    </w:p>
    <w:p w14:paraId="30F70BD4" w14:textId="3D7257B6" w:rsidR="00DA6C7C" w:rsidRDefault="00DA6C7C">
      <w:pPr>
        <w:pStyle w:val="Ttulo3"/>
        <w:rPr>
          <w:ins w:id="883" w:author="Ryan Lemos" w:date="2019-09-28T11:20:00Z"/>
        </w:rPr>
        <w:pPrChange w:id="884" w:author="Ryan Lemos" w:date="2019-09-28T11:22:00Z">
          <w:pPr>
            <w:pStyle w:val="Ttulo2"/>
            <w:ind w:left="576" w:hanging="576"/>
          </w:pPr>
        </w:pPrChange>
      </w:pPr>
      <w:bookmarkStart w:id="885" w:name="_Toc20675468"/>
      <w:ins w:id="886" w:author="Ryan Lemos" w:date="2019-09-28T11:22:00Z">
        <w:r>
          <w:t>R</w:t>
        </w:r>
      </w:ins>
      <w:ins w:id="887" w:author="Ryan Lemos" w:date="2019-09-28T11:20:00Z">
        <w:r>
          <w:t>ecarregar dados</w:t>
        </w:r>
        <w:bookmarkEnd w:id="885"/>
      </w:ins>
    </w:p>
    <w:p w14:paraId="108D91A5" w14:textId="77777777" w:rsidR="00DA6C7C" w:rsidRPr="006B0656" w:rsidRDefault="00DA6C7C" w:rsidP="00DA6C7C">
      <w:pPr>
        <w:rPr>
          <w:ins w:id="888" w:author="Ryan Lemos" w:date="2019-09-28T11:20:00Z"/>
        </w:rPr>
      </w:pPr>
    </w:p>
    <w:p w14:paraId="391FC0A5" w14:textId="5F5007CD" w:rsidR="00DA6C7C" w:rsidRDefault="00DA6C7C" w:rsidP="0069744B">
      <w:pPr>
        <w:rPr>
          <w:ins w:id="889" w:author="Ryan Lemos" w:date="2019-09-28T11:32:00Z"/>
        </w:rPr>
      </w:pPr>
      <w:ins w:id="890" w:author="Ryan Lemos" w:date="2019-09-28T11:20:00Z">
        <w:r>
          <w:lastRenderedPageBreak/>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ins>
    </w:p>
    <w:p w14:paraId="7CE459A5" w14:textId="77777777" w:rsidR="0069744B" w:rsidRPr="006B34CD" w:rsidRDefault="0069744B">
      <w:pPr>
        <w:rPr>
          <w:ins w:id="891" w:author="Ryan Lemos" w:date="2019-09-28T11:20:00Z"/>
        </w:rPr>
      </w:pPr>
    </w:p>
    <w:p w14:paraId="5F000439" w14:textId="767250C9" w:rsidR="0069744B" w:rsidRDefault="0069744B">
      <w:pPr>
        <w:pStyle w:val="Legenda"/>
        <w:keepNext/>
        <w:rPr>
          <w:ins w:id="892" w:author="Ryan Lemos" w:date="2019-09-28T11:32:00Z"/>
        </w:rPr>
        <w:pPrChange w:id="893" w:author="Ryan Lemos" w:date="2019-09-28T11:32:00Z">
          <w:pPr>
            <w:pStyle w:val="Legenda"/>
          </w:pPr>
        </w:pPrChange>
      </w:pPr>
      <w:ins w:id="894" w:author="Ryan Lemos" w:date="2019-09-28T11:32:00Z">
        <w:r>
          <w:t xml:space="preserve">Figura </w:t>
        </w:r>
        <w:r>
          <w:fldChar w:fldCharType="begin"/>
        </w:r>
        <w:r>
          <w:instrText xml:space="preserve"> SEQ Figura \* ARABIC </w:instrText>
        </w:r>
      </w:ins>
      <w:r>
        <w:fldChar w:fldCharType="separate"/>
      </w:r>
      <w:ins w:id="895" w:author="Ryan Lemos" w:date="2019-09-29T18:50:00Z">
        <w:r w:rsidR="00A1166E">
          <w:rPr>
            <w:noProof/>
          </w:rPr>
          <w:t>49</w:t>
        </w:r>
      </w:ins>
      <w:ins w:id="896" w:author="Ryan Lemos" w:date="2019-09-28T11:32:00Z">
        <w:r>
          <w:fldChar w:fldCharType="end"/>
        </w:r>
        <w:r>
          <w:t xml:space="preserve"> - Botão de recarregar dados</w:t>
        </w:r>
      </w:ins>
    </w:p>
    <w:p w14:paraId="16EC2A59" w14:textId="153E901B" w:rsidR="00DA6C7C" w:rsidRDefault="00DA6C7C">
      <w:pPr>
        <w:ind w:firstLine="0"/>
        <w:jc w:val="center"/>
        <w:rPr>
          <w:ins w:id="897" w:author="Ryan Lemos" w:date="2019-09-28T11:20:00Z"/>
        </w:rPr>
        <w:pPrChange w:id="898" w:author="Ryan Lemos" w:date="2019-09-28T11:32:00Z">
          <w:pPr/>
        </w:pPrChange>
      </w:pPr>
      <w:ins w:id="899" w:author="Ryan Lemos" w:date="2019-09-28T11:20:00Z">
        <w:r>
          <w:rPr>
            <w:noProof/>
          </w:rPr>
          <w:drawing>
            <wp:inline distT="0" distB="0" distL="0" distR="0" wp14:anchorId="23FA5314" wp14:editId="5551E009">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62075" cy="609600"/>
                      </a:xfrm>
                      <a:prstGeom prst="rect">
                        <a:avLst/>
                      </a:prstGeom>
                    </pic:spPr>
                  </pic:pic>
                </a:graphicData>
              </a:graphic>
            </wp:inline>
          </w:drawing>
        </w:r>
      </w:ins>
    </w:p>
    <w:p w14:paraId="7D2152FF" w14:textId="77777777" w:rsidR="00DA6C7C" w:rsidRDefault="00DA6C7C" w:rsidP="00DA6C7C">
      <w:pPr>
        <w:rPr>
          <w:ins w:id="900" w:author="Ryan Lemos" w:date="2019-09-28T11:20:00Z"/>
        </w:rPr>
      </w:pPr>
    </w:p>
    <w:p w14:paraId="027A0976" w14:textId="77777777" w:rsidR="00DA6C7C" w:rsidRDefault="00DA6C7C">
      <w:pPr>
        <w:pStyle w:val="Ttulo3"/>
        <w:rPr>
          <w:ins w:id="901" w:author="Ryan Lemos" w:date="2019-09-28T11:20:00Z"/>
        </w:rPr>
        <w:pPrChange w:id="902" w:author="Ryan Lemos" w:date="2019-09-28T11:22:00Z">
          <w:pPr>
            <w:pStyle w:val="Ttulo2"/>
            <w:ind w:left="576" w:hanging="576"/>
          </w:pPr>
        </w:pPrChange>
      </w:pPr>
      <w:bookmarkStart w:id="903" w:name="_Toc20675469"/>
      <w:ins w:id="904" w:author="Ryan Lemos" w:date="2019-09-28T11:20:00Z">
        <w:r>
          <w:t>Notificações</w:t>
        </w:r>
        <w:bookmarkEnd w:id="903"/>
      </w:ins>
    </w:p>
    <w:p w14:paraId="1EC99B0F" w14:textId="77777777" w:rsidR="00DA6C7C" w:rsidRDefault="00DA6C7C" w:rsidP="00DA6C7C">
      <w:pPr>
        <w:rPr>
          <w:ins w:id="905" w:author="Ryan Lemos" w:date="2019-09-28T11:20:00Z"/>
        </w:rPr>
      </w:pPr>
    </w:p>
    <w:p w14:paraId="374E41DA" w14:textId="77777777" w:rsidR="00DA6C7C" w:rsidRDefault="00DA6C7C" w:rsidP="00DA6C7C">
      <w:pPr>
        <w:rPr>
          <w:ins w:id="906" w:author="Ryan Lemos" w:date="2019-09-28T11:20:00Z"/>
        </w:rPr>
      </w:pPr>
      <w:ins w:id="907" w:author="Ryan Lemos" w:date="2019-09-28T11:20:00Z">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ins>
    </w:p>
    <w:p w14:paraId="504129E7" w14:textId="77777777" w:rsidR="00DA6C7C" w:rsidRDefault="00DA6C7C" w:rsidP="00DA6C7C">
      <w:pPr>
        <w:rPr>
          <w:ins w:id="908" w:author="Ryan Lemos" w:date="2019-09-28T11:20:00Z"/>
        </w:rPr>
      </w:pPr>
    </w:p>
    <w:p w14:paraId="21212558" w14:textId="4DCA6DF5" w:rsidR="0069744B" w:rsidRDefault="0069744B">
      <w:pPr>
        <w:pStyle w:val="Legenda"/>
        <w:keepNext/>
        <w:rPr>
          <w:ins w:id="909" w:author="Ryan Lemos" w:date="2019-09-28T11:33:00Z"/>
        </w:rPr>
        <w:pPrChange w:id="910" w:author="Ryan Lemos" w:date="2019-09-28T11:33:00Z">
          <w:pPr>
            <w:pStyle w:val="Legenda"/>
          </w:pPr>
        </w:pPrChange>
      </w:pPr>
      <w:ins w:id="911" w:author="Ryan Lemos" w:date="2019-09-28T11:33:00Z">
        <w:r>
          <w:t xml:space="preserve">Figura </w:t>
        </w:r>
        <w:r>
          <w:fldChar w:fldCharType="begin"/>
        </w:r>
        <w:r>
          <w:instrText xml:space="preserve"> SEQ Figura \* ARABIC </w:instrText>
        </w:r>
      </w:ins>
      <w:r>
        <w:fldChar w:fldCharType="separate"/>
      </w:r>
      <w:ins w:id="912" w:author="Ryan Lemos" w:date="2019-09-29T18:50:00Z">
        <w:r w:rsidR="00A1166E">
          <w:rPr>
            <w:noProof/>
          </w:rPr>
          <w:t>50</w:t>
        </w:r>
      </w:ins>
      <w:ins w:id="913" w:author="Ryan Lemos" w:date="2019-09-28T11:33:00Z">
        <w:r>
          <w:fldChar w:fldCharType="end"/>
        </w:r>
        <w:r>
          <w:t xml:space="preserve"> - Botão de Notificações (sem novas notificações)</w:t>
        </w:r>
      </w:ins>
    </w:p>
    <w:p w14:paraId="6EF1575C" w14:textId="77777777" w:rsidR="00DA6C7C" w:rsidRDefault="00DA6C7C" w:rsidP="00DA6C7C">
      <w:pPr>
        <w:ind w:firstLine="0"/>
        <w:jc w:val="center"/>
        <w:rPr>
          <w:ins w:id="914" w:author="Ryan Lemos" w:date="2019-09-28T11:20:00Z"/>
        </w:rPr>
      </w:pPr>
      <w:ins w:id="915" w:author="Ryan Lemos" w:date="2019-09-28T11:20:00Z">
        <w:r>
          <w:rPr>
            <w:noProof/>
          </w:rPr>
          <w:drawing>
            <wp:inline distT="0" distB="0" distL="0" distR="0" wp14:anchorId="410C94D5" wp14:editId="1AB687DF">
              <wp:extent cx="1924050" cy="65722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24050" cy="657225"/>
                      </a:xfrm>
                      <a:prstGeom prst="rect">
                        <a:avLst/>
                      </a:prstGeom>
                    </pic:spPr>
                  </pic:pic>
                </a:graphicData>
              </a:graphic>
            </wp:inline>
          </w:drawing>
        </w:r>
      </w:ins>
    </w:p>
    <w:p w14:paraId="3BB15976" w14:textId="77777777" w:rsidR="00DA6C7C" w:rsidRDefault="00DA6C7C" w:rsidP="00DA6C7C">
      <w:pPr>
        <w:rPr>
          <w:ins w:id="916" w:author="Ryan Lemos" w:date="2019-09-28T11:20:00Z"/>
        </w:rPr>
      </w:pPr>
    </w:p>
    <w:p w14:paraId="1DC1D338" w14:textId="77777777" w:rsidR="00DA6C7C" w:rsidRDefault="00DA6C7C" w:rsidP="00DA6C7C">
      <w:pPr>
        <w:rPr>
          <w:ins w:id="917" w:author="Ryan Lemos" w:date="2019-09-28T11:20:00Z"/>
        </w:rPr>
      </w:pPr>
      <w:ins w:id="918" w:author="Ryan Lemos" w:date="2019-09-28T11:20:00Z">
        <w:r>
          <w:t>Quando há novas notificações o botão ganha uma cor verde e o efeito de pulsação, como se tivesse chamando atenção, conforme a figura abaixo:</w:t>
        </w:r>
      </w:ins>
    </w:p>
    <w:p w14:paraId="2FD0CC88" w14:textId="77777777" w:rsidR="00DA6C7C" w:rsidRDefault="00DA6C7C" w:rsidP="00DA6C7C">
      <w:pPr>
        <w:rPr>
          <w:ins w:id="919" w:author="Ryan Lemos" w:date="2019-09-28T11:20:00Z"/>
        </w:rPr>
      </w:pPr>
    </w:p>
    <w:p w14:paraId="7A45B66B" w14:textId="18697BCA" w:rsidR="0069744B" w:rsidRDefault="0069744B">
      <w:pPr>
        <w:pStyle w:val="Legenda"/>
        <w:keepNext/>
        <w:rPr>
          <w:ins w:id="920" w:author="Ryan Lemos" w:date="2019-09-28T11:33:00Z"/>
        </w:rPr>
        <w:pPrChange w:id="921" w:author="Ryan Lemos" w:date="2019-09-28T11:33:00Z">
          <w:pPr>
            <w:pStyle w:val="Legenda"/>
          </w:pPr>
        </w:pPrChange>
      </w:pPr>
      <w:ins w:id="922" w:author="Ryan Lemos" w:date="2019-09-28T11:33:00Z">
        <w:r>
          <w:t xml:space="preserve">Figura </w:t>
        </w:r>
        <w:r>
          <w:fldChar w:fldCharType="begin"/>
        </w:r>
        <w:r>
          <w:instrText xml:space="preserve"> SEQ Figura \* ARABIC </w:instrText>
        </w:r>
      </w:ins>
      <w:r>
        <w:fldChar w:fldCharType="separate"/>
      </w:r>
      <w:ins w:id="923" w:author="Ryan Lemos" w:date="2019-09-29T18:50:00Z">
        <w:r w:rsidR="00A1166E">
          <w:rPr>
            <w:noProof/>
          </w:rPr>
          <w:t>51</w:t>
        </w:r>
      </w:ins>
      <w:ins w:id="924" w:author="Ryan Lemos" w:date="2019-09-28T11:33:00Z">
        <w:r>
          <w:fldChar w:fldCharType="end"/>
        </w:r>
        <w:r>
          <w:t xml:space="preserve"> - </w:t>
        </w:r>
        <w:r w:rsidRPr="00870B88">
          <w:t>Botão de Notificações (</w:t>
        </w:r>
        <w:r>
          <w:t>com</w:t>
        </w:r>
        <w:r w:rsidRPr="00870B88">
          <w:t xml:space="preserve"> novas notificações)</w:t>
        </w:r>
      </w:ins>
    </w:p>
    <w:p w14:paraId="7843584B" w14:textId="77777777" w:rsidR="00DA6C7C" w:rsidRDefault="00DA6C7C" w:rsidP="00DA6C7C">
      <w:pPr>
        <w:ind w:firstLine="0"/>
        <w:jc w:val="center"/>
        <w:rPr>
          <w:ins w:id="925" w:author="Ryan Lemos" w:date="2019-09-28T11:20:00Z"/>
        </w:rPr>
      </w:pPr>
      <w:ins w:id="926" w:author="Ryan Lemos" w:date="2019-09-28T11:20:00Z">
        <w:r>
          <w:rPr>
            <w:noProof/>
          </w:rPr>
          <w:drawing>
            <wp:inline distT="0" distB="0" distL="0" distR="0" wp14:anchorId="67873D57" wp14:editId="4A492FCF">
              <wp:extent cx="2524125" cy="752475"/>
              <wp:effectExtent l="0" t="0" r="9525"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4125" cy="752475"/>
                      </a:xfrm>
                      <a:prstGeom prst="rect">
                        <a:avLst/>
                      </a:prstGeom>
                    </pic:spPr>
                  </pic:pic>
                </a:graphicData>
              </a:graphic>
            </wp:inline>
          </w:drawing>
        </w:r>
      </w:ins>
    </w:p>
    <w:p w14:paraId="4A9F1BBF" w14:textId="77777777" w:rsidR="00DA6C7C" w:rsidRDefault="00DA6C7C" w:rsidP="00DA6C7C">
      <w:pPr>
        <w:ind w:firstLine="0"/>
        <w:jc w:val="center"/>
        <w:rPr>
          <w:ins w:id="927" w:author="Ryan Lemos" w:date="2019-09-28T11:20:00Z"/>
        </w:rPr>
      </w:pPr>
    </w:p>
    <w:p w14:paraId="54F85ACF" w14:textId="77777777" w:rsidR="00DA6C7C" w:rsidRDefault="00DA6C7C">
      <w:pPr>
        <w:pStyle w:val="Ttulo3"/>
        <w:rPr>
          <w:ins w:id="928" w:author="Ryan Lemos" w:date="2019-09-28T11:20:00Z"/>
        </w:rPr>
        <w:pPrChange w:id="929" w:author="Ryan Lemos" w:date="2019-09-28T11:22:00Z">
          <w:pPr>
            <w:pStyle w:val="Ttulo2"/>
            <w:ind w:left="576" w:hanging="576"/>
          </w:pPr>
        </w:pPrChange>
      </w:pPr>
      <w:bookmarkStart w:id="930" w:name="_Toc20675470"/>
      <w:ins w:id="931" w:author="Ryan Lemos" w:date="2019-09-28T11:20:00Z">
        <w:r>
          <w:t>Configurações</w:t>
        </w:r>
        <w:bookmarkEnd w:id="930"/>
      </w:ins>
    </w:p>
    <w:p w14:paraId="56C08AAB" w14:textId="77777777" w:rsidR="00DA6C7C" w:rsidRDefault="00DA6C7C" w:rsidP="00DA6C7C">
      <w:pPr>
        <w:rPr>
          <w:ins w:id="932" w:author="Ryan Lemos" w:date="2019-09-28T11:20:00Z"/>
        </w:rPr>
      </w:pPr>
    </w:p>
    <w:p w14:paraId="3394A94C" w14:textId="77777777" w:rsidR="00DA6C7C" w:rsidRDefault="00DA6C7C" w:rsidP="00DA6C7C">
      <w:pPr>
        <w:rPr>
          <w:ins w:id="933" w:author="Ryan Lemos" w:date="2019-09-28T11:20:00Z"/>
        </w:rPr>
      </w:pPr>
      <w:ins w:id="934" w:author="Ryan Lemos" w:date="2019-09-28T11:20:00Z">
        <w:r>
          <w:lastRenderedPageBreak/>
          <w:t>É Definido pela cor branca e o símbolo de engrenagem e fica na barra no topo superior direito conforme figura X.</w:t>
        </w:r>
      </w:ins>
    </w:p>
    <w:p w14:paraId="692FA704" w14:textId="77777777" w:rsidR="00DA6C7C" w:rsidRDefault="00DA6C7C" w:rsidP="00DA6C7C">
      <w:pPr>
        <w:rPr>
          <w:ins w:id="935" w:author="Ryan Lemos" w:date="2019-09-28T11:20:00Z"/>
        </w:rPr>
      </w:pPr>
    </w:p>
    <w:p w14:paraId="64273F8F" w14:textId="77777777" w:rsidR="00DA6C7C" w:rsidRDefault="00DA6C7C">
      <w:pPr>
        <w:pStyle w:val="Ttulo3"/>
        <w:rPr>
          <w:ins w:id="936" w:author="Ryan Lemos" w:date="2019-09-28T11:20:00Z"/>
        </w:rPr>
        <w:pPrChange w:id="937" w:author="Ryan Lemos" w:date="2019-09-28T11:22:00Z">
          <w:pPr>
            <w:pStyle w:val="Ttulo2"/>
            <w:ind w:left="576" w:hanging="576"/>
          </w:pPr>
        </w:pPrChange>
      </w:pPr>
      <w:bookmarkStart w:id="938" w:name="_Toc20675471"/>
      <w:ins w:id="939" w:author="Ryan Lemos" w:date="2019-09-28T11:20:00Z">
        <w:r>
          <w:t>Sair</w:t>
        </w:r>
        <w:bookmarkEnd w:id="938"/>
      </w:ins>
    </w:p>
    <w:p w14:paraId="50BE3B7F" w14:textId="77777777" w:rsidR="00DA6C7C" w:rsidRDefault="00DA6C7C" w:rsidP="00DA6C7C">
      <w:pPr>
        <w:rPr>
          <w:ins w:id="940" w:author="Ryan Lemos" w:date="2019-09-28T11:20:00Z"/>
        </w:rPr>
      </w:pPr>
    </w:p>
    <w:p w14:paraId="2CFD5C37" w14:textId="77777777" w:rsidR="00DA6C7C" w:rsidRDefault="00DA6C7C" w:rsidP="00DA6C7C">
      <w:pPr>
        <w:rPr>
          <w:ins w:id="941" w:author="Ryan Lemos" w:date="2019-09-28T11:20:00Z"/>
        </w:rPr>
      </w:pPr>
      <w:ins w:id="942" w:author="Ryan Lemos" w:date="2019-09-28T11:20:00Z">
        <w:r>
          <w:t>Para sair do sistema, é necessário ou clicar no botão com o símbolo de um quadrado com uma seta dentro, mais a direita na barra superior direita conforme figura X. Ou ir ao menu, a última opção se trata de sair.</w:t>
        </w:r>
      </w:ins>
    </w:p>
    <w:p w14:paraId="0EC78519" w14:textId="77777777" w:rsidR="00DA6C7C" w:rsidRPr="00CD1767" w:rsidRDefault="00DA6C7C" w:rsidP="00DA6C7C">
      <w:pPr>
        <w:rPr>
          <w:ins w:id="943" w:author="Ryan Lemos" w:date="2019-09-28T11:20:00Z"/>
        </w:rPr>
      </w:pPr>
    </w:p>
    <w:p w14:paraId="1749BEC4" w14:textId="77777777" w:rsidR="00DA6C7C" w:rsidRDefault="00DA6C7C">
      <w:pPr>
        <w:pStyle w:val="Ttulo3"/>
        <w:rPr>
          <w:ins w:id="944" w:author="Ryan Lemos" w:date="2019-09-28T11:20:00Z"/>
        </w:rPr>
        <w:pPrChange w:id="945" w:author="Ryan Lemos" w:date="2019-09-28T11:22:00Z">
          <w:pPr>
            <w:pStyle w:val="Ttulo2"/>
            <w:ind w:left="576" w:hanging="576"/>
          </w:pPr>
        </w:pPrChange>
      </w:pPr>
      <w:bookmarkStart w:id="946" w:name="_Toc20675472"/>
      <w:ins w:id="947" w:author="Ryan Lemos" w:date="2019-09-28T11:20:00Z">
        <w:r>
          <w:t>Menu</w:t>
        </w:r>
        <w:bookmarkEnd w:id="946"/>
      </w:ins>
    </w:p>
    <w:p w14:paraId="03281EE7" w14:textId="77777777" w:rsidR="00DA6C7C" w:rsidRPr="00A71532" w:rsidRDefault="00DA6C7C" w:rsidP="00DA6C7C">
      <w:pPr>
        <w:rPr>
          <w:ins w:id="948" w:author="Ryan Lemos" w:date="2019-09-28T11:20:00Z"/>
        </w:rPr>
      </w:pPr>
    </w:p>
    <w:p w14:paraId="35363226" w14:textId="77777777" w:rsidR="00DA6C7C" w:rsidRDefault="00DA6C7C" w:rsidP="00DA6C7C">
      <w:pPr>
        <w:rPr>
          <w:ins w:id="949" w:author="Ryan Lemos" w:date="2019-09-28T11:20:00Z"/>
        </w:rPr>
      </w:pPr>
      <w:ins w:id="950" w:author="Ryan Lemos" w:date="2019-09-28T11:20:00Z">
        <w:r>
          <w:t>O botão de menu fica localizado na barra superior à esquerda, e é representado por um símbolo de três barras uma em cima da outra, conforme a figura X:</w:t>
        </w:r>
      </w:ins>
    </w:p>
    <w:p w14:paraId="7B2EB86A" w14:textId="77777777" w:rsidR="00DA6C7C" w:rsidRDefault="00DA6C7C" w:rsidP="00DA6C7C">
      <w:pPr>
        <w:rPr>
          <w:ins w:id="951" w:author="Ryan Lemos" w:date="2019-09-28T11:20:00Z"/>
        </w:rPr>
      </w:pPr>
    </w:p>
    <w:p w14:paraId="539DA32F" w14:textId="60D58695" w:rsidR="0069744B" w:rsidRDefault="0069744B">
      <w:pPr>
        <w:pStyle w:val="Legenda"/>
        <w:keepNext/>
        <w:rPr>
          <w:ins w:id="952" w:author="Ryan Lemos" w:date="2019-09-28T11:33:00Z"/>
        </w:rPr>
        <w:pPrChange w:id="953" w:author="Ryan Lemos" w:date="2019-09-28T11:33:00Z">
          <w:pPr>
            <w:pStyle w:val="Legenda"/>
          </w:pPr>
        </w:pPrChange>
      </w:pPr>
      <w:ins w:id="954" w:author="Ryan Lemos" w:date="2019-09-28T11:33:00Z">
        <w:r>
          <w:t xml:space="preserve">Figura </w:t>
        </w:r>
        <w:r>
          <w:fldChar w:fldCharType="begin"/>
        </w:r>
        <w:r>
          <w:instrText xml:space="preserve"> SEQ Figura \* ARABIC </w:instrText>
        </w:r>
      </w:ins>
      <w:r>
        <w:fldChar w:fldCharType="separate"/>
      </w:r>
      <w:ins w:id="955" w:author="Ryan Lemos" w:date="2019-09-29T18:50:00Z">
        <w:r w:rsidR="00A1166E">
          <w:rPr>
            <w:noProof/>
          </w:rPr>
          <w:t>52</w:t>
        </w:r>
      </w:ins>
      <w:ins w:id="956" w:author="Ryan Lemos" w:date="2019-09-28T11:33:00Z">
        <w:r>
          <w:fldChar w:fldCharType="end"/>
        </w:r>
        <w:r>
          <w:t xml:space="preserve"> - Botão de menu</w:t>
        </w:r>
      </w:ins>
    </w:p>
    <w:p w14:paraId="4A65BED5" w14:textId="77777777" w:rsidR="00DA6C7C" w:rsidRPr="007E03F0" w:rsidRDefault="00DA6C7C" w:rsidP="00DA6C7C">
      <w:pPr>
        <w:ind w:firstLine="0"/>
        <w:jc w:val="center"/>
        <w:rPr>
          <w:ins w:id="957" w:author="Ryan Lemos" w:date="2019-09-28T11:20:00Z"/>
        </w:rPr>
      </w:pPr>
      <w:ins w:id="958" w:author="Ryan Lemos" w:date="2019-09-28T11:20:00Z">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123950" cy="762000"/>
                      </a:xfrm>
                      <a:prstGeom prst="rect">
                        <a:avLst/>
                      </a:prstGeom>
                    </pic:spPr>
                  </pic:pic>
                </a:graphicData>
              </a:graphic>
            </wp:inline>
          </w:drawing>
        </w:r>
      </w:ins>
    </w:p>
    <w:p w14:paraId="3C56C2D4" w14:textId="77777777" w:rsidR="00DA6C7C" w:rsidRPr="007E03F0" w:rsidRDefault="00DA6C7C" w:rsidP="00DA6C7C">
      <w:pPr>
        <w:rPr>
          <w:ins w:id="959" w:author="Ryan Lemos" w:date="2019-09-28T11:20:00Z"/>
        </w:rPr>
      </w:pPr>
    </w:p>
    <w:p w14:paraId="79641F39" w14:textId="2298C85E" w:rsidR="00273340" w:rsidRDefault="00273340">
      <w:pPr>
        <w:pStyle w:val="Ttulo2"/>
        <w:numPr>
          <w:ilvl w:val="0"/>
          <w:numId w:val="0"/>
        </w:numPr>
        <w:ind w:left="578"/>
        <w:rPr>
          <w:ins w:id="960" w:author="Ryan Lemos" w:date="2019-09-28T11:18:00Z"/>
        </w:rPr>
        <w:pPrChange w:id="961" w:author="Ryan Lemos" w:date="2019-09-28T11:18:00Z">
          <w:pPr>
            <w:pStyle w:val="Ttulo2"/>
          </w:pPr>
        </w:pPrChange>
      </w:pPr>
    </w:p>
    <w:p w14:paraId="36C8F8D0" w14:textId="53157631" w:rsidR="009A2E13" w:rsidRDefault="009A2E13" w:rsidP="009A2E13">
      <w:pPr>
        <w:pStyle w:val="Ttulo2"/>
      </w:pPr>
      <w:bookmarkStart w:id="962" w:name="_Toc20675473"/>
      <w:r>
        <w:t>Release 1 – Cadastros Básicos</w:t>
      </w:r>
      <w:bookmarkEnd w:id="962"/>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963" w:name="_Toc20675474"/>
      <w:r>
        <w:t>Sistema desenvolvido</w:t>
      </w:r>
      <w:bookmarkEnd w:id="963"/>
    </w:p>
    <w:p w14:paraId="31C86A8F" w14:textId="77777777" w:rsidR="00C778D2" w:rsidRDefault="00C778D2" w:rsidP="00C778D2"/>
    <w:p w14:paraId="70ACBC13" w14:textId="57F8EB35"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A1166E">
        <w:t>2.2.3.3</w:t>
      </w:r>
      <w:r w:rsidR="008C4A0B">
        <w:fldChar w:fldCharType="end"/>
      </w:r>
      <w:r w:rsidR="00C778D2">
        <w:t xml:space="preserve">, </w:t>
      </w:r>
      <w:r>
        <w:t xml:space="preserve">são um modelo de se recolher os requisitos e documentação considerado pelo XP. Então para apoio do ambiente proposto foram colhidas as estórias de usuários para cada requisito do ambiente. As estórias </w:t>
      </w:r>
      <w:r>
        <w:lastRenderedPageBreak/>
        <w:t>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210A1F2D" w:rsidR="00646DF8" w:rsidRDefault="00921163" w:rsidP="00B70A30">
      <w:pPr>
        <w:pStyle w:val="Legenda"/>
      </w:pPr>
      <w:bookmarkStart w:id="964" w:name="_Ref20051330"/>
      <w:bookmarkStart w:id="965" w:name="_Ref20051323"/>
      <w:r>
        <w:t xml:space="preserve">Quadro </w:t>
      </w:r>
      <w:r>
        <w:fldChar w:fldCharType="begin"/>
      </w:r>
      <w:r>
        <w:instrText xml:space="preserve"> SEQ Quadro \* ARABIC </w:instrText>
      </w:r>
      <w:r>
        <w:fldChar w:fldCharType="separate"/>
      </w:r>
      <w:r w:rsidR="00A1166E">
        <w:rPr>
          <w:noProof/>
        </w:rPr>
        <w:t>1</w:t>
      </w:r>
      <w:r>
        <w:fldChar w:fldCharType="end"/>
      </w:r>
      <w:bookmarkEnd w:id="964"/>
      <w:r>
        <w:t xml:space="preserve"> - Estória de login</w:t>
      </w:r>
      <w:bookmarkEnd w:id="965"/>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5B1B52DD"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A1166E">
        <w:t xml:space="preserve">Quadro </w:t>
      </w:r>
      <w:r w:rsidR="00A1166E">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966" w:author="Ryan Lemos" w:date="2019-09-29T18:50:00Z">
        <w:r w:rsidR="00A1166E">
          <w:t xml:space="preserve">Figura </w:t>
        </w:r>
        <w:r w:rsidR="00A1166E">
          <w:rPr>
            <w:noProof/>
          </w:rPr>
          <w:t>53</w:t>
        </w:r>
      </w:ins>
      <w:del w:id="967" w:author="Ryan Lemos" w:date="2019-09-29T18:50:00Z">
        <w:r w:rsidR="00B70A30" w:rsidDel="00A1166E">
          <w:delText xml:space="preserve">Figura </w:delText>
        </w:r>
        <w:r w:rsidR="00B70A30" w:rsidDel="00A1166E">
          <w:rPr>
            <w:noProof/>
          </w:rPr>
          <w:delText>29</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4DE8B632" w:rsidR="008C4A0B" w:rsidRDefault="008C4A0B" w:rsidP="00B70A30">
      <w:pPr>
        <w:pStyle w:val="Legenda"/>
        <w:keepNext/>
      </w:pPr>
      <w:bookmarkStart w:id="968" w:name="_Ref20051389"/>
      <w:bookmarkStart w:id="969" w:name="_Ref20051380"/>
      <w:r>
        <w:t xml:space="preserve">Figura </w:t>
      </w:r>
      <w:r w:rsidR="00921163">
        <w:fldChar w:fldCharType="begin"/>
      </w:r>
      <w:r w:rsidR="00921163">
        <w:instrText xml:space="preserve"> SEQ Figura \* ARABIC </w:instrText>
      </w:r>
      <w:r w:rsidR="00921163">
        <w:fldChar w:fldCharType="separate"/>
      </w:r>
      <w:ins w:id="970" w:author="Ryan Lemos" w:date="2019-09-29T18:50:00Z">
        <w:r w:rsidR="00A1166E">
          <w:rPr>
            <w:noProof/>
          </w:rPr>
          <w:t>53</w:t>
        </w:r>
      </w:ins>
      <w:del w:id="971" w:author="Ryan Lemos" w:date="2019-09-28T11:23:00Z">
        <w:r w:rsidR="00B70A30" w:rsidDel="0069744B">
          <w:rPr>
            <w:noProof/>
          </w:rPr>
          <w:delText>29</w:delText>
        </w:r>
      </w:del>
      <w:r w:rsidR="00921163">
        <w:fldChar w:fldCharType="end"/>
      </w:r>
      <w:bookmarkEnd w:id="968"/>
      <w:r>
        <w:t xml:space="preserve"> - Tela de login</w:t>
      </w:r>
      <w:bookmarkEnd w:id="969"/>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5E2422B2"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004D4704">
        <w:fldChar w:fldCharType="begin"/>
      </w:r>
      <w:r w:rsidR="004D4704">
        <w:instrText xml:space="preserve"> REF _Ref20051436 \h </w:instrText>
      </w:r>
      <w:r w:rsidR="004D4704">
        <w:fldChar w:fldCharType="separate"/>
      </w:r>
      <w:ins w:id="972" w:author="Ryan Lemos" w:date="2019-09-29T18:50:00Z">
        <w:r w:rsidR="00A1166E">
          <w:t xml:space="preserve">Figura </w:t>
        </w:r>
        <w:r w:rsidR="00A1166E">
          <w:rPr>
            <w:noProof/>
          </w:rPr>
          <w:t>54</w:t>
        </w:r>
      </w:ins>
      <w:del w:id="973" w:author="Ryan Lemos" w:date="2019-09-29T18:50:00Z">
        <w:r w:rsidR="00B70A30" w:rsidDel="00A1166E">
          <w:delText xml:space="preserve">Figura </w:delText>
        </w:r>
        <w:r w:rsidR="00B70A30" w:rsidDel="00A1166E">
          <w:rPr>
            <w:noProof/>
          </w:rPr>
          <w:delText>30</w:delText>
        </w:r>
      </w:del>
      <w:r w:rsidR="004D4704">
        <w:fldChar w:fldCharType="end"/>
      </w:r>
      <w:r w:rsidR="004D4704">
        <w:t xml:space="preserve"> </w:t>
      </w:r>
      <w:r>
        <w:t>é a demonstração de como ele foi implementado.</w:t>
      </w:r>
    </w:p>
    <w:p w14:paraId="66AFB97F" w14:textId="77777777" w:rsidR="00921163" w:rsidRDefault="00921163" w:rsidP="004B083A"/>
    <w:p w14:paraId="7DD831A8" w14:textId="0EF3A96C" w:rsidR="00521931" w:rsidRDefault="00921163" w:rsidP="00B70A30">
      <w:pPr>
        <w:pStyle w:val="Legenda"/>
      </w:pPr>
      <w:r>
        <w:t xml:space="preserve">Quadro </w:t>
      </w:r>
      <w:r>
        <w:fldChar w:fldCharType="begin"/>
      </w:r>
      <w:r>
        <w:instrText xml:space="preserve"> SEQ Quadro \* ARABIC </w:instrText>
      </w:r>
      <w:r>
        <w:fldChar w:fldCharType="separate"/>
      </w:r>
      <w:r w:rsidR="00A1166E">
        <w:rPr>
          <w:noProof/>
        </w:rPr>
        <w:t>2</w:t>
      </w:r>
      <w:r>
        <w:fldChar w:fldCharType="end"/>
      </w:r>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7FB78E68" w:rsidR="008C4A0B" w:rsidRDefault="008C4A0B" w:rsidP="00B70A30">
      <w:pPr>
        <w:pStyle w:val="Legenda"/>
        <w:keepNext/>
      </w:pPr>
      <w:bookmarkStart w:id="974" w:name="_Ref20051436"/>
      <w:r>
        <w:t xml:space="preserve">Figura </w:t>
      </w:r>
      <w:r w:rsidR="00921163">
        <w:fldChar w:fldCharType="begin"/>
      </w:r>
      <w:r w:rsidR="00921163">
        <w:instrText xml:space="preserve"> SEQ Figura \* ARABIC </w:instrText>
      </w:r>
      <w:r w:rsidR="00921163">
        <w:fldChar w:fldCharType="separate"/>
      </w:r>
      <w:ins w:id="975" w:author="Ryan Lemos" w:date="2019-09-29T18:50:00Z">
        <w:r w:rsidR="00A1166E">
          <w:rPr>
            <w:noProof/>
          </w:rPr>
          <w:t>54</w:t>
        </w:r>
      </w:ins>
      <w:del w:id="976" w:author="Ryan Lemos" w:date="2019-09-28T11:23:00Z">
        <w:r w:rsidR="00B70A30" w:rsidDel="0069744B">
          <w:rPr>
            <w:noProof/>
          </w:rPr>
          <w:delText>30</w:delText>
        </w:r>
      </w:del>
      <w:r w:rsidR="00921163">
        <w:fldChar w:fldCharType="end"/>
      </w:r>
      <w:bookmarkEnd w:id="974"/>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5E1DD836" w:rsidR="00B672E1" w:rsidRDefault="00B672E1">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977"/>
      <w:r>
        <w:t>JSON</w:t>
      </w:r>
      <w:commentRangeEnd w:id="977"/>
      <w:r w:rsidR="0016185B">
        <w:rPr>
          <w:rStyle w:val="Refdecomentrio"/>
        </w:rPr>
        <w:commentReference w:id="977"/>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commentRangeStart w:id="978"/>
      <w:proofErr w:type="spellStart"/>
      <w:r w:rsidR="0016185B">
        <w:t>Artisan</w:t>
      </w:r>
      <w:commentRangeEnd w:id="978"/>
      <w:proofErr w:type="spellEnd"/>
      <w:r w:rsidR="0016185B">
        <w:rPr>
          <w:rStyle w:val="Refdecomentrio"/>
        </w:rPr>
        <w:commentReference w:id="978"/>
      </w:r>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ins w:id="979" w:author="Ryan Lemos" w:date="2019-09-29T18:50:00Z">
        <w:r w:rsidR="00A1166E">
          <w:t xml:space="preserve">Figura </w:t>
        </w:r>
        <w:r w:rsidR="00A1166E">
          <w:rPr>
            <w:noProof/>
          </w:rPr>
          <w:t>55</w:t>
        </w:r>
      </w:ins>
      <w:del w:id="980" w:author="Ryan Lemos" w:date="2019-09-29T18:50:00Z">
        <w:r w:rsidR="00B70A30" w:rsidDel="00A1166E">
          <w:delText xml:space="preserve">Figura </w:delText>
        </w:r>
        <w:r w:rsidR="00B70A30" w:rsidDel="00A1166E">
          <w:rPr>
            <w:noProof/>
          </w:rPr>
          <w:delText>31</w:delText>
        </w:r>
      </w:del>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62174CAE" w:rsidR="008C4A0B" w:rsidRDefault="008C4A0B" w:rsidP="00B70A30">
      <w:pPr>
        <w:pStyle w:val="Legenda"/>
        <w:keepNext/>
      </w:pPr>
      <w:bookmarkStart w:id="981" w:name="_Ref20051461"/>
      <w:r>
        <w:t xml:space="preserve">Figura </w:t>
      </w:r>
      <w:r w:rsidR="00921163">
        <w:fldChar w:fldCharType="begin"/>
      </w:r>
      <w:r w:rsidR="00921163">
        <w:instrText xml:space="preserve"> SEQ Figura \* ARABIC </w:instrText>
      </w:r>
      <w:r w:rsidR="00921163">
        <w:fldChar w:fldCharType="separate"/>
      </w:r>
      <w:ins w:id="982" w:author="Ryan Lemos" w:date="2019-09-29T18:50:00Z">
        <w:r w:rsidR="00A1166E">
          <w:rPr>
            <w:noProof/>
          </w:rPr>
          <w:t>55</w:t>
        </w:r>
      </w:ins>
      <w:del w:id="983" w:author="Ryan Lemos" w:date="2019-09-28T11:23:00Z">
        <w:r w:rsidR="00B70A30" w:rsidDel="0069744B">
          <w:rPr>
            <w:noProof/>
          </w:rPr>
          <w:delText>31</w:delText>
        </w:r>
      </w:del>
      <w:r w:rsidR="00921163">
        <w:fldChar w:fldCharType="end"/>
      </w:r>
      <w:bookmarkEnd w:id="981"/>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1D6033AD" w:rsidR="00CD1ADB" w:rsidRDefault="00CD1ADB">
      <w:r>
        <w:lastRenderedPageBreak/>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ins w:id="984" w:author="Ryan Lemos" w:date="2019-09-29T18:50:00Z">
        <w:r w:rsidR="00A1166E">
          <w:t xml:space="preserve">Figura </w:t>
        </w:r>
        <w:r w:rsidR="00A1166E">
          <w:rPr>
            <w:noProof/>
          </w:rPr>
          <w:t>56</w:t>
        </w:r>
      </w:ins>
      <w:del w:id="985" w:author="Ryan Lemos" w:date="2019-09-29T18:50:00Z">
        <w:r w:rsidR="00B70A30" w:rsidDel="00A1166E">
          <w:delText xml:space="preserve">Figura </w:delText>
        </w:r>
        <w:r w:rsidR="00B70A30" w:rsidDel="00A1166E">
          <w:rPr>
            <w:noProof/>
          </w:rPr>
          <w:delText>32</w:delText>
        </w:r>
      </w:del>
      <w:r w:rsidR="004D4704">
        <w:fldChar w:fldCharType="end"/>
      </w:r>
      <w:r w:rsidR="004D4704">
        <w:t>.</w:t>
      </w:r>
    </w:p>
    <w:p w14:paraId="3B5BD2C7" w14:textId="7E6C33E5" w:rsidR="00646DF8" w:rsidRDefault="00646DF8"/>
    <w:p w14:paraId="180FD493" w14:textId="3B3208E3" w:rsidR="00921163" w:rsidRDefault="00921163" w:rsidP="00B70A30">
      <w:pPr>
        <w:pStyle w:val="Legenda"/>
        <w:keepNext/>
      </w:pPr>
      <w:r>
        <w:t xml:space="preserve">Quadro </w:t>
      </w:r>
      <w:r>
        <w:fldChar w:fldCharType="begin"/>
      </w:r>
      <w:r>
        <w:instrText xml:space="preserve"> SEQ Quadro \* ARABIC </w:instrText>
      </w:r>
      <w:r>
        <w:fldChar w:fldCharType="separate"/>
      </w:r>
      <w:r w:rsidR="00A1166E">
        <w:rPr>
          <w:noProof/>
        </w:rPr>
        <w:t>3</w:t>
      </w:r>
      <w:r>
        <w:fldChar w:fldCharType="end"/>
      </w:r>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05317153" w:rsidR="0094620F" w:rsidRDefault="0094620F" w:rsidP="00B70A30">
      <w:pPr>
        <w:pStyle w:val="Legenda"/>
        <w:keepNext/>
      </w:pPr>
      <w:bookmarkStart w:id="986" w:name="_Ref20051489"/>
      <w:r>
        <w:t xml:space="preserve">Figura </w:t>
      </w:r>
      <w:r w:rsidR="00921163">
        <w:fldChar w:fldCharType="begin"/>
      </w:r>
      <w:r w:rsidR="00921163">
        <w:instrText xml:space="preserve"> SEQ Figura \* ARABIC </w:instrText>
      </w:r>
      <w:r w:rsidR="00921163">
        <w:fldChar w:fldCharType="separate"/>
      </w:r>
      <w:ins w:id="987" w:author="Ryan Lemos" w:date="2019-09-29T18:50:00Z">
        <w:r w:rsidR="00A1166E">
          <w:rPr>
            <w:noProof/>
          </w:rPr>
          <w:t>56</w:t>
        </w:r>
      </w:ins>
      <w:del w:id="988" w:author="Ryan Lemos" w:date="2019-09-28T11:23:00Z">
        <w:r w:rsidR="00B70A30" w:rsidDel="0069744B">
          <w:rPr>
            <w:noProof/>
          </w:rPr>
          <w:delText>32</w:delText>
        </w:r>
      </w:del>
      <w:r w:rsidR="00921163">
        <w:fldChar w:fldCharType="end"/>
      </w:r>
      <w:bookmarkEnd w:id="986"/>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989" w:name="_Toc20675475"/>
      <w:r>
        <w:t>Gestor</w:t>
      </w:r>
      <w:bookmarkEnd w:id="989"/>
    </w:p>
    <w:p w14:paraId="1A036D3B" w14:textId="77777777" w:rsidR="00887225" w:rsidRPr="006F3DF2" w:rsidRDefault="00887225" w:rsidP="00596E44"/>
    <w:p w14:paraId="10821FB7" w14:textId="626A4830"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324F21C3" w:rsidR="00921163" w:rsidRDefault="00921163" w:rsidP="00B70A30">
      <w:pPr>
        <w:pStyle w:val="Legenda"/>
      </w:pPr>
      <w:r>
        <w:t xml:space="preserve">Quadro </w:t>
      </w:r>
      <w:r>
        <w:fldChar w:fldCharType="begin"/>
      </w:r>
      <w:r>
        <w:instrText xml:space="preserve"> SEQ Quadro \* ARABIC </w:instrText>
      </w:r>
      <w:r>
        <w:fldChar w:fldCharType="separate"/>
      </w:r>
      <w:r w:rsidR="00A1166E">
        <w:rPr>
          <w:noProof/>
        </w:rPr>
        <w:t>4</w:t>
      </w:r>
      <w:r>
        <w:fldChar w:fldCharType="end"/>
      </w:r>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990"/>
      <w:proofErr w:type="spellStart"/>
      <w:r w:rsidR="00485768">
        <w:t>Jquery</w:t>
      </w:r>
      <w:commentRangeEnd w:id="990"/>
      <w:proofErr w:type="spellEnd"/>
      <w:r w:rsidR="004D4704">
        <w:rPr>
          <w:rStyle w:val="Refdecomentrio"/>
        </w:rPr>
        <w:commentReference w:id="990"/>
      </w:r>
      <w:r w:rsidR="00485768">
        <w:t xml:space="preserve"> que </w:t>
      </w:r>
      <w:r w:rsidR="0016185B">
        <w:t>“</w:t>
      </w:r>
      <w:r w:rsidR="00485768">
        <w:t>monta</w:t>
      </w:r>
      <w:r w:rsidR="0016185B">
        <w:t>”</w:t>
      </w:r>
      <w:r w:rsidR="00485768">
        <w:t xml:space="preserve"> uma tabela dinâmica. O </w:t>
      </w:r>
      <w:r w:rsidR="00485768">
        <w:lastRenderedPageBreak/>
        <w:t xml:space="preserve">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191BB77E" w:rsidR="0094620F" w:rsidRDefault="0094620F" w:rsidP="00B70A30">
      <w:pPr>
        <w:pStyle w:val="Legenda"/>
        <w:keepNext/>
      </w:pPr>
      <w:r>
        <w:t xml:space="preserve">Figura </w:t>
      </w:r>
      <w:r w:rsidR="00921163">
        <w:fldChar w:fldCharType="begin"/>
      </w:r>
      <w:r w:rsidR="00921163">
        <w:instrText xml:space="preserve"> SEQ Figura \* ARABIC </w:instrText>
      </w:r>
      <w:r w:rsidR="00921163">
        <w:fldChar w:fldCharType="separate"/>
      </w:r>
      <w:ins w:id="991" w:author="Ryan Lemos" w:date="2019-09-29T18:50:00Z">
        <w:r w:rsidR="00A1166E">
          <w:rPr>
            <w:noProof/>
          </w:rPr>
          <w:t>57</w:t>
        </w:r>
      </w:ins>
      <w:del w:id="992" w:author="Ryan Lemos" w:date="2019-09-28T11:23:00Z">
        <w:r w:rsidR="00B70A30" w:rsidDel="0069744B">
          <w:rPr>
            <w:noProof/>
          </w:rPr>
          <w:delText>33</w:delText>
        </w:r>
      </w:del>
      <w:r w:rsidR="00921163">
        <w:fldChar w:fldCharType="end"/>
      </w:r>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4ADF9FF3"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993"/>
      <w:r>
        <w:t>e a senha</w:t>
      </w:r>
      <w:commentRangeEnd w:id="993"/>
      <w:r w:rsidR="0024674F">
        <w:rPr>
          <w:rStyle w:val="Refdecomentrio"/>
        </w:rPr>
        <w:commentReference w:id="993"/>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proofErr w:type="spellStart"/>
      <w:r w:rsidR="002E06F3" w:rsidRPr="00B70A30">
        <w:rPr>
          <w:i/>
          <w:iCs/>
        </w:rPr>
        <w:t>frontend</w:t>
      </w:r>
      <w:proofErr w:type="spellEnd"/>
      <w:r w:rsidR="002E06F3">
        <w:t xml:space="preserve"> Angular envia uma requisição para o </w:t>
      </w:r>
      <w:proofErr w:type="spellStart"/>
      <w:r w:rsidR="002E06F3" w:rsidRPr="00B70A30">
        <w:rPr>
          <w:i/>
          <w:iCs/>
        </w:rPr>
        <w:t>backend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994" w:author="Ryan Lemos" w:date="2019-09-29T18:50:00Z">
        <w:r w:rsidR="00A1166E">
          <w:t xml:space="preserve">Figura </w:t>
        </w:r>
        <w:r w:rsidR="00A1166E">
          <w:rPr>
            <w:noProof/>
          </w:rPr>
          <w:t>58</w:t>
        </w:r>
      </w:ins>
      <w:del w:id="995" w:author="Ryan Lemos" w:date="2019-09-29T18:50:00Z">
        <w:r w:rsidR="00B70A30" w:rsidDel="00A1166E">
          <w:delText xml:space="preserve">Figura </w:delText>
        </w:r>
        <w:r w:rsidR="00B70A30" w:rsidDel="00A1166E">
          <w:rPr>
            <w:noProof/>
          </w:rPr>
          <w:delText>34</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79AD99E6" w:rsidR="0094620F" w:rsidRDefault="0094620F" w:rsidP="00B70A30">
      <w:pPr>
        <w:pStyle w:val="Legenda"/>
        <w:keepNext/>
      </w:pPr>
      <w:bookmarkStart w:id="996" w:name="_Ref20051603"/>
      <w:r>
        <w:lastRenderedPageBreak/>
        <w:t xml:space="preserve">Figura </w:t>
      </w:r>
      <w:r w:rsidR="00921163">
        <w:fldChar w:fldCharType="begin"/>
      </w:r>
      <w:r w:rsidR="00921163">
        <w:instrText xml:space="preserve"> SEQ Figura \* ARABIC </w:instrText>
      </w:r>
      <w:r w:rsidR="00921163">
        <w:fldChar w:fldCharType="separate"/>
      </w:r>
      <w:ins w:id="997" w:author="Ryan Lemos" w:date="2019-09-29T18:50:00Z">
        <w:r w:rsidR="00A1166E">
          <w:rPr>
            <w:noProof/>
          </w:rPr>
          <w:t>58</w:t>
        </w:r>
      </w:ins>
      <w:del w:id="998" w:author="Ryan Lemos" w:date="2019-09-28T11:23:00Z">
        <w:r w:rsidR="00B70A30" w:rsidDel="0069744B">
          <w:rPr>
            <w:noProof/>
          </w:rPr>
          <w:delText>34</w:delText>
        </w:r>
      </w:del>
      <w:r w:rsidR="00921163">
        <w:fldChar w:fldCharType="end"/>
      </w:r>
      <w:bookmarkEnd w:id="996"/>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7F2275FB" w:rsidR="0094620F" w:rsidRDefault="0094620F" w:rsidP="00B70A30">
      <w:pPr>
        <w:pStyle w:val="Legenda"/>
        <w:keepNext/>
      </w:pPr>
      <w:r>
        <w:t xml:space="preserve">Figura </w:t>
      </w:r>
      <w:r w:rsidR="00921163">
        <w:fldChar w:fldCharType="begin"/>
      </w:r>
      <w:r w:rsidR="00921163">
        <w:instrText xml:space="preserve"> SEQ Figura \* ARABIC </w:instrText>
      </w:r>
      <w:r w:rsidR="00921163">
        <w:fldChar w:fldCharType="separate"/>
      </w:r>
      <w:ins w:id="999" w:author="Ryan Lemos" w:date="2019-09-29T18:50:00Z">
        <w:r w:rsidR="00A1166E">
          <w:rPr>
            <w:noProof/>
          </w:rPr>
          <w:t>59</w:t>
        </w:r>
      </w:ins>
      <w:del w:id="1000" w:author="Ryan Lemos" w:date="2019-09-28T11:23:00Z">
        <w:r w:rsidR="00B70A30" w:rsidDel="0069744B">
          <w:rPr>
            <w:noProof/>
          </w:rPr>
          <w:delText>35</w:delText>
        </w:r>
      </w:del>
      <w:r w:rsidR="00921163">
        <w:fldChar w:fldCharType="end"/>
      </w:r>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6D924169" w:rsidR="0094620F" w:rsidRDefault="0094620F" w:rsidP="00B70A30">
      <w:pPr>
        <w:pStyle w:val="Legenda"/>
        <w:keepNext/>
      </w:pPr>
      <w:r>
        <w:lastRenderedPageBreak/>
        <w:t xml:space="preserve">Figura </w:t>
      </w:r>
      <w:r w:rsidR="00921163">
        <w:fldChar w:fldCharType="begin"/>
      </w:r>
      <w:r w:rsidR="00921163">
        <w:instrText xml:space="preserve"> SEQ Figura \* ARABIC </w:instrText>
      </w:r>
      <w:r w:rsidR="00921163">
        <w:fldChar w:fldCharType="separate"/>
      </w:r>
      <w:ins w:id="1001" w:author="Ryan Lemos" w:date="2019-09-29T18:50:00Z">
        <w:r w:rsidR="00A1166E">
          <w:rPr>
            <w:noProof/>
          </w:rPr>
          <w:t>60</w:t>
        </w:r>
      </w:ins>
      <w:del w:id="1002" w:author="Ryan Lemos" w:date="2019-09-28T11:23:00Z">
        <w:r w:rsidR="00B70A30" w:rsidDel="0069744B">
          <w:rPr>
            <w:noProof/>
          </w:rPr>
          <w:delText>36</w:delText>
        </w:r>
      </w:del>
      <w:r w:rsidR="00921163">
        <w:fldChar w:fldCharType="end"/>
      </w:r>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 w14:paraId="535BC59B" w14:textId="77777777" w:rsidR="00921163" w:rsidRDefault="00921163"/>
    <w:p w14:paraId="76DDF4DD" w14:textId="7552CF4B" w:rsidR="00646DF8" w:rsidRDefault="00921163" w:rsidP="00B70A30">
      <w:pPr>
        <w:pStyle w:val="Legenda"/>
      </w:pPr>
      <w:r>
        <w:t xml:space="preserve">Quadro </w:t>
      </w:r>
      <w:r>
        <w:rPr>
          <w:b w:val="0"/>
          <w:iCs w:val="0"/>
        </w:rPr>
        <w:fldChar w:fldCharType="begin"/>
      </w:r>
      <w:r>
        <w:instrText xml:space="preserve"> SEQ Quadro \* ARABIC </w:instrText>
      </w:r>
      <w:r>
        <w:rPr>
          <w:b w:val="0"/>
          <w:iCs w:val="0"/>
        </w:rPr>
        <w:fldChar w:fldCharType="separate"/>
      </w:r>
      <w:r w:rsidR="00A1166E">
        <w:rPr>
          <w:noProof/>
        </w:rPr>
        <w:t>5</w:t>
      </w:r>
      <w:r>
        <w:rPr>
          <w:b w:val="0"/>
          <w:iCs w:val="0"/>
        </w:rPr>
        <w:fldChar w:fldCharType="end"/>
      </w:r>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AACD368" w:rsidR="00CC245E" w:rsidRDefault="00CC245E" w:rsidP="00596E44">
      <w:r>
        <w:t xml:space="preserve">A </w:t>
      </w:r>
      <w:r w:rsidR="006E1CDA">
        <w:fldChar w:fldCharType="begin"/>
      </w:r>
      <w:r w:rsidR="006E1CDA">
        <w:instrText xml:space="preserve"> REF _Ref20051634 \h </w:instrText>
      </w:r>
      <w:r w:rsidR="006E1CDA">
        <w:fldChar w:fldCharType="separate"/>
      </w:r>
      <w:ins w:id="1003" w:author="Ryan Lemos" w:date="2019-09-29T18:50:00Z">
        <w:r w:rsidR="00A1166E">
          <w:t xml:space="preserve">Figura </w:t>
        </w:r>
        <w:r w:rsidR="00A1166E">
          <w:rPr>
            <w:noProof/>
          </w:rPr>
          <w:t>61</w:t>
        </w:r>
      </w:ins>
      <w:del w:id="1004" w:author="Ryan Lemos" w:date="2019-09-29T18:50:00Z">
        <w:r w:rsidR="00B70A30" w:rsidDel="00A1166E">
          <w:delText xml:space="preserve">Figura </w:delText>
        </w:r>
        <w:r w:rsidR="00B70A30" w:rsidDel="00A1166E">
          <w:rPr>
            <w:noProof/>
          </w:rPr>
          <w:delText>37</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61D2D6DC" w:rsidR="0094620F" w:rsidRDefault="0094620F" w:rsidP="00B70A30">
      <w:pPr>
        <w:pStyle w:val="Legenda"/>
        <w:keepNext/>
      </w:pPr>
      <w:bookmarkStart w:id="1005" w:name="_Ref20051634"/>
      <w:r>
        <w:lastRenderedPageBreak/>
        <w:t xml:space="preserve">Figura </w:t>
      </w:r>
      <w:r w:rsidR="00921163">
        <w:fldChar w:fldCharType="begin"/>
      </w:r>
      <w:r w:rsidR="00921163">
        <w:instrText xml:space="preserve"> SEQ Figura \* ARABIC </w:instrText>
      </w:r>
      <w:r w:rsidR="00921163">
        <w:fldChar w:fldCharType="separate"/>
      </w:r>
      <w:ins w:id="1006" w:author="Ryan Lemos" w:date="2019-09-29T18:50:00Z">
        <w:r w:rsidR="00A1166E">
          <w:rPr>
            <w:noProof/>
          </w:rPr>
          <w:t>61</w:t>
        </w:r>
      </w:ins>
      <w:del w:id="1007" w:author="Ryan Lemos" w:date="2019-09-28T11:23:00Z">
        <w:r w:rsidR="00B70A30" w:rsidDel="0069744B">
          <w:rPr>
            <w:noProof/>
          </w:rPr>
          <w:delText>37</w:delText>
        </w:r>
      </w:del>
      <w:r w:rsidR="00921163">
        <w:fldChar w:fldCharType="end"/>
      </w:r>
      <w:bookmarkEnd w:id="1005"/>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68535E87"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1008" w:author="Ryan Lemos" w:date="2019-09-29T18:50:00Z">
        <w:r w:rsidR="00A1166E">
          <w:t xml:space="preserve">Figura </w:t>
        </w:r>
        <w:r w:rsidR="00A1166E">
          <w:rPr>
            <w:noProof/>
          </w:rPr>
          <w:t>63</w:t>
        </w:r>
      </w:ins>
      <w:del w:id="1009" w:author="Ryan Lemos" w:date="2019-09-29T18:50:00Z">
        <w:r w:rsidR="00B70A30" w:rsidDel="00A1166E">
          <w:delText xml:space="preserve">Figura </w:delText>
        </w:r>
        <w:r w:rsidR="00B70A30" w:rsidDel="00A1166E">
          <w:rPr>
            <w:noProof/>
          </w:rPr>
          <w:delText>39</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1010" w:author="Ryan Lemos" w:date="2019-09-29T18:50:00Z">
        <w:r w:rsidR="00A1166E">
          <w:t xml:space="preserve">Figura </w:t>
        </w:r>
        <w:r w:rsidR="00A1166E">
          <w:rPr>
            <w:noProof/>
          </w:rPr>
          <w:t>61</w:t>
        </w:r>
      </w:ins>
      <w:del w:id="1011" w:author="Ryan Lemos" w:date="2019-09-29T18:50:00Z">
        <w:r w:rsidR="00B70A30" w:rsidDel="00A1166E">
          <w:delText xml:space="preserve">Figura </w:delText>
        </w:r>
        <w:r w:rsidR="00B70A30" w:rsidDel="00A1166E">
          <w:rPr>
            <w:noProof/>
          </w:rPr>
          <w:delText>37</w:delText>
        </w:r>
      </w:del>
      <w:r w:rsidR="006E1CDA">
        <w:fldChar w:fldCharType="end"/>
      </w:r>
      <w:r>
        <w:t>.</w:t>
      </w:r>
    </w:p>
    <w:p w14:paraId="6C580B3A" w14:textId="77777777" w:rsidR="00CC245E" w:rsidRDefault="00CC245E" w:rsidP="00905032">
      <w:pPr>
        <w:ind w:firstLine="0"/>
        <w:jc w:val="center"/>
      </w:pPr>
    </w:p>
    <w:p w14:paraId="1F49DB59" w14:textId="3F96DD1D" w:rsidR="0094620F" w:rsidRDefault="0094620F" w:rsidP="00B70A30">
      <w:pPr>
        <w:pStyle w:val="Legenda"/>
        <w:keepNext/>
      </w:pPr>
      <w:r>
        <w:t xml:space="preserve">Figura </w:t>
      </w:r>
      <w:r w:rsidR="00921163">
        <w:fldChar w:fldCharType="begin"/>
      </w:r>
      <w:r w:rsidR="00921163">
        <w:instrText xml:space="preserve"> SEQ Figura \* ARABIC </w:instrText>
      </w:r>
      <w:r w:rsidR="00921163">
        <w:fldChar w:fldCharType="separate"/>
      </w:r>
      <w:ins w:id="1012" w:author="Ryan Lemos" w:date="2019-09-29T18:50:00Z">
        <w:r w:rsidR="00A1166E">
          <w:rPr>
            <w:noProof/>
          </w:rPr>
          <w:t>62</w:t>
        </w:r>
      </w:ins>
      <w:del w:id="1013" w:author="Ryan Lemos" w:date="2019-09-28T11:23:00Z">
        <w:r w:rsidR="00B70A30" w:rsidDel="0069744B">
          <w:rPr>
            <w:noProof/>
          </w:rPr>
          <w:delText>38</w:delText>
        </w:r>
      </w:del>
      <w:r w:rsidR="00921163">
        <w:fldChar w:fldCharType="end"/>
      </w:r>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locomover pelos dias, semanas ou meses no calendário. Os eventos aparecem marcados no calendário com a cor escolhida no momento do cadastro. Ao clicar em uma data com o evento, </w:t>
      </w:r>
      <w:r>
        <w:lastRenderedPageBreak/>
        <w:t>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6A067C04" w:rsidR="0094620F" w:rsidRDefault="0094620F" w:rsidP="00B70A30">
      <w:pPr>
        <w:pStyle w:val="Legenda"/>
        <w:keepNext/>
      </w:pPr>
      <w:bookmarkStart w:id="1014" w:name="_Ref20051663"/>
      <w:r>
        <w:t xml:space="preserve">Figura </w:t>
      </w:r>
      <w:r w:rsidR="00921163">
        <w:fldChar w:fldCharType="begin"/>
      </w:r>
      <w:r w:rsidR="00921163">
        <w:instrText xml:space="preserve"> SEQ Figura \* ARABIC </w:instrText>
      </w:r>
      <w:r w:rsidR="00921163">
        <w:fldChar w:fldCharType="separate"/>
      </w:r>
      <w:ins w:id="1015" w:author="Ryan Lemos" w:date="2019-09-29T18:50:00Z">
        <w:r w:rsidR="00A1166E">
          <w:rPr>
            <w:noProof/>
          </w:rPr>
          <w:t>63</w:t>
        </w:r>
      </w:ins>
      <w:del w:id="1016" w:author="Ryan Lemos" w:date="2019-09-28T11:23:00Z">
        <w:r w:rsidR="00B70A30" w:rsidDel="0069744B">
          <w:rPr>
            <w:noProof/>
          </w:rPr>
          <w:delText>39</w:delText>
        </w:r>
      </w:del>
      <w:r w:rsidR="00921163">
        <w:fldChar w:fldCharType="end"/>
      </w:r>
      <w:bookmarkEnd w:id="1014"/>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1017" w:name="_Toc20675476"/>
      <w:r>
        <w:t>Administrador</w:t>
      </w:r>
      <w:bookmarkEnd w:id="1017"/>
    </w:p>
    <w:p w14:paraId="36BCA1BA" w14:textId="77777777" w:rsidR="008F6EE2" w:rsidRPr="001D2BA8" w:rsidRDefault="008F6EE2" w:rsidP="00596E44"/>
    <w:p w14:paraId="7D953AD4" w14:textId="20AE1BD6"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111F84DE" w:rsidR="00921163" w:rsidRDefault="00921163" w:rsidP="00B70A30">
      <w:pPr>
        <w:pStyle w:val="Legenda"/>
      </w:pPr>
      <w:r>
        <w:t xml:space="preserve">Quadro </w:t>
      </w:r>
      <w:r>
        <w:fldChar w:fldCharType="begin"/>
      </w:r>
      <w:r>
        <w:instrText xml:space="preserve"> SEQ Quadro \* ARABIC </w:instrText>
      </w:r>
      <w:r>
        <w:fldChar w:fldCharType="separate"/>
      </w:r>
      <w:r w:rsidR="00A1166E">
        <w:rPr>
          <w:noProof/>
        </w:rPr>
        <w:t>6</w:t>
      </w:r>
      <w:r>
        <w:fldChar w:fldCharType="end"/>
      </w:r>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6927D721"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1018" w:author="Ryan Lemos" w:date="2019-09-29T18:50:00Z">
        <w:r w:rsidR="00A1166E">
          <w:t xml:space="preserve">Figura </w:t>
        </w:r>
        <w:r w:rsidR="00A1166E">
          <w:rPr>
            <w:noProof/>
          </w:rPr>
          <w:t>64</w:t>
        </w:r>
      </w:ins>
      <w:del w:id="1019" w:author="Ryan Lemos" w:date="2019-09-29T18:50:00Z">
        <w:r w:rsidR="00B70A30" w:rsidDel="00A1166E">
          <w:delText xml:space="preserve">Figura </w:delText>
        </w:r>
        <w:r w:rsidR="00B70A30" w:rsidDel="00A1166E">
          <w:rPr>
            <w:noProof/>
          </w:rPr>
          <w:delText>40</w:delText>
        </w:r>
      </w:del>
      <w:r w:rsidR="006E1CDA">
        <w:fldChar w:fldCharType="end"/>
      </w:r>
      <w:r>
        <w:t xml:space="preserve">. Cada </w:t>
      </w:r>
      <w:r w:rsidRPr="005B582B">
        <w:rPr>
          <w:i/>
          <w:iCs/>
        </w:rPr>
        <w:t>menu</w:t>
      </w:r>
      <w:r>
        <w:t xml:space="preserve"> está ligado a uma permissão do </w:t>
      </w:r>
      <w:r>
        <w:lastRenderedPageBreak/>
        <w:t xml:space="preserve">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A86F4BD" w:rsidR="0094620F" w:rsidRDefault="0094620F" w:rsidP="00B70A30">
      <w:pPr>
        <w:pStyle w:val="Legenda"/>
        <w:keepNext/>
      </w:pPr>
      <w:bookmarkStart w:id="1020" w:name="_Ref20051732"/>
      <w:r>
        <w:t xml:space="preserve">Figura </w:t>
      </w:r>
      <w:r w:rsidR="00921163">
        <w:fldChar w:fldCharType="begin"/>
      </w:r>
      <w:r w:rsidR="00921163">
        <w:instrText xml:space="preserve"> SEQ Figura \* ARABIC </w:instrText>
      </w:r>
      <w:r w:rsidR="00921163">
        <w:fldChar w:fldCharType="separate"/>
      </w:r>
      <w:ins w:id="1021" w:author="Ryan Lemos" w:date="2019-09-29T18:50:00Z">
        <w:r w:rsidR="00A1166E">
          <w:rPr>
            <w:noProof/>
          </w:rPr>
          <w:t>64</w:t>
        </w:r>
      </w:ins>
      <w:del w:id="1022" w:author="Ryan Lemos" w:date="2019-09-28T11:23:00Z">
        <w:r w:rsidR="00B70A30" w:rsidDel="0069744B">
          <w:rPr>
            <w:noProof/>
          </w:rPr>
          <w:delText>40</w:delText>
        </w:r>
      </w:del>
      <w:r w:rsidR="00921163">
        <w:fldChar w:fldCharType="end"/>
      </w:r>
      <w:bookmarkEnd w:id="1020"/>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094DDB8E"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1023" w:author="Ryan Lemos" w:date="2019-09-29T18:50:00Z">
        <w:r w:rsidR="00A1166E">
          <w:t xml:space="preserve">Figura </w:t>
        </w:r>
        <w:r w:rsidR="00A1166E">
          <w:rPr>
            <w:noProof/>
          </w:rPr>
          <w:t>65</w:t>
        </w:r>
      </w:ins>
      <w:del w:id="1024" w:author="Ryan Lemos" w:date="2019-09-29T18:50:00Z">
        <w:r w:rsidR="00B70A30" w:rsidDel="00A1166E">
          <w:delText xml:space="preserve">Figura </w:delText>
        </w:r>
        <w:r w:rsidR="00B70A30" w:rsidDel="00A1166E">
          <w:rPr>
            <w:noProof/>
          </w:rPr>
          <w:delText>41</w:delText>
        </w:r>
      </w:del>
      <w:r w:rsidR="006E1CDA">
        <w:fldChar w:fldCharType="end"/>
      </w:r>
      <w:r>
        <w:t>.</w:t>
      </w:r>
    </w:p>
    <w:p w14:paraId="33DBB6CA" w14:textId="77777777" w:rsidR="00F045C8" w:rsidRDefault="00F045C8" w:rsidP="00905032">
      <w:pPr>
        <w:ind w:firstLine="0"/>
        <w:jc w:val="center"/>
      </w:pPr>
    </w:p>
    <w:p w14:paraId="7F14BDF6" w14:textId="032D9DF3" w:rsidR="0094620F" w:rsidRDefault="0094620F" w:rsidP="00B70A30">
      <w:pPr>
        <w:pStyle w:val="Legenda"/>
        <w:keepNext/>
      </w:pPr>
      <w:bookmarkStart w:id="1025" w:name="_Ref20051751"/>
      <w:r>
        <w:t xml:space="preserve">Figura </w:t>
      </w:r>
      <w:r w:rsidR="00921163">
        <w:fldChar w:fldCharType="begin"/>
      </w:r>
      <w:r w:rsidR="00921163">
        <w:instrText xml:space="preserve"> SEQ Figura \* ARABIC </w:instrText>
      </w:r>
      <w:r w:rsidR="00921163">
        <w:fldChar w:fldCharType="separate"/>
      </w:r>
      <w:ins w:id="1026" w:author="Ryan Lemos" w:date="2019-09-29T18:50:00Z">
        <w:r w:rsidR="00A1166E">
          <w:rPr>
            <w:noProof/>
          </w:rPr>
          <w:t>65</w:t>
        </w:r>
      </w:ins>
      <w:del w:id="1027" w:author="Ryan Lemos" w:date="2019-09-28T11:23:00Z">
        <w:r w:rsidR="00B70A30" w:rsidDel="0069744B">
          <w:rPr>
            <w:noProof/>
          </w:rPr>
          <w:delText>41</w:delText>
        </w:r>
      </w:del>
      <w:r w:rsidR="00921163">
        <w:fldChar w:fldCharType="end"/>
      </w:r>
      <w:bookmarkEnd w:id="1025"/>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4D7EC101" w:rsidR="00F045C8" w:rsidRPr="00F045C8" w:rsidRDefault="00F045C8" w:rsidP="00F045C8">
      <w:r>
        <w:lastRenderedPageBreak/>
        <w:t xml:space="preserve">A </w:t>
      </w:r>
      <w:r w:rsidR="006E1CDA">
        <w:fldChar w:fldCharType="begin"/>
      </w:r>
      <w:r w:rsidR="006E1CDA">
        <w:instrText xml:space="preserve"> REF _Ref20051766 \h </w:instrText>
      </w:r>
      <w:r w:rsidR="006E1CDA">
        <w:fldChar w:fldCharType="separate"/>
      </w:r>
      <w:ins w:id="1028" w:author="Ryan Lemos" w:date="2019-09-29T18:50:00Z">
        <w:r w:rsidR="00A1166E">
          <w:t xml:space="preserve">Figura </w:t>
        </w:r>
        <w:r w:rsidR="00A1166E">
          <w:rPr>
            <w:noProof/>
          </w:rPr>
          <w:t>66</w:t>
        </w:r>
      </w:ins>
      <w:del w:id="1029" w:author="Ryan Lemos" w:date="2019-09-29T18:50:00Z">
        <w:r w:rsidR="00B70A30" w:rsidDel="00A1166E">
          <w:delText xml:space="preserve">Figura </w:delText>
        </w:r>
        <w:r w:rsidR="00B70A30" w:rsidDel="00A1166E">
          <w:rPr>
            <w:noProof/>
          </w:rPr>
          <w:delText>42</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64A3DE7B" w:rsidR="0094620F" w:rsidRDefault="0094620F" w:rsidP="00B70A30">
      <w:pPr>
        <w:pStyle w:val="Legenda"/>
        <w:keepNext/>
      </w:pPr>
      <w:bookmarkStart w:id="1030" w:name="_Ref20051766"/>
      <w:r>
        <w:t xml:space="preserve">Figura </w:t>
      </w:r>
      <w:r w:rsidR="00921163">
        <w:fldChar w:fldCharType="begin"/>
      </w:r>
      <w:r w:rsidR="00921163">
        <w:instrText xml:space="preserve"> SEQ Figura \* ARABIC </w:instrText>
      </w:r>
      <w:r w:rsidR="00921163">
        <w:fldChar w:fldCharType="separate"/>
      </w:r>
      <w:ins w:id="1031" w:author="Ryan Lemos" w:date="2019-09-29T18:50:00Z">
        <w:r w:rsidR="00A1166E">
          <w:rPr>
            <w:noProof/>
          </w:rPr>
          <w:t>66</w:t>
        </w:r>
      </w:ins>
      <w:del w:id="1032" w:author="Ryan Lemos" w:date="2019-09-28T11:23:00Z">
        <w:r w:rsidR="00B70A30" w:rsidDel="0069744B">
          <w:rPr>
            <w:noProof/>
          </w:rPr>
          <w:delText>42</w:delText>
        </w:r>
      </w:del>
      <w:r w:rsidR="00921163">
        <w:fldChar w:fldCharType="end"/>
      </w:r>
      <w:bookmarkEnd w:id="1030"/>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0B5946B0" w:rsidR="00646DF8" w:rsidRDefault="00921163" w:rsidP="00B70A30">
      <w:pPr>
        <w:pStyle w:val="Legenda"/>
      </w:pPr>
      <w:r>
        <w:t xml:space="preserve">Quadro </w:t>
      </w:r>
      <w:r>
        <w:fldChar w:fldCharType="begin"/>
      </w:r>
      <w:r>
        <w:instrText xml:space="preserve"> SEQ Quadro \* ARABIC </w:instrText>
      </w:r>
      <w:r>
        <w:fldChar w:fldCharType="separate"/>
      </w:r>
      <w:r w:rsidR="00A1166E">
        <w:rPr>
          <w:noProof/>
        </w:rPr>
        <w:t>7</w:t>
      </w:r>
      <w:r>
        <w:fldChar w:fldCharType="end"/>
      </w:r>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705E11D5" w:rsidR="00AF4E85" w:rsidRDefault="004240B8" w:rsidP="00F045C8">
      <w:r>
        <w:t xml:space="preserve">A interação descrita pela estória da </w:t>
      </w:r>
      <w:r w:rsidRPr="00596E44">
        <w:rPr>
          <w:highlight w:val="yellow"/>
        </w:rPr>
        <w:t>figura x</w:t>
      </w:r>
      <w:r>
        <w:t xml:space="preserve"> foi implementada conforme visto na </w:t>
      </w:r>
      <w:r w:rsidR="00780414">
        <w:fldChar w:fldCharType="begin"/>
      </w:r>
      <w:r w:rsidR="00780414">
        <w:instrText xml:space="preserve"> REF _Ref20051825 \h </w:instrText>
      </w:r>
      <w:r w:rsidR="00780414">
        <w:fldChar w:fldCharType="separate"/>
      </w:r>
      <w:ins w:id="1033" w:author="Ryan Lemos" w:date="2019-09-29T18:50:00Z">
        <w:r w:rsidR="00A1166E">
          <w:t xml:space="preserve">Figura </w:t>
        </w:r>
        <w:r w:rsidR="00A1166E">
          <w:rPr>
            <w:noProof/>
          </w:rPr>
          <w:t>67</w:t>
        </w:r>
      </w:ins>
      <w:del w:id="1034" w:author="Ryan Lemos" w:date="2019-09-29T18:50:00Z">
        <w:r w:rsidR="00B70A30" w:rsidDel="00A1166E">
          <w:delText xml:space="preserve">Figura </w:delText>
        </w:r>
        <w:r w:rsidR="00B70A30" w:rsidDel="00A1166E">
          <w:rPr>
            <w:noProof/>
          </w:rPr>
          <w:delText>43</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lastRenderedPageBreak/>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FE4AD2C" w:rsidR="0094620F" w:rsidRDefault="0094620F" w:rsidP="00B70A30">
      <w:pPr>
        <w:pStyle w:val="Legenda"/>
        <w:keepNext/>
      </w:pPr>
      <w:bookmarkStart w:id="1035" w:name="_Ref20051825"/>
      <w:r>
        <w:t xml:space="preserve">Figura </w:t>
      </w:r>
      <w:r w:rsidR="00921163">
        <w:fldChar w:fldCharType="begin"/>
      </w:r>
      <w:r w:rsidR="00921163">
        <w:instrText xml:space="preserve"> SEQ Figura \* ARABIC </w:instrText>
      </w:r>
      <w:r w:rsidR="00921163">
        <w:fldChar w:fldCharType="separate"/>
      </w:r>
      <w:ins w:id="1036" w:author="Ryan Lemos" w:date="2019-09-29T18:50:00Z">
        <w:r w:rsidR="00A1166E">
          <w:rPr>
            <w:noProof/>
          </w:rPr>
          <w:t>67</w:t>
        </w:r>
      </w:ins>
      <w:del w:id="1037" w:author="Ryan Lemos" w:date="2019-09-28T11:23:00Z">
        <w:r w:rsidR="00B70A30" w:rsidDel="0069744B">
          <w:rPr>
            <w:noProof/>
          </w:rPr>
          <w:delText>43</w:delText>
        </w:r>
      </w:del>
      <w:r w:rsidR="00921163">
        <w:fldChar w:fldCharType="end"/>
      </w:r>
      <w:bookmarkEnd w:id="1035"/>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1038" w:name="_Toc20675477"/>
      <w:r>
        <w:t>Professor</w:t>
      </w:r>
      <w:bookmarkEnd w:id="1038"/>
    </w:p>
    <w:p w14:paraId="73998377" w14:textId="77777777" w:rsidR="00987BE5" w:rsidRPr="00F97B7F" w:rsidRDefault="00987BE5" w:rsidP="00987BE5"/>
    <w:p w14:paraId="635569CF" w14:textId="4110082B"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56DCD96F" w:rsidR="00646DF8" w:rsidRDefault="00AA372A" w:rsidP="00B70A30">
      <w:pPr>
        <w:pStyle w:val="Legenda"/>
      </w:pPr>
      <w:r>
        <w:t xml:space="preserve">Quadro </w:t>
      </w:r>
      <w:r>
        <w:rPr>
          <w:b w:val="0"/>
          <w:iCs w:val="0"/>
        </w:rPr>
        <w:fldChar w:fldCharType="begin"/>
      </w:r>
      <w:r>
        <w:instrText xml:space="preserve"> SEQ Quadro \* ARABIC </w:instrText>
      </w:r>
      <w:r>
        <w:rPr>
          <w:b w:val="0"/>
          <w:iCs w:val="0"/>
        </w:rPr>
        <w:fldChar w:fldCharType="separate"/>
      </w:r>
      <w:r w:rsidR="00A1166E">
        <w:rPr>
          <w:noProof/>
        </w:rPr>
        <w:t>8</w:t>
      </w:r>
      <w:r>
        <w:rPr>
          <w:b w:val="0"/>
          <w:iCs w:val="0"/>
        </w:rPr>
        <w:fldChar w:fldCharType="end"/>
      </w:r>
      <w:r>
        <w:t xml:space="preserve"> - Estória de cadastros de materiais</w:t>
      </w:r>
    </w:p>
    <w:p w14:paraId="239D1AAC" w14:textId="1578874F" w:rsidR="00987BE5" w:rsidRDefault="00646DF8" w:rsidP="00596E44">
      <w:pPr>
        <w:pStyle w:val="estrias"/>
      </w:pPr>
      <w:r>
        <w:lastRenderedPageBreak/>
        <w:t>Como professor desejo ser capaz de cadastrar os materiais e disponibilizá-los aos alunos.</w:t>
      </w:r>
    </w:p>
    <w:p w14:paraId="299F8BBF" w14:textId="77777777" w:rsidR="00646DF8" w:rsidRDefault="00646DF8" w:rsidP="00987BE5"/>
    <w:p w14:paraId="5D150C67" w14:textId="01D84180"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1039" w:author="Ryan Lemos" w:date="2019-09-29T18:50:00Z">
        <w:r w:rsidR="00A1166E">
          <w:t xml:space="preserve">Figura </w:t>
        </w:r>
        <w:r w:rsidR="00A1166E">
          <w:rPr>
            <w:noProof/>
          </w:rPr>
          <w:t>68</w:t>
        </w:r>
      </w:ins>
      <w:del w:id="1040" w:author="Ryan Lemos" w:date="2019-09-29T18:50:00Z">
        <w:r w:rsidR="00B70A30" w:rsidDel="00A1166E">
          <w:delText xml:space="preserve">Figura </w:delText>
        </w:r>
        <w:r w:rsidR="00B70A30" w:rsidDel="00A1166E">
          <w:rPr>
            <w:noProof/>
          </w:rPr>
          <w:delText>44</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1041"/>
      <w:commentRangeStart w:id="1042"/>
      <w:r>
        <w:t>indicar</w:t>
      </w:r>
      <w:commentRangeEnd w:id="1041"/>
      <w:r w:rsidR="00AF4E85">
        <w:rPr>
          <w:rStyle w:val="Refdecomentrio"/>
        </w:rPr>
        <w:commentReference w:id="1041"/>
      </w:r>
      <w:commentRangeEnd w:id="1042"/>
      <w:r w:rsidR="00841D83">
        <w:rPr>
          <w:rStyle w:val="Refdecomentrio"/>
        </w:rPr>
        <w:commentReference w:id="1042"/>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1C169864" w:rsidR="00841D83" w:rsidRDefault="00841D83" w:rsidP="00B70A30">
      <w:pPr>
        <w:pStyle w:val="Legenda"/>
        <w:keepNext/>
      </w:pPr>
      <w:bookmarkStart w:id="1043" w:name="_Ref20051853"/>
      <w:r>
        <w:t xml:space="preserve">Figura </w:t>
      </w:r>
      <w:r w:rsidR="00921163">
        <w:fldChar w:fldCharType="begin"/>
      </w:r>
      <w:r w:rsidR="00921163">
        <w:instrText xml:space="preserve"> SEQ Figura \* ARABIC </w:instrText>
      </w:r>
      <w:r w:rsidR="00921163">
        <w:fldChar w:fldCharType="separate"/>
      </w:r>
      <w:ins w:id="1044" w:author="Ryan Lemos" w:date="2019-09-29T18:50:00Z">
        <w:r w:rsidR="00A1166E">
          <w:rPr>
            <w:noProof/>
          </w:rPr>
          <w:t>68</w:t>
        </w:r>
      </w:ins>
      <w:del w:id="1045" w:author="Ryan Lemos" w:date="2019-09-28T11:23:00Z">
        <w:r w:rsidR="00B70A30" w:rsidDel="0069744B">
          <w:rPr>
            <w:noProof/>
          </w:rPr>
          <w:delText>44</w:delText>
        </w:r>
      </w:del>
      <w:r w:rsidR="00921163">
        <w:fldChar w:fldCharType="end"/>
      </w:r>
      <w:bookmarkEnd w:id="1043"/>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1AB14A1E" w:rsidR="00646DF8" w:rsidRDefault="00AA372A" w:rsidP="00B70A30">
      <w:pPr>
        <w:pStyle w:val="Legenda"/>
      </w:pPr>
      <w:r>
        <w:t xml:space="preserve">Quadro </w:t>
      </w:r>
      <w:r>
        <w:fldChar w:fldCharType="begin"/>
      </w:r>
      <w:r>
        <w:instrText xml:space="preserve"> SEQ Quadro \* ARABIC </w:instrText>
      </w:r>
      <w:r>
        <w:fldChar w:fldCharType="separate"/>
      </w:r>
      <w:r w:rsidR="00A1166E">
        <w:rPr>
          <w:noProof/>
        </w:rPr>
        <w:t>9</w:t>
      </w:r>
      <w:r>
        <w:fldChar w:fldCharType="end"/>
      </w:r>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60598902"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1046" w:author="Ryan Lemos" w:date="2019-09-29T18:50:00Z">
        <w:r w:rsidR="00A1166E">
          <w:t xml:space="preserve">Figura </w:t>
        </w:r>
        <w:r w:rsidR="00A1166E">
          <w:rPr>
            <w:noProof/>
          </w:rPr>
          <w:t>69</w:t>
        </w:r>
      </w:ins>
      <w:del w:id="1047" w:author="Ryan Lemos" w:date="2019-09-29T18:50:00Z">
        <w:r w:rsidR="00B70A30" w:rsidDel="00A1166E">
          <w:delText xml:space="preserve">Figura </w:delText>
        </w:r>
        <w:r w:rsidR="00B70A30" w:rsidDel="00A1166E">
          <w:rPr>
            <w:noProof/>
          </w:rPr>
          <w:delText>45</w:delText>
        </w:r>
      </w:del>
      <w:r w:rsidR="00780414">
        <w:fldChar w:fldCharType="end"/>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1048" w:author="Ryan Lemos" w:date="2019-09-29T18:50:00Z">
        <w:r w:rsidR="00A1166E">
          <w:t xml:space="preserve">Figura </w:t>
        </w:r>
        <w:r w:rsidR="00A1166E">
          <w:rPr>
            <w:noProof/>
          </w:rPr>
          <w:t>69</w:t>
        </w:r>
      </w:ins>
      <w:del w:id="1049" w:author="Ryan Lemos" w:date="2019-09-29T18:50:00Z">
        <w:r w:rsidR="00B70A30" w:rsidDel="00A1166E">
          <w:delText xml:space="preserve">Figura </w:delText>
        </w:r>
        <w:r w:rsidR="00B70A30" w:rsidDel="00A1166E">
          <w:rPr>
            <w:noProof/>
          </w:rPr>
          <w:delText>45</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3E5C70F6" w:rsidR="00841D83" w:rsidRDefault="00841D83" w:rsidP="00B70A30">
      <w:pPr>
        <w:pStyle w:val="Legenda"/>
        <w:keepNext/>
      </w:pPr>
      <w:bookmarkStart w:id="1050" w:name="_Ref20051870"/>
      <w:r>
        <w:t xml:space="preserve">Figura </w:t>
      </w:r>
      <w:r w:rsidR="00921163">
        <w:fldChar w:fldCharType="begin"/>
      </w:r>
      <w:r w:rsidR="00921163">
        <w:instrText xml:space="preserve"> SEQ Figura \* ARABIC </w:instrText>
      </w:r>
      <w:r w:rsidR="00921163">
        <w:fldChar w:fldCharType="separate"/>
      </w:r>
      <w:ins w:id="1051" w:author="Ryan Lemos" w:date="2019-09-29T18:50:00Z">
        <w:r w:rsidR="00A1166E">
          <w:rPr>
            <w:noProof/>
          </w:rPr>
          <w:t>69</w:t>
        </w:r>
      </w:ins>
      <w:del w:id="1052" w:author="Ryan Lemos" w:date="2019-09-28T11:23:00Z">
        <w:r w:rsidR="00B70A30" w:rsidDel="0069744B">
          <w:rPr>
            <w:noProof/>
          </w:rPr>
          <w:delText>45</w:delText>
        </w:r>
      </w:del>
      <w:r w:rsidR="00921163">
        <w:fldChar w:fldCharType="end"/>
      </w:r>
      <w:bookmarkEnd w:id="1050"/>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4653A600" w:rsidR="00987BE5" w:rsidRDefault="00987BE5" w:rsidP="00987BE5">
      <w:r>
        <w:t xml:space="preserve">A segunda restrição descrita pela </w:t>
      </w:r>
      <w:r w:rsidRPr="00FA2F5B">
        <w:rPr>
          <w:highlight w:val="yellow"/>
        </w:rPr>
        <w:t>figura X</w:t>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1053" w:author="Ryan Lemos" w:date="2019-09-29T18:50:00Z">
        <w:r w:rsidR="00A1166E">
          <w:t xml:space="preserve">Figura </w:t>
        </w:r>
        <w:r w:rsidR="00A1166E">
          <w:rPr>
            <w:noProof/>
          </w:rPr>
          <w:t>70</w:t>
        </w:r>
      </w:ins>
      <w:del w:id="1054" w:author="Ryan Lemos" w:date="2019-09-29T18:50:00Z">
        <w:r w:rsidR="00B70A30" w:rsidDel="00A1166E">
          <w:delText xml:space="preserve">Figura </w:delText>
        </w:r>
        <w:r w:rsidR="00B70A30" w:rsidDel="00A1166E">
          <w:rPr>
            <w:noProof/>
          </w:rPr>
          <w:delText>46</w:delText>
        </w:r>
      </w:del>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04FECD3C" w:rsidR="00841D83" w:rsidRDefault="00841D83" w:rsidP="00B70A30">
      <w:pPr>
        <w:pStyle w:val="Legenda"/>
        <w:keepNext/>
      </w:pPr>
      <w:bookmarkStart w:id="1055" w:name="_Ref20052037"/>
      <w:r>
        <w:lastRenderedPageBreak/>
        <w:t xml:space="preserve">Figura </w:t>
      </w:r>
      <w:r w:rsidR="00921163">
        <w:fldChar w:fldCharType="begin"/>
      </w:r>
      <w:r w:rsidR="00921163">
        <w:instrText xml:space="preserve"> SEQ Figura \* ARABIC </w:instrText>
      </w:r>
      <w:r w:rsidR="00921163">
        <w:fldChar w:fldCharType="separate"/>
      </w:r>
      <w:ins w:id="1056" w:author="Ryan Lemos" w:date="2019-09-29T18:50:00Z">
        <w:r w:rsidR="00A1166E">
          <w:rPr>
            <w:noProof/>
          </w:rPr>
          <w:t>70</w:t>
        </w:r>
      </w:ins>
      <w:del w:id="1057" w:author="Ryan Lemos" w:date="2019-09-28T11:23:00Z">
        <w:r w:rsidR="00B70A30" w:rsidDel="0069744B">
          <w:rPr>
            <w:noProof/>
          </w:rPr>
          <w:delText>46</w:delText>
        </w:r>
      </w:del>
      <w:r w:rsidR="00921163">
        <w:fldChar w:fldCharType="end"/>
      </w:r>
      <w:bookmarkEnd w:id="1055"/>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5282E9D2" w:rsidR="00B965E2" w:rsidRDefault="00B965E2" w:rsidP="00B70A30">
      <w:pPr>
        <w:pStyle w:val="Legenda"/>
        <w:keepNext/>
      </w:pPr>
      <w:r>
        <w:t xml:space="preserve">Figura </w:t>
      </w:r>
      <w:r w:rsidR="00921163">
        <w:fldChar w:fldCharType="begin"/>
      </w:r>
      <w:r w:rsidR="00921163">
        <w:instrText xml:space="preserve"> SEQ Figura \* ARABIC </w:instrText>
      </w:r>
      <w:r w:rsidR="00921163">
        <w:fldChar w:fldCharType="separate"/>
      </w:r>
      <w:ins w:id="1058" w:author="Ryan Lemos" w:date="2019-09-29T18:50:00Z">
        <w:r w:rsidR="00A1166E">
          <w:rPr>
            <w:noProof/>
          </w:rPr>
          <w:t>71</w:t>
        </w:r>
      </w:ins>
      <w:del w:id="1059" w:author="Ryan Lemos" w:date="2019-09-28T11:23:00Z">
        <w:r w:rsidR="00B70A30" w:rsidDel="0069744B">
          <w:rPr>
            <w:noProof/>
          </w:rPr>
          <w:delText>47</w:delText>
        </w:r>
      </w:del>
      <w:r w:rsidR="00921163">
        <w:fldChar w:fldCharType="end"/>
      </w:r>
      <w:r>
        <w:t xml:space="preserve"> - Tela de edição de um material</w:t>
      </w:r>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251200"/>
                    </a:xfrm>
                    <a:prstGeom prst="rect">
                      <a:avLst/>
                    </a:prstGeom>
                  </pic:spPr>
                </pic:pic>
              </a:graphicData>
            </a:graphic>
          </wp:inline>
        </w:drawing>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44C13B48" w:rsidR="00885747" w:rsidRDefault="00AA372A" w:rsidP="00B70A30">
      <w:pPr>
        <w:pStyle w:val="Legenda"/>
      </w:pPr>
      <w:r>
        <w:t xml:space="preserve">Quadro </w:t>
      </w:r>
      <w:r>
        <w:fldChar w:fldCharType="begin"/>
      </w:r>
      <w:r>
        <w:instrText xml:space="preserve"> SEQ Quadro \* ARABIC </w:instrText>
      </w:r>
      <w:r>
        <w:fldChar w:fldCharType="separate"/>
      </w:r>
      <w:r w:rsidR="00A1166E">
        <w:rPr>
          <w:noProof/>
        </w:rPr>
        <w:t>10</w:t>
      </w:r>
      <w:r>
        <w:fldChar w:fldCharType="end"/>
      </w:r>
      <w:r>
        <w:t xml:space="preserve"> - Estória de criação das turmas</w:t>
      </w:r>
    </w:p>
    <w:p w14:paraId="2D282CC4" w14:textId="267CE1C8" w:rsidR="002C0E60" w:rsidRDefault="00885747" w:rsidP="005B582B">
      <w:pPr>
        <w:pStyle w:val="estrias"/>
      </w:pPr>
      <w:r>
        <w:lastRenderedPageBreak/>
        <w:t>Como professor gostaria de ser capaz de criar minhas turmas conforme dias, horários, e níveis de cada turma.</w:t>
      </w:r>
    </w:p>
    <w:p w14:paraId="2C24583A" w14:textId="77777777" w:rsidR="006476E9" w:rsidRDefault="006476E9">
      <w:pPr>
        <w:ind w:firstLine="0"/>
        <w:jc w:val="center"/>
      </w:pPr>
    </w:p>
    <w:p w14:paraId="09596458" w14:textId="09BE9F7F"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1060" w:author="Ryan Lemos" w:date="2019-09-29T18:50:00Z">
        <w:r w:rsidR="00A1166E">
          <w:t xml:space="preserve">Figura </w:t>
        </w:r>
        <w:r w:rsidR="00A1166E">
          <w:rPr>
            <w:noProof/>
          </w:rPr>
          <w:t>72</w:t>
        </w:r>
      </w:ins>
      <w:del w:id="1061" w:author="Ryan Lemos" w:date="2019-09-29T18:50:00Z">
        <w:r w:rsidR="00B70A30" w:rsidDel="00A1166E">
          <w:delText xml:space="preserve">Figura </w:delText>
        </w:r>
        <w:r w:rsidR="00B70A30" w:rsidDel="00A1166E">
          <w:rPr>
            <w:noProof/>
          </w:rPr>
          <w:delText>48</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29A83A40" w:rsidR="00B965E2" w:rsidRDefault="00B965E2" w:rsidP="00B70A30">
      <w:pPr>
        <w:pStyle w:val="Legenda"/>
        <w:keepNext/>
      </w:pPr>
      <w:bookmarkStart w:id="1062" w:name="_Ref20052080"/>
      <w:r>
        <w:t xml:space="preserve">Figura </w:t>
      </w:r>
      <w:r w:rsidR="00921163">
        <w:fldChar w:fldCharType="begin"/>
      </w:r>
      <w:r w:rsidR="00921163">
        <w:instrText xml:space="preserve"> SEQ Figura \* ARABIC </w:instrText>
      </w:r>
      <w:r w:rsidR="00921163">
        <w:fldChar w:fldCharType="separate"/>
      </w:r>
      <w:ins w:id="1063" w:author="Ryan Lemos" w:date="2019-09-29T18:50:00Z">
        <w:r w:rsidR="00A1166E">
          <w:rPr>
            <w:noProof/>
          </w:rPr>
          <w:t>72</w:t>
        </w:r>
      </w:ins>
      <w:del w:id="1064" w:author="Ryan Lemos" w:date="2019-09-28T11:23:00Z">
        <w:r w:rsidR="00B70A30" w:rsidDel="0069744B">
          <w:rPr>
            <w:noProof/>
          </w:rPr>
          <w:delText>48</w:delText>
        </w:r>
      </w:del>
      <w:r w:rsidR="00921163">
        <w:fldChar w:fldCharType="end"/>
      </w:r>
      <w:bookmarkEnd w:id="1062"/>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2DFD0E3C" w:rsidR="00AA372A" w:rsidRDefault="0013326D">
      <w:r>
        <w:t xml:space="preserve">Ao professor também é possível visualizar suas turmas. A </w:t>
      </w:r>
      <w:r w:rsidRPr="00596E44">
        <w:rPr>
          <w:highlight w:val="yellow"/>
        </w:rPr>
        <w:t>figura X</w:t>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773370AE" w:rsidR="00AA372A" w:rsidRDefault="00AA372A" w:rsidP="00B70A30">
      <w:pPr>
        <w:pStyle w:val="Legenda"/>
      </w:pPr>
      <w:r>
        <w:t xml:space="preserve">Quadro </w:t>
      </w:r>
      <w:r>
        <w:fldChar w:fldCharType="begin"/>
      </w:r>
      <w:r>
        <w:instrText xml:space="preserve"> SEQ Quadro \* ARABIC </w:instrText>
      </w:r>
      <w:r>
        <w:fldChar w:fldCharType="separate"/>
      </w:r>
      <w:r w:rsidR="00A1166E">
        <w:rPr>
          <w:noProof/>
        </w:rPr>
        <w:t>11</w:t>
      </w:r>
      <w:r>
        <w:fldChar w:fldCharType="end"/>
      </w:r>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10244693" w:rsidR="00905032" w:rsidRDefault="00905032" w:rsidP="00596E44">
      <w:r>
        <w:t xml:space="preserve">A </w:t>
      </w:r>
      <w:r w:rsidR="00780414">
        <w:fldChar w:fldCharType="begin"/>
      </w:r>
      <w:r w:rsidR="00780414">
        <w:instrText xml:space="preserve"> REF _Ref20052122 \h </w:instrText>
      </w:r>
      <w:r w:rsidR="00780414">
        <w:fldChar w:fldCharType="separate"/>
      </w:r>
      <w:ins w:id="1065" w:author="Ryan Lemos" w:date="2019-09-29T18:50:00Z">
        <w:r w:rsidR="00A1166E">
          <w:t xml:space="preserve">Figura </w:t>
        </w:r>
        <w:r w:rsidR="00A1166E">
          <w:rPr>
            <w:noProof/>
          </w:rPr>
          <w:t>73</w:t>
        </w:r>
      </w:ins>
      <w:del w:id="1066" w:author="Ryan Lemos" w:date="2019-09-29T18:50:00Z">
        <w:r w:rsidR="00B70A30" w:rsidDel="00A1166E">
          <w:delText xml:space="preserve">Figura </w:delText>
        </w:r>
        <w:r w:rsidR="00B70A30" w:rsidDel="00A1166E">
          <w:rPr>
            <w:noProof/>
          </w:rPr>
          <w:delText>49</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w:t>
      </w:r>
      <w:r>
        <w:lastRenderedPageBreak/>
        <w:t>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612C7F4C" w:rsidR="00B965E2" w:rsidRDefault="00B965E2" w:rsidP="00B70A30">
      <w:pPr>
        <w:pStyle w:val="Legenda"/>
        <w:keepNext/>
      </w:pPr>
      <w:bookmarkStart w:id="1067" w:name="_Ref20052122"/>
      <w:r>
        <w:t xml:space="preserve">Figura </w:t>
      </w:r>
      <w:r w:rsidR="00921163">
        <w:fldChar w:fldCharType="begin"/>
      </w:r>
      <w:r w:rsidR="00921163">
        <w:instrText xml:space="preserve"> SEQ Figura \* ARABIC </w:instrText>
      </w:r>
      <w:r w:rsidR="00921163">
        <w:fldChar w:fldCharType="separate"/>
      </w:r>
      <w:ins w:id="1068" w:author="Ryan Lemos" w:date="2019-09-29T18:50:00Z">
        <w:r w:rsidR="00A1166E">
          <w:rPr>
            <w:noProof/>
          </w:rPr>
          <w:t>73</w:t>
        </w:r>
      </w:ins>
      <w:del w:id="1069" w:author="Ryan Lemos" w:date="2019-09-28T11:23:00Z">
        <w:r w:rsidR="00B70A30" w:rsidDel="0069744B">
          <w:rPr>
            <w:noProof/>
          </w:rPr>
          <w:delText>49</w:delText>
        </w:r>
      </w:del>
      <w:r w:rsidR="00921163">
        <w:fldChar w:fldCharType="end"/>
      </w:r>
      <w:bookmarkEnd w:id="1067"/>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 w14:paraId="106A134B" w14:textId="2C1340A4" w:rsidR="00AA372A" w:rsidRDefault="00AA372A" w:rsidP="00B70A30">
      <w:pPr>
        <w:pStyle w:val="Legenda"/>
      </w:pPr>
      <w:r>
        <w:t xml:space="preserve">Quadro </w:t>
      </w:r>
      <w:r>
        <w:fldChar w:fldCharType="begin"/>
      </w:r>
      <w:r>
        <w:instrText xml:space="preserve"> SEQ Quadro \* ARABIC </w:instrText>
      </w:r>
      <w:r>
        <w:fldChar w:fldCharType="separate"/>
      </w:r>
      <w:r w:rsidR="00A1166E">
        <w:rPr>
          <w:noProof/>
        </w:rPr>
        <w:t>12</w:t>
      </w:r>
      <w:r>
        <w:fldChar w:fldCharType="end"/>
      </w:r>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62854F43"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1070" w:author="Ryan Lemos" w:date="2019-09-29T18:50:00Z">
        <w:r w:rsidR="00A1166E">
          <w:t xml:space="preserve">Figura </w:t>
        </w:r>
        <w:r w:rsidR="00A1166E">
          <w:rPr>
            <w:noProof/>
          </w:rPr>
          <w:t>74</w:t>
        </w:r>
      </w:ins>
      <w:del w:id="1071" w:author="Ryan Lemos" w:date="2019-09-29T18:50:00Z">
        <w:r w:rsidR="00B70A30" w:rsidDel="00A1166E">
          <w:delText xml:space="preserve">Figura </w:delText>
        </w:r>
        <w:r w:rsidR="00B70A30" w:rsidDel="00A1166E">
          <w:rPr>
            <w:noProof/>
          </w:rPr>
          <w:delText>50</w:delText>
        </w:r>
      </w:del>
      <w:r w:rsidR="00780414">
        <w:rPr>
          <w:noProof/>
        </w:rPr>
        <w:fldChar w:fldCharType="end"/>
      </w:r>
      <w:r w:rsidR="00780414">
        <w:rPr>
          <w:noProof/>
        </w:rPr>
        <w:t xml:space="preserve"> </w:t>
      </w:r>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11B3975B" w:rsidR="00B965E2" w:rsidRDefault="00B965E2" w:rsidP="00B70A30">
      <w:pPr>
        <w:pStyle w:val="Legenda"/>
        <w:keepNext/>
      </w:pPr>
      <w:bookmarkStart w:id="1072" w:name="_Ref20052153"/>
      <w:r>
        <w:lastRenderedPageBreak/>
        <w:t xml:space="preserve">Figura </w:t>
      </w:r>
      <w:r w:rsidR="00921163">
        <w:fldChar w:fldCharType="begin"/>
      </w:r>
      <w:r w:rsidR="00921163">
        <w:instrText xml:space="preserve"> SEQ Figura \* ARABIC </w:instrText>
      </w:r>
      <w:r w:rsidR="00921163">
        <w:fldChar w:fldCharType="separate"/>
      </w:r>
      <w:ins w:id="1073" w:author="Ryan Lemos" w:date="2019-09-29T18:50:00Z">
        <w:r w:rsidR="00A1166E">
          <w:rPr>
            <w:noProof/>
          </w:rPr>
          <w:t>74</w:t>
        </w:r>
      </w:ins>
      <w:del w:id="1074" w:author="Ryan Lemos" w:date="2019-09-28T11:23:00Z">
        <w:r w:rsidR="00B70A30" w:rsidDel="0069744B">
          <w:rPr>
            <w:noProof/>
          </w:rPr>
          <w:delText>50</w:delText>
        </w:r>
      </w:del>
      <w:r w:rsidR="00921163">
        <w:fldChar w:fldCharType="end"/>
      </w:r>
      <w:bookmarkEnd w:id="1072"/>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B70A30">
      <w:pPr>
        <w:ind w:firstLine="0"/>
        <w:jc w:val="center"/>
        <w:rPr>
          <w:noProof/>
        </w:rPr>
      </w:pPr>
    </w:p>
    <w:p w14:paraId="14D97952" w14:textId="00EB6FC8" w:rsidR="00AA372A" w:rsidRDefault="00AA372A" w:rsidP="00B70A30">
      <w:pPr>
        <w:pStyle w:val="Legenda"/>
        <w:rPr>
          <w:noProof/>
        </w:rPr>
      </w:pPr>
      <w:r>
        <w:t xml:space="preserve">Quadro </w:t>
      </w:r>
      <w:r>
        <w:fldChar w:fldCharType="begin"/>
      </w:r>
      <w:r>
        <w:instrText xml:space="preserve"> SEQ Quadro \* ARABIC </w:instrText>
      </w:r>
      <w:r>
        <w:fldChar w:fldCharType="separate"/>
      </w:r>
      <w:r w:rsidR="00A1166E">
        <w:rPr>
          <w:noProof/>
        </w:rPr>
        <w:t>13</w:t>
      </w:r>
      <w:r>
        <w:fldChar w:fldCharType="end"/>
      </w:r>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04D76343"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1075" w:author="Ryan Lemos" w:date="2019-09-29T18:50:00Z">
        <w:r w:rsidR="00A1166E">
          <w:t xml:space="preserve">Figura </w:t>
        </w:r>
        <w:r w:rsidR="00A1166E">
          <w:rPr>
            <w:noProof/>
          </w:rPr>
          <w:t>75</w:t>
        </w:r>
      </w:ins>
      <w:del w:id="1076" w:author="Ryan Lemos" w:date="2019-09-29T18:50:00Z">
        <w:r w:rsidR="00B70A30" w:rsidDel="00A1166E">
          <w:delText xml:space="preserve">Figura </w:delText>
        </w:r>
        <w:r w:rsidR="00B70A30" w:rsidDel="00A1166E">
          <w:rPr>
            <w:noProof/>
          </w:rPr>
          <w:delText>51</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73DAB303" w:rsidR="00B965E2" w:rsidRDefault="00B965E2" w:rsidP="00B70A30">
      <w:pPr>
        <w:pStyle w:val="Legenda"/>
        <w:keepNext/>
      </w:pPr>
      <w:bookmarkStart w:id="1077" w:name="_Ref20052185"/>
      <w:r>
        <w:lastRenderedPageBreak/>
        <w:t xml:space="preserve">Figura </w:t>
      </w:r>
      <w:r w:rsidR="00921163">
        <w:fldChar w:fldCharType="begin"/>
      </w:r>
      <w:r w:rsidR="00921163">
        <w:instrText xml:space="preserve"> SEQ Figura \* ARABIC </w:instrText>
      </w:r>
      <w:r w:rsidR="00921163">
        <w:fldChar w:fldCharType="separate"/>
      </w:r>
      <w:ins w:id="1078" w:author="Ryan Lemos" w:date="2019-09-29T18:50:00Z">
        <w:r w:rsidR="00A1166E">
          <w:rPr>
            <w:noProof/>
          </w:rPr>
          <w:t>75</w:t>
        </w:r>
      </w:ins>
      <w:del w:id="1079" w:author="Ryan Lemos" w:date="2019-09-28T11:23:00Z">
        <w:r w:rsidR="00B70A30" w:rsidDel="0069744B">
          <w:rPr>
            <w:noProof/>
          </w:rPr>
          <w:delText>51</w:delText>
        </w:r>
      </w:del>
      <w:r w:rsidR="00921163">
        <w:fldChar w:fldCharType="end"/>
      </w:r>
      <w:bookmarkEnd w:id="1077"/>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AB06260" w:rsidR="004B1CC8" w:rsidRDefault="00AA372A" w:rsidP="00B70A30">
      <w:pPr>
        <w:pStyle w:val="Legenda"/>
      </w:pPr>
      <w:r>
        <w:t xml:space="preserve">Quadro </w:t>
      </w:r>
      <w:r>
        <w:fldChar w:fldCharType="begin"/>
      </w:r>
      <w:r>
        <w:instrText xml:space="preserve"> SEQ Quadro \* ARABIC </w:instrText>
      </w:r>
      <w:r>
        <w:fldChar w:fldCharType="separate"/>
      </w:r>
      <w:r w:rsidR="00A1166E">
        <w:rPr>
          <w:noProof/>
        </w:rPr>
        <w:t>14</w:t>
      </w:r>
      <w:r>
        <w:fldChar w:fldCharType="end"/>
      </w:r>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35D170A1"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1080" w:author="Ryan Lemos" w:date="2019-09-29T18:50:00Z">
        <w:r w:rsidR="00A1166E">
          <w:t xml:space="preserve">Figura </w:t>
        </w:r>
        <w:r w:rsidR="00A1166E">
          <w:rPr>
            <w:noProof/>
          </w:rPr>
          <w:t>76</w:t>
        </w:r>
      </w:ins>
      <w:del w:id="1081" w:author="Ryan Lemos" w:date="2019-09-29T18:50:00Z">
        <w:r w:rsidR="00B70A30" w:rsidDel="00A1166E">
          <w:delText xml:space="preserve">Figura </w:delText>
        </w:r>
        <w:r w:rsidR="00B70A30" w:rsidDel="00A1166E">
          <w:rPr>
            <w:noProof/>
          </w:rPr>
          <w:delText>52</w:delText>
        </w:r>
      </w:del>
      <w:r w:rsidR="00780414">
        <w:fldChar w:fldCharType="end"/>
      </w:r>
      <w:r w:rsidR="002A4486">
        <w:t>.</w:t>
      </w:r>
    </w:p>
    <w:p w14:paraId="56024380" w14:textId="77777777" w:rsidR="005F0194" w:rsidRDefault="005F0194" w:rsidP="00987BE5">
      <w:pPr>
        <w:ind w:firstLine="0"/>
        <w:jc w:val="center"/>
      </w:pPr>
    </w:p>
    <w:p w14:paraId="5BB9402A" w14:textId="507FBB1C" w:rsidR="00B965E2" w:rsidRDefault="00B965E2" w:rsidP="00B70A30">
      <w:pPr>
        <w:pStyle w:val="Legenda"/>
        <w:keepNext/>
      </w:pPr>
      <w:bookmarkStart w:id="1082" w:name="_Ref20052215"/>
      <w:r>
        <w:lastRenderedPageBreak/>
        <w:t xml:space="preserve">Figura </w:t>
      </w:r>
      <w:r w:rsidR="00921163">
        <w:fldChar w:fldCharType="begin"/>
      </w:r>
      <w:r w:rsidR="00921163">
        <w:instrText xml:space="preserve"> SEQ Figura \* ARABIC </w:instrText>
      </w:r>
      <w:r w:rsidR="00921163">
        <w:fldChar w:fldCharType="separate"/>
      </w:r>
      <w:ins w:id="1083" w:author="Ryan Lemos" w:date="2019-09-29T18:50:00Z">
        <w:r w:rsidR="00A1166E">
          <w:rPr>
            <w:noProof/>
          </w:rPr>
          <w:t>76</w:t>
        </w:r>
      </w:ins>
      <w:del w:id="1084" w:author="Ryan Lemos" w:date="2019-09-28T11:23:00Z">
        <w:r w:rsidR="00B70A30" w:rsidDel="0069744B">
          <w:rPr>
            <w:noProof/>
          </w:rPr>
          <w:delText>52</w:delText>
        </w:r>
      </w:del>
      <w:r w:rsidR="00921163">
        <w:fldChar w:fldCharType="end"/>
      </w:r>
      <w:bookmarkEnd w:id="1082"/>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44B1003C" w:rsidR="004B1CC8" w:rsidRDefault="00AA372A" w:rsidP="00B70A30">
      <w:pPr>
        <w:pStyle w:val="Legenda"/>
      </w:pPr>
      <w:r>
        <w:t xml:space="preserve">Quadro </w:t>
      </w:r>
      <w:r>
        <w:fldChar w:fldCharType="begin"/>
      </w:r>
      <w:r>
        <w:instrText xml:space="preserve"> SEQ Quadro \* ARABIC </w:instrText>
      </w:r>
      <w:r>
        <w:fldChar w:fldCharType="separate"/>
      </w:r>
      <w:r w:rsidR="00A1166E">
        <w:rPr>
          <w:noProof/>
        </w:rPr>
        <w:t>15</w:t>
      </w:r>
      <w:r>
        <w:fldChar w:fldCharType="end"/>
      </w:r>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32DA8E0F" w:rsidR="007C6290" w:rsidRDefault="00363A00" w:rsidP="00596E44">
      <w:r>
        <w:t xml:space="preserve">A </w:t>
      </w:r>
      <w:r w:rsidR="00780414">
        <w:fldChar w:fldCharType="begin"/>
      </w:r>
      <w:r w:rsidR="00780414">
        <w:instrText xml:space="preserve"> REF _Ref20052253 \h </w:instrText>
      </w:r>
      <w:r w:rsidR="00780414">
        <w:fldChar w:fldCharType="separate"/>
      </w:r>
      <w:ins w:id="1085" w:author="Ryan Lemos" w:date="2019-09-29T18:50:00Z">
        <w:r w:rsidR="00A1166E">
          <w:t xml:space="preserve">Figura </w:t>
        </w:r>
        <w:r w:rsidR="00A1166E">
          <w:rPr>
            <w:noProof/>
          </w:rPr>
          <w:t>77</w:t>
        </w:r>
      </w:ins>
      <w:del w:id="1086" w:author="Ryan Lemos" w:date="2019-09-29T18:50:00Z">
        <w:r w:rsidR="00B70A30" w:rsidDel="00A1166E">
          <w:delText xml:space="preserve">Figura </w:delText>
        </w:r>
        <w:r w:rsidR="00B70A30" w:rsidDel="00A1166E">
          <w:rPr>
            <w:noProof/>
          </w:rPr>
          <w:delText>53</w:delText>
        </w:r>
      </w:del>
      <w:r w:rsidR="00780414">
        <w:fldChar w:fldCharType="end"/>
      </w:r>
      <w:r w:rsidR="00780414">
        <w:t xml:space="preserve"> </w:t>
      </w:r>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1087" w:author="Ryan Lemos" w:date="2019-09-29T18:50:00Z">
        <w:r w:rsidR="00A1166E">
          <w:t xml:space="preserve">Figura </w:t>
        </w:r>
        <w:r w:rsidR="00A1166E">
          <w:rPr>
            <w:noProof/>
          </w:rPr>
          <w:t>77</w:t>
        </w:r>
      </w:ins>
      <w:del w:id="1088" w:author="Ryan Lemos" w:date="2019-09-29T18:50:00Z">
        <w:r w:rsidR="00B70A30" w:rsidDel="00A1166E">
          <w:delText xml:space="preserve">Figura </w:delText>
        </w:r>
        <w:r w:rsidR="00B70A30" w:rsidDel="00A1166E">
          <w:rPr>
            <w:noProof/>
          </w:rPr>
          <w:delText>53</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6E80B664" w:rsidR="00B965E2" w:rsidRDefault="00B965E2" w:rsidP="00B70A30">
      <w:pPr>
        <w:pStyle w:val="Legenda"/>
        <w:keepNext/>
      </w:pPr>
      <w:bookmarkStart w:id="1089" w:name="_Ref20052253"/>
      <w:r>
        <w:t xml:space="preserve">Figura </w:t>
      </w:r>
      <w:r w:rsidR="00921163">
        <w:fldChar w:fldCharType="begin"/>
      </w:r>
      <w:r w:rsidR="00921163">
        <w:instrText xml:space="preserve"> SEQ Figura \* ARABIC </w:instrText>
      </w:r>
      <w:r w:rsidR="00921163">
        <w:fldChar w:fldCharType="separate"/>
      </w:r>
      <w:ins w:id="1090" w:author="Ryan Lemos" w:date="2019-09-29T18:50:00Z">
        <w:r w:rsidR="00A1166E">
          <w:rPr>
            <w:noProof/>
          </w:rPr>
          <w:t>77</w:t>
        </w:r>
      </w:ins>
      <w:del w:id="1091" w:author="Ryan Lemos" w:date="2019-09-28T11:23:00Z">
        <w:r w:rsidR="00B70A30" w:rsidDel="0069744B">
          <w:rPr>
            <w:noProof/>
          </w:rPr>
          <w:delText>53</w:delText>
        </w:r>
      </w:del>
      <w:r w:rsidR="00921163">
        <w:fldChar w:fldCharType="end"/>
      </w:r>
      <w:bookmarkEnd w:id="1089"/>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9B46B11" w:rsidR="004B1CC8" w:rsidRDefault="00AA372A" w:rsidP="00B70A30">
      <w:pPr>
        <w:pStyle w:val="Legenda"/>
      </w:pPr>
      <w:r>
        <w:t xml:space="preserve">Quadro </w:t>
      </w:r>
      <w:r>
        <w:fldChar w:fldCharType="begin"/>
      </w:r>
      <w:r>
        <w:instrText xml:space="preserve"> SEQ Quadro \* ARABIC </w:instrText>
      </w:r>
      <w:r>
        <w:fldChar w:fldCharType="separate"/>
      </w:r>
      <w:r w:rsidR="00A1166E">
        <w:rPr>
          <w:noProof/>
        </w:rPr>
        <w:t>16</w:t>
      </w:r>
      <w:r>
        <w:fldChar w:fldCharType="end"/>
      </w:r>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84D6D14"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1092" w:author="Ryan Lemos" w:date="2019-09-29T18:50:00Z">
        <w:r w:rsidR="00A1166E">
          <w:t xml:space="preserve">Figura </w:t>
        </w:r>
        <w:r w:rsidR="00A1166E">
          <w:rPr>
            <w:noProof/>
          </w:rPr>
          <w:t>78</w:t>
        </w:r>
      </w:ins>
      <w:del w:id="1093" w:author="Ryan Lemos" w:date="2019-09-29T18:50:00Z">
        <w:r w:rsidR="00B70A30" w:rsidDel="00A1166E">
          <w:delText xml:space="preserve">Figura </w:delText>
        </w:r>
        <w:r w:rsidR="00B70A30" w:rsidDel="00A1166E">
          <w:rPr>
            <w:noProof/>
          </w:rPr>
          <w:delText>54</w:delText>
        </w:r>
      </w:del>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3758E924" w:rsidR="00B965E2" w:rsidRDefault="00B965E2" w:rsidP="00B70A30">
      <w:pPr>
        <w:pStyle w:val="Legenda"/>
        <w:keepNext/>
      </w:pPr>
      <w:bookmarkStart w:id="1094" w:name="_Ref20052307"/>
      <w:r>
        <w:t xml:space="preserve">Figura </w:t>
      </w:r>
      <w:r w:rsidR="00921163">
        <w:fldChar w:fldCharType="begin"/>
      </w:r>
      <w:r w:rsidR="00921163">
        <w:instrText xml:space="preserve"> SEQ Figura \* ARABIC </w:instrText>
      </w:r>
      <w:r w:rsidR="00921163">
        <w:fldChar w:fldCharType="separate"/>
      </w:r>
      <w:ins w:id="1095" w:author="Ryan Lemos" w:date="2019-09-29T18:50:00Z">
        <w:r w:rsidR="00A1166E">
          <w:rPr>
            <w:noProof/>
          </w:rPr>
          <w:t>78</w:t>
        </w:r>
      </w:ins>
      <w:del w:id="1096" w:author="Ryan Lemos" w:date="2019-09-28T11:23:00Z">
        <w:r w:rsidR="00B70A30" w:rsidDel="0069744B">
          <w:rPr>
            <w:noProof/>
          </w:rPr>
          <w:delText>54</w:delText>
        </w:r>
      </w:del>
      <w:r w:rsidR="00921163">
        <w:fldChar w:fldCharType="end"/>
      </w:r>
      <w:bookmarkEnd w:id="1094"/>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2BEA30D2" w:rsidR="004B1CC8" w:rsidRDefault="00AA372A" w:rsidP="00B70A30">
      <w:pPr>
        <w:pStyle w:val="Legenda"/>
      </w:pPr>
      <w:r>
        <w:t xml:space="preserve">Quadro </w:t>
      </w:r>
      <w:r>
        <w:fldChar w:fldCharType="begin"/>
      </w:r>
      <w:r>
        <w:instrText xml:space="preserve"> SEQ Quadro \* ARABIC </w:instrText>
      </w:r>
      <w:r>
        <w:fldChar w:fldCharType="separate"/>
      </w:r>
      <w:r w:rsidR="00A1166E">
        <w:rPr>
          <w:noProof/>
        </w:rPr>
        <w:t>17</w:t>
      </w:r>
      <w:r>
        <w:fldChar w:fldCharType="end"/>
      </w:r>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5EBDC28F"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1097" w:author="Ryan Lemos" w:date="2019-09-29T18:50:00Z">
        <w:r w:rsidR="00A1166E">
          <w:t xml:space="preserve">Figura </w:t>
        </w:r>
        <w:r w:rsidR="00A1166E">
          <w:rPr>
            <w:noProof/>
          </w:rPr>
          <w:t>79</w:t>
        </w:r>
      </w:ins>
      <w:del w:id="1098" w:author="Ryan Lemos" w:date="2019-09-29T18:50:00Z">
        <w:r w:rsidR="00B70A30" w:rsidDel="00A1166E">
          <w:delText xml:space="preserve">Figura </w:delText>
        </w:r>
        <w:r w:rsidR="00B70A30" w:rsidDel="00A1166E">
          <w:rPr>
            <w:noProof/>
          </w:rPr>
          <w:delText>55</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4F1406E8" w:rsidR="00B965E2" w:rsidRDefault="00B965E2" w:rsidP="00B70A30">
      <w:pPr>
        <w:pStyle w:val="Legenda"/>
        <w:keepNext/>
      </w:pPr>
      <w:bookmarkStart w:id="1099" w:name="_Ref20052327"/>
      <w:r>
        <w:t xml:space="preserve">Figura </w:t>
      </w:r>
      <w:r w:rsidR="00921163">
        <w:fldChar w:fldCharType="begin"/>
      </w:r>
      <w:r w:rsidR="00921163">
        <w:instrText xml:space="preserve"> SEQ Figura \* ARABIC </w:instrText>
      </w:r>
      <w:r w:rsidR="00921163">
        <w:fldChar w:fldCharType="separate"/>
      </w:r>
      <w:ins w:id="1100" w:author="Ryan Lemos" w:date="2019-09-29T18:50:00Z">
        <w:r w:rsidR="00A1166E">
          <w:rPr>
            <w:noProof/>
          </w:rPr>
          <w:t>79</w:t>
        </w:r>
      </w:ins>
      <w:del w:id="1101" w:author="Ryan Lemos" w:date="2019-09-28T11:23:00Z">
        <w:r w:rsidR="00B70A30" w:rsidDel="0069744B">
          <w:rPr>
            <w:noProof/>
          </w:rPr>
          <w:delText>55</w:delText>
        </w:r>
      </w:del>
      <w:r w:rsidR="00921163">
        <w:fldChar w:fldCharType="end"/>
      </w:r>
      <w:bookmarkEnd w:id="1099"/>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CC8EB42" w:rsidR="004B1CC8" w:rsidRDefault="00AA372A" w:rsidP="00B70A30">
      <w:pPr>
        <w:pStyle w:val="Legenda"/>
      </w:pPr>
      <w:r>
        <w:t xml:space="preserve">Quadro </w:t>
      </w:r>
      <w:r>
        <w:fldChar w:fldCharType="begin"/>
      </w:r>
      <w:r>
        <w:instrText xml:space="preserve"> SEQ Quadro \* ARABIC </w:instrText>
      </w:r>
      <w:r>
        <w:fldChar w:fldCharType="separate"/>
      </w:r>
      <w:r w:rsidR="00A1166E">
        <w:rPr>
          <w:noProof/>
        </w:rPr>
        <w:t>18</w:t>
      </w:r>
      <w:r>
        <w:fldChar w:fldCharType="end"/>
      </w:r>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03192F8E" w:rsidR="006F54D5" w:rsidRDefault="006F54D5" w:rsidP="00596E44">
      <w:r>
        <w:t xml:space="preserve">A listagem das dúvidas requisitada pela estória da </w:t>
      </w:r>
      <w:r w:rsidRPr="00596E44">
        <w:rPr>
          <w:highlight w:val="yellow"/>
        </w:rPr>
        <w:t>figura x</w:t>
      </w:r>
      <w:r>
        <w:t>, pode ser vista na</w:t>
      </w:r>
      <w:r w:rsidR="00780414">
        <w:t xml:space="preserve"> </w:t>
      </w:r>
      <w:r w:rsidR="00780414">
        <w:fldChar w:fldCharType="begin"/>
      </w:r>
      <w:r w:rsidR="00780414">
        <w:instrText xml:space="preserve"> REF _Ref20052367 \h </w:instrText>
      </w:r>
      <w:r w:rsidR="00780414">
        <w:fldChar w:fldCharType="separate"/>
      </w:r>
      <w:ins w:id="1102" w:author="Ryan Lemos" w:date="2019-09-29T18:50:00Z">
        <w:r w:rsidR="00A1166E">
          <w:t xml:space="preserve">Figura </w:t>
        </w:r>
        <w:r w:rsidR="00A1166E">
          <w:rPr>
            <w:noProof/>
          </w:rPr>
          <w:t>80</w:t>
        </w:r>
      </w:ins>
      <w:del w:id="1103" w:author="Ryan Lemos" w:date="2019-09-29T18:50:00Z">
        <w:r w:rsidR="00B70A30" w:rsidDel="00A1166E">
          <w:delText xml:space="preserve">Figura </w:delText>
        </w:r>
        <w:r w:rsidR="00B70A30" w:rsidDel="00A1166E">
          <w:rPr>
            <w:noProof/>
          </w:rPr>
          <w:delText>56</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1104" w:author="Ryan Lemos" w:date="2019-09-29T18:50:00Z">
        <w:r w:rsidR="00A1166E">
          <w:t xml:space="preserve">Figura </w:t>
        </w:r>
        <w:r w:rsidR="00A1166E">
          <w:rPr>
            <w:noProof/>
          </w:rPr>
          <w:t>79</w:t>
        </w:r>
      </w:ins>
      <w:del w:id="1105" w:author="Ryan Lemos" w:date="2019-09-29T18:50:00Z">
        <w:r w:rsidR="00B70A30" w:rsidDel="00A1166E">
          <w:delText xml:space="preserve">Figura </w:delText>
        </w:r>
        <w:r w:rsidR="00B70A30" w:rsidDel="00A1166E">
          <w:rPr>
            <w:noProof/>
          </w:rPr>
          <w:delText>55</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60CA105D" w:rsidR="00B965E2" w:rsidRDefault="00B965E2" w:rsidP="00B70A30">
      <w:pPr>
        <w:pStyle w:val="Legenda"/>
        <w:keepNext/>
      </w:pPr>
      <w:bookmarkStart w:id="1106" w:name="_Ref20052367"/>
      <w:r>
        <w:t xml:space="preserve">Figura </w:t>
      </w:r>
      <w:r w:rsidR="00921163">
        <w:fldChar w:fldCharType="begin"/>
      </w:r>
      <w:r w:rsidR="00921163">
        <w:instrText xml:space="preserve"> SEQ Figura \* ARABIC </w:instrText>
      </w:r>
      <w:r w:rsidR="00921163">
        <w:fldChar w:fldCharType="separate"/>
      </w:r>
      <w:ins w:id="1107" w:author="Ryan Lemos" w:date="2019-09-29T18:50:00Z">
        <w:r w:rsidR="00A1166E">
          <w:rPr>
            <w:noProof/>
          </w:rPr>
          <w:t>80</w:t>
        </w:r>
      </w:ins>
      <w:del w:id="1108" w:author="Ryan Lemos" w:date="2019-09-28T11:23:00Z">
        <w:r w:rsidR="00B70A30" w:rsidDel="0069744B">
          <w:rPr>
            <w:noProof/>
          </w:rPr>
          <w:delText>56</w:delText>
        </w:r>
      </w:del>
      <w:r w:rsidR="00921163">
        <w:fldChar w:fldCharType="end"/>
      </w:r>
      <w:bookmarkEnd w:id="1106"/>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1109" w:name="_Toc20675478"/>
      <w:r>
        <w:t>Estórias dos alunos</w:t>
      </w:r>
      <w:bookmarkEnd w:id="110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4130D5C4"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1110" w:author="Ryan Lemos" w:date="2019-09-29T18:50:00Z">
        <w:r w:rsidR="00A1166E">
          <w:t xml:space="preserve">Figura </w:t>
        </w:r>
        <w:r w:rsidR="00A1166E">
          <w:rPr>
            <w:noProof/>
          </w:rPr>
          <w:t>81</w:t>
        </w:r>
      </w:ins>
      <w:del w:id="1111" w:author="Ryan Lemos" w:date="2019-09-29T18:50:00Z">
        <w:r w:rsidR="00B70A30" w:rsidDel="00A1166E">
          <w:delText xml:space="preserve">Figura </w:delText>
        </w:r>
        <w:r w:rsidR="00B70A30" w:rsidDel="00A1166E">
          <w:rPr>
            <w:noProof/>
          </w:rPr>
          <w:delText>57</w:delText>
        </w:r>
      </w:del>
      <w:r w:rsidR="00780414">
        <w:fldChar w:fldCharType="end"/>
      </w:r>
      <w:r>
        <w:t>.</w:t>
      </w:r>
    </w:p>
    <w:p w14:paraId="16FE5E6E" w14:textId="7469DD15" w:rsidR="004B1CC8" w:rsidRDefault="004B1CC8" w:rsidP="00AA372A">
      <w:pPr>
        <w:ind w:firstLine="0"/>
        <w:jc w:val="center"/>
      </w:pPr>
    </w:p>
    <w:p w14:paraId="1C536159" w14:textId="48DC3494" w:rsidR="00AA372A" w:rsidRDefault="00AA372A" w:rsidP="00B70A30">
      <w:pPr>
        <w:pStyle w:val="Legenda"/>
      </w:pPr>
      <w:r>
        <w:t xml:space="preserve">Quadro </w:t>
      </w:r>
      <w:r>
        <w:fldChar w:fldCharType="begin"/>
      </w:r>
      <w:r>
        <w:instrText xml:space="preserve"> SEQ Quadro \* ARABIC </w:instrText>
      </w:r>
      <w:r>
        <w:fldChar w:fldCharType="separate"/>
      </w:r>
      <w:r w:rsidR="00A1166E">
        <w:rPr>
          <w:noProof/>
        </w:rPr>
        <w:t>19</w:t>
      </w:r>
      <w:r>
        <w:fldChar w:fldCharType="end"/>
      </w:r>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6254C595" w:rsidR="00B965E2" w:rsidRDefault="00B965E2" w:rsidP="00B70A30">
      <w:pPr>
        <w:pStyle w:val="Legenda"/>
        <w:keepNext/>
      </w:pPr>
      <w:bookmarkStart w:id="1112" w:name="_Ref20052439"/>
      <w:r>
        <w:lastRenderedPageBreak/>
        <w:t xml:space="preserve">Figura </w:t>
      </w:r>
      <w:r w:rsidR="00921163">
        <w:fldChar w:fldCharType="begin"/>
      </w:r>
      <w:r w:rsidR="00921163">
        <w:instrText xml:space="preserve"> SEQ Figura \* ARABIC </w:instrText>
      </w:r>
      <w:r w:rsidR="00921163">
        <w:fldChar w:fldCharType="separate"/>
      </w:r>
      <w:ins w:id="1113" w:author="Ryan Lemos" w:date="2019-09-29T18:50:00Z">
        <w:r w:rsidR="00A1166E">
          <w:rPr>
            <w:noProof/>
          </w:rPr>
          <w:t>81</w:t>
        </w:r>
      </w:ins>
      <w:del w:id="1114" w:author="Ryan Lemos" w:date="2019-09-28T11:23:00Z">
        <w:r w:rsidR="00B70A30" w:rsidDel="0069744B">
          <w:rPr>
            <w:noProof/>
          </w:rPr>
          <w:delText>57</w:delText>
        </w:r>
      </w:del>
      <w:r w:rsidR="00921163">
        <w:fldChar w:fldCharType="end"/>
      </w:r>
      <w:bookmarkEnd w:id="1112"/>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63D4E855"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r w:rsidR="00780414">
        <w:t xml:space="preserve"> </w:t>
      </w:r>
      <w:r w:rsidR="00780414">
        <w:fldChar w:fldCharType="begin"/>
      </w:r>
      <w:r w:rsidR="00780414">
        <w:instrText xml:space="preserve"> REF _Ref20052458 \h </w:instrText>
      </w:r>
      <w:r w:rsidR="00780414">
        <w:fldChar w:fldCharType="separate"/>
      </w:r>
      <w:ins w:id="1115" w:author="Ryan Lemos" w:date="2019-09-29T18:50:00Z">
        <w:r w:rsidR="00A1166E">
          <w:t xml:space="preserve">Figura </w:t>
        </w:r>
        <w:r w:rsidR="00A1166E">
          <w:rPr>
            <w:noProof/>
          </w:rPr>
          <w:t>82</w:t>
        </w:r>
      </w:ins>
      <w:del w:id="1116" w:author="Ryan Lemos" w:date="2019-09-29T18:50:00Z">
        <w:r w:rsidR="00B70A30" w:rsidDel="00A1166E">
          <w:delText xml:space="preserve">Figura </w:delText>
        </w:r>
        <w:r w:rsidR="00B70A30" w:rsidDel="00A1166E">
          <w:rPr>
            <w:noProof/>
          </w:rPr>
          <w:delText>58</w:delText>
        </w:r>
      </w:del>
      <w:r w:rsidR="00780414">
        <w:fldChar w:fldCharType="end"/>
      </w:r>
      <w:r>
        <w:t>.</w:t>
      </w:r>
    </w:p>
    <w:p w14:paraId="4BD7B199" w14:textId="1578B62C" w:rsidR="004B1CC8" w:rsidRDefault="004B1CC8" w:rsidP="00AA372A">
      <w:pPr>
        <w:ind w:firstLine="0"/>
        <w:jc w:val="center"/>
      </w:pPr>
    </w:p>
    <w:p w14:paraId="52F16976" w14:textId="2F4FD8A0" w:rsidR="00AA372A" w:rsidRDefault="00AA372A" w:rsidP="00B70A30">
      <w:pPr>
        <w:pStyle w:val="Legenda"/>
      </w:pPr>
      <w:r>
        <w:t xml:space="preserve">Quadro </w:t>
      </w:r>
      <w:r>
        <w:fldChar w:fldCharType="begin"/>
      </w:r>
      <w:r>
        <w:instrText xml:space="preserve"> SEQ Quadro \* ARABIC </w:instrText>
      </w:r>
      <w:r>
        <w:fldChar w:fldCharType="separate"/>
      </w:r>
      <w:r w:rsidR="00A1166E">
        <w:rPr>
          <w:noProof/>
        </w:rPr>
        <w:t>20</w:t>
      </w:r>
      <w:r>
        <w:fldChar w:fldCharType="end"/>
      </w:r>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3C071B0C" w:rsidR="00B965E2" w:rsidRDefault="00B965E2" w:rsidP="00B70A30">
      <w:pPr>
        <w:pStyle w:val="Legenda"/>
        <w:keepNext/>
      </w:pPr>
      <w:bookmarkStart w:id="1117" w:name="_Ref20052458"/>
      <w:r>
        <w:lastRenderedPageBreak/>
        <w:t xml:space="preserve">Figura </w:t>
      </w:r>
      <w:r w:rsidR="00921163">
        <w:fldChar w:fldCharType="begin"/>
      </w:r>
      <w:r w:rsidR="00921163">
        <w:instrText xml:space="preserve"> SEQ Figura \* ARABIC </w:instrText>
      </w:r>
      <w:r w:rsidR="00921163">
        <w:fldChar w:fldCharType="separate"/>
      </w:r>
      <w:ins w:id="1118" w:author="Ryan Lemos" w:date="2019-09-29T18:50:00Z">
        <w:r w:rsidR="00A1166E">
          <w:rPr>
            <w:noProof/>
          </w:rPr>
          <w:t>82</w:t>
        </w:r>
      </w:ins>
      <w:del w:id="1119" w:author="Ryan Lemos" w:date="2019-09-28T11:23:00Z">
        <w:r w:rsidR="00B70A30" w:rsidDel="0069744B">
          <w:rPr>
            <w:noProof/>
          </w:rPr>
          <w:delText>58</w:delText>
        </w:r>
      </w:del>
      <w:r w:rsidR="00921163">
        <w:fldChar w:fldCharType="end"/>
      </w:r>
      <w:bookmarkEnd w:id="1117"/>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13D40E31" w:rsidR="008942AD" w:rsidRDefault="00AA372A" w:rsidP="00B70A30">
      <w:pPr>
        <w:pStyle w:val="Legenda"/>
      </w:pPr>
      <w:r>
        <w:t xml:space="preserve">Quadro </w:t>
      </w:r>
      <w:r>
        <w:fldChar w:fldCharType="begin"/>
      </w:r>
      <w:r>
        <w:instrText xml:space="preserve"> SEQ Quadro \* ARABIC </w:instrText>
      </w:r>
      <w:r>
        <w:fldChar w:fldCharType="separate"/>
      </w:r>
      <w:r w:rsidR="00A1166E">
        <w:rPr>
          <w:noProof/>
        </w:rPr>
        <w:t>21</w:t>
      </w:r>
      <w:r>
        <w:fldChar w:fldCharType="end"/>
      </w:r>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47213734" w:rsidR="00B965E2" w:rsidRDefault="00B965E2" w:rsidP="00B70A30">
      <w:pPr>
        <w:pStyle w:val="Legenda"/>
        <w:keepNext/>
      </w:pPr>
      <w:r>
        <w:t xml:space="preserve">Figura </w:t>
      </w:r>
      <w:r w:rsidR="00921163">
        <w:fldChar w:fldCharType="begin"/>
      </w:r>
      <w:r w:rsidR="00921163">
        <w:instrText xml:space="preserve"> SEQ Figura \* ARABIC </w:instrText>
      </w:r>
      <w:r w:rsidR="00921163">
        <w:fldChar w:fldCharType="separate"/>
      </w:r>
      <w:ins w:id="1120" w:author="Ryan Lemos" w:date="2019-09-29T18:50:00Z">
        <w:r w:rsidR="00A1166E">
          <w:rPr>
            <w:noProof/>
          </w:rPr>
          <w:t>83</w:t>
        </w:r>
      </w:ins>
      <w:del w:id="1121" w:author="Ryan Lemos" w:date="2019-09-28T11:23:00Z">
        <w:r w:rsidR="00B70A30" w:rsidDel="0069744B">
          <w:rPr>
            <w:noProof/>
          </w:rPr>
          <w:delText>59</w:delText>
        </w:r>
      </w:del>
      <w:r w:rsidR="00921163">
        <w:fldChar w:fldCharType="end"/>
      </w:r>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69647314" w:rsidR="00AA372A" w:rsidRDefault="00AA372A" w:rsidP="00B70A30">
      <w:pPr>
        <w:pStyle w:val="Legenda"/>
      </w:pPr>
      <w:r>
        <w:t xml:space="preserve">Quadro </w:t>
      </w:r>
      <w:r>
        <w:fldChar w:fldCharType="begin"/>
      </w:r>
      <w:r>
        <w:instrText xml:space="preserve"> SEQ Quadro \* ARABIC </w:instrText>
      </w:r>
      <w:r>
        <w:fldChar w:fldCharType="separate"/>
      </w:r>
      <w:r w:rsidR="00A1166E">
        <w:rPr>
          <w:noProof/>
        </w:rPr>
        <w:t>22</w:t>
      </w:r>
      <w:r>
        <w:fldChar w:fldCharType="end"/>
      </w:r>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79580D5C" w:rsidR="00B965E2" w:rsidRDefault="00B965E2" w:rsidP="00B70A30">
      <w:pPr>
        <w:pStyle w:val="Legenda"/>
        <w:keepNext/>
      </w:pPr>
      <w:r>
        <w:t xml:space="preserve">Figura </w:t>
      </w:r>
      <w:r w:rsidR="00921163">
        <w:fldChar w:fldCharType="begin"/>
      </w:r>
      <w:r w:rsidR="00921163">
        <w:instrText xml:space="preserve"> SEQ Figura \* ARABIC </w:instrText>
      </w:r>
      <w:r w:rsidR="00921163">
        <w:fldChar w:fldCharType="separate"/>
      </w:r>
      <w:ins w:id="1122" w:author="Ryan Lemos" w:date="2019-09-29T18:50:00Z">
        <w:r w:rsidR="00A1166E">
          <w:rPr>
            <w:noProof/>
          </w:rPr>
          <w:t>84</w:t>
        </w:r>
      </w:ins>
      <w:del w:id="1123" w:author="Ryan Lemos" w:date="2019-09-28T11:23:00Z">
        <w:r w:rsidR="00B70A30" w:rsidDel="0069744B">
          <w:rPr>
            <w:noProof/>
          </w:rPr>
          <w:delText>60</w:delText>
        </w:r>
      </w:del>
      <w:r w:rsidR="00921163">
        <w:fldChar w:fldCharType="end"/>
      </w:r>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B70A30">
      <w:pPr>
        <w:ind w:firstLine="0"/>
        <w:jc w:val="center"/>
      </w:pPr>
    </w:p>
    <w:p w14:paraId="5B439256" w14:textId="64450B7E" w:rsidR="00292289" w:rsidRDefault="00AA372A" w:rsidP="00B70A30">
      <w:pPr>
        <w:pStyle w:val="Legenda"/>
      </w:pPr>
      <w:r>
        <w:t xml:space="preserve">Quadro </w:t>
      </w:r>
      <w:r>
        <w:fldChar w:fldCharType="begin"/>
      </w:r>
      <w:r>
        <w:instrText xml:space="preserve"> SEQ Quadro \* ARABIC </w:instrText>
      </w:r>
      <w:r>
        <w:fldChar w:fldCharType="separate"/>
      </w:r>
      <w:r w:rsidR="00A1166E">
        <w:rPr>
          <w:noProof/>
        </w:rPr>
        <w:t>23</w:t>
      </w:r>
      <w:r>
        <w:fldChar w:fldCharType="end"/>
      </w:r>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2F8082A3"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1124" w:author="Ryan Lemos" w:date="2019-09-29T18:50:00Z">
        <w:r w:rsidR="00A1166E">
          <w:t xml:space="preserve">Figura </w:t>
        </w:r>
        <w:r w:rsidR="00A1166E">
          <w:rPr>
            <w:noProof/>
          </w:rPr>
          <w:t>85</w:t>
        </w:r>
      </w:ins>
      <w:del w:id="1125" w:author="Ryan Lemos" w:date="2019-09-29T18:50:00Z">
        <w:r w:rsidR="00B70A30" w:rsidDel="00A1166E">
          <w:delText xml:space="preserve">Figura </w:delText>
        </w:r>
        <w:r w:rsidR="00B70A30" w:rsidDel="00A1166E">
          <w:rPr>
            <w:noProof/>
          </w:rPr>
          <w:delText>61</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668E6439" w:rsidR="00B965E2" w:rsidRDefault="00B965E2" w:rsidP="00B70A30">
      <w:pPr>
        <w:pStyle w:val="Legenda"/>
        <w:keepNext/>
      </w:pPr>
      <w:bookmarkStart w:id="1126" w:name="_Ref20052498"/>
      <w:r>
        <w:t xml:space="preserve">Figura </w:t>
      </w:r>
      <w:r w:rsidR="00921163">
        <w:fldChar w:fldCharType="begin"/>
      </w:r>
      <w:r w:rsidR="00921163">
        <w:instrText xml:space="preserve"> SEQ Figura \* ARABIC </w:instrText>
      </w:r>
      <w:r w:rsidR="00921163">
        <w:fldChar w:fldCharType="separate"/>
      </w:r>
      <w:ins w:id="1127" w:author="Ryan Lemos" w:date="2019-09-29T18:50:00Z">
        <w:r w:rsidR="00A1166E">
          <w:rPr>
            <w:noProof/>
          </w:rPr>
          <w:t>85</w:t>
        </w:r>
      </w:ins>
      <w:del w:id="1128" w:author="Ryan Lemos" w:date="2019-09-28T11:23:00Z">
        <w:r w:rsidR="00B70A30" w:rsidDel="0069744B">
          <w:rPr>
            <w:noProof/>
          </w:rPr>
          <w:delText>61</w:delText>
        </w:r>
      </w:del>
      <w:r w:rsidR="00921163">
        <w:fldChar w:fldCharType="end"/>
      </w:r>
      <w:bookmarkEnd w:id="1126"/>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0D7C8B15"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1129" w:author="Ryan Lemos" w:date="2019-09-29T18:50:00Z">
        <w:r w:rsidR="00A1166E">
          <w:t xml:space="preserve">Figura </w:t>
        </w:r>
        <w:r w:rsidR="00A1166E">
          <w:rPr>
            <w:noProof/>
          </w:rPr>
          <w:t>86</w:t>
        </w:r>
      </w:ins>
      <w:del w:id="1130" w:author="Ryan Lemos" w:date="2019-09-29T18:50:00Z">
        <w:r w:rsidR="00B70A30" w:rsidDel="00A1166E">
          <w:delText xml:space="preserve">Figura </w:delText>
        </w:r>
        <w:r w:rsidR="00B70A30" w:rsidDel="00A1166E">
          <w:rPr>
            <w:noProof/>
          </w:rPr>
          <w:delText>62</w:delText>
        </w:r>
      </w:del>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DB2BB29" w:rsidR="00B965E2" w:rsidRDefault="00B965E2" w:rsidP="00B70A30">
      <w:pPr>
        <w:pStyle w:val="Legenda"/>
        <w:keepNext/>
      </w:pPr>
      <w:bookmarkStart w:id="1131" w:name="_Ref20052538"/>
      <w:r>
        <w:t xml:space="preserve">Figura </w:t>
      </w:r>
      <w:r w:rsidR="00921163">
        <w:fldChar w:fldCharType="begin"/>
      </w:r>
      <w:r w:rsidR="00921163">
        <w:instrText xml:space="preserve"> SEQ Figura \* ARABIC </w:instrText>
      </w:r>
      <w:r w:rsidR="00921163">
        <w:fldChar w:fldCharType="separate"/>
      </w:r>
      <w:ins w:id="1132" w:author="Ryan Lemos" w:date="2019-09-29T18:50:00Z">
        <w:r w:rsidR="00A1166E">
          <w:rPr>
            <w:noProof/>
          </w:rPr>
          <w:t>86</w:t>
        </w:r>
      </w:ins>
      <w:del w:id="1133" w:author="Ryan Lemos" w:date="2019-09-28T11:23:00Z">
        <w:r w:rsidR="00B70A30" w:rsidDel="0069744B">
          <w:rPr>
            <w:noProof/>
          </w:rPr>
          <w:delText>62</w:delText>
        </w:r>
      </w:del>
      <w:r w:rsidR="00921163">
        <w:fldChar w:fldCharType="end"/>
      </w:r>
      <w:bookmarkEnd w:id="1131"/>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1134" w:name="_Toc20675479"/>
      <w:r>
        <w:lastRenderedPageBreak/>
        <w:t>Release 2 – Banco de questões</w:t>
      </w:r>
      <w:bookmarkEnd w:id="1134"/>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1135" w:name="_Toc20675480"/>
      <w:r>
        <w:t>Sistema desenvolvido</w:t>
      </w:r>
      <w:bookmarkEnd w:id="1135"/>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1136" w:name="_Toc20675481"/>
      <w:r>
        <w:t>Professor</w:t>
      </w:r>
      <w:bookmarkEnd w:id="1136"/>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2B3129D2" w:rsidR="008723DF" w:rsidRDefault="008723DF" w:rsidP="00AA372A">
      <w:pPr>
        <w:ind w:firstLine="0"/>
        <w:jc w:val="center"/>
      </w:pPr>
    </w:p>
    <w:p w14:paraId="181E3A0E" w14:textId="684A6AB0" w:rsidR="00AA372A" w:rsidRDefault="00515A53" w:rsidP="00B70A30">
      <w:pPr>
        <w:pStyle w:val="Legenda"/>
      </w:pPr>
      <w:r>
        <w:t xml:space="preserve">Quadro </w:t>
      </w:r>
      <w:r>
        <w:fldChar w:fldCharType="begin"/>
      </w:r>
      <w:r>
        <w:instrText xml:space="preserve"> SEQ Quadro \* ARABIC </w:instrText>
      </w:r>
      <w:r>
        <w:fldChar w:fldCharType="separate"/>
      </w:r>
      <w:r w:rsidR="00A1166E">
        <w:rPr>
          <w:noProof/>
        </w:rPr>
        <w:t>24</w:t>
      </w:r>
      <w:r>
        <w:fldChar w:fldCharType="end"/>
      </w:r>
      <w:r>
        <w:t xml:space="preserve"> </w:t>
      </w:r>
      <w:r w:rsidRPr="009A5E3B">
        <w:t xml:space="preserve">- Estória </w:t>
      </w:r>
      <w:r>
        <w:rPr>
          <w:noProof/>
        </w:rPr>
        <w:t>de gestão de assuntos de questões</w:t>
      </w:r>
    </w:p>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372C330C" w14:textId="09DC4612" w:rsidR="007169BE" w:rsidRDefault="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w:t>
      </w:r>
      <w:r>
        <w:lastRenderedPageBreak/>
        <w:t xml:space="preserve">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proofErr w:type="spellStart"/>
      <w:r w:rsidRPr="00596E44">
        <w:rPr>
          <w:i/>
        </w:rPr>
        <w:t>deleted_at</w:t>
      </w:r>
      <w:proofErr w:type="spellEnd"/>
      <w:r>
        <w:rPr>
          <w:i/>
        </w:rPr>
        <w:t xml:space="preserve">’, </w:t>
      </w:r>
      <w:r>
        <w:t>que indica a data em que o registro foi excluído. Assim</w:t>
      </w:r>
      <w:r w:rsidR="003C35EC">
        <w:t>,</w:t>
      </w:r>
      <w:r>
        <w:t xml:space="preserve"> nas buscas pelo registro</w:t>
      </w:r>
      <w:r w:rsidR="003C35EC">
        <w:t>,</w:t>
      </w:r>
      <w:r>
        <w:t xml:space="preserve"> o </w:t>
      </w:r>
      <w:proofErr w:type="spellStart"/>
      <w:r>
        <w:t>Laravel</w:t>
      </w:r>
      <w:proofErr w:type="spellEnd"/>
      <w:r>
        <w:t xml:space="preserve">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de exclusão, conforme visto na</w:t>
      </w:r>
      <w:r w:rsidR="00780414">
        <w:t xml:space="preserve"> </w:t>
      </w:r>
      <w:r w:rsidR="00780414">
        <w:fldChar w:fldCharType="begin"/>
      </w:r>
      <w:r w:rsidR="00780414">
        <w:instrText xml:space="preserve"> REF _Ref20052567 \h </w:instrText>
      </w:r>
      <w:r w:rsidR="00780414">
        <w:fldChar w:fldCharType="separate"/>
      </w:r>
      <w:ins w:id="1137" w:author="Ryan Lemos" w:date="2019-09-29T18:50:00Z">
        <w:r w:rsidR="00A1166E">
          <w:t xml:space="preserve">Figura </w:t>
        </w:r>
        <w:r w:rsidR="00A1166E">
          <w:rPr>
            <w:noProof/>
          </w:rPr>
          <w:t>87</w:t>
        </w:r>
      </w:ins>
      <w:del w:id="1138" w:author="Ryan Lemos" w:date="2019-09-29T18:50:00Z">
        <w:r w:rsidR="00B70A30" w:rsidDel="00A1166E">
          <w:delText xml:space="preserve">Figura </w:delText>
        </w:r>
        <w:r w:rsidR="00B70A30" w:rsidDel="00A1166E">
          <w:rPr>
            <w:noProof/>
          </w:rPr>
          <w:delText>63</w:delText>
        </w:r>
      </w:del>
      <w:r w:rsidR="00780414">
        <w:fldChar w:fldCharType="end"/>
      </w:r>
      <w:r w:rsidR="007169BE">
        <w:t>, para evitar que questões cadastradas possam trazer consigo assuntos que já foram excluídos.</w:t>
      </w:r>
    </w:p>
    <w:p w14:paraId="61689EE8" w14:textId="77777777" w:rsidR="00B965E2" w:rsidRDefault="000638D6" w:rsidP="007169BE">
      <w:pPr>
        <w:ind w:firstLine="0"/>
        <w:jc w:val="center"/>
      </w:pPr>
      <w:r w:rsidRPr="000638D6">
        <w:rPr>
          <w:noProof/>
        </w:rPr>
        <w:t xml:space="preserve"> </w:t>
      </w:r>
    </w:p>
    <w:p w14:paraId="05A50D1E" w14:textId="5C72EEBE" w:rsidR="00B965E2" w:rsidRDefault="00B965E2" w:rsidP="00B70A30">
      <w:pPr>
        <w:pStyle w:val="Legenda"/>
        <w:keepNext/>
      </w:pPr>
      <w:bookmarkStart w:id="1139" w:name="_Ref20052567"/>
      <w:r>
        <w:t xml:space="preserve">Figura </w:t>
      </w:r>
      <w:r w:rsidR="00921163">
        <w:fldChar w:fldCharType="begin"/>
      </w:r>
      <w:r w:rsidR="00921163">
        <w:instrText xml:space="preserve"> SEQ Figura \* ARABIC </w:instrText>
      </w:r>
      <w:r w:rsidR="00921163">
        <w:fldChar w:fldCharType="separate"/>
      </w:r>
      <w:ins w:id="1140" w:author="Ryan Lemos" w:date="2019-09-29T18:50:00Z">
        <w:r w:rsidR="00A1166E">
          <w:rPr>
            <w:noProof/>
          </w:rPr>
          <w:t>87</w:t>
        </w:r>
      </w:ins>
      <w:del w:id="1141" w:author="Ryan Lemos" w:date="2019-09-28T11:23:00Z">
        <w:r w:rsidR="00B70A30" w:rsidDel="0069744B">
          <w:rPr>
            <w:noProof/>
          </w:rPr>
          <w:delText>63</w:delText>
        </w:r>
      </w:del>
      <w:r w:rsidR="00921163">
        <w:fldChar w:fldCharType="end"/>
      </w:r>
      <w:bookmarkEnd w:id="1139"/>
      <w:r>
        <w:t xml:space="preserve"> - Tela de listagem dos assuntos</w:t>
      </w:r>
    </w:p>
    <w:p w14:paraId="35AF330B" w14:textId="3A68CC0B" w:rsidR="007169BE" w:rsidRDefault="000638D6" w:rsidP="007169BE">
      <w:pPr>
        <w:ind w:firstLine="0"/>
        <w:jc w:val="center"/>
      </w:pP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7E5AEBC0"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pPr>
    </w:p>
    <w:p w14:paraId="514505EA" w14:textId="0D938F13" w:rsidR="00FE4DD4" w:rsidRDefault="00FE4DD4" w:rsidP="00B70A30">
      <w:pPr>
        <w:pStyle w:val="Legenda"/>
      </w:pPr>
      <w:r>
        <w:t xml:space="preserve">Quadro </w:t>
      </w:r>
      <w:r>
        <w:fldChar w:fldCharType="begin"/>
      </w:r>
      <w:r>
        <w:instrText xml:space="preserve"> SEQ Quadro \* ARABIC </w:instrText>
      </w:r>
      <w:r>
        <w:fldChar w:fldCharType="separate"/>
      </w:r>
      <w:r w:rsidR="00A1166E">
        <w:rPr>
          <w:noProof/>
        </w:rPr>
        <w:t>25</w:t>
      </w:r>
      <w:r>
        <w:fldChar w:fldCharType="end"/>
      </w:r>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lastRenderedPageBreak/>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509318FC" w:rsidR="00893103" w:rsidRDefault="00893103" w:rsidP="00D54A70">
      <w:r>
        <w:t xml:space="preserve">A </w:t>
      </w:r>
      <w:r w:rsidR="00780414">
        <w:fldChar w:fldCharType="begin"/>
      </w:r>
      <w:r w:rsidR="00780414">
        <w:instrText xml:space="preserve"> REF _Ref20052591 \h </w:instrText>
      </w:r>
      <w:r w:rsidR="00780414">
        <w:fldChar w:fldCharType="separate"/>
      </w:r>
      <w:ins w:id="1142" w:author="Ryan Lemos" w:date="2019-09-29T18:50:00Z">
        <w:r w:rsidR="00A1166E">
          <w:t xml:space="preserve">Figura </w:t>
        </w:r>
        <w:r w:rsidR="00A1166E">
          <w:rPr>
            <w:noProof/>
          </w:rPr>
          <w:t>88</w:t>
        </w:r>
      </w:ins>
      <w:del w:id="1143" w:author="Ryan Lemos" w:date="2019-09-29T18:50:00Z">
        <w:r w:rsidR="00B70A30" w:rsidDel="00A1166E">
          <w:delText xml:space="preserve">Figura </w:delText>
        </w:r>
        <w:r w:rsidR="00B70A30" w:rsidDel="00A1166E">
          <w:rPr>
            <w:noProof/>
          </w:rPr>
          <w:delText>64</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7C1AA6D5" w:rsidR="00B965E2" w:rsidRDefault="00B965E2" w:rsidP="00B70A30">
      <w:pPr>
        <w:pStyle w:val="Legenda"/>
        <w:keepNext/>
      </w:pPr>
      <w:bookmarkStart w:id="1144" w:name="_Ref20052591"/>
      <w:r>
        <w:lastRenderedPageBreak/>
        <w:t xml:space="preserve">Figura </w:t>
      </w:r>
      <w:r w:rsidR="00921163">
        <w:fldChar w:fldCharType="begin"/>
      </w:r>
      <w:r w:rsidR="00921163">
        <w:instrText xml:space="preserve"> SEQ Figura \* ARABIC </w:instrText>
      </w:r>
      <w:r w:rsidR="00921163">
        <w:fldChar w:fldCharType="separate"/>
      </w:r>
      <w:ins w:id="1145" w:author="Ryan Lemos" w:date="2019-09-29T18:50:00Z">
        <w:r w:rsidR="00A1166E">
          <w:rPr>
            <w:noProof/>
          </w:rPr>
          <w:t>88</w:t>
        </w:r>
      </w:ins>
      <w:del w:id="1146" w:author="Ryan Lemos" w:date="2019-09-28T11:23:00Z">
        <w:r w:rsidR="00B70A30" w:rsidDel="0069744B">
          <w:rPr>
            <w:noProof/>
          </w:rPr>
          <w:delText>64</w:delText>
        </w:r>
      </w:del>
      <w:r w:rsidR="00921163">
        <w:fldChar w:fldCharType="end"/>
      </w:r>
      <w:bookmarkEnd w:id="1144"/>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5D5F966D" w:rsidR="004C0224" w:rsidRDefault="004C0224">
      <w:r>
        <w:t xml:space="preserve">Já a </w:t>
      </w:r>
      <w:r w:rsidR="00780414">
        <w:fldChar w:fldCharType="begin"/>
      </w:r>
      <w:r w:rsidR="00780414">
        <w:instrText xml:space="preserve"> REF _Ref20052605 \h </w:instrText>
      </w:r>
      <w:r w:rsidR="00780414">
        <w:fldChar w:fldCharType="separate"/>
      </w:r>
      <w:ins w:id="1147" w:author="Ryan Lemos" w:date="2019-09-29T18:50:00Z">
        <w:r w:rsidR="00A1166E">
          <w:t xml:space="preserve">Figura </w:t>
        </w:r>
        <w:r w:rsidR="00A1166E">
          <w:rPr>
            <w:noProof/>
          </w:rPr>
          <w:t>89</w:t>
        </w:r>
      </w:ins>
      <w:del w:id="1148" w:author="Ryan Lemos" w:date="2019-09-29T18:50:00Z">
        <w:r w:rsidR="00B70A30" w:rsidDel="00A1166E">
          <w:delText xml:space="preserve">Figura </w:delText>
        </w:r>
        <w:r w:rsidR="00B70A30" w:rsidDel="00A1166E">
          <w:rPr>
            <w:noProof/>
          </w:rPr>
          <w:delText>65</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ferramentas para edição de textos, como negrito, itálico, criação de </w:t>
      </w:r>
      <w:r w:rsidR="00CF506D">
        <w:t>listas etc.</w:t>
      </w:r>
      <w:r w:rsidR="00C00F6E">
        <w:t xml:space="preserve"> (</w:t>
      </w:r>
      <w:commentRangeStart w:id="1149"/>
      <w:r w:rsidR="00C00F6E">
        <w:t>CKEDITOR</w:t>
      </w:r>
      <w:commentRangeEnd w:id="1149"/>
      <w:r w:rsidR="00027C62">
        <w:rPr>
          <w:rStyle w:val="Refdecomentrio"/>
        </w:rPr>
        <w:commentReference w:id="1149"/>
      </w:r>
      <w:r w:rsidR="00C00F6E">
        <w:t>, 2019).</w:t>
      </w:r>
    </w:p>
    <w:p w14:paraId="6386A08D" w14:textId="798A513E" w:rsidR="00B965E2" w:rsidRDefault="00B965E2" w:rsidP="00B70A30">
      <w:pPr>
        <w:pStyle w:val="Legenda"/>
        <w:keepNext/>
      </w:pPr>
      <w:bookmarkStart w:id="1150" w:name="_Ref20052605"/>
      <w:r>
        <w:lastRenderedPageBreak/>
        <w:t xml:space="preserve">Figura </w:t>
      </w:r>
      <w:r w:rsidR="00921163">
        <w:fldChar w:fldCharType="begin"/>
      </w:r>
      <w:r w:rsidR="00921163">
        <w:instrText xml:space="preserve"> SEQ Figura \* ARABIC </w:instrText>
      </w:r>
      <w:r w:rsidR="00921163">
        <w:fldChar w:fldCharType="separate"/>
      </w:r>
      <w:ins w:id="1151" w:author="Ryan Lemos" w:date="2019-09-29T18:50:00Z">
        <w:r w:rsidR="00A1166E">
          <w:rPr>
            <w:noProof/>
          </w:rPr>
          <w:t>89</w:t>
        </w:r>
      </w:ins>
      <w:del w:id="1152" w:author="Ryan Lemos" w:date="2019-09-28T11:23:00Z">
        <w:r w:rsidR="00B70A30" w:rsidDel="0069744B">
          <w:rPr>
            <w:noProof/>
          </w:rPr>
          <w:delText>65</w:delText>
        </w:r>
      </w:del>
      <w:r w:rsidR="00921163">
        <w:fldChar w:fldCharType="end"/>
      </w:r>
      <w:bookmarkEnd w:id="1150"/>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3D3A8F10"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1153" w:author="Ryan Lemos" w:date="2019-09-29T18:50:00Z">
        <w:r w:rsidR="00A1166E">
          <w:t xml:space="preserve">Figura </w:t>
        </w:r>
        <w:r w:rsidR="00A1166E">
          <w:rPr>
            <w:noProof/>
          </w:rPr>
          <w:t>90</w:t>
        </w:r>
      </w:ins>
      <w:del w:id="1154" w:author="Ryan Lemos" w:date="2019-09-29T18:50:00Z">
        <w:r w:rsidR="00B70A30" w:rsidDel="00A1166E">
          <w:delText xml:space="preserve">Figura </w:delText>
        </w:r>
        <w:r w:rsidR="00B70A30" w:rsidDel="00A1166E">
          <w:rPr>
            <w:noProof/>
          </w:rPr>
          <w:delText>66</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4CEE5C5B" w:rsidR="00B965E2" w:rsidRDefault="00B965E2" w:rsidP="00B70A30">
      <w:pPr>
        <w:pStyle w:val="Legenda"/>
        <w:keepNext/>
      </w:pPr>
      <w:bookmarkStart w:id="1155" w:name="_Ref20052631"/>
      <w:r>
        <w:lastRenderedPageBreak/>
        <w:t xml:space="preserve">Figura </w:t>
      </w:r>
      <w:r w:rsidR="00921163">
        <w:fldChar w:fldCharType="begin"/>
      </w:r>
      <w:r w:rsidR="00921163">
        <w:instrText xml:space="preserve"> SEQ Figura \* ARABIC </w:instrText>
      </w:r>
      <w:r w:rsidR="00921163">
        <w:fldChar w:fldCharType="separate"/>
      </w:r>
      <w:ins w:id="1156" w:author="Ryan Lemos" w:date="2019-09-29T18:50:00Z">
        <w:r w:rsidR="00A1166E">
          <w:rPr>
            <w:noProof/>
          </w:rPr>
          <w:t>90</w:t>
        </w:r>
      </w:ins>
      <w:del w:id="1157" w:author="Ryan Lemos" w:date="2019-09-28T11:23:00Z">
        <w:r w:rsidR="00B70A30" w:rsidDel="0069744B">
          <w:rPr>
            <w:noProof/>
          </w:rPr>
          <w:delText>66</w:delText>
        </w:r>
      </w:del>
      <w:r w:rsidR="00921163">
        <w:fldChar w:fldCharType="end"/>
      </w:r>
      <w:bookmarkEnd w:id="1155"/>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021DD02E"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1158" w:author="Ryan Lemos" w:date="2019-09-29T18:50:00Z">
        <w:r w:rsidR="00A1166E">
          <w:t xml:space="preserve">Figura </w:t>
        </w:r>
        <w:r w:rsidR="00A1166E">
          <w:rPr>
            <w:noProof/>
          </w:rPr>
          <w:t>91</w:t>
        </w:r>
      </w:ins>
      <w:del w:id="1159" w:author="Ryan Lemos" w:date="2019-09-29T18:50:00Z">
        <w:r w:rsidR="00B70A30" w:rsidDel="00A1166E">
          <w:delText xml:space="preserve">Figura </w:delText>
        </w:r>
        <w:r w:rsidR="00B70A30" w:rsidDel="00A1166E">
          <w:rPr>
            <w:noProof/>
          </w:rPr>
          <w:delText>67</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5D0A562B" w:rsidR="00B965E2" w:rsidRDefault="00B965E2" w:rsidP="00B70A30">
      <w:pPr>
        <w:pStyle w:val="Legenda"/>
        <w:keepNext/>
      </w:pPr>
      <w:bookmarkStart w:id="1160" w:name="_Ref20052650"/>
      <w:r>
        <w:lastRenderedPageBreak/>
        <w:t xml:space="preserve">Figura </w:t>
      </w:r>
      <w:r w:rsidR="00921163">
        <w:fldChar w:fldCharType="begin"/>
      </w:r>
      <w:r w:rsidR="00921163">
        <w:instrText xml:space="preserve"> SEQ Figura \* ARABIC </w:instrText>
      </w:r>
      <w:r w:rsidR="00921163">
        <w:fldChar w:fldCharType="separate"/>
      </w:r>
      <w:ins w:id="1161" w:author="Ryan Lemos" w:date="2019-09-29T18:50:00Z">
        <w:r w:rsidR="00A1166E">
          <w:rPr>
            <w:noProof/>
          </w:rPr>
          <w:t>91</w:t>
        </w:r>
      </w:ins>
      <w:del w:id="1162" w:author="Ryan Lemos" w:date="2019-09-28T11:23:00Z">
        <w:r w:rsidR="00B70A30" w:rsidDel="0069744B">
          <w:rPr>
            <w:noProof/>
          </w:rPr>
          <w:delText>67</w:delText>
        </w:r>
      </w:del>
      <w:r w:rsidR="00921163">
        <w:fldChar w:fldCharType="end"/>
      </w:r>
      <w:bookmarkEnd w:id="1160"/>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2CA9FF67"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1163"/>
      <w:r w:rsidRPr="00596E44">
        <w:rPr>
          <w:i/>
        </w:rPr>
        <w:t>Local</w:t>
      </w:r>
      <w:r>
        <w:t xml:space="preserve"> </w:t>
      </w:r>
      <w:proofErr w:type="spellStart"/>
      <w:r w:rsidRPr="00596E44">
        <w:rPr>
          <w:i/>
        </w:rPr>
        <w:t>Storage</w:t>
      </w:r>
      <w:proofErr w:type="spellEnd"/>
      <w:r>
        <w:t xml:space="preserve">, </w:t>
      </w:r>
      <w:commentRangeEnd w:id="1163"/>
      <w:r w:rsidR="00AB3C4D">
        <w:rPr>
          <w:rStyle w:val="Refdecomentrio"/>
        </w:rPr>
        <w:commentReference w:id="1163"/>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1164" w:author="Ryan Lemos" w:date="2019-09-29T18:50:00Z">
        <w:r w:rsidR="00A1166E">
          <w:t xml:space="preserve">Figura </w:t>
        </w:r>
        <w:r w:rsidR="00A1166E">
          <w:rPr>
            <w:noProof/>
          </w:rPr>
          <w:t>92</w:t>
        </w:r>
      </w:ins>
      <w:del w:id="1165" w:author="Ryan Lemos" w:date="2019-09-29T18:50:00Z">
        <w:r w:rsidR="00B70A30" w:rsidDel="00A1166E">
          <w:delText xml:space="preserve">Figura </w:delText>
        </w:r>
        <w:r w:rsidR="00B70A30" w:rsidDel="00A1166E">
          <w:rPr>
            <w:noProof/>
          </w:rPr>
          <w:delText>68</w:delText>
        </w:r>
      </w:del>
      <w:r w:rsidR="00780414">
        <w:fldChar w:fldCharType="end"/>
      </w:r>
      <w:r w:rsidR="00EE5F10">
        <w:t xml:space="preserve">, em que foi utilizado o navegador Google Chrome. </w:t>
      </w:r>
    </w:p>
    <w:p w14:paraId="74866706" w14:textId="77777777" w:rsidR="00EE5F10" w:rsidRDefault="00EE5F10" w:rsidP="00BC4BB5"/>
    <w:p w14:paraId="6A769D36" w14:textId="5B3FB176" w:rsidR="00B965E2" w:rsidRDefault="00B965E2" w:rsidP="00B70A30">
      <w:pPr>
        <w:pStyle w:val="Legenda"/>
        <w:keepNext/>
      </w:pPr>
      <w:bookmarkStart w:id="1166" w:name="_Ref20052691"/>
      <w:r>
        <w:t xml:space="preserve">Figura </w:t>
      </w:r>
      <w:r w:rsidR="00921163">
        <w:fldChar w:fldCharType="begin"/>
      </w:r>
      <w:r w:rsidR="00921163">
        <w:instrText xml:space="preserve"> SEQ Figura \* ARABIC </w:instrText>
      </w:r>
      <w:r w:rsidR="00921163">
        <w:fldChar w:fldCharType="separate"/>
      </w:r>
      <w:ins w:id="1167" w:author="Ryan Lemos" w:date="2019-09-29T18:50:00Z">
        <w:r w:rsidR="00A1166E">
          <w:rPr>
            <w:noProof/>
          </w:rPr>
          <w:t>92</w:t>
        </w:r>
      </w:ins>
      <w:del w:id="1168" w:author="Ryan Lemos" w:date="2019-09-28T11:23:00Z">
        <w:r w:rsidR="00B70A30" w:rsidDel="0069744B">
          <w:rPr>
            <w:noProof/>
          </w:rPr>
          <w:delText>68</w:delText>
        </w:r>
      </w:del>
      <w:r w:rsidR="00921163">
        <w:fldChar w:fldCharType="end"/>
      </w:r>
      <w:bookmarkEnd w:id="1166"/>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pPr>
    </w:p>
    <w:p w14:paraId="697EF4F0" w14:textId="1F1828D6" w:rsidR="00FE4DD4" w:rsidRDefault="00FE4DD4" w:rsidP="00B70A30">
      <w:pPr>
        <w:pStyle w:val="Legenda"/>
      </w:pPr>
      <w:r>
        <w:t xml:space="preserve">Quadro </w:t>
      </w:r>
      <w:r>
        <w:fldChar w:fldCharType="begin"/>
      </w:r>
      <w:r>
        <w:instrText xml:space="preserve"> SEQ Quadro \* ARABIC </w:instrText>
      </w:r>
      <w:r>
        <w:fldChar w:fldCharType="separate"/>
      </w:r>
      <w:r w:rsidR="00A1166E">
        <w:rPr>
          <w:noProof/>
        </w:rPr>
        <w:t>26</w:t>
      </w:r>
      <w:r>
        <w:fldChar w:fldCharType="end"/>
      </w:r>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7D47E89F"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1169" w:author="Ryan Lemos" w:date="2019-09-29T18:50:00Z">
        <w:r w:rsidR="00A1166E">
          <w:t xml:space="preserve">Figura </w:t>
        </w:r>
        <w:r w:rsidR="00A1166E">
          <w:rPr>
            <w:noProof/>
          </w:rPr>
          <w:t>93</w:t>
        </w:r>
      </w:ins>
      <w:del w:id="1170" w:author="Ryan Lemos" w:date="2019-09-29T18:50:00Z">
        <w:r w:rsidR="00B70A30" w:rsidDel="00A1166E">
          <w:delText xml:space="preserve">Figura </w:delText>
        </w:r>
        <w:r w:rsidR="00B70A30" w:rsidDel="00A1166E">
          <w:rPr>
            <w:noProof/>
          </w:rPr>
          <w:delText>69</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306EB5EB" w:rsidR="00B965E2" w:rsidRDefault="00B965E2" w:rsidP="00B70A30">
      <w:pPr>
        <w:pStyle w:val="Legenda"/>
        <w:keepNext/>
      </w:pPr>
      <w:bookmarkStart w:id="1171" w:name="_Ref20052716"/>
      <w:r>
        <w:t xml:space="preserve">Figura </w:t>
      </w:r>
      <w:r w:rsidR="00921163">
        <w:fldChar w:fldCharType="begin"/>
      </w:r>
      <w:r w:rsidR="00921163">
        <w:instrText xml:space="preserve"> SEQ Figura \* ARABIC </w:instrText>
      </w:r>
      <w:r w:rsidR="00921163">
        <w:fldChar w:fldCharType="separate"/>
      </w:r>
      <w:ins w:id="1172" w:author="Ryan Lemos" w:date="2019-09-29T18:50:00Z">
        <w:r w:rsidR="00A1166E">
          <w:rPr>
            <w:noProof/>
          </w:rPr>
          <w:t>93</w:t>
        </w:r>
      </w:ins>
      <w:del w:id="1173" w:author="Ryan Lemos" w:date="2019-09-28T11:23:00Z">
        <w:r w:rsidR="00B70A30" w:rsidDel="0069744B">
          <w:rPr>
            <w:noProof/>
          </w:rPr>
          <w:delText>69</w:delText>
        </w:r>
      </w:del>
      <w:r w:rsidR="00921163">
        <w:fldChar w:fldCharType="end"/>
      </w:r>
      <w:bookmarkEnd w:id="1171"/>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EC22FB0" w:rsidR="00FE4DD4" w:rsidRDefault="00FE4DD4" w:rsidP="00B70A30">
      <w:pPr>
        <w:pStyle w:val="Legenda"/>
      </w:pPr>
      <w:r>
        <w:t xml:space="preserve">Quadro </w:t>
      </w:r>
      <w:r>
        <w:fldChar w:fldCharType="begin"/>
      </w:r>
      <w:r>
        <w:instrText xml:space="preserve"> SEQ Quadro \* ARABIC </w:instrText>
      </w:r>
      <w:r>
        <w:fldChar w:fldCharType="separate"/>
      </w:r>
      <w:r w:rsidR="00A1166E">
        <w:rPr>
          <w:noProof/>
        </w:rPr>
        <w:t>27</w:t>
      </w:r>
      <w:r>
        <w:fldChar w:fldCharType="end"/>
      </w:r>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17BB8A8F"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1174" w:author="Ryan Lemos" w:date="2019-09-29T18:50:00Z">
        <w:r w:rsidR="00A1166E">
          <w:t xml:space="preserve">Figura </w:t>
        </w:r>
        <w:r w:rsidR="00A1166E">
          <w:rPr>
            <w:noProof/>
          </w:rPr>
          <w:t>94</w:t>
        </w:r>
      </w:ins>
      <w:del w:id="1175" w:author="Ryan Lemos" w:date="2019-09-29T18:50:00Z">
        <w:r w:rsidR="00B70A30" w:rsidDel="00A1166E">
          <w:delText xml:space="preserve">Figura </w:delText>
        </w:r>
        <w:r w:rsidR="00B70A30" w:rsidDel="00A1166E">
          <w:rPr>
            <w:noProof/>
          </w:rPr>
          <w:delText>70</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2C525B2D" w:rsidR="00B965E2" w:rsidRDefault="00B965E2" w:rsidP="00B70A30">
      <w:pPr>
        <w:pStyle w:val="Legenda"/>
        <w:keepNext/>
      </w:pPr>
      <w:bookmarkStart w:id="1176" w:name="_Ref20052737"/>
      <w:r>
        <w:lastRenderedPageBreak/>
        <w:t xml:space="preserve">Figura </w:t>
      </w:r>
      <w:r w:rsidR="00921163">
        <w:fldChar w:fldCharType="begin"/>
      </w:r>
      <w:r w:rsidR="00921163">
        <w:instrText xml:space="preserve"> SEQ Figura \* ARABIC </w:instrText>
      </w:r>
      <w:r w:rsidR="00921163">
        <w:fldChar w:fldCharType="separate"/>
      </w:r>
      <w:ins w:id="1177" w:author="Ryan Lemos" w:date="2019-09-29T18:50:00Z">
        <w:r w:rsidR="00A1166E">
          <w:rPr>
            <w:noProof/>
          </w:rPr>
          <w:t>94</w:t>
        </w:r>
      </w:ins>
      <w:del w:id="1178" w:author="Ryan Lemos" w:date="2019-09-28T11:23:00Z">
        <w:r w:rsidR="00B70A30" w:rsidDel="0069744B">
          <w:rPr>
            <w:noProof/>
          </w:rPr>
          <w:delText>70</w:delText>
        </w:r>
      </w:del>
      <w:r w:rsidR="00921163">
        <w:fldChar w:fldCharType="end"/>
      </w:r>
      <w:bookmarkEnd w:id="1176"/>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007E17AB" w:rsidR="00AC435E" w:rsidRDefault="00C632A2">
      <w:r>
        <w:t xml:space="preserve">Já a </w:t>
      </w:r>
      <w:r w:rsidR="00780414">
        <w:fldChar w:fldCharType="begin"/>
      </w:r>
      <w:r w:rsidR="00780414">
        <w:instrText xml:space="preserve"> REF _Ref20052757 \h </w:instrText>
      </w:r>
      <w:r w:rsidR="00780414">
        <w:fldChar w:fldCharType="separate"/>
      </w:r>
      <w:ins w:id="1179" w:author="Ryan Lemos" w:date="2019-09-29T18:50:00Z">
        <w:r w:rsidR="00A1166E">
          <w:t xml:space="preserve">Figura </w:t>
        </w:r>
        <w:r w:rsidR="00A1166E">
          <w:rPr>
            <w:noProof/>
          </w:rPr>
          <w:t>95</w:t>
        </w:r>
      </w:ins>
      <w:del w:id="1180" w:author="Ryan Lemos" w:date="2019-09-29T18:50:00Z">
        <w:r w:rsidR="00B70A30" w:rsidDel="00A1166E">
          <w:delText xml:space="preserve">Figura </w:delText>
        </w:r>
        <w:r w:rsidR="00B70A30" w:rsidDel="00A1166E">
          <w:rPr>
            <w:noProof/>
          </w:rPr>
          <w:delText>71</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C065522" w:rsidR="00B965E2" w:rsidRDefault="00B965E2" w:rsidP="00B70A30">
      <w:pPr>
        <w:pStyle w:val="Legenda"/>
        <w:keepNext/>
      </w:pPr>
      <w:bookmarkStart w:id="1181" w:name="_Ref20052757"/>
      <w:r>
        <w:t xml:space="preserve">Figura </w:t>
      </w:r>
      <w:r w:rsidR="00921163">
        <w:fldChar w:fldCharType="begin"/>
      </w:r>
      <w:r w:rsidR="00921163">
        <w:instrText xml:space="preserve"> SEQ Figura \* ARABIC </w:instrText>
      </w:r>
      <w:r w:rsidR="00921163">
        <w:fldChar w:fldCharType="separate"/>
      </w:r>
      <w:ins w:id="1182" w:author="Ryan Lemos" w:date="2019-09-29T18:50:00Z">
        <w:r w:rsidR="00A1166E">
          <w:rPr>
            <w:noProof/>
          </w:rPr>
          <w:t>95</w:t>
        </w:r>
      </w:ins>
      <w:del w:id="1183" w:author="Ryan Lemos" w:date="2019-09-28T11:23:00Z">
        <w:r w:rsidR="00B70A30" w:rsidDel="0069744B">
          <w:rPr>
            <w:noProof/>
          </w:rPr>
          <w:delText>71</w:delText>
        </w:r>
      </w:del>
      <w:r w:rsidR="00921163">
        <w:fldChar w:fldCharType="end"/>
      </w:r>
      <w:bookmarkEnd w:id="1181"/>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3E5464C1"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1184" w:author="Ryan Lemos" w:date="2019-09-29T18:50:00Z">
        <w:r w:rsidR="00A1166E">
          <w:t xml:space="preserve">Figura </w:t>
        </w:r>
        <w:r w:rsidR="00A1166E">
          <w:rPr>
            <w:noProof/>
          </w:rPr>
          <w:t>96</w:t>
        </w:r>
      </w:ins>
      <w:del w:id="1185" w:author="Ryan Lemos" w:date="2019-09-29T18:50:00Z">
        <w:r w:rsidR="00B70A30" w:rsidDel="00A1166E">
          <w:delText xml:space="preserve">Figura </w:delText>
        </w:r>
        <w:r w:rsidR="00B70A30" w:rsidDel="00A1166E">
          <w:rPr>
            <w:noProof/>
          </w:rPr>
          <w:delText>72</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2DBC01EE" w:rsidR="00B965E2" w:rsidRDefault="00B965E2" w:rsidP="00B70A30">
      <w:pPr>
        <w:pStyle w:val="Legenda"/>
        <w:keepNext/>
      </w:pPr>
      <w:bookmarkStart w:id="1186" w:name="_Ref20052789"/>
      <w:r>
        <w:t xml:space="preserve">Figura </w:t>
      </w:r>
      <w:r w:rsidR="00921163">
        <w:fldChar w:fldCharType="begin"/>
      </w:r>
      <w:r w:rsidR="00921163">
        <w:instrText xml:space="preserve"> SEQ Figura \* ARABIC </w:instrText>
      </w:r>
      <w:r w:rsidR="00921163">
        <w:fldChar w:fldCharType="separate"/>
      </w:r>
      <w:ins w:id="1187" w:author="Ryan Lemos" w:date="2019-09-29T18:50:00Z">
        <w:r w:rsidR="00A1166E">
          <w:rPr>
            <w:noProof/>
          </w:rPr>
          <w:t>96</w:t>
        </w:r>
      </w:ins>
      <w:del w:id="1188" w:author="Ryan Lemos" w:date="2019-09-28T11:23:00Z">
        <w:r w:rsidR="00B70A30" w:rsidDel="0069744B">
          <w:rPr>
            <w:noProof/>
          </w:rPr>
          <w:delText>72</w:delText>
        </w:r>
      </w:del>
      <w:r w:rsidR="00921163">
        <w:fldChar w:fldCharType="end"/>
      </w:r>
      <w:bookmarkEnd w:id="1186"/>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51AD1F4B"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1189" w:author="Ryan Lemos" w:date="2019-09-29T18:50:00Z">
        <w:r w:rsidR="00A1166E">
          <w:t xml:space="preserve">Figura </w:t>
        </w:r>
        <w:r w:rsidR="00A1166E">
          <w:rPr>
            <w:noProof/>
          </w:rPr>
          <w:t>97</w:t>
        </w:r>
      </w:ins>
      <w:del w:id="1190" w:author="Ryan Lemos" w:date="2019-09-29T18:50:00Z">
        <w:r w:rsidR="00B70A30" w:rsidDel="00A1166E">
          <w:delText xml:space="preserve">Figura </w:delText>
        </w:r>
        <w:r w:rsidR="00B70A30" w:rsidDel="00A1166E">
          <w:rPr>
            <w:noProof/>
          </w:rPr>
          <w:delText>73</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058CE64F" w:rsidR="00B965E2" w:rsidRDefault="00B965E2" w:rsidP="00B70A30">
      <w:pPr>
        <w:pStyle w:val="Legenda"/>
        <w:keepNext/>
      </w:pPr>
      <w:bookmarkStart w:id="1191" w:name="_Ref20052832"/>
      <w:r>
        <w:lastRenderedPageBreak/>
        <w:t xml:space="preserve">Figura </w:t>
      </w:r>
      <w:r w:rsidR="00921163">
        <w:fldChar w:fldCharType="begin"/>
      </w:r>
      <w:r w:rsidR="00921163">
        <w:instrText xml:space="preserve"> SEQ Figura \* ARABIC </w:instrText>
      </w:r>
      <w:r w:rsidR="00921163">
        <w:fldChar w:fldCharType="separate"/>
      </w:r>
      <w:ins w:id="1192" w:author="Ryan Lemos" w:date="2019-09-29T18:50:00Z">
        <w:r w:rsidR="00A1166E">
          <w:rPr>
            <w:noProof/>
          </w:rPr>
          <w:t>97</w:t>
        </w:r>
      </w:ins>
      <w:del w:id="1193" w:author="Ryan Lemos" w:date="2019-09-28T11:23:00Z">
        <w:r w:rsidR="00B70A30" w:rsidDel="0069744B">
          <w:rPr>
            <w:noProof/>
          </w:rPr>
          <w:delText>73</w:delText>
        </w:r>
      </w:del>
      <w:r w:rsidR="00921163">
        <w:fldChar w:fldCharType="end"/>
      </w:r>
      <w:bookmarkEnd w:id="1191"/>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468458EF" w:rsidR="003B3A81" w:rsidRDefault="003B3A81" w:rsidP="00F5144D">
      <w:r>
        <w:t>Finalizada a criação de uma atividade o professor pode conferi-la em sua lista de atividades. A estória que define</w:t>
      </w:r>
      <w:r w:rsidR="00214F9A">
        <w:t xml:space="preserve"> essa funcionalidade é descrita pelo </w:t>
      </w:r>
      <w:r w:rsidR="00214F9A" w:rsidRPr="00B70A30">
        <w:rPr>
          <w:highlight w:val="yellow"/>
        </w:rPr>
        <w:t>quadro x</w:t>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A3381B8" w:rsidR="005F6C85" w:rsidRDefault="005F6C85" w:rsidP="00B70A30">
      <w:pPr>
        <w:pStyle w:val="Legenda"/>
      </w:pPr>
      <w:r>
        <w:t xml:space="preserve">Quadro </w:t>
      </w:r>
      <w:r>
        <w:fldChar w:fldCharType="begin"/>
      </w:r>
      <w:r>
        <w:instrText xml:space="preserve"> SEQ Quadro \* ARABIC </w:instrText>
      </w:r>
      <w:r>
        <w:fldChar w:fldCharType="separate"/>
      </w:r>
      <w:r w:rsidR="00A1166E">
        <w:rPr>
          <w:noProof/>
        </w:rPr>
        <w:t>28</w:t>
      </w:r>
      <w:r>
        <w:fldChar w:fldCharType="end"/>
      </w:r>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137E055F" w:rsidR="005F6C85" w:rsidRDefault="005F6C85" w:rsidP="005F6C85">
      <w:r>
        <w:t xml:space="preserve">A interação resultante pode ser vista na </w:t>
      </w:r>
      <w:r>
        <w:fldChar w:fldCharType="begin"/>
      </w:r>
      <w:r>
        <w:instrText xml:space="preserve"> REF _Ref20053018 \h </w:instrText>
      </w:r>
      <w:r>
        <w:fldChar w:fldCharType="separate"/>
      </w:r>
      <w:ins w:id="1194" w:author="Ryan Lemos" w:date="2019-09-29T18:50:00Z">
        <w:r w:rsidR="00A1166E">
          <w:t xml:space="preserve">Figura </w:t>
        </w:r>
        <w:r w:rsidR="00A1166E">
          <w:rPr>
            <w:noProof/>
          </w:rPr>
          <w:t>99</w:t>
        </w:r>
      </w:ins>
      <w:del w:id="1195" w:author="Ryan Lemos" w:date="2019-09-28T11:17:00Z">
        <w:r w:rsidDel="00B70A30">
          <w:delText xml:space="preserve">Figura </w:delText>
        </w:r>
        <w:r w:rsidDel="00B70A30">
          <w:rPr>
            <w:noProof/>
          </w:rPr>
          <w:delText>74</w:delText>
        </w:r>
      </w:del>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ins w:id="1196" w:author="Ryan Lemos" w:date="2019-09-29T18:50:00Z">
        <w:r w:rsidR="00A1166E">
          <w:t xml:space="preserve">Figura </w:t>
        </w:r>
        <w:r w:rsidR="00A1166E">
          <w:rPr>
            <w:noProof/>
          </w:rPr>
          <w:t>99</w:t>
        </w:r>
      </w:ins>
      <w:del w:id="1197" w:author="Ryan Lemos" w:date="2019-09-28T11:17:00Z">
        <w:r w:rsidR="0088162B" w:rsidDel="00B70A30">
          <w:delText xml:space="preserve">Figura </w:delText>
        </w:r>
        <w:r w:rsidR="0088162B" w:rsidDel="00B70A30">
          <w:rPr>
            <w:noProof/>
          </w:rPr>
          <w:delText>74</w:delText>
        </w:r>
      </w:del>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1198"/>
      <w:r w:rsidR="0068253A">
        <w:t>X</w:t>
      </w:r>
      <w:commentRangeEnd w:id="1198"/>
      <w:r w:rsidR="0068253A">
        <w:rPr>
          <w:rStyle w:val="Refdecomentrio"/>
        </w:rPr>
        <w:commentReference w:id="1198"/>
      </w:r>
      <w:r w:rsidR="0068253A">
        <w:t xml:space="preserve">. A partir </w:t>
      </w:r>
      <w:r w:rsidR="0068253A">
        <w:lastRenderedPageBreak/>
        <w:t xml:space="preserve">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2426B4C4" w:rsidR="005F6C85" w:rsidRDefault="005F6C85" w:rsidP="00B70A30">
      <w:pPr>
        <w:pStyle w:val="Legenda"/>
        <w:keepNext/>
      </w:pPr>
      <w:r>
        <w:t xml:space="preserve">Figura </w:t>
      </w:r>
      <w:r>
        <w:fldChar w:fldCharType="begin"/>
      </w:r>
      <w:r>
        <w:instrText xml:space="preserve"> SEQ Figura \* ARABIC </w:instrText>
      </w:r>
      <w:r>
        <w:fldChar w:fldCharType="separate"/>
      </w:r>
      <w:ins w:id="1199" w:author="Ryan Lemos" w:date="2019-09-29T18:50:00Z">
        <w:r w:rsidR="00A1166E">
          <w:rPr>
            <w:noProof/>
          </w:rPr>
          <w:t>98</w:t>
        </w:r>
      </w:ins>
      <w:del w:id="1200" w:author="Ryan Lemos" w:date="2019-09-28T11:23:00Z">
        <w:r w:rsidR="00B70A30" w:rsidDel="0069744B">
          <w:rPr>
            <w:noProof/>
          </w:rPr>
          <w:delText>74</w:delText>
        </w:r>
      </w:del>
      <w:r>
        <w:fldChar w:fldCharType="end"/>
      </w:r>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4F609344" w:rsidR="00FE4DD4" w:rsidRDefault="00FE4DD4" w:rsidP="00B70A30">
      <w:pPr>
        <w:pStyle w:val="Legenda"/>
      </w:pPr>
      <w:r>
        <w:t xml:space="preserve">Quadro </w:t>
      </w:r>
      <w:r>
        <w:fldChar w:fldCharType="begin"/>
      </w:r>
      <w:r>
        <w:instrText xml:space="preserve"> SEQ Quadro \* ARABIC </w:instrText>
      </w:r>
      <w:r>
        <w:fldChar w:fldCharType="separate"/>
      </w:r>
      <w:r w:rsidR="00A1166E">
        <w:rPr>
          <w:noProof/>
        </w:rPr>
        <w:t>29</w:t>
      </w:r>
      <w:r>
        <w:fldChar w:fldCharType="end"/>
      </w:r>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40C33093"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1201" w:author="Ryan Lemos" w:date="2019-09-29T18:50:00Z">
        <w:r w:rsidR="00A1166E">
          <w:t xml:space="preserve">Figura </w:t>
        </w:r>
        <w:r w:rsidR="00A1166E">
          <w:rPr>
            <w:noProof/>
          </w:rPr>
          <w:t>94</w:t>
        </w:r>
      </w:ins>
      <w:del w:id="1202" w:author="Ryan Lemos" w:date="2019-09-29T18:50:00Z">
        <w:r w:rsidR="00B70A30" w:rsidDel="00A1166E">
          <w:delText xml:space="preserve">Figura </w:delText>
        </w:r>
        <w:r w:rsidR="00B70A30" w:rsidDel="00A1166E">
          <w:rPr>
            <w:noProof/>
          </w:rPr>
          <w:delText>70</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1203" w:author="Ryan Lemos" w:date="2019-09-29T18:50:00Z">
        <w:r w:rsidR="00A1166E">
          <w:t xml:space="preserve">Figura </w:t>
        </w:r>
        <w:r w:rsidR="00A1166E">
          <w:rPr>
            <w:noProof/>
          </w:rPr>
          <w:t>95</w:t>
        </w:r>
      </w:ins>
      <w:del w:id="1204" w:author="Ryan Lemos" w:date="2019-09-29T18:50:00Z">
        <w:r w:rsidR="00B70A30" w:rsidDel="00A1166E">
          <w:delText xml:space="preserve">Figura </w:delText>
        </w:r>
        <w:r w:rsidR="00B70A30" w:rsidDel="00A1166E">
          <w:rPr>
            <w:noProof/>
          </w:rPr>
          <w:delText>71</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1205" w:author="Ryan Lemos" w:date="2019-09-29T18:50:00Z">
        <w:r w:rsidR="00A1166E">
          <w:t xml:space="preserve">Figura </w:t>
        </w:r>
        <w:r w:rsidR="00A1166E">
          <w:rPr>
            <w:noProof/>
          </w:rPr>
          <w:t>99</w:t>
        </w:r>
      </w:ins>
      <w:del w:id="1206" w:author="Ryan Lemos" w:date="2019-09-28T11:17:00Z">
        <w:r w:rsidR="00A2188C" w:rsidDel="00B70A30">
          <w:delText xml:space="preserve">Figura </w:delText>
        </w:r>
        <w:r w:rsidR="00A2188C" w:rsidDel="00B70A30">
          <w:rPr>
            <w:noProof/>
          </w:rPr>
          <w:delText>74</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0F5B9CE" w:rsidR="00B965E2" w:rsidRDefault="00B965E2" w:rsidP="00B70A30">
      <w:pPr>
        <w:pStyle w:val="Legenda"/>
        <w:keepNext/>
      </w:pPr>
      <w:bookmarkStart w:id="1207" w:name="_Ref20053018"/>
      <w:r>
        <w:t xml:space="preserve">Figura </w:t>
      </w:r>
      <w:r w:rsidR="00921163">
        <w:fldChar w:fldCharType="begin"/>
      </w:r>
      <w:r w:rsidR="00921163">
        <w:instrText xml:space="preserve"> SEQ Figura \* ARABIC </w:instrText>
      </w:r>
      <w:r w:rsidR="00921163">
        <w:fldChar w:fldCharType="separate"/>
      </w:r>
      <w:ins w:id="1208" w:author="Ryan Lemos" w:date="2019-09-29T18:50:00Z">
        <w:r w:rsidR="00A1166E">
          <w:rPr>
            <w:noProof/>
          </w:rPr>
          <w:t>99</w:t>
        </w:r>
      </w:ins>
      <w:del w:id="1209" w:author="Ryan Lemos" w:date="2019-09-28T11:17:00Z">
        <w:r w:rsidR="00921163" w:rsidDel="00B70A30">
          <w:rPr>
            <w:noProof/>
          </w:rPr>
          <w:delText>74</w:delText>
        </w:r>
      </w:del>
      <w:r w:rsidR="00921163">
        <w:fldChar w:fldCharType="end"/>
      </w:r>
      <w:bookmarkEnd w:id="1207"/>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61AE14D9" w:rsidR="004D5E0A" w:rsidRDefault="004D5E0A" w:rsidP="004D5E0A">
      <w:r>
        <w:t xml:space="preserve">A partir das restrições geradas pela estória do </w:t>
      </w:r>
      <w:r w:rsidRPr="00B70A30">
        <w:rPr>
          <w:highlight w:val="yellow"/>
        </w:rPr>
        <w:t>quadro x</w:t>
      </w:r>
      <w:r>
        <w:t xml:space="preserve"> surgiu uma nova necessidade, descrita pela estória do </w:t>
      </w:r>
      <w:r w:rsidRPr="00B70A30">
        <w:rPr>
          <w:highlight w:val="yellow"/>
        </w:rPr>
        <w:t>quadro x</w:t>
      </w:r>
      <w:r>
        <w:t>. Se trata da capacidade de duplicar uma atividade, caso o professor necessite reutilizar uma ou mais questões de uma atividade numa nova atividade.</w:t>
      </w:r>
    </w:p>
    <w:p w14:paraId="1E5715A8" w14:textId="51CD366B" w:rsidR="004D5E0A" w:rsidRDefault="00F7481A">
      <w:pPr>
        <w:pStyle w:val="Legenda"/>
        <w:pPrChange w:id="1210" w:author="Ryan Lemos" w:date="2019-09-28T11:40:00Z">
          <w:pPr/>
        </w:pPrChange>
      </w:pPr>
      <w:ins w:id="1211" w:author="Ryan Lemos" w:date="2019-09-28T11:40:00Z">
        <w:r>
          <w:t xml:space="preserve">Quadro </w:t>
        </w:r>
        <w:r>
          <w:fldChar w:fldCharType="begin"/>
        </w:r>
        <w:r>
          <w:instrText xml:space="preserve"> SEQ Quadro \* ARABIC </w:instrText>
        </w:r>
      </w:ins>
      <w:r>
        <w:fldChar w:fldCharType="separate"/>
      </w:r>
      <w:ins w:id="1212" w:author="Ryan Lemos" w:date="2019-09-29T18:50:00Z">
        <w:r w:rsidR="00A1166E">
          <w:rPr>
            <w:noProof/>
          </w:rPr>
          <w:t>30</w:t>
        </w:r>
      </w:ins>
      <w:ins w:id="1213" w:author="Ryan Lemos" w:date="2019-09-28T11:40:00Z">
        <w:r>
          <w:fldChar w:fldCharType="end"/>
        </w:r>
        <w:r>
          <w:t xml:space="preserve"> - Estória de duplicar atividades</w:t>
        </w:r>
      </w:ins>
    </w:p>
    <w:p w14:paraId="2C77E22B" w14:textId="5BA069BC" w:rsidR="00841D83" w:rsidRDefault="00841D83" w:rsidP="00B70A30">
      <w:pPr>
        <w:pStyle w:val="estrias"/>
      </w:pPr>
      <w:commentRangeStart w:id="1214"/>
      <w:commentRangeEnd w:id="1214"/>
      <w:r>
        <w:rPr>
          <w:rStyle w:val="Refdecomentrio"/>
        </w:rPr>
        <w:commentReference w:id="1214"/>
      </w:r>
      <w:r w:rsidR="003B3A81">
        <w:t>Como professor quero ser capaz de duplicar atividades.</w:t>
      </w:r>
    </w:p>
    <w:p w14:paraId="019230A7" w14:textId="77777777" w:rsidR="004D5E0A" w:rsidRDefault="004D5E0A" w:rsidP="004D5E0A"/>
    <w:p w14:paraId="2ED40FF9" w14:textId="1E70C872" w:rsidR="00E33640" w:rsidRPr="0000255B" w:rsidRDefault="004D5E0A" w:rsidP="004D5E0A">
      <w:r>
        <w:t xml:space="preserve">Para que isso fosse possível se utilizou um método do </w:t>
      </w:r>
      <w:commentRangeStart w:id="1215"/>
      <w:proofErr w:type="spellStart"/>
      <w:r>
        <w:t>Eloquent</w:t>
      </w:r>
      <w:commentRangeEnd w:id="1215"/>
      <w:proofErr w:type="spellEnd"/>
      <w:r>
        <w:rPr>
          <w:rStyle w:val="Refdecomentrio"/>
        </w:rPr>
        <w:commentReference w:id="1215"/>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1216" w:author="Ryan Lemos" w:date="2019-09-29T18:50:00Z">
        <w:r w:rsidR="00A1166E">
          <w:t xml:space="preserve">Figura </w:t>
        </w:r>
        <w:r w:rsidR="00A1166E">
          <w:rPr>
            <w:noProof/>
          </w:rPr>
          <w:t>103</w:t>
        </w:r>
      </w:ins>
      <w:del w:id="1217" w:author="Ryan Lemos" w:date="2019-09-28T11:17:00Z">
        <w:r w:rsidR="00191B4D" w:rsidDel="00B70A30">
          <w:delText xml:space="preserve">Figura </w:delText>
        </w:r>
        <w:r w:rsidR="00191B4D" w:rsidDel="00B70A30">
          <w:rPr>
            <w:noProof/>
          </w:rPr>
          <w:delText>76</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ins w:id="1218" w:author="Ryan Lemos" w:date="2019-09-29T18:50:00Z">
        <w:r w:rsidR="00A1166E">
          <w:t xml:space="preserve">Figura </w:t>
        </w:r>
        <w:r w:rsidR="00A1166E">
          <w:rPr>
            <w:noProof/>
          </w:rPr>
          <w:t>103</w:t>
        </w:r>
      </w:ins>
      <w:del w:id="1219" w:author="Ryan Lemos" w:date="2019-09-28T11:17:00Z">
        <w:r w:rsidR="0000255B" w:rsidDel="00B70A30">
          <w:delText xml:space="preserve">Figura </w:delText>
        </w:r>
        <w:r w:rsidR="0000255B" w:rsidDel="00B70A30">
          <w:rPr>
            <w:noProof/>
          </w:rPr>
          <w:delText>76</w:delText>
        </w:r>
      </w:del>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1220"/>
      <w:proofErr w:type="spellStart"/>
      <w:r w:rsidR="0000255B">
        <w:t>ApiResource</w:t>
      </w:r>
      <w:commentRangeEnd w:id="1220"/>
      <w:proofErr w:type="spellEnd"/>
      <w:r w:rsidR="0000255B">
        <w:t xml:space="preserve"> 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1220"/>
      </w:r>
    </w:p>
    <w:p w14:paraId="1BEDA553" w14:textId="4E6149A8" w:rsidR="00191B4D" w:rsidRDefault="00191B4D" w:rsidP="00B70A30">
      <w:pPr>
        <w:pStyle w:val="Legenda"/>
        <w:keepNext/>
      </w:pPr>
      <w:r>
        <w:lastRenderedPageBreak/>
        <w:t xml:space="preserve">Figura </w:t>
      </w:r>
      <w:r>
        <w:fldChar w:fldCharType="begin"/>
      </w:r>
      <w:r>
        <w:instrText xml:space="preserve"> SEQ Figura \* ARABIC </w:instrText>
      </w:r>
      <w:r>
        <w:fldChar w:fldCharType="separate"/>
      </w:r>
      <w:ins w:id="1221" w:author="Ryan Lemos" w:date="2019-09-29T18:50:00Z">
        <w:r w:rsidR="00A1166E">
          <w:rPr>
            <w:noProof/>
          </w:rPr>
          <w:t>100</w:t>
        </w:r>
      </w:ins>
      <w:del w:id="1222" w:author="Ryan Lemos" w:date="2019-09-28T11:23:00Z">
        <w:r w:rsidR="00B70A30" w:rsidDel="0069744B">
          <w:rPr>
            <w:noProof/>
          </w:rPr>
          <w:delText>76</w:delText>
        </w:r>
      </w:del>
      <w:r>
        <w:fldChar w:fldCharType="end"/>
      </w:r>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499F2ECD" w:rsidR="00FC505B" w:rsidRDefault="00FC505B" w:rsidP="00FC505B">
      <w:pPr>
        <w:rPr>
          <w:ins w:id="1223" w:author="Ryan Lemos" w:date="2019-09-28T11:40:00Z"/>
        </w:rPr>
      </w:pPr>
      <w:r>
        <w:t>Um outro recurso disponível no ambiente, ao professor se dá pela geração de documentos no formato PDF</w:t>
      </w:r>
      <w:r w:rsidR="0058721F">
        <w:t xml:space="preserve"> das atividades criadas no ambiente. A estória que define essa necessidade pode ser vista pelo quadro x. </w:t>
      </w:r>
    </w:p>
    <w:p w14:paraId="7AD35439" w14:textId="77777777" w:rsidR="00F7481A" w:rsidRDefault="00F7481A" w:rsidP="00FC505B"/>
    <w:p w14:paraId="21E85821" w14:textId="7F47FF31" w:rsidR="0058721F" w:rsidRDefault="00DE4F35" w:rsidP="00B70A30">
      <w:pPr>
        <w:pStyle w:val="Legenda"/>
      </w:pPr>
      <w:r>
        <w:t xml:space="preserve">Quadro </w:t>
      </w:r>
      <w:r>
        <w:fldChar w:fldCharType="begin"/>
      </w:r>
      <w:r>
        <w:instrText xml:space="preserve"> SEQ Quadro \* ARABIC </w:instrText>
      </w:r>
      <w:r>
        <w:fldChar w:fldCharType="separate"/>
      </w:r>
      <w:ins w:id="1224" w:author="Ryan Lemos" w:date="2019-09-29T18:50:00Z">
        <w:r w:rsidR="00A1166E">
          <w:rPr>
            <w:noProof/>
          </w:rPr>
          <w:t>31</w:t>
        </w:r>
      </w:ins>
      <w:del w:id="1225" w:author="Ryan Lemos" w:date="2019-09-28T11:40:00Z">
        <w:r w:rsidR="00B70A30" w:rsidDel="00F7481A">
          <w:rPr>
            <w:noProof/>
          </w:rPr>
          <w:delText>30</w:delText>
        </w:r>
      </w:del>
      <w:r>
        <w:fldChar w:fldCharType="end"/>
      </w:r>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4AB774CB"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1226"/>
      <w:r w:rsidR="007427E3">
        <w:t>DOMPDF</w:t>
      </w:r>
      <w:commentRangeEnd w:id="1226"/>
      <w:r w:rsidR="007427E3">
        <w:rPr>
          <w:rStyle w:val="Refdecomentrio"/>
        </w:rPr>
        <w:commentReference w:id="1226"/>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1227"/>
      <w:r w:rsidR="007427E3">
        <w:t>seção X.</w:t>
      </w:r>
      <w:commentRangeEnd w:id="1227"/>
      <w:r w:rsidR="007427E3">
        <w:rPr>
          <w:rStyle w:val="Refdecomentrio"/>
        </w:rPr>
        <w:commentReference w:id="1227"/>
      </w:r>
      <w:r w:rsidR="007427E3">
        <w:t xml:space="preserve"> A </w:t>
      </w:r>
      <w:r w:rsidR="00B70A30">
        <w:fldChar w:fldCharType="begin"/>
      </w:r>
      <w:r w:rsidR="00B70A30">
        <w:instrText xml:space="preserve"> REF _Ref20561698 \h </w:instrText>
      </w:r>
      <w:r w:rsidR="00B70A30">
        <w:fldChar w:fldCharType="separate"/>
      </w:r>
      <w:ins w:id="1228" w:author="Ryan Lemos" w:date="2019-09-29T18:50:00Z">
        <w:r w:rsidR="00A1166E">
          <w:t xml:space="preserve">Figura </w:t>
        </w:r>
        <w:r w:rsidR="00A1166E">
          <w:rPr>
            <w:noProof/>
          </w:rPr>
          <w:t>101</w:t>
        </w:r>
      </w:ins>
      <w:del w:id="1229" w:author="Ryan Lemos" w:date="2019-09-29T18:50:00Z">
        <w:r w:rsidR="00B70A30" w:rsidDel="00A1166E">
          <w:delText xml:space="preserve">Figura </w:delText>
        </w:r>
        <w:r w:rsidR="00B70A30" w:rsidDel="00A1166E">
          <w:rPr>
            <w:noProof/>
          </w:rPr>
          <w:delText>77</w:delText>
        </w:r>
      </w:del>
      <w:r w:rsidR="00B70A30">
        <w:fldChar w:fldCharType="end"/>
      </w:r>
    </w:p>
    <w:p w14:paraId="071F14B4" w14:textId="2313D79D" w:rsidR="007427E3" w:rsidRDefault="007427E3" w:rsidP="00B70A30">
      <w:pPr>
        <w:ind w:firstLine="0"/>
        <w:jc w:val="left"/>
      </w:pPr>
    </w:p>
    <w:p w14:paraId="4E13506C" w14:textId="33BDB241" w:rsidR="00B70A30" w:rsidRDefault="00B70A30" w:rsidP="00B70A30">
      <w:pPr>
        <w:pStyle w:val="Legenda"/>
        <w:keepNext/>
      </w:pPr>
      <w:bookmarkStart w:id="1230" w:name="_Ref20561698"/>
      <w:r>
        <w:lastRenderedPageBreak/>
        <w:t xml:space="preserve">Figura </w:t>
      </w:r>
      <w:r>
        <w:fldChar w:fldCharType="begin"/>
      </w:r>
      <w:r>
        <w:instrText xml:space="preserve"> SEQ Figura \* ARABIC </w:instrText>
      </w:r>
      <w:r>
        <w:fldChar w:fldCharType="separate"/>
      </w:r>
      <w:ins w:id="1231" w:author="Ryan Lemos" w:date="2019-09-29T18:50:00Z">
        <w:r w:rsidR="00A1166E">
          <w:rPr>
            <w:noProof/>
          </w:rPr>
          <w:t>101</w:t>
        </w:r>
      </w:ins>
      <w:del w:id="1232" w:author="Ryan Lemos" w:date="2019-09-28T11:23:00Z">
        <w:r w:rsidDel="0069744B">
          <w:rPr>
            <w:noProof/>
          </w:rPr>
          <w:delText>77</w:delText>
        </w:r>
      </w:del>
      <w:r>
        <w:fldChar w:fldCharType="end"/>
      </w:r>
      <w:bookmarkEnd w:id="1230"/>
      <w:r>
        <w:t xml:space="preserve"> - Exemplo de atividade gerada pelo ambiente</w:t>
      </w:r>
    </w:p>
    <w:p w14:paraId="6906617A" w14:textId="43C83C96" w:rsidR="00B70A30" w:rsidRPr="00B70A30" w:rsidRDefault="00B70A30" w:rsidP="00B70A30">
      <w:pPr>
        <w:ind w:firstLine="0"/>
        <w:jc w:val="center"/>
      </w:pPr>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19">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p>
    <w:p w14:paraId="187586BF" w14:textId="7CFC6F5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227B7FD8" w:rsidR="00642301" w:rsidRDefault="00FE4DD4" w:rsidP="00B70A30">
      <w:pPr>
        <w:pStyle w:val="Legenda"/>
      </w:pPr>
      <w:r>
        <w:t xml:space="preserve">Quadro </w:t>
      </w:r>
      <w:r>
        <w:fldChar w:fldCharType="begin"/>
      </w:r>
      <w:r>
        <w:instrText xml:space="preserve"> SEQ Quadro \* ARABIC </w:instrText>
      </w:r>
      <w:r>
        <w:fldChar w:fldCharType="separate"/>
      </w:r>
      <w:ins w:id="1233" w:author="Ryan Lemos" w:date="2019-09-29T18:50:00Z">
        <w:r w:rsidR="00A1166E">
          <w:rPr>
            <w:noProof/>
          </w:rPr>
          <w:t>32</w:t>
        </w:r>
      </w:ins>
      <w:del w:id="1234" w:author="Ryan Lemos" w:date="2019-09-28T11:40:00Z">
        <w:r w:rsidR="00B70A30" w:rsidDel="00F7481A">
          <w:rPr>
            <w:noProof/>
          </w:rPr>
          <w:delText>31</w:delText>
        </w:r>
      </w:del>
      <w:r>
        <w:fldChar w:fldCharType="end"/>
      </w:r>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19F5E889"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1235" w:author="Ryan Lemos" w:date="2019-09-29T18:50:00Z">
        <w:r w:rsidR="00A1166E">
          <w:t xml:space="preserve">Figura </w:t>
        </w:r>
        <w:r w:rsidR="00A1166E">
          <w:rPr>
            <w:noProof/>
          </w:rPr>
          <w:t>102</w:t>
        </w:r>
      </w:ins>
      <w:del w:id="1236" w:author="Ryan Lemos" w:date="2019-09-28T11:17:00Z">
        <w:r w:rsidR="001A76D7" w:rsidDel="00B70A30">
          <w:delText xml:space="preserve">Figura </w:delText>
        </w:r>
        <w:r w:rsidR="001A76D7" w:rsidDel="00B70A30">
          <w:rPr>
            <w:noProof/>
          </w:rPr>
          <w:delText>75</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6D24A2BD" w:rsidR="00B965E2" w:rsidRDefault="00B965E2" w:rsidP="00B70A30">
      <w:pPr>
        <w:pStyle w:val="Legenda"/>
        <w:keepNext/>
      </w:pPr>
      <w:bookmarkStart w:id="1237" w:name="_Ref20053051"/>
      <w:r>
        <w:lastRenderedPageBreak/>
        <w:t xml:space="preserve">Figura </w:t>
      </w:r>
      <w:r w:rsidR="00921163">
        <w:fldChar w:fldCharType="begin"/>
      </w:r>
      <w:r w:rsidR="00921163">
        <w:instrText xml:space="preserve"> SEQ Figura \* ARABIC </w:instrText>
      </w:r>
      <w:r w:rsidR="00921163">
        <w:fldChar w:fldCharType="separate"/>
      </w:r>
      <w:ins w:id="1238" w:author="Ryan Lemos" w:date="2019-09-29T18:50:00Z">
        <w:r w:rsidR="00A1166E">
          <w:rPr>
            <w:noProof/>
          </w:rPr>
          <w:t>102</w:t>
        </w:r>
      </w:ins>
      <w:del w:id="1239" w:author="Ryan Lemos" w:date="2019-09-28T11:16:00Z">
        <w:r w:rsidR="00921163" w:rsidDel="00B70A30">
          <w:rPr>
            <w:noProof/>
          </w:rPr>
          <w:delText>75</w:delText>
        </w:r>
      </w:del>
      <w:r w:rsidR="00921163">
        <w:fldChar w:fldCharType="end"/>
      </w:r>
      <w:bookmarkEnd w:id="1237"/>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57183" cy="2510249"/>
                    </a:xfrm>
                    <a:prstGeom prst="rect">
                      <a:avLst/>
                    </a:prstGeom>
                  </pic:spPr>
                </pic:pic>
              </a:graphicData>
            </a:graphic>
          </wp:inline>
        </w:drawing>
      </w:r>
    </w:p>
    <w:p w14:paraId="5FDB4F97" w14:textId="342AD7B7" w:rsidR="001B007E" w:rsidDel="00FB7263" w:rsidRDefault="001B007E" w:rsidP="00FB7263">
      <w:pPr>
        <w:rPr>
          <w:del w:id="1240" w:author="Ryan Lemos" w:date="2019-09-29T19:01:00Z"/>
        </w:rPr>
      </w:pPr>
    </w:p>
    <w:p w14:paraId="6AA248BE" w14:textId="77777777" w:rsidR="00FB7263" w:rsidRDefault="00FB7263" w:rsidP="00B70A30">
      <w:pPr>
        <w:pStyle w:val="Legenda"/>
        <w:rPr>
          <w:ins w:id="1241" w:author="Ryan Lemos" w:date="2019-09-29T19:01:00Z"/>
        </w:rPr>
      </w:pPr>
    </w:p>
    <w:p w14:paraId="3A9E6767" w14:textId="1FD66C6C" w:rsidR="00FB7263" w:rsidRDefault="00FB7263" w:rsidP="00FB7263">
      <w:pPr>
        <w:rPr>
          <w:ins w:id="1242" w:author="Ryan Lemos" w:date="2019-09-29T19:02:00Z"/>
        </w:rPr>
      </w:pPr>
      <w:ins w:id="1243" w:author="Ryan Lemos" w:date="2019-09-29T19:02:00Z">
        <w:r>
          <w:t xml:space="preserve">As atividades criadas anteriormente, conforme seção x, </w:t>
        </w:r>
      </w:ins>
      <w:ins w:id="1244" w:author="Ryan Lemos" w:date="2019-09-29T19:05:00Z">
        <w:r>
          <w:t>podem ser atribuídas a um ou mais alunos de uma turma. A estória que descreve esse processo de associação pode ser vista no quadro x</w:t>
        </w:r>
      </w:ins>
      <w:ins w:id="1245" w:author="Ryan Lemos" w:date="2019-09-29T19:06:00Z">
        <w:r>
          <w:t xml:space="preserve">. Nessa estória há algumas restrições referentes a prazos </w:t>
        </w:r>
      </w:ins>
      <w:ins w:id="1246" w:author="Ryan Lemos" w:date="2019-09-29T19:07:00Z">
        <w:r>
          <w:t>para</w:t>
        </w:r>
      </w:ins>
      <w:ins w:id="1247" w:author="Ryan Lemos" w:date="2019-09-29T19:06:00Z">
        <w:r>
          <w:t xml:space="preserve"> resolução da atividade que podem ser definidos pelo professor</w:t>
        </w:r>
      </w:ins>
      <w:ins w:id="1248" w:author="Ryan Lemos" w:date="2019-09-29T19:07:00Z">
        <w:r>
          <w:t xml:space="preserve"> se achar necessário. E a segunda restrição diz respeito a associação dos alunos, em atividades avaliativas (aquelas que contam para o desempenho do aluno) todos da turma devem receber</w:t>
        </w:r>
      </w:ins>
      <w:ins w:id="1249" w:author="Ryan Lemos" w:date="2019-09-29T19:08:00Z">
        <w:r>
          <w:t xml:space="preserve">. </w:t>
        </w:r>
        <w:proofErr w:type="gramStart"/>
        <w:r>
          <w:t>Enquanto que</w:t>
        </w:r>
        <w:proofErr w:type="gramEnd"/>
        <w:r>
          <w:t xml:space="preserve"> as não avaliativas o professor escolhe quais alunos devem receber.</w:t>
        </w:r>
      </w:ins>
    </w:p>
    <w:p w14:paraId="30D960DA" w14:textId="77777777" w:rsidR="00FB7263" w:rsidRPr="00FB7263" w:rsidRDefault="00FB7263" w:rsidP="00FB7263">
      <w:pPr>
        <w:rPr>
          <w:ins w:id="1250" w:author="Ryan Lemos" w:date="2019-09-29T19:01:00Z"/>
          <w:rPrChange w:id="1251" w:author="Ryan Lemos" w:date="2019-09-29T19:01:00Z">
            <w:rPr>
              <w:ins w:id="1252" w:author="Ryan Lemos" w:date="2019-09-29T19:01:00Z"/>
            </w:rPr>
          </w:rPrChange>
        </w:rPr>
        <w:pPrChange w:id="1253" w:author="Ryan Lemos" w:date="2019-09-29T19:01:00Z">
          <w:pPr>
            <w:ind w:firstLine="0"/>
            <w:jc w:val="center"/>
          </w:pPr>
        </w:pPrChange>
      </w:pPr>
    </w:p>
    <w:p w14:paraId="091D18A4" w14:textId="1367B59F" w:rsidR="001B007E" w:rsidDel="00FB7263" w:rsidRDefault="001B007E" w:rsidP="005B582B">
      <w:pPr>
        <w:rPr>
          <w:del w:id="1254" w:author="Ryan Lemos" w:date="2019-09-29T19:01:00Z"/>
        </w:rPr>
      </w:pPr>
      <w:del w:id="1255" w:author="Ryan Lemos" w:date="2019-09-29T19:01:00Z">
        <w:r w:rsidRPr="005B582B" w:rsidDel="00FB7263">
          <w:rPr>
            <w:highlight w:val="magenta"/>
          </w:rPr>
          <w:delText>Escrever sobre a estória.</w:delText>
        </w:r>
      </w:del>
    </w:p>
    <w:p w14:paraId="5ADE3DFD" w14:textId="1AB158F1" w:rsidR="001B007E" w:rsidRDefault="00FE4DD4" w:rsidP="00B70A30">
      <w:pPr>
        <w:pStyle w:val="Legenda"/>
      </w:pPr>
      <w:r>
        <w:t xml:space="preserve">Quadro </w:t>
      </w:r>
      <w:r>
        <w:fldChar w:fldCharType="begin"/>
      </w:r>
      <w:r>
        <w:instrText xml:space="preserve"> SEQ Quadro \* ARABIC </w:instrText>
      </w:r>
      <w:r>
        <w:fldChar w:fldCharType="separate"/>
      </w:r>
      <w:ins w:id="1256" w:author="Ryan Lemos" w:date="2019-09-29T18:50:00Z">
        <w:r w:rsidR="00A1166E">
          <w:rPr>
            <w:noProof/>
          </w:rPr>
          <w:t>33</w:t>
        </w:r>
      </w:ins>
      <w:del w:id="1257" w:author="Ryan Lemos" w:date="2019-09-28T11:40:00Z">
        <w:r w:rsidR="00B70A30" w:rsidDel="00F7481A">
          <w:rPr>
            <w:noProof/>
          </w:rPr>
          <w:delText>32</w:delText>
        </w:r>
      </w:del>
      <w:r>
        <w:fldChar w:fldCharType="end"/>
      </w:r>
      <w:r w:rsidRPr="00D7662E">
        <w:t xml:space="preserve"> - Estória de </w:t>
      </w:r>
      <w:r>
        <w:t>associação de atividades a alunos</w:t>
      </w:r>
    </w:p>
    <w:p w14:paraId="2AE084BF" w14:textId="4CDF66A6" w:rsidR="001B007E" w:rsidRDefault="001B007E" w:rsidP="001B007E">
      <w:pPr>
        <w:pStyle w:val="estrias"/>
        <w:rPr>
          <w:ins w:id="1258" w:author="Ryan Lemos" w:date="2019-09-29T18:58:00Z"/>
        </w:rPr>
      </w:pPr>
      <w:r>
        <w:t>Como professor quero ser capaz de atribuir atividades aos meus alunos, definindo ou não prazos de entrega, se será feita em sala ou não.</w:t>
      </w:r>
    </w:p>
    <w:p w14:paraId="3171B9D5" w14:textId="45288873" w:rsidR="00A1166E" w:rsidRPr="00A1166E" w:rsidRDefault="00A1166E" w:rsidP="001B007E">
      <w:pPr>
        <w:pStyle w:val="estrias"/>
        <w:rPr>
          <w:ins w:id="1259" w:author="Ryan Lemos" w:date="2019-09-29T18:58:00Z"/>
          <w:b/>
          <w:bCs/>
          <w:rPrChange w:id="1260" w:author="Ryan Lemos" w:date="2019-09-29T18:58:00Z">
            <w:rPr>
              <w:ins w:id="1261" w:author="Ryan Lemos" w:date="2019-09-29T18:58:00Z"/>
            </w:rPr>
          </w:rPrChange>
        </w:rPr>
      </w:pPr>
      <w:ins w:id="1262" w:author="Ryan Lemos" w:date="2019-09-29T18:58:00Z">
        <w:r w:rsidRPr="00A1166E">
          <w:rPr>
            <w:b/>
            <w:bCs/>
            <w:rPrChange w:id="1263" w:author="Ryan Lemos" w:date="2019-09-29T18:58:00Z">
              <w:rPr/>
            </w:rPrChange>
          </w:rPr>
          <w:t>Restrições da estória:</w:t>
        </w:r>
      </w:ins>
    </w:p>
    <w:p w14:paraId="3F076BA2" w14:textId="75E7DF7D" w:rsidR="00A1166E" w:rsidRDefault="00A1166E" w:rsidP="00A1166E">
      <w:pPr>
        <w:pStyle w:val="estrias"/>
        <w:numPr>
          <w:ilvl w:val="0"/>
          <w:numId w:val="31"/>
        </w:numPr>
        <w:rPr>
          <w:ins w:id="1264" w:author="Ryan Lemos" w:date="2019-09-29T18:59:00Z"/>
        </w:rPr>
      </w:pPr>
      <w:ins w:id="1265" w:author="Ryan Lemos" w:date="2019-09-29T18:59:00Z">
        <w:r>
          <w:t>A opção de prazo somente será habilitada se a atividade for avaliativa e resolvida pelo ambiente.</w:t>
        </w:r>
      </w:ins>
    </w:p>
    <w:p w14:paraId="5B75B8D7" w14:textId="4E5F4923" w:rsidR="00A1166E" w:rsidRDefault="00A1166E" w:rsidP="00A1166E">
      <w:pPr>
        <w:pStyle w:val="estrias"/>
        <w:numPr>
          <w:ilvl w:val="0"/>
          <w:numId w:val="31"/>
        </w:numPr>
        <w:pPrChange w:id="1266" w:author="Ryan Lemos" w:date="2019-09-29T18:58:00Z">
          <w:pPr>
            <w:pStyle w:val="estrias"/>
          </w:pPr>
        </w:pPrChange>
      </w:pPr>
      <w:ins w:id="1267" w:author="Ryan Lemos" w:date="2019-09-29T18:59:00Z">
        <w:r>
          <w:t>A</w:t>
        </w:r>
        <w:r w:rsidR="00FB7263">
          <w:t xml:space="preserve"> opção de escolha dos alunos que irão receber a atividade somente será possível se a atividade </w:t>
        </w:r>
      </w:ins>
      <w:ins w:id="1268" w:author="Ryan Lemos" w:date="2019-09-29T19:00:00Z">
        <w:r w:rsidR="00FB7263">
          <w:t>for executada pelo ambiente e não seja avaliativa, caso contrário todos da turma devem receber.</w:t>
        </w:r>
      </w:ins>
    </w:p>
    <w:p w14:paraId="0CF74B03" w14:textId="77777777" w:rsidR="00061602" w:rsidRDefault="00061602" w:rsidP="00596E44">
      <w:pPr>
        <w:ind w:firstLine="0"/>
        <w:jc w:val="center"/>
      </w:pPr>
    </w:p>
    <w:p w14:paraId="0F0613AE" w14:textId="77777777" w:rsidR="00226055" w:rsidRDefault="00226055">
      <w:pPr>
        <w:ind w:firstLine="0"/>
      </w:pPr>
    </w:p>
    <w:p w14:paraId="772DB986" w14:textId="3C6077F7" w:rsidR="00AC435E" w:rsidRDefault="00FB7263" w:rsidP="00596E44">
      <w:ins w:id="1269" w:author="Ryan Lemos" w:date="2019-09-29T19:09:00Z">
        <w:r>
          <w:t xml:space="preserve">A </w:t>
        </w:r>
      </w:ins>
      <w:del w:id="1270" w:author="Ryan Lemos" w:date="2019-09-29T19:09:00Z">
        <w:r w:rsidR="00AC435E" w:rsidDel="00FB7263">
          <w:delText xml:space="preserve">Ao clicar no botão </w:delText>
        </w:r>
        <w:r w:rsidR="004F46AF" w:rsidDel="00FB7263">
          <w:delText>‘</w:delText>
        </w:r>
        <w:r w:rsidR="00AC435E" w:rsidDel="00FB7263">
          <w:delText>associar uma atividade a turma</w:delText>
        </w:r>
        <w:r w:rsidR="004F46AF" w:rsidDel="00FB7263">
          <w:delText>’,</w:delText>
        </w:r>
        <w:r w:rsidR="00AC435E" w:rsidDel="00FB7263">
          <w:delText xml:space="preserve"> surge uma tela</w:delText>
        </w:r>
        <w:r w:rsidR="002407A7" w:rsidDel="00FB7263">
          <w:delText>,</w:delText>
        </w:r>
        <w:r w:rsidR="00AC435E" w:rsidDel="00FB7263">
          <w:delText xml:space="preserve"> conforme visto na</w:delText>
        </w:r>
        <w:r w:rsidR="001A76D7" w:rsidDel="00FB7263">
          <w:delText xml:space="preserve"> </w:delText>
        </w:r>
      </w:del>
      <w:r w:rsidR="001A76D7">
        <w:fldChar w:fldCharType="begin"/>
      </w:r>
      <w:r w:rsidR="001A76D7">
        <w:instrText xml:space="preserve"> REF _Ref20053073 \h </w:instrText>
      </w:r>
      <w:r w:rsidR="001A76D7">
        <w:fldChar w:fldCharType="separate"/>
      </w:r>
      <w:ins w:id="1271" w:author="Ryan Lemos" w:date="2019-09-29T18:50:00Z">
        <w:r w:rsidR="00A1166E">
          <w:t xml:space="preserve">Figura </w:t>
        </w:r>
        <w:r w:rsidR="00A1166E">
          <w:rPr>
            <w:noProof/>
          </w:rPr>
          <w:t>103</w:t>
        </w:r>
      </w:ins>
      <w:del w:id="1272" w:author="Ryan Lemos" w:date="2019-09-28T11:17:00Z">
        <w:r w:rsidR="001A76D7" w:rsidDel="00B70A30">
          <w:delText xml:space="preserve">Figura </w:delText>
        </w:r>
        <w:r w:rsidR="001A76D7" w:rsidDel="00B70A30">
          <w:rPr>
            <w:noProof/>
          </w:rPr>
          <w:delText>76</w:delText>
        </w:r>
      </w:del>
      <w:r w:rsidR="001A76D7">
        <w:fldChar w:fldCharType="end"/>
      </w:r>
      <w:ins w:id="1273" w:author="Ryan Lemos" w:date="2019-09-29T19:09:00Z">
        <w:r>
          <w:t xml:space="preserve"> diz respeito a interação gerada a partir dessa estória</w:t>
        </w:r>
      </w:ins>
      <w:r w:rsidR="00AC435E">
        <w:t xml:space="preserve">. </w:t>
      </w:r>
      <w:del w:id="1274" w:author="Ryan Lemos" w:date="2019-09-29T19:09:00Z">
        <w:r w:rsidR="00AC435E" w:rsidDel="00EA5D98">
          <w:delText xml:space="preserve">Nela </w:delText>
        </w:r>
      </w:del>
      <w:ins w:id="1275" w:author="Ryan Lemos" w:date="2019-09-29T19:09:00Z">
        <w:r w:rsidR="00EA5D98">
          <w:t>Através dessa tela</w:t>
        </w:r>
        <w:r w:rsidR="00EA5D98">
          <w:t xml:space="preserve"> </w:t>
        </w:r>
      </w:ins>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del w:id="1276" w:author="Ryan Lemos" w:date="2019-09-29T19:08:00Z">
        <w:r w:rsidR="00226055" w:rsidDel="00FB7263">
          <w:delText xml:space="preserve">esse </w:delText>
        </w:r>
      </w:del>
      <w:ins w:id="1277" w:author="Ryan Lemos" w:date="2019-09-29T19:08:00Z">
        <w:r>
          <w:t xml:space="preserve">sendo um </w:t>
        </w:r>
      </w:ins>
      <w:r w:rsidR="00226055">
        <w:t xml:space="preserve">campo </w:t>
      </w:r>
      <w:ins w:id="1278" w:author="Ryan Lemos" w:date="2019-09-29T19:09:00Z">
        <w:r>
          <w:t xml:space="preserve">de preenchimento </w:t>
        </w:r>
      </w:ins>
      <w:del w:id="1279" w:author="Ryan Lemos" w:date="2019-09-29T19:09:00Z">
        <w:r w:rsidR="00226055" w:rsidDel="00FB7263">
          <w:delText xml:space="preserve">é </w:delText>
        </w:r>
      </w:del>
      <w:r w:rsidR="00226055">
        <w:t xml:space="preserve">opcional). </w:t>
      </w:r>
    </w:p>
    <w:p w14:paraId="528688A9" w14:textId="77777777" w:rsidR="00D43835" w:rsidRDefault="00D43835" w:rsidP="00596E44"/>
    <w:p w14:paraId="63945898" w14:textId="40756BF3" w:rsidR="00921163" w:rsidRDefault="00921163" w:rsidP="00B70A30">
      <w:pPr>
        <w:pStyle w:val="Legenda"/>
        <w:keepNext/>
      </w:pPr>
      <w:bookmarkStart w:id="1280" w:name="_Ref20053073"/>
      <w:r>
        <w:t xml:space="preserve">Figura </w:t>
      </w:r>
      <w:r>
        <w:fldChar w:fldCharType="begin"/>
      </w:r>
      <w:r>
        <w:instrText xml:space="preserve"> SEQ Figura \* ARABIC </w:instrText>
      </w:r>
      <w:r>
        <w:fldChar w:fldCharType="separate"/>
      </w:r>
      <w:ins w:id="1281" w:author="Ryan Lemos" w:date="2019-09-29T18:50:00Z">
        <w:r w:rsidR="00A1166E">
          <w:rPr>
            <w:noProof/>
          </w:rPr>
          <w:t>103</w:t>
        </w:r>
      </w:ins>
      <w:del w:id="1282" w:author="Ryan Lemos" w:date="2019-09-28T11:17:00Z">
        <w:r w:rsidDel="00B70A30">
          <w:rPr>
            <w:noProof/>
          </w:rPr>
          <w:delText>76</w:delText>
        </w:r>
      </w:del>
      <w:r>
        <w:fldChar w:fldCharType="end"/>
      </w:r>
      <w:bookmarkEnd w:id="1280"/>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2727960"/>
                    </a:xfrm>
                    <a:prstGeom prst="rect">
                      <a:avLst/>
                    </a:prstGeom>
                  </pic:spPr>
                </pic:pic>
              </a:graphicData>
            </a:graphic>
          </wp:inline>
        </w:drawing>
      </w:r>
    </w:p>
    <w:p w14:paraId="7DCEF72B" w14:textId="31D6B7ED" w:rsidR="001B007E" w:rsidDel="00F7481A" w:rsidRDefault="00021305">
      <w:pPr>
        <w:ind w:firstLine="0"/>
        <w:jc w:val="center"/>
        <w:rPr>
          <w:del w:id="1283" w:author="Ryan Lemos" w:date="2019-09-28T11:41:00Z"/>
        </w:rPr>
      </w:pPr>
      <w:commentRangeStart w:id="1284"/>
      <w:commentRangeEnd w:id="1284"/>
      <w:r>
        <w:rPr>
          <w:rStyle w:val="Refdecomentrio"/>
        </w:rPr>
        <w:commentReference w:id="1284"/>
      </w:r>
    </w:p>
    <w:p w14:paraId="0803960E" w14:textId="213CAEBA" w:rsidR="001B007E" w:rsidDel="00F7481A" w:rsidRDefault="001B007E">
      <w:pPr>
        <w:ind w:firstLine="0"/>
        <w:rPr>
          <w:del w:id="1285" w:author="Ryan Lemos" w:date="2019-09-28T11:41:00Z"/>
        </w:rPr>
        <w:pPrChange w:id="1286" w:author="Ryan Lemos" w:date="2019-09-28T11:41:00Z">
          <w:pPr/>
        </w:pPrChange>
      </w:pPr>
      <w:del w:id="1287" w:author="Ryan Lemos" w:date="2019-09-28T11:41:00Z">
        <w:r w:rsidRPr="00263FA0" w:rsidDel="00F7481A">
          <w:rPr>
            <w:highlight w:val="magenta"/>
          </w:rPr>
          <w:delText>Escrever sobre a estória.</w:delText>
        </w:r>
      </w:del>
    </w:p>
    <w:p w14:paraId="2D408565" w14:textId="77777777" w:rsidR="00F7481A" w:rsidRDefault="00F7481A">
      <w:pPr>
        <w:ind w:firstLine="0"/>
        <w:jc w:val="center"/>
        <w:rPr>
          <w:ins w:id="1288" w:author="Ryan Lemos" w:date="2019-09-28T11:41:00Z"/>
        </w:rPr>
        <w:pPrChange w:id="1289" w:author="Ryan Lemos" w:date="2019-09-28T11:41:00Z">
          <w:pPr/>
        </w:pPrChange>
      </w:pPr>
    </w:p>
    <w:p w14:paraId="56CC6465" w14:textId="5FCD04C5" w:rsidR="00FE4DD4" w:rsidRDefault="00F7481A" w:rsidP="001B007E">
      <w:pPr>
        <w:rPr>
          <w:ins w:id="1290" w:author="Ryan Lemos" w:date="2019-09-28T11:41:00Z"/>
        </w:rPr>
      </w:pPr>
      <w:ins w:id="1291" w:author="Ryan Lemos" w:date="2019-09-28T11:41:00Z">
        <w:r>
          <w:t>O professor pode acompanhar os resultados obtidos pelos alunos na resolução de atividades pelo ambiente. A es</w:t>
        </w:r>
      </w:ins>
      <w:ins w:id="1292" w:author="Ryan Lemos" w:date="2019-09-28T11:43:00Z">
        <w:r>
          <w:t>tória do quadro</w:t>
        </w:r>
      </w:ins>
      <w:ins w:id="1293" w:author="Ryan Lemos" w:date="2019-09-28T11:44:00Z">
        <w:r>
          <w:t xml:space="preserve"> x define isso, incluindo como restrição a possibilidade de deixar que o aluno repita uma atividade, reiniciando assim o se</w:t>
        </w:r>
      </w:ins>
      <w:ins w:id="1294" w:author="Ryan Lemos" w:date="2019-09-28T11:45:00Z">
        <w:r>
          <w:t>u resultado.</w:t>
        </w:r>
      </w:ins>
    </w:p>
    <w:p w14:paraId="6C87A220" w14:textId="77777777" w:rsidR="00F7481A" w:rsidRDefault="00F7481A" w:rsidP="001B007E"/>
    <w:p w14:paraId="72807F97" w14:textId="7D40B664" w:rsidR="00061602" w:rsidRDefault="00FE4DD4" w:rsidP="00B70A30">
      <w:pPr>
        <w:pStyle w:val="Legenda"/>
      </w:pPr>
      <w:r>
        <w:t xml:space="preserve">Quadro </w:t>
      </w:r>
      <w:r>
        <w:fldChar w:fldCharType="begin"/>
      </w:r>
      <w:r>
        <w:instrText xml:space="preserve"> SEQ Quadro \* ARABIC </w:instrText>
      </w:r>
      <w:r>
        <w:fldChar w:fldCharType="separate"/>
      </w:r>
      <w:ins w:id="1295" w:author="Ryan Lemos" w:date="2019-09-29T18:50:00Z">
        <w:r w:rsidR="00A1166E">
          <w:rPr>
            <w:noProof/>
          </w:rPr>
          <w:t>34</w:t>
        </w:r>
      </w:ins>
      <w:del w:id="1296" w:author="Ryan Lemos" w:date="2019-09-28T11:40:00Z">
        <w:r w:rsidR="00B70A30" w:rsidDel="00F7481A">
          <w:rPr>
            <w:noProof/>
          </w:rPr>
          <w:delText>33</w:delText>
        </w:r>
      </w:del>
      <w:r>
        <w:fldChar w:fldCharType="end"/>
      </w:r>
      <w:r w:rsidRPr="00135095">
        <w:t xml:space="preserve"> - Estória de </w:t>
      </w:r>
      <w:r>
        <w:t>visualização de resultados de uma atividade</w:t>
      </w:r>
    </w:p>
    <w:p w14:paraId="177BBB35" w14:textId="261457B9" w:rsidR="00061602" w:rsidRDefault="00061602" w:rsidP="005B582B">
      <w:pPr>
        <w:pStyle w:val="estrias"/>
        <w:rPr>
          <w:ins w:id="1297" w:author="Ryan Lemos" w:date="2019-09-28T11:43:00Z"/>
        </w:rPr>
      </w:pPr>
      <w:r>
        <w:t>Como professor necessito ser capaz de visualizar o resultado dos meus alunos em uma atividade enviada a eles.</w:t>
      </w:r>
    </w:p>
    <w:p w14:paraId="75761132" w14:textId="77777777" w:rsidR="00F7481A" w:rsidRDefault="00F7481A" w:rsidP="005B582B">
      <w:pPr>
        <w:pStyle w:val="estrias"/>
        <w:rPr>
          <w:ins w:id="1298" w:author="Ryan Lemos" w:date="2019-09-28T11:42:00Z"/>
        </w:rPr>
      </w:pPr>
    </w:p>
    <w:p w14:paraId="4C1B8A67" w14:textId="0641D1A5" w:rsidR="00F7481A" w:rsidRDefault="00F7481A" w:rsidP="005B582B">
      <w:pPr>
        <w:pStyle w:val="estrias"/>
        <w:rPr>
          <w:ins w:id="1299" w:author="Ryan Lemos" w:date="2019-09-28T11:42:00Z"/>
          <w:b/>
          <w:bCs/>
        </w:rPr>
      </w:pPr>
      <w:ins w:id="1300" w:author="Ryan Lemos" w:date="2019-09-28T11:42:00Z">
        <w:r w:rsidRPr="00F7481A">
          <w:rPr>
            <w:b/>
            <w:bCs/>
            <w:rPrChange w:id="1301" w:author="Ryan Lemos" w:date="2019-09-28T11:42:00Z">
              <w:rPr/>
            </w:rPrChange>
          </w:rPr>
          <w:t>Restrições da estória</w:t>
        </w:r>
        <w:r>
          <w:rPr>
            <w:b/>
            <w:bCs/>
          </w:rPr>
          <w:t>:</w:t>
        </w:r>
      </w:ins>
    </w:p>
    <w:p w14:paraId="4C202643" w14:textId="5165DD59" w:rsidR="00F7481A" w:rsidRPr="00F7481A" w:rsidRDefault="00F7481A">
      <w:pPr>
        <w:pStyle w:val="estrias"/>
        <w:numPr>
          <w:ilvl w:val="0"/>
          <w:numId w:val="28"/>
        </w:numPr>
        <w:rPr>
          <w:b/>
          <w:bCs/>
          <w:rPrChange w:id="1302" w:author="Ryan Lemos" w:date="2019-09-28T11:42:00Z">
            <w:rPr/>
          </w:rPrChange>
        </w:rPr>
        <w:pPrChange w:id="1303" w:author="Ryan Lemos" w:date="2019-09-28T11:42:00Z">
          <w:pPr>
            <w:pStyle w:val="estrias"/>
          </w:pPr>
        </w:pPrChange>
      </w:pPr>
      <w:ins w:id="1304" w:author="Ryan Lemos" w:date="2019-09-28T11:43:00Z">
        <w:r>
          <w:t>O professor deve ser capaz de possibilitar ao aluno que repita a atividade reiniciando seu resultado.</w:t>
        </w:r>
      </w:ins>
    </w:p>
    <w:p w14:paraId="4AECA013" w14:textId="77777777" w:rsidR="00AC435E" w:rsidRDefault="00AC435E"/>
    <w:p w14:paraId="2AF04C29" w14:textId="7DD203EC" w:rsidR="004F46AF" w:rsidRDefault="00F7481A">
      <w:ins w:id="1305" w:author="Ryan Lemos" w:date="2019-09-28T11:45:00Z">
        <w:r>
          <w:t xml:space="preserve">A </w:t>
        </w:r>
      </w:ins>
      <w:ins w:id="1306" w:author="Ryan Lemos" w:date="2019-09-28T11:46:00Z">
        <w:r>
          <w:fldChar w:fldCharType="begin"/>
        </w:r>
        <w:r>
          <w:instrText xml:space="preserve"> REF _Ref20563578 \h </w:instrText>
        </w:r>
      </w:ins>
      <w:r>
        <w:fldChar w:fldCharType="separate"/>
      </w:r>
      <w:ins w:id="1307" w:author="Ryan Lemos" w:date="2019-09-29T18:50:00Z">
        <w:r w:rsidR="00A1166E">
          <w:t xml:space="preserve">Figura </w:t>
        </w:r>
        <w:r w:rsidR="00A1166E">
          <w:rPr>
            <w:noProof/>
          </w:rPr>
          <w:t>104</w:t>
        </w:r>
      </w:ins>
      <w:ins w:id="1308" w:author="Ryan Lemos" w:date="2019-09-28T11:46:00Z">
        <w:r>
          <w:fldChar w:fldCharType="end"/>
        </w:r>
        <w:r>
          <w:t xml:space="preserve"> representa a interação gerada pela estória do quadro x. O botão de repetição de atividade conforme requerido pela estória pode ser visto</w:t>
        </w:r>
      </w:ins>
      <w:ins w:id="1309" w:author="Ryan Lemos" w:date="2019-09-28T11:47:00Z">
        <w:r>
          <w:t xml:space="preserve">. Ele foi pensado </w:t>
        </w:r>
        <w:r w:rsidR="00DE58F2">
          <w:t xml:space="preserve">pois acreditou-se que o aluno possa ter alguma dificuldade no momento de resolução da atividade, </w:t>
        </w:r>
        <w:r w:rsidR="00DE58F2">
          <w:lastRenderedPageBreak/>
          <w:t>por motivos técnicos ou não</w:t>
        </w:r>
      </w:ins>
      <w:ins w:id="1310" w:author="Ryan Lemos" w:date="2019-09-28T11:48:00Z">
        <w:r w:rsidR="00DE58F2">
          <w:t xml:space="preserve">. Então o professor tem a capacidade de deixá-lo repetir a atividade, reiniciando o resultado do aluno. </w:t>
        </w:r>
      </w:ins>
      <w:del w:id="1311" w:author="Ryan Lemos" w:date="2019-09-28T11:45:00Z">
        <w:r w:rsidR="00226055" w:rsidDel="00F7481A">
          <w:delText>Ainda é possível ao professor</w:delText>
        </w:r>
        <w:r w:rsidR="002C3568" w:rsidDel="00F7481A">
          <w:delText>,</w:delText>
        </w:r>
        <w:r w:rsidR="00226055" w:rsidDel="00F7481A">
          <w:delText xml:space="preserve"> por meio do botão roxo</w:delText>
        </w:r>
        <w:r w:rsidR="002C3568" w:rsidDel="00F7481A">
          <w:delText>,</w:delText>
        </w:r>
        <w:r w:rsidR="00226055" w:rsidDel="00F7481A">
          <w:delText xml:space="preserve"> com símbolo </w:delText>
        </w:r>
        <w:commentRangeStart w:id="1312"/>
        <w:r w:rsidR="00226055" w:rsidDel="00F7481A">
          <w:delText xml:space="preserve">i </w:delText>
        </w:r>
        <w:commentRangeEnd w:id="1312"/>
        <w:r w:rsidR="002C3568" w:rsidDel="00F7481A">
          <w:rPr>
            <w:rStyle w:val="Refdecomentrio"/>
          </w:rPr>
          <w:commentReference w:id="1312"/>
        </w:r>
        <w:r w:rsidR="00226055" w:rsidDel="00F7481A">
          <w:delText>(conforme</w:delText>
        </w:r>
        <w:r w:rsidR="001A76D7" w:rsidDel="00F7481A">
          <w:delText xml:space="preserve"> </w:delText>
        </w:r>
        <w:r w:rsidR="001A76D7" w:rsidDel="00F7481A">
          <w:fldChar w:fldCharType="begin"/>
        </w:r>
        <w:r w:rsidR="001A76D7" w:rsidDel="00F7481A">
          <w:delInstrText xml:space="preserve"> REF _Ref20053051 \h </w:delInstrText>
        </w:r>
        <w:r w:rsidR="001A76D7" w:rsidDel="00F7481A">
          <w:fldChar w:fldCharType="separate"/>
        </w:r>
      </w:del>
      <w:del w:id="1313" w:author="Ryan Lemos" w:date="2019-09-28T11:17:00Z">
        <w:r w:rsidR="001A76D7" w:rsidDel="00B70A30">
          <w:delText xml:space="preserve">Figura </w:delText>
        </w:r>
        <w:r w:rsidR="001A76D7" w:rsidDel="00B70A30">
          <w:rPr>
            <w:noProof/>
          </w:rPr>
          <w:delText>75</w:delText>
        </w:r>
      </w:del>
      <w:del w:id="1314" w:author="Ryan Lemos" w:date="2019-09-28T11:45:00Z">
        <w:r w:rsidR="001A76D7" w:rsidDel="00F7481A">
          <w:fldChar w:fldCharType="end"/>
        </w:r>
        <w:r w:rsidR="00226055" w:rsidDel="00F7481A">
          <w:delText xml:space="preserve">) receber a informação das notas dos alunos para aquela atividade. </w:delText>
        </w:r>
        <w:r w:rsidR="004F46AF" w:rsidDel="00F7481A">
          <w:delText xml:space="preserve">Além disso é através dessa tela que o professor será capaz de reiniciar uma atividade, caso necessário. </w:delText>
        </w:r>
      </w:del>
      <w:del w:id="1315" w:author="Ryan Lemos" w:date="2019-09-28T11:48:00Z">
        <w:r w:rsidR="004F46AF" w:rsidDel="00DE58F2">
          <w:delText>Por exemplo, houve um erro na hora do aluno responder a atividade, o professor então pode reiniciar a atividade, perdendo notas anteriores, e o aluno será capaz de fazer o exercício novamente.</w:delText>
        </w:r>
      </w:del>
    </w:p>
    <w:p w14:paraId="67C0BA00" w14:textId="77777777" w:rsidR="00921163" w:rsidRDefault="008F460B" w:rsidP="00596E44">
      <w:pPr>
        <w:ind w:firstLine="0"/>
        <w:jc w:val="center"/>
      </w:pPr>
      <w:r w:rsidRPr="008F460B">
        <w:rPr>
          <w:noProof/>
        </w:rPr>
        <w:t xml:space="preserve"> </w:t>
      </w:r>
    </w:p>
    <w:p w14:paraId="67AC6FF5" w14:textId="3DCD0575" w:rsidR="00921163" w:rsidRDefault="00921163" w:rsidP="00B70A30">
      <w:pPr>
        <w:pStyle w:val="Legenda"/>
        <w:keepNext/>
      </w:pPr>
      <w:bookmarkStart w:id="1316" w:name="_Ref20563578"/>
      <w:r>
        <w:t xml:space="preserve">Figura </w:t>
      </w:r>
      <w:r>
        <w:fldChar w:fldCharType="begin"/>
      </w:r>
      <w:r>
        <w:instrText xml:space="preserve"> SEQ Figura \* ARABIC </w:instrText>
      </w:r>
      <w:r>
        <w:fldChar w:fldCharType="separate"/>
      </w:r>
      <w:ins w:id="1317" w:author="Ryan Lemos" w:date="2019-09-29T18:50:00Z">
        <w:r w:rsidR="00A1166E">
          <w:rPr>
            <w:noProof/>
          </w:rPr>
          <w:t>104</w:t>
        </w:r>
      </w:ins>
      <w:del w:id="1318" w:author="Ryan Lemos" w:date="2019-09-28T11:17:00Z">
        <w:r w:rsidDel="00B70A30">
          <w:rPr>
            <w:noProof/>
          </w:rPr>
          <w:delText>77</w:delText>
        </w:r>
      </w:del>
      <w:r>
        <w:fldChar w:fldCharType="end"/>
      </w:r>
      <w:bookmarkEnd w:id="1316"/>
      <w:r>
        <w:t xml:space="preserve"> - Tela de resultados de uma atividade</w:t>
      </w:r>
    </w:p>
    <w:p w14:paraId="5FA696D6" w14:textId="0B94DB1D" w:rsidR="00226055" w:rsidRDefault="008F460B" w:rsidP="00596E44">
      <w:pPr>
        <w:ind w:firstLine="0"/>
        <w:jc w:val="center"/>
        <w:rPr>
          <w:ins w:id="1319" w:author="Ryan Lemos" w:date="2019-09-28T11:51:00Z"/>
        </w:rP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24B53498" w14:textId="64187C6A" w:rsidR="001B007E" w:rsidDel="00DE58F2" w:rsidRDefault="001B007E" w:rsidP="00DE58F2">
      <w:pPr>
        <w:ind w:firstLine="0"/>
        <w:rPr>
          <w:del w:id="1320" w:author="Ryan Lemos" w:date="2019-09-28T11:51:00Z"/>
        </w:rPr>
      </w:pPr>
    </w:p>
    <w:p w14:paraId="56AF6297" w14:textId="2AE97461" w:rsidR="001B007E" w:rsidDel="00DE58F2" w:rsidRDefault="00DE58F2" w:rsidP="00DE58F2">
      <w:pPr>
        <w:rPr>
          <w:del w:id="1321" w:author="Ryan Lemos" w:date="2019-09-28T11:51:00Z"/>
        </w:rPr>
      </w:pPr>
      <w:ins w:id="1322" w:author="Ryan Lemos" w:date="2019-09-28T11:51:00Z">
        <w:r>
          <w:t xml:space="preserve">Por padrão, o ambiente </w:t>
        </w:r>
      </w:ins>
      <w:ins w:id="1323" w:author="Ryan Lemos" w:date="2019-09-28T11:52:00Z">
        <w:r>
          <w:t>pontua</w:t>
        </w:r>
      </w:ins>
      <w:ins w:id="1324" w:author="Ryan Lemos" w:date="2019-09-28T11:51:00Z">
        <w:r>
          <w:t xml:space="preserve"> todas as</w:t>
        </w:r>
      </w:ins>
      <w:ins w:id="1325" w:author="Ryan Lemos" w:date="2019-09-28T11:52:00Z">
        <w:r>
          <w:t xml:space="preserve"> atividades em 100 (ou 100%). Divide-se então esse valor pela quantidade de questões para</w:t>
        </w:r>
      </w:ins>
      <w:ins w:id="1326" w:author="Ryan Lemos" w:date="2019-09-28T11:53:00Z">
        <w:r>
          <w:t xml:space="preserve"> identificar o valor de cada questão e pontuar o aluno conforme os acertos. Porém, o professor</w:t>
        </w:r>
      </w:ins>
      <w:ins w:id="1327" w:author="Ryan Lemos" w:date="2019-09-28T11:52:00Z">
        <w:r>
          <w:t xml:space="preserve"> </w:t>
        </w:r>
      </w:ins>
      <w:ins w:id="1328" w:author="Ryan Lemos" w:date="2019-09-28T11:54:00Z">
        <w:r>
          <w:t>é livre para alterar o valor de uma atividade, juntamente com o valor das suas questões. A estória que descreve</w:t>
        </w:r>
      </w:ins>
      <w:ins w:id="1329" w:author="Ryan Lemos" w:date="2019-09-28T11:55:00Z">
        <w:r>
          <w:t xml:space="preserve"> esse processo é explicitada no quadro x.</w:t>
        </w:r>
      </w:ins>
      <w:del w:id="1330" w:author="Ryan Lemos" w:date="2019-09-28T11:51:00Z">
        <w:r w:rsidR="001B007E" w:rsidRPr="00263FA0" w:rsidDel="00DE58F2">
          <w:rPr>
            <w:highlight w:val="magenta"/>
          </w:rPr>
          <w:delText>Escrever sobre a estória.</w:delText>
        </w:r>
      </w:del>
    </w:p>
    <w:p w14:paraId="4937E884" w14:textId="77777777" w:rsidR="00DE58F2" w:rsidRDefault="00DE58F2">
      <w:pPr>
        <w:rPr>
          <w:ins w:id="1331" w:author="Ryan Lemos" w:date="2019-09-28T11:51:00Z"/>
        </w:rPr>
      </w:pPr>
    </w:p>
    <w:p w14:paraId="42DE6F9D" w14:textId="7A3448E2" w:rsidR="00061602" w:rsidRDefault="00061602">
      <w:pPr>
        <w:pPrChange w:id="1332" w:author="Ryan Lemos" w:date="2019-09-28T11:51:00Z">
          <w:pPr>
            <w:ind w:firstLine="0"/>
            <w:jc w:val="center"/>
          </w:pPr>
        </w:pPrChange>
      </w:pPr>
    </w:p>
    <w:p w14:paraId="42DD1045" w14:textId="1ACB7EE8" w:rsidR="00FE4DD4" w:rsidRDefault="00FE4DD4" w:rsidP="00B70A30">
      <w:pPr>
        <w:pStyle w:val="Legenda"/>
      </w:pPr>
      <w:r>
        <w:t xml:space="preserve">Quadro </w:t>
      </w:r>
      <w:r>
        <w:fldChar w:fldCharType="begin"/>
      </w:r>
      <w:r>
        <w:instrText xml:space="preserve"> SEQ Quadro \* ARABIC </w:instrText>
      </w:r>
      <w:r>
        <w:fldChar w:fldCharType="separate"/>
      </w:r>
      <w:ins w:id="1333" w:author="Ryan Lemos" w:date="2019-09-29T18:50:00Z">
        <w:r w:rsidR="00A1166E">
          <w:rPr>
            <w:noProof/>
          </w:rPr>
          <w:t>35</w:t>
        </w:r>
      </w:ins>
      <w:del w:id="1334" w:author="Ryan Lemos" w:date="2019-09-28T11:40:00Z">
        <w:r w:rsidR="00B70A30" w:rsidDel="00F7481A">
          <w:rPr>
            <w:noProof/>
          </w:rPr>
          <w:delText>34</w:delText>
        </w:r>
      </w:del>
      <w:r>
        <w:fldChar w:fldCharType="end"/>
      </w:r>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rPr>
          <w:ins w:id="1335" w:author="Ryan Lemos" w:date="2019-09-28T11:54:00Z"/>
        </w:rPr>
      </w:pPr>
      <w:r>
        <w:t>Só será possível alterar a pontuação de uma atividade caso nenhum aluno a tenha iniciado.</w:t>
      </w:r>
    </w:p>
    <w:p w14:paraId="3AC0E326" w14:textId="69B398DE" w:rsidR="00DE58F2" w:rsidRDefault="00DE58F2">
      <w:pPr>
        <w:pStyle w:val="estrias"/>
        <w:numPr>
          <w:ilvl w:val="0"/>
          <w:numId w:val="24"/>
        </w:numPr>
        <w:rPr>
          <w:ins w:id="1336" w:author="Ryan Lemos" w:date="2019-09-28T11:55:00Z"/>
        </w:rPr>
      </w:pPr>
      <w:ins w:id="1337" w:author="Ryan Lemos" w:date="2019-09-28T11:54:00Z">
        <w:r>
          <w:t>Deve ser capaz de alterar a</w:t>
        </w:r>
      </w:ins>
      <w:ins w:id="1338" w:author="Ryan Lemos" w:date="2019-09-28T11:55:00Z">
        <w:r>
          <w:t xml:space="preserve"> pontuação de cada questão individualmente.</w:t>
        </w:r>
      </w:ins>
    </w:p>
    <w:p w14:paraId="29FC5A03" w14:textId="4E9E2243" w:rsidR="00DE58F2" w:rsidRPr="00061602" w:rsidRDefault="00DE58F2">
      <w:pPr>
        <w:pStyle w:val="estrias"/>
        <w:numPr>
          <w:ilvl w:val="0"/>
          <w:numId w:val="24"/>
        </w:numPr>
      </w:pPr>
      <w:ins w:id="1339" w:author="Ryan Lemos" w:date="2019-09-28T11:55:00Z">
        <w:r>
          <w:t>Deve ser capaz de definir uma pontuação e distribuir essa pontuação a todas as questões por igual.</w:t>
        </w:r>
      </w:ins>
    </w:p>
    <w:p w14:paraId="69906F46" w14:textId="77777777" w:rsidR="00061602" w:rsidRDefault="00061602" w:rsidP="00596E44"/>
    <w:p w14:paraId="27D7542C" w14:textId="38760643" w:rsidR="006D241F" w:rsidRDefault="00DE58F2" w:rsidP="00596E44">
      <w:ins w:id="1340" w:author="Ryan Lemos" w:date="2019-09-28T11:56:00Z">
        <w:r>
          <w:t>A implementação dessa estória pode ser vista na</w:t>
        </w:r>
      </w:ins>
      <w:del w:id="1341" w:author="Ryan Lemos" w:date="2019-09-28T11:56:00Z">
        <w:r w:rsidR="006D241F" w:rsidDel="00DE58F2">
          <w:delText>A partir do botão laranja</w:delText>
        </w:r>
        <w:r w:rsidR="002C3568" w:rsidDel="00DE58F2">
          <w:delText>,</w:delText>
        </w:r>
        <w:r w:rsidR="006D241F" w:rsidDel="00DE58F2">
          <w:delText xml:space="preserve"> com símbolo de listagem</w:delText>
        </w:r>
        <w:r w:rsidR="002C3568" w:rsidDel="00DE58F2">
          <w:delText>,</w:delText>
        </w:r>
        <w:r w:rsidR="006D241F" w:rsidDel="00DE58F2">
          <w:delText xml:space="preserve"> conforme visto na</w:delText>
        </w:r>
        <w:r w:rsidR="001A76D7" w:rsidDel="00DE58F2">
          <w:delText xml:space="preserve"> </w:delText>
        </w:r>
        <w:r w:rsidR="001A76D7" w:rsidDel="00DE58F2">
          <w:fldChar w:fldCharType="begin"/>
        </w:r>
        <w:r w:rsidR="001A76D7" w:rsidDel="00DE58F2">
          <w:delInstrText xml:space="preserve"> REF _Ref20053051 \h </w:delInstrText>
        </w:r>
        <w:r w:rsidR="001A76D7" w:rsidDel="00DE58F2">
          <w:fldChar w:fldCharType="separate"/>
        </w:r>
      </w:del>
      <w:del w:id="1342" w:author="Ryan Lemos" w:date="2019-09-28T11:17:00Z">
        <w:r w:rsidR="001A76D7" w:rsidDel="00B70A30">
          <w:delText xml:space="preserve">Figura </w:delText>
        </w:r>
        <w:r w:rsidR="001A76D7" w:rsidDel="00B70A30">
          <w:rPr>
            <w:noProof/>
          </w:rPr>
          <w:delText>75</w:delText>
        </w:r>
      </w:del>
      <w:del w:id="1343" w:author="Ryan Lemos" w:date="2019-09-28T11:56:00Z">
        <w:r w:rsidR="001A76D7" w:rsidDel="00DE58F2">
          <w:fldChar w:fldCharType="end"/>
        </w:r>
        <w:r w:rsidR="006D241F" w:rsidDel="00DE58F2">
          <w:delText>, o professor pode definir a pontuação da atividade, e definir também quanto vale cada questão da atividade. A</w:delText>
        </w:r>
      </w:del>
      <w:r w:rsidR="006D241F">
        <w:t xml:space="preserve"> </w:t>
      </w:r>
      <w:r w:rsidR="001A76D7">
        <w:fldChar w:fldCharType="begin"/>
      </w:r>
      <w:r w:rsidR="001A76D7">
        <w:instrText xml:space="preserve"> REF _Ref20053157 \h </w:instrText>
      </w:r>
      <w:r w:rsidR="001A76D7">
        <w:fldChar w:fldCharType="separate"/>
      </w:r>
      <w:ins w:id="1344" w:author="Ryan Lemos" w:date="2019-09-29T18:50:00Z">
        <w:r w:rsidR="00A1166E">
          <w:t xml:space="preserve">Figura </w:t>
        </w:r>
        <w:r w:rsidR="00A1166E">
          <w:rPr>
            <w:noProof/>
          </w:rPr>
          <w:t>105</w:t>
        </w:r>
      </w:ins>
      <w:del w:id="1345" w:author="Ryan Lemos" w:date="2019-09-28T11:17:00Z">
        <w:r w:rsidR="001A76D7" w:rsidDel="00B70A30">
          <w:delText xml:space="preserve">Figura </w:delText>
        </w:r>
        <w:r w:rsidR="001A76D7" w:rsidDel="00B70A30">
          <w:rPr>
            <w:noProof/>
          </w:rPr>
          <w:delText>78</w:delText>
        </w:r>
      </w:del>
      <w:r w:rsidR="001A76D7">
        <w:fldChar w:fldCharType="end"/>
      </w:r>
      <w:del w:id="1346" w:author="Ryan Lemos" w:date="2019-09-28T11:56:00Z">
        <w:r w:rsidR="001A76D7" w:rsidDel="00DE58F2">
          <w:delText xml:space="preserve"> </w:delText>
        </w:r>
        <w:r w:rsidR="006D241F" w:rsidDel="00DE58F2">
          <w:delText>representa essa interação</w:delText>
        </w:r>
      </w:del>
      <w:del w:id="1347" w:author="Ryan Lemos" w:date="2019-09-28T11:57:00Z">
        <w:r w:rsidR="006D241F" w:rsidDel="00DE58F2">
          <w:delText>. Nela ainda é possível</w:delText>
        </w:r>
        <w:r w:rsidR="002C3568" w:rsidDel="00DE58F2">
          <w:delText>,</w:delText>
        </w:r>
        <w:r w:rsidR="006D241F" w:rsidDel="00DE58F2">
          <w:delText xml:space="preserve"> ao professor</w:delText>
        </w:r>
        <w:r w:rsidR="002C3568" w:rsidDel="00DE58F2">
          <w:delText>,</w:delText>
        </w:r>
        <w:r w:rsidR="006D241F" w:rsidDel="00DE58F2">
          <w:delText xml:space="preserve"> definir que todas as questões valham a mesma pontuação (caso não queira definir pontuações diferentes)</w:delText>
        </w:r>
      </w:del>
      <w:r w:rsidR="006D241F">
        <w:t>.</w:t>
      </w:r>
      <w:ins w:id="1348" w:author="Ryan Lemos" w:date="2019-09-28T11:57:00Z">
        <w:r>
          <w:t xml:space="preserve"> Nessa tela o professor tem a lista</w:t>
        </w:r>
      </w:ins>
      <w:del w:id="1349" w:author="Ryan Lemos" w:date="2019-09-28T11:57:00Z">
        <w:r w:rsidR="006D241F" w:rsidDel="00DE58F2">
          <w:delText xml:space="preserve"> Com isso</w:delText>
        </w:r>
        <w:r w:rsidR="002C3568" w:rsidDel="00DE58F2">
          <w:delText>,</w:delText>
        </w:r>
        <w:r w:rsidR="006D241F" w:rsidDel="00DE58F2">
          <w:delText xml:space="preserve"> o professor pode definir</w:delText>
        </w:r>
        <w:r w:rsidR="002C3568" w:rsidDel="00DE58F2">
          <w:delText>,</w:delText>
        </w:r>
        <w:r w:rsidR="006D241F" w:rsidDel="00DE58F2">
          <w:delText xml:space="preserve"> a seu critério</w:delText>
        </w:r>
        <w:r w:rsidR="002C3568" w:rsidDel="00DE58F2">
          <w:delText>,</w:delText>
        </w:r>
        <w:r w:rsidR="006D241F" w:rsidDel="00DE58F2">
          <w:delText xml:space="preserve"> como será distribuída a pontuação da ativida</w:delText>
        </w:r>
      </w:del>
      <w:ins w:id="1350" w:author="Ryan Lemos" w:date="2019-09-28T11:57:00Z">
        <w:r>
          <w:t xml:space="preserve"> de todas as questões da atividade, juntamente com o valor atual de cada questão</w:t>
        </w:r>
      </w:ins>
      <w:del w:id="1351" w:author="Ryan Lemos" w:date="2019-09-28T11:57:00Z">
        <w:r w:rsidR="006D241F" w:rsidDel="00DE58F2">
          <w:delText>de</w:delText>
        </w:r>
      </w:del>
      <w:r w:rsidR="006D241F">
        <w:t>.</w:t>
      </w:r>
      <w:ins w:id="1352" w:author="Ryan Lemos" w:date="2019-09-28T12:13:00Z">
        <w:r w:rsidR="0010790E">
          <w:t xml:space="preserve"> O </w:t>
        </w:r>
        <w:r w:rsidR="0010790E">
          <w:lastRenderedPageBreak/>
          <w:t>botão de salvar somente é lib</w:t>
        </w:r>
      </w:ins>
      <w:ins w:id="1353" w:author="Ryan Lemos" w:date="2019-09-28T12:14:00Z">
        <w:r w:rsidR="0010790E">
          <w:t>erado se a soma total das pontuações atribuídas for igual a pontuação da atividade.</w:t>
        </w:r>
      </w:ins>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t xml:space="preserve"> </w:t>
      </w:r>
    </w:p>
    <w:p w14:paraId="6421DB02" w14:textId="21BE8555" w:rsidR="00921163" w:rsidRDefault="00921163" w:rsidP="00B70A30">
      <w:pPr>
        <w:pStyle w:val="Legenda"/>
        <w:keepNext/>
      </w:pPr>
      <w:bookmarkStart w:id="1354" w:name="_Ref20053157"/>
      <w:r>
        <w:t xml:space="preserve">Figura </w:t>
      </w:r>
      <w:r>
        <w:fldChar w:fldCharType="begin"/>
      </w:r>
      <w:r>
        <w:instrText xml:space="preserve"> SEQ Figura \* ARABIC </w:instrText>
      </w:r>
      <w:r>
        <w:fldChar w:fldCharType="separate"/>
      </w:r>
      <w:ins w:id="1355" w:author="Ryan Lemos" w:date="2019-09-29T18:50:00Z">
        <w:r w:rsidR="00A1166E">
          <w:rPr>
            <w:noProof/>
          </w:rPr>
          <w:t>105</w:t>
        </w:r>
      </w:ins>
      <w:del w:id="1356" w:author="Ryan Lemos" w:date="2019-09-28T11:17:00Z">
        <w:r w:rsidDel="00B70A30">
          <w:rPr>
            <w:noProof/>
          </w:rPr>
          <w:delText>78</w:delText>
        </w:r>
      </w:del>
      <w:r>
        <w:fldChar w:fldCharType="end"/>
      </w:r>
      <w:bookmarkEnd w:id="1354"/>
      <w:r>
        <w:t xml:space="preserve"> - Tela de modificação de pontuação de uma atividade</w:t>
      </w:r>
    </w:p>
    <w:p w14:paraId="3C6E86FF" w14:textId="6E187ADB" w:rsidR="00226055" w:rsidRDefault="008F460B" w:rsidP="00A23065">
      <w:pPr>
        <w:ind w:firstLine="0"/>
        <w:jc w:val="center"/>
        <w:rPr>
          <w:ins w:id="1357" w:author="Ryan Lemos" w:date="2019-09-28T12:05:00Z"/>
        </w:rP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rPr>
          <w:ins w:id="1358" w:author="Ryan Lemos" w:date="2019-09-28T12:04:00Z"/>
        </w:rPr>
      </w:pPr>
    </w:p>
    <w:p w14:paraId="3C3DB2B3" w14:textId="7BEED77E" w:rsidR="00B341FA" w:rsidRDefault="00B341FA" w:rsidP="00B341FA">
      <w:pPr>
        <w:rPr>
          <w:ins w:id="1359" w:author="Ryan Lemos" w:date="2019-09-28T12:08:00Z"/>
        </w:rPr>
      </w:pPr>
      <w:ins w:id="1360" w:author="Ryan Lemos" w:date="2019-09-28T12:04:00Z">
        <w:r>
          <w:t xml:space="preserve">Caso o professor mude o valor da atividade, ele pode redistribuir o valor das questões por igual, através do botão mesma pontuação, ao clicar nesse botão o ambiente executa uma função </w:t>
        </w:r>
      </w:ins>
      <w:proofErr w:type="spellStart"/>
      <w:ins w:id="1361" w:author="Ryan Lemos" w:date="2019-09-28T12:06:00Z">
        <w:r>
          <w:t>TypeScript</w:t>
        </w:r>
      </w:ins>
      <w:proofErr w:type="spellEnd"/>
      <w:ins w:id="1362" w:author="Ryan Lemos" w:date="2019-09-28T12:12:00Z">
        <w:r w:rsidR="009B7A0F">
          <w:t>, co</w:t>
        </w:r>
      </w:ins>
      <w:ins w:id="1363" w:author="Ryan Lemos" w:date="2019-09-28T12:13:00Z">
        <w:r w:rsidR="009B7A0F">
          <w:t>nforme</w:t>
        </w:r>
      </w:ins>
      <w:ins w:id="1364" w:author="Ryan Lemos" w:date="2019-09-28T12:06:00Z">
        <w:r>
          <w:t xml:space="preserve"> </w:t>
        </w:r>
      </w:ins>
      <w:ins w:id="1365" w:author="Ryan Lemos" w:date="2019-09-28T12:12:00Z">
        <w:r w:rsidR="009B7A0F">
          <w:fldChar w:fldCharType="begin"/>
        </w:r>
        <w:r w:rsidR="009B7A0F">
          <w:instrText xml:space="preserve"> REF _Ref20565189 \h </w:instrText>
        </w:r>
      </w:ins>
      <w:r w:rsidR="009B7A0F">
        <w:fldChar w:fldCharType="separate"/>
      </w:r>
      <w:ins w:id="1366" w:author="Ryan Lemos" w:date="2019-09-29T18:50:00Z">
        <w:r w:rsidR="00A1166E">
          <w:t xml:space="preserve">Figura </w:t>
        </w:r>
        <w:r w:rsidR="00A1166E">
          <w:rPr>
            <w:noProof/>
          </w:rPr>
          <w:t>106</w:t>
        </w:r>
      </w:ins>
      <w:ins w:id="1367" w:author="Ryan Lemos" w:date="2019-09-28T12:12:00Z">
        <w:r w:rsidR="009B7A0F">
          <w:fldChar w:fldCharType="end"/>
        </w:r>
      </w:ins>
      <w:ins w:id="1368" w:author="Ryan Lemos" w:date="2019-09-28T12:04:00Z">
        <w:r>
          <w:t>. Essa função divide o valor total da atividade pela quantidade de questões</w:t>
        </w:r>
      </w:ins>
      <w:ins w:id="1369" w:author="Ryan Lemos" w:date="2019-09-28T12:05:00Z">
        <w:r>
          <w:t xml:space="preserve"> (linha</w:t>
        </w:r>
      </w:ins>
      <w:ins w:id="1370" w:author="Ryan Lemos" w:date="2019-09-28T12:06:00Z">
        <w:r>
          <w:t xml:space="preserve"> 224)</w:t>
        </w:r>
      </w:ins>
      <w:ins w:id="1371" w:author="Ryan Lemos" w:date="2019-09-28T12:04:00Z">
        <w:r>
          <w:t>, arredonda esse valor</w:t>
        </w:r>
      </w:ins>
      <w:ins w:id="1372" w:author="Ryan Lemos" w:date="2019-09-28T12:05:00Z">
        <w:r>
          <w:t xml:space="preserve"> em uma casa</w:t>
        </w:r>
      </w:ins>
      <w:ins w:id="1373" w:author="Ryan Lemos" w:date="2019-09-28T12:06:00Z">
        <w:r>
          <w:t xml:space="preserve"> (linha 225). Feito isso, per</w:t>
        </w:r>
      </w:ins>
      <w:ins w:id="1374" w:author="Ryan Lemos" w:date="2019-09-28T12:07:00Z">
        <w:r>
          <w:t>corre-se todos os valores do formulário do Angular relacionados a pontuação das questões (linha 231)</w:t>
        </w:r>
      </w:ins>
      <w:ins w:id="1375" w:author="Ryan Lemos" w:date="2019-09-28T12:08:00Z">
        <w:r w:rsidR="009B7A0F">
          <w:t xml:space="preserve"> por meio da função de </w:t>
        </w:r>
        <w:proofErr w:type="spellStart"/>
        <w:r w:rsidR="009B7A0F" w:rsidRPr="009B7A0F">
          <w:rPr>
            <w:i/>
            <w:iCs/>
            <w:rPrChange w:id="1376" w:author="Ryan Lemos" w:date="2019-09-28T12:08:00Z">
              <w:rPr/>
            </w:rPrChange>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9B7A0F">
          <w:rPr>
            <w:i/>
            <w:iCs/>
            <w:rPrChange w:id="1377" w:author="Ryan Lemos" w:date="2019-09-28T12:08:00Z">
              <w:rPr/>
            </w:rPrChange>
          </w:rPr>
          <w:t>forEach</w:t>
        </w:r>
        <w:proofErr w:type="spellEnd"/>
        <w:r w:rsidR="009B7A0F">
          <w:t>.</w:t>
        </w:r>
      </w:ins>
      <w:ins w:id="1378" w:author="Ryan Lemos" w:date="2019-09-28T12:07:00Z">
        <w:r>
          <w:t xml:space="preserve"> </w:t>
        </w:r>
      </w:ins>
      <w:ins w:id="1379" w:author="Ryan Lemos" w:date="2019-09-28T12:08:00Z">
        <w:r w:rsidR="009B7A0F">
          <w:t>A</w:t>
        </w:r>
      </w:ins>
      <w:ins w:id="1380" w:author="Ryan Lemos" w:date="2019-09-28T12:07:00Z">
        <w:r>
          <w:t xml:space="preserve"> cada iteração do loop</w:t>
        </w:r>
      </w:ins>
      <w:ins w:id="1381" w:author="Ryan Lemos" w:date="2019-09-28T12:08:00Z">
        <w:r w:rsidR="009B7A0F">
          <w:t xml:space="preserve"> calcula</w:t>
        </w:r>
      </w:ins>
      <w:ins w:id="1382" w:author="Ryan Lemos" w:date="2019-09-28T12:09:00Z">
        <w:r w:rsidR="009B7A0F">
          <w:t>-se o valor total atribuído as questões e o valor restante. Caso seja a última questão, em vez de receber o valor arredondado (gerado na linha 225), rec</w:t>
        </w:r>
      </w:ins>
      <w:ins w:id="1383" w:author="Ryan Lemos" w:date="2019-09-28T12:10:00Z">
        <w:r w:rsidR="009B7A0F">
          <w:t xml:space="preserve">ebe-se o valor restante. Isso evita </w:t>
        </w:r>
      </w:ins>
      <w:ins w:id="1384" w:author="Ryan Lemos" w:date="2019-09-28T12:11:00Z">
        <w:r w:rsidR="009B7A0F">
          <w:t>a possibilidade de</w:t>
        </w:r>
      </w:ins>
      <w:ins w:id="1385" w:author="Ryan Lemos" w:date="2019-09-28T12:10:00Z">
        <w:r w:rsidR="009B7A0F">
          <w:t xml:space="preserve"> </w:t>
        </w:r>
      </w:ins>
      <w:ins w:id="1386" w:author="Ryan Lemos" w:date="2019-09-28T12:11:00Z">
        <w:r w:rsidR="009B7A0F">
          <w:t xml:space="preserve">que </w:t>
        </w:r>
      </w:ins>
      <w:ins w:id="1387" w:author="Ryan Lemos" w:date="2019-09-28T12:10:00Z">
        <w:r w:rsidR="009B7A0F">
          <w:t>o valor total</w:t>
        </w:r>
      </w:ins>
      <w:ins w:id="1388" w:author="Ryan Lemos" w:date="2019-09-28T12:11:00Z">
        <w:r w:rsidR="009B7A0F">
          <w:t xml:space="preserve"> somado de todas as</w:t>
        </w:r>
      </w:ins>
      <w:ins w:id="1389" w:author="Ryan Lemos" w:date="2019-09-28T12:10:00Z">
        <w:r w:rsidR="009B7A0F">
          <w:t xml:space="preserve"> questões, uma vez que se arredonda, não atingir o valor da atividade.</w:t>
        </w:r>
      </w:ins>
    </w:p>
    <w:p w14:paraId="413C572B" w14:textId="77777777" w:rsidR="009B7A0F" w:rsidRDefault="009B7A0F">
      <w:pPr>
        <w:pPrChange w:id="1390" w:author="Ryan Lemos" w:date="2019-09-28T12:06:00Z">
          <w:pPr>
            <w:ind w:firstLine="0"/>
            <w:jc w:val="center"/>
          </w:pPr>
        </w:pPrChange>
      </w:pPr>
    </w:p>
    <w:p w14:paraId="073BBFFF" w14:textId="11F47309" w:rsidR="009B7A0F" w:rsidRDefault="009B7A0F">
      <w:pPr>
        <w:pStyle w:val="Legenda"/>
        <w:keepNext/>
        <w:rPr>
          <w:ins w:id="1391" w:author="Ryan Lemos" w:date="2019-09-28T12:12:00Z"/>
        </w:rPr>
        <w:pPrChange w:id="1392" w:author="Ryan Lemos" w:date="2019-09-28T12:12:00Z">
          <w:pPr>
            <w:pStyle w:val="Legenda"/>
          </w:pPr>
        </w:pPrChange>
      </w:pPr>
      <w:bookmarkStart w:id="1393" w:name="_Ref20565189"/>
      <w:ins w:id="1394" w:author="Ryan Lemos" w:date="2019-09-28T12:12:00Z">
        <w:r>
          <w:lastRenderedPageBreak/>
          <w:t xml:space="preserve">Figura </w:t>
        </w:r>
        <w:r>
          <w:fldChar w:fldCharType="begin"/>
        </w:r>
        <w:r>
          <w:instrText xml:space="preserve"> SEQ Figura \* ARABIC </w:instrText>
        </w:r>
      </w:ins>
      <w:r>
        <w:fldChar w:fldCharType="separate"/>
      </w:r>
      <w:ins w:id="1395" w:author="Ryan Lemos" w:date="2019-09-29T18:50:00Z">
        <w:r w:rsidR="00A1166E">
          <w:rPr>
            <w:noProof/>
          </w:rPr>
          <w:t>106</w:t>
        </w:r>
      </w:ins>
      <w:ins w:id="1396" w:author="Ryan Lemos" w:date="2019-09-28T12:12:00Z">
        <w:r>
          <w:fldChar w:fldCharType="end"/>
        </w:r>
        <w:bookmarkEnd w:id="1393"/>
        <w:r>
          <w:t xml:space="preserve"> - Função </w:t>
        </w:r>
        <w:proofErr w:type="spellStart"/>
        <w:r>
          <w:t>Typescript</w:t>
        </w:r>
        <w:proofErr w:type="spellEnd"/>
        <w:r>
          <w:t xml:space="preserve"> que gera o valor das questões</w:t>
        </w:r>
      </w:ins>
    </w:p>
    <w:p w14:paraId="19CB6FA0" w14:textId="1FF6A13D" w:rsidR="001B007E" w:rsidRDefault="00B341FA" w:rsidP="001B007E">
      <w:pPr>
        <w:ind w:firstLine="0"/>
        <w:jc w:val="center"/>
        <w:rPr>
          <w:ins w:id="1397" w:author="Ryan Lemos" w:date="2019-09-28T12:13:00Z"/>
        </w:rPr>
      </w:pPr>
      <w:ins w:id="1398" w:author="Ryan Lemos" w:date="2019-09-28T12:05:00Z">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363470"/>
                      </a:xfrm>
                      <a:prstGeom prst="rect">
                        <a:avLst/>
                      </a:prstGeom>
                    </pic:spPr>
                  </pic:pic>
                </a:graphicData>
              </a:graphic>
            </wp:inline>
          </w:drawing>
        </w:r>
      </w:ins>
    </w:p>
    <w:p w14:paraId="539461D3" w14:textId="77777777" w:rsidR="00F02953" w:rsidRDefault="00F02953" w:rsidP="001B007E">
      <w:pPr>
        <w:ind w:firstLine="0"/>
        <w:jc w:val="center"/>
      </w:pPr>
    </w:p>
    <w:p w14:paraId="28D6AE1E" w14:textId="77777777" w:rsidR="000320F6" w:rsidRDefault="001B007E" w:rsidP="005B582B">
      <w:pPr>
        <w:rPr>
          <w:ins w:id="1399" w:author="Ryan Lemos" w:date="2019-09-28T12:17:00Z"/>
        </w:rPr>
      </w:pPr>
      <w:del w:id="1400" w:author="Ryan Lemos" w:date="2019-09-28T12:15:00Z">
        <w:r w:rsidRPr="00263FA0" w:rsidDel="000320F6">
          <w:rPr>
            <w:highlight w:val="magenta"/>
          </w:rPr>
          <w:delText>Escrever sobre a estória.</w:delText>
        </w:r>
      </w:del>
      <w:ins w:id="1401" w:author="Ryan Lemos" w:date="2019-09-28T12:15:00Z">
        <w:r w:rsidR="000320F6">
          <w:t>O ambiente permite que as ques</w:t>
        </w:r>
      </w:ins>
      <w:ins w:id="1402" w:author="Ryan Lemos" w:date="2019-09-28T12:16:00Z">
        <w:r w:rsidR="000320F6">
          <w:t xml:space="preserve">tões resolvidas pelo aluno pelo ambiente sejam corrigidas pelo professor. Porém o professor pode aplicar uma atividade gerada no ambiente em sala. Quando </w:t>
        </w:r>
      </w:ins>
      <w:ins w:id="1403" w:author="Ryan Lemos" w:date="2019-09-28T12:17:00Z">
        <w:r w:rsidR="000320F6">
          <w:t>isso acontece o professor deve lançar manualmente a nota de cada aluno. A estória que define isso é vista no quadro x.</w:t>
        </w:r>
      </w:ins>
    </w:p>
    <w:p w14:paraId="2B5E6BF3" w14:textId="1CB00C5B" w:rsidR="000320F6" w:rsidRDefault="000320F6" w:rsidP="005B582B">
      <w:ins w:id="1404" w:author="Ryan Lemos" w:date="2019-09-28T12:16:00Z">
        <w:r>
          <w:t xml:space="preserve"> </w:t>
        </w:r>
      </w:ins>
    </w:p>
    <w:p w14:paraId="728214B5" w14:textId="710E47A0" w:rsidR="00061602" w:rsidRDefault="00FE4DD4" w:rsidP="00B70A30">
      <w:pPr>
        <w:pStyle w:val="Legenda"/>
      </w:pPr>
      <w:r>
        <w:t xml:space="preserve">Quadro </w:t>
      </w:r>
      <w:r>
        <w:fldChar w:fldCharType="begin"/>
      </w:r>
      <w:r>
        <w:instrText xml:space="preserve"> SEQ Quadro \* ARABIC </w:instrText>
      </w:r>
      <w:r>
        <w:fldChar w:fldCharType="separate"/>
      </w:r>
      <w:ins w:id="1405" w:author="Ryan Lemos" w:date="2019-09-29T18:50:00Z">
        <w:r w:rsidR="00A1166E">
          <w:rPr>
            <w:noProof/>
          </w:rPr>
          <w:t>36</w:t>
        </w:r>
      </w:ins>
      <w:del w:id="1406" w:author="Ryan Lemos" w:date="2019-09-28T11:40:00Z">
        <w:r w:rsidR="00B70A30" w:rsidDel="00F7481A">
          <w:rPr>
            <w:noProof/>
          </w:rPr>
          <w:delText>35</w:delText>
        </w:r>
      </w:del>
      <w:r>
        <w:fldChar w:fldCharType="end"/>
      </w:r>
      <w:r w:rsidRPr="002F7A73">
        <w:t xml:space="preserve"> - Estória de </w:t>
      </w:r>
      <w:r>
        <w:t>alteração de resultado</w:t>
      </w:r>
    </w:p>
    <w:p w14:paraId="2A61B679" w14:textId="1A6A2811" w:rsidR="00061602" w:rsidRDefault="00061602" w:rsidP="005B582B">
      <w:pPr>
        <w:pStyle w:val="estrias"/>
        <w:rPr>
          <w:ins w:id="1407" w:author="Ryan Lemos" w:date="2019-09-28T12:15:00Z"/>
        </w:rPr>
      </w:pPr>
      <w:r>
        <w:t xml:space="preserve">Como professor desejo </w:t>
      </w:r>
      <w:r w:rsidRPr="00C33B5F">
        <w:t>se</w:t>
      </w:r>
      <w:r>
        <w:t xml:space="preserve">r </w:t>
      </w:r>
      <w:r w:rsidRPr="00C33B5F">
        <w:t xml:space="preserve">capaz de alterar o resultado dos alunos </w:t>
      </w:r>
      <w:del w:id="1408" w:author="Ryan Lemos" w:date="2019-09-28T12:14:00Z">
        <w:r w:rsidRPr="00C33B5F" w:rsidDel="00B0502B">
          <w:delText>(caso o exercício for feito em sala).</w:delText>
        </w:r>
      </w:del>
      <w:ins w:id="1409" w:author="Ryan Lemos" w:date="2019-09-28T12:14:00Z">
        <w:r w:rsidR="00B0502B">
          <w:t>.</w:t>
        </w:r>
      </w:ins>
    </w:p>
    <w:p w14:paraId="758FC806" w14:textId="77777777" w:rsidR="00B0502B" w:rsidRDefault="00B0502B" w:rsidP="005B582B">
      <w:pPr>
        <w:pStyle w:val="estrias"/>
        <w:rPr>
          <w:ins w:id="1410" w:author="Ryan Lemos" w:date="2019-09-28T12:14:00Z"/>
        </w:rPr>
      </w:pPr>
    </w:p>
    <w:p w14:paraId="25B78C1D" w14:textId="27F982B2" w:rsidR="00B0502B" w:rsidRDefault="00B0502B" w:rsidP="005B582B">
      <w:pPr>
        <w:pStyle w:val="estrias"/>
        <w:rPr>
          <w:ins w:id="1411" w:author="Ryan Lemos" w:date="2019-09-28T12:15:00Z"/>
          <w:b/>
          <w:bCs/>
        </w:rPr>
      </w:pPr>
      <w:ins w:id="1412" w:author="Ryan Lemos" w:date="2019-09-28T12:14:00Z">
        <w:r w:rsidRPr="00B0502B">
          <w:rPr>
            <w:b/>
            <w:bCs/>
            <w:rPrChange w:id="1413" w:author="Ryan Lemos" w:date="2019-09-28T12:15:00Z">
              <w:rPr/>
            </w:rPrChange>
          </w:rPr>
          <w:t>Restrições da estória:</w:t>
        </w:r>
      </w:ins>
    </w:p>
    <w:p w14:paraId="2A17AB86" w14:textId="59D5D2F2" w:rsidR="00B0502B" w:rsidRPr="00B0502B" w:rsidRDefault="00B0502B">
      <w:pPr>
        <w:pStyle w:val="estrias"/>
        <w:numPr>
          <w:ilvl w:val="0"/>
          <w:numId w:val="30"/>
        </w:numPr>
        <w:pPrChange w:id="1414" w:author="Ryan Lemos" w:date="2019-09-28T12:15:00Z">
          <w:pPr>
            <w:pStyle w:val="estrias"/>
          </w:pPr>
        </w:pPrChange>
      </w:pPr>
      <w:ins w:id="1415" w:author="Ryan Lemos" w:date="2019-09-28T12:15:00Z">
        <w:r w:rsidRPr="00B0502B">
          <w:rPr>
            <w:rPrChange w:id="1416" w:author="Ryan Lemos" w:date="2019-09-28T12:15:00Z">
              <w:rPr>
                <w:b/>
                <w:bCs/>
              </w:rPr>
            </w:rPrChange>
          </w:rPr>
          <w:t>Somen</w:t>
        </w:r>
        <w:r>
          <w:t>te possível em questões realizadas em sala.</w:t>
        </w:r>
      </w:ins>
    </w:p>
    <w:p w14:paraId="773DADEA" w14:textId="77777777" w:rsidR="00A23065" w:rsidRDefault="00A23065" w:rsidP="00A23065"/>
    <w:p w14:paraId="1445DC93" w14:textId="03CDA8D4" w:rsidR="00A23065" w:rsidDel="00884C11" w:rsidRDefault="00A23065" w:rsidP="00A23065">
      <w:pPr>
        <w:rPr>
          <w:del w:id="1417" w:author="Ryan Lemos" w:date="2019-09-28T12:19:00Z"/>
        </w:rPr>
      </w:pPr>
      <w:del w:id="1418" w:author="Ryan Lemos" w:date="2019-09-28T12:17:00Z">
        <w:r w:rsidDel="000320F6">
          <w:delText>Em caso de atividades realizadas em sala</w:delText>
        </w:r>
        <w:r w:rsidR="002C3568" w:rsidDel="000320F6">
          <w:delText>,</w:delText>
        </w:r>
        <w:r w:rsidDel="000320F6">
          <w:delText xml:space="preserve"> o professor pode alterar a nota do aluno por meio do botão azul</w:delText>
        </w:r>
        <w:r w:rsidR="002C3568" w:rsidDel="000320F6">
          <w:delText>,</w:delText>
        </w:r>
        <w:r w:rsidDel="000320F6">
          <w:delText xml:space="preserve"> com ícone de prancheta</w:delText>
        </w:r>
        <w:r w:rsidR="002C3568" w:rsidDel="000320F6">
          <w:delText>,</w:delText>
        </w:r>
        <w:r w:rsidDel="000320F6">
          <w:delText xml:space="preserve"> conforme visto na</w:delText>
        </w:r>
        <w:r w:rsidR="001A76D7" w:rsidDel="000320F6">
          <w:delText xml:space="preserve"> </w:delText>
        </w:r>
        <w:r w:rsidR="001A76D7" w:rsidDel="000320F6">
          <w:fldChar w:fldCharType="begin"/>
        </w:r>
        <w:r w:rsidR="001A76D7" w:rsidDel="000320F6">
          <w:delInstrText xml:space="preserve"> REF _Ref20053051 \h </w:delInstrText>
        </w:r>
        <w:r w:rsidR="001A76D7" w:rsidDel="000320F6">
          <w:fldChar w:fldCharType="separate"/>
        </w:r>
      </w:del>
      <w:del w:id="1419" w:author="Ryan Lemos" w:date="2019-09-28T11:17:00Z">
        <w:r w:rsidR="001A76D7" w:rsidDel="00B70A30">
          <w:delText xml:space="preserve">Figura </w:delText>
        </w:r>
        <w:r w:rsidR="001A76D7" w:rsidDel="00B70A30">
          <w:rPr>
            <w:noProof/>
          </w:rPr>
          <w:delText>75</w:delText>
        </w:r>
      </w:del>
      <w:del w:id="1420" w:author="Ryan Lemos" w:date="2019-09-28T12:17:00Z">
        <w:r w:rsidR="001A76D7" w:rsidDel="000320F6">
          <w:fldChar w:fldCharType="end"/>
        </w:r>
        <w:r w:rsidR="002C3568" w:rsidDel="000320F6">
          <w:delText>.</w:delText>
        </w:r>
        <w:r w:rsidDel="000320F6">
          <w:delText xml:space="preserve"> </w:delText>
        </w:r>
        <w:r w:rsidR="002C3568" w:rsidDel="000320F6">
          <w:delText xml:space="preserve">Ao </w:delText>
        </w:r>
        <w:r w:rsidDel="000320F6">
          <w:delText>clicar</w:delText>
        </w:r>
        <w:r w:rsidR="002C3568" w:rsidDel="000320F6">
          <w:delText xml:space="preserve"> no ícone,</w:delText>
        </w:r>
        <w:r w:rsidDel="000320F6">
          <w:delText xml:space="preserve"> surge uma tela contendo os nomes dos alunos</w:delText>
        </w:r>
        <w:r w:rsidR="002C3568" w:rsidDel="000320F6">
          <w:delText>,</w:delText>
        </w:r>
        <w:r w:rsidDel="000320F6">
          <w:delText xml:space="preserve"> juntamente com o seu resultado</w:delText>
        </w:r>
        <w:r w:rsidR="002C3568" w:rsidDel="000320F6">
          <w:delText>,</w:delText>
        </w:r>
        <w:r w:rsidDel="000320F6">
          <w:delText xml:space="preserve"> para aquela atividade</w:delText>
        </w:r>
        <w:r w:rsidR="002C3568" w:rsidDel="000320F6">
          <w:delText>,</w:delText>
        </w:r>
        <w:r w:rsidDel="000320F6">
          <w:delText xml:space="preserve"> conforme explicitado na</w:delText>
        </w:r>
      </w:del>
      <w:ins w:id="1421" w:author="Ryan Lemos" w:date="2019-09-28T12:17:00Z">
        <w:r w:rsidR="000320F6">
          <w:t>A</w:t>
        </w:r>
      </w:ins>
      <w:r w:rsidR="001A76D7">
        <w:t xml:space="preserve"> </w:t>
      </w:r>
      <w:r w:rsidR="001A76D7">
        <w:fldChar w:fldCharType="begin"/>
      </w:r>
      <w:r w:rsidR="001A76D7">
        <w:instrText xml:space="preserve"> REF _Ref20053204 \h </w:instrText>
      </w:r>
      <w:r w:rsidR="001A76D7">
        <w:fldChar w:fldCharType="separate"/>
      </w:r>
      <w:ins w:id="1422" w:author="Ryan Lemos" w:date="2019-09-29T18:50:00Z">
        <w:r w:rsidR="00A1166E">
          <w:t xml:space="preserve">Figura </w:t>
        </w:r>
        <w:r w:rsidR="00A1166E">
          <w:rPr>
            <w:noProof/>
          </w:rPr>
          <w:t>107</w:t>
        </w:r>
      </w:ins>
      <w:del w:id="1423" w:author="Ryan Lemos" w:date="2019-09-28T11:17:00Z">
        <w:r w:rsidR="001A76D7" w:rsidDel="00B70A30">
          <w:delText xml:space="preserve">Figura </w:delText>
        </w:r>
        <w:r w:rsidR="001A76D7" w:rsidDel="00B70A30">
          <w:rPr>
            <w:noProof/>
          </w:rPr>
          <w:delText>79</w:delText>
        </w:r>
      </w:del>
      <w:r w:rsidR="001A76D7">
        <w:fldChar w:fldCharType="end"/>
      </w:r>
      <w:ins w:id="1424" w:author="Ryan Lemos" w:date="2019-09-28T12:18:00Z">
        <w:r w:rsidR="000320F6">
          <w:t xml:space="preserve"> demonstra a implementação dessa estória</w:t>
        </w:r>
        <w:r w:rsidR="00884C11">
          <w:t>. Nessa tela o professor tem a lista de todos os alunos da turma e pode enviar a pontuação de um ou mais alunos, bastando preencher o campo de</w:t>
        </w:r>
      </w:ins>
      <w:ins w:id="1425" w:author="Ryan Lemos" w:date="2019-09-28T12:19:00Z">
        <w:r w:rsidR="00884C11">
          <w:t xml:space="preserve"> resultado a frente do nome do aluno desejado</w:t>
        </w:r>
      </w:ins>
      <w:r>
        <w:t>.</w:t>
      </w:r>
    </w:p>
    <w:p w14:paraId="572BC2E6" w14:textId="77777777" w:rsidR="00A23065" w:rsidRDefault="00A23065"/>
    <w:p w14:paraId="29B49347" w14:textId="77777777" w:rsidR="00921163" w:rsidRDefault="008F460B" w:rsidP="00A23065">
      <w:pPr>
        <w:ind w:firstLine="0"/>
        <w:jc w:val="center"/>
      </w:pPr>
      <w:r w:rsidRPr="008F460B">
        <w:rPr>
          <w:noProof/>
        </w:rPr>
        <w:t xml:space="preserve"> </w:t>
      </w:r>
    </w:p>
    <w:p w14:paraId="0F82E6F5" w14:textId="38069B75" w:rsidR="00921163" w:rsidRDefault="00921163" w:rsidP="00B70A30">
      <w:pPr>
        <w:pStyle w:val="Legenda"/>
        <w:keepNext/>
      </w:pPr>
      <w:bookmarkStart w:id="1426" w:name="_Ref20053204"/>
      <w:r>
        <w:lastRenderedPageBreak/>
        <w:t xml:space="preserve">Figura </w:t>
      </w:r>
      <w:r>
        <w:fldChar w:fldCharType="begin"/>
      </w:r>
      <w:r>
        <w:instrText xml:space="preserve"> SEQ Figura \* ARABIC </w:instrText>
      </w:r>
      <w:r>
        <w:fldChar w:fldCharType="separate"/>
      </w:r>
      <w:ins w:id="1427" w:author="Ryan Lemos" w:date="2019-09-29T18:50:00Z">
        <w:r w:rsidR="00A1166E">
          <w:rPr>
            <w:noProof/>
          </w:rPr>
          <w:t>107</w:t>
        </w:r>
      </w:ins>
      <w:del w:id="1428" w:author="Ryan Lemos" w:date="2019-09-28T11:17:00Z">
        <w:r w:rsidDel="00B70A30">
          <w:rPr>
            <w:noProof/>
          </w:rPr>
          <w:delText>79</w:delText>
        </w:r>
      </w:del>
      <w:r>
        <w:fldChar w:fldCharType="end"/>
      </w:r>
      <w:bookmarkEnd w:id="1426"/>
      <w:r>
        <w:t xml:space="preserve"> - Tela de alteração de resultados de uma atividade</w:t>
      </w:r>
    </w:p>
    <w:p w14:paraId="44E0E70B" w14:textId="57F9EAE1" w:rsidR="00226055" w:rsidDel="00053BDA" w:rsidRDefault="008F460B" w:rsidP="00A23065">
      <w:pPr>
        <w:ind w:firstLine="0"/>
        <w:jc w:val="center"/>
        <w:rPr>
          <w:del w:id="1429" w:author="Ryan Lemos" w:date="2019-09-28T12:21:00Z"/>
        </w:rP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13301" cy="3081171"/>
                    </a:xfrm>
                    <a:prstGeom prst="rect">
                      <a:avLst/>
                    </a:prstGeom>
                  </pic:spPr>
                </pic:pic>
              </a:graphicData>
            </a:graphic>
          </wp:inline>
        </w:drawing>
      </w:r>
    </w:p>
    <w:p w14:paraId="56FC2FDB" w14:textId="77777777" w:rsidR="001B007E" w:rsidDel="00053BDA" w:rsidRDefault="001B007E" w:rsidP="001B007E">
      <w:pPr>
        <w:ind w:firstLine="0"/>
        <w:jc w:val="center"/>
        <w:rPr>
          <w:del w:id="1430" w:author="Ryan Lemos" w:date="2019-09-28T12:21:00Z"/>
        </w:rPr>
      </w:pPr>
    </w:p>
    <w:p w14:paraId="2EBB0003" w14:textId="3F0F7E67" w:rsidR="001B007E" w:rsidDel="00053BDA" w:rsidRDefault="001B007E">
      <w:pPr>
        <w:ind w:firstLine="0"/>
        <w:rPr>
          <w:del w:id="1431" w:author="Ryan Lemos" w:date="2019-09-28T12:21:00Z"/>
        </w:rPr>
        <w:pPrChange w:id="1432" w:author="Ryan Lemos" w:date="2019-09-28T12:21:00Z">
          <w:pPr/>
        </w:pPrChange>
      </w:pPr>
      <w:del w:id="1433" w:author="Ryan Lemos" w:date="2019-09-28T12:21:00Z">
        <w:r w:rsidRPr="00263FA0" w:rsidDel="00053BDA">
          <w:rPr>
            <w:highlight w:val="magenta"/>
          </w:rPr>
          <w:delText>Escrever sobre a estória.</w:delText>
        </w:r>
      </w:del>
    </w:p>
    <w:p w14:paraId="133F279B" w14:textId="2F07545F" w:rsidR="00053BDA" w:rsidRDefault="00053BDA">
      <w:pPr>
        <w:ind w:firstLine="0"/>
        <w:jc w:val="center"/>
        <w:rPr>
          <w:ins w:id="1434" w:author="Ryan Lemos" w:date="2019-09-28T12:21:00Z"/>
        </w:rPr>
        <w:pPrChange w:id="1435" w:author="Ryan Lemos" w:date="2019-09-28T12:21:00Z">
          <w:pPr/>
        </w:pPrChange>
      </w:pPr>
    </w:p>
    <w:p w14:paraId="473C95EF" w14:textId="50711494" w:rsidR="00053BDA" w:rsidRDefault="00053BDA" w:rsidP="00053BDA">
      <w:pPr>
        <w:rPr>
          <w:ins w:id="1436" w:author="Ryan Lemos" w:date="2019-09-28T12:21:00Z"/>
        </w:rPr>
      </w:pPr>
    </w:p>
    <w:p w14:paraId="1D2F3F78" w14:textId="101A306A" w:rsidR="00053BDA" w:rsidRDefault="00053BDA" w:rsidP="00053BDA">
      <w:pPr>
        <w:rPr>
          <w:ins w:id="1437" w:author="Ryan Lemos" w:date="2019-09-28T12:23:00Z"/>
        </w:rPr>
      </w:pPr>
      <w:ins w:id="1438" w:author="Ryan Lemos" w:date="2019-09-28T12:21:00Z">
        <w:r>
          <w:t>No ambiente é possível ao professor gerar um documento PDF de uma atividade de duas maneiras</w:t>
        </w:r>
      </w:ins>
      <w:ins w:id="1439" w:author="Ryan Lemos" w:date="2019-09-28T12:22:00Z">
        <w:r>
          <w:t>.</w:t>
        </w:r>
      </w:ins>
      <w:ins w:id="1440" w:author="Ryan Lemos" w:date="2019-09-28T12:21:00Z">
        <w:r>
          <w:t xml:space="preserve"> </w:t>
        </w:r>
      </w:ins>
      <w:ins w:id="1441" w:author="Ryan Lemos" w:date="2019-09-28T12:22:00Z">
        <w:r>
          <w:t>A</w:t>
        </w:r>
      </w:ins>
      <w:ins w:id="1442" w:author="Ryan Lemos" w:date="2019-09-28T12:21:00Z">
        <w:r>
          <w:t xml:space="preserve"> primeira confor</w:t>
        </w:r>
      </w:ins>
      <w:ins w:id="1443" w:author="Ryan Lemos" w:date="2019-09-28T12:22:00Z">
        <w:r>
          <w:t>me visto na seção x, com cabeçalho em branco, as questões organizadas conforme salvas no banco e com um gabarito das questões. E a segunda de</w:t>
        </w:r>
      </w:ins>
      <w:ins w:id="1444" w:author="Ryan Lemos" w:date="2019-09-28T12:23:00Z">
        <w:r>
          <w:t xml:space="preserve"> maneira personalizada para cada aluno, contendo cabeçalho com nome do aluno, questões e alternativas distribuídas de maneira aleatória para cada al</w:t>
        </w:r>
      </w:ins>
      <w:ins w:id="1445" w:author="Ryan Lemos" w:date="2019-09-28T12:24:00Z">
        <w:r>
          <w:t>uno e um gabarito específico para cada aluno. A diferença entre as duas é que a segunda deve ser feita a</w:t>
        </w:r>
      </w:ins>
      <w:ins w:id="1446" w:author="Ryan Lemos" w:date="2019-09-28T12:25:00Z">
        <w:r>
          <w:t>través do gerenciamento das turmas, em uma atividade associada a uma turma.</w:t>
        </w:r>
      </w:ins>
      <w:ins w:id="1447" w:author="Ryan Lemos" w:date="2019-09-28T12:24:00Z">
        <w:r>
          <w:t xml:space="preserve"> A estória que define </w:t>
        </w:r>
      </w:ins>
      <w:ins w:id="1448" w:author="Ryan Lemos" w:date="2019-09-28T12:25:00Z">
        <w:r>
          <w:t>isso é vista no quadro x.</w:t>
        </w:r>
      </w:ins>
    </w:p>
    <w:p w14:paraId="7599F242" w14:textId="7AE801F0" w:rsidR="00053BDA" w:rsidRDefault="00053BDA">
      <w:pPr>
        <w:rPr>
          <w:ins w:id="1449" w:author="Ryan Lemos" w:date="2019-09-28T12:21:00Z"/>
        </w:rPr>
        <w:pPrChange w:id="1450" w:author="Ryan Lemos" w:date="2019-09-28T12:21:00Z">
          <w:pPr>
            <w:pStyle w:val="Legenda"/>
          </w:pPr>
        </w:pPrChange>
      </w:pPr>
    </w:p>
    <w:p w14:paraId="399096D3" w14:textId="4F4CC0A9" w:rsidR="00061602" w:rsidRDefault="00FE4DD4" w:rsidP="00B70A30">
      <w:pPr>
        <w:pStyle w:val="Legenda"/>
      </w:pPr>
      <w:r>
        <w:t xml:space="preserve">Quadro </w:t>
      </w:r>
      <w:r>
        <w:fldChar w:fldCharType="begin"/>
      </w:r>
      <w:r>
        <w:instrText xml:space="preserve"> SEQ Quadro \* ARABIC </w:instrText>
      </w:r>
      <w:r>
        <w:fldChar w:fldCharType="separate"/>
      </w:r>
      <w:ins w:id="1451" w:author="Ryan Lemos" w:date="2019-09-29T18:50:00Z">
        <w:r w:rsidR="00A1166E">
          <w:rPr>
            <w:noProof/>
          </w:rPr>
          <w:t>37</w:t>
        </w:r>
      </w:ins>
      <w:del w:id="1452" w:author="Ryan Lemos" w:date="2019-09-28T11:40:00Z">
        <w:r w:rsidR="00B70A30" w:rsidDel="00F7481A">
          <w:rPr>
            <w:noProof/>
          </w:rPr>
          <w:delText>36</w:delText>
        </w:r>
      </w:del>
      <w:r>
        <w:fldChar w:fldCharType="end"/>
      </w:r>
      <w:r w:rsidRPr="00FA2724">
        <w:t xml:space="preserve"> - Estória de </w:t>
      </w:r>
      <w:r>
        <w:t>impressão personalizada</w:t>
      </w:r>
    </w:p>
    <w:p w14:paraId="70D11A09" w14:textId="77777777" w:rsidR="00053BDA" w:rsidRDefault="002635CF" w:rsidP="005B582B">
      <w:pPr>
        <w:pStyle w:val="estrias"/>
        <w:rPr>
          <w:ins w:id="1453" w:author="Ryan Lemos" w:date="2019-09-28T12:26:00Z"/>
        </w:rPr>
      </w:pPr>
      <w:r>
        <w:t>Como professor desejo ser</w:t>
      </w:r>
      <w:r w:rsidR="00061602">
        <w:t xml:space="preserve"> capaz de </w:t>
      </w:r>
      <w:del w:id="1454" w:author="Ryan Lemos" w:date="2019-09-28T12:25:00Z">
        <w:r w:rsidR="00061602" w:rsidDel="00053BDA">
          <w:delText xml:space="preserve">imprimir </w:delText>
        </w:r>
      </w:del>
      <w:ins w:id="1455" w:author="Ryan Lemos" w:date="2019-09-28T12:25:00Z">
        <w:r w:rsidR="00053BDA">
          <w:t>gerar um documento PDF de uma</w:t>
        </w:r>
      </w:ins>
      <w:del w:id="1456" w:author="Ryan Lemos" w:date="2019-09-28T12:25:00Z">
        <w:r w:rsidR="00061602" w:rsidDel="00053BDA">
          <w:delText>a</w:delText>
        </w:r>
      </w:del>
      <w:r w:rsidR="00061602">
        <w:t xml:space="preserve"> </w:t>
      </w:r>
      <w:del w:id="1457" w:author="Ryan Lemos" w:date="2019-09-28T12:25:00Z">
        <w:r w:rsidR="00061602" w:rsidDel="00053BDA">
          <w:delText>atividade</w:delText>
        </w:r>
      </w:del>
      <w:ins w:id="1458" w:author="Ryan Lemos" w:date="2019-09-28T12:25:00Z">
        <w:r w:rsidR="00053BDA">
          <w:t>atividade associada a uma turma.</w:t>
        </w:r>
      </w:ins>
      <w:del w:id="1459" w:author="Ryan Lemos" w:date="2019-09-28T12:26:00Z">
        <w:r w:rsidR="00061602" w:rsidDel="00053BDA">
          <w:delText xml:space="preserve"> de maneira personalizada para cada aluno</w:delText>
        </w:r>
      </w:del>
    </w:p>
    <w:p w14:paraId="6960D98B" w14:textId="77777777" w:rsidR="00053BDA" w:rsidRDefault="00053BDA" w:rsidP="005B582B">
      <w:pPr>
        <w:pStyle w:val="estrias"/>
        <w:rPr>
          <w:ins w:id="1460" w:author="Ryan Lemos" w:date="2019-09-28T12:26:00Z"/>
        </w:rPr>
      </w:pPr>
      <w:ins w:id="1461" w:author="Ryan Lemos" w:date="2019-09-28T12:26:00Z">
        <w:r>
          <w:t>Restrições da estória:</w:t>
        </w:r>
      </w:ins>
    </w:p>
    <w:p w14:paraId="06FF530D" w14:textId="5DBF7221" w:rsidR="00053BDA" w:rsidRDefault="00053BDA" w:rsidP="00053BDA">
      <w:pPr>
        <w:pStyle w:val="estrias"/>
        <w:numPr>
          <w:ilvl w:val="0"/>
          <w:numId w:val="30"/>
        </w:numPr>
        <w:rPr>
          <w:ins w:id="1462" w:author="Ryan Lemos" w:date="2019-09-28T12:27:00Z"/>
        </w:rPr>
      </w:pPr>
      <w:ins w:id="1463" w:author="Ryan Lemos" w:date="2019-09-28T12:26:00Z">
        <w:r>
          <w:t>O cabeçalho deve conter os dados do aluno.</w:t>
        </w:r>
      </w:ins>
    </w:p>
    <w:p w14:paraId="148A3AA0" w14:textId="51CE3EE0" w:rsidR="00053BDA" w:rsidRDefault="00053BDA">
      <w:pPr>
        <w:pStyle w:val="estrias"/>
        <w:numPr>
          <w:ilvl w:val="0"/>
          <w:numId w:val="30"/>
        </w:numPr>
        <w:rPr>
          <w:ins w:id="1464" w:author="Ryan Lemos" w:date="2019-09-28T12:26:00Z"/>
        </w:rPr>
      </w:pPr>
      <w:ins w:id="1465" w:author="Ryan Lemos" w:date="2019-09-28T12:27:00Z">
        <w:r>
          <w:t>A ordem das questões e alternativas devem ser geradas de maneira aleatória para cada aluno.</w:t>
        </w:r>
      </w:ins>
    </w:p>
    <w:p w14:paraId="5F1984D4" w14:textId="1335836B" w:rsidR="00061602" w:rsidRDefault="00053BDA" w:rsidP="00053BDA">
      <w:pPr>
        <w:pStyle w:val="estrias"/>
        <w:numPr>
          <w:ilvl w:val="0"/>
          <w:numId w:val="30"/>
        </w:numPr>
        <w:rPr>
          <w:ins w:id="1466" w:author="Ryan Lemos" w:date="2019-09-28T12:26:00Z"/>
        </w:rPr>
      </w:pPr>
      <w:ins w:id="1467" w:author="Ryan Lemos" w:date="2019-09-28T12:26:00Z">
        <w:r>
          <w:t>O gabarito deve ser específico para cada aluno.</w:t>
        </w:r>
      </w:ins>
      <w:del w:id="1468" w:author="Ryan Lemos" w:date="2019-09-28T12:26:00Z">
        <w:r w:rsidR="00061602" w:rsidDel="00053BDA">
          <w:delText>.</w:delText>
        </w:r>
      </w:del>
    </w:p>
    <w:p w14:paraId="726120D5" w14:textId="799B8161" w:rsidR="00053BDA" w:rsidDel="00053BDA" w:rsidRDefault="00053BDA">
      <w:pPr>
        <w:pStyle w:val="estrias"/>
        <w:numPr>
          <w:ilvl w:val="0"/>
          <w:numId w:val="30"/>
        </w:numPr>
        <w:rPr>
          <w:del w:id="1469" w:author="Ryan Lemos" w:date="2019-09-28T12:27:00Z"/>
        </w:rPr>
        <w:pPrChange w:id="1470" w:author="Ryan Lemos" w:date="2019-09-28T12:26:00Z">
          <w:pPr>
            <w:pStyle w:val="estrias"/>
          </w:pPr>
        </w:pPrChange>
      </w:pPr>
    </w:p>
    <w:p w14:paraId="491673DA" w14:textId="77777777" w:rsidR="001F718F" w:rsidRDefault="001F718F" w:rsidP="00A23065">
      <w:pPr>
        <w:ind w:firstLine="0"/>
        <w:jc w:val="center"/>
      </w:pPr>
    </w:p>
    <w:p w14:paraId="030C63A5" w14:textId="2606A156" w:rsidR="002C3A9E" w:rsidRDefault="00A23065" w:rsidP="00112BFA">
      <w:pPr>
        <w:rPr>
          <w:ins w:id="1471" w:author="Ryan Lemos" w:date="2019-09-28T13:11:00Z"/>
        </w:rPr>
      </w:pPr>
      <w:del w:id="1472" w:author="Ryan Lemos" w:date="2019-09-28T12:43:00Z">
        <w:r w:rsidDel="007D44E2">
          <w:delText>Ainda é possível</w:delText>
        </w:r>
        <w:r w:rsidR="002C3568" w:rsidDel="007D44E2">
          <w:delText>,</w:delText>
        </w:r>
        <w:r w:rsidDel="007D44E2">
          <w:delText xml:space="preserve"> ao professor</w:delText>
        </w:r>
        <w:r w:rsidR="002C3568" w:rsidDel="007D44E2">
          <w:delText>,</w:delText>
        </w:r>
        <w:r w:rsidDel="007D44E2">
          <w:delText xml:space="preserve"> uma impressão personalizada das atividades que serão feitas em sala, por meio do botão com símbolo de </w:delText>
        </w:r>
        <w:r w:rsidR="001A76D7" w:rsidDel="007D44E2">
          <w:delText>PDF</w:delText>
        </w:r>
        <w:r w:rsidR="002C3568" w:rsidDel="007D44E2">
          <w:delText>,</w:delText>
        </w:r>
        <w:r w:rsidDel="007D44E2">
          <w:delText xml:space="preserve"> como visto na</w:delText>
        </w:r>
        <w:r w:rsidR="001A76D7" w:rsidDel="007D44E2">
          <w:delText xml:space="preserve"> </w:delText>
        </w:r>
        <w:r w:rsidR="001A76D7" w:rsidDel="007D44E2">
          <w:fldChar w:fldCharType="begin"/>
        </w:r>
        <w:r w:rsidR="001A76D7" w:rsidDel="007D44E2">
          <w:delInstrText xml:space="preserve"> REF _Ref20053051 \h </w:delInstrText>
        </w:r>
        <w:r w:rsidR="001A76D7" w:rsidDel="007D44E2">
          <w:fldChar w:fldCharType="separate"/>
        </w:r>
      </w:del>
      <w:del w:id="1473" w:author="Ryan Lemos" w:date="2019-09-28T11:17:00Z">
        <w:r w:rsidR="001A76D7" w:rsidDel="00B70A30">
          <w:delText xml:space="preserve">Figura </w:delText>
        </w:r>
        <w:r w:rsidR="001A76D7" w:rsidDel="00B70A30">
          <w:rPr>
            <w:noProof/>
          </w:rPr>
          <w:delText>75</w:delText>
        </w:r>
      </w:del>
      <w:del w:id="1474" w:author="Ryan Lemos" w:date="2019-09-28T12:43:00Z">
        <w:r w:rsidR="001A76D7" w:rsidDel="007D44E2">
          <w:fldChar w:fldCharType="end"/>
        </w:r>
        <w:r w:rsidDel="007D44E2">
          <w:delText xml:space="preserve">. </w:delText>
        </w:r>
      </w:del>
      <w:r>
        <w:t xml:space="preserve">Essa </w:t>
      </w:r>
      <w:del w:id="1475" w:author="Ryan Lemos" w:date="2019-09-28T12:43:00Z">
        <w:r w:rsidDel="007D44E2">
          <w:delText xml:space="preserve">impressão </w:delText>
        </w:r>
      </w:del>
      <w:ins w:id="1476" w:author="Ryan Lemos" w:date="2019-09-28T12:43:00Z">
        <w:r w:rsidR="007D44E2">
          <w:t xml:space="preserve">interação </w:t>
        </w:r>
      </w:ins>
      <w:r>
        <w:t>gera um arquivo em formato PDF</w:t>
      </w:r>
      <w:r w:rsidR="002C3568">
        <w:t>,</w:t>
      </w:r>
      <w:r>
        <w:t xml:space="preserve"> </w:t>
      </w:r>
      <w:r w:rsidR="002C3A9E">
        <w:t xml:space="preserve">contendo os dados de cada aluno. </w:t>
      </w:r>
      <w:ins w:id="1477" w:author="Ryan Lemos" w:date="2019-09-28T12:44:00Z">
        <w:r w:rsidR="00112BFA">
          <w:t>O docu</w:t>
        </w:r>
      </w:ins>
      <w:ins w:id="1478" w:author="Ryan Lemos" w:date="2019-09-28T12:45:00Z">
        <w:r w:rsidR="00112BFA">
          <w:t>mento é gerado</w:t>
        </w:r>
      </w:ins>
      <w:del w:id="1479" w:author="Ryan Lemos" w:date="2019-09-28T12:44:00Z">
        <w:r w:rsidR="002C3A9E" w:rsidDel="00112BFA">
          <w:delText xml:space="preserve">A impressão </w:delText>
        </w:r>
      </w:del>
      <w:del w:id="1480" w:author="Ryan Lemos" w:date="2019-09-28T12:45:00Z">
        <w:r w:rsidR="002C3A9E" w:rsidDel="00112BFA">
          <w:delText>é feita</w:delText>
        </w:r>
      </w:del>
      <w:r w:rsidR="002C3A9E">
        <w:t xml:space="preserve"> com as questões ordenadas de maneira aleatória para cada aluno, juntamente com as alternativas (em caso de questões que não sejam discursivas) também de </w:t>
      </w:r>
      <w:r w:rsidR="002C3A9E">
        <w:lastRenderedPageBreak/>
        <w:t>maneira aleatória.</w:t>
      </w:r>
      <w:del w:id="1481" w:author="Ryan Lemos" w:date="2019-09-28T12:56:00Z">
        <w:r w:rsidR="002C3A9E" w:rsidDel="00112BFA">
          <w:delText xml:space="preserve"> </w:delText>
        </w:r>
      </w:del>
      <w:ins w:id="1482" w:author="Ryan Lemos" w:date="2019-09-28T12:56:00Z">
        <w:r w:rsidR="00112BFA">
          <w:t xml:space="preserve"> </w:t>
        </w:r>
      </w:ins>
      <w:r w:rsidR="002C3A9E">
        <w:t>Assim uma mesma atividade pode ser concebida de n maneiras</w:t>
      </w:r>
      <w:del w:id="1483" w:author="Ryan Lemos" w:date="2019-09-28T12:56:00Z">
        <w:r w:rsidR="002C3A9E" w:rsidDel="00214DC8">
          <w:delText xml:space="preserve">, e a probabilidade de um aluno sair com uma atividade exatamente igual </w:delText>
        </w:r>
        <w:r w:rsidR="002C3568" w:rsidDel="00214DC8">
          <w:delText>à</w:delText>
        </w:r>
        <w:r w:rsidR="002C3A9E" w:rsidDel="00214DC8">
          <w:delText xml:space="preserve"> do colega é extremamente baixa</w:delText>
        </w:r>
      </w:del>
      <w:r w:rsidR="002C3A9E">
        <w:t>.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ins w:id="1484" w:author="Ryan Lemos" w:date="2019-09-28T13:10:00Z">
        <w:r w:rsidR="00214DC8">
          <w:t xml:space="preserve"> A </w:t>
        </w:r>
      </w:ins>
      <w:ins w:id="1485" w:author="Ryan Lemos" w:date="2019-09-28T13:11:00Z">
        <w:r w:rsidR="00214DC8">
          <w:fldChar w:fldCharType="begin"/>
        </w:r>
        <w:r w:rsidR="00214DC8">
          <w:instrText xml:space="preserve"> REF _Ref20568700 \h </w:instrText>
        </w:r>
      </w:ins>
      <w:r w:rsidR="00214DC8">
        <w:fldChar w:fldCharType="separate"/>
      </w:r>
      <w:ins w:id="1486" w:author="Ryan Lemos" w:date="2019-09-29T18:50:00Z">
        <w:r w:rsidR="00A1166E">
          <w:t xml:space="preserve">Figura </w:t>
        </w:r>
        <w:r w:rsidR="00A1166E">
          <w:rPr>
            <w:noProof/>
          </w:rPr>
          <w:t>108</w:t>
        </w:r>
      </w:ins>
      <w:ins w:id="1487" w:author="Ryan Lemos" w:date="2019-09-28T13:11:00Z">
        <w:r w:rsidR="00214DC8">
          <w:fldChar w:fldCharType="end"/>
        </w:r>
        <w:r w:rsidR="00214DC8">
          <w:t xml:space="preserve"> </w:t>
        </w:r>
        <w:r w:rsidR="006451BF">
          <w:t>representa trechos do documento PDF de uma at</w:t>
        </w:r>
      </w:ins>
      <w:ins w:id="1488" w:author="Ryan Lemos" w:date="2019-09-28T13:12:00Z">
        <w:r w:rsidR="006451BF">
          <w:t>ividade pelo ambiente, serve de comparação. Do lado esquerdo no canto superior, tem-se algumas questões da atividade gerada para o aluno Rya</w:t>
        </w:r>
      </w:ins>
      <w:ins w:id="1489" w:author="Ryan Lemos" w:date="2019-09-28T13:13:00Z">
        <w:r w:rsidR="006451BF">
          <w:t>n, enquanto o lado esquerdo no canto inferior diz respeito ao gabarito da atividade do aluno Ryan. No lado direto, canto superior diz respeito a</w:t>
        </w:r>
      </w:ins>
      <w:ins w:id="1490" w:author="Ryan Lemos" w:date="2019-09-28T13:14:00Z">
        <w:r w:rsidR="006451BF">
          <w:t xml:space="preserve"> algumas da</w:t>
        </w:r>
      </w:ins>
      <w:ins w:id="1491" w:author="Ryan Lemos" w:date="2019-09-28T13:13:00Z">
        <w:r w:rsidR="006451BF">
          <w:t xml:space="preserve"> atividade gerada para a</w:t>
        </w:r>
      </w:ins>
      <w:ins w:id="1492" w:author="Ryan Lemos" w:date="2019-09-28T13:14:00Z">
        <w:r w:rsidR="006451BF">
          <w:t xml:space="preserve"> aluna Brenda, enquanto abaixo seu gabarito. Nota-se que a questão um de ambos </w:t>
        </w:r>
      </w:ins>
      <w:ins w:id="1493" w:author="Ryan Lemos" w:date="2019-09-28T13:15:00Z">
        <w:r w:rsidR="006451BF">
          <w:t>se coincide</w:t>
        </w:r>
      </w:ins>
      <w:ins w:id="1494" w:author="Ryan Lemos" w:date="2019-09-28T13:14:00Z">
        <w:r w:rsidR="006451BF">
          <w:t xml:space="preserve"> na mesma questão</w:t>
        </w:r>
      </w:ins>
      <w:ins w:id="1495" w:author="Ryan Lemos" w:date="2019-09-28T13:15:00Z">
        <w:r w:rsidR="006451BF">
          <w:t>.</w:t>
        </w:r>
      </w:ins>
      <w:ins w:id="1496" w:author="Ryan Lemos" w:date="2019-09-28T13:14:00Z">
        <w:r w:rsidR="006451BF">
          <w:t xml:space="preserve"> </w:t>
        </w:r>
      </w:ins>
      <w:ins w:id="1497" w:author="Ryan Lemos" w:date="2019-09-28T13:15:00Z">
        <w:r w:rsidR="006451BF">
          <w:t>P</w:t>
        </w:r>
      </w:ins>
      <w:ins w:id="1498" w:author="Ryan Lemos" w:date="2019-09-28T13:14:00Z">
        <w:r w:rsidR="006451BF">
          <w:t>orém como</w:t>
        </w:r>
      </w:ins>
      <w:ins w:id="1499" w:author="Ryan Lemos" w:date="2019-09-28T13:15:00Z">
        <w:r w:rsidR="006451BF">
          <w:t xml:space="preserve"> a ordem</w:t>
        </w:r>
      </w:ins>
      <w:ins w:id="1500" w:author="Ryan Lemos" w:date="2019-09-28T13:14:00Z">
        <w:r w:rsidR="006451BF">
          <w:t xml:space="preserve"> </w:t>
        </w:r>
      </w:ins>
      <w:ins w:id="1501" w:author="Ryan Lemos" w:date="2019-09-28T13:15:00Z">
        <w:r w:rsidR="006451BF">
          <w:t>d</w:t>
        </w:r>
      </w:ins>
      <w:ins w:id="1502" w:author="Ryan Lemos" w:date="2019-09-28T13:14:00Z">
        <w:r w:rsidR="006451BF">
          <w:t xml:space="preserve">as alternativas também </w:t>
        </w:r>
      </w:ins>
      <w:ins w:id="1503" w:author="Ryan Lemos" w:date="2019-09-28T13:15:00Z">
        <w:r w:rsidR="006451BF">
          <w:t xml:space="preserve">são sorteadas, acaba que a resposta </w:t>
        </w:r>
      </w:ins>
      <w:ins w:id="1504" w:author="Ryan Lemos" w:date="2019-09-28T13:16:00Z">
        <w:r w:rsidR="006451BF">
          <w:t xml:space="preserve">para o aluno Ryan se encontra na alternativa E, enquanto a resposta da aluna Brenda é vista na alternativa A. </w:t>
        </w:r>
      </w:ins>
    </w:p>
    <w:p w14:paraId="2D507ACE" w14:textId="77777777" w:rsidR="00214DC8" w:rsidRDefault="00214DC8" w:rsidP="00112BFA">
      <w:pPr>
        <w:rPr>
          <w:ins w:id="1505" w:author="Ryan Lemos" w:date="2019-09-28T13:10:00Z"/>
        </w:rPr>
      </w:pPr>
    </w:p>
    <w:p w14:paraId="60139DAF" w14:textId="08FAA7E5" w:rsidR="00214DC8" w:rsidRDefault="00214DC8">
      <w:pPr>
        <w:pStyle w:val="Legenda"/>
        <w:keepNext/>
        <w:rPr>
          <w:ins w:id="1506" w:author="Ryan Lemos" w:date="2019-09-28T13:11:00Z"/>
        </w:rPr>
        <w:pPrChange w:id="1507" w:author="Ryan Lemos" w:date="2019-09-28T13:11:00Z">
          <w:pPr>
            <w:pStyle w:val="Legenda"/>
          </w:pPr>
        </w:pPrChange>
      </w:pPr>
      <w:bookmarkStart w:id="1508" w:name="_Ref20568700"/>
      <w:ins w:id="1509" w:author="Ryan Lemos" w:date="2019-09-28T13:11:00Z">
        <w:r>
          <w:t xml:space="preserve">Figura </w:t>
        </w:r>
        <w:r>
          <w:fldChar w:fldCharType="begin"/>
        </w:r>
        <w:r>
          <w:instrText xml:space="preserve"> SEQ Figura \* ARABIC </w:instrText>
        </w:r>
      </w:ins>
      <w:r>
        <w:fldChar w:fldCharType="separate"/>
      </w:r>
      <w:ins w:id="1510" w:author="Ryan Lemos" w:date="2019-09-29T18:50:00Z">
        <w:r w:rsidR="00A1166E">
          <w:rPr>
            <w:noProof/>
          </w:rPr>
          <w:t>108</w:t>
        </w:r>
      </w:ins>
      <w:ins w:id="1511" w:author="Ryan Lemos" w:date="2019-09-28T13:11:00Z">
        <w:r>
          <w:fldChar w:fldCharType="end"/>
        </w:r>
        <w:bookmarkEnd w:id="1508"/>
        <w:r>
          <w:t xml:space="preserve"> - Comparação entre atividades geradas para dois alunos</w:t>
        </w:r>
      </w:ins>
    </w:p>
    <w:p w14:paraId="1F146D50" w14:textId="6D17EC28" w:rsidR="00214DC8" w:rsidRDefault="00214DC8">
      <w:pPr>
        <w:ind w:firstLine="0"/>
        <w:jc w:val="center"/>
        <w:pPrChange w:id="1512" w:author="Ryan Lemos" w:date="2019-09-28T13:11:00Z">
          <w:pPr/>
        </w:pPrChange>
      </w:pPr>
      <w:ins w:id="1513" w:author="Ryan Lemos" w:date="2019-09-28T13:10:00Z">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ins>
    </w:p>
    <w:p w14:paraId="2A348DA5" w14:textId="2D247797" w:rsidR="001B007E" w:rsidDel="00964F27" w:rsidRDefault="001B007E" w:rsidP="00DE58F2">
      <w:pPr>
        <w:ind w:firstLine="0"/>
        <w:rPr>
          <w:del w:id="1514" w:author="Ryan Lemos" w:date="2019-09-28T13:18:00Z"/>
        </w:rPr>
      </w:pPr>
    </w:p>
    <w:p w14:paraId="6B0CB697" w14:textId="1CAF5A41" w:rsidR="00964F27" w:rsidRDefault="00964F27" w:rsidP="001B007E">
      <w:pPr>
        <w:ind w:firstLine="0"/>
        <w:jc w:val="center"/>
        <w:rPr>
          <w:ins w:id="1515" w:author="Ryan Lemos" w:date="2019-09-28T13:18:00Z"/>
        </w:rPr>
      </w:pPr>
    </w:p>
    <w:p w14:paraId="0E262F61" w14:textId="0671ED6D" w:rsidR="00964F27" w:rsidRDefault="00964F27">
      <w:pPr>
        <w:rPr>
          <w:ins w:id="1516" w:author="Ryan Lemos" w:date="2019-09-28T13:18:00Z"/>
        </w:rPr>
        <w:pPrChange w:id="1517" w:author="Ryan Lemos" w:date="2019-09-28T13:18:00Z">
          <w:pPr>
            <w:ind w:firstLine="0"/>
            <w:jc w:val="center"/>
          </w:pPr>
        </w:pPrChange>
      </w:pPr>
      <w:ins w:id="1518" w:author="Ryan Lemos" w:date="2019-09-28T13:18:00Z">
        <w:r>
          <w:lastRenderedPageBreak/>
          <w:t>Em atividades não avaliativas, o professor pode decidir a quai</w:t>
        </w:r>
      </w:ins>
      <w:ins w:id="1519" w:author="Ryan Lemos" w:date="2019-09-28T13:19:00Z">
        <w:r>
          <w:t>s alunos</w:t>
        </w:r>
      </w:ins>
      <w:ins w:id="1520" w:author="Ryan Lemos" w:date="2019-09-28T13:18:00Z">
        <w:r>
          <w:t xml:space="preserve"> enviar dentro do ambiente. Com isso o professor pode ser capaz de incluir novos alunos a uma atividade</w:t>
        </w:r>
      </w:ins>
      <w:ins w:id="1521" w:author="Ryan Lemos" w:date="2019-09-28T13:19:00Z">
        <w:r>
          <w:t xml:space="preserve"> posteriormente ao momento da associação</w:t>
        </w:r>
      </w:ins>
      <w:ins w:id="1522" w:author="Ryan Lemos" w:date="2019-09-28T13:18:00Z">
        <w:r>
          <w:t>, se achar necessário</w:t>
        </w:r>
      </w:ins>
      <w:ins w:id="1523" w:author="Ryan Lemos" w:date="2019-09-28T13:19:00Z">
        <w:r>
          <w:t>. A estória do quadro x descreve essa necessidade do professor.</w:t>
        </w:r>
      </w:ins>
    </w:p>
    <w:p w14:paraId="003C73D6" w14:textId="5744250D" w:rsidR="001B007E" w:rsidDel="00964F27" w:rsidRDefault="001B007E">
      <w:pPr>
        <w:rPr>
          <w:del w:id="1524" w:author="Ryan Lemos" w:date="2019-09-28T13:17:00Z"/>
        </w:rPr>
      </w:pPr>
      <w:del w:id="1525" w:author="Ryan Lemos" w:date="2019-09-28T13:17:00Z">
        <w:r w:rsidRPr="00263FA0" w:rsidDel="00964F27">
          <w:rPr>
            <w:highlight w:val="magenta"/>
          </w:rPr>
          <w:delText>Escrever sobre a estória.</w:delText>
        </w:r>
      </w:del>
    </w:p>
    <w:p w14:paraId="2C7CAB87" w14:textId="091E4D6A" w:rsidR="00061602" w:rsidDel="00DE58F2" w:rsidRDefault="00061602" w:rsidP="00596E44">
      <w:pPr>
        <w:rPr>
          <w:del w:id="1526" w:author="Ryan Lemos" w:date="2019-09-28T11:49:00Z"/>
        </w:rPr>
      </w:pPr>
    </w:p>
    <w:p w14:paraId="6A8C81CB" w14:textId="2B5C41FB" w:rsidR="00FE4DD4" w:rsidDel="00DE58F2" w:rsidRDefault="00FE4DD4" w:rsidP="00596E44">
      <w:pPr>
        <w:rPr>
          <w:del w:id="1527" w:author="Ryan Lemos" w:date="2019-09-28T11:49:00Z"/>
        </w:rPr>
      </w:pPr>
    </w:p>
    <w:p w14:paraId="0D5C0FFB" w14:textId="1FDDC2D6" w:rsidR="00FE4DD4" w:rsidRDefault="00FE4DD4">
      <w:pPr>
        <w:ind w:firstLine="0"/>
        <w:pPrChange w:id="1528" w:author="Ryan Lemos" w:date="2019-09-28T11:49:00Z">
          <w:pPr/>
        </w:pPrChange>
      </w:pPr>
    </w:p>
    <w:p w14:paraId="19885D7E" w14:textId="1FF93DE7" w:rsidR="00FE4DD4" w:rsidRDefault="00FE4DD4" w:rsidP="00B70A30">
      <w:pPr>
        <w:pStyle w:val="Legenda"/>
      </w:pPr>
      <w:r>
        <w:t xml:space="preserve">Quadro </w:t>
      </w:r>
      <w:r>
        <w:fldChar w:fldCharType="begin"/>
      </w:r>
      <w:r>
        <w:instrText xml:space="preserve"> SEQ Quadro \* ARABIC </w:instrText>
      </w:r>
      <w:r>
        <w:fldChar w:fldCharType="separate"/>
      </w:r>
      <w:ins w:id="1529" w:author="Ryan Lemos" w:date="2019-09-29T18:50:00Z">
        <w:r w:rsidR="00A1166E">
          <w:rPr>
            <w:noProof/>
          </w:rPr>
          <w:t>38</w:t>
        </w:r>
      </w:ins>
      <w:del w:id="1530" w:author="Ryan Lemos" w:date="2019-09-28T11:40:00Z">
        <w:r w:rsidR="00B70A30" w:rsidDel="00F7481A">
          <w:rPr>
            <w:noProof/>
          </w:rPr>
          <w:delText>37</w:delText>
        </w:r>
      </w:del>
      <w:r>
        <w:fldChar w:fldCharType="end"/>
      </w:r>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64AC78D6" w14:textId="6733A2A1" w:rsidR="001B007E" w:rsidDel="00964F27" w:rsidRDefault="001B007E" w:rsidP="00964F27">
      <w:pPr>
        <w:ind w:firstLine="0"/>
        <w:rPr>
          <w:del w:id="1531" w:author="Ryan Lemos" w:date="2019-09-28T13:20:00Z"/>
        </w:rPr>
      </w:pPr>
    </w:p>
    <w:p w14:paraId="42F2E9C2" w14:textId="77777777" w:rsidR="00964F27" w:rsidRDefault="00964F27" w:rsidP="001B007E">
      <w:pPr>
        <w:ind w:firstLine="0"/>
        <w:jc w:val="center"/>
        <w:rPr>
          <w:ins w:id="1532" w:author="Ryan Lemos" w:date="2019-09-28T13:20:00Z"/>
        </w:rPr>
      </w:pPr>
    </w:p>
    <w:p w14:paraId="4BF72DFF" w14:textId="391B25A3" w:rsidR="001B007E" w:rsidDel="00964F27" w:rsidRDefault="001B007E" w:rsidP="00964F27">
      <w:pPr>
        <w:rPr>
          <w:del w:id="1533" w:author="Ryan Lemos" w:date="2019-09-28T13:20:00Z"/>
        </w:rPr>
      </w:pPr>
      <w:del w:id="1534" w:author="Ryan Lemos" w:date="2019-09-28T13:20:00Z">
        <w:r w:rsidDel="00964F27">
          <w:rPr>
            <w:highlight w:val="magenta"/>
          </w:rPr>
          <w:delText>Incluir print da tela da estória</w:delText>
        </w:r>
        <w:r w:rsidRPr="00263FA0" w:rsidDel="00964F27">
          <w:rPr>
            <w:highlight w:val="magenta"/>
          </w:rPr>
          <w:delText>.</w:delText>
        </w:r>
      </w:del>
    </w:p>
    <w:p w14:paraId="7002CAB0" w14:textId="58B5AA28" w:rsidR="008A7FB4" w:rsidRDefault="00964F27" w:rsidP="00964F27">
      <w:pPr>
        <w:rPr>
          <w:ins w:id="1535" w:author="Ryan Lemos" w:date="2019-09-28T13:21:00Z"/>
        </w:rPr>
      </w:pPr>
      <w:ins w:id="1536" w:author="Ryan Lemos" w:date="2019-09-28T13:20:00Z">
        <w:r>
          <w:t>A</w:t>
        </w:r>
      </w:ins>
      <w:ins w:id="1537" w:author="Ryan Lemos" w:date="2019-09-28T13:21:00Z">
        <w:r>
          <w:t xml:space="preserve"> </w:t>
        </w:r>
        <w:r>
          <w:fldChar w:fldCharType="begin"/>
        </w:r>
        <w:r>
          <w:instrText xml:space="preserve"> REF _Ref20569299 \h </w:instrText>
        </w:r>
      </w:ins>
      <w:r>
        <w:fldChar w:fldCharType="separate"/>
      </w:r>
      <w:ins w:id="1538" w:author="Ryan Lemos" w:date="2019-09-29T18:50:00Z">
        <w:r w:rsidR="00A1166E">
          <w:t xml:space="preserve">Figura </w:t>
        </w:r>
        <w:r w:rsidR="00A1166E">
          <w:rPr>
            <w:noProof/>
          </w:rPr>
          <w:t>109</w:t>
        </w:r>
      </w:ins>
      <w:ins w:id="1539" w:author="Ryan Lemos" w:date="2019-09-28T13:21:00Z">
        <w:r>
          <w:fldChar w:fldCharType="end"/>
        </w:r>
        <w:r>
          <w:t xml:space="preserve"> representa essa interação. Buscou-se n</w:t>
        </w:r>
      </w:ins>
      <w:ins w:id="1540" w:author="Ryan Lemos" w:date="2019-09-28T13:22:00Z">
        <w:r w:rsidR="00173121">
          <w:t>a</w:t>
        </w:r>
      </w:ins>
      <w:ins w:id="1541" w:author="Ryan Lemos" w:date="2019-09-28T13:21:00Z">
        <w:r>
          <w:t xml:space="preserve"> implementação</w:t>
        </w:r>
      </w:ins>
      <w:ins w:id="1542" w:author="Ryan Lemos" w:date="2019-09-28T13:22:00Z">
        <w:r w:rsidR="00173121">
          <w:t>,</w:t>
        </w:r>
      </w:ins>
      <w:ins w:id="1543" w:author="Ryan Lemos" w:date="2019-09-28T13:21:00Z">
        <w:r>
          <w:t xml:space="preserve"> gerar uma interface simples de utilização, já que </w:t>
        </w:r>
      </w:ins>
      <w:ins w:id="1544" w:author="Ryan Lemos" w:date="2019-09-28T13:22:00Z">
        <w:r w:rsidR="00173121">
          <w:t xml:space="preserve">a estória em si é simples. Então basta ao professor marcar quais alunos </w:t>
        </w:r>
      </w:ins>
      <w:ins w:id="1545" w:author="Ryan Lemos" w:date="2019-09-28T13:23:00Z">
        <w:r w:rsidR="00173121">
          <w:t>que irão receber a atividade, e clicar no botão de salvar, feito isso os alunos selecionados receberão uma notificação de uma nova atividade.</w:t>
        </w:r>
      </w:ins>
      <w:ins w:id="1546" w:author="Ryan Lemos" w:date="2019-09-28T13:22:00Z">
        <w:r w:rsidR="00173121">
          <w:t xml:space="preserve"> </w:t>
        </w:r>
      </w:ins>
    </w:p>
    <w:p w14:paraId="4BFD5F06" w14:textId="77777777" w:rsidR="00964F27" w:rsidRDefault="00964F27" w:rsidP="00964F27">
      <w:pPr>
        <w:rPr>
          <w:ins w:id="1547" w:author="Ryan Lemos" w:date="2019-09-28T13:20:00Z"/>
        </w:rPr>
      </w:pPr>
    </w:p>
    <w:p w14:paraId="2D7F2254" w14:textId="2C766735" w:rsidR="00964F27" w:rsidRDefault="00964F27">
      <w:pPr>
        <w:pStyle w:val="Legenda"/>
        <w:keepNext/>
        <w:rPr>
          <w:ins w:id="1548" w:author="Ryan Lemos" w:date="2019-09-28T13:21:00Z"/>
        </w:rPr>
        <w:pPrChange w:id="1549" w:author="Ryan Lemos" w:date="2019-09-28T13:21:00Z">
          <w:pPr>
            <w:pStyle w:val="Legenda"/>
          </w:pPr>
        </w:pPrChange>
      </w:pPr>
      <w:bookmarkStart w:id="1550" w:name="_Ref20569299"/>
      <w:ins w:id="1551" w:author="Ryan Lemos" w:date="2019-09-28T13:21:00Z">
        <w:r>
          <w:t xml:space="preserve">Figura </w:t>
        </w:r>
        <w:r>
          <w:fldChar w:fldCharType="begin"/>
        </w:r>
        <w:r>
          <w:instrText xml:space="preserve"> SEQ Figura \* ARABIC </w:instrText>
        </w:r>
      </w:ins>
      <w:r>
        <w:fldChar w:fldCharType="separate"/>
      </w:r>
      <w:ins w:id="1552" w:author="Ryan Lemos" w:date="2019-09-29T18:50:00Z">
        <w:r w:rsidR="00A1166E">
          <w:rPr>
            <w:noProof/>
          </w:rPr>
          <w:t>109</w:t>
        </w:r>
      </w:ins>
      <w:ins w:id="1553" w:author="Ryan Lemos" w:date="2019-09-28T13:21:00Z">
        <w:r>
          <w:fldChar w:fldCharType="end"/>
        </w:r>
        <w:bookmarkEnd w:id="1550"/>
        <w:r>
          <w:t xml:space="preserve"> - Tela de inclusão de novos alunos a uma atividade</w:t>
        </w:r>
      </w:ins>
    </w:p>
    <w:p w14:paraId="05E86E17" w14:textId="143FFCA5" w:rsidR="00964F27" w:rsidRDefault="00964F27" w:rsidP="00964F27">
      <w:pPr>
        <w:ind w:firstLine="0"/>
        <w:jc w:val="center"/>
        <w:rPr>
          <w:ins w:id="1554" w:author="Ryan Lemos" w:date="2019-09-28T13:23:00Z"/>
        </w:rPr>
      </w:pPr>
      <w:ins w:id="1555" w:author="Ryan Lemos" w:date="2019-09-28T13:20:00Z">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566795"/>
                      </a:xfrm>
                      <a:prstGeom prst="rect">
                        <a:avLst/>
                      </a:prstGeom>
                    </pic:spPr>
                  </pic:pic>
                </a:graphicData>
              </a:graphic>
            </wp:inline>
          </w:drawing>
        </w:r>
      </w:ins>
    </w:p>
    <w:p w14:paraId="75CBF5AB" w14:textId="77777777" w:rsidR="00173121" w:rsidRDefault="00173121">
      <w:pPr>
        <w:ind w:firstLine="0"/>
        <w:jc w:val="center"/>
        <w:pPrChange w:id="1556" w:author="Ryan Lemos" w:date="2019-09-28T13:20:00Z">
          <w:pPr/>
        </w:pPrChange>
      </w:pPr>
    </w:p>
    <w:p w14:paraId="3B784C8D" w14:textId="2765AEDB"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pPr>
    </w:p>
    <w:p w14:paraId="15F3178E" w14:textId="1DFFD70D" w:rsidR="00FE4DD4" w:rsidRDefault="00FE4DD4" w:rsidP="00B70A30">
      <w:pPr>
        <w:pStyle w:val="Legenda"/>
      </w:pPr>
      <w:r>
        <w:t xml:space="preserve">Quadro </w:t>
      </w:r>
      <w:r>
        <w:fldChar w:fldCharType="begin"/>
      </w:r>
      <w:r>
        <w:instrText xml:space="preserve"> SEQ Quadro \* ARABIC </w:instrText>
      </w:r>
      <w:r>
        <w:fldChar w:fldCharType="separate"/>
      </w:r>
      <w:ins w:id="1557" w:author="Ryan Lemos" w:date="2019-09-29T18:50:00Z">
        <w:r w:rsidR="00A1166E">
          <w:rPr>
            <w:noProof/>
          </w:rPr>
          <w:t>39</w:t>
        </w:r>
      </w:ins>
      <w:del w:id="1558" w:author="Ryan Lemos" w:date="2019-09-28T11:40:00Z">
        <w:r w:rsidR="00B70A30" w:rsidDel="00F7481A">
          <w:rPr>
            <w:noProof/>
          </w:rPr>
          <w:delText>38</w:delText>
        </w:r>
      </w:del>
      <w:r>
        <w:fldChar w:fldCharType="end"/>
      </w:r>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7273B9AA"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1559" w:author="Ryan Lemos" w:date="2019-09-29T18:50:00Z">
        <w:r w:rsidR="00A1166E">
          <w:t xml:space="preserve">Figura </w:t>
        </w:r>
        <w:r w:rsidR="00A1166E">
          <w:rPr>
            <w:noProof/>
          </w:rPr>
          <w:t>110</w:t>
        </w:r>
      </w:ins>
      <w:del w:id="1560" w:author="Ryan Lemos" w:date="2019-09-28T11:17:00Z">
        <w:r w:rsidR="0023197E" w:rsidDel="00B70A30">
          <w:delText xml:space="preserve">Figura </w:delText>
        </w:r>
        <w:r w:rsidR="0023197E" w:rsidDel="00B70A30">
          <w:rPr>
            <w:noProof/>
          </w:rPr>
          <w:delText>80</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1561" w:author="Ryan Lemos" w:date="2019-09-29T18:50:00Z">
        <w:r w:rsidR="00A1166E">
          <w:t xml:space="preserve">Figura </w:t>
        </w:r>
        <w:r w:rsidR="00A1166E">
          <w:rPr>
            <w:noProof/>
          </w:rPr>
          <w:t>111</w:t>
        </w:r>
      </w:ins>
      <w:del w:id="1562" w:author="Ryan Lemos" w:date="2019-09-28T11:17:00Z">
        <w:r w:rsidR="0023197E" w:rsidDel="00B70A30">
          <w:delText xml:space="preserve">Figura </w:delText>
        </w:r>
        <w:r w:rsidR="0023197E" w:rsidDel="00B70A30">
          <w:rPr>
            <w:noProof/>
          </w:rPr>
          <w:delText>81</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1563" w:author="Ryan Lemos" w:date="2019-09-29T18:50:00Z">
        <w:r w:rsidR="00A1166E">
          <w:t xml:space="preserve">Figura </w:t>
        </w:r>
        <w:r w:rsidR="00A1166E">
          <w:rPr>
            <w:noProof/>
          </w:rPr>
          <w:t>110</w:t>
        </w:r>
      </w:ins>
      <w:del w:id="1564" w:author="Ryan Lemos" w:date="2019-09-28T11:17:00Z">
        <w:r w:rsidR="0023197E" w:rsidDel="00B70A30">
          <w:delText xml:space="preserve">Figura </w:delText>
        </w:r>
        <w:r w:rsidR="0023197E" w:rsidDel="00B70A30">
          <w:rPr>
            <w:noProof/>
          </w:rPr>
          <w:delText>80</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5F51CE6D" w:rsidR="00921163" w:rsidRDefault="00921163" w:rsidP="00B70A30">
      <w:pPr>
        <w:pStyle w:val="Legenda"/>
        <w:keepNext/>
      </w:pPr>
      <w:bookmarkStart w:id="1565" w:name="_Ref20053266"/>
      <w:r>
        <w:t xml:space="preserve">Figura </w:t>
      </w:r>
      <w:r>
        <w:fldChar w:fldCharType="begin"/>
      </w:r>
      <w:r>
        <w:instrText xml:space="preserve"> SEQ Figura \* ARABIC </w:instrText>
      </w:r>
      <w:r>
        <w:fldChar w:fldCharType="separate"/>
      </w:r>
      <w:ins w:id="1566" w:author="Ryan Lemos" w:date="2019-09-29T18:50:00Z">
        <w:r w:rsidR="00A1166E">
          <w:rPr>
            <w:noProof/>
          </w:rPr>
          <w:t>110</w:t>
        </w:r>
      </w:ins>
      <w:del w:id="1567" w:author="Ryan Lemos" w:date="2019-09-28T11:17:00Z">
        <w:r w:rsidDel="00B70A30">
          <w:rPr>
            <w:noProof/>
          </w:rPr>
          <w:delText>80</w:delText>
        </w:r>
      </w:del>
      <w:r>
        <w:fldChar w:fldCharType="end"/>
      </w:r>
      <w:bookmarkEnd w:id="1565"/>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5D27F312"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1568" w:author="Ryan Lemos" w:date="2019-09-29T18:50:00Z">
        <w:r w:rsidR="00A1166E">
          <w:t xml:space="preserve">Figura </w:t>
        </w:r>
        <w:r w:rsidR="00A1166E">
          <w:rPr>
            <w:noProof/>
          </w:rPr>
          <w:t>111</w:t>
        </w:r>
      </w:ins>
      <w:del w:id="1569" w:author="Ryan Lemos" w:date="2019-09-28T11:17:00Z">
        <w:r w:rsidR="0023197E" w:rsidDel="00B70A30">
          <w:delText xml:space="preserve">Figura </w:delText>
        </w:r>
        <w:r w:rsidR="0023197E" w:rsidDel="00B70A30">
          <w:rPr>
            <w:noProof/>
          </w:rPr>
          <w:delText>81</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1570" w:author="Ryan Lemos" w:date="2019-09-29T18:50:00Z">
        <w:r w:rsidR="00A1166E">
          <w:t xml:space="preserve">Figura </w:t>
        </w:r>
        <w:r w:rsidR="00A1166E">
          <w:rPr>
            <w:noProof/>
          </w:rPr>
          <w:t>111</w:t>
        </w:r>
      </w:ins>
      <w:del w:id="1571" w:author="Ryan Lemos" w:date="2019-09-28T11:17:00Z">
        <w:r w:rsidR="0023197E" w:rsidDel="00B70A30">
          <w:delText xml:space="preserve">Figura </w:delText>
        </w:r>
        <w:r w:rsidR="0023197E" w:rsidDel="00B70A30">
          <w:rPr>
            <w:noProof/>
          </w:rPr>
          <w:delText>81</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603A47DE" w:rsidR="00921163" w:rsidRDefault="00921163" w:rsidP="00B70A30">
      <w:pPr>
        <w:pStyle w:val="Legenda"/>
        <w:keepNext/>
      </w:pPr>
      <w:bookmarkStart w:id="1572" w:name="_Ref20053275"/>
      <w:r>
        <w:t xml:space="preserve">Figura </w:t>
      </w:r>
      <w:r>
        <w:fldChar w:fldCharType="begin"/>
      </w:r>
      <w:r>
        <w:instrText xml:space="preserve"> SEQ Figura \* ARABIC </w:instrText>
      </w:r>
      <w:r>
        <w:fldChar w:fldCharType="separate"/>
      </w:r>
      <w:ins w:id="1573" w:author="Ryan Lemos" w:date="2019-09-29T18:50:00Z">
        <w:r w:rsidR="00A1166E">
          <w:rPr>
            <w:noProof/>
          </w:rPr>
          <w:t>111</w:t>
        </w:r>
      </w:ins>
      <w:del w:id="1574" w:author="Ryan Lemos" w:date="2019-09-28T11:17:00Z">
        <w:r w:rsidDel="00B70A30">
          <w:rPr>
            <w:noProof/>
          </w:rPr>
          <w:delText>81</w:delText>
        </w:r>
      </w:del>
      <w:r>
        <w:fldChar w:fldCharType="end"/>
      </w:r>
      <w:bookmarkEnd w:id="1572"/>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1575" w:name="_Toc20675482"/>
      <w:r>
        <w:t>Aluno</w:t>
      </w:r>
      <w:bookmarkEnd w:id="1575"/>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D71022C"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5B075528" w:rsidR="00300D1E" w:rsidRDefault="00FE4DD4" w:rsidP="00B70A30">
      <w:pPr>
        <w:pStyle w:val="Legenda"/>
      </w:pPr>
      <w:r>
        <w:t xml:space="preserve">Quadro </w:t>
      </w:r>
      <w:r>
        <w:fldChar w:fldCharType="begin"/>
      </w:r>
      <w:r>
        <w:instrText xml:space="preserve"> SEQ Quadro \* ARABIC </w:instrText>
      </w:r>
      <w:r>
        <w:fldChar w:fldCharType="separate"/>
      </w:r>
      <w:ins w:id="1576" w:author="Ryan Lemos" w:date="2019-09-29T18:50:00Z">
        <w:r w:rsidR="00A1166E">
          <w:rPr>
            <w:noProof/>
          </w:rPr>
          <w:t>40</w:t>
        </w:r>
      </w:ins>
      <w:del w:id="1577" w:author="Ryan Lemos" w:date="2019-09-28T11:40:00Z">
        <w:r w:rsidR="00B70A30" w:rsidDel="00F7481A">
          <w:rPr>
            <w:noProof/>
          </w:rPr>
          <w:delText>39</w:delText>
        </w:r>
      </w:del>
      <w:r>
        <w:fldChar w:fldCharType="end"/>
      </w:r>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446490CD"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1578" w:author="Ryan Lemos" w:date="2019-09-29T18:50:00Z">
        <w:r w:rsidR="00A1166E">
          <w:t xml:space="preserve">Figura </w:t>
        </w:r>
        <w:r w:rsidR="00A1166E">
          <w:rPr>
            <w:noProof/>
          </w:rPr>
          <w:t>112</w:t>
        </w:r>
      </w:ins>
      <w:del w:id="1579" w:author="Ryan Lemos" w:date="2019-09-28T11:17:00Z">
        <w:r w:rsidR="0023197E" w:rsidDel="00B70A30">
          <w:delText xml:space="preserve">Figura </w:delText>
        </w:r>
        <w:r w:rsidR="0023197E" w:rsidDel="00B70A30">
          <w:rPr>
            <w:noProof/>
          </w:rPr>
          <w:delText>82</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3CE290E8" w:rsidR="00921163" w:rsidRDefault="00921163" w:rsidP="00B70A30">
      <w:pPr>
        <w:pStyle w:val="Legenda"/>
        <w:keepNext/>
      </w:pPr>
      <w:bookmarkStart w:id="1580" w:name="_Ref20053355"/>
      <w:r>
        <w:t xml:space="preserve">Figura </w:t>
      </w:r>
      <w:r>
        <w:fldChar w:fldCharType="begin"/>
      </w:r>
      <w:r>
        <w:instrText xml:space="preserve"> SEQ Figura \* ARABIC </w:instrText>
      </w:r>
      <w:r>
        <w:fldChar w:fldCharType="separate"/>
      </w:r>
      <w:ins w:id="1581" w:author="Ryan Lemos" w:date="2019-09-29T18:50:00Z">
        <w:r w:rsidR="00A1166E">
          <w:rPr>
            <w:noProof/>
          </w:rPr>
          <w:t>112</w:t>
        </w:r>
      </w:ins>
      <w:del w:id="1582" w:author="Ryan Lemos" w:date="2019-09-28T11:17:00Z">
        <w:r w:rsidDel="00B70A30">
          <w:rPr>
            <w:noProof/>
          </w:rPr>
          <w:delText>82</w:delText>
        </w:r>
      </w:del>
      <w:r>
        <w:fldChar w:fldCharType="end"/>
      </w:r>
      <w:bookmarkEnd w:id="1580"/>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66270D35" w:rsidR="00FE4DD4" w:rsidRDefault="00FE4DD4" w:rsidP="00B70A30">
      <w:pPr>
        <w:pStyle w:val="Legenda"/>
      </w:pPr>
      <w:r>
        <w:t xml:space="preserve">Quadro </w:t>
      </w:r>
      <w:r>
        <w:fldChar w:fldCharType="begin"/>
      </w:r>
      <w:r>
        <w:instrText xml:space="preserve"> SEQ Quadro \* ARABIC </w:instrText>
      </w:r>
      <w:r>
        <w:fldChar w:fldCharType="separate"/>
      </w:r>
      <w:ins w:id="1583" w:author="Ryan Lemos" w:date="2019-09-29T18:50:00Z">
        <w:r w:rsidR="00A1166E">
          <w:rPr>
            <w:noProof/>
          </w:rPr>
          <w:t>41</w:t>
        </w:r>
      </w:ins>
      <w:del w:id="1584" w:author="Ryan Lemos" w:date="2019-09-28T11:40:00Z">
        <w:r w:rsidR="00B70A30" w:rsidDel="00F7481A">
          <w:rPr>
            <w:noProof/>
          </w:rPr>
          <w:delText>40</w:delText>
        </w:r>
      </w:del>
      <w:r>
        <w:fldChar w:fldCharType="end"/>
      </w:r>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50439D31" w:rsidR="001F718F" w:rsidRDefault="00227575" w:rsidP="001F718F">
      <w:r>
        <w:t xml:space="preserve">A </w:t>
      </w:r>
      <w:r w:rsidR="0023197E">
        <w:fldChar w:fldCharType="begin"/>
      </w:r>
      <w:r w:rsidR="0023197E">
        <w:instrText xml:space="preserve"> REF _Ref20053371 \h </w:instrText>
      </w:r>
      <w:r w:rsidR="0023197E">
        <w:fldChar w:fldCharType="separate"/>
      </w:r>
      <w:ins w:id="1585" w:author="Ryan Lemos" w:date="2019-09-29T18:50:00Z">
        <w:r w:rsidR="00A1166E">
          <w:t xml:space="preserve">Figura </w:t>
        </w:r>
        <w:r w:rsidR="00A1166E">
          <w:rPr>
            <w:noProof/>
          </w:rPr>
          <w:t>113</w:t>
        </w:r>
      </w:ins>
      <w:del w:id="1586" w:author="Ryan Lemos" w:date="2019-09-28T11:17:00Z">
        <w:r w:rsidR="0023197E" w:rsidDel="00B70A30">
          <w:delText xml:space="preserve">Figura </w:delText>
        </w:r>
        <w:r w:rsidR="0023197E" w:rsidDel="00B70A30">
          <w:rPr>
            <w:noProof/>
          </w:rPr>
          <w:delText>83</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22030B40" w:rsidR="00921163" w:rsidRDefault="00921163" w:rsidP="00B70A30">
      <w:pPr>
        <w:pStyle w:val="Legenda"/>
        <w:keepNext/>
      </w:pPr>
      <w:bookmarkStart w:id="1587" w:name="_Ref20053371"/>
      <w:r>
        <w:t xml:space="preserve">Figura </w:t>
      </w:r>
      <w:r>
        <w:fldChar w:fldCharType="begin"/>
      </w:r>
      <w:r>
        <w:instrText xml:space="preserve"> SEQ Figura \* ARABIC </w:instrText>
      </w:r>
      <w:r>
        <w:fldChar w:fldCharType="separate"/>
      </w:r>
      <w:ins w:id="1588" w:author="Ryan Lemos" w:date="2019-09-29T18:50:00Z">
        <w:r w:rsidR="00A1166E">
          <w:rPr>
            <w:noProof/>
          </w:rPr>
          <w:t>113</w:t>
        </w:r>
      </w:ins>
      <w:del w:id="1589" w:author="Ryan Lemos" w:date="2019-09-28T11:17:00Z">
        <w:r w:rsidDel="00B70A30">
          <w:rPr>
            <w:noProof/>
          </w:rPr>
          <w:delText>83</w:delText>
        </w:r>
      </w:del>
      <w:r>
        <w:fldChar w:fldCharType="end"/>
      </w:r>
      <w:bookmarkEnd w:id="1587"/>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66553C92"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1590" w:author="Ryan Lemos" w:date="2019-09-29T18:50:00Z">
        <w:r w:rsidR="00A1166E">
          <w:t xml:space="preserve">Figura </w:t>
        </w:r>
        <w:r w:rsidR="00A1166E">
          <w:rPr>
            <w:noProof/>
          </w:rPr>
          <w:t>114</w:t>
        </w:r>
      </w:ins>
      <w:del w:id="1591" w:author="Ryan Lemos" w:date="2019-09-28T11:17:00Z">
        <w:r w:rsidR="0023197E" w:rsidDel="00B70A30">
          <w:delText xml:space="preserve">Figura </w:delText>
        </w:r>
        <w:r w:rsidR="0023197E" w:rsidDel="00B70A30">
          <w:rPr>
            <w:noProof/>
          </w:rPr>
          <w:delText>84</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76DD7E63" w:rsidR="00921163" w:rsidRDefault="00921163" w:rsidP="00B70A30">
      <w:pPr>
        <w:pStyle w:val="Legenda"/>
        <w:keepNext/>
      </w:pPr>
      <w:bookmarkStart w:id="1592" w:name="_Ref20053387"/>
      <w:r>
        <w:t xml:space="preserve">Figura </w:t>
      </w:r>
      <w:r>
        <w:fldChar w:fldCharType="begin"/>
      </w:r>
      <w:r>
        <w:instrText xml:space="preserve"> SEQ Figura \* ARABIC </w:instrText>
      </w:r>
      <w:r>
        <w:fldChar w:fldCharType="separate"/>
      </w:r>
      <w:ins w:id="1593" w:author="Ryan Lemos" w:date="2019-09-29T18:50:00Z">
        <w:r w:rsidR="00A1166E">
          <w:rPr>
            <w:noProof/>
          </w:rPr>
          <w:t>114</w:t>
        </w:r>
      </w:ins>
      <w:del w:id="1594" w:author="Ryan Lemos" w:date="2019-09-28T11:17:00Z">
        <w:r w:rsidDel="00B70A30">
          <w:rPr>
            <w:noProof/>
          </w:rPr>
          <w:delText>84</w:delText>
        </w:r>
      </w:del>
      <w:r>
        <w:fldChar w:fldCharType="end"/>
      </w:r>
      <w:bookmarkEnd w:id="1592"/>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43CB8151"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1595" w:author="Ryan Lemos" w:date="2019-09-29T18:50:00Z">
        <w:r w:rsidR="00A1166E">
          <w:t xml:space="preserve">Figura </w:t>
        </w:r>
        <w:r w:rsidR="00A1166E">
          <w:rPr>
            <w:noProof/>
          </w:rPr>
          <w:t>113</w:t>
        </w:r>
      </w:ins>
      <w:del w:id="1596" w:author="Ryan Lemos" w:date="2019-09-28T11:17:00Z">
        <w:r w:rsidR="0023197E" w:rsidDel="00B70A30">
          <w:delText xml:space="preserve">Figura </w:delText>
        </w:r>
        <w:r w:rsidR="0023197E" w:rsidDel="00B70A30">
          <w:rPr>
            <w:noProof/>
          </w:rPr>
          <w:delText>83</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1597" w:author="Ryan Lemos" w:date="2019-09-29T18:50:00Z">
        <w:r w:rsidR="00A1166E">
          <w:t xml:space="preserve">Figura </w:t>
        </w:r>
        <w:r w:rsidR="00A1166E">
          <w:rPr>
            <w:noProof/>
          </w:rPr>
          <w:t>115</w:t>
        </w:r>
      </w:ins>
      <w:del w:id="1598" w:author="Ryan Lemos" w:date="2019-09-28T11:17:00Z">
        <w:r w:rsidR="0023197E" w:rsidDel="00B70A30">
          <w:delText xml:space="preserve">Figura </w:delText>
        </w:r>
        <w:r w:rsidR="0023197E" w:rsidDel="00B70A30">
          <w:rPr>
            <w:noProof/>
          </w:rPr>
          <w:delText>85</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74B1EB21" w:rsidR="00921163" w:rsidRDefault="00921163" w:rsidP="00B70A30">
      <w:pPr>
        <w:pStyle w:val="Legenda"/>
        <w:keepNext/>
      </w:pPr>
      <w:bookmarkStart w:id="1599" w:name="_Ref20053454"/>
      <w:r>
        <w:t xml:space="preserve">Figura </w:t>
      </w:r>
      <w:r>
        <w:fldChar w:fldCharType="begin"/>
      </w:r>
      <w:r>
        <w:instrText xml:space="preserve"> SEQ Figura \* ARABIC </w:instrText>
      </w:r>
      <w:r>
        <w:fldChar w:fldCharType="separate"/>
      </w:r>
      <w:ins w:id="1600" w:author="Ryan Lemos" w:date="2019-09-29T18:50:00Z">
        <w:r w:rsidR="00A1166E">
          <w:rPr>
            <w:noProof/>
          </w:rPr>
          <w:t>115</w:t>
        </w:r>
      </w:ins>
      <w:del w:id="1601" w:author="Ryan Lemos" w:date="2019-09-28T11:17:00Z">
        <w:r w:rsidDel="00B70A30">
          <w:rPr>
            <w:noProof/>
          </w:rPr>
          <w:delText>85</w:delText>
        </w:r>
      </w:del>
      <w:r>
        <w:fldChar w:fldCharType="end"/>
      </w:r>
      <w:bookmarkEnd w:id="1599"/>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15FD6CC2" w:rsidR="00300D1E" w:rsidRDefault="00FE4DD4" w:rsidP="00B70A30">
      <w:pPr>
        <w:pStyle w:val="Legenda"/>
      </w:pPr>
      <w:r>
        <w:lastRenderedPageBreak/>
        <w:t xml:space="preserve">Quadro </w:t>
      </w:r>
      <w:r>
        <w:fldChar w:fldCharType="begin"/>
      </w:r>
      <w:r>
        <w:instrText xml:space="preserve"> SEQ Quadro \* ARABIC </w:instrText>
      </w:r>
      <w:r>
        <w:fldChar w:fldCharType="separate"/>
      </w:r>
      <w:ins w:id="1602" w:author="Ryan Lemos" w:date="2019-09-29T18:50:00Z">
        <w:r w:rsidR="00A1166E">
          <w:rPr>
            <w:noProof/>
          </w:rPr>
          <w:t>42</w:t>
        </w:r>
      </w:ins>
      <w:del w:id="1603" w:author="Ryan Lemos" w:date="2019-09-28T11:40:00Z">
        <w:r w:rsidR="00B70A30" w:rsidDel="00F7481A">
          <w:rPr>
            <w:noProof/>
          </w:rPr>
          <w:delText>41</w:delText>
        </w:r>
      </w:del>
      <w:r>
        <w:fldChar w:fldCharType="end"/>
      </w:r>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2D23C275" w:rsidR="00072DA1" w:rsidRDefault="00072DA1" w:rsidP="00596E44">
      <w:r>
        <w:t xml:space="preserve">A </w:t>
      </w:r>
      <w:r w:rsidR="0023197E">
        <w:fldChar w:fldCharType="begin"/>
      </w:r>
      <w:r w:rsidR="0023197E">
        <w:instrText xml:space="preserve"> REF _Ref20053469 \h </w:instrText>
      </w:r>
      <w:r w:rsidR="0023197E">
        <w:fldChar w:fldCharType="separate"/>
      </w:r>
      <w:ins w:id="1604" w:author="Ryan Lemos" w:date="2019-09-29T18:50:00Z">
        <w:r w:rsidR="00A1166E">
          <w:t xml:space="preserve">Figura </w:t>
        </w:r>
        <w:r w:rsidR="00A1166E">
          <w:rPr>
            <w:noProof/>
          </w:rPr>
          <w:t>116</w:t>
        </w:r>
      </w:ins>
      <w:del w:id="1605" w:author="Ryan Lemos" w:date="2019-09-28T11:17:00Z">
        <w:r w:rsidR="0023197E" w:rsidDel="00B70A30">
          <w:delText xml:space="preserve">Figura </w:delText>
        </w:r>
        <w:r w:rsidR="0023197E" w:rsidDel="00B70A30">
          <w:rPr>
            <w:noProof/>
          </w:rPr>
          <w:delText>86</w:delText>
        </w:r>
      </w:del>
      <w:r w:rsidR="0023197E">
        <w:fldChar w:fldCharType="end"/>
      </w:r>
      <w:r w:rsidR="0023197E">
        <w:t xml:space="preserve"> </w:t>
      </w:r>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43CFB99B" w:rsidR="00921163" w:rsidRDefault="00921163" w:rsidP="00B70A30">
      <w:pPr>
        <w:pStyle w:val="Legenda"/>
        <w:keepNext/>
      </w:pPr>
      <w:bookmarkStart w:id="1606" w:name="_Ref20053469"/>
      <w:r>
        <w:t xml:space="preserve">Figura </w:t>
      </w:r>
      <w:r>
        <w:fldChar w:fldCharType="begin"/>
      </w:r>
      <w:r>
        <w:instrText xml:space="preserve"> SEQ Figura \* ARABIC </w:instrText>
      </w:r>
      <w:r>
        <w:fldChar w:fldCharType="separate"/>
      </w:r>
      <w:ins w:id="1607" w:author="Ryan Lemos" w:date="2019-09-29T18:50:00Z">
        <w:r w:rsidR="00A1166E">
          <w:rPr>
            <w:noProof/>
          </w:rPr>
          <w:t>116</w:t>
        </w:r>
      </w:ins>
      <w:del w:id="1608" w:author="Ryan Lemos" w:date="2019-09-28T11:17:00Z">
        <w:r w:rsidDel="00B70A30">
          <w:rPr>
            <w:noProof/>
          </w:rPr>
          <w:delText>86</w:delText>
        </w:r>
      </w:del>
      <w:r>
        <w:fldChar w:fldCharType="end"/>
      </w:r>
      <w:bookmarkEnd w:id="1606"/>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1609" w:name="_Toc20675483"/>
      <w:r>
        <w:t>Release 3 – Complementos</w:t>
      </w:r>
      <w:bookmarkEnd w:id="1609"/>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w:t>
      </w:r>
      <w:r w:rsidR="009B5E45">
        <w:lastRenderedPageBreak/>
        <w:t>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1610" w:name="_Toc20675484"/>
      <w:r>
        <w:t>Sistema desenvolvido</w:t>
      </w:r>
      <w:bookmarkEnd w:id="1610"/>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1611" w:name="_Toc20675485"/>
      <w:r>
        <w:t>Professor</w:t>
      </w:r>
      <w:bookmarkEnd w:id="1611"/>
    </w:p>
    <w:p w14:paraId="1E362F4C" w14:textId="3E692FAB" w:rsidR="00394EB9" w:rsidRDefault="00394EB9" w:rsidP="00394EB9"/>
    <w:p w14:paraId="645696A0" w14:textId="5192DDC0" w:rsidR="006269C7" w:rsidRDefault="006269C7" w:rsidP="00394EB9">
      <w:r>
        <w:t xml:space="preserve">Conforme discutido na seção </w:t>
      </w:r>
      <w:proofErr w:type="spellStart"/>
      <w:r w:rsidR="0001061E">
        <w:t>xxx</w:t>
      </w:r>
      <w:proofErr w:type="spellEnd"/>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na </w:t>
      </w:r>
      <w:r w:rsidR="00403EF2" w:rsidRPr="00596E44">
        <w:rPr>
          <w:highlight w:val="yellow"/>
        </w:rPr>
        <w:t>figura x</w:t>
      </w:r>
      <w:r w:rsidR="00403EF2">
        <w:t>.</w:t>
      </w:r>
    </w:p>
    <w:p w14:paraId="61CFC4F5" w14:textId="77777777" w:rsidR="00454122" w:rsidRPr="00B70A30" w:rsidRDefault="00454122" w:rsidP="00454122">
      <w:pPr>
        <w:pStyle w:val="Legenda"/>
        <w:rPr>
          <w:b w:val="0"/>
          <w:bCs/>
        </w:rPr>
      </w:pPr>
    </w:p>
    <w:p w14:paraId="101ABF94" w14:textId="57D58391" w:rsidR="00403EF2" w:rsidRDefault="00454122" w:rsidP="00B70A30">
      <w:pPr>
        <w:pStyle w:val="Legenda"/>
      </w:pPr>
      <w:r>
        <w:t xml:space="preserve">Quadro </w:t>
      </w:r>
      <w:r>
        <w:fldChar w:fldCharType="begin"/>
      </w:r>
      <w:r>
        <w:instrText xml:space="preserve"> SEQ Quadro \* ARABIC </w:instrText>
      </w:r>
      <w:r>
        <w:fldChar w:fldCharType="separate"/>
      </w:r>
      <w:ins w:id="1612" w:author="Ryan Lemos" w:date="2019-09-29T18:50:00Z">
        <w:r w:rsidR="00A1166E">
          <w:rPr>
            <w:noProof/>
          </w:rPr>
          <w:t>43</w:t>
        </w:r>
      </w:ins>
      <w:del w:id="1613" w:author="Ryan Lemos" w:date="2019-09-28T11:40:00Z">
        <w:r w:rsidR="00B70A30" w:rsidDel="00F7481A">
          <w:rPr>
            <w:noProof/>
          </w:rPr>
          <w:delText>42</w:delText>
        </w:r>
      </w:del>
      <w:r>
        <w:fldChar w:fldCharType="end"/>
      </w:r>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5BE40B27" w:rsidR="00921163" w:rsidRDefault="00921163" w:rsidP="00B70A30">
      <w:pPr>
        <w:pStyle w:val="Legenda"/>
        <w:keepNext/>
      </w:pPr>
      <w:r>
        <w:lastRenderedPageBreak/>
        <w:t xml:space="preserve">Figura </w:t>
      </w:r>
      <w:r>
        <w:fldChar w:fldCharType="begin"/>
      </w:r>
      <w:r>
        <w:instrText xml:space="preserve"> SEQ Figura \* ARABIC </w:instrText>
      </w:r>
      <w:r>
        <w:fldChar w:fldCharType="separate"/>
      </w:r>
      <w:ins w:id="1614" w:author="Ryan Lemos" w:date="2019-09-29T18:50:00Z">
        <w:r w:rsidR="00A1166E">
          <w:rPr>
            <w:noProof/>
          </w:rPr>
          <w:t>117</w:t>
        </w:r>
      </w:ins>
      <w:del w:id="1615" w:author="Ryan Lemos" w:date="2019-09-28T11:17:00Z">
        <w:r w:rsidDel="00B70A30">
          <w:rPr>
            <w:noProof/>
          </w:rPr>
          <w:delText>87</w:delText>
        </w:r>
      </w:del>
      <w:r>
        <w:fldChar w:fldCharType="end"/>
      </w:r>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1616" w:name="_Toc20675486"/>
      <w:r>
        <w:t>Aluno</w:t>
      </w:r>
      <w:bookmarkEnd w:id="1616"/>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 xml:space="preserve">Figura </w:t>
      </w:r>
      <w:proofErr w:type="spellStart"/>
      <w:r w:rsidR="00A844C7" w:rsidRPr="005B582B">
        <w:rPr>
          <w:highlight w:val="yellow"/>
        </w:rPr>
        <w:t>xx</w:t>
      </w:r>
      <w:proofErr w:type="spellEnd"/>
      <w:r w:rsidR="00A844C7" w:rsidRPr="005B582B">
        <w:rPr>
          <w:highlight w:val="yellow"/>
        </w:rPr>
        <w:t>.</w:t>
      </w:r>
    </w:p>
    <w:p w14:paraId="7D37E33A" w14:textId="77777777" w:rsidR="00454122" w:rsidRPr="00B70A30" w:rsidRDefault="00454122" w:rsidP="00454122">
      <w:pPr>
        <w:pStyle w:val="Legenda"/>
        <w:rPr>
          <w:b w:val="0"/>
          <w:bCs/>
        </w:rPr>
      </w:pPr>
    </w:p>
    <w:p w14:paraId="66930498" w14:textId="45A84673" w:rsidR="00353AF5" w:rsidRDefault="00454122" w:rsidP="00B70A30">
      <w:pPr>
        <w:pStyle w:val="Legenda"/>
      </w:pPr>
      <w:r>
        <w:t xml:space="preserve">Quadro </w:t>
      </w:r>
      <w:r>
        <w:fldChar w:fldCharType="begin"/>
      </w:r>
      <w:r>
        <w:instrText xml:space="preserve"> SEQ Quadro \* ARABIC </w:instrText>
      </w:r>
      <w:r>
        <w:fldChar w:fldCharType="separate"/>
      </w:r>
      <w:ins w:id="1617" w:author="Ryan Lemos" w:date="2019-09-29T18:50:00Z">
        <w:r w:rsidR="00A1166E">
          <w:rPr>
            <w:noProof/>
          </w:rPr>
          <w:t>44</w:t>
        </w:r>
      </w:ins>
      <w:del w:id="1618" w:author="Ryan Lemos" w:date="2019-09-28T11:40:00Z">
        <w:r w:rsidR="00B70A30" w:rsidDel="00F7481A">
          <w:rPr>
            <w:noProof/>
          </w:rPr>
          <w:delText>43</w:delText>
        </w:r>
      </w:del>
      <w:r>
        <w:fldChar w:fldCharType="end"/>
      </w:r>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2320E14A" w:rsidR="00353AF5" w:rsidRDefault="00611F3F" w:rsidP="00353AF5">
      <w:r>
        <w:t xml:space="preserve">O </w:t>
      </w:r>
      <w:r w:rsidR="0023197E">
        <w:fldChar w:fldCharType="begin"/>
      </w:r>
      <w:r w:rsidR="0023197E">
        <w:instrText xml:space="preserve"> REF _Ref20053527 \h </w:instrText>
      </w:r>
      <w:r w:rsidR="0023197E">
        <w:fldChar w:fldCharType="separate"/>
      </w:r>
      <w:r w:rsidR="00A1166E">
        <w:t xml:space="preserve">Gráfico </w:t>
      </w:r>
      <w:r w:rsidR="00A1166E">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4A3C8C3B" w:rsidR="00921163" w:rsidRDefault="00921163" w:rsidP="00B70A30">
      <w:pPr>
        <w:pStyle w:val="Legenda"/>
        <w:keepNext/>
      </w:pPr>
      <w:bookmarkStart w:id="1619" w:name="_Ref20053527"/>
      <w:r>
        <w:lastRenderedPageBreak/>
        <w:t xml:space="preserve">Gráfico </w:t>
      </w:r>
      <w:r>
        <w:fldChar w:fldCharType="begin"/>
      </w:r>
      <w:r>
        <w:instrText xml:space="preserve"> SEQ Gráfico \* ARABIC </w:instrText>
      </w:r>
      <w:r>
        <w:fldChar w:fldCharType="separate"/>
      </w:r>
      <w:r w:rsidR="00A1166E">
        <w:rPr>
          <w:noProof/>
        </w:rPr>
        <w:t>1</w:t>
      </w:r>
      <w:r>
        <w:fldChar w:fldCharType="end"/>
      </w:r>
      <w:bookmarkEnd w:id="1619"/>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0D8F4890"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A1166E">
        <w:t xml:space="preserve">Gráfico </w:t>
      </w:r>
      <w:r w:rsidR="00A1166E">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1620"/>
      <w:r w:rsidR="008B44C6">
        <w:t>gráfico por níve</w:t>
      </w:r>
      <w:r w:rsidR="003B2AF5">
        <w:t>is</w:t>
      </w:r>
      <w:r w:rsidR="008B44C6">
        <w:t xml:space="preserve">, ao ser levado para a direita visualiza-se o gráfico por </w:t>
      </w:r>
      <w:r w:rsidR="003B2AF5">
        <w:t>tipos de questões</w:t>
      </w:r>
      <w:r w:rsidR="008B44C6">
        <w:t>.</w:t>
      </w:r>
      <w:commentRangeEnd w:id="1620"/>
      <w:r w:rsidR="00611F3F">
        <w:rPr>
          <w:rStyle w:val="Refdecomentrio"/>
        </w:rPr>
        <w:commentReference w:id="1620"/>
      </w:r>
    </w:p>
    <w:p w14:paraId="0115E590" w14:textId="77777777" w:rsidR="00FD5D46" w:rsidRDefault="00FD5D46" w:rsidP="00353AF5"/>
    <w:p w14:paraId="5E33F522" w14:textId="4D096A9C" w:rsidR="00921163" w:rsidRDefault="00921163" w:rsidP="00B70A30">
      <w:pPr>
        <w:pStyle w:val="Legenda"/>
        <w:keepNext/>
      </w:pPr>
      <w:bookmarkStart w:id="1621" w:name="_Ref20053546"/>
      <w:r>
        <w:t xml:space="preserve">Gráfico </w:t>
      </w:r>
      <w:r>
        <w:fldChar w:fldCharType="begin"/>
      </w:r>
      <w:r>
        <w:instrText xml:space="preserve"> SEQ Gráfico \* ARABIC </w:instrText>
      </w:r>
      <w:r>
        <w:fldChar w:fldCharType="separate"/>
      </w:r>
      <w:r w:rsidR="00A1166E">
        <w:rPr>
          <w:noProof/>
        </w:rPr>
        <w:t>2</w:t>
      </w:r>
      <w:r>
        <w:fldChar w:fldCharType="end"/>
      </w:r>
      <w:bookmarkEnd w:id="1621"/>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36FD37EE" w:rsidR="00883B09" w:rsidRDefault="00883B09" w:rsidP="00596E44">
      <w:pPr>
        <w:pStyle w:val="Ttulo2"/>
        <w:rPr>
          <w:ins w:id="1622" w:author="Ryan Lemos" w:date="2019-09-29T19:49:00Z"/>
        </w:rPr>
      </w:pPr>
      <w:bookmarkStart w:id="1623" w:name="_Toc20675487"/>
      <w:ins w:id="1624" w:author="Ryan Lemos" w:date="2019-09-28T11:36:00Z">
        <w:r>
          <w:lastRenderedPageBreak/>
          <w:t xml:space="preserve">Aplicação da metodologia XP no </w:t>
        </w:r>
        <w:commentRangeStart w:id="1625"/>
        <w:r>
          <w:t>desenvolvimento</w:t>
        </w:r>
      </w:ins>
      <w:commentRangeEnd w:id="1625"/>
      <w:ins w:id="1626" w:author="Ryan Lemos" w:date="2019-09-28T11:37:00Z">
        <w:r w:rsidR="005244B7">
          <w:rPr>
            <w:rStyle w:val="Refdecomentrio"/>
            <w:rFonts w:eastAsia="Calibri"/>
            <w:caps w:val="0"/>
          </w:rPr>
          <w:commentReference w:id="1625"/>
        </w:r>
      </w:ins>
      <w:bookmarkEnd w:id="1623"/>
    </w:p>
    <w:p w14:paraId="530BA3E1" w14:textId="77777777" w:rsidR="00C84EFD" w:rsidRDefault="00C84EFD" w:rsidP="00C84EFD">
      <w:pPr>
        <w:ind w:firstLine="0"/>
        <w:rPr>
          <w:ins w:id="1627" w:author="Ryan Lemos" w:date="2019-09-29T19:36:00Z"/>
        </w:rPr>
        <w:pPrChange w:id="1628" w:author="Ryan Lemos" w:date="2019-09-29T19:49:00Z">
          <w:pPr/>
        </w:pPrChange>
      </w:pPr>
    </w:p>
    <w:p w14:paraId="191FE15E" w14:textId="558DA3DC" w:rsidR="00C84EFD" w:rsidRDefault="007D7000" w:rsidP="00B40550">
      <w:pPr>
        <w:rPr>
          <w:ins w:id="1629" w:author="Ryan Lemos" w:date="2019-09-29T19:49:00Z"/>
        </w:rPr>
        <w:pPrChange w:id="1630" w:author="Ryan Lemos" w:date="2019-09-29T19:55:00Z">
          <w:pPr/>
        </w:pPrChange>
      </w:pPr>
      <w:ins w:id="1631" w:author="Ryan Lemos" w:date="2019-09-29T19:37:00Z">
        <w:r>
          <w:t>A metodologia XP trouxe um ganho de tempo no desenvolvimento da aplicação. Inicialmente na etapa de projeto, imaginou-se que</w:t>
        </w:r>
      </w:ins>
      <w:ins w:id="1632" w:author="Ryan Lemos" w:date="2019-09-29T19:38:00Z">
        <w:r>
          <w:t xml:space="preserve"> a aplicação seria concebida em 6 meses. O tempo restante seria utilizado para correções e melhorias. </w:t>
        </w:r>
      </w:ins>
      <w:ins w:id="1633" w:author="Ryan Lemos" w:date="2019-09-29T19:39:00Z">
        <w:r>
          <w:t>O cronograma foi respeitado, e o desenvolvimento finalizado ao final do sexto mês. Porém, vale destacar que o segundo release demandou mais tempo do que o esperado,</w:t>
        </w:r>
      </w:ins>
      <w:ins w:id="1634" w:author="Ryan Lemos" w:date="2019-09-29T19:40:00Z">
        <w:r>
          <w:t xml:space="preserve"> pois o módulo de banco de questões se demonstrou complexo e ajuda externa na concepção foi necessária. O professor Leonardo</w:t>
        </w:r>
        <w:r w:rsidR="00C84EFD">
          <w:t xml:space="preserve"> resto do nome aqui, </w:t>
        </w:r>
      </w:ins>
      <w:ins w:id="1635" w:author="Ryan Lemos" w:date="2019-09-29T19:41:00Z">
        <w:r w:rsidR="00C84EFD">
          <w:t xml:space="preserve">do núcleo de línguas da UNIMONTES viu o ambiente de perto, e auxiliou na concepção do módulo de banco de questões. </w:t>
        </w:r>
      </w:ins>
      <w:ins w:id="1636" w:author="Ryan Lemos" w:date="2019-09-29T19:42:00Z">
        <w:r w:rsidR="00C84EFD">
          <w:t xml:space="preserve">Como professor de línguas a sua visão a respeito do tema foi essencial para a modelagem e concepção desse módulo. Com esse atraso, </w:t>
        </w:r>
      </w:ins>
      <w:ins w:id="1637" w:author="Ryan Lemos" w:date="2019-09-29T19:43:00Z">
        <w:r w:rsidR="00C84EFD">
          <w:t>concluiu-se o terceiro release em menos tempo, já que o terceiro release seria constituído de alguns acréscimos e correções.</w:t>
        </w:r>
      </w:ins>
      <w:ins w:id="1638" w:author="Ryan Lemos" w:date="2019-09-29T19:55:00Z">
        <w:r w:rsidR="00B40550">
          <w:t xml:space="preserve"> A tabela x demonstra o cronograma de desenvolvimento da aplicação.</w:t>
        </w:r>
      </w:ins>
    </w:p>
    <w:p w14:paraId="4ACA0A61" w14:textId="09FC0E1E" w:rsidR="00C84EFD" w:rsidRDefault="00C84EFD">
      <w:pPr>
        <w:rPr>
          <w:ins w:id="1639" w:author="Ryan Lemos" w:date="2019-09-29T19:49:00Z"/>
        </w:rPr>
      </w:pP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Change w:id="1640">
          <w:tblGrid>
            <w:gridCol w:w="1619"/>
            <w:gridCol w:w="1540"/>
            <w:gridCol w:w="806"/>
            <w:gridCol w:w="852"/>
            <w:gridCol w:w="850"/>
            <w:gridCol w:w="993"/>
            <w:gridCol w:w="1134"/>
            <w:gridCol w:w="1267"/>
          </w:tblGrid>
        </w:tblGridChange>
      </w:tblGrid>
      <w:tr w:rsidR="00B40550" w:rsidRPr="00E376AE" w14:paraId="6980C847" w14:textId="77777777" w:rsidTr="00B40550">
        <w:trPr>
          <w:trHeight w:val="248"/>
          <w:jc w:val="center"/>
          <w:ins w:id="1641" w:author="Ryan Lemos" w:date="2019-09-29T19:49:00Z"/>
        </w:trPr>
        <w:tc>
          <w:tcPr>
            <w:tcW w:w="1743" w:type="pct"/>
            <w:gridSpan w:val="2"/>
            <w:vAlign w:val="center"/>
          </w:tcPr>
          <w:p w14:paraId="3161FAD8" w14:textId="39DBEE45" w:rsidR="00B40550" w:rsidRPr="00E376AE" w:rsidRDefault="00B40550" w:rsidP="00C84EFD">
            <w:pPr>
              <w:spacing w:line="240" w:lineRule="auto"/>
              <w:ind w:firstLine="0"/>
              <w:jc w:val="center"/>
              <w:rPr>
                <w:ins w:id="1642" w:author="Ryan Lemos" w:date="2019-09-29T19:49:00Z"/>
                <w:rFonts w:eastAsia="Times New Roman"/>
                <w:color w:val="000000"/>
                <w:sz w:val="20"/>
                <w:szCs w:val="20"/>
                <w:lang w:eastAsia="pt-BR"/>
              </w:rPr>
            </w:pPr>
            <w:ins w:id="1643" w:author="Ryan Lemos" w:date="2019-09-29T19:53:00Z">
              <w:r>
                <w:rPr>
                  <w:rFonts w:eastAsia="Times New Roman"/>
                  <w:color w:val="000000"/>
                  <w:sz w:val="20"/>
                  <w:szCs w:val="20"/>
                  <w:lang w:eastAsia="pt-BR"/>
                </w:rPr>
                <w:t>ATIVIDADES</w:t>
              </w:r>
            </w:ins>
          </w:p>
        </w:tc>
        <w:tc>
          <w:tcPr>
            <w:tcW w:w="445" w:type="pct"/>
            <w:noWrap/>
            <w:vAlign w:val="center"/>
            <w:hideMark/>
          </w:tcPr>
          <w:p w14:paraId="16E0F1BC" w14:textId="77777777" w:rsidR="00B40550" w:rsidRDefault="00B40550" w:rsidP="00C84EFD">
            <w:pPr>
              <w:spacing w:line="240" w:lineRule="auto"/>
              <w:ind w:firstLine="0"/>
              <w:jc w:val="center"/>
              <w:rPr>
                <w:ins w:id="1644" w:author="Ryan Lemos" w:date="2019-09-29T19:49:00Z"/>
                <w:rFonts w:eastAsia="Times New Roman"/>
                <w:color w:val="000000"/>
                <w:sz w:val="20"/>
                <w:szCs w:val="20"/>
                <w:lang w:eastAsia="pt-BR"/>
              </w:rPr>
            </w:pPr>
            <w:ins w:id="1645" w:author="Ryan Lemos" w:date="2019-09-29T19:49:00Z">
              <w:r w:rsidRPr="00E376AE">
                <w:rPr>
                  <w:rFonts w:eastAsia="Times New Roman"/>
                  <w:color w:val="000000"/>
                  <w:sz w:val="20"/>
                  <w:szCs w:val="20"/>
                  <w:lang w:eastAsia="pt-BR"/>
                </w:rPr>
                <w:t>JAN/</w:t>
              </w:r>
            </w:ins>
          </w:p>
          <w:p w14:paraId="4EA674CA" w14:textId="77777777" w:rsidR="00B40550" w:rsidRPr="00E376AE" w:rsidRDefault="00B40550" w:rsidP="00C84EFD">
            <w:pPr>
              <w:spacing w:line="240" w:lineRule="auto"/>
              <w:ind w:firstLine="0"/>
              <w:jc w:val="center"/>
              <w:rPr>
                <w:ins w:id="1646" w:author="Ryan Lemos" w:date="2019-09-29T19:49:00Z"/>
                <w:rFonts w:eastAsia="Times New Roman"/>
                <w:color w:val="000000"/>
                <w:sz w:val="20"/>
                <w:szCs w:val="20"/>
                <w:lang w:eastAsia="pt-BR"/>
              </w:rPr>
            </w:pPr>
            <w:ins w:id="1647" w:author="Ryan Lemos" w:date="2019-09-29T19:49:00Z">
              <w:r w:rsidRPr="00E376AE">
                <w:rPr>
                  <w:rFonts w:eastAsia="Times New Roman"/>
                  <w:color w:val="000000"/>
                  <w:sz w:val="20"/>
                  <w:szCs w:val="20"/>
                  <w:lang w:eastAsia="pt-BR"/>
                </w:rPr>
                <w:t>2019</w:t>
              </w:r>
            </w:ins>
          </w:p>
        </w:tc>
        <w:tc>
          <w:tcPr>
            <w:tcW w:w="470" w:type="pct"/>
            <w:noWrap/>
            <w:vAlign w:val="center"/>
          </w:tcPr>
          <w:p w14:paraId="62DB4BC3" w14:textId="77777777" w:rsidR="00B40550" w:rsidRDefault="00B40550" w:rsidP="00C84EFD">
            <w:pPr>
              <w:spacing w:line="240" w:lineRule="auto"/>
              <w:ind w:firstLine="0"/>
              <w:jc w:val="center"/>
              <w:rPr>
                <w:ins w:id="1648" w:author="Ryan Lemos" w:date="2019-09-29T19:49:00Z"/>
                <w:rFonts w:eastAsia="Times New Roman"/>
                <w:color w:val="000000"/>
                <w:sz w:val="20"/>
                <w:szCs w:val="20"/>
                <w:lang w:eastAsia="pt-BR"/>
              </w:rPr>
            </w:pPr>
            <w:ins w:id="1649" w:author="Ryan Lemos" w:date="2019-09-29T19:49:00Z">
              <w:r w:rsidRPr="00E376AE">
                <w:rPr>
                  <w:rFonts w:eastAsia="Times New Roman"/>
                  <w:color w:val="000000"/>
                  <w:sz w:val="20"/>
                  <w:szCs w:val="20"/>
                  <w:lang w:eastAsia="pt-BR"/>
                </w:rPr>
                <w:t>FEV/</w:t>
              </w:r>
            </w:ins>
          </w:p>
          <w:p w14:paraId="11F664A4" w14:textId="77777777" w:rsidR="00B40550" w:rsidRPr="00E376AE" w:rsidRDefault="00B40550" w:rsidP="00C84EFD">
            <w:pPr>
              <w:spacing w:line="240" w:lineRule="auto"/>
              <w:ind w:firstLine="0"/>
              <w:jc w:val="center"/>
              <w:rPr>
                <w:ins w:id="1650" w:author="Ryan Lemos" w:date="2019-09-29T19:49:00Z"/>
                <w:rFonts w:eastAsia="Times New Roman"/>
                <w:color w:val="000000"/>
                <w:sz w:val="20"/>
                <w:szCs w:val="20"/>
                <w:lang w:eastAsia="pt-BR"/>
              </w:rPr>
            </w:pPr>
            <w:ins w:id="1651" w:author="Ryan Lemos" w:date="2019-09-29T19:49:00Z">
              <w:r w:rsidRPr="00E376AE">
                <w:rPr>
                  <w:rFonts w:eastAsia="Times New Roman"/>
                  <w:color w:val="000000"/>
                  <w:sz w:val="20"/>
                  <w:szCs w:val="20"/>
                  <w:lang w:eastAsia="pt-BR"/>
                </w:rPr>
                <w:t>2019</w:t>
              </w:r>
            </w:ins>
          </w:p>
        </w:tc>
        <w:tc>
          <w:tcPr>
            <w:tcW w:w="469" w:type="pct"/>
            <w:noWrap/>
            <w:vAlign w:val="center"/>
          </w:tcPr>
          <w:p w14:paraId="347F912A" w14:textId="77777777" w:rsidR="00B40550" w:rsidRDefault="00B40550" w:rsidP="00C84EFD">
            <w:pPr>
              <w:spacing w:line="240" w:lineRule="auto"/>
              <w:ind w:firstLine="0"/>
              <w:jc w:val="center"/>
              <w:rPr>
                <w:ins w:id="1652" w:author="Ryan Lemos" w:date="2019-09-29T19:49:00Z"/>
                <w:rFonts w:eastAsia="Times New Roman"/>
                <w:color w:val="000000"/>
                <w:sz w:val="20"/>
                <w:szCs w:val="20"/>
                <w:lang w:eastAsia="pt-BR"/>
              </w:rPr>
            </w:pPr>
            <w:ins w:id="1653" w:author="Ryan Lemos" w:date="2019-09-29T19:49:00Z">
              <w:r w:rsidRPr="00E376AE">
                <w:rPr>
                  <w:rFonts w:eastAsia="Times New Roman"/>
                  <w:color w:val="000000"/>
                  <w:sz w:val="20"/>
                  <w:szCs w:val="20"/>
                  <w:lang w:eastAsia="pt-BR"/>
                </w:rPr>
                <w:t>MAR/</w:t>
              </w:r>
            </w:ins>
          </w:p>
          <w:p w14:paraId="1CF0CAD5" w14:textId="77777777" w:rsidR="00B40550" w:rsidRPr="00E376AE" w:rsidRDefault="00B40550" w:rsidP="00C84EFD">
            <w:pPr>
              <w:spacing w:line="240" w:lineRule="auto"/>
              <w:ind w:firstLine="0"/>
              <w:jc w:val="center"/>
              <w:rPr>
                <w:ins w:id="1654" w:author="Ryan Lemos" w:date="2019-09-29T19:49:00Z"/>
                <w:rFonts w:eastAsia="Times New Roman"/>
                <w:color w:val="000000"/>
                <w:sz w:val="20"/>
                <w:szCs w:val="20"/>
                <w:lang w:eastAsia="pt-BR"/>
              </w:rPr>
            </w:pPr>
            <w:ins w:id="1655" w:author="Ryan Lemos" w:date="2019-09-29T19:49:00Z">
              <w:r w:rsidRPr="00E376AE">
                <w:rPr>
                  <w:rFonts w:eastAsia="Times New Roman"/>
                  <w:color w:val="000000"/>
                  <w:sz w:val="20"/>
                  <w:szCs w:val="20"/>
                  <w:lang w:eastAsia="pt-BR"/>
                </w:rPr>
                <w:t>2019</w:t>
              </w:r>
            </w:ins>
          </w:p>
        </w:tc>
        <w:tc>
          <w:tcPr>
            <w:tcW w:w="548" w:type="pct"/>
            <w:noWrap/>
            <w:vAlign w:val="center"/>
          </w:tcPr>
          <w:p w14:paraId="5CA2074C" w14:textId="77777777" w:rsidR="00B40550" w:rsidRDefault="00B40550" w:rsidP="00C84EFD">
            <w:pPr>
              <w:spacing w:line="240" w:lineRule="auto"/>
              <w:ind w:firstLine="0"/>
              <w:jc w:val="center"/>
              <w:rPr>
                <w:ins w:id="1656" w:author="Ryan Lemos" w:date="2019-09-29T19:49:00Z"/>
                <w:rFonts w:eastAsia="Times New Roman"/>
                <w:color w:val="000000"/>
                <w:sz w:val="20"/>
                <w:szCs w:val="20"/>
                <w:lang w:eastAsia="pt-BR"/>
              </w:rPr>
            </w:pPr>
            <w:ins w:id="1657" w:author="Ryan Lemos" w:date="2019-09-29T19:49:00Z">
              <w:r w:rsidRPr="00E376AE">
                <w:rPr>
                  <w:rFonts w:eastAsia="Times New Roman"/>
                  <w:color w:val="000000"/>
                  <w:sz w:val="20"/>
                  <w:szCs w:val="20"/>
                  <w:lang w:eastAsia="pt-BR"/>
                </w:rPr>
                <w:t>ABR/</w:t>
              </w:r>
            </w:ins>
          </w:p>
          <w:p w14:paraId="4EFED81C" w14:textId="77777777" w:rsidR="00B40550" w:rsidRPr="00E376AE" w:rsidRDefault="00B40550" w:rsidP="00C84EFD">
            <w:pPr>
              <w:spacing w:line="240" w:lineRule="auto"/>
              <w:ind w:firstLine="0"/>
              <w:jc w:val="center"/>
              <w:rPr>
                <w:ins w:id="1658" w:author="Ryan Lemos" w:date="2019-09-29T19:49:00Z"/>
                <w:rFonts w:eastAsia="Times New Roman"/>
                <w:color w:val="000000"/>
                <w:sz w:val="20"/>
                <w:szCs w:val="20"/>
                <w:lang w:eastAsia="pt-BR"/>
              </w:rPr>
            </w:pPr>
            <w:ins w:id="1659" w:author="Ryan Lemos" w:date="2019-09-29T19:49:00Z">
              <w:r w:rsidRPr="00E376AE">
                <w:rPr>
                  <w:rFonts w:eastAsia="Times New Roman"/>
                  <w:color w:val="000000"/>
                  <w:sz w:val="20"/>
                  <w:szCs w:val="20"/>
                  <w:lang w:eastAsia="pt-BR"/>
                </w:rPr>
                <w:t>2019</w:t>
              </w:r>
            </w:ins>
          </w:p>
        </w:tc>
        <w:tc>
          <w:tcPr>
            <w:tcW w:w="626" w:type="pct"/>
            <w:noWrap/>
            <w:vAlign w:val="center"/>
          </w:tcPr>
          <w:p w14:paraId="21B57A6C" w14:textId="77777777" w:rsidR="00B40550" w:rsidRDefault="00B40550" w:rsidP="00C84EFD">
            <w:pPr>
              <w:spacing w:line="240" w:lineRule="auto"/>
              <w:ind w:firstLine="0"/>
              <w:jc w:val="center"/>
              <w:rPr>
                <w:ins w:id="1660" w:author="Ryan Lemos" w:date="2019-09-29T19:49:00Z"/>
                <w:rFonts w:eastAsia="Times New Roman"/>
                <w:color w:val="000000"/>
                <w:sz w:val="20"/>
                <w:szCs w:val="20"/>
                <w:lang w:eastAsia="pt-BR"/>
              </w:rPr>
            </w:pPr>
            <w:ins w:id="1661" w:author="Ryan Lemos" w:date="2019-09-29T19:49:00Z">
              <w:r w:rsidRPr="00E376AE">
                <w:rPr>
                  <w:rFonts w:eastAsia="Times New Roman"/>
                  <w:color w:val="000000"/>
                  <w:sz w:val="20"/>
                  <w:szCs w:val="20"/>
                  <w:lang w:eastAsia="pt-BR"/>
                </w:rPr>
                <w:t>MAIO</w:t>
              </w:r>
            </w:ins>
          </w:p>
          <w:p w14:paraId="4A264951" w14:textId="77777777" w:rsidR="00B40550" w:rsidRPr="00E376AE" w:rsidRDefault="00B40550" w:rsidP="00C84EFD">
            <w:pPr>
              <w:spacing w:line="240" w:lineRule="auto"/>
              <w:ind w:firstLine="0"/>
              <w:jc w:val="center"/>
              <w:rPr>
                <w:ins w:id="1662" w:author="Ryan Lemos" w:date="2019-09-29T19:49:00Z"/>
                <w:rFonts w:eastAsia="Times New Roman"/>
                <w:color w:val="000000"/>
                <w:sz w:val="20"/>
                <w:szCs w:val="20"/>
                <w:lang w:eastAsia="pt-BR"/>
              </w:rPr>
            </w:pPr>
            <w:ins w:id="1663" w:author="Ryan Lemos" w:date="2019-09-29T19:49:00Z">
              <w:r w:rsidRPr="00E376AE">
                <w:rPr>
                  <w:rFonts w:eastAsia="Times New Roman"/>
                  <w:color w:val="000000"/>
                  <w:sz w:val="20"/>
                  <w:szCs w:val="20"/>
                  <w:lang w:eastAsia="pt-BR"/>
                </w:rPr>
                <w:t>/2019</w:t>
              </w:r>
            </w:ins>
          </w:p>
        </w:tc>
        <w:tc>
          <w:tcPr>
            <w:tcW w:w="699" w:type="pct"/>
            <w:noWrap/>
            <w:vAlign w:val="center"/>
          </w:tcPr>
          <w:p w14:paraId="39D7783A" w14:textId="77777777" w:rsidR="00B40550" w:rsidRDefault="00B40550" w:rsidP="00C84EFD">
            <w:pPr>
              <w:spacing w:line="240" w:lineRule="auto"/>
              <w:ind w:firstLine="0"/>
              <w:jc w:val="center"/>
              <w:rPr>
                <w:ins w:id="1664" w:author="Ryan Lemos" w:date="2019-09-29T19:49:00Z"/>
                <w:rFonts w:eastAsia="Times New Roman"/>
                <w:color w:val="000000"/>
                <w:sz w:val="20"/>
                <w:szCs w:val="20"/>
                <w:lang w:eastAsia="pt-BR"/>
              </w:rPr>
            </w:pPr>
            <w:ins w:id="1665" w:author="Ryan Lemos" w:date="2019-09-29T19:49:00Z">
              <w:r w:rsidRPr="00E376AE">
                <w:rPr>
                  <w:rFonts w:eastAsia="Times New Roman"/>
                  <w:color w:val="000000"/>
                  <w:sz w:val="20"/>
                  <w:szCs w:val="20"/>
                  <w:lang w:eastAsia="pt-BR"/>
                </w:rPr>
                <w:t>JUN/</w:t>
              </w:r>
            </w:ins>
          </w:p>
          <w:p w14:paraId="1A2C0DB5" w14:textId="77777777" w:rsidR="00B40550" w:rsidRPr="00E376AE" w:rsidRDefault="00B40550" w:rsidP="00C84EFD">
            <w:pPr>
              <w:spacing w:line="240" w:lineRule="auto"/>
              <w:ind w:firstLine="0"/>
              <w:jc w:val="center"/>
              <w:rPr>
                <w:ins w:id="1666" w:author="Ryan Lemos" w:date="2019-09-29T19:49:00Z"/>
                <w:rFonts w:eastAsia="Times New Roman"/>
                <w:color w:val="000000"/>
                <w:sz w:val="20"/>
                <w:szCs w:val="20"/>
                <w:lang w:eastAsia="pt-BR"/>
              </w:rPr>
            </w:pPr>
            <w:ins w:id="1667" w:author="Ryan Lemos" w:date="2019-09-29T19:49:00Z">
              <w:r w:rsidRPr="00E376AE">
                <w:rPr>
                  <w:rFonts w:eastAsia="Times New Roman"/>
                  <w:color w:val="000000"/>
                  <w:sz w:val="20"/>
                  <w:szCs w:val="20"/>
                  <w:lang w:eastAsia="pt-BR"/>
                </w:rPr>
                <w:t>2019</w:t>
              </w:r>
            </w:ins>
          </w:p>
        </w:tc>
      </w:tr>
      <w:tr w:rsidR="00B40550" w:rsidRPr="00E376AE" w14:paraId="44145D51" w14:textId="77777777" w:rsidTr="008C59A8">
        <w:trPr>
          <w:trHeight w:val="671"/>
          <w:jc w:val="center"/>
          <w:ins w:id="1668" w:author="Ryan Lemos" w:date="2019-09-29T19:49:00Z"/>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ins w:id="1669" w:author="Ryan Lemos" w:date="2019-09-29T19:49:00Z"/>
                <w:rFonts w:eastAsia="Times New Roman"/>
                <w:sz w:val="20"/>
                <w:szCs w:val="20"/>
                <w:lang w:eastAsia="pt-BR"/>
              </w:rPr>
            </w:pPr>
            <w:ins w:id="1670" w:author="Ryan Lemos" w:date="2019-09-29T19:49:00Z">
              <w:r w:rsidRPr="00B45C4B">
                <w:rPr>
                  <w:rFonts w:eastAsia="Times New Roman"/>
                  <w:color w:val="F2F2F2" w:themeColor="background1" w:themeShade="F2"/>
                  <w:sz w:val="20"/>
                  <w:szCs w:val="20"/>
                  <w:lang w:eastAsia="pt-BR"/>
                </w:rPr>
                <w:t>PLANEJADA</w:t>
              </w:r>
            </w:ins>
          </w:p>
        </w:tc>
        <w:tc>
          <w:tcPr>
            <w:tcW w:w="850" w:type="pct"/>
            <w:vMerge w:val="restart"/>
            <w:vAlign w:val="center"/>
          </w:tcPr>
          <w:p w14:paraId="162DADE8" w14:textId="77777777" w:rsidR="00B40550" w:rsidRPr="00E376AE" w:rsidRDefault="00B40550" w:rsidP="00B40550">
            <w:pPr>
              <w:spacing w:line="240" w:lineRule="auto"/>
              <w:ind w:firstLine="0"/>
              <w:rPr>
                <w:ins w:id="1671" w:author="Ryan Lemos" w:date="2019-09-29T19:49:00Z"/>
                <w:rFonts w:eastAsia="Times New Roman"/>
                <w:sz w:val="20"/>
                <w:szCs w:val="20"/>
                <w:lang w:eastAsia="pt-BR"/>
              </w:rPr>
              <w:pPrChange w:id="1672" w:author="Ryan Lemos" w:date="2019-09-29T19:54:00Z">
                <w:pPr>
                  <w:spacing w:line="240" w:lineRule="auto"/>
                  <w:ind w:firstLine="0"/>
                  <w:jc w:val="center"/>
                </w:pPr>
              </w:pPrChange>
            </w:pPr>
            <w:ins w:id="1673" w:author="Ryan Lemos" w:date="2019-09-29T19:49:00Z">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ins>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ins w:id="1674" w:author="Ryan Lemos" w:date="2019-09-29T19:49:00Z"/>
                <w:rFonts w:eastAsia="Times New Roman"/>
                <w:color w:val="000000"/>
                <w:sz w:val="20"/>
                <w:szCs w:val="20"/>
                <w:lang w:eastAsia="pt-BR"/>
              </w:rPr>
            </w:pPr>
            <w:ins w:id="1675" w:author="Ryan Lemos" w:date="2019-09-29T19:49:00Z">
              <w:r w:rsidRPr="00E376AE">
                <w:rPr>
                  <w:rFonts w:eastAsia="Times New Roman"/>
                  <w:color w:val="000000"/>
                  <w:sz w:val="20"/>
                  <w:szCs w:val="20"/>
                  <w:lang w:eastAsia="pt-BR"/>
                </w:rPr>
                <w:t> </w:t>
              </w:r>
            </w:ins>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ins w:id="1676" w:author="Ryan Lemos" w:date="2019-09-29T19:49:00Z"/>
                <w:rFonts w:eastAsia="Times New Roman"/>
                <w:color w:val="000000"/>
                <w:sz w:val="20"/>
                <w:szCs w:val="20"/>
                <w:lang w:eastAsia="pt-BR"/>
              </w:rPr>
            </w:pPr>
            <w:ins w:id="1677" w:author="Ryan Lemos" w:date="2019-09-29T19:49:00Z">
              <w:r w:rsidRPr="00E376AE">
                <w:rPr>
                  <w:rFonts w:eastAsia="Times New Roman"/>
                  <w:color w:val="000000"/>
                  <w:sz w:val="20"/>
                  <w:szCs w:val="20"/>
                  <w:lang w:eastAsia="pt-BR"/>
                </w:rPr>
                <w:t> </w:t>
              </w:r>
            </w:ins>
          </w:p>
        </w:tc>
        <w:tc>
          <w:tcPr>
            <w:tcW w:w="469" w:type="pct"/>
            <w:noWrap/>
            <w:hideMark/>
          </w:tcPr>
          <w:p w14:paraId="060B0B24" w14:textId="77777777" w:rsidR="00B40550" w:rsidRPr="00E376AE" w:rsidRDefault="00B40550" w:rsidP="00C84EFD">
            <w:pPr>
              <w:spacing w:line="240" w:lineRule="auto"/>
              <w:ind w:firstLine="0"/>
              <w:jc w:val="center"/>
              <w:rPr>
                <w:ins w:id="1678" w:author="Ryan Lemos" w:date="2019-09-29T19:49:00Z"/>
                <w:rFonts w:eastAsia="Times New Roman"/>
                <w:color w:val="000000"/>
                <w:sz w:val="20"/>
                <w:szCs w:val="20"/>
                <w:lang w:eastAsia="pt-BR"/>
              </w:rPr>
            </w:pPr>
            <w:ins w:id="1679" w:author="Ryan Lemos" w:date="2019-09-29T19:49:00Z">
              <w:r w:rsidRPr="00E376AE">
                <w:rPr>
                  <w:rFonts w:eastAsia="Times New Roman"/>
                  <w:color w:val="000000"/>
                  <w:sz w:val="20"/>
                  <w:szCs w:val="20"/>
                  <w:lang w:eastAsia="pt-BR"/>
                </w:rPr>
                <w:t> </w:t>
              </w:r>
            </w:ins>
          </w:p>
        </w:tc>
        <w:tc>
          <w:tcPr>
            <w:tcW w:w="548" w:type="pct"/>
            <w:noWrap/>
            <w:hideMark/>
          </w:tcPr>
          <w:p w14:paraId="70B71FB8" w14:textId="77777777" w:rsidR="00B40550" w:rsidRPr="00E376AE" w:rsidRDefault="00B40550" w:rsidP="00C84EFD">
            <w:pPr>
              <w:spacing w:line="240" w:lineRule="auto"/>
              <w:ind w:firstLine="0"/>
              <w:jc w:val="center"/>
              <w:rPr>
                <w:ins w:id="1680" w:author="Ryan Lemos" w:date="2019-09-29T19:49:00Z"/>
                <w:rFonts w:eastAsia="Times New Roman"/>
                <w:color w:val="000000"/>
                <w:sz w:val="20"/>
                <w:szCs w:val="20"/>
                <w:lang w:eastAsia="pt-BR"/>
              </w:rPr>
            </w:pPr>
            <w:ins w:id="1681" w:author="Ryan Lemos" w:date="2019-09-29T19:49:00Z">
              <w:r w:rsidRPr="00E376AE">
                <w:rPr>
                  <w:rFonts w:eastAsia="Times New Roman"/>
                  <w:color w:val="000000"/>
                  <w:sz w:val="20"/>
                  <w:szCs w:val="20"/>
                  <w:lang w:eastAsia="pt-BR"/>
                </w:rPr>
                <w:t> </w:t>
              </w:r>
            </w:ins>
          </w:p>
        </w:tc>
        <w:tc>
          <w:tcPr>
            <w:tcW w:w="626" w:type="pct"/>
            <w:noWrap/>
            <w:hideMark/>
          </w:tcPr>
          <w:p w14:paraId="3C48C629" w14:textId="77777777" w:rsidR="00B40550" w:rsidRPr="00E376AE" w:rsidRDefault="00B40550" w:rsidP="00C84EFD">
            <w:pPr>
              <w:spacing w:line="240" w:lineRule="auto"/>
              <w:ind w:firstLine="0"/>
              <w:jc w:val="center"/>
              <w:rPr>
                <w:ins w:id="1682" w:author="Ryan Lemos" w:date="2019-09-29T19:49:00Z"/>
                <w:rFonts w:eastAsia="Times New Roman"/>
                <w:color w:val="000000"/>
                <w:sz w:val="20"/>
                <w:szCs w:val="20"/>
                <w:lang w:eastAsia="pt-BR"/>
              </w:rPr>
            </w:pPr>
            <w:ins w:id="1683" w:author="Ryan Lemos" w:date="2019-09-29T19:49:00Z">
              <w:r w:rsidRPr="00E376AE">
                <w:rPr>
                  <w:rFonts w:eastAsia="Times New Roman"/>
                  <w:color w:val="000000"/>
                  <w:sz w:val="20"/>
                  <w:szCs w:val="20"/>
                  <w:lang w:eastAsia="pt-BR"/>
                </w:rPr>
                <w:t> </w:t>
              </w:r>
            </w:ins>
          </w:p>
        </w:tc>
        <w:tc>
          <w:tcPr>
            <w:tcW w:w="699" w:type="pct"/>
            <w:noWrap/>
            <w:hideMark/>
          </w:tcPr>
          <w:p w14:paraId="4EE6F786" w14:textId="77777777" w:rsidR="00B40550" w:rsidRPr="00E376AE" w:rsidRDefault="00B40550" w:rsidP="00C84EFD">
            <w:pPr>
              <w:spacing w:line="240" w:lineRule="auto"/>
              <w:ind w:firstLine="0"/>
              <w:jc w:val="center"/>
              <w:rPr>
                <w:ins w:id="1684" w:author="Ryan Lemos" w:date="2019-09-29T19:49:00Z"/>
                <w:rFonts w:eastAsia="Times New Roman"/>
                <w:color w:val="000000"/>
                <w:sz w:val="20"/>
                <w:szCs w:val="20"/>
                <w:lang w:eastAsia="pt-BR"/>
              </w:rPr>
            </w:pPr>
            <w:ins w:id="1685" w:author="Ryan Lemos" w:date="2019-09-29T19:49:00Z">
              <w:r w:rsidRPr="00E376AE">
                <w:rPr>
                  <w:rFonts w:eastAsia="Times New Roman"/>
                  <w:color w:val="000000"/>
                  <w:sz w:val="20"/>
                  <w:szCs w:val="20"/>
                  <w:lang w:eastAsia="pt-BR"/>
                </w:rPr>
                <w:t> </w:t>
              </w:r>
            </w:ins>
          </w:p>
        </w:tc>
      </w:tr>
      <w:tr w:rsidR="00B40550" w:rsidRPr="00E376AE" w14:paraId="76DEFE15" w14:textId="77777777" w:rsidTr="008C59A8">
        <w:trPr>
          <w:trHeight w:val="671"/>
          <w:jc w:val="center"/>
          <w:ins w:id="1686" w:author="Ryan Lemos" w:date="2019-09-29T19:49:00Z"/>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ins w:id="1687" w:author="Ryan Lemos" w:date="2019-09-29T19:49:00Z"/>
                <w:rFonts w:eastAsia="Times New Roman"/>
                <w:sz w:val="20"/>
                <w:szCs w:val="20"/>
                <w:lang w:eastAsia="pt-BR"/>
              </w:rPr>
            </w:pPr>
            <w:ins w:id="1688" w:author="Ryan Lemos" w:date="2019-09-29T19:49:00Z">
              <w:r w:rsidRPr="00972889">
                <w:rPr>
                  <w:rFonts w:eastAsia="Times New Roman"/>
                  <w:color w:val="F2F2F2" w:themeColor="background1" w:themeShade="F2"/>
                  <w:sz w:val="20"/>
                  <w:szCs w:val="20"/>
                  <w:lang w:eastAsia="pt-BR"/>
                </w:rPr>
                <w:t>REALIZADA</w:t>
              </w:r>
            </w:ins>
          </w:p>
        </w:tc>
        <w:tc>
          <w:tcPr>
            <w:tcW w:w="850" w:type="pct"/>
            <w:vMerge/>
            <w:vAlign w:val="center"/>
          </w:tcPr>
          <w:p w14:paraId="0A10FCDA" w14:textId="77777777" w:rsidR="00B40550" w:rsidRDefault="00B40550" w:rsidP="00B40550">
            <w:pPr>
              <w:spacing w:line="240" w:lineRule="auto"/>
              <w:ind w:firstLine="0"/>
              <w:rPr>
                <w:ins w:id="1689" w:author="Ryan Lemos" w:date="2019-09-29T19:49:00Z"/>
                <w:rFonts w:eastAsia="Times New Roman"/>
                <w:sz w:val="20"/>
                <w:szCs w:val="20"/>
                <w:lang w:eastAsia="pt-BR"/>
              </w:rPr>
              <w:pPrChange w:id="1690" w:author="Ryan Lemos" w:date="2019-09-29T19:54:00Z">
                <w:pPr>
                  <w:spacing w:line="240" w:lineRule="auto"/>
                  <w:ind w:firstLine="0"/>
                  <w:jc w:val="center"/>
                </w:pPr>
              </w:pPrChange>
            </w:pPr>
          </w:p>
        </w:tc>
        <w:tc>
          <w:tcPr>
            <w:tcW w:w="445" w:type="pct"/>
            <w:shd w:val="clear" w:color="auto" w:fill="5497D4"/>
            <w:noWrap/>
          </w:tcPr>
          <w:p w14:paraId="48C0E1C1" w14:textId="77777777" w:rsidR="00B40550" w:rsidRPr="00E376AE" w:rsidRDefault="00B40550" w:rsidP="00C84EFD">
            <w:pPr>
              <w:spacing w:line="240" w:lineRule="auto"/>
              <w:ind w:firstLine="0"/>
              <w:jc w:val="center"/>
              <w:rPr>
                <w:ins w:id="1691" w:author="Ryan Lemos" w:date="2019-09-29T19:49:00Z"/>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ins w:id="1692" w:author="Ryan Lemos" w:date="2019-09-29T19:49:00Z"/>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ins w:id="1693" w:author="Ryan Lemos" w:date="2019-09-29T19:49:00Z"/>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ins w:id="1694" w:author="Ryan Lemos" w:date="2019-09-29T19:49:00Z"/>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ins w:id="1695" w:author="Ryan Lemos" w:date="2019-09-29T19:49:00Z"/>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ins w:id="1696" w:author="Ryan Lemos" w:date="2019-09-29T19:49:00Z"/>
                <w:rFonts w:eastAsia="Times New Roman"/>
                <w:color w:val="000000"/>
                <w:sz w:val="20"/>
                <w:szCs w:val="20"/>
                <w:lang w:eastAsia="pt-BR"/>
              </w:rPr>
            </w:pPr>
          </w:p>
        </w:tc>
      </w:tr>
      <w:tr w:rsidR="00B40550" w:rsidRPr="00E376AE" w14:paraId="685CDD9B" w14:textId="77777777" w:rsidTr="00D05AEC">
        <w:trPr>
          <w:trHeight w:val="506"/>
          <w:jc w:val="center"/>
          <w:ins w:id="1697" w:author="Ryan Lemos" w:date="2019-09-29T19:49:00Z"/>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ins w:id="1698" w:author="Ryan Lemos" w:date="2019-09-29T19:49:00Z"/>
                <w:rFonts w:eastAsia="Times New Roman"/>
                <w:sz w:val="20"/>
                <w:szCs w:val="20"/>
                <w:lang w:eastAsia="pt-BR"/>
              </w:rPr>
            </w:pPr>
            <w:ins w:id="1699" w:author="Ryan Lemos" w:date="2019-09-29T19:49:00Z">
              <w:r w:rsidRPr="00B45C4B">
                <w:rPr>
                  <w:rFonts w:eastAsia="Times New Roman"/>
                  <w:color w:val="F2F2F2" w:themeColor="background1" w:themeShade="F2"/>
                  <w:sz w:val="20"/>
                  <w:szCs w:val="20"/>
                  <w:lang w:eastAsia="pt-BR"/>
                </w:rPr>
                <w:t>PLANEJADA</w:t>
              </w:r>
            </w:ins>
          </w:p>
        </w:tc>
        <w:tc>
          <w:tcPr>
            <w:tcW w:w="850" w:type="pct"/>
            <w:vMerge w:val="restart"/>
            <w:vAlign w:val="center"/>
          </w:tcPr>
          <w:p w14:paraId="4EB6359B" w14:textId="77777777" w:rsidR="00B40550" w:rsidRPr="00E376AE" w:rsidRDefault="00B40550" w:rsidP="00B40550">
            <w:pPr>
              <w:spacing w:line="240" w:lineRule="auto"/>
              <w:ind w:firstLine="0"/>
              <w:rPr>
                <w:ins w:id="1700" w:author="Ryan Lemos" w:date="2019-09-29T19:49:00Z"/>
                <w:rFonts w:eastAsia="Times New Roman"/>
                <w:sz w:val="20"/>
                <w:szCs w:val="20"/>
                <w:lang w:eastAsia="pt-BR"/>
              </w:rPr>
              <w:pPrChange w:id="1701" w:author="Ryan Lemos" w:date="2019-09-29T19:54:00Z">
                <w:pPr>
                  <w:spacing w:line="240" w:lineRule="auto"/>
                  <w:ind w:firstLine="0"/>
                  <w:jc w:val="center"/>
                </w:pPr>
              </w:pPrChange>
            </w:pPr>
            <w:ins w:id="1702" w:author="Ryan Lemos" w:date="2019-09-29T19:49:00Z">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ins>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ins w:id="1703" w:author="Ryan Lemos" w:date="2019-09-29T19:49:00Z"/>
                <w:rFonts w:eastAsia="Times New Roman"/>
                <w:color w:val="000000"/>
                <w:sz w:val="20"/>
                <w:szCs w:val="20"/>
                <w:lang w:eastAsia="pt-BR"/>
              </w:rPr>
            </w:pPr>
            <w:ins w:id="1704" w:author="Ryan Lemos" w:date="2019-09-29T19:49:00Z">
              <w:r w:rsidRPr="00E376AE">
                <w:rPr>
                  <w:rFonts w:eastAsia="Times New Roman"/>
                  <w:color w:val="000000"/>
                  <w:sz w:val="20"/>
                  <w:szCs w:val="20"/>
                  <w:lang w:eastAsia="pt-BR"/>
                </w:rPr>
                <w:t> </w:t>
              </w:r>
            </w:ins>
          </w:p>
        </w:tc>
        <w:tc>
          <w:tcPr>
            <w:tcW w:w="470" w:type="pct"/>
            <w:noWrap/>
            <w:hideMark/>
          </w:tcPr>
          <w:p w14:paraId="2E9B8CE2" w14:textId="77777777" w:rsidR="00B40550" w:rsidRPr="00E376AE" w:rsidRDefault="00B40550" w:rsidP="00C84EFD">
            <w:pPr>
              <w:spacing w:line="240" w:lineRule="auto"/>
              <w:ind w:firstLine="0"/>
              <w:jc w:val="center"/>
              <w:rPr>
                <w:ins w:id="1705" w:author="Ryan Lemos" w:date="2019-09-29T19:49:00Z"/>
                <w:rFonts w:eastAsia="Times New Roman"/>
                <w:color w:val="000000"/>
                <w:sz w:val="20"/>
                <w:szCs w:val="20"/>
                <w:lang w:eastAsia="pt-BR"/>
              </w:rPr>
            </w:pPr>
            <w:ins w:id="1706" w:author="Ryan Lemos" w:date="2019-09-29T19:49:00Z">
              <w:r w:rsidRPr="00E376AE">
                <w:rPr>
                  <w:rFonts w:eastAsia="Times New Roman"/>
                  <w:color w:val="000000"/>
                  <w:sz w:val="20"/>
                  <w:szCs w:val="20"/>
                  <w:lang w:eastAsia="pt-BR"/>
                </w:rPr>
                <w:t> </w:t>
              </w:r>
            </w:ins>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ins w:id="1707" w:author="Ryan Lemos" w:date="2019-09-29T19:49:00Z"/>
                <w:rFonts w:eastAsia="Times New Roman"/>
                <w:color w:val="000000"/>
                <w:sz w:val="20"/>
                <w:szCs w:val="20"/>
                <w:lang w:eastAsia="pt-BR"/>
              </w:rPr>
            </w:pPr>
            <w:ins w:id="1708" w:author="Ryan Lemos" w:date="2019-09-29T19:49:00Z">
              <w:r w:rsidRPr="00E376AE">
                <w:rPr>
                  <w:rFonts w:eastAsia="Times New Roman"/>
                  <w:color w:val="000000"/>
                  <w:sz w:val="20"/>
                  <w:szCs w:val="20"/>
                  <w:lang w:eastAsia="pt-BR"/>
                </w:rPr>
                <w:t> </w:t>
              </w:r>
            </w:ins>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ins w:id="1709" w:author="Ryan Lemos" w:date="2019-09-29T19:49:00Z"/>
                <w:rFonts w:eastAsia="Times New Roman"/>
                <w:color w:val="000000"/>
                <w:sz w:val="20"/>
                <w:szCs w:val="20"/>
                <w:lang w:eastAsia="pt-BR"/>
              </w:rPr>
            </w:pPr>
            <w:ins w:id="1710" w:author="Ryan Lemos" w:date="2019-09-29T19:49:00Z">
              <w:r w:rsidRPr="00E376AE">
                <w:rPr>
                  <w:rFonts w:eastAsia="Times New Roman"/>
                  <w:color w:val="000000"/>
                  <w:sz w:val="20"/>
                  <w:szCs w:val="20"/>
                  <w:lang w:eastAsia="pt-BR"/>
                </w:rPr>
                <w:t> </w:t>
              </w:r>
            </w:ins>
          </w:p>
        </w:tc>
        <w:tc>
          <w:tcPr>
            <w:tcW w:w="626" w:type="pct"/>
            <w:noWrap/>
            <w:hideMark/>
          </w:tcPr>
          <w:p w14:paraId="79686DBC" w14:textId="77777777" w:rsidR="00B40550" w:rsidRPr="00E376AE" w:rsidRDefault="00B40550" w:rsidP="00C84EFD">
            <w:pPr>
              <w:spacing w:line="240" w:lineRule="auto"/>
              <w:ind w:firstLine="0"/>
              <w:jc w:val="center"/>
              <w:rPr>
                <w:ins w:id="1711" w:author="Ryan Lemos" w:date="2019-09-29T19:49:00Z"/>
                <w:rFonts w:eastAsia="Times New Roman"/>
                <w:color w:val="000000"/>
                <w:sz w:val="20"/>
                <w:szCs w:val="20"/>
                <w:lang w:eastAsia="pt-BR"/>
              </w:rPr>
            </w:pPr>
            <w:ins w:id="1712" w:author="Ryan Lemos" w:date="2019-09-29T19:49:00Z">
              <w:r w:rsidRPr="00E376AE">
                <w:rPr>
                  <w:rFonts w:eastAsia="Times New Roman"/>
                  <w:color w:val="000000"/>
                  <w:sz w:val="20"/>
                  <w:szCs w:val="20"/>
                  <w:lang w:eastAsia="pt-BR"/>
                </w:rPr>
                <w:t> </w:t>
              </w:r>
            </w:ins>
          </w:p>
        </w:tc>
        <w:tc>
          <w:tcPr>
            <w:tcW w:w="699" w:type="pct"/>
            <w:noWrap/>
            <w:hideMark/>
          </w:tcPr>
          <w:p w14:paraId="3646B444" w14:textId="77777777" w:rsidR="00B40550" w:rsidRPr="00E376AE" w:rsidRDefault="00B40550" w:rsidP="00C84EFD">
            <w:pPr>
              <w:spacing w:line="240" w:lineRule="auto"/>
              <w:ind w:firstLine="0"/>
              <w:jc w:val="center"/>
              <w:rPr>
                <w:ins w:id="1713" w:author="Ryan Lemos" w:date="2019-09-29T19:49:00Z"/>
                <w:rFonts w:eastAsia="Times New Roman"/>
                <w:color w:val="000000"/>
                <w:sz w:val="20"/>
                <w:szCs w:val="20"/>
                <w:lang w:eastAsia="pt-BR"/>
              </w:rPr>
            </w:pPr>
            <w:ins w:id="1714" w:author="Ryan Lemos" w:date="2019-09-29T19:49:00Z">
              <w:r w:rsidRPr="00E376AE">
                <w:rPr>
                  <w:rFonts w:eastAsia="Times New Roman"/>
                  <w:color w:val="000000"/>
                  <w:sz w:val="20"/>
                  <w:szCs w:val="20"/>
                  <w:lang w:eastAsia="pt-BR"/>
                </w:rPr>
                <w:t> </w:t>
              </w:r>
            </w:ins>
          </w:p>
        </w:tc>
      </w:tr>
      <w:tr w:rsidR="00B40550" w:rsidRPr="00E376AE" w14:paraId="7B8875D6" w14:textId="77777777" w:rsidTr="00D05AEC">
        <w:trPr>
          <w:trHeight w:val="506"/>
          <w:jc w:val="center"/>
          <w:ins w:id="1715" w:author="Ryan Lemos" w:date="2019-09-29T19:49:00Z"/>
        </w:trPr>
        <w:tc>
          <w:tcPr>
            <w:tcW w:w="893" w:type="pct"/>
            <w:shd w:val="clear" w:color="auto" w:fill="5497D4"/>
            <w:vAlign w:val="center"/>
          </w:tcPr>
          <w:p w14:paraId="4DAE6756" w14:textId="77777777" w:rsidR="00B40550" w:rsidRDefault="00B40550" w:rsidP="00C84EFD">
            <w:pPr>
              <w:spacing w:line="240" w:lineRule="auto"/>
              <w:ind w:firstLine="0"/>
              <w:jc w:val="center"/>
              <w:rPr>
                <w:ins w:id="1716" w:author="Ryan Lemos" w:date="2019-09-29T19:49:00Z"/>
                <w:rFonts w:eastAsia="Times New Roman"/>
                <w:sz w:val="20"/>
                <w:szCs w:val="20"/>
                <w:lang w:eastAsia="pt-BR"/>
              </w:rPr>
            </w:pPr>
            <w:ins w:id="1717" w:author="Ryan Lemos" w:date="2019-09-29T19:49:00Z">
              <w:r w:rsidRPr="00972889">
                <w:rPr>
                  <w:rFonts w:eastAsia="Times New Roman"/>
                  <w:color w:val="F2F2F2" w:themeColor="background1" w:themeShade="F2"/>
                  <w:sz w:val="20"/>
                  <w:szCs w:val="20"/>
                  <w:lang w:eastAsia="pt-BR"/>
                </w:rPr>
                <w:t>REALIZADA</w:t>
              </w:r>
            </w:ins>
          </w:p>
        </w:tc>
        <w:tc>
          <w:tcPr>
            <w:tcW w:w="850" w:type="pct"/>
            <w:vMerge/>
            <w:vAlign w:val="center"/>
          </w:tcPr>
          <w:p w14:paraId="36BF3AE4" w14:textId="77777777" w:rsidR="00B40550" w:rsidRPr="00E376AE" w:rsidRDefault="00B40550" w:rsidP="00B40550">
            <w:pPr>
              <w:spacing w:line="240" w:lineRule="auto"/>
              <w:ind w:firstLine="0"/>
              <w:rPr>
                <w:ins w:id="1718" w:author="Ryan Lemos" w:date="2019-09-29T19:49:00Z"/>
                <w:rFonts w:eastAsia="Times New Roman"/>
                <w:sz w:val="20"/>
                <w:szCs w:val="20"/>
                <w:lang w:eastAsia="pt-BR"/>
              </w:rPr>
              <w:pPrChange w:id="1719" w:author="Ryan Lemos" w:date="2019-09-29T19:54:00Z">
                <w:pPr>
                  <w:spacing w:line="240" w:lineRule="auto"/>
                  <w:ind w:firstLine="0"/>
                  <w:jc w:val="center"/>
                </w:pPr>
              </w:pPrChange>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ins w:id="1720" w:author="Ryan Lemos" w:date="2019-09-29T19:49:00Z"/>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ins w:id="1721" w:author="Ryan Lemos" w:date="2019-09-29T19:49:00Z"/>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ins w:id="1722" w:author="Ryan Lemos" w:date="2019-09-29T19:49:00Z"/>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ins w:id="1723" w:author="Ryan Lemos" w:date="2019-09-29T19:49:00Z"/>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ins w:id="1724" w:author="Ryan Lemos" w:date="2019-09-29T19:49:00Z"/>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ins w:id="1725" w:author="Ryan Lemos" w:date="2019-09-29T19:49:00Z"/>
                <w:rFonts w:eastAsia="Times New Roman"/>
                <w:color w:val="000000"/>
                <w:sz w:val="20"/>
                <w:szCs w:val="20"/>
                <w:lang w:eastAsia="pt-BR"/>
              </w:rPr>
            </w:pPr>
          </w:p>
        </w:tc>
      </w:tr>
      <w:tr w:rsidR="00B40550" w:rsidRPr="00E376AE" w14:paraId="7F6BFAEC" w14:textId="77777777" w:rsidTr="00BC570A">
        <w:trPr>
          <w:trHeight w:val="671"/>
          <w:jc w:val="center"/>
          <w:ins w:id="1726" w:author="Ryan Lemos" w:date="2019-09-29T19:49:00Z"/>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ins w:id="1727" w:author="Ryan Lemos" w:date="2019-09-29T19:49:00Z"/>
                <w:sz w:val="20"/>
                <w:szCs w:val="20"/>
              </w:rPr>
            </w:pPr>
            <w:ins w:id="1728" w:author="Ryan Lemos" w:date="2019-09-29T19:49:00Z">
              <w:r w:rsidRPr="00B45C4B">
                <w:rPr>
                  <w:rFonts w:eastAsia="Times New Roman"/>
                  <w:color w:val="F2F2F2" w:themeColor="background1" w:themeShade="F2"/>
                  <w:sz w:val="20"/>
                  <w:szCs w:val="20"/>
                  <w:lang w:eastAsia="pt-BR"/>
                </w:rPr>
                <w:t>PLANEJADA</w:t>
              </w:r>
            </w:ins>
          </w:p>
        </w:tc>
        <w:tc>
          <w:tcPr>
            <w:tcW w:w="850" w:type="pct"/>
            <w:vMerge w:val="restart"/>
            <w:vAlign w:val="center"/>
          </w:tcPr>
          <w:p w14:paraId="30ACC172" w14:textId="77777777" w:rsidR="00B40550" w:rsidRPr="00E376AE" w:rsidRDefault="00B40550" w:rsidP="00B40550">
            <w:pPr>
              <w:spacing w:line="240" w:lineRule="auto"/>
              <w:ind w:firstLine="0"/>
              <w:rPr>
                <w:ins w:id="1729" w:author="Ryan Lemos" w:date="2019-09-29T19:49:00Z"/>
                <w:rFonts w:eastAsia="Times New Roman"/>
                <w:sz w:val="20"/>
                <w:szCs w:val="20"/>
                <w:lang w:eastAsia="pt-BR"/>
              </w:rPr>
              <w:pPrChange w:id="1730" w:author="Ryan Lemos" w:date="2019-09-29T19:54:00Z">
                <w:pPr>
                  <w:spacing w:line="240" w:lineRule="auto"/>
                  <w:ind w:firstLine="0"/>
                  <w:jc w:val="center"/>
                </w:pPr>
              </w:pPrChange>
            </w:pPr>
            <w:ins w:id="1731" w:author="Ryan Lemos" w:date="2019-09-29T19:49:00Z">
              <w:r>
                <w:rPr>
                  <w:sz w:val="20"/>
                  <w:szCs w:val="20"/>
                </w:rPr>
                <w:t xml:space="preserve">Desenvolvimento e entrega do </w:t>
              </w:r>
              <w:r w:rsidRPr="009B6AA0">
                <w:rPr>
                  <w:sz w:val="20"/>
                  <w:szCs w:val="20"/>
                </w:rPr>
                <w:t xml:space="preserve">Release </w:t>
              </w:r>
              <w:r>
                <w:rPr>
                  <w:sz w:val="20"/>
                  <w:szCs w:val="20"/>
                </w:rPr>
                <w:t>de complementos</w:t>
              </w:r>
            </w:ins>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ins w:id="1732" w:author="Ryan Lemos" w:date="2019-09-29T19:49:00Z"/>
                <w:rFonts w:eastAsia="Times New Roman"/>
                <w:color w:val="000000"/>
                <w:sz w:val="20"/>
                <w:szCs w:val="20"/>
                <w:lang w:eastAsia="pt-BR"/>
              </w:rPr>
            </w:pPr>
            <w:ins w:id="1733" w:author="Ryan Lemos" w:date="2019-09-29T19:49:00Z">
              <w:r w:rsidRPr="00E376AE">
                <w:rPr>
                  <w:rFonts w:eastAsia="Times New Roman"/>
                  <w:color w:val="000000"/>
                  <w:sz w:val="20"/>
                  <w:szCs w:val="20"/>
                  <w:lang w:eastAsia="pt-BR"/>
                </w:rPr>
                <w:t> </w:t>
              </w:r>
            </w:ins>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ins w:id="1734" w:author="Ryan Lemos" w:date="2019-09-29T19:49:00Z"/>
                <w:rFonts w:eastAsia="Times New Roman"/>
                <w:color w:val="000000"/>
                <w:sz w:val="20"/>
                <w:szCs w:val="20"/>
                <w:lang w:eastAsia="pt-BR"/>
              </w:rPr>
            </w:pPr>
            <w:ins w:id="1735" w:author="Ryan Lemos" w:date="2019-09-29T19:49:00Z">
              <w:r w:rsidRPr="00E376AE">
                <w:rPr>
                  <w:rFonts w:eastAsia="Times New Roman"/>
                  <w:color w:val="000000"/>
                  <w:sz w:val="20"/>
                  <w:szCs w:val="20"/>
                  <w:lang w:eastAsia="pt-BR"/>
                </w:rPr>
                <w:t> </w:t>
              </w:r>
            </w:ins>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ins w:id="1736" w:author="Ryan Lemos" w:date="2019-09-29T19:49:00Z"/>
                <w:rFonts w:eastAsia="Times New Roman"/>
                <w:color w:val="000000"/>
                <w:sz w:val="20"/>
                <w:szCs w:val="20"/>
                <w:lang w:eastAsia="pt-BR"/>
              </w:rPr>
            </w:pPr>
            <w:ins w:id="1737" w:author="Ryan Lemos" w:date="2019-09-29T19:49:00Z">
              <w:r w:rsidRPr="00E376AE">
                <w:rPr>
                  <w:rFonts w:eastAsia="Times New Roman"/>
                  <w:color w:val="000000"/>
                  <w:sz w:val="20"/>
                  <w:szCs w:val="20"/>
                  <w:lang w:eastAsia="pt-BR"/>
                </w:rPr>
                <w:t> </w:t>
              </w:r>
            </w:ins>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ins w:id="1738" w:author="Ryan Lemos" w:date="2019-09-29T19:49:00Z"/>
                <w:rFonts w:eastAsia="Times New Roman"/>
                <w:color w:val="000000"/>
                <w:sz w:val="20"/>
                <w:szCs w:val="20"/>
                <w:lang w:eastAsia="pt-BR"/>
              </w:rPr>
            </w:pPr>
            <w:ins w:id="1739" w:author="Ryan Lemos" w:date="2019-09-29T19:49:00Z">
              <w:r w:rsidRPr="00E376AE">
                <w:rPr>
                  <w:rFonts w:eastAsia="Times New Roman"/>
                  <w:color w:val="000000"/>
                  <w:sz w:val="20"/>
                  <w:szCs w:val="20"/>
                  <w:lang w:eastAsia="pt-BR"/>
                </w:rPr>
                <w:t> </w:t>
              </w:r>
            </w:ins>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ins w:id="1740" w:author="Ryan Lemos" w:date="2019-09-29T19:49:00Z"/>
                <w:rFonts w:eastAsia="Times New Roman"/>
                <w:color w:val="000000"/>
                <w:sz w:val="20"/>
                <w:szCs w:val="20"/>
                <w:lang w:eastAsia="pt-BR"/>
              </w:rPr>
            </w:pPr>
            <w:ins w:id="1741" w:author="Ryan Lemos" w:date="2019-09-29T19:49:00Z">
              <w:r w:rsidRPr="00E376AE">
                <w:rPr>
                  <w:rFonts w:eastAsia="Times New Roman"/>
                  <w:color w:val="000000"/>
                  <w:sz w:val="20"/>
                  <w:szCs w:val="20"/>
                  <w:lang w:eastAsia="pt-BR"/>
                </w:rPr>
                <w:t> </w:t>
              </w:r>
            </w:ins>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ins w:id="1742" w:author="Ryan Lemos" w:date="2019-09-29T19:49:00Z"/>
                <w:rFonts w:eastAsia="Times New Roman"/>
                <w:color w:val="000000"/>
                <w:sz w:val="20"/>
                <w:szCs w:val="20"/>
                <w:lang w:eastAsia="pt-BR"/>
              </w:rPr>
            </w:pPr>
            <w:ins w:id="1743" w:author="Ryan Lemos" w:date="2019-09-29T19:49:00Z">
              <w:r w:rsidRPr="00E376AE">
                <w:rPr>
                  <w:rFonts w:eastAsia="Times New Roman"/>
                  <w:color w:val="000000"/>
                  <w:sz w:val="20"/>
                  <w:szCs w:val="20"/>
                  <w:lang w:eastAsia="pt-BR"/>
                </w:rPr>
                <w:t> </w:t>
              </w:r>
            </w:ins>
          </w:p>
        </w:tc>
      </w:tr>
      <w:tr w:rsidR="00B40550" w:rsidRPr="00E376AE" w14:paraId="769115C6" w14:textId="77777777" w:rsidTr="00BC570A">
        <w:trPr>
          <w:trHeight w:val="671"/>
          <w:jc w:val="center"/>
          <w:ins w:id="1744" w:author="Ryan Lemos" w:date="2019-09-29T19:49:00Z"/>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ins w:id="1745" w:author="Ryan Lemos" w:date="2019-09-29T19:49:00Z"/>
                <w:sz w:val="20"/>
                <w:szCs w:val="20"/>
              </w:rPr>
            </w:pPr>
            <w:ins w:id="1746" w:author="Ryan Lemos" w:date="2019-09-29T19:49:00Z">
              <w:r w:rsidRPr="00972889">
                <w:rPr>
                  <w:rFonts w:eastAsia="Times New Roman"/>
                  <w:color w:val="F2F2F2" w:themeColor="background1" w:themeShade="F2"/>
                  <w:sz w:val="20"/>
                  <w:szCs w:val="20"/>
                  <w:lang w:eastAsia="pt-BR"/>
                </w:rPr>
                <w:t>REALIZADA</w:t>
              </w:r>
            </w:ins>
          </w:p>
        </w:tc>
        <w:tc>
          <w:tcPr>
            <w:tcW w:w="850" w:type="pct"/>
            <w:vMerge/>
            <w:vAlign w:val="center"/>
          </w:tcPr>
          <w:p w14:paraId="7279D7FA" w14:textId="77777777" w:rsidR="00B40550" w:rsidRDefault="00B40550" w:rsidP="00C84EFD">
            <w:pPr>
              <w:spacing w:line="240" w:lineRule="auto"/>
              <w:ind w:firstLine="0"/>
              <w:jc w:val="center"/>
              <w:rPr>
                <w:ins w:id="1747" w:author="Ryan Lemos" w:date="2019-09-29T19:49:00Z"/>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ins w:id="1748" w:author="Ryan Lemos" w:date="2019-09-29T19:49:00Z"/>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ins w:id="1749" w:author="Ryan Lemos" w:date="2019-09-29T19:49:00Z"/>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ins w:id="1750" w:author="Ryan Lemos" w:date="2019-09-29T19:49:00Z"/>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ins w:id="1751" w:author="Ryan Lemos" w:date="2019-09-29T19:49:00Z"/>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ins w:id="1752" w:author="Ryan Lemos" w:date="2019-09-29T19:49:00Z"/>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ins w:id="1753" w:author="Ryan Lemos" w:date="2019-09-29T19:49:00Z"/>
                <w:rFonts w:eastAsia="Times New Roman"/>
                <w:color w:val="000000"/>
                <w:sz w:val="20"/>
                <w:szCs w:val="20"/>
                <w:lang w:eastAsia="pt-BR"/>
              </w:rPr>
            </w:pPr>
          </w:p>
        </w:tc>
      </w:tr>
    </w:tbl>
    <w:p w14:paraId="25B65BA2" w14:textId="77777777" w:rsidR="00C84EFD" w:rsidRPr="005244B7" w:rsidRDefault="00C84EFD">
      <w:pPr>
        <w:rPr>
          <w:ins w:id="1754" w:author="Ryan Lemos" w:date="2019-09-28T11:36:00Z"/>
          <w:rPrChange w:id="1755" w:author="Ryan Lemos" w:date="2019-09-28T11:37:00Z">
            <w:rPr>
              <w:ins w:id="1756" w:author="Ryan Lemos" w:date="2019-09-28T11:36:00Z"/>
            </w:rPr>
          </w:rPrChange>
        </w:rPr>
        <w:pPrChange w:id="1757" w:author="Ryan Lemos" w:date="2019-09-28T11:37:00Z">
          <w:pPr>
            <w:pStyle w:val="Ttulo2"/>
          </w:pPr>
        </w:pPrChange>
      </w:pPr>
    </w:p>
    <w:p w14:paraId="6DAF2CBF" w14:textId="7F1E97D4" w:rsidR="00C84EFD" w:rsidRDefault="00B40550" w:rsidP="00B40550">
      <w:pPr>
        <w:rPr>
          <w:ins w:id="1758" w:author="Ryan Lemos" w:date="2019-09-29T19:59:00Z"/>
        </w:rPr>
      </w:pPr>
      <w:bookmarkStart w:id="1759" w:name="_Toc20675488"/>
      <w:ins w:id="1760" w:author="Ryan Lemos" w:date="2019-09-29T19:55:00Z">
        <w:r>
          <w:t xml:space="preserve">Outro ganho com </w:t>
        </w:r>
      </w:ins>
      <w:ins w:id="1761" w:author="Ryan Lemos" w:date="2019-09-29T19:56:00Z">
        <w:r>
          <w:t xml:space="preserve">a utilização da metodologia foi em quesito de qualidade de código, os </w:t>
        </w:r>
        <w:proofErr w:type="spellStart"/>
        <w:r w:rsidRPr="00B40550">
          <w:rPr>
            <w:i/>
            <w:iCs/>
            <w:rPrChange w:id="1762" w:author="Ryan Lemos" w:date="2019-09-29T19:56:00Z">
              <w:rPr>
                <w:b/>
                <w:bCs/>
              </w:rPr>
            </w:rPrChange>
          </w:rPr>
          <w:t>refactorings</w:t>
        </w:r>
        <w:proofErr w:type="spellEnd"/>
        <w:r>
          <w:t xml:space="preserve"> e os testes auxiliam de maneira a que o código sempre se encontre em sua melhor maneira. </w:t>
        </w:r>
      </w:ins>
      <w:ins w:id="1763" w:author="Ryan Lemos" w:date="2019-09-29T19:57:00Z">
        <w:r>
          <w:t xml:space="preserve">Isso foi importante principalmente na utilização do </w:t>
        </w:r>
        <w:r w:rsidRPr="00B40550">
          <w:rPr>
            <w:i/>
            <w:iCs/>
            <w:rPrChange w:id="1764" w:author="Ryan Lemos" w:date="2019-09-29T19:57:00Z">
              <w:rPr/>
            </w:rPrChange>
          </w:rPr>
          <w:t>framework</w:t>
        </w:r>
        <w:r>
          <w:t xml:space="preserve"> Angular, já que não havia conhecimento prévio de implementação e utilização. Com os </w:t>
        </w:r>
        <w:proofErr w:type="spellStart"/>
        <w:r w:rsidRPr="00B40550">
          <w:rPr>
            <w:i/>
            <w:iCs/>
            <w:rPrChange w:id="1765" w:author="Ryan Lemos" w:date="2019-09-29T19:58:00Z">
              <w:rPr/>
            </w:rPrChange>
          </w:rPr>
          <w:t>refactorings</w:t>
        </w:r>
      </w:ins>
      <w:proofErr w:type="spellEnd"/>
      <w:ins w:id="1766" w:author="Ryan Lemos" w:date="2019-09-29T19:58:00Z">
        <w:r>
          <w:t xml:space="preserve"> a partir do momento em que alguma solução, de código mais limpo e otimizado, era descoberta o código anterior era substituído e melhorado. </w:t>
        </w:r>
      </w:ins>
      <w:ins w:id="1767" w:author="Ryan Lemos" w:date="2019-09-29T19:57:00Z">
        <w:r>
          <w:t xml:space="preserve"> </w:t>
        </w:r>
      </w:ins>
    </w:p>
    <w:p w14:paraId="53B395BA" w14:textId="1889F645" w:rsidR="00B40550" w:rsidRDefault="00B40550" w:rsidP="00B40550">
      <w:pPr>
        <w:rPr>
          <w:ins w:id="1768" w:author="Ryan Lemos" w:date="2019-09-29T20:03:00Z"/>
        </w:rPr>
      </w:pPr>
      <w:ins w:id="1769" w:author="Ryan Lemos" w:date="2019-09-29T19:59:00Z">
        <w:r>
          <w:t>Um problema encontrado na aplicaç</w:t>
        </w:r>
      </w:ins>
      <w:ins w:id="1770" w:author="Ryan Lemos" w:date="2019-09-29T20:00:00Z">
        <w:r>
          <w:t>ão, foi em relação ao pilar do cliente presente. Pois é algo dificilmen</w:t>
        </w:r>
      </w:ins>
      <w:ins w:id="1771" w:author="Ryan Lemos" w:date="2019-09-29T20:01:00Z">
        <w:r>
          <w:t>te alcançável</w:t>
        </w:r>
        <w:r w:rsidR="00515F3D">
          <w:t xml:space="preserve">, horários que não se conciliam, </w:t>
        </w:r>
      </w:ins>
      <w:ins w:id="1772" w:author="Ryan Lemos" w:date="2019-09-29T20:02:00Z">
        <w:r w:rsidR="00515F3D">
          <w:t xml:space="preserve">distância, dificuldade de </w:t>
        </w:r>
        <w:r w:rsidR="00515F3D">
          <w:lastRenderedPageBreak/>
          <w:t>comunicação, mesmo utilizando metáforas outro pilar do XP. É preciso ao cliente disponibilidade e vontade de contribuir no desenvolvimento</w:t>
        </w:r>
      </w:ins>
      <w:ins w:id="1773" w:author="Ryan Lemos" w:date="2019-09-29T20:03:00Z">
        <w:r w:rsidR="00515F3D">
          <w:t>.</w:t>
        </w:r>
      </w:ins>
    </w:p>
    <w:p w14:paraId="7FB9866F" w14:textId="35F5A069" w:rsidR="00515F3D" w:rsidRPr="00515F3D" w:rsidRDefault="00515F3D" w:rsidP="00B40550">
      <w:pPr>
        <w:rPr>
          <w:ins w:id="1774" w:author="Ryan Lemos" w:date="2019-09-29T20:02:00Z"/>
          <w:rPrChange w:id="1775" w:author="Ryan Lemos" w:date="2019-09-29T20:04:00Z">
            <w:rPr>
              <w:ins w:id="1776" w:author="Ryan Lemos" w:date="2019-09-29T20:02:00Z"/>
            </w:rPr>
          </w:rPrChange>
        </w:rPr>
      </w:pPr>
      <w:ins w:id="1777" w:author="Ryan Lemos" w:date="2019-09-29T20:03:00Z">
        <w:r>
          <w:t>Os testes são outro ponto importante, o TDD auxiliou especial</w:t>
        </w:r>
      </w:ins>
      <w:ins w:id="1778" w:author="Ryan Lemos" w:date="2019-09-29T20:04:00Z">
        <w:r>
          <w:t xml:space="preserve">mente na concepção da API de </w:t>
        </w:r>
        <w:proofErr w:type="spellStart"/>
        <w:r w:rsidRPr="00515F3D">
          <w:rPr>
            <w:i/>
            <w:iCs/>
            <w:rPrChange w:id="1779" w:author="Ryan Lemos" w:date="2019-09-29T20:04:00Z">
              <w:rPr/>
            </w:rPrChange>
          </w:rPr>
          <w:t>back</w:t>
        </w:r>
        <w:proofErr w:type="spellEnd"/>
        <w:r w:rsidRPr="00515F3D">
          <w:rPr>
            <w:i/>
            <w:iCs/>
            <w:rPrChange w:id="1780" w:author="Ryan Lemos" w:date="2019-09-29T20:04:00Z">
              <w:rPr/>
            </w:rPrChange>
          </w:rPr>
          <w:t>-end</w:t>
        </w:r>
        <w:r>
          <w:t>. Através dos testes era possível verificar o retorno da API, validar salvamentos na base de dados e validações. A se</w:t>
        </w:r>
      </w:ins>
      <w:ins w:id="1781" w:author="Ryan Lemos" w:date="2019-09-29T20:05:00Z">
        <w:r>
          <w:t>ção X trata de alguns testes realizados na aplicação e demonstra como foi utilizada a biblioteca de testes do PHP.</w:t>
        </w:r>
      </w:ins>
      <w:ins w:id="1782" w:author="Ryan Lemos" w:date="2019-09-29T20:04:00Z">
        <w:r>
          <w:t xml:space="preserve"> </w:t>
        </w:r>
      </w:ins>
    </w:p>
    <w:p w14:paraId="29AA7FA3" w14:textId="77777777" w:rsidR="00515F3D" w:rsidRPr="00C84EFD" w:rsidRDefault="00515F3D" w:rsidP="00B40550">
      <w:pPr>
        <w:rPr>
          <w:ins w:id="1783" w:author="Ryan Lemos" w:date="2019-09-29T19:50:00Z"/>
          <w:rPrChange w:id="1784" w:author="Ryan Lemos" w:date="2019-09-29T19:50:00Z">
            <w:rPr>
              <w:ins w:id="1785" w:author="Ryan Lemos" w:date="2019-09-29T19:50:00Z"/>
            </w:rPr>
          </w:rPrChange>
        </w:rPr>
        <w:pPrChange w:id="1786" w:author="Ryan Lemos" w:date="2019-09-29T19:59:00Z">
          <w:pPr>
            <w:pStyle w:val="Ttulo3"/>
          </w:pPr>
        </w:pPrChange>
      </w:pPr>
    </w:p>
    <w:p w14:paraId="4211DBC7" w14:textId="73F4C4DA" w:rsidR="009A2E13" w:rsidRDefault="009A2E13">
      <w:pPr>
        <w:pStyle w:val="Ttulo3"/>
        <w:pPrChange w:id="1787" w:author="Ryan Lemos" w:date="2019-09-28T11:37:00Z">
          <w:pPr>
            <w:pStyle w:val="Ttulo2"/>
          </w:pPr>
        </w:pPrChange>
      </w:pPr>
      <w:commentRangeStart w:id="1788"/>
      <w:r>
        <w:t>Testes</w:t>
      </w:r>
      <w:commentRangeEnd w:id="1788"/>
      <w:r w:rsidR="005244B7">
        <w:rPr>
          <w:rStyle w:val="Refdecomentrio"/>
          <w:rFonts w:eastAsia="Calibri"/>
          <w:b w:val="0"/>
        </w:rPr>
        <w:commentReference w:id="1788"/>
      </w:r>
      <w:bookmarkEnd w:id="1759"/>
      <w:del w:id="1789" w:author="Ryan Lemos" w:date="2019-09-28T11:36:00Z">
        <w:r w:rsidR="00A26001" w:rsidDel="00883B09">
          <w:delText xml:space="preserve"> DO DESENVOLVIMENTO</w:delText>
        </w:r>
      </w:del>
    </w:p>
    <w:p w14:paraId="57C29D3B" w14:textId="53943362" w:rsidR="007D7000" w:rsidRDefault="007D7000" w:rsidP="009A2E13">
      <w:pPr>
        <w:rPr>
          <w:ins w:id="1790" w:author="Ryan Lemos" w:date="2019-09-29T20:05:00Z"/>
        </w:rPr>
      </w:pPr>
    </w:p>
    <w:p w14:paraId="77841E39" w14:textId="2D0AC580" w:rsidR="00515F3D" w:rsidRPr="004C0224" w:rsidRDefault="00515F3D" w:rsidP="009A2E13">
      <w:ins w:id="1791" w:author="Ryan Lemos" w:date="2019-09-29T20:05:00Z">
        <w:r>
          <w:t>Conforme visto na seção X, o XP utiliza-se do que se conhec</w:t>
        </w:r>
      </w:ins>
      <w:ins w:id="1792" w:author="Ryan Lemos" w:date="2019-09-29T20:06:00Z">
        <w:r>
          <w:t xml:space="preserve">e como TDD. O </w:t>
        </w:r>
        <w:commentRangeStart w:id="1793"/>
        <w:r>
          <w:t>TDD</w:t>
        </w:r>
        <w:commentRangeEnd w:id="1793"/>
        <w:r>
          <w:rPr>
            <w:rStyle w:val="Refdecomentrio"/>
          </w:rPr>
          <w:commentReference w:id="1793"/>
        </w:r>
        <w:r>
          <w:t xml:space="preserve"> prega que os testes sejam concebidos antes mesmo de que a funcionalidade seja criada. </w:t>
        </w:r>
      </w:ins>
      <w:ins w:id="1794" w:author="Ryan Lemos" w:date="2019-09-29T20:07:00Z">
        <w:r>
          <w:t xml:space="preserve">E que o teste em si seja extremamente simples. A cada passagem pelo teste, o teste em si é melhorado de maneira a conceber </w:t>
        </w:r>
      </w:ins>
      <w:ins w:id="1795" w:author="Ryan Lemos" w:date="2019-09-29T20:08:00Z">
        <w:r>
          <w:t>a necessidade da estória e validações necessárias.</w:t>
        </w:r>
      </w:ins>
    </w:p>
    <w:p w14:paraId="3FE2FAA6" w14:textId="6151393F" w:rsidR="009A2E13" w:rsidRDefault="009A2E13" w:rsidP="009A2E13">
      <w:r>
        <w:t>A biblioteca de testes utilizada</w:t>
      </w:r>
      <w:ins w:id="1796" w:author="Ryan Lemos" w:date="2019-09-29T20:08:00Z">
        <w:r w:rsidR="00515F3D">
          <w:t xml:space="preserve"> no desenvolvimento</w:t>
        </w:r>
      </w:ins>
      <w:r>
        <w:t xml:space="preserve"> foi o </w:t>
      </w:r>
      <w:commentRangeStart w:id="1797"/>
      <w:proofErr w:type="spellStart"/>
      <w:r>
        <w:t>PHPUnit</w:t>
      </w:r>
      <w:proofErr w:type="spellEnd"/>
      <w:r>
        <w:t xml:space="preserve">, </w:t>
      </w:r>
      <w:commentRangeEnd w:id="1797"/>
      <w:r w:rsidR="00A26001">
        <w:rPr>
          <w:rStyle w:val="Refdecomentrio"/>
        </w:rPr>
        <w:commentReference w:id="1797"/>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38C41582" w:rsidR="00515F3D" w:rsidRDefault="009A2E13" w:rsidP="009A2E13">
      <w:pPr>
        <w:rPr>
          <w:ins w:id="1798" w:author="Ryan Lemos" w:date="2019-09-29T20:09:00Z"/>
        </w:rPr>
      </w:pPr>
      <w:r>
        <w:t xml:space="preserve">O primeiro exemplo de teste se trata do trecho de código </w:t>
      </w:r>
      <w:ins w:id="1799" w:author="Ryan Lemos" w:date="2019-09-29T20:09:00Z">
        <w:r w:rsidR="00515F3D">
          <w:t xml:space="preserve">x </w:t>
        </w:r>
      </w:ins>
      <w:del w:id="1800" w:author="Ryan Lemos" w:date="2019-09-29T20:09:00Z">
        <w:r w:rsidR="00A26001" w:rsidDel="00515F3D">
          <w:delText xml:space="preserve">da </w:delText>
        </w:r>
        <w:r w:rsidR="00A26001" w:rsidRPr="005B582B" w:rsidDel="00515F3D">
          <w:rPr>
            <w:highlight w:val="yellow"/>
          </w:rPr>
          <w:delText>Figura xxx</w:delText>
        </w:r>
        <w:r w:rsidRPr="005B582B" w:rsidDel="00515F3D">
          <w:rPr>
            <w:highlight w:val="yellow"/>
          </w:rPr>
          <w:delText>,</w:delText>
        </w:r>
        <w:r w:rsidDel="00515F3D">
          <w:delText xml:space="preserve"> </w:delText>
        </w:r>
      </w:del>
      <w:r>
        <w:t xml:space="preserve">que compreende na classe de Teste de usuário, demonstrando a função de teste de inserção. </w:t>
      </w:r>
      <w:del w:id="1801" w:author="Ryan Lemos" w:date="2019-09-29T20:09:00Z">
        <w:r w:rsidDel="00515F3D">
          <w:delText>Tem-se a</w:delText>
        </w:r>
      </w:del>
      <w:ins w:id="1802" w:author="Ryan Lemos" w:date="2019-09-29T20:09:00Z">
        <w:r w:rsidR="00515F3D">
          <w:t>Houve a</w:t>
        </w:r>
      </w:ins>
      <w:r>
        <w:t xml:space="preserve"> utilização de dois </w:t>
      </w:r>
      <w:commentRangeStart w:id="1803"/>
      <w:proofErr w:type="spellStart"/>
      <w:r>
        <w:t>Traits</w:t>
      </w:r>
      <w:commentRangeEnd w:id="1803"/>
      <w:proofErr w:type="spellEnd"/>
      <w:ins w:id="1804" w:author="Ryan Lemos" w:date="2019-09-29T20:09:00Z">
        <w:r w:rsidR="00515F3D">
          <w:t xml:space="preserve"> do PHP</w:t>
        </w:r>
      </w:ins>
      <w:r w:rsidR="007D7000">
        <w:rPr>
          <w:rStyle w:val="Refdecomentrio"/>
        </w:rPr>
        <w:commentReference w:id="1803"/>
      </w:r>
      <w:del w:id="1805" w:author="Ryan Lemos" w:date="2019-09-29T19:36:00Z">
        <w:r w:rsidDel="007D7000">
          <w:delText xml:space="preserve"> Laravel</w:delText>
        </w:r>
      </w:del>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ins w:id="1806" w:author="Ryan Lemos" w:date="2019-09-29T20:09:00Z">
        <w:r w:rsidR="00515F3D">
          <w:t xml:space="preserve">, </w:t>
        </w:r>
      </w:ins>
      <w:ins w:id="1807" w:author="Ryan Lemos" w:date="2019-09-29T20:10:00Z">
        <w:r w:rsidR="00515F3D">
          <w:t>e a cada passagem pelos testes a base é criada para o teste e apagada no final do teste.</w:t>
        </w:r>
      </w:ins>
      <w:del w:id="1808" w:author="Ryan Lemos" w:date="2019-09-29T20:09:00Z">
        <w:r w:rsidDel="00515F3D">
          <w:delText xml:space="preserve">. </w:delText>
        </w:r>
      </w:del>
    </w:p>
    <w:p w14:paraId="01B68900" w14:textId="29057AED" w:rsidR="009A2E13" w:rsidRPr="005A6F0E" w:rsidRDefault="009A2E13" w:rsidP="009A2E13">
      <w:r>
        <w:t>Há ainda uma função chamada ‘</w:t>
      </w:r>
      <w:proofErr w:type="spellStart"/>
      <w:r>
        <w:t>setUp</w:t>
      </w:r>
      <w:proofErr w:type="spellEnd"/>
      <w:r>
        <w:t xml:space="preserve">’, que seria uma configuração inicial dos testes, </w:t>
      </w:r>
      <w:del w:id="1809" w:author="Ryan Lemos" w:date="2019-09-29T20:10:00Z">
        <w:r w:rsidR="00A26001" w:rsidDel="00515F3D">
          <w:delText xml:space="preserve">e </w:delText>
        </w:r>
        <w:r w:rsidDel="00515F3D">
          <w:delText>nela é</w:delText>
        </w:r>
      </w:del>
      <w:ins w:id="1810" w:author="Ryan Lemos" w:date="2019-09-29T20:10:00Z">
        <w:r w:rsidR="00515F3D">
          <w:t>sendo</w:t>
        </w:r>
      </w:ins>
      <w:r>
        <w:t xml:space="preserve"> possível configurar o que for necessário para todos os testes</w:t>
      </w:r>
      <w:del w:id="1811" w:author="Ryan Lemos" w:date="2019-09-29T20:15:00Z">
        <w:r w:rsidR="00A26001" w:rsidDel="00265C22">
          <w:delText>,</w:delText>
        </w:r>
        <w:r w:rsidDel="00265C22">
          <w:delText xml:space="preserve"> antes que o teste ocorra em si</w:delText>
        </w:r>
      </w:del>
      <w:r>
        <w:t xml:space="preserve">.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373D5523"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ins w:id="1812" w:author="Ryan Lemos" w:date="2019-09-29T20:16:00Z">
        <w:r w:rsidR="00265C22">
          <w:t xml:space="preserve">objeto </w:t>
        </w:r>
      </w:ins>
      <w:del w:id="1813" w:author="Ryan Lemos" w:date="2019-09-29T20:16:00Z">
        <w:r w:rsidRPr="00715412" w:rsidDel="00265C22">
          <w:delText>JavaScript Object Notation</w:delText>
        </w:r>
        <w:r w:rsidDel="00265C22">
          <w:delText xml:space="preserve"> (</w:delText>
        </w:r>
      </w:del>
      <w:r>
        <w:t>JSON</w:t>
      </w:r>
      <w:del w:id="1814" w:author="Ryan Lemos" w:date="2019-09-29T20:16:00Z">
        <w:r w:rsidDel="00265C22">
          <w:delText>)</w:delText>
        </w:r>
      </w:del>
      <w:r>
        <w:t xml:space="preserve">, </w:t>
      </w:r>
      <w:del w:id="1815" w:author="Ryan Lemos" w:date="2019-09-29T20:16:00Z">
        <w:r w:rsidDel="00265C22">
          <w:delText>que se trata de uma notação de objetos entendida de maneira padrão por diversas tecnologias. Esper</w:delText>
        </w:r>
        <w:r w:rsidR="00A26001" w:rsidDel="00265C22">
          <w:delText>ava-se</w:delText>
        </w:r>
        <w:r w:rsidDel="00265C22">
          <w:delText xml:space="preserve"> receber um objeto </w:delText>
        </w:r>
      </w:del>
      <w:r>
        <w:t>contendo a palavra ‘</w:t>
      </w:r>
      <w:proofErr w:type="spellStart"/>
      <w:r w:rsidRPr="008250E0">
        <w:rPr>
          <w:i/>
        </w:rPr>
        <w:t>success</w:t>
      </w:r>
      <w:proofErr w:type="spellEnd"/>
      <w:r>
        <w:t>’, indicando que tudo ocorreu bem. Ainda há mais duas asserções que verificam se os dados foram salvos na base de dados.</w:t>
      </w:r>
      <w:ins w:id="1816" w:author="Ryan Lemos" w:date="2019-09-29T20:17:00Z">
        <w:r w:rsidR="00265C22">
          <w:t xml:space="preserve"> A primeira diz respeito a se o dado foi salvo na tabela de usuários e se o perfil do usuário foi incluído na tabela pivô de usuários e perfis (</w:t>
        </w:r>
        <w:proofErr w:type="spellStart"/>
        <w:r w:rsidR="00265C22">
          <w:t>role_use</w:t>
        </w:r>
      </w:ins>
      <w:ins w:id="1817" w:author="Ryan Lemos" w:date="2019-09-29T20:18:00Z">
        <w:r w:rsidR="00265C22">
          <w:t>r</w:t>
        </w:r>
        <w:proofErr w:type="spellEnd"/>
        <w:r w:rsidR="00265C22">
          <w:t>).</w:t>
        </w:r>
      </w:ins>
      <w:ins w:id="1818" w:author="Ryan Lemos" w:date="2019-09-29T20:17:00Z">
        <w:r w:rsidR="00265C22">
          <w:t xml:space="preserve"> </w:t>
        </w:r>
      </w:ins>
    </w:p>
    <w:p w14:paraId="0616E1A0" w14:textId="5927870F" w:rsidR="009A2E13" w:rsidRDefault="009A2E13" w:rsidP="009A2E13">
      <w:r>
        <w:t xml:space="preserve">O teste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6B165501" w14:textId="77777777" w:rsidR="00040E23" w:rsidRDefault="009A2E13" w:rsidP="009A2E13">
      <w:pPr>
        <w:pStyle w:val="Pr-formataoHTML"/>
        <w:shd w:val="clear" w:color="auto" w:fill="2B2B2B"/>
        <w:rPr>
          <w:ins w:id="1819" w:author="Ryan Lemos" w:date="2019-09-29T19:17:00Z"/>
          <w:color w:val="A9B7C6"/>
          <w:shd w:val="clear" w:color="auto" w:fill="232525"/>
          <w:lang w:val="en-US"/>
        </w:rPr>
      </w:pP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testIfSendNotificationOnCreate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74FBDED2" w14:textId="7BD30FE9"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proofErr w:type="gramStart"/>
      <w:r w:rsidRPr="008250E0">
        <w:rPr>
          <w:color w:val="FFC66D"/>
          <w:shd w:val="clear" w:color="auto" w:fill="232525"/>
          <w:lang w:val="en-US"/>
        </w:rPr>
        <w:t>enviaDuvida</w:t>
      </w:r>
      <w:proofErr w:type="spellEnd"/>
      <w:r w:rsidRPr="008250E0">
        <w:rPr>
          <w:color w:val="A9B7C6"/>
          <w:shd w:val="clear" w:color="auto" w:fill="232525"/>
          <w:lang w:val="en-US"/>
        </w:rPr>
        <w:t>(</w:t>
      </w:r>
      <w:proofErr w:type="gram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58EC1890" w:rsidR="009A2E13" w:rsidRDefault="009A2E13" w:rsidP="009A2E13">
      <w:r>
        <w:t xml:space="preserve">O </w:t>
      </w:r>
      <w:del w:id="1820" w:author="Ryan Lemos" w:date="2019-09-29T20:18:00Z">
        <w:r w:rsidDel="00265C22">
          <w:delText xml:space="preserve">próximo </w:delText>
        </w:r>
      </w:del>
      <w:r>
        <w:t>teste</w:t>
      </w:r>
      <w:ins w:id="1821" w:author="Ryan Lemos" w:date="2019-09-29T20:18:00Z">
        <w:r w:rsidR="00265C22">
          <w:t xml:space="preserve"> do trecho x</w:t>
        </w:r>
      </w:ins>
      <w:r>
        <w:t xml:space="preserve"> se trata da atualização de um evento criado por um professor</w:t>
      </w:r>
      <w:ins w:id="1822" w:author="Ryan Lemos" w:date="2019-09-29T20:20:00Z">
        <w:r w:rsidR="00265C22">
          <w:t xml:space="preserve">. Primeiramente há duas funções responsáveis por criar as dependências desse teste. A primeira cria uma turma e associa </w:t>
        </w:r>
      </w:ins>
      <w:ins w:id="1823" w:author="Ryan Lemos" w:date="2019-09-29T20:21:00Z">
        <w:r w:rsidR="00265C22">
          <w:t xml:space="preserve">o professor a essa turma. A segunda cria </w:t>
        </w:r>
        <w:r w:rsidR="00610173">
          <w:t xml:space="preserve">um evento, associando-o a turma criada na função anterior. </w:t>
        </w:r>
      </w:ins>
      <w:ins w:id="1824" w:author="Ryan Lemos" w:date="2019-09-29T20:22:00Z">
        <w:r w:rsidR="00610173">
          <w:t xml:space="preserve">Então é feito uma requisição a API por meio da função do PHPUNIT chamada </w:t>
        </w:r>
        <w:proofErr w:type="spellStart"/>
        <w:r w:rsidR="00610173">
          <w:t>json</w:t>
        </w:r>
        <w:proofErr w:type="spellEnd"/>
        <w:r w:rsidR="00610173">
          <w:t xml:space="preserve">. Passa-se o método a ser utilizado, nesse caso o verbo PUT conforme </w:t>
        </w:r>
      </w:ins>
      <w:ins w:id="1825" w:author="Ryan Lemos" w:date="2019-09-29T20:23:00Z">
        <w:r w:rsidR="00610173">
          <w:t>descrito na seção x, enviando os dados a serem atualizados. Por último entram as asserções que verificam o</w:t>
        </w:r>
      </w:ins>
      <w:ins w:id="1826" w:author="Ryan Lemos" w:date="2019-09-29T20:24:00Z">
        <w:r w:rsidR="00610173">
          <w:t xml:space="preserve"> retorno da API, se o dado foi incluído na base e se o dado anterior foi excluído.</w:t>
        </w:r>
      </w:ins>
      <w:del w:id="1827" w:author="Ryan Lemos" w:date="2019-09-29T20:20:00Z">
        <w:r w:rsidDel="00265C22">
          <w:delText xml:space="preserve">, </w:delText>
        </w:r>
        <w:r w:rsidR="00A26001" w:rsidDel="00265C22">
          <w:delText xml:space="preserve">e </w:delText>
        </w:r>
        <w:r w:rsidDel="00265C22">
          <w:delText>utiliza-se a função para criar um evento de um professor.</w:delText>
        </w:r>
      </w:del>
      <w:del w:id="1828" w:author="Ryan Lemos" w:date="2019-09-29T20:19:00Z">
        <w:r w:rsidDel="00265C22">
          <w:delText xml:space="preserve"> Após criar o evento</w:delText>
        </w:r>
        <w:r w:rsidR="00A26001" w:rsidDel="00265C22">
          <w:delText>,</w:delText>
        </w:r>
        <w:r w:rsidDel="00265C22">
          <w:delText xml:space="preserve"> e salv</w:delText>
        </w:r>
        <w:r w:rsidR="00A26001" w:rsidDel="00265C22">
          <w:delText>á</w:delText>
        </w:r>
        <w:r w:rsidDel="00265C22">
          <w:delText>-lo na base de dados</w:delText>
        </w:r>
        <w:r w:rsidR="00A26001" w:rsidDel="00265C22">
          <w:delText>,</w:delText>
        </w:r>
        <w:r w:rsidDel="00265C22">
          <w:delText xml:space="preserve"> recebe-se a resposta da rota de atualização</w:delText>
        </w:r>
        <w:r w:rsidR="00A26001" w:rsidDel="00265C22">
          <w:delText>,</w:delText>
        </w:r>
        <w:r w:rsidDel="00265C22">
          <w:delText xml:space="preserve"> pela função ‘json’ (passando como parâmetros o verbo HT</w:delText>
        </w:r>
      </w:del>
      <w:del w:id="1829" w:author="Ryan Lemos" w:date="2019-09-29T20:18:00Z">
        <w:r w:rsidDel="00265C22">
          <w:delText>P</w:delText>
        </w:r>
      </w:del>
      <w:del w:id="1830" w:author="Ryan Lemos" w:date="2019-09-29T20:19:00Z">
        <w:r w:rsidDel="00265C22">
          <w:delText xml:space="preserve">P que nesse caso foi o PUT, a rota, os dados e o cabeçalho, que se trata do </w:delText>
        </w:r>
        <w:r w:rsidRPr="005B582B" w:rsidDel="00265C22">
          <w:rPr>
            <w:i/>
            <w:iCs/>
          </w:rPr>
          <w:delText>token</w:delText>
        </w:r>
        <w:r w:rsidR="00A26001" w:rsidDel="00265C22">
          <w:delText>,</w:delText>
        </w:r>
        <w:r w:rsidDel="00265C22">
          <w:delText xml:space="preserve"> que verifica que o usuário se autenticou no ambiente</w:delText>
        </w:r>
        <w:r w:rsidR="00A26001" w:rsidDel="00265C22">
          <w:delText>)</w:delText>
        </w:r>
        <w:r w:rsidDel="00265C22">
          <w:delText>. As funções de asserção são praticamente as mesmas, o que irá mudar é a última verificação que determina se há algum dado faltando ou não</w:delText>
        </w:r>
        <w:r w:rsidR="00A26001" w:rsidDel="00265C22">
          <w:delText>,</w:delText>
        </w:r>
        <w:r w:rsidDel="00265C22">
          <w:delText xml:space="preserve"> existente na base. Isso se dá pelo fato que o processo de atualizar os dados antigos do evento não devem existir. Somente devem existir na base os dados atuais</w:delText>
        </w:r>
        <w:r w:rsidR="00A26001" w:rsidDel="00265C22">
          <w:delText>,</w:delText>
        </w:r>
        <w:r w:rsidDel="00265C22">
          <w:delText xml:space="preserve"> que foram atualizados. Então faz-se duas verificações, se existe o dado novo e se o dado antigo não existe mais.</w:delText>
        </w:r>
      </w:del>
    </w:p>
    <w:p w14:paraId="1C856177" w14:textId="77777777" w:rsidR="009A2E13" w:rsidRPr="00A118AA" w:rsidRDefault="009A2E13" w:rsidP="009A2E13"/>
    <w:p w14:paraId="6D716019" w14:textId="77777777" w:rsidR="00040E23" w:rsidRDefault="009A2E13" w:rsidP="009A2E13">
      <w:pPr>
        <w:pStyle w:val="Pr-formataoHTML"/>
        <w:shd w:val="clear" w:color="auto" w:fill="2B2B2B"/>
        <w:rPr>
          <w:ins w:id="1831" w:author="Ryan Lemos" w:date="2019-09-29T19:17:00Z"/>
          <w:color w:val="A9B7C6"/>
          <w:shd w:val="clear" w:color="auto" w:fill="232525"/>
          <w:lang w:val="en-US"/>
        </w:rPr>
      </w:pPr>
      <w:r w:rsidRPr="00265C22">
        <w:rPr>
          <w:color w:val="A9B7C6"/>
          <w:shd w:val="clear" w:color="auto" w:fill="232525"/>
          <w:rPrChange w:id="1832" w:author="Ryan Lemos" w:date="2019-09-29T20:19: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39D9F38A" w:rsidR="009A2E13" w:rsidRDefault="009A2E13" w:rsidP="00596E44">
      <w:pPr>
        <w:pStyle w:val="Ttulo2"/>
        <w:numPr>
          <w:ilvl w:val="0"/>
          <w:numId w:val="0"/>
        </w:numPr>
        <w:ind w:left="578"/>
        <w:rPr>
          <w:ins w:id="1833" w:author="Ryan Lemos" w:date="2019-09-29T20:26:00Z"/>
          <w:lang w:val="en-US"/>
        </w:rPr>
      </w:pPr>
    </w:p>
    <w:p w14:paraId="7960D4F7" w14:textId="5692D92C" w:rsidR="001D5294" w:rsidRPr="001D5294" w:rsidRDefault="001D5294" w:rsidP="001D5294">
      <w:pPr>
        <w:rPr>
          <w:ins w:id="1834" w:author="Ryan Lemos" w:date="2019-09-29T20:26:00Z"/>
          <w:rPrChange w:id="1835" w:author="Ryan Lemos" w:date="2019-09-29T20:29:00Z">
            <w:rPr>
              <w:ins w:id="1836" w:author="Ryan Lemos" w:date="2019-09-29T20:26:00Z"/>
            </w:rPr>
          </w:rPrChange>
        </w:rPr>
      </w:pPr>
      <w:ins w:id="1837" w:author="Ryan Lemos" w:date="2019-09-29T20:26:00Z">
        <w:r w:rsidRPr="001D5294">
          <w:rPr>
            <w:rPrChange w:id="1838" w:author="Ryan Lemos" w:date="2019-09-29T20:26:00Z">
              <w:rPr>
                <w:lang w:val="en-US"/>
              </w:rPr>
            </w:rPrChange>
          </w:rPr>
          <w:t>O trecho de código</w:t>
        </w:r>
        <w:r>
          <w:t xml:space="preserve"> x,</w:t>
        </w:r>
      </w:ins>
      <w:ins w:id="1839" w:author="Ryan Lemos" w:date="2019-09-29T20:27:00Z">
        <w:r>
          <w:t xml:space="preserve"> que foi retirado da classe de teste de autenticação, demonstra as funções de teste utilizadas para autenticação de usuários no ambiente. </w:t>
        </w:r>
      </w:ins>
      <w:ins w:id="1840" w:author="Ryan Lemos" w:date="2019-09-29T20:28:00Z">
        <w:r>
          <w:t xml:space="preserve">A função </w:t>
        </w:r>
        <w:proofErr w:type="spellStart"/>
        <w:r w:rsidRPr="001D5294">
          <w:rPr>
            <w:i/>
            <w:iCs/>
            <w:rPrChange w:id="1841" w:author="Ryan Lemos" w:date="2019-09-29T20:28:00Z">
              <w:rPr/>
            </w:rPrChange>
          </w:rPr>
          <w:t>testIfCanLogin</w:t>
        </w:r>
        <w:proofErr w:type="spellEnd"/>
        <w:r>
          <w:t xml:space="preserve"> testa se ao enviar os dados de acesso o usuário consegue obter o </w:t>
        </w:r>
        <w:r w:rsidRPr="001D5294">
          <w:rPr>
            <w:i/>
            <w:iCs/>
            <w:rPrChange w:id="1842" w:author="Ryan Lemos" w:date="2019-09-29T20:28:00Z">
              <w:rPr/>
            </w:rPrChange>
          </w:rPr>
          <w:t>token</w:t>
        </w:r>
      </w:ins>
      <w:ins w:id="1843" w:author="Ryan Lemos" w:date="2019-09-29T20:29:00Z">
        <w:r>
          <w:t xml:space="preserve"> de autenticação utilizado na comunicação entre a API e o </w:t>
        </w:r>
        <w:r w:rsidRPr="001D5294">
          <w:rPr>
            <w:i/>
            <w:iCs/>
            <w:rPrChange w:id="1844" w:author="Ryan Lemos" w:date="2019-09-29T20:29:00Z">
              <w:rPr/>
            </w:rPrChange>
          </w:rPr>
          <w:t>front-end</w:t>
        </w:r>
        <w:r>
          <w:t xml:space="preserve">. Através desse </w:t>
        </w:r>
        <w:r w:rsidRPr="001D5294">
          <w:rPr>
            <w:i/>
            <w:iCs/>
            <w:rPrChange w:id="1845" w:author="Ryan Lemos" w:date="2019-09-29T20:29:00Z">
              <w:rPr/>
            </w:rPrChange>
          </w:rPr>
          <w:t>token</w:t>
        </w:r>
        <w:r>
          <w:t xml:space="preserve"> a API consegue reconhecer o usuário autenticado, mesmo o dado não </w:t>
        </w:r>
      </w:ins>
      <w:ins w:id="1846" w:author="Ryan Lemos" w:date="2019-09-29T20:30:00Z">
        <w:r>
          <w:t xml:space="preserve">persistindo no </w:t>
        </w:r>
        <w:proofErr w:type="spellStart"/>
        <w:r w:rsidRPr="001D5294">
          <w:rPr>
            <w:i/>
            <w:iCs/>
            <w:rPrChange w:id="1847" w:author="Ryan Lemos" w:date="2019-09-29T20:30:00Z">
              <w:rPr/>
            </w:rPrChange>
          </w:rPr>
          <w:t>back-end</w:t>
        </w:r>
        <w:proofErr w:type="spellEnd"/>
        <w:r>
          <w:t xml:space="preserve"> como ocorre nas seções.</w:t>
        </w:r>
      </w:ins>
      <w:ins w:id="1848" w:author="Ryan Lemos" w:date="2019-09-29T20:29:00Z">
        <w:r>
          <w:t xml:space="preserve"> </w:t>
        </w:r>
      </w:ins>
    </w:p>
    <w:p w14:paraId="6ACD6847" w14:textId="77777777" w:rsidR="001D5294" w:rsidRPr="001D5294" w:rsidRDefault="001D5294" w:rsidP="001D5294">
      <w:pPr>
        <w:rPr>
          <w:ins w:id="1849" w:author="Ryan Lemos" w:date="2019-09-29T20:26:00Z"/>
          <w:rPrChange w:id="1850" w:author="Ryan Lemos" w:date="2019-09-29T20:26:00Z">
            <w:rPr>
              <w:ins w:id="1851" w:author="Ryan Lemos" w:date="2019-09-29T20:26:00Z"/>
              <w:lang w:val="en-US"/>
            </w:rPr>
          </w:rPrChange>
        </w:rPr>
        <w:pPrChange w:id="1852" w:author="Ryan Lemos" w:date="2019-09-29T20:26:00Z">
          <w:pPr>
            <w:pStyle w:val="Ttulo2"/>
            <w:numPr>
              <w:ilvl w:val="0"/>
              <w:numId w:val="0"/>
            </w:numPr>
            <w:ind w:firstLine="0"/>
          </w:pPr>
        </w:pPrChange>
      </w:pPr>
    </w:p>
    <w:p w14:paraId="6B36C0B7" w14:textId="77777777" w:rsidR="001D5294" w:rsidRPr="001D5294" w:rsidRDefault="001D5294" w:rsidP="001D5294">
      <w:pPr>
        <w:shd w:val="clear" w:color="auto" w:fill="1E1E1E"/>
        <w:spacing w:line="285" w:lineRule="atLeast"/>
        <w:ind w:firstLine="0"/>
        <w:jc w:val="left"/>
        <w:outlineLvl w:val="9"/>
        <w:rPr>
          <w:ins w:id="1853" w:author="Ryan Lemos" w:date="2019-09-29T20:26:00Z"/>
          <w:rFonts w:ascii="Consolas" w:eastAsia="Times New Roman" w:hAnsi="Consolas"/>
          <w:color w:val="D4D4D4"/>
          <w:sz w:val="21"/>
          <w:szCs w:val="21"/>
          <w:lang w:eastAsia="pt-BR"/>
          <w:rPrChange w:id="1854" w:author="Ryan Lemos" w:date="2019-09-29T20:26:00Z">
            <w:rPr>
              <w:ins w:id="1855" w:author="Ryan Lemos" w:date="2019-09-29T20:26:00Z"/>
              <w:rFonts w:ascii="Consolas" w:eastAsia="Times New Roman" w:hAnsi="Consolas"/>
              <w:color w:val="D4D4D4"/>
              <w:sz w:val="21"/>
              <w:szCs w:val="21"/>
              <w:lang w:eastAsia="pt-BR"/>
            </w:rPr>
          </w:rPrChange>
        </w:rPr>
      </w:pPr>
      <w:ins w:id="1856" w:author="Ryan Lemos" w:date="2019-09-29T20:26:00Z">
        <w:r w:rsidRPr="001D5294">
          <w:rPr>
            <w:rFonts w:ascii="Consolas" w:eastAsia="Times New Roman" w:hAnsi="Consolas"/>
            <w:color w:val="D4D4D4"/>
            <w:sz w:val="21"/>
            <w:szCs w:val="21"/>
            <w:lang w:eastAsia="pt-BR"/>
            <w:rPrChange w:id="1857" w:author="Ryan Lemos" w:date="2019-09-29T20:26:00Z">
              <w:rPr>
                <w:rFonts w:ascii="Consolas" w:eastAsia="Times New Roman" w:hAnsi="Consolas"/>
                <w:color w:val="D4D4D4"/>
                <w:sz w:val="21"/>
                <w:szCs w:val="21"/>
                <w:lang w:eastAsia="pt-BR"/>
              </w:rPr>
            </w:rPrChange>
          </w:rPr>
          <w:t>    </w:t>
        </w:r>
        <w:proofErr w:type="spellStart"/>
        <w:r w:rsidRPr="001D5294">
          <w:rPr>
            <w:rFonts w:ascii="Consolas" w:eastAsia="Times New Roman" w:hAnsi="Consolas"/>
            <w:color w:val="569CD6"/>
            <w:sz w:val="21"/>
            <w:szCs w:val="21"/>
            <w:lang w:eastAsia="pt-BR"/>
            <w:rPrChange w:id="1858" w:author="Ryan Lemos" w:date="2019-09-29T20:26:00Z">
              <w:rPr>
                <w:rFonts w:ascii="Consolas" w:eastAsia="Times New Roman" w:hAnsi="Consolas"/>
                <w:color w:val="569CD6"/>
                <w:sz w:val="21"/>
                <w:szCs w:val="21"/>
                <w:lang w:eastAsia="pt-BR"/>
              </w:rPr>
            </w:rPrChange>
          </w:rPr>
          <w:t>public</w:t>
        </w:r>
        <w:proofErr w:type="spellEnd"/>
        <w:r w:rsidRPr="001D5294">
          <w:rPr>
            <w:rFonts w:ascii="Consolas" w:eastAsia="Times New Roman" w:hAnsi="Consolas"/>
            <w:color w:val="D4D4D4"/>
            <w:sz w:val="21"/>
            <w:szCs w:val="21"/>
            <w:lang w:eastAsia="pt-BR"/>
            <w:rPrChange w:id="1859" w:author="Ryan Lemos" w:date="2019-09-29T20:26:00Z">
              <w:rPr>
                <w:rFonts w:ascii="Consolas" w:eastAsia="Times New Roman" w:hAnsi="Consolas"/>
                <w:color w:val="D4D4D4"/>
                <w:sz w:val="21"/>
                <w:szCs w:val="21"/>
                <w:lang w:eastAsia="pt-BR"/>
              </w:rPr>
            </w:rPrChange>
          </w:rPr>
          <w:t> </w:t>
        </w:r>
        <w:proofErr w:type="spellStart"/>
        <w:r w:rsidRPr="001D5294">
          <w:rPr>
            <w:rFonts w:ascii="Consolas" w:eastAsia="Times New Roman" w:hAnsi="Consolas"/>
            <w:color w:val="569CD6"/>
            <w:sz w:val="21"/>
            <w:szCs w:val="21"/>
            <w:lang w:eastAsia="pt-BR"/>
            <w:rPrChange w:id="1860" w:author="Ryan Lemos" w:date="2019-09-29T20:26:00Z">
              <w:rPr>
                <w:rFonts w:ascii="Consolas" w:eastAsia="Times New Roman" w:hAnsi="Consolas"/>
                <w:color w:val="569CD6"/>
                <w:sz w:val="21"/>
                <w:szCs w:val="21"/>
                <w:lang w:eastAsia="pt-BR"/>
              </w:rPr>
            </w:rPrChange>
          </w:rPr>
          <w:t>function</w:t>
        </w:r>
        <w:proofErr w:type="spellEnd"/>
        <w:r w:rsidRPr="001D5294">
          <w:rPr>
            <w:rFonts w:ascii="Consolas" w:eastAsia="Times New Roman" w:hAnsi="Consolas"/>
            <w:color w:val="D4D4D4"/>
            <w:sz w:val="21"/>
            <w:szCs w:val="21"/>
            <w:lang w:eastAsia="pt-BR"/>
            <w:rPrChange w:id="1861" w:author="Ryan Lemos" w:date="2019-09-29T20:26:00Z">
              <w:rPr>
                <w:rFonts w:ascii="Consolas" w:eastAsia="Times New Roman" w:hAnsi="Consolas"/>
                <w:color w:val="D4D4D4"/>
                <w:sz w:val="21"/>
                <w:szCs w:val="21"/>
                <w:lang w:eastAsia="pt-BR"/>
              </w:rPr>
            </w:rPrChange>
          </w:rPr>
          <w:t> </w:t>
        </w:r>
        <w:proofErr w:type="spellStart"/>
        <w:proofErr w:type="gramStart"/>
        <w:r w:rsidRPr="001D5294">
          <w:rPr>
            <w:rFonts w:ascii="Consolas" w:eastAsia="Times New Roman" w:hAnsi="Consolas"/>
            <w:color w:val="DCDCAA"/>
            <w:sz w:val="21"/>
            <w:szCs w:val="21"/>
            <w:lang w:eastAsia="pt-BR"/>
            <w:rPrChange w:id="1862" w:author="Ryan Lemos" w:date="2019-09-29T20:26:00Z">
              <w:rPr>
                <w:rFonts w:ascii="Consolas" w:eastAsia="Times New Roman" w:hAnsi="Consolas"/>
                <w:color w:val="DCDCAA"/>
                <w:sz w:val="21"/>
                <w:szCs w:val="21"/>
                <w:lang w:eastAsia="pt-BR"/>
              </w:rPr>
            </w:rPrChange>
          </w:rPr>
          <w:t>testIfCanLogin</w:t>
        </w:r>
        <w:proofErr w:type="spellEnd"/>
        <w:r w:rsidRPr="001D5294">
          <w:rPr>
            <w:rFonts w:ascii="Consolas" w:eastAsia="Times New Roman" w:hAnsi="Consolas"/>
            <w:color w:val="D4D4D4"/>
            <w:sz w:val="21"/>
            <w:szCs w:val="21"/>
            <w:lang w:eastAsia="pt-BR"/>
            <w:rPrChange w:id="1863" w:author="Ryan Lemos" w:date="2019-09-29T20:26:00Z">
              <w:rPr>
                <w:rFonts w:ascii="Consolas" w:eastAsia="Times New Roman" w:hAnsi="Consolas"/>
                <w:color w:val="D4D4D4"/>
                <w:sz w:val="21"/>
                <w:szCs w:val="21"/>
                <w:lang w:eastAsia="pt-BR"/>
              </w:rPr>
            </w:rPrChange>
          </w:rPr>
          <w:t>(</w:t>
        </w:r>
        <w:proofErr w:type="gramEnd"/>
        <w:r w:rsidRPr="001D5294">
          <w:rPr>
            <w:rFonts w:ascii="Consolas" w:eastAsia="Times New Roman" w:hAnsi="Consolas"/>
            <w:color w:val="D4D4D4"/>
            <w:sz w:val="21"/>
            <w:szCs w:val="21"/>
            <w:lang w:eastAsia="pt-BR"/>
            <w:rPrChange w:id="1864" w:author="Ryan Lemos" w:date="2019-09-29T20:26:00Z">
              <w:rPr>
                <w:rFonts w:ascii="Consolas" w:eastAsia="Times New Roman" w:hAnsi="Consolas"/>
                <w:color w:val="D4D4D4"/>
                <w:sz w:val="21"/>
                <w:szCs w:val="21"/>
                <w:lang w:eastAsia="pt-BR"/>
              </w:rPr>
            </w:rPrChange>
          </w:rPr>
          <w:t>)</w:t>
        </w:r>
      </w:ins>
    </w:p>
    <w:p w14:paraId="2E8C2C29" w14:textId="77777777" w:rsidR="001D5294" w:rsidRPr="001D5294" w:rsidRDefault="001D5294" w:rsidP="001D5294">
      <w:pPr>
        <w:shd w:val="clear" w:color="auto" w:fill="1E1E1E"/>
        <w:spacing w:line="285" w:lineRule="atLeast"/>
        <w:ind w:firstLine="0"/>
        <w:jc w:val="left"/>
        <w:outlineLvl w:val="9"/>
        <w:rPr>
          <w:ins w:id="1865" w:author="Ryan Lemos" w:date="2019-09-29T20:26:00Z"/>
          <w:rFonts w:ascii="Consolas" w:eastAsia="Times New Roman" w:hAnsi="Consolas"/>
          <w:color w:val="D4D4D4"/>
          <w:sz w:val="21"/>
          <w:szCs w:val="21"/>
          <w:lang w:val="en-US" w:eastAsia="pt-BR"/>
          <w:rPrChange w:id="1866" w:author="Ryan Lemos" w:date="2019-09-29T20:26:00Z">
            <w:rPr>
              <w:ins w:id="1867" w:author="Ryan Lemos" w:date="2019-09-29T20:26:00Z"/>
              <w:rFonts w:ascii="Consolas" w:eastAsia="Times New Roman" w:hAnsi="Consolas"/>
              <w:color w:val="D4D4D4"/>
              <w:sz w:val="21"/>
              <w:szCs w:val="21"/>
              <w:lang w:eastAsia="pt-BR"/>
            </w:rPr>
          </w:rPrChange>
        </w:rPr>
      </w:pPr>
      <w:ins w:id="1868" w:author="Ryan Lemos" w:date="2019-09-29T20:26:00Z">
        <w:r w:rsidRPr="001D5294">
          <w:rPr>
            <w:rFonts w:ascii="Consolas" w:eastAsia="Times New Roman" w:hAnsi="Consolas"/>
            <w:color w:val="D4D4D4"/>
            <w:sz w:val="21"/>
            <w:szCs w:val="21"/>
            <w:lang w:eastAsia="pt-BR"/>
            <w:rPrChange w:id="1869" w:author="Ryan Lemos" w:date="2019-09-29T20:26:00Z">
              <w:rPr>
                <w:rFonts w:ascii="Consolas" w:eastAsia="Times New Roman" w:hAnsi="Consolas"/>
                <w:color w:val="D4D4D4"/>
                <w:sz w:val="21"/>
                <w:szCs w:val="21"/>
                <w:lang w:eastAsia="pt-BR"/>
              </w:rPr>
            </w:rPrChange>
          </w:rPr>
          <w:t>    </w:t>
        </w:r>
        <w:r w:rsidRPr="001D5294">
          <w:rPr>
            <w:rFonts w:ascii="Consolas" w:eastAsia="Times New Roman" w:hAnsi="Consolas"/>
            <w:color w:val="D4D4D4"/>
            <w:sz w:val="21"/>
            <w:szCs w:val="21"/>
            <w:lang w:val="en-US" w:eastAsia="pt-BR"/>
            <w:rPrChange w:id="1870" w:author="Ryan Lemos" w:date="2019-09-29T20:26:00Z">
              <w:rPr>
                <w:rFonts w:ascii="Consolas" w:eastAsia="Times New Roman" w:hAnsi="Consolas"/>
                <w:color w:val="D4D4D4"/>
                <w:sz w:val="21"/>
                <w:szCs w:val="21"/>
                <w:lang w:eastAsia="pt-BR"/>
              </w:rPr>
            </w:rPrChange>
          </w:rPr>
          <w:t>{</w:t>
        </w:r>
      </w:ins>
    </w:p>
    <w:p w14:paraId="5286E827" w14:textId="77777777" w:rsidR="001D5294" w:rsidRPr="001D5294" w:rsidRDefault="001D5294" w:rsidP="001D5294">
      <w:pPr>
        <w:shd w:val="clear" w:color="auto" w:fill="1E1E1E"/>
        <w:spacing w:line="285" w:lineRule="atLeast"/>
        <w:ind w:firstLine="0"/>
        <w:jc w:val="left"/>
        <w:outlineLvl w:val="9"/>
        <w:rPr>
          <w:ins w:id="1871" w:author="Ryan Lemos" w:date="2019-09-29T20:26:00Z"/>
          <w:rFonts w:ascii="Consolas" w:eastAsia="Times New Roman" w:hAnsi="Consolas"/>
          <w:color w:val="D4D4D4"/>
          <w:sz w:val="21"/>
          <w:szCs w:val="21"/>
          <w:lang w:val="en-US" w:eastAsia="pt-BR"/>
          <w:rPrChange w:id="1872" w:author="Ryan Lemos" w:date="2019-09-29T20:26:00Z">
            <w:rPr>
              <w:ins w:id="1873" w:author="Ryan Lemos" w:date="2019-09-29T20:26:00Z"/>
              <w:rFonts w:ascii="Consolas" w:eastAsia="Times New Roman" w:hAnsi="Consolas"/>
              <w:color w:val="D4D4D4"/>
              <w:sz w:val="21"/>
              <w:szCs w:val="21"/>
              <w:lang w:eastAsia="pt-BR"/>
            </w:rPr>
          </w:rPrChange>
        </w:rPr>
      </w:pPr>
      <w:ins w:id="1874" w:author="Ryan Lemos" w:date="2019-09-29T20:26:00Z">
        <w:r w:rsidRPr="001D5294">
          <w:rPr>
            <w:rFonts w:ascii="Consolas" w:eastAsia="Times New Roman" w:hAnsi="Consolas"/>
            <w:color w:val="D4D4D4"/>
            <w:sz w:val="21"/>
            <w:szCs w:val="21"/>
            <w:lang w:val="en-US" w:eastAsia="pt-BR"/>
            <w:rPrChange w:id="1875" w:author="Ryan Lemos" w:date="2019-09-29T20:26:00Z">
              <w:rPr>
                <w:rFonts w:ascii="Consolas" w:eastAsia="Times New Roman" w:hAnsi="Consolas"/>
                <w:color w:val="D4D4D4"/>
                <w:sz w:val="21"/>
                <w:szCs w:val="21"/>
                <w:lang w:eastAsia="pt-BR"/>
              </w:rPr>
            </w:rPrChange>
          </w:rPr>
          <w:lastRenderedPageBreak/>
          <w:t>        </w:t>
        </w:r>
        <w:r w:rsidRPr="001D5294">
          <w:rPr>
            <w:rFonts w:ascii="Consolas" w:eastAsia="Times New Roman" w:hAnsi="Consolas"/>
            <w:color w:val="9CDCFE"/>
            <w:sz w:val="21"/>
            <w:szCs w:val="21"/>
            <w:lang w:val="en-US" w:eastAsia="pt-BR"/>
            <w:rPrChange w:id="1876" w:author="Ryan Lemos" w:date="2019-09-29T20:26:00Z">
              <w:rPr>
                <w:rFonts w:ascii="Consolas" w:eastAsia="Times New Roman" w:hAnsi="Consolas"/>
                <w:color w:val="9CDCFE"/>
                <w:sz w:val="21"/>
                <w:szCs w:val="21"/>
                <w:lang w:eastAsia="pt-BR"/>
              </w:rPr>
            </w:rPrChange>
          </w:rPr>
          <w:t>$response</w:t>
        </w:r>
        <w:r w:rsidRPr="001D5294">
          <w:rPr>
            <w:rFonts w:ascii="Consolas" w:eastAsia="Times New Roman" w:hAnsi="Consolas"/>
            <w:color w:val="D4D4D4"/>
            <w:sz w:val="21"/>
            <w:szCs w:val="21"/>
            <w:lang w:val="en-US" w:eastAsia="pt-BR"/>
            <w:rPrChange w:id="1877" w:author="Ryan Lemos" w:date="2019-09-29T20:26:00Z">
              <w:rPr>
                <w:rFonts w:ascii="Consolas" w:eastAsia="Times New Roman" w:hAnsi="Consolas"/>
                <w:color w:val="D4D4D4"/>
                <w:sz w:val="21"/>
                <w:szCs w:val="21"/>
                <w:lang w:eastAsia="pt-BR"/>
              </w:rPr>
            </w:rPrChange>
          </w:rPr>
          <w:t> = </w:t>
        </w:r>
        <w:r w:rsidRPr="001D5294">
          <w:rPr>
            <w:rFonts w:ascii="Consolas" w:eastAsia="Times New Roman" w:hAnsi="Consolas"/>
            <w:color w:val="569CD6"/>
            <w:sz w:val="21"/>
            <w:szCs w:val="21"/>
            <w:lang w:val="en-US" w:eastAsia="pt-BR"/>
            <w:rPrChange w:id="1878" w:author="Ryan Lemos" w:date="2019-09-29T20:26:00Z">
              <w:rPr>
                <w:rFonts w:ascii="Consolas" w:eastAsia="Times New Roman" w:hAnsi="Consolas"/>
                <w:color w:val="569CD6"/>
                <w:sz w:val="21"/>
                <w:szCs w:val="21"/>
                <w:lang w:eastAsia="pt-BR"/>
              </w:rPr>
            </w:rPrChange>
          </w:rPr>
          <w:t>$this</w:t>
        </w:r>
        <w:r w:rsidRPr="001D5294">
          <w:rPr>
            <w:rFonts w:ascii="Consolas" w:eastAsia="Times New Roman" w:hAnsi="Consolas"/>
            <w:color w:val="D4D4D4"/>
            <w:sz w:val="21"/>
            <w:szCs w:val="21"/>
            <w:lang w:val="en-US" w:eastAsia="pt-BR"/>
            <w:rPrChange w:id="1879" w:author="Ryan Lemos" w:date="2019-09-29T20:26:00Z">
              <w:rPr>
                <w:rFonts w:ascii="Consolas" w:eastAsia="Times New Roman" w:hAnsi="Consolas"/>
                <w:color w:val="D4D4D4"/>
                <w:sz w:val="21"/>
                <w:szCs w:val="21"/>
                <w:lang w:eastAsia="pt-BR"/>
              </w:rPr>
            </w:rPrChange>
          </w:rPr>
          <w:t>-&gt;</w:t>
        </w:r>
        <w:r w:rsidRPr="001D5294">
          <w:rPr>
            <w:rFonts w:ascii="Consolas" w:eastAsia="Times New Roman" w:hAnsi="Consolas"/>
            <w:color w:val="DCDCAA"/>
            <w:sz w:val="21"/>
            <w:szCs w:val="21"/>
            <w:lang w:val="en-US" w:eastAsia="pt-BR"/>
            <w:rPrChange w:id="1880" w:author="Ryan Lemos" w:date="2019-09-29T20:26:00Z">
              <w:rPr>
                <w:rFonts w:ascii="Consolas" w:eastAsia="Times New Roman" w:hAnsi="Consolas"/>
                <w:color w:val="DCDCAA"/>
                <w:sz w:val="21"/>
                <w:szCs w:val="21"/>
                <w:lang w:eastAsia="pt-BR"/>
              </w:rPr>
            </w:rPrChange>
          </w:rPr>
          <w:t>postJson</w:t>
        </w:r>
        <w:r w:rsidRPr="001D5294">
          <w:rPr>
            <w:rFonts w:ascii="Consolas" w:eastAsia="Times New Roman" w:hAnsi="Consolas"/>
            <w:color w:val="D4D4D4"/>
            <w:sz w:val="21"/>
            <w:szCs w:val="21"/>
            <w:lang w:val="en-US" w:eastAsia="pt-BR"/>
            <w:rPrChange w:id="1881" w:author="Ryan Lemos" w:date="2019-09-29T20:26:00Z">
              <w:rPr>
                <w:rFonts w:ascii="Consolas" w:eastAsia="Times New Roman" w:hAnsi="Consolas"/>
                <w:color w:val="D4D4D4"/>
                <w:sz w:val="21"/>
                <w:szCs w:val="21"/>
                <w:lang w:eastAsia="pt-BR"/>
              </w:rPr>
            </w:rPrChange>
          </w:rPr>
          <w:t>(</w:t>
        </w:r>
        <w:r w:rsidRPr="001D5294">
          <w:rPr>
            <w:rFonts w:ascii="Consolas" w:eastAsia="Times New Roman" w:hAnsi="Consolas"/>
            <w:color w:val="DCDCAA"/>
            <w:sz w:val="21"/>
            <w:szCs w:val="21"/>
            <w:lang w:val="en-US" w:eastAsia="pt-BR"/>
            <w:rPrChange w:id="1882" w:author="Ryan Lemos" w:date="2019-09-29T20:26:00Z">
              <w:rPr>
                <w:rFonts w:ascii="Consolas" w:eastAsia="Times New Roman" w:hAnsi="Consolas"/>
                <w:color w:val="DCDCAA"/>
                <w:sz w:val="21"/>
                <w:szCs w:val="21"/>
                <w:lang w:eastAsia="pt-BR"/>
              </w:rPr>
            </w:rPrChange>
          </w:rPr>
          <w:t>route</w:t>
        </w:r>
        <w:r w:rsidRPr="001D5294">
          <w:rPr>
            <w:rFonts w:ascii="Consolas" w:eastAsia="Times New Roman" w:hAnsi="Consolas"/>
            <w:color w:val="D4D4D4"/>
            <w:sz w:val="21"/>
            <w:szCs w:val="21"/>
            <w:lang w:val="en-US" w:eastAsia="pt-BR"/>
            <w:rPrChange w:id="1883" w:author="Ryan Lemos" w:date="2019-09-29T20:26:00Z">
              <w:rPr>
                <w:rFonts w:ascii="Consolas" w:eastAsia="Times New Roman" w:hAnsi="Consolas"/>
                <w:color w:val="D4D4D4"/>
                <w:sz w:val="21"/>
                <w:szCs w:val="21"/>
                <w:lang w:eastAsia="pt-BR"/>
              </w:rPr>
            </w:rPrChange>
          </w:rPr>
          <w:t>(</w:t>
        </w:r>
        <w:r w:rsidRPr="001D5294">
          <w:rPr>
            <w:rFonts w:ascii="Consolas" w:eastAsia="Times New Roman" w:hAnsi="Consolas"/>
            <w:color w:val="CE9178"/>
            <w:sz w:val="21"/>
            <w:szCs w:val="21"/>
            <w:lang w:val="en-US" w:eastAsia="pt-BR"/>
            <w:rPrChange w:id="1884" w:author="Ryan Lemos" w:date="2019-09-29T20:26:00Z">
              <w:rPr>
                <w:rFonts w:ascii="Consolas" w:eastAsia="Times New Roman" w:hAnsi="Consolas"/>
                <w:color w:val="CE9178"/>
                <w:sz w:val="21"/>
                <w:szCs w:val="21"/>
                <w:lang w:eastAsia="pt-BR"/>
              </w:rPr>
            </w:rPrChange>
          </w:rPr>
          <w:t>'auth.login'</w:t>
        </w:r>
        <w:r w:rsidRPr="001D5294">
          <w:rPr>
            <w:rFonts w:ascii="Consolas" w:eastAsia="Times New Roman" w:hAnsi="Consolas"/>
            <w:color w:val="D4D4D4"/>
            <w:sz w:val="21"/>
            <w:szCs w:val="21"/>
            <w:lang w:val="en-US" w:eastAsia="pt-BR"/>
            <w:rPrChange w:id="1885" w:author="Ryan Lemos" w:date="2019-09-29T20:26:00Z">
              <w:rPr>
                <w:rFonts w:ascii="Consolas" w:eastAsia="Times New Roman" w:hAnsi="Consolas"/>
                <w:color w:val="D4D4D4"/>
                <w:sz w:val="21"/>
                <w:szCs w:val="21"/>
                <w:lang w:eastAsia="pt-BR"/>
              </w:rPr>
            </w:rPrChange>
          </w:rPr>
          <w:t>), [</w:t>
        </w:r>
        <w:r w:rsidRPr="001D5294">
          <w:rPr>
            <w:rFonts w:ascii="Consolas" w:eastAsia="Times New Roman" w:hAnsi="Consolas"/>
            <w:color w:val="CE9178"/>
            <w:sz w:val="21"/>
            <w:szCs w:val="21"/>
            <w:lang w:val="en-US" w:eastAsia="pt-BR"/>
            <w:rPrChange w:id="1886" w:author="Ryan Lemos" w:date="2019-09-29T20:26:00Z">
              <w:rPr>
                <w:rFonts w:ascii="Consolas" w:eastAsia="Times New Roman" w:hAnsi="Consolas"/>
                <w:color w:val="CE9178"/>
                <w:sz w:val="21"/>
                <w:szCs w:val="21"/>
                <w:lang w:eastAsia="pt-BR"/>
              </w:rPr>
            </w:rPrChange>
          </w:rPr>
          <w:t>'username'</w:t>
        </w:r>
        <w:r w:rsidRPr="001D5294">
          <w:rPr>
            <w:rFonts w:ascii="Consolas" w:eastAsia="Times New Roman" w:hAnsi="Consolas"/>
            <w:color w:val="D4D4D4"/>
            <w:sz w:val="21"/>
            <w:szCs w:val="21"/>
            <w:lang w:val="en-US" w:eastAsia="pt-BR"/>
            <w:rPrChange w:id="1887" w:author="Ryan Lemos" w:date="2019-09-29T20:26:00Z">
              <w:rPr>
                <w:rFonts w:ascii="Consolas" w:eastAsia="Times New Roman" w:hAnsi="Consolas"/>
                <w:color w:val="D4D4D4"/>
                <w:sz w:val="21"/>
                <w:szCs w:val="21"/>
                <w:lang w:eastAsia="pt-BR"/>
              </w:rPr>
            </w:rPrChange>
          </w:rPr>
          <w:t> =&gt;</w:t>
        </w:r>
        <w:r w:rsidRPr="001D5294">
          <w:rPr>
            <w:rFonts w:ascii="Consolas" w:eastAsia="Times New Roman" w:hAnsi="Consolas"/>
            <w:color w:val="CE9178"/>
            <w:sz w:val="21"/>
            <w:szCs w:val="21"/>
            <w:lang w:val="en-US" w:eastAsia="pt-BR"/>
            <w:rPrChange w:id="1888" w:author="Ryan Lemos" w:date="2019-09-29T20:26:00Z">
              <w:rPr>
                <w:rFonts w:ascii="Consolas" w:eastAsia="Times New Roman" w:hAnsi="Consolas"/>
                <w:color w:val="CE9178"/>
                <w:sz w:val="21"/>
                <w:szCs w:val="21"/>
                <w:lang w:eastAsia="pt-BR"/>
              </w:rPr>
            </w:rPrChange>
          </w:rPr>
          <w:t>'ryanlemos'</w:t>
        </w:r>
        <w:r w:rsidRPr="001D5294">
          <w:rPr>
            <w:rFonts w:ascii="Consolas" w:eastAsia="Times New Roman" w:hAnsi="Consolas"/>
            <w:color w:val="D4D4D4"/>
            <w:sz w:val="21"/>
            <w:szCs w:val="21"/>
            <w:lang w:val="en-US" w:eastAsia="pt-BR"/>
            <w:rPrChange w:id="1889" w:author="Ryan Lemos" w:date="2019-09-29T20:26:00Z">
              <w:rPr>
                <w:rFonts w:ascii="Consolas" w:eastAsia="Times New Roman" w:hAnsi="Consolas"/>
                <w:color w:val="D4D4D4"/>
                <w:sz w:val="21"/>
                <w:szCs w:val="21"/>
                <w:lang w:eastAsia="pt-BR"/>
              </w:rPr>
            </w:rPrChange>
          </w:rPr>
          <w:t>, </w:t>
        </w:r>
        <w:r w:rsidRPr="001D5294">
          <w:rPr>
            <w:rFonts w:ascii="Consolas" w:eastAsia="Times New Roman" w:hAnsi="Consolas"/>
            <w:color w:val="CE9178"/>
            <w:sz w:val="21"/>
            <w:szCs w:val="21"/>
            <w:lang w:val="en-US" w:eastAsia="pt-BR"/>
            <w:rPrChange w:id="1890" w:author="Ryan Lemos" w:date="2019-09-29T20:26:00Z">
              <w:rPr>
                <w:rFonts w:ascii="Consolas" w:eastAsia="Times New Roman" w:hAnsi="Consolas"/>
                <w:color w:val="CE9178"/>
                <w:sz w:val="21"/>
                <w:szCs w:val="21"/>
                <w:lang w:eastAsia="pt-BR"/>
              </w:rPr>
            </w:rPrChange>
          </w:rPr>
          <w:t>'password'</w:t>
        </w:r>
        <w:r w:rsidRPr="001D5294">
          <w:rPr>
            <w:rFonts w:ascii="Consolas" w:eastAsia="Times New Roman" w:hAnsi="Consolas"/>
            <w:color w:val="D4D4D4"/>
            <w:sz w:val="21"/>
            <w:szCs w:val="21"/>
            <w:lang w:val="en-US" w:eastAsia="pt-BR"/>
            <w:rPrChange w:id="1891" w:author="Ryan Lemos" w:date="2019-09-29T20:26:00Z">
              <w:rPr>
                <w:rFonts w:ascii="Consolas" w:eastAsia="Times New Roman" w:hAnsi="Consolas"/>
                <w:color w:val="D4D4D4"/>
                <w:sz w:val="21"/>
                <w:szCs w:val="21"/>
                <w:lang w:eastAsia="pt-BR"/>
              </w:rPr>
            </w:rPrChange>
          </w:rPr>
          <w:t> =&gt; </w:t>
        </w:r>
        <w:r w:rsidRPr="001D5294">
          <w:rPr>
            <w:rFonts w:ascii="Consolas" w:eastAsia="Times New Roman" w:hAnsi="Consolas"/>
            <w:color w:val="CE9178"/>
            <w:sz w:val="21"/>
            <w:szCs w:val="21"/>
            <w:lang w:val="en-US" w:eastAsia="pt-BR"/>
            <w:rPrChange w:id="1892" w:author="Ryan Lemos" w:date="2019-09-29T20:26:00Z">
              <w:rPr>
                <w:rFonts w:ascii="Consolas" w:eastAsia="Times New Roman" w:hAnsi="Consolas"/>
                <w:color w:val="CE9178"/>
                <w:sz w:val="21"/>
                <w:szCs w:val="21"/>
                <w:lang w:eastAsia="pt-BR"/>
              </w:rPr>
            </w:rPrChange>
          </w:rPr>
          <w:t>'secret'</w:t>
        </w:r>
        <w:r w:rsidRPr="001D5294">
          <w:rPr>
            <w:rFonts w:ascii="Consolas" w:eastAsia="Times New Roman" w:hAnsi="Consolas"/>
            <w:color w:val="D4D4D4"/>
            <w:sz w:val="21"/>
            <w:szCs w:val="21"/>
            <w:lang w:val="en-US" w:eastAsia="pt-BR"/>
            <w:rPrChange w:id="1893" w:author="Ryan Lemos" w:date="2019-09-29T20:26:00Z">
              <w:rPr>
                <w:rFonts w:ascii="Consolas" w:eastAsia="Times New Roman" w:hAnsi="Consolas"/>
                <w:color w:val="D4D4D4"/>
                <w:sz w:val="21"/>
                <w:szCs w:val="21"/>
                <w:lang w:eastAsia="pt-BR"/>
              </w:rPr>
            </w:rPrChange>
          </w:rPr>
          <w:t>]);</w:t>
        </w:r>
      </w:ins>
    </w:p>
    <w:p w14:paraId="1C84F00B" w14:textId="77777777" w:rsidR="001D5294" w:rsidRPr="001D5294" w:rsidRDefault="001D5294" w:rsidP="001D5294">
      <w:pPr>
        <w:shd w:val="clear" w:color="auto" w:fill="1E1E1E"/>
        <w:spacing w:line="285" w:lineRule="atLeast"/>
        <w:ind w:firstLine="0"/>
        <w:jc w:val="left"/>
        <w:outlineLvl w:val="9"/>
        <w:rPr>
          <w:ins w:id="1894" w:author="Ryan Lemos" w:date="2019-09-29T20:26:00Z"/>
          <w:rFonts w:ascii="Consolas" w:eastAsia="Times New Roman" w:hAnsi="Consolas"/>
          <w:color w:val="D4D4D4"/>
          <w:sz w:val="21"/>
          <w:szCs w:val="21"/>
          <w:lang w:val="en-US" w:eastAsia="pt-BR"/>
          <w:rPrChange w:id="1895" w:author="Ryan Lemos" w:date="2019-09-29T20:26:00Z">
            <w:rPr>
              <w:ins w:id="1896" w:author="Ryan Lemos" w:date="2019-09-29T20:26:00Z"/>
              <w:rFonts w:ascii="Consolas" w:eastAsia="Times New Roman" w:hAnsi="Consolas"/>
              <w:color w:val="D4D4D4"/>
              <w:sz w:val="21"/>
              <w:szCs w:val="21"/>
              <w:lang w:eastAsia="pt-BR"/>
            </w:rPr>
          </w:rPrChange>
        </w:rPr>
      </w:pPr>
      <w:ins w:id="1897" w:author="Ryan Lemos" w:date="2019-09-29T20:26:00Z">
        <w:r w:rsidRPr="001D5294">
          <w:rPr>
            <w:rFonts w:ascii="Consolas" w:eastAsia="Times New Roman" w:hAnsi="Consolas"/>
            <w:color w:val="D4D4D4"/>
            <w:sz w:val="21"/>
            <w:szCs w:val="21"/>
            <w:lang w:val="en-US" w:eastAsia="pt-BR"/>
            <w:rPrChange w:id="1898" w:author="Ryan Lemos" w:date="2019-09-29T20:26:00Z">
              <w:rPr>
                <w:rFonts w:ascii="Consolas" w:eastAsia="Times New Roman" w:hAnsi="Consolas"/>
                <w:color w:val="D4D4D4"/>
                <w:sz w:val="21"/>
                <w:szCs w:val="21"/>
                <w:lang w:eastAsia="pt-BR"/>
              </w:rPr>
            </w:rPrChange>
          </w:rPr>
          <w:t>        </w:t>
        </w:r>
        <w:r w:rsidRPr="001D5294">
          <w:rPr>
            <w:rFonts w:ascii="Consolas" w:eastAsia="Times New Roman" w:hAnsi="Consolas"/>
            <w:color w:val="9CDCFE"/>
            <w:sz w:val="21"/>
            <w:szCs w:val="21"/>
            <w:lang w:val="en-US" w:eastAsia="pt-BR"/>
            <w:rPrChange w:id="1899" w:author="Ryan Lemos" w:date="2019-09-29T20:26:00Z">
              <w:rPr>
                <w:rFonts w:ascii="Consolas" w:eastAsia="Times New Roman" w:hAnsi="Consolas"/>
                <w:color w:val="9CDCFE"/>
                <w:sz w:val="21"/>
                <w:szCs w:val="21"/>
                <w:lang w:eastAsia="pt-BR"/>
              </w:rPr>
            </w:rPrChange>
          </w:rPr>
          <w:t>$response</w:t>
        </w:r>
        <w:r w:rsidRPr="001D5294">
          <w:rPr>
            <w:rFonts w:ascii="Consolas" w:eastAsia="Times New Roman" w:hAnsi="Consolas"/>
            <w:color w:val="D4D4D4"/>
            <w:sz w:val="21"/>
            <w:szCs w:val="21"/>
            <w:lang w:val="en-US" w:eastAsia="pt-BR"/>
            <w:rPrChange w:id="1900" w:author="Ryan Lemos" w:date="2019-09-29T20:26:00Z">
              <w:rPr>
                <w:rFonts w:ascii="Consolas" w:eastAsia="Times New Roman" w:hAnsi="Consolas"/>
                <w:color w:val="D4D4D4"/>
                <w:sz w:val="21"/>
                <w:szCs w:val="21"/>
                <w:lang w:eastAsia="pt-BR"/>
              </w:rPr>
            </w:rPrChange>
          </w:rPr>
          <w:t>-&gt;</w:t>
        </w:r>
        <w:proofErr w:type="spellStart"/>
        <w:proofErr w:type="gramStart"/>
        <w:r w:rsidRPr="001D5294">
          <w:rPr>
            <w:rFonts w:ascii="Consolas" w:eastAsia="Times New Roman" w:hAnsi="Consolas"/>
            <w:color w:val="DCDCAA"/>
            <w:sz w:val="21"/>
            <w:szCs w:val="21"/>
            <w:lang w:val="en-US" w:eastAsia="pt-BR"/>
            <w:rPrChange w:id="1901" w:author="Ryan Lemos" w:date="2019-09-29T20:26:00Z">
              <w:rPr>
                <w:rFonts w:ascii="Consolas" w:eastAsia="Times New Roman" w:hAnsi="Consolas"/>
                <w:color w:val="DCDCAA"/>
                <w:sz w:val="21"/>
                <w:szCs w:val="21"/>
                <w:lang w:eastAsia="pt-BR"/>
              </w:rPr>
            </w:rPrChange>
          </w:rPr>
          <w:t>assertStatus</w:t>
        </w:r>
        <w:proofErr w:type="spellEnd"/>
        <w:r w:rsidRPr="001D5294">
          <w:rPr>
            <w:rFonts w:ascii="Consolas" w:eastAsia="Times New Roman" w:hAnsi="Consolas"/>
            <w:color w:val="D4D4D4"/>
            <w:sz w:val="21"/>
            <w:szCs w:val="21"/>
            <w:lang w:val="en-US" w:eastAsia="pt-BR"/>
            <w:rPrChange w:id="1902" w:author="Ryan Lemos" w:date="2019-09-29T20:26:00Z">
              <w:rPr>
                <w:rFonts w:ascii="Consolas" w:eastAsia="Times New Roman" w:hAnsi="Consolas"/>
                <w:color w:val="D4D4D4"/>
                <w:sz w:val="21"/>
                <w:szCs w:val="21"/>
                <w:lang w:eastAsia="pt-BR"/>
              </w:rPr>
            </w:rPrChange>
          </w:rPr>
          <w:t>(</w:t>
        </w:r>
        <w:proofErr w:type="gramEnd"/>
        <w:r w:rsidRPr="001D5294">
          <w:rPr>
            <w:rFonts w:ascii="Consolas" w:eastAsia="Times New Roman" w:hAnsi="Consolas"/>
            <w:color w:val="B5CEA8"/>
            <w:sz w:val="21"/>
            <w:szCs w:val="21"/>
            <w:lang w:val="en-US" w:eastAsia="pt-BR"/>
            <w:rPrChange w:id="1903" w:author="Ryan Lemos" w:date="2019-09-29T20:26:00Z">
              <w:rPr>
                <w:rFonts w:ascii="Consolas" w:eastAsia="Times New Roman" w:hAnsi="Consolas"/>
                <w:color w:val="B5CEA8"/>
                <w:sz w:val="21"/>
                <w:szCs w:val="21"/>
                <w:lang w:eastAsia="pt-BR"/>
              </w:rPr>
            </w:rPrChange>
          </w:rPr>
          <w:t>200</w:t>
        </w:r>
        <w:r w:rsidRPr="001D5294">
          <w:rPr>
            <w:rFonts w:ascii="Consolas" w:eastAsia="Times New Roman" w:hAnsi="Consolas"/>
            <w:color w:val="D4D4D4"/>
            <w:sz w:val="21"/>
            <w:szCs w:val="21"/>
            <w:lang w:val="en-US" w:eastAsia="pt-BR"/>
            <w:rPrChange w:id="1904" w:author="Ryan Lemos" w:date="2019-09-29T20:26:00Z">
              <w:rPr>
                <w:rFonts w:ascii="Consolas" w:eastAsia="Times New Roman" w:hAnsi="Consolas"/>
                <w:color w:val="D4D4D4"/>
                <w:sz w:val="21"/>
                <w:szCs w:val="21"/>
                <w:lang w:eastAsia="pt-BR"/>
              </w:rPr>
            </w:rPrChange>
          </w:rPr>
          <w:t>);</w:t>
        </w:r>
      </w:ins>
    </w:p>
    <w:p w14:paraId="32F9A19A" w14:textId="77777777" w:rsidR="001D5294" w:rsidRPr="001D5294" w:rsidRDefault="001D5294" w:rsidP="001D5294">
      <w:pPr>
        <w:shd w:val="clear" w:color="auto" w:fill="1E1E1E"/>
        <w:spacing w:line="285" w:lineRule="atLeast"/>
        <w:ind w:firstLine="0"/>
        <w:jc w:val="left"/>
        <w:outlineLvl w:val="9"/>
        <w:rPr>
          <w:ins w:id="1905" w:author="Ryan Lemos" w:date="2019-09-29T20:26:00Z"/>
          <w:rFonts w:ascii="Consolas" w:eastAsia="Times New Roman" w:hAnsi="Consolas"/>
          <w:color w:val="D4D4D4"/>
          <w:sz w:val="21"/>
          <w:szCs w:val="21"/>
          <w:lang w:val="en-US" w:eastAsia="pt-BR"/>
          <w:rPrChange w:id="1906" w:author="Ryan Lemos" w:date="2019-09-29T20:26:00Z">
            <w:rPr>
              <w:ins w:id="1907" w:author="Ryan Lemos" w:date="2019-09-29T20:26:00Z"/>
              <w:rFonts w:ascii="Consolas" w:eastAsia="Times New Roman" w:hAnsi="Consolas"/>
              <w:color w:val="D4D4D4"/>
              <w:sz w:val="21"/>
              <w:szCs w:val="21"/>
              <w:lang w:eastAsia="pt-BR"/>
            </w:rPr>
          </w:rPrChange>
        </w:rPr>
      </w:pPr>
      <w:ins w:id="1908" w:author="Ryan Lemos" w:date="2019-09-29T20:26:00Z">
        <w:r w:rsidRPr="001D5294">
          <w:rPr>
            <w:rFonts w:ascii="Consolas" w:eastAsia="Times New Roman" w:hAnsi="Consolas"/>
            <w:color w:val="D4D4D4"/>
            <w:sz w:val="21"/>
            <w:szCs w:val="21"/>
            <w:lang w:val="en-US" w:eastAsia="pt-BR"/>
            <w:rPrChange w:id="1909" w:author="Ryan Lemos" w:date="2019-09-29T20:26:00Z">
              <w:rPr>
                <w:rFonts w:ascii="Consolas" w:eastAsia="Times New Roman" w:hAnsi="Consolas"/>
                <w:color w:val="D4D4D4"/>
                <w:sz w:val="21"/>
                <w:szCs w:val="21"/>
                <w:lang w:eastAsia="pt-BR"/>
              </w:rPr>
            </w:rPrChange>
          </w:rPr>
          <w:t>        </w:t>
        </w:r>
        <w:r w:rsidRPr="001D5294">
          <w:rPr>
            <w:rFonts w:ascii="Consolas" w:eastAsia="Times New Roman" w:hAnsi="Consolas"/>
            <w:color w:val="9CDCFE"/>
            <w:sz w:val="21"/>
            <w:szCs w:val="21"/>
            <w:lang w:val="en-US" w:eastAsia="pt-BR"/>
            <w:rPrChange w:id="1910" w:author="Ryan Lemos" w:date="2019-09-29T20:26:00Z">
              <w:rPr>
                <w:rFonts w:ascii="Consolas" w:eastAsia="Times New Roman" w:hAnsi="Consolas"/>
                <w:color w:val="9CDCFE"/>
                <w:sz w:val="21"/>
                <w:szCs w:val="21"/>
                <w:lang w:eastAsia="pt-BR"/>
              </w:rPr>
            </w:rPrChange>
          </w:rPr>
          <w:t>$response</w:t>
        </w:r>
        <w:r w:rsidRPr="001D5294">
          <w:rPr>
            <w:rFonts w:ascii="Consolas" w:eastAsia="Times New Roman" w:hAnsi="Consolas"/>
            <w:color w:val="D4D4D4"/>
            <w:sz w:val="21"/>
            <w:szCs w:val="21"/>
            <w:lang w:val="en-US" w:eastAsia="pt-BR"/>
            <w:rPrChange w:id="1911" w:author="Ryan Lemos" w:date="2019-09-29T20:26:00Z">
              <w:rPr>
                <w:rFonts w:ascii="Consolas" w:eastAsia="Times New Roman" w:hAnsi="Consolas"/>
                <w:color w:val="D4D4D4"/>
                <w:sz w:val="21"/>
                <w:szCs w:val="21"/>
                <w:lang w:eastAsia="pt-BR"/>
              </w:rPr>
            </w:rPrChange>
          </w:rPr>
          <w:t>-&gt;</w:t>
        </w:r>
        <w:proofErr w:type="spellStart"/>
        <w:r w:rsidRPr="001D5294">
          <w:rPr>
            <w:rFonts w:ascii="Consolas" w:eastAsia="Times New Roman" w:hAnsi="Consolas"/>
            <w:color w:val="DCDCAA"/>
            <w:sz w:val="21"/>
            <w:szCs w:val="21"/>
            <w:lang w:val="en-US" w:eastAsia="pt-BR"/>
            <w:rPrChange w:id="1912" w:author="Ryan Lemos" w:date="2019-09-29T20:26:00Z">
              <w:rPr>
                <w:rFonts w:ascii="Consolas" w:eastAsia="Times New Roman" w:hAnsi="Consolas"/>
                <w:color w:val="DCDCAA"/>
                <w:sz w:val="21"/>
                <w:szCs w:val="21"/>
                <w:lang w:eastAsia="pt-BR"/>
              </w:rPr>
            </w:rPrChange>
          </w:rPr>
          <w:t>assertJsonFragment</w:t>
        </w:r>
        <w:proofErr w:type="spellEnd"/>
        <w:r w:rsidRPr="001D5294">
          <w:rPr>
            <w:rFonts w:ascii="Consolas" w:eastAsia="Times New Roman" w:hAnsi="Consolas"/>
            <w:color w:val="D4D4D4"/>
            <w:sz w:val="21"/>
            <w:szCs w:val="21"/>
            <w:lang w:val="en-US" w:eastAsia="pt-BR"/>
            <w:rPrChange w:id="1913" w:author="Ryan Lemos" w:date="2019-09-29T20:26:00Z">
              <w:rPr>
                <w:rFonts w:ascii="Consolas" w:eastAsia="Times New Roman" w:hAnsi="Consolas"/>
                <w:color w:val="D4D4D4"/>
                <w:sz w:val="21"/>
                <w:szCs w:val="21"/>
                <w:lang w:eastAsia="pt-BR"/>
              </w:rPr>
            </w:rPrChange>
          </w:rPr>
          <w:t>([</w:t>
        </w:r>
        <w:r w:rsidRPr="001D5294">
          <w:rPr>
            <w:rFonts w:ascii="Consolas" w:eastAsia="Times New Roman" w:hAnsi="Consolas"/>
            <w:color w:val="CE9178"/>
            <w:sz w:val="21"/>
            <w:szCs w:val="21"/>
            <w:lang w:val="en-US" w:eastAsia="pt-BR"/>
            <w:rPrChange w:id="1914" w:author="Ryan Lemos" w:date="2019-09-29T20:26:00Z">
              <w:rPr>
                <w:rFonts w:ascii="Consolas" w:eastAsia="Times New Roman" w:hAnsi="Consolas"/>
                <w:color w:val="CE9178"/>
                <w:sz w:val="21"/>
                <w:szCs w:val="21"/>
                <w:lang w:eastAsia="pt-BR"/>
              </w:rPr>
            </w:rPrChange>
          </w:rPr>
          <w:t>'token'</w:t>
        </w:r>
        <w:r w:rsidRPr="001D5294">
          <w:rPr>
            <w:rFonts w:ascii="Consolas" w:eastAsia="Times New Roman" w:hAnsi="Consolas"/>
            <w:color w:val="D4D4D4"/>
            <w:sz w:val="21"/>
            <w:szCs w:val="21"/>
            <w:lang w:val="en-US" w:eastAsia="pt-BR"/>
            <w:rPrChange w:id="1915" w:author="Ryan Lemos" w:date="2019-09-29T20:26:00Z">
              <w:rPr>
                <w:rFonts w:ascii="Consolas" w:eastAsia="Times New Roman" w:hAnsi="Consolas"/>
                <w:color w:val="D4D4D4"/>
                <w:sz w:val="21"/>
                <w:szCs w:val="21"/>
                <w:lang w:eastAsia="pt-BR"/>
              </w:rPr>
            </w:rPrChange>
          </w:rPr>
          <w:t>]);</w:t>
        </w:r>
      </w:ins>
    </w:p>
    <w:p w14:paraId="02E526E3" w14:textId="48AC5486" w:rsidR="001D5294" w:rsidRPr="001D5294" w:rsidRDefault="001D5294" w:rsidP="006A06B2">
      <w:pPr>
        <w:shd w:val="clear" w:color="auto" w:fill="1E1E1E"/>
        <w:spacing w:line="285" w:lineRule="atLeast"/>
        <w:ind w:firstLine="0"/>
        <w:jc w:val="left"/>
        <w:outlineLvl w:val="9"/>
        <w:rPr>
          <w:ins w:id="1916" w:author="Ryan Lemos" w:date="2019-09-29T20:26:00Z"/>
          <w:rFonts w:ascii="Consolas" w:eastAsia="Times New Roman" w:hAnsi="Consolas"/>
          <w:color w:val="D4D4D4"/>
          <w:sz w:val="21"/>
          <w:szCs w:val="21"/>
          <w:lang w:eastAsia="pt-BR"/>
        </w:rPr>
        <w:pPrChange w:id="1917" w:author="Ryan Lemos" w:date="2019-09-29T20:30:00Z">
          <w:pPr>
            <w:shd w:val="clear" w:color="auto" w:fill="1E1E1E"/>
            <w:spacing w:line="285" w:lineRule="atLeast"/>
            <w:ind w:firstLine="0"/>
            <w:jc w:val="left"/>
            <w:outlineLvl w:val="9"/>
          </w:pPr>
        </w:pPrChange>
      </w:pPr>
      <w:ins w:id="1918" w:author="Ryan Lemos" w:date="2019-09-29T20:26:00Z">
        <w:r w:rsidRPr="001D5294">
          <w:rPr>
            <w:rFonts w:ascii="Consolas" w:eastAsia="Times New Roman" w:hAnsi="Consolas"/>
            <w:color w:val="D4D4D4"/>
            <w:sz w:val="21"/>
            <w:szCs w:val="21"/>
            <w:lang w:val="en-US" w:eastAsia="pt-BR"/>
            <w:rPrChange w:id="1919" w:author="Ryan Lemos" w:date="2019-09-29T20:26:00Z">
              <w:rPr>
                <w:rFonts w:ascii="Consolas" w:eastAsia="Times New Roman" w:hAnsi="Consolas"/>
                <w:color w:val="D4D4D4"/>
                <w:sz w:val="21"/>
                <w:szCs w:val="21"/>
                <w:lang w:eastAsia="pt-BR"/>
              </w:rPr>
            </w:rPrChange>
          </w:rPr>
          <w:t>    }</w:t>
        </w:r>
      </w:ins>
    </w:p>
    <w:p w14:paraId="5F330CEC" w14:textId="77777777" w:rsidR="001D5294" w:rsidRPr="001D5294" w:rsidDel="003E02E6" w:rsidRDefault="001D5294" w:rsidP="001D5294">
      <w:pPr>
        <w:rPr>
          <w:del w:id="1920" w:author="Ryan Lemos" w:date="2019-09-29T20:35:00Z"/>
          <w:lang w:val="en-US"/>
          <w:rPrChange w:id="1921" w:author="Ryan Lemos" w:date="2019-09-29T20:26:00Z">
            <w:rPr>
              <w:del w:id="1922" w:author="Ryan Lemos" w:date="2019-09-29T20:35:00Z"/>
              <w:lang w:val="en-US"/>
            </w:rPr>
          </w:rPrChange>
        </w:rPr>
        <w:pPrChange w:id="1923" w:author="Ryan Lemos" w:date="2019-09-29T20:26:00Z">
          <w:pPr>
            <w:pStyle w:val="Ttulo2"/>
            <w:numPr>
              <w:ilvl w:val="0"/>
              <w:numId w:val="0"/>
            </w:numPr>
            <w:ind w:firstLine="0"/>
          </w:pPr>
        </w:pPrChange>
      </w:pPr>
    </w:p>
    <w:p w14:paraId="0C3BEE55" w14:textId="77777777" w:rsidR="006A06B2" w:rsidRPr="001D5294" w:rsidRDefault="006A06B2" w:rsidP="006A06B2">
      <w:pPr>
        <w:shd w:val="clear" w:color="auto" w:fill="1E1E1E"/>
        <w:spacing w:line="285" w:lineRule="atLeast"/>
        <w:ind w:firstLine="0"/>
        <w:jc w:val="left"/>
        <w:outlineLvl w:val="9"/>
        <w:rPr>
          <w:ins w:id="1924" w:author="Ryan Lemos" w:date="2019-09-29T20:30:00Z"/>
          <w:rFonts w:ascii="Consolas" w:eastAsia="Times New Roman" w:hAnsi="Consolas"/>
          <w:color w:val="D4D4D4"/>
          <w:sz w:val="21"/>
          <w:szCs w:val="21"/>
          <w:lang w:eastAsia="pt-BR"/>
        </w:rPr>
      </w:pPr>
      <w:bookmarkStart w:id="1925" w:name="_Toc20675489"/>
    </w:p>
    <w:p w14:paraId="4730372E" w14:textId="0384498A" w:rsidR="006A06B2" w:rsidRDefault="006A06B2" w:rsidP="006A06B2">
      <w:pPr>
        <w:rPr>
          <w:ins w:id="1926" w:author="Ryan Lemos" w:date="2019-09-29T20:36:00Z"/>
        </w:rPr>
      </w:pPr>
    </w:p>
    <w:p w14:paraId="211BCC6C" w14:textId="44772349" w:rsidR="003E02E6" w:rsidRDefault="003E02E6" w:rsidP="009C65BE">
      <w:pPr>
        <w:rPr>
          <w:ins w:id="1927" w:author="Ryan Lemos" w:date="2019-09-29T20:42:00Z"/>
        </w:rPr>
      </w:pPr>
      <w:ins w:id="1928" w:author="Ryan Lemos" w:date="2019-09-29T20:36:00Z">
        <w:r>
          <w:t>Para executar os testes, é preciso executar o PHPUNIT por meio de um terminal</w:t>
        </w:r>
      </w:ins>
      <w:ins w:id="1929" w:author="Ryan Lemos" w:date="2019-09-29T20:40:00Z">
        <w:r>
          <w:t xml:space="preserve"> conforme visto pela figura x. Deve-se indicar o caminho do arquivo de teste, e no caso da figura x</w:t>
        </w:r>
      </w:ins>
      <w:ins w:id="1930" w:author="Ryan Lemos" w:date="2019-09-29T20:41:00Z">
        <w:r>
          <w:t xml:space="preserve"> utilizou-se um parâmetro para executar somente uma função dentro da classe de testes. O resultado do teste é exibido, no caso ok, e quantas asserções, ou verificações, foram executadas e con</w:t>
        </w:r>
      </w:ins>
      <w:ins w:id="1931" w:author="Ryan Lemos" w:date="2019-09-29T20:42:00Z">
        <w:r>
          <w:t>statadas naquele teste</w:t>
        </w:r>
        <w:r w:rsidR="009C65BE">
          <w:t>. Como visto na figura x, o teste de uma função demorou para executar quase um minuto, 58 segundos.</w:t>
        </w:r>
      </w:ins>
      <w:ins w:id="1932" w:author="Ryan Lemos" w:date="2019-09-29T20:44:00Z">
        <w:r w:rsidR="009C65BE">
          <w:t xml:space="preserve"> </w:t>
        </w:r>
      </w:ins>
      <w:ins w:id="1933" w:author="Ryan Lemos" w:date="2019-09-29T20:45:00Z">
        <w:r w:rsidR="009C65BE">
          <w:t>Isso se dá, pois,</w:t>
        </w:r>
      </w:ins>
      <w:ins w:id="1934" w:author="Ryan Lemos" w:date="2019-09-29T20:46:00Z">
        <w:r w:rsidR="009C65BE">
          <w:t xml:space="preserve"> </w:t>
        </w:r>
        <w:r w:rsidR="009C65BE">
          <w:t>o fato de</w:t>
        </w:r>
      </w:ins>
      <w:ins w:id="1935" w:author="Ryan Lemos" w:date="2019-09-29T20:44:00Z">
        <w:r w:rsidR="009C65BE">
          <w:t xml:space="preserve"> a biblioteca PHPUNIT</w:t>
        </w:r>
      </w:ins>
      <w:ins w:id="1936" w:author="Ryan Lemos" w:date="2019-09-29T20:46:00Z">
        <w:r w:rsidR="009C65BE">
          <w:t xml:space="preserve"> </w:t>
        </w:r>
        <w:r w:rsidR="009C65BE">
          <w:t>ter que criar, excluir e preencher os registros</w:t>
        </w:r>
        <w:r w:rsidR="009C65BE">
          <w:t xml:space="preserve"> em uma base de dados deixa demorada a execução dos testes</w:t>
        </w:r>
      </w:ins>
      <w:ins w:id="1937" w:author="Ryan Lemos" w:date="2019-09-29T20:44:00Z">
        <w:r w:rsidR="009C65BE">
          <w:t>.</w:t>
        </w:r>
      </w:ins>
      <w:ins w:id="1938" w:author="Ryan Lemos" w:date="2019-09-29T20:42:00Z">
        <w:r w:rsidR="009C65BE">
          <w:t xml:space="preserve"> Isso </w:t>
        </w:r>
      </w:ins>
      <w:ins w:id="1939" w:author="Ryan Lemos" w:date="2019-09-29T20:44:00Z">
        <w:r w:rsidR="009C65BE">
          <w:t>foi</w:t>
        </w:r>
      </w:ins>
      <w:ins w:id="1940" w:author="Ryan Lemos" w:date="2019-09-29T20:42:00Z">
        <w:r w:rsidR="009C65BE">
          <w:t xml:space="preserve"> um gargalo na</w:t>
        </w:r>
      </w:ins>
      <w:ins w:id="1941" w:author="Ryan Lemos" w:date="2019-09-29T20:43:00Z">
        <w:r w:rsidR="009C65BE">
          <w:t xml:space="preserve"> utilização da</w:t>
        </w:r>
      </w:ins>
      <w:ins w:id="1942" w:author="Ryan Lemos" w:date="2019-09-29T20:42:00Z">
        <w:r w:rsidR="009C65BE">
          <w:t xml:space="preserve"> metodologia X</w:t>
        </w:r>
      </w:ins>
      <w:ins w:id="1943" w:author="Ryan Lemos" w:date="2019-09-29T20:43:00Z">
        <w:r w:rsidR="009C65BE">
          <w:t>P</w:t>
        </w:r>
      </w:ins>
      <w:ins w:id="1944" w:author="Ryan Lemos" w:date="2019-09-29T20:47:00Z">
        <w:r w:rsidR="009C65BE">
          <w:t xml:space="preserve"> durante o desenvolvimento</w:t>
        </w:r>
      </w:ins>
      <w:ins w:id="1945" w:author="Ryan Lemos" w:date="2019-09-29T20:43:00Z">
        <w:r w:rsidR="009C65BE">
          <w:t>,</w:t>
        </w:r>
      </w:ins>
      <w:ins w:id="1946" w:author="Ryan Lemos" w:date="2019-09-29T20:47:00Z">
        <w:r w:rsidR="009C65BE">
          <w:t xml:space="preserve"> já</w:t>
        </w:r>
      </w:ins>
      <w:ins w:id="1947" w:author="Ryan Lemos" w:date="2019-09-29T20:43:00Z">
        <w:r w:rsidR="009C65BE">
          <w:t xml:space="preserve"> que</w:t>
        </w:r>
      </w:ins>
      <w:ins w:id="1948" w:author="Ryan Lemos" w:date="2019-09-29T20:47:00Z">
        <w:r w:rsidR="009C65BE">
          <w:t xml:space="preserve"> o XP prega</w:t>
        </w:r>
      </w:ins>
      <w:ins w:id="1949" w:author="Ryan Lemos" w:date="2019-09-29T20:43:00Z">
        <w:r w:rsidR="009C65BE">
          <w:t xml:space="preserve"> velocidade na execução e manutenção dos testes. </w:t>
        </w:r>
      </w:ins>
    </w:p>
    <w:p w14:paraId="72F5F446" w14:textId="77777777" w:rsidR="009C65BE" w:rsidRDefault="009C65BE" w:rsidP="009C65BE">
      <w:pPr>
        <w:rPr>
          <w:ins w:id="1950" w:author="Ryan Lemos" w:date="2019-09-29T20:40:00Z"/>
        </w:rPr>
        <w:pPrChange w:id="1951" w:author="Ryan Lemos" w:date="2019-09-29T20:42:00Z">
          <w:pPr/>
        </w:pPrChange>
      </w:pPr>
    </w:p>
    <w:p w14:paraId="1084119B" w14:textId="518A29FA" w:rsidR="003E02E6" w:rsidRPr="006A06B2" w:rsidRDefault="003E02E6" w:rsidP="003E02E6">
      <w:pPr>
        <w:ind w:firstLine="0"/>
        <w:rPr>
          <w:ins w:id="1952" w:author="Ryan Lemos" w:date="2019-09-29T20:30:00Z"/>
          <w:rPrChange w:id="1953" w:author="Ryan Lemos" w:date="2019-09-29T20:30:00Z">
            <w:rPr>
              <w:ins w:id="1954" w:author="Ryan Lemos" w:date="2019-09-29T20:30:00Z"/>
            </w:rPr>
          </w:rPrChange>
        </w:rPr>
        <w:pPrChange w:id="1955" w:author="Ryan Lemos" w:date="2019-09-29T20:40:00Z">
          <w:pPr>
            <w:pStyle w:val="Ttulo1"/>
          </w:pPr>
        </w:pPrChange>
      </w:pPr>
      <w:ins w:id="1956" w:author="Ryan Lemos" w:date="2019-09-29T20:40:00Z">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1847850"/>
                      </a:xfrm>
                      <a:prstGeom prst="rect">
                        <a:avLst/>
                      </a:prstGeom>
                    </pic:spPr>
                  </pic:pic>
                </a:graphicData>
              </a:graphic>
            </wp:inline>
          </w:drawing>
        </w:r>
      </w:ins>
    </w:p>
    <w:p w14:paraId="20EF3BC0" w14:textId="77777777" w:rsidR="0066124C" w:rsidRDefault="0066124C" w:rsidP="0066124C">
      <w:pPr>
        <w:pStyle w:val="Ttulo1"/>
        <w:numPr>
          <w:ilvl w:val="0"/>
          <w:numId w:val="0"/>
        </w:numPr>
        <w:rPr>
          <w:ins w:id="1957" w:author="Ryan Lemos" w:date="2019-09-29T20:47:00Z"/>
        </w:rPr>
        <w:pPrChange w:id="1958" w:author="Ryan Lemos" w:date="2019-09-29T20:47:00Z">
          <w:pPr>
            <w:pStyle w:val="Ttulo1"/>
          </w:pPr>
        </w:pPrChange>
      </w:pPr>
      <w:bookmarkStart w:id="1959" w:name="_GoBack"/>
      <w:bookmarkEnd w:id="1959"/>
    </w:p>
    <w:p w14:paraId="6C31B15E" w14:textId="222FDAF2" w:rsidR="00E55893" w:rsidRPr="00BE08AB" w:rsidRDefault="00E55893" w:rsidP="00E55893">
      <w:pPr>
        <w:pStyle w:val="Ttulo1"/>
        <w:rPr>
          <w:ins w:id="1960" w:author="Ryan Lemos" w:date="2019-09-29T19:10:00Z"/>
          <w:rPrChange w:id="1961" w:author="Ryan Lemos" w:date="2019-09-29T19:12:00Z">
            <w:rPr>
              <w:ins w:id="1962" w:author="Ryan Lemos" w:date="2019-09-29T19:10:00Z"/>
              <w:lang w:val="en-US"/>
            </w:rPr>
          </w:rPrChange>
        </w:rPr>
      </w:pPr>
      <w:r w:rsidRPr="00BE08AB">
        <w:rPr>
          <w:rPrChange w:id="1963" w:author="Ryan Lemos" w:date="2019-09-29T19:12:00Z">
            <w:rPr>
              <w:lang w:val="en-US"/>
            </w:rPr>
          </w:rPrChange>
        </w:rPr>
        <w:t>Utilização</w:t>
      </w:r>
      <w:ins w:id="1964" w:author="Ryan Lemos" w:date="2019-09-28T11:38:00Z">
        <w:r w:rsidR="00723C16" w:rsidRPr="00BE08AB">
          <w:rPr>
            <w:rPrChange w:id="1965" w:author="Ryan Lemos" w:date="2019-09-29T19:12:00Z">
              <w:rPr>
                <w:lang w:val="en-US"/>
              </w:rPr>
            </w:rPrChange>
          </w:rPr>
          <w:t xml:space="preserve"> do ambiente</w:t>
        </w:r>
      </w:ins>
      <w:bookmarkEnd w:id="1925"/>
    </w:p>
    <w:p w14:paraId="33C87CA9" w14:textId="77777777" w:rsidR="00BE08AB" w:rsidRPr="00BE08AB" w:rsidRDefault="00BE08AB" w:rsidP="00BE08AB">
      <w:pPr>
        <w:rPr>
          <w:ins w:id="1966" w:author="Ryan Lemos" w:date="2019-09-29T19:11:00Z"/>
          <w:rPrChange w:id="1967" w:author="Ryan Lemos" w:date="2019-09-29T19:12:00Z">
            <w:rPr>
              <w:ins w:id="1968" w:author="Ryan Lemos" w:date="2019-09-29T19:11:00Z"/>
              <w:lang w:val="en-US"/>
            </w:rPr>
          </w:rPrChange>
        </w:rPr>
      </w:pPr>
    </w:p>
    <w:p w14:paraId="6A6EE593" w14:textId="52C7EED7" w:rsidR="00BE08AB" w:rsidRDefault="00BE08AB" w:rsidP="00BE08AB">
      <w:pPr>
        <w:rPr>
          <w:ins w:id="1969" w:author="Ryan Lemos" w:date="2019-09-29T19:17:00Z"/>
        </w:rPr>
      </w:pPr>
      <w:ins w:id="1970" w:author="Ryan Lemos" w:date="2019-09-29T19:13:00Z">
        <w:r>
          <w:t>Como o desenvolvimento desse ambiente foi guiado por uma metodologia iterativa, conforme visto na seção x, a cada iteração</w:t>
        </w:r>
      </w:ins>
      <w:ins w:id="1971" w:author="Ryan Lemos" w:date="2019-09-29T19:14:00Z">
        <w:r>
          <w:t xml:space="preserve"> (ou entrega)</w:t>
        </w:r>
      </w:ins>
      <w:ins w:id="1972" w:author="Ryan Lemos" w:date="2019-09-29T19:13:00Z">
        <w:r>
          <w:t xml:space="preserve"> uma versão estável e utilizável do si</w:t>
        </w:r>
      </w:ins>
      <w:ins w:id="1973" w:author="Ryan Lemos" w:date="2019-09-29T19:14:00Z">
        <w:r>
          <w:t>stema deveria ser disponibilizada para uso. Dessa maneira, a partir do final do primeiro release a</w:t>
        </w:r>
      </w:ins>
      <w:ins w:id="1974" w:author="Ryan Lemos" w:date="2019-09-29T19:16:00Z">
        <w:r w:rsidR="00040E23">
          <w:t xml:space="preserve"> primeira</w:t>
        </w:r>
      </w:ins>
      <w:ins w:id="1975" w:author="Ryan Lemos" w:date="2019-09-29T19:14:00Z">
        <w:r>
          <w:t xml:space="preserve"> versão estável da aplicação foi</w:t>
        </w:r>
      </w:ins>
      <w:ins w:id="1976" w:author="Ryan Lemos" w:date="2019-09-29T19:15:00Z">
        <w:r>
          <w:t xml:space="preserve"> disponibilizada para utilização</w:t>
        </w:r>
      </w:ins>
      <w:ins w:id="1977" w:author="Ryan Lemos" w:date="2019-09-29T19:16:00Z">
        <w:r w:rsidR="00040E23">
          <w:t>.</w:t>
        </w:r>
      </w:ins>
      <w:ins w:id="1978" w:author="Ryan Lemos" w:date="2019-09-29T19:15:00Z">
        <w:r w:rsidR="00040E23">
          <w:t xml:space="preserve"> </w:t>
        </w:r>
      </w:ins>
      <w:ins w:id="1979" w:author="Ryan Lemos" w:date="2019-09-29T19:16:00Z">
        <w:r w:rsidR="00040E23">
          <w:t>E</w:t>
        </w:r>
      </w:ins>
      <w:ins w:id="1980" w:author="Ryan Lemos" w:date="2019-09-29T19:15:00Z">
        <w:r w:rsidR="00040E23">
          <w:t xml:space="preserve"> no final de cada iteração uma</w:t>
        </w:r>
      </w:ins>
      <w:ins w:id="1981" w:author="Ryan Lemos" w:date="2019-09-29T19:16:00Z">
        <w:r w:rsidR="00040E23">
          <w:t xml:space="preserve"> nova gama de funcionalidades eram inseridas.</w:t>
        </w:r>
      </w:ins>
    </w:p>
    <w:p w14:paraId="5312EB4A" w14:textId="3AED65A0" w:rsidR="00801304" w:rsidRDefault="00040E23" w:rsidP="00801304">
      <w:pPr>
        <w:rPr>
          <w:ins w:id="1982" w:author="Ryan Lemos" w:date="2019-09-29T19:24:00Z"/>
        </w:rPr>
        <w:pPrChange w:id="1983" w:author="Ryan Lemos" w:date="2019-09-29T19:25:00Z">
          <w:pPr/>
        </w:pPrChange>
      </w:pPr>
      <w:ins w:id="1984" w:author="Ryan Lemos" w:date="2019-09-29T19:17:00Z">
        <w:r>
          <w:t xml:space="preserve">Porém, a escola só decidiu começar a utilização do ambiente </w:t>
        </w:r>
      </w:ins>
      <w:ins w:id="1985" w:author="Ryan Lemos" w:date="2019-09-29T19:18:00Z">
        <w:r>
          <w:t>no meio do segundo release. Foram cadastrados então professores e alunos</w:t>
        </w:r>
      </w:ins>
      <w:ins w:id="1986" w:author="Ryan Lemos" w:date="2019-09-29T19:19:00Z">
        <w:r>
          <w:t xml:space="preserve">. Em primeiro momento pensou-se que a </w:t>
        </w:r>
        <w:r>
          <w:lastRenderedPageBreak/>
          <w:t>escola cadastraria cada usuário e no momento do cadastro possibilitasse a escolha da senha e do nome do usuário p</w:t>
        </w:r>
      </w:ins>
      <w:ins w:id="1987" w:author="Ryan Lemos" w:date="2019-09-29T19:20:00Z">
        <w:r>
          <w:t xml:space="preserve">ela pessoa cadastrada. Porém não foi isso que ocorreu, </w:t>
        </w:r>
        <w:r w:rsidR="00801304">
          <w:t>a escola cadastrou todos os al</w:t>
        </w:r>
      </w:ins>
      <w:ins w:id="1988" w:author="Ryan Lemos" w:date="2019-09-29T19:21:00Z">
        <w:r w:rsidR="00801304">
          <w:t xml:space="preserve">unos e professores e manteve um registro em um caderno de nomes de usuários e senhas. Posteriormente enviando aos devidos usuários </w:t>
        </w:r>
      </w:ins>
      <w:ins w:id="1989" w:author="Ryan Lemos" w:date="2019-09-29T19:22:00Z">
        <w:r w:rsidR="00801304">
          <w:t>seus acessos. Ao total foram cadastrados 106 alunos e 6 professores.</w:t>
        </w:r>
      </w:ins>
      <w:ins w:id="1990" w:author="Ryan Lemos" w:date="2019-09-29T19:25:00Z">
        <w:r w:rsidR="00801304">
          <w:t xml:space="preserve"> </w:t>
        </w:r>
      </w:ins>
      <w:ins w:id="1991" w:author="Ryan Lemos" w:date="2019-09-29T19:24:00Z">
        <w:r w:rsidR="00801304">
          <w:t>Nesse tempo de cadastro, alguns bugs foram reportados</w:t>
        </w:r>
      </w:ins>
      <w:ins w:id="1992" w:author="Ryan Lemos" w:date="2019-09-29T19:25:00Z">
        <w:r w:rsidR="00801304">
          <w:t xml:space="preserve"> pela funcionária da escola</w:t>
        </w:r>
      </w:ins>
      <w:ins w:id="1993" w:author="Ryan Lemos" w:date="2019-09-29T19:24:00Z">
        <w:r w:rsidR="00801304">
          <w:t xml:space="preserve"> e corrigidos</w:t>
        </w:r>
      </w:ins>
      <w:ins w:id="1994" w:author="Ryan Lemos" w:date="2019-09-29T19:25:00Z">
        <w:r w:rsidR="00801304">
          <w:t>.</w:t>
        </w:r>
      </w:ins>
    </w:p>
    <w:p w14:paraId="4ED5249F" w14:textId="65E9BD31" w:rsidR="00801304" w:rsidRDefault="00801304" w:rsidP="00BE08AB">
      <w:pPr>
        <w:rPr>
          <w:ins w:id="1995" w:author="Ryan Lemos" w:date="2019-09-29T19:27:00Z"/>
        </w:rPr>
      </w:pPr>
      <w:ins w:id="1996" w:author="Ryan Lemos" w:date="2019-09-29T19:23:00Z">
        <w:r>
          <w:t>Ao final do terceiro release, a escola passou de fato a cada usuário o seu acesso. Possib</w:t>
        </w:r>
      </w:ins>
      <w:ins w:id="1997" w:author="Ryan Lemos" w:date="2019-09-29T19:24:00Z">
        <w:r>
          <w:t xml:space="preserve">ilitando assim que os professores utilizassem e </w:t>
        </w:r>
      </w:ins>
      <w:ins w:id="1998" w:author="Ryan Lemos" w:date="2019-09-29T19:26:00Z">
        <w:r>
          <w:t xml:space="preserve">testassem a aplicação. Recebeu-se o </w:t>
        </w:r>
        <w:r w:rsidRPr="00801304">
          <w:rPr>
            <w:i/>
            <w:iCs/>
            <w:rPrChange w:id="1999" w:author="Ryan Lemos" w:date="2019-09-29T19:26:00Z">
              <w:rPr/>
            </w:rPrChange>
          </w:rPr>
          <w:t>feedback</w:t>
        </w:r>
        <w:r>
          <w:t xml:space="preserve"> de um dos professores que sugeriu algumas modificações, como a possibilidade de edição dos dados de uma turma, no</w:t>
        </w:r>
      </w:ins>
      <w:ins w:id="2000" w:author="Ryan Lemos" w:date="2019-09-29T19:27:00Z">
        <w:r>
          <w:t>menclaturas, entre outras.</w:t>
        </w:r>
      </w:ins>
    </w:p>
    <w:p w14:paraId="7A032685" w14:textId="75FFECF7" w:rsidR="00801304" w:rsidRDefault="00801304" w:rsidP="00BE08AB">
      <w:pPr>
        <w:rPr>
          <w:ins w:id="2001" w:author="Ryan Lemos" w:date="2019-09-29T19:29:00Z"/>
        </w:rPr>
      </w:pPr>
      <w:ins w:id="2002" w:author="Ryan Lemos" w:date="2019-09-29T19:27:00Z">
        <w:r>
          <w:t>Percebendo a importância da utilização de um amb</w:t>
        </w:r>
      </w:ins>
      <w:ins w:id="2003" w:author="Ryan Lemos" w:date="2019-09-29T19:28:00Z">
        <w:r>
          <w:t xml:space="preserve">iente informacional, a escola entrou em contato e sugeriu um treinamento aos professores. Porém não foi possível estabelecer um horário em </w:t>
        </w:r>
      </w:ins>
      <w:ins w:id="2004" w:author="Ryan Lemos" w:date="2019-09-29T19:29:00Z">
        <w:r>
          <w:t>que todos estivessem disponíveis. Assim, foi-se sugerido pela gestora da escola, a confecção de um manual de utilização do ambiente</w:t>
        </w:r>
      </w:ins>
      <w:ins w:id="2005" w:author="Ryan Lemos" w:date="2019-09-29T19:30:00Z">
        <w:r w:rsidR="0068005C">
          <w:t xml:space="preserve"> para os professores</w:t>
        </w:r>
      </w:ins>
      <w:ins w:id="2006" w:author="Ryan Lemos" w:date="2019-09-29T19:29:00Z">
        <w:r>
          <w:t xml:space="preserve">. </w:t>
        </w:r>
      </w:ins>
    </w:p>
    <w:p w14:paraId="74E95E0F" w14:textId="1E93C5B9" w:rsidR="0068005C" w:rsidRPr="00801304" w:rsidRDefault="00801304" w:rsidP="0068005C">
      <w:pPr>
        <w:rPr>
          <w:ins w:id="2007" w:author="Ryan Lemos" w:date="2019-09-29T19:14:00Z"/>
          <w:rPrChange w:id="2008" w:author="Ryan Lemos" w:date="2019-09-29T19:26:00Z">
            <w:rPr>
              <w:ins w:id="2009" w:author="Ryan Lemos" w:date="2019-09-29T19:14:00Z"/>
            </w:rPr>
          </w:rPrChange>
        </w:rPr>
        <w:pPrChange w:id="2010" w:author="Ryan Lemos" w:date="2019-09-29T19:31:00Z">
          <w:pPr/>
        </w:pPrChange>
      </w:pPr>
      <w:ins w:id="2011" w:author="Ryan Lemos" w:date="2019-09-29T19:30:00Z">
        <w:r>
          <w:t>Esse manual foi confeccionado e distribuído</w:t>
        </w:r>
        <w:r w:rsidR="0068005C">
          <w:t xml:space="preserve"> primeira</w:t>
        </w:r>
      </w:ins>
      <w:ins w:id="2012" w:author="Ryan Lemos" w:date="2019-09-29T19:31:00Z">
        <w:r w:rsidR="0068005C">
          <w:t>mente</w:t>
        </w:r>
      </w:ins>
      <w:ins w:id="2013" w:author="Ryan Lemos" w:date="2019-09-29T19:30:00Z">
        <w:r>
          <w:t xml:space="preserve"> aos professores, e pode ser visto no apêndice X. </w:t>
        </w:r>
        <w:r w:rsidR="0068005C">
          <w:t>Nele, há uma ex</w:t>
        </w:r>
      </w:ins>
      <w:ins w:id="2014" w:author="Ryan Lemos" w:date="2019-09-29T19:31:00Z">
        <w:r w:rsidR="0068005C">
          <w:t>plicação do padrão visual da aplicação e utilização dos recursos.</w:t>
        </w:r>
      </w:ins>
      <w:ins w:id="2015" w:author="Ryan Lemos" w:date="2019-09-29T19:32:00Z">
        <w:r w:rsidR="0068005C">
          <w:t xml:space="preserve"> </w:t>
        </w:r>
      </w:ins>
    </w:p>
    <w:p w14:paraId="09DEFAA9" w14:textId="77777777" w:rsidR="00BE08AB" w:rsidRPr="00BE08AB" w:rsidRDefault="00BE08AB" w:rsidP="00BE08AB">
      <w:pPr>
        <w:rPr>
          <w:rPrChange w:id="2016" w:author="Ryan Lemos" w:date="2019-09-29T19:12:00Z">
            <w:rPr>
              <w:lang w:val="en-US"/>
            </w:rPr>
          </w:rPrChange>
        </w:rPr>
        <w:pPrChange w:id="2017" w:author="Ryan Lemos" w:date="2019-09-29T19:10:00Z">
          <w:pPr>
            <w:pStyle w:val="Ttulo1"/>
          </w:pPr>
        </w:pPrChange>
      </w:pPr>
    </w:p>
    <w:p w14:paraId="4E25139D" w14:textId="77777777" w:rsidR="00E55893" w:rsidRPr="00BE08AB" w:rsidRDefault="00E55893" w:rsidP="00E55893">
      <w:pPr>
        <w:pStyle w:val="Ttulo1"/>
        <w:rPr>
          <w:rPrChange w:id="2018" w:author="Ryan Lemos" w:date="2019-09-29T19:12:00Z">
            <w:rPr>
              <w:lang w:val="en-US"/>
            </w:rPr>
          </w:rPrChange>
        </w:rPr>
      </w:pPr>
      <w:bookmarkStart w:id="2019" w:name="_Toc20675490"/>
      <w:r w:rsidRPr="00BE08AB">
        <w:rPr>
          <w:rPrChange w:id="2020" w:author="Ryan Lemos" w:date="2019-09-29T19:12:00Z">
            <w:rPr>
              <w:lang w:val="en-US"/>
            </w:rPr>
          </w:rPrChange>
        </w:rPr>
        <w:t>Considerações finais</w:t>
      </w:r>
      <w:bookmarkEnd w:id="2019"/>
    </w:p>
    <w:p w14:paraId="5BE1101D" w14:textId="394F89E8" w:rsidR="007216C5" w:rsidRPr="00596E44" w:rsidRDefault="00E55893">
      <w:pPr>
        <w:pStyle w:val="Ttulo2"/>
        <w:rPr>
          <w:lang w:val="en-US"/>
        </w:rPr>
      </w:pPr>
      <w:bookmarkStart w:id="2021" w:name="_Toc20675491"/>
      <w:r w:rsidRPr="00BE08AB">
        <w:rPr>
          <w:rPrChange w:id="2022" w:author="Ryan Lemos" w:date="2019-09-29T19:12:00Z">
            <w:rPr>
              <w:lang w:val="en-US"/>
            </w:rPr>
          </w:rPrChange>
        </w:rPr>
        <w:t>Trabalhos futuros</w:t>
      </w:r>
      <w:bookmarkEnd w:id="2021"/>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2023" w:name="_Toc20675492"/>
      <w:r>
        <w:lastRenderedPageBreak/>
        <w:t>Referências</w:t>
      </w:r>
      <w:bookmarkEnd w:id="2023"/>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723C16">
        <w:rPr>
          <w:noProof/>
          <w:rPrChange w:id="2024" w:author="Ryan Lemos" w:date="2019-09-28T11:38:00Z">
            <w:rPr>
              <w:noProof/>
              <w:highlight w:val="yellow"/>
            </w:rPr>
          </w:rPrChange>
        </w:rPr>
        <w:t xml:space="preserve">ABREU, L. </w:t>
      </w:r>
      <w:r w:rsidRPr="00723C16">
        <w:rPr>
          <w:b/>
          <w:noProof/>
          <w:rPrChange w:id="2025" w:author="Ryan Lemos" w:date="2019-09-28T11:38:00Z">
            <w:rPr>
              <w:b/>
              <w:noProof/>
              <w:highlight w:val="yellow"/>
            </w:rPr>
          </w:rPrChange>
        </w:rPr>
        <w:t>TypeScript:</w:t>
      </w:r>
      <w:r w:rsidRPr="00723C16">
        <w:rPr>
          <w:noProof/>
          <w:rPrChange w:id="2026" w:author="Ryan Lemos" w:date="2019-09-28T11:38:00Z">
            <w:rPr>
              <w:noProof/>
              <w:highlight w:val="yellow"/>
            </w:rPr>
          </w:rPrChange>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723C16">
        <w:rPr>
          <w:noProof/>
          <w:rPrChange w:id="2027" w:author="Ryan Lemos" w:date="2019-09-28T11:38:00Z">
            <w:rPr>
              <w:noProof/>
              <w:highlight w:val="yellow"/>
            </w:rPr>
          </w:rPrChange>
        </w:rPr>
        <w:t xml:space="preserve">ALVES, J. R. M. </w:t>
      </w:r>
      <w:r w:rsidRPr="00723C16">
        <w:rPr>
          <w:i/>
          <w:noProof/>
          <w:rPrChange w:id="2028" w:author="Ryan Lemos" w:date="2019-09-28T11:38:00Z">
            <w:rPr>
              <w:i/>
              <w:noProof/>
              <w:highlight w:val="yellow"/>
            </w:rPr>
          </w:rPrChange>
        </w:rPr>
        <w:t>et al.</w:t>
      </w:r>
      <w:r w:rsidRPr="00723C16">
        <w:rPr>
          <w:noProof/>
          <w:rPrChange w:id="2029" w:author="Ryan Lemos" w:date="2019-09-28T11:38:00Z">
            <w:rPr>
              <w:noProof/>
              <w:highlight w:val="yellow"/>
            </w:rPr>
          </w:rPrChange>
        </w:rPr>
        <w:t xml:space="preserve"> </w:t>
      </w:r>
      <w:r w:rsidRPr="00723C16">
        <w:rPr>
          <w:b/>
          <w:bCs/>
          <w:noProof/>
          <w:rPrChange w:id="2030" w:author="Ryan Lemos" w:date="2019-09-28T11:38:00Z">
            <w:rPr>
              <w:b/>
              <w:bCs/>
              <w:noProof/>
              <w:highlight w:val="yellow"/>
            </w:rPr>
          </w:rPrChange>
        </w:rPr>
        <w:t>Educação a Distância:</w:t>
      </w:r>
      <w:r w:rsidRPr="00723C16">
        <w:rPr>
          <w:noProof/>
          <w:rPrChange w:id="2031" w:author="Ryan Lemos" w:date="2019-09-28T11:38:00Z">
            <w:rPr>
              <w:noProof/>
              <w:highlight w:val="yellow"/>
            </w:rPr>
          </w:rPrChange>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723C16">
        <w:rPr>
          <w:noProof/>
          <w:rPrChange w:id="2032" w:author="Ryan Lemos" w:date="2019-09-28T11:38:00Z">
            <w:rPr>
              <w:noProof/>
              <w:highlight w:val="yellow"/>
            </w:rPr>
          </w:rPrChange>
        </w:rPr>
        <w:t xml:space="preserve">BABBEL. </w:t>
      </w:r>
      <w:r w:rsidRPr="00723C16">
        <w:rPr>
          <w:b/>
          <w:bCs/>
          <w:noProof/>
          <w:rPrChange w:id="2033" w:author="Ryan Lemos" w:date="2019-09-28T11:38:00Z">
            <w:rPr>
              <w:b/>
              <w:bCs/>
              <w:noProof/>
              <w:highlight w:val="yellow"/>
            </w:rPr>
          </w:rPrChange>
        </w:rPr>
        <w:t>Preços</w:t>
      </w:r>
      <w:r w:rsidR="00E44BB8" w:rsidRPr="00723C16">
        <w:rPr>
          <w:noProof/>
          <w:rPrChange w:id="2034" w:author="Ryan Lemos" w:date="2019-09-28T11:38:00Z">
            <w:rPr>
              <w:noProof/>
              <w:highlight w:val="yellow"/>
            </w:rPr>
          </w:rPrChange>
        </w:rPr>
        <w:t>.</w:t>
      </w:r>
      <w:r w:rsidRPr="00723C16">
        <w:rPr>
          <w:noProof/>
          <w:rPrChange w:id="2035" w:author="Ryan Lemos" w:date="2019-09-28T11:38:00Z">
            <w:rPr>
              <w:noProof/>
              <w:highlight w:val="yellow"/>
            </w:rPr>
          </w:rPrChange>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723C16">
        <w:rPr>
          <w:noProof/>
          <w:rPrChange w:id="2036" w:author="Ryan Lemos" w:date="2019-09-28T11:38:00Z">
            <w:rPr>
              <w:noProof/>
              <w:highlight w:val="yellow"/>
            </w:rPr>
          </w:rPrChange>
        </w:rPr>
        <w:t xml:space="preserve">BACICH, L. </w:t>
      </w:r>
      <w:r w:rsidRPr="00723C16">
        <w:rPr>
          <w:i/>
          <w:noProof/>
          <w:rPrChange w:id="2037" w:author="Ryan Lemos" w:date="2019-09-28T11:38:00Z">
            <w:rPr>
              <w:i/>
              <w:noProof/>
              <w:highlight w:val="yellow"/>
            </w:rPr>
          </w:rPrChange>
        </w:rPr>
        <w:t>et al</w:t>
      </w:r>
      <w:r w:rsidRPr="00723C16">
        <w:rPr>
          <w:noProof/>
          <w:rPrChange w:id="2038" w:author="Ryan Lemos" w:date="2019-09-28T11:38:00Z">
            <w:rPr>
              <w:noProof/>
              <w:highlight w:val="yellow"/>
            </w:rPr>
          </w:rPrChange>
        </w:rPr>
        <w:t xml:space="preserve">. </w:t>
      </w:r>
      <w:r w:rsidRPr="00723C16">
        <w:rPr>
          <w:b/>
          <w:bCs/>
          <w:noProof/>
          <w:rPrChange w:id="2039" w:author="Ryan Lemos" w:date="2019-09-28T11:38:00Z">
            <w:rPr>
              <w:b/>
              <w:bCs/>
              <w:noProof/>
              <w:highlight w:val="yellow"/>
            </w:rPr>
          </w:rPrChange>
        </w:rPr>
        <w:t>Ensino Híbrido:</w:t>
      </w:r>
      <w:r w:rsidRPr="00723C16">
        <w:rPr>
          <w:noProof/>
          <w:rPrChange w:id="2040" w:author="Ryan Lemos" w:date="2019-09-28T11:38:00Z">
            <w:rPr>
              <w:noProof/>
              <w:highlight w:val="yellow"/>
            </w:rPr>
          </w:rPrChange>
        </w:rPr>
        <w:t xml:space="preserve"> Personalização e tecnologia na educação. Porto Alegre: Penso, 2015.</w:t>
      </w:r>
    </w:p>
    <w:p w14:paraId="6433EA32" w14:textId="77777777" w:rsidR="00D339A1" w:rsidRPr="00723C16" w:rsidRDefault="00D339A1"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723C16">
        <w:rPr>
          <w:noProof/>
          <w:rPrChange w:id="2041" w:author="Ryan Lemos" w:date="2019-09-28T11:38:00Z">
            <w:rPr>
              <w:noProof/>
              <w:highlight w:val="yellow"/>
            </w:rPr>
          </w:rPrChange>
        </w:rPr>
        <w:t xml:space="preserve">BARANAUSKAS, M. C. C.; ROCHA, H. V. D. </w:t>
      </w:r>
      <w:r w:rsidRPr="00723C16">
        <w:rPr>
          <w:b/>
          <w:bCs/>
          <w:noProof/>
          <w:rPrChange w:id="2042" w:author="Ryan Lemos" w:date="2019-09-28T11:38:00Z">
            <w:rPr>
              <w:b/>
              <w:bCs/>
              <w:noProof/>
              <w:highlight w:val="yellow"/>
            </w:rPr>
          </w:rPrChange>
        </w:rPr>
        <w:t>Design e Avaliação de Interfaces Humano-Computador</w:t>
      </w:r>
      <w:r w:rsidRPr="00723C16">
        <w:rPr>
          <w:noProof/>
          <w:rPrChange w:id="2043" w:author="Ryan Lemos" w:date="2019-09-28T11:38:00Z">
            <w:rPr>
              <w:noProof/>
              <w:highlight w:val="yellow"/>
            </w:rPr>
          </w:rPrChange>
        </w:rPr>
        <w:t>. Campinas: UNIVERSIDADE ESTADUAL DE CAMPINAS, 2003.</w:t>
      </w:r>
      <w:r w:rsidR="005B5EC4" w:rsidRPr="00723C16">
        <w:rPr>
          <w:noProof/>
          <w:rPrChange w:id="2044" w:author="Ryan Lemos" w:date="2019-09-28T11:38:00Z">
            <w:rPr>
              <w:noProof/>
              <w:highlight w:val="yellow"/>
            </w:rPr>
          </w:rPrChange>
        </w:rPr>
        <w:t xml:space="preserve"> Disponível em</w:t>
      </w:r>
      <w:r w:rsidR="00D21BE3" w:rsidRPr="00723C16">
        <w:rPr>
          <w:noProof/>
          <w:rPrChange w:id="2045" w:author="Ryan Lemos" w:date="2019-09-28T11:38:00Z">
            <w:rPr>
              <w:noProof/>
              <w:highlight w:val="yellow"/>
            </w:rPr>
          </w:rPrChange>
        </w:rPr>
        <w:t>:</w:t>
      </w:r>
      <w:r w:rsidR="005B5EC4" w:rsidRPr="00723C16">
        <w:rPr>
          <w:noProof/>
          <w:rPrChange w:id="2046" w:author="Ryan Lemos" w:date="2019-09-28T11:38:00Z">
            <w:rPr>
              <w:noProof/>
              <w:highlight w:val="yellow"/>
            </w:rPr>
          </w:rPrChange>
        </w:rPr>
        <w:t xml:space="preserve"> &lt;https://www.nied.unicamp.br/biblioteca/design-e-avaliacao-de-interfaces-humano-computador/ &gt; Acesso em:</w:t>
      </w:r>
      <w:r w:rsidR="00F85EFB" w:rsidRPr="00723C16">
        <w:rPr>
          <w:noProof/>
          <w:rPrChange w:id="2047" w:author="Ryan Lemos" w:date="2019-09-28T11:38:00Z">
            <w:rPr>
              <w:noProof/>
              <w:highlight w:val="yellow"/>
            </w:rPr>
          </w:rPrChange>
        </w:rPr>
        <w:t xml:space="preserve"> 22</w:t>
      </w:r>
      <w:r w:rsidR="00F0748E" w:rsidRPr="00723C16">
        <w:rPr>
          <w:noProof/>
          <w:rPrChange w:id="2048" w:author="Ryan Lemos" w:date="2019-09-28T11:38:00Z">
            <w:rPr>
              <w:noProof/>
              <w:highlight w:val="yellow"/>
            </w:rPr>
          </w:rPrChange>
        </w:rPr>
        <w:t xml:space="preserve"> </w:t>
      </w:r>
      <w:r w:rsidR="00F85EFB" w:rsidRPr="00723C16">
        <w:rPr>
          <w:noProof/>
          <w:rPrChange w:id="2049" w:author="Ryan Lemos" w:date="2019-09-28T11:38:00Z">
            <w:rPr>
              <w:noProof/>
              <w:highlight w:val="yellow"/>
            </w:rPr>
          </w:rPrChange>
        </w:rPr>
        <w:t>set. 2018.</w:t>
      </w:r>
    </w:p>
    <w:p w14:paraId="7042880D" w14:textId="77777777" w:rsidR="00D339A1" w:rsidRPr="00723C16" w:rsidRDefault="00D339A1"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723C16">
        <w:rPr>
          <w:noProof/>
          <w:rPrChange w:id="2050" w:author="Ryan Lemos" w:date="2019-09-28T11:38:00Z">
            <w:rPr>
              <w:noProof/>
              <w:highlight w:val="yellow"/>
            </w:rPr>
          </w:rPrChange>
        </w:rPr>
        <w:t xml:space="preserve">CAELUM. </w:t>
      </w:r>
      <w:r w:rsidRPr="00723C16">
        <w:rPr>
          <w:b/>
          <w:bCs/>
          <w:noProof/>
          <w:rPrChange w:id="2051" w:author="Ryan Lemos" w:date="2019-09-28T11:38:00Z">
            <w:rPr>
              <w:b/>
              <w:bCs/>
              <w:noProof/>
              <w:highlight w:val="yellow"/>
            </w:rPr>
          </w:rPrChange>
        </w:rPr>
        <w:t>Desenvolvimento Web com HTML, CSS e JavaScript</w:t>
      </w:r>
      <w:r w:rsidRPr="00723C16">
        <w:rPr>
          <w:noProof/>
          <w:rPrChange w:id="2052" w:author="Ryan Lemos" w:date="2019-09-28T11:38:00Z">
            <w:rPr>
              <w:noProof/>
              <w:highlight w:val="yellow"/>
            </w:rPr>
          </w:rPrChange>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723C16">
        <w:rPr>
          <w:noProof/>
          <w:rPrChange w:id="2053" w:author="Ryan Lemos" w:date="2019-09-28T11:38:00Z">
            <w:rPr>
              <w:noProof/>
              <w:highlight w:val="yellow"/>
            </w:rPr>
          </w:rPrChange>
        </w:rPr>
        <w:t xml:space="preserve">CAMPOS, A. L. N. </w:t>
      </w:r>
      <w:r w:rsidRPr="00723C16">
        <w:rPr>
          <w:b/>
          <w:bCs/>
          <w:noProof/>
          <w:rPrChange w:id="2054" w:author="Ryan Lemos" w:date="2019-09-28T11:38:00Z">
            <w:rPr>
              <w:b/>
              <w:bCs/>
              <w:noProof/>
              <w:highlight w:val="yellow"/>
            </w:rPr>
          </w:rPrChange>
        </w:rPr>
        <w:t>Modelagem de Processos com BPMN</w:t>
      </w:r>
      <w:r w:rsidRPr="00723C16">
        <w:rPr>
          <w:noProof/>
          <w:rPrChange w:id="2055" w:author="Ryan Lemos" w:date="2019-09-28T11:38:00Z">
            <w:rPr>
              <w:noProof/>
              <w:highlight w:val="yellow"/>
            </w:rPr>
          </w:rPrChange>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723C16">
        <w:rPr>
          <w:noProof/>
          <w:rPrChange w:id="2056" w:author="Ryan Lemos" w:date="2019-09-28T11:38:00Z">
            <w:rPr>
              <w:noProof/>
              <w:highlight w:val="yellow"/>
            </w:rPr>
          </w:rPrChange>
        </w:rPr>
        <w:t xml:space="preserve">CARVALHO, V. </w:t>
      </w:r>
      <w:r w:rsidRPr="00723C16">
        <w:rPr>
          <w:b/>
          <w:bCs/>
          <w:noProof/>
          <w:rPrChange w:id="2057" w:author="Ryan Lemos" w:date="2019-09-28T11:38:00Z">
            <w:rPr>
              <w:b/>
              <w:bCs/>
              <w:noProof/>
              <w:highlight w:val="yellow"/>
            </w:rPr>
          </w:rPrChange>
        </w:rPr>
        <w:t>MySQL:</w:t>
      </w:r>
      <w:r w:rsidRPr="00723C16">
        <w:rPr>
          <w:noProof/>
          <w:rPrChange w:id="2058" w:author="Ryan Lemos" w:date="2019-09-28T11:38:00Z">
            <w:rPr>
              <w:noProof/>
              <w:highlight w:val="yellow"/>
            </w:rPr>
          </w:rPrChange>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723C16">
        <w:rPr>
          <w:noProof/>
          <w:rPrChange w:id="2059" w:author="Ryan Lemos" w:date="2019-09-28T11:38:00Z">
            <w:rPr>
              <w:noProof/>
              <w:highlight w:val="yellow"/>
            </w:rPr>
          </w:rPrChange>
        </w:rPr>
        <w:t xml:space="preserve">CCAA. </w:t>
      </w:r>
      <w:r w:rsidRPr="00723C16">
        <w:rPr>
          <w:b/>
          <w:bCs/>
          <w:noProof/>
          <w:rPrChange w:id="2060" w:author="Ryan Lemos" w:date="2019-09-28T11:38:00Z">
            <w:rPr>
              <w:b/>
              <w:bCs/>
              <w:noProof/>
              <w:highlight w:val="yellow"/>
            </w:rPr>
          </w:rPrChange>
        </w:rPr>
        <w:t>Espaço CCAA Aluno</w:t>
      </w:r>
      <w:r w:rsidR="00E44BB8" w:rsidRPr="00723C16">
        <w:rPr>
          <w:noProof/>
          <w:rPrChange w:id="2061" w:author="Ryan Lemos" w:date="2019-09-28T11:38:00Z">
            <w:rPr>
              <w:noProof/>
              <w:highlight w:val="yellow"/>
            </w:rPr>
          </w:rPrChange>
        </w:rPr>
        <w:t>.</w:t>
      </w:r>
      <w:r w:rsidRPr="00723C16">
        <w:rPr>
          <w:noProof/>
          <w:rPrChange w:id="2062" w:author="Ryan Lemos" w:date="2019-09-28T11:38:00Z">
            <w:rPr>
              <w:noProof/>
              <w:highlight w:val="yellow"/>
            </w:rPr>
          </w:rPrChange>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723C16">
        <w:rPr>
          <w:noProof/>
          <w:rPrChange w:id="2063" w:author="Ryan Lemos" w:date="2019-09-28T11:38:00Z">
            <w:rPr>
              <w:noProof/>
              <w:highlight w:val="yellow"/>
            </w:rPr>
          </w:rPrChange>
        </w:rPr>
        <w:t xml:space="preserve">CKEDITOR. </w:t>
      </w:r>
      <w:r w:rsidRPr="00723C16">
        <w:rPr>
          <w:b/>
          <w:noProof/>
          <w:rPrChange w:id="2064" w:author="Ryan Lemos" w:date="2019-09-28T11:38:00Z">
            <w:rPr>
              <w:b/>
              <w:noProof/>
              <w:highlight w:val="yellow"/>
            </w:rPr>
          </w:rPrChange>
        </w:rPr>
        <w:t>CKEditor Ecosystem</w:t>
      </w:r>
      <w:r w:rsidRPr="00723C16">
        <w:rPr>
          <w:noProof/>
          <w:rPrChange w:id="2065" w:author="Ryan Lemos" w:date="2019-09-28T11:38:00Z">
            <w:rPr>
              <w:noProof/>
              <w:highlight w:val="yellow"/>
            </w:rPr>
          </w:rPrChange>
        </w:rPr>
        <w:t xml:space="preserve">. 2019. Disponível em: &lt;https://ckeditor.com/&gt;. </w:t>
      </w:r>
      <w:r w:rsidRPr="00723C16">
        <w:rPr>
          <w:noProof/>
          <w:lang w:val="en-US"/>
          <w:rPrChange w:id="2066" w:author="Ryan Lemos" w:date="2019-09-28T11:38:00Z">
            <w:rPr>
              <w:noProof/>
              <w:highlight w:val="yellow"/>
              <w:lang w:val="en-US"/>
            </w:rPr>
          </w:rPrChange>
        </w:rPr>
        <w:t xml:space="preserve">Acesso em: </w:t>
      </w:r>
      <w:r w:rsidR="00CF506D" w:rsidRPr="00723C16">
        <w:rPr>
          <w:noProof/>
          <w:lang w:val="en-US"/>
          <w:rPrChange w:id="2067" w:author="Ryan Lemos" w:date="2019-09-28T11:38:00Z">
            <w:rPr>
              <w:noProof/>
              <w:highlight w:val="yellow"/>
              <w:lang w:val="en-US"/>
            </w:rPr>
          </w:rPrChange>
        </w:rPr>
        <w:t>02 mai</w:t>
      </w:r>
      <w:r w:rsidR="0053624F" w:rsidRPr="00723C16">
        <w:rPr>
          <w:noProof/>
          <w:lang w:val="en-US"/>
          <w:rPrChange w:id="2068" w:author="Ryan Lemos" w:date="2019-09-28T11:38:00Z">
            <w:rPr>
              <w:noProof/>
              <w:highlight w:val="yellow"/>
              <w:lang w:val="en-US"/>
            </w:rPr>
          </w:rPrChange>
        </w:rPr>
        <w:t>o</w:t>
      </w:r>
      <w:r w:rsidR="00CF506D" w:rsidRPr="00723C16">
        <w:rPr>
          <w:noProof/>
          <w:lang w:val="en-US"/>
          <w:rPrChange w:id="2069" w:author="Ryan Lemos" w:date="2019-09-28T11:38:00Z">
            <w:rPr>
              <w:noProof/>
              <w:highlight w:val="yellow"/>
              <w:lang w:val="en-US"/>
            </w:rPr>
          </w:rPrChange>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723C16">
        <w:rPr>
          <w:noProof/>
          <w:lang w:val="en-US"/>
          <w:rPrChange w:id="2070" w:author="Ryan Lemos" w:date="2019-09-28T11:38:00Z">
            <w:rPr>
              <w:noProof/>
              <w:highlight w:val="yellow"/>
              <w:lang w:val="en-US"/>
            </w:rPr>
          </w:rPrChange>
        </w:rPr>
        <w:t xml:space="preserve">CROCKFORD, D. </w:t>
      </w:r>
      <w:r w:rsidRPr="00723C16">
        <w:rPr>
          <w:b/>
          <w:bCs/>
          <w:noProof/>
          <w:lang w:val="en-US"/>
          <w:rPrChange w:id="2071" w:author="Ryan Lemos" w:date="2019-09-28T11:38:00Z">
            <w:rPr>
              <w:b/>
              <w:bCs/>
              <w:noProof/>
              <w:highlight w:val="yellow"/>
              <w:lang w:val="en-US"/>
            </w:rPr>
          </w:rPrChange>
        </w:rPr>
        <w:t>JavaScript:</w:t>
      </w:r>
      <w:r w:rsidRPr="00723C16">
        <w:rPr>
          <w:noProof/>
          <w:lang w:val="en-US"/>
          <w:rPrChange w:id="2072" w:author="Ryan Lemos" w:date="2019-09-28T11:38:00Z">
            <w:rPr>
              <w:noProof/>
              <w:highlight w:val="yellow"/>
              <w:lang w:val="en-US"/>
            </w:rPr>
          </w:rPrChange>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723C16">
        <w:rPr>
          <w:noProof/>
          <w:rPrChange w:id="2073" w:author="Ryan Lemos" w:date="2019-09-28T11:38:00Z">
            <w:rPr>
              <w:noProof/>
              <w:highlight w:val="yellow"/>
            </w:rPr>
          </w:rPrChange>
        </w:rPr>
        <w:t xml:space="preserve">DIAS, D. D. S.; SILVA, M. F. D. </w:t>
      </w:r>
      <w:r w:rsidRPr="00723C16">
        <w:rPr>
          <w:b/>
          <w:bCs/>
          <w:noProof/>
          <w:rPrChange w:id="2074" w:author="Ryan Lemos" w:date="2019-09-28T11:38:00Z">
            <w:rPr>
              <w:b/>
              <w:bCs/>
              <w:noProof/>
              <w:highlight w:val="yellow"/>
            </w:rPr>
          </w:rPrChange>
        </w:rPr>
        <w:t>Como escrever uma monografia:</w:t>
      </w:r>
      <w:r w:rsidRPr="00723C16">
        <w:rPr>
          <w:noProof/>
          <w:rPrChange w:id="2075" w:author="Ryan Lemos" w:date="2019-09-28T11:38:00Z">
            <w:rPr>
              <w:noProof/>
              <w:highlight w:val="yellow"/>
            </w:rPr>
          </w:rPrChange>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723C16" w:rsidRDefault="00D339A1" w:rsidP="000809C2">
      <w:pPr>
        <w:spacing w:line="240" w:lineRule="auto"/>
        <w:ind w:firstLine="0"/>
        <w:jc w:val="left"/>
        <w:rPr>
          <w:noProof/>
        </w:rPr>
      </w:pPr>
      <w:r w:rsidRPr="00723C16">
        <w:rPr>
          <w:noProof/>
          <w:rPrChange w:id="2076" w:author="Ryan Lemos" w:date="2019-09-28T11:38:00Z">
            <w:rPr>
              <w:noProof/>
              <w:highlight w:val="yellow"/>
            </w:rPr>
          </w:rPrChange>
        </w:rPr>
        <w:t xml:space="preserve">DUOLINGO. </w:t>
      </w:r>
      <w:r w:rsidRPr="00723C16">
        <w:rPr>
          <w:b/>
          <w:bCs/>
          <w:noProof/>
          <w:rPrChange w:id="2077" w:author="Ryan Lemos" w:date="2019-09-28T11:38:00Z">
            <w:rPr>
              <w:b/>
              <w:bCs/>
              <w:noProof/>
              <w:highlight w:val="yellow"/>
            </w:rPr>
          </w:rPrChange>
        </w:rPr>
        <w:t>Aprenda idiomas de graça. Para sempre</w:t>
      </w:r>
      <w:r w:rsidRPr="00723C16">
        <w:rPr>
          <w:noProof/>
          <w:rPrChange w:id="2078" w:author="Ryan Lemos" w:date="2019-09-28T11:38:00Z">
            <w:rPr>
              <w:noProof/>
              <w:highlight w:val="yellow"/>
            </w:rPr>
          </w:rPrChange>
        </w:rPr>
        <w:t>, sd. Disponível em: &lt;https://pt.duolingo.com/&gt;. Acesso em: 23 ago. 2018.</w:t>
      </w:r>
    </w:p>
    <w:p w14:paraId="0D1ED6B3" w14:textId="77777777" w:rsidR="00D339A1" w:rsidRPr="00723C16" w:rsidRDefault="00D339A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723C16">
        <w:rPr>
          <w:noProof/>
          <w:rPrChange w:id="2079" w:author="Ryan Lemos" w:date="2019-09-28T11:38:00Z">
            <w:rPr>
              <w:noProof/>
              <w:highlight w:val="yellow"/>
            </w:rPr>
          </w:rPrChange>
        </w:rPr>
        <w:t xml:space="preserve">ELMASRI, R.; NAVATHE, S. B. </w:t>
      </w:r>
      <w:r w:rsidRPr="00723C16">
        <w:rPr>
          <w:b/>
          <w:bCs/>
          <w:noProof/>
          <w:rPrChange w:id="2080" w:author="Ryan Lemos" w:date="2019-09-28T11:38:00Z">
            <w:rPr>
              <w:b/>
              <w:bCs/>
              <w:noProof/>
              <w:highlight w:val="yellow"/>
            </w:rPr>
          </w:rPrChange>
        </w:rPr>
        <w:t>Sistemas de Banco de Dados</w:t>
      </w:r>
      <w:r w:rsidRPr="00723C16">
        <w:rPr>
          <w:noProof/>
          <w:rPrChange w:id="2081" w:author="Ryan Lemos" w:date="2019-09-28T11:38:00Z">
            <w:rPr>
              <w:noProof/>
              <w:highlight w:val="yellow"/>
            </w:rPr>
          </w:rPrChange>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723C16">
        <w:rPr>
          <w:noProof/>
          <w:rPrChange w:id="2082" w:author="Ryan Lemos" w:date="2019-09-28T11:38:00Z">
            <w:rPr>
              <w:noProof/>
              <w:highlight w:val="yellow"/>
            </w:rPr>
          </w:rPrChange>
        </w:rPr>
        <w:t xml:space="preserve">FERREIRA, A. B. D. H. </w:t>
      </w:r>
      <w:r w:rsidRPr="00723C16">
        <w:rPr>
          <w:b/>
          <w:bCs/>
          <w:noProof/>
          <w:rPrChange w:id="2083" w:author="Ryan Lemos" w:date="2019-09-28T11:38:00Z">
            <w:rPr>
              <w:b/>
              <w:bCs/>
              <w:noProof/>
              <w:highlight w:val="yellow"/>
            </w:rPr>
          </w:rPrChange>
        </w:rPr>
        <w:t>Mini Aurélio Século XXI:</w:t>
      </w:r>
      <w:r w:rsidRPr="00723C16">
        <w:rPr>
          <w:noProof/>
          <w:rPrChange w:id="2084" w:author="Ryan Lemos" w:date="2019-09-28T11:38:00Z">
            <w:rPr>
              <w:noProof/>
              <w:highlight w:val="yellow"/>
            </w:rPr>
          </w:rPrChange>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2035BA9" w:rsidR="00D339A1" w:rsidRPr="00723C16" w:rsidRDefault="00D339A1" w:rsidP="000809C2">
      <w:pPr>
        <w:spacing w:line="240" w:lineRule="auto"/>
        <w:ind w:firstLine="0"/>
        <w:jc w:val="left"/>
        <w:rPr>
          <w:noProof/>
        </w:rPr>
      </w:pPr>
      <w:r w:rsidRPr="00723C16">
        <w:rPr>
          <w:noProof/>
          <w:rPrChange w:id="2085" w:author="Ryan Lemos" w:date="2019-09-28T11:38:00Z">
            <w:rPr>
              <w:noProof/>
              <w:highlight w:val="yellow"/>
            </w:rPr>
          </w:rPrChange>
        </w:rPr>
        <w:lastRenderedPageBreak/>
        <w:t xml:space="preserve">GOOGLE. </w:t>
      </w:r>
      <w:r w:rsidR="00BF38D5" w:rsidRPr="00723C16">
        <w:rPr>
          <w:b/>
          <w:bCs/>
          <w:noProof/>
          <w:rPrChange w:id="2086" w:author="Ryan Lemos" w:date="2019-09-28T11:38:00Z">
            <w:rPr>
              <w:b/>
              <w:bCs/>
              <w:noProof/>
              <w:highlight w:val="yellow"/>
            </w:rPr>
          </w:rPrChange>
        </w:rPr>
        <w:t>Angular</w:t>
      </w:r>
      <w:r w:rsidR="001B55B1" w:rsidRPr="00723C16">
        <w:rPr>
          <w:noProof/>
          <w:rPrChange w:id="2087" w:author="Ryan Lemos" w:date="2019-09-28T11:38:00Z">
            <w:rPr>
              <w:noProof/>
              <w:highlight w:val="yellow"/>
            </w:rPr>
          </w:rPrChange>
        </w:rPr>
        <w:t>.</w:t>
      </w:r>
      <w:r w:rsidRPr="00723C16">
        <w:rPr>
          <w:noProof/>
          <w:rPrChange w:id="2088" w:author="Ryan Lemos" w:date="2019-09-28T11:38:00Z">
            <w:rPr>
              <w:noProof/>
              <w:highlight w:val="yellow"/>
            </w:rPr>
          </w:rPrChange>
        </w:rPr>
        <w:t xml:space="preserve"> </w:t>
      </w:r>
      <w:r w:rsidR="00512162" w:rsidRPr="00723C16">
        <w:rPr>
          <w:noProof/>
          <w:rPrChange w:id="2089" w:author="Ryan Lemos" w:date="2019-09-28T11:38:00Z">
            <w:rPr>
              <w:noProof/>
              <w:highlight w:val="yellow"/>
            </w:rPr>
          </w:rPrChange>
        </w:rPr>
        <w:t>2019b</w:t>
      </w:r>
      <w:r w:rsidRPr="00723C16">
        <w:rPr>
          <w:noProof/>
          <w:rPrChange w:id="2090" w:author="Ryan Lemos" w:date="2019-09-28T11:38:00Z">
            <w:rPr>
              <w:noProof/>
              <w:highlight w:val="yellow"/>
            </w:rPr>
          </w:rPrChange>
        </w:rPr>
        <w:t>. Disponível em: &lt;</w:t>
      </w:r>
      <w:r w:rsidR="00BF38D5" w:rsidRPr="00723C16">
        <w:rPr>
          <w:noProof/>
          <w:rPrChange w:id="2091" w:author="Ryan Lemos" w:date="2019-09-28T11:38:00Z">
            <w:rPr>
              <w:noProof/>
              <w:highlight w:val="yellow"/>
            </w:rPr>
          </w:rPrChange>
        </w:rPr>
        <w:t>https://angular.io/</w:t>
      </w:r>
      <w:r w:rsidRPr="00723C16">
        <w:rPr>
          <w:noProof/>
          <w:rPrChange w:id="2092" w:author="Ryan Lemos" w:date="2019-09-28T11:38:00Z">
            <w:rPr>
              <w:noProof/>
              <w:highlight w:val="yellow"/>
            </w:rPr>
          </w:rPrChange>
        </w:rPr>
        <w:t xml:space="preserve">&gt;. Acesso em: </w:t>
      </w:r>
      <w:r w:rsidR="00275E78" w:rsidRPr="00723C16">
        <w:rPr>
          <w:noProof/>
          <w:rPrChange w:id="2093" w:author="Ryan Lemos" w:date="2019-09-28T11:38:00Z">
            <w:rPr>
              <w:noProof/>
              <w:highlight w:val="yellow"/>
            </w:rPr>
          </w:rPrChange>
        </w:rPr>
        <w:t>08</w:t>
      </w:r>
      <w:r w:rsidRPr="00723C16">
        <w:rPr>
          <w:noProof/>
          <w:rPrChange w:id="2094" w:author="Ryan Lemos" w:date="2019-09-28T11:38:00Z">
            <w:rPr>
              <w:noProof/>
              <w:highlight w:val="yellow"/>
            </w:rPr>
          </w:rPrChange>
        </w:rPr>
        <w:t xml:space="preserve"> </w:t>
      </w:r>
      <w:r w:rsidR="00275E78" w:rsidRPr="00723C16">
        <w:rPr>
          <w:noProof/>
          <w:rPrChange w:id="2095" w:author="Ryan Lemos" w:date="2019-09-28T11:38:00Z">
            <w:rPr>
              <w:noProof/>
              <w:highlight w:val="yellow"/>
            </w:rPr>
          </w:rPrChange>
        </w:rPr>
        <w:t>fev</w:t>
      </w:r>
      <w:r w:rsidRPr="00723C16">
        <w:rPr>
          <w:noProof/>
          <w:rPrChange w:id="2096" w:author="Ryan Lemos" w:date="2019-09-28T11:38:00Z">
            <w:rPr>
              <w:noProof/>
              <w:highlight w:val="yellow"/>
            </w:rPr>
          </w:rPrChange>
        </w:rPr>
        <w:t>. 201</w:t>
      </w:r>
      <w:r w:rsidR="00275E78" w:rsidRPr="00723C16">
        <w:rPr>
          <w:noProof/>
          <w:rPrChange w:id="2097" w:author="Ryan Lemos" w:date="2019-09-28T11:38:00Z">
            <w:rPr>
              <w:noProof/>
              <w:highlight w:val="yellow"/>
            </w:rPr>
          </w:rPrChange>
        </w:rPr>
        <w:t>9</w:t>
      </w:r>
      <w:r w:rsidRPr="00723C16">
        <w:rPr>
          <w:noProof/>
          <w:rPrChange w:id="2098" w:author="Ryan Lemos" w:date="2019-09-28T11:38:00Z">
            <w:rPr>
              <w:noProof/>
              <w:highlight w:val="yellow"/>
            </w:rPr>
          </w:rPrChange>
        </w:rPr>
        <w:t>.</w:t>
      </w:r>
    </w:p>
    <w:p w14:paraId="7E9E19B6" w14:textId="77777777" w:rsidR="006C52DB" w:rsidRPr="00723C16" w:rsidRDefault="006C52DB" w:rsidP="000809C2">
      <w:pPr>
        <w:spacing w:line="240" w:lineRule="auto"/>
        <w:ind w:firstLine="0"/>
        <w:jc w:val="left"/>
        <w:rPr>
          <w:noProof/>
        </w:rPr>
      </w:pPr>
    </w:p>
    <w:p w14:paraId="124D63DD" w14:textId="05E06167" w:rsidR="006C52DB" w:rsidRPr="00723C16" w:rsidRDefault="006C52DB" w:rsidP="000809C2">
      <w:pPr>
        <w:spacing w:line="240" w:lineRule="auto"/>
        <w:ind w:firstLine="0"/>
        <w:jc w:val="left"/>
        <w:rPr>
          <w:noProof/>
        </w:rPr>
      </w:pPr>
      <w:r w:rsidRPr="00723C16">
        <w:rPr>
          <w:noProof/>
          <w:rPrChange w:id="2099" w:author="Ryan Lemos" w:date="2019-09-28T11:38:00Z">
            <w:rPr>
              <w:noProof/>
              <w:highlight w:val="yellow"/>
            </w:rPr>
          </w:rPrChange>
        </w:rPr>
        <w:t xml:space="preserve">GOOGLE. </w:t>
      </w:r>
      <w:r w:rsidRPr="00723C16">
        <w:rPr>
          <w:b/>
          <w:noProof/>
          <w:rPrChange w:id="2100" w:author="Ryan Lemos" w:date="2019-09-28T11:38:00Z">
            <w:rPr>
              <w:b/>
              <w:noProof/>
              <w:highlight w:val="yellow"/>
            </w:rPr>
          </w:rPrChange>
        </w:rPr>
        <w:t>Introduction</w:t>
      </w:r>
      <w:r w:rsidR="001B55B1" w:rsidRPr="00723C16">
        <w:rPr>
          <w:noProof/>
          <w:rPrChange w:id="2101" w:author="Ryan Lemos" w:date="2019-09-28T11:38:00Z">
            <w:rPr>
              <w:noProof/>
              <w:highlight w:val="yellow"/>
            </w:rPr>
          </w:rPrChange>
        </w:rPr>
        <w:t>.</w:t>
      </w:r>
      <w:r w:rsidRPr="00723C16">
        <w:rPr>
          <w:noProof/>
          <w:rPrChange w:id="2102" w:author="Ryan Lemos" w:date="2019-09-28T11:38:00Z">
            <w:rPr>
              <w:noProof/>
              <w:highlight w:val="yellow"/>
            </w:rPr>
          </w:rPrChange>
        </w:rPr>
        <w:t xml:space="preserve"> </w:t>
      </w:r>
      <w:r w:rsidR="00512162" w:rsidRPr="00723C16">
        <w:rPr>
          <w:noProof/>
          <w:rPrChange w:id="2103" w:author="Ryan Lemos" w:date="2019-09-28T11:38:00Z">
            <w:rPr>
              <w:noProof/>
              <w:highlight w:val="yellow"/>
            </w:rPr>
          </w:rPrChange>
        </w:rPr>
        <w:t>2019a</w:t>
      </w:r>
      <w:r w:rsidRPr="00723C16">
        <w:rPr>
          <w:noProof/>
          <w:rPrChange w:id="2104" w:author="Ryan Lemos" w:date="2019-09-28T11:38:00Z">
            <w:rPr>
              <w:noProof/>
              <w:highlight w:val="yellow"/>
            </w:rPr>
          </w:rPrChange>
        </w:rPr>
        <w:t>. Disponível em: &lt;https://material.io/design/introduction/#principles&gt;. Acesso em: 29 abr. 2019.</w:t>
      </w:r>
    </w:p>
    <w:p w14:paraId="3DFCDBCB" w14:textId="77777777" w:rsidR="00095610" w:rsidRPr="00723C16" w:rsidRDefault="00095610"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723C16">
        <w:rPr>
          <w:noProof/>
          <w:rPrChange w:id="2105" w:author="Ryan Lemos" w:date="2019-09-28T11:38:00Z">
            <w:rPr>
              <w:noProof/>
              <w:highlight w:val="yellow"/>
            </w:rPr>
          </w:rPrChange>
        </w:rPr>
        <w:t xml:space="preserve">GUEDES, T. </w:t>
      </w:r>
      <w:r w:rsidRPr="00723C16">
        <w:rPr>
          <w:b/>
          <w:noProof/>
          <w:rPrChange w:id="2106" w:author="Ryan Lemos" w:date="2019-09-28T11:38:00Z">
            <w:rPr>
              <w:b/>
              <w:noProof/>
              <w:highlight w:val="yellow"/>
            </w:rPr>
          </w:rPrChange>
        </w:rPr>
        <w:t xml:space="preserve">Crie aplicações com </w:t>
      </w:r>
      <w:r w:rsidR="00C05B5C" w:rsidRPr="00723C16">
        <w:rPr>
          <w:b/>
          <w:noProof/>
          <w:rPrChange w:id="2107" w:author="Ryan Lemos" w:date="2019-09-28T11:38:00Z">
            <w:rPr>
              <w:b/>
              <w:noProof/>
              <w:highlight w:val="yellow"/>
            </w:rPr>
          </w:rPrChange>
        </w:rPr>
        <w:t>Angular</w:t>
      </w:r>
      <w:r w:rsidRPr="00723C16">
        <w:rPr>
          <w:noProof/>
          <w:rPrChange w:id="2108" w:author="Ryan Lemos" w:date="2019-09-28T11:38:00Z">
            <w:rPr>
              <w:noProof/>
              <w:highlight w:val="yellow"/>
            </w:rPr>
          </w:rPrChange>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723C16">
        <w:rPr>
          <w:noProof/>
          <w:rPrChange w:id="2109" w:author="Ryan Lemos" w:date="2019-09-28T11:38:00Z">
            <w:rPr>
              <w:noProof/>
              <w:highlight w:val="yellow"/>
            </w:rPr>
          </w:rPrChange>
        </w:rPr>
        <w:t xml:space="preserve">HIRAMA, K. </w:t>
      </w:r>
      <w:r w:rsidRPr="00723C16">
        <w:rPr>
          <w:b/>
          <w:bCs/>
          <w:noProof/>
          <w:rPrChange w:id="2110" w:author="Ryan Lemos" w:date="2019-09-28T11:38:00Z">
            <w:rPr>
              <w:b/>
              <w:bCs/>
              <w:noProof/>
              <w:highlight w:val="yellow"/>
            </w:rPr>
          </w:rPrChange>
        </w:rPr>
        <w:t>Engenharia de Software:</w:t>
      </w:r>
      <w:r w:rsidRPr="00723C16">
        <w:rPr>
          <w:noProof/>
          <w:rPrChange w:id="2111" w:author="Ryan Lemos" w:date="2019-09-28T11:38:00Z">
            <w:rPr>
              <w:noProof/>
              <w:highlight w:val="yellow"/>
            </w:rPr>
          </w:rPrChange>
        </w:rPr>
        <w:t xml:space="preserve"> Qualidade e Produtividade com Tecnologia. </w:t>
      </w:r>
      <w:r w:rsidRPr="00723C16">
        <w:rPr>
          <w:noProof/>
          <w:lang w:val="en-US"/>
          <w:rPrChange w:id="2112" w:author="Ryan Lemos" w:date="2019-09-28T11:38:00Z">
            <w:rPr>
              <w:noProof/>
              <w:highlight w:val="yellow"/>
              <w:lang w:val="en-US"/>
            </w:rPr>
          </w:rPrChange>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723C16">
        <w:rPr>
          <w:noProof/>
          <w:lang w:val="en-US"/>
          <w:rPrChange w:id="2113" w:author="Ryan Lemos" w:date="2019-09-28T11:38:00Z">
            <w:rPr>
              <w:noProof/>
              <w:highlight w:val="yellow"/>
              <w:lang w:val="en-US"/>
            </w:rPr>
          </w:rPrChange>
        </w:rPr>
        <w:t xml:space="preserve">INSTITUTE OF ELETRICAL AND ELETRONICS ENGINEERS. </w:t>
      </w:r>
      <w:r w:rsidRPr="00723C16">
        <w:rPr>
          <w:b/>
          <w:bCs/>
          <w:noProof/>
          <w:lang w:val="en-US"/>
          <w:rPrChange w:id="2114" w:author="Ryan Lemos" w:date="2019-09-28T11:38:00Z">
            <w:rPr>
              <w:b/>
              <w:bCs/>
              <w:noProof/>
              <w:highlight w:val="yellow"/>
              <w:lang w:val="en-US"/>
            </w:rPr>
          </w:rPrChange>
        </w:rPr>
        <w:t>IEE</w:t>
      </w:r>
      <w:r w:rsidR="00E95C78" w:rsidRPr="00723C16">
        <w:rPr>
          <w:b/>
          <w:bCs/>
          <w:noProof/>
          <w:lang w:val="en-US"/>
          <w:rPrChange w:id="2115" w:author="Ryan Lemos" w:date="2019-09-28T11:38:00Z">
            <w:rPr>
              <w:b/>
              <w:bCs/>
              <w:noProof/>
              <w:highlight w:val="yellow"/>
              <w:lang w:val="en-US"/>
            </w:rPr>
          </w:rPrChange>
        </w:rPr>
        <w:t>E</w:t>
      </w:r>
      <w:r w:rsidRPr="00723C16">
        <w:rPr>
          <w:b/>
          <w:bCs/>
          <w:noProof/>
          <w:lang w:val="en-US"/>
          <w:rPrChange w:id="2116" w:author="Ryan Lemos" w:date="2019-09-28T11:38:00Z">
            <w:rPr>
              <w:b/>
              <w:bCs/>
              <w:noProof/>
              <w:highlight w:val="yellow"/>
              <w:lang w:val="en-US"/>
            </w:rPr>
          </w:rPrChange>
        </w:rPr>
        <w:t xml:space="preserve"> Std 610.12-1990:</w:t>
      </w:r>
      <w:r w:rsidRPr="00723C16">
        <w:rPr>
          <w:noProof/>
          <w:lang w:val="en-US"/>
          <w:rPrChange w:id="2117" w:author="Ryan Lemos" w:date="2019-09-28T11:38:00Z">
            <w:rPr>
              <w:noProof/>
              <w:highlight w:val="yellow"/>
              <w:lang w:val="en-US"/>
            </w:rPr>
          </w:rPrChange>
        </w:rPr>
        <w:t xml:space="preserve"> IEEE Standard Glossary of Software Engineering Terminology. </w:t>
      </w:r>
      <w:r w:rsidRPr="00723C16">
        <w:rPr>
          <w:noProof/>
          <w:rPrChange w:id="2118" w:author="Ryan Lemos" w:date="2019-09-28T11:38:00Z">
            <w:rPr>
              <w:noProof/>
              <w:highlight w:val="yellow"/>
            </w:rPr>
          </w:rPrChange>
        </w:rPr>
        <w:t>New York: [s.n.], 1990. 84 p.</w:t>
      </w:r>
      <w:r w:rsidR="001D561A" w:rsidRPr="00723C16">
        <w:rPr>
          <w:noProof/>
          <w:rPrChange w:id="2119" w:author="Ryan Lemos" w:date="2019-09-28T11:38:00Z">
            <w:rPr>
              <w:noProof/>
              <w:highlight w:val="yellow"/>
            </w:rPr>
          </w:rPrChange>
        </w:rPr>
        <w:t xml:space="preserve"> Disponível em: &lt;</w:t>
      </w:r>
      <w:r w:rsidR="00E95C78" w:rsidRPr="00723C16">
        <w:rPr>
          <w:rPrChange w:id="2120" w:author="Ryan Lemos" w:date="2019-09-28T11:38:00Z">
            <w:rPr>
              <w:highlight w:val="yellow"/>
            </w:rPr>
          </w:rPrChange>
        </w:rPr>
        <w:t xml:space="preserve"> </w:t>
      </w:r>
      <w:r w:rsidR="009D2A48" w:rsidRPr="00723C16">
        <w:rPr>
          <w:rPrChange w:id="2121" w:author="Ryan Lemos" w:date="2019-09-28T11:38:00Z">
            <w:rPr>
              <w:highlight w:val="yellow"/>
            </w:rPr>
          </w:rPrChange>
        </w:rPr>
        <w:t>http://www.mit.jyu.fi/ope/kurssit/TIES462/Materiaalit/IEEE_SoftwareEngGlossary.pdf</w:t>
      </w:r>
      <w:r w:rsidR="001D561A" w:rsidRPr="00723C16">
        <w:rPr>
          <w:noProof/>
          <w:rPrChange w:id="2122" w:author="Ryan Lemos" w:date="2019-09-28T11:38:00Z">
            <w:rPr>
              <w:noProof/>
              <w:highlight w:val="yellow"/>
            </w:rPr>
          </w:rPrChange>
        </w:rPr>
        <w:t>&gt;. Acesso em:</w:t>
      </w:r>
      <w:r w:rsidR="00E95C78" w:rsidRPr="00723C16">
        <w:rPr>
          <w:noProof/>
          <w:rPrChange w:id="2123" w:author="Ryan Lemos" w:date="2019-09-28T11:38:00Z">
            <w:rPr>
              <w:noProof/>
              <w:highlight w:val="yellow"/>
            </w:rPr>
          </w:rPrChange>
        </w:rPr>
        <w:t xml:space="preserve"> 9 set. 2018.</w:t>
      </w:r>
    </w:p>
    <w:p w14:paraId="4BACDFFD" w14:textId="77777777" w:rsidR="00D339A1" w:rsidRPr="00723C16" w:rsidRDefault="00D339A1"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723C16">
        <w:rPr>
          <w:noProof/>
          <w:rPrChange w:id="2124" w:author="Ryan Lemos" w:date="2019-09-28T11:38:00Z">
            <w:rPr>
              <w:noProof/>
              <w:highlight w:val="yellow"/>
            </w:rPr>
          </w:rPrChange>
        </w:rPr>
        <w:t xml:space="preserve">LOCKHART, J. </w:t>
      </w:r>
      <w:r w:rsidRPr="00723C16">
        <w:rPr>
          <w:b/>
          <w:bCs/>
          <w:noProof/>
          <w:rPrChange w:id="2125" w:author="Ryan Lemos" w:date="2019-09-28T11:38:00Z">
            <w:rPr>
              <w:b/>
              <w:bCs/>
              <w:noProof/>
              <w:highlight w:val="yellow"/>
            </w:rPr>
          </w:rPrChange>
        </w:rPr>
        <w:t>PHP Moderno</w:t>
      </w:r>
      <w:r w:rsidRPr="00723C16">
        <w:rPr>
          <w:noProof/>
          <w:rPrChange w:id="2126" w:author="Ryan Lemos" w:date="2019-09-28T11:38:00Z">
            <w:rPr>
              <w:noProof/>
              <w:highlight w:val="yellow"/>
            </w:rPr>
          </w:rPrChange>
        </w:rPr>
        <w:t>. 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723C16">
        <w:rPr>
          <w:noProof/>
          <w:lang w:val="en-US"/>
          <w:rPrChange w:id="2127" w:author="Ryan Lemos" w:date="2019-09-28T11:38:00Z">
            <w:rPr>
              <w:noProof/>
              <w:highlight w:val="yellow"/>
              <w:lang w:val="en-US"/>
            </w:rPr>
          </w:rPrChange>
        </w:rPr>
        <w:t xml:space="preserve">MASSÉ, M. </w:t>
      </w:r>
      <w:r w:rsidRPr="00723C16">
        <w:rPr>
          <w:b/>
          <w:noProof/>
          <w:lang w:val="en-US"/>
          <w:rPrChange w:id="2128" w:author="Ryan Lemos" w:date="2019-09-28T11:38:00Z">
            <w:rPr>
              <w:b/>
              <w:noProof/>
              <w:highlight w:val="yellow"/>
              <w:lang w:val="en-US"/>
            </w:rPr>
          </w:rPrChange>
        </w:rPr>
        <w:t xml:space="preserve">REST API: </w:t>
      </w:r>
      <w:r w:rsidRPr="00723C16">
        <w:rPr>
          <w:noProof/>
          <w:lang w:val="en-US"/>
          <w:rPrChange w:id="2129" w:author="Ryan Lemos" w:date="2019-09-28T11:38:00Z">
            <w:rPr>
              <w:noProof/>
              <w:highlight w:val="yellow"/>
              <w:lang w:val="en-US"/>
            </w:rPr>
          </w:rPrChange>
        </w:rPr>
        <w:t xml:space="preserve">Design RuleBook. </w:t>
      </w:r>
      <w:r w:rsidRPr="00723C16">
        <w:rPr>
          <w:noProof/>
          <w:rPrChange w:id="2130" w:author="Ryan Lemos" w:date="2019-09-28T11:38:00Z">
            <w:rPr>
              <w:noProof/>
              <w:highlight w:val="yellow"/>
            </w:rPr>
          </w:rPrChange>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723C16">
        <w:rPr>
          <w:noProof/>
          <w:rPrChange w:id="2131" w:author="Ryan Lemos" w:date="2019-09-28T11:38:00Z">
            <w:rPr>
              <w:noProof/>
              <w:highlight w:val="yellow"/>
            </w:rPr>
          </w:rPrChange>
        </w:rPr>
        <w:t xml:space="preserve">MATERIALIZE. </w:t>
      </w:r>
      <w:r w:rsidRPr="00723C16">
        <w:rPr>
          <w:b/>
          <w:noProof/>
          <w:rPrChange w:id="2132" w:author="Ryan Lemos" w:date="2019-09-28T11:38:00Z">
            <w:rPr>
              <w:b/>
              <w:noProof/>
              <w:highlight w:val="yellow"/>
            </w:rPr>
          </w:rPrChange>
        </w:rPr>
        <w:t>Materialize</w:t>
      </w:r>
      <w:r w:rsidR="001B55B1" w:rsidRPr="00723C16">
        <w:rPr>
          <w:noProof/>
          <w:rPrChange w:id="2133" w:author="Ryan Lemos" w:date="2019-09-28T11:38:00Z">
            <w:rPr>
              <w:noProof/>
              <w:highlight w:val="yellow"/>
            </w:rPr>
          </w:rPrChange>
        </w:rPr>
        <w:t>. 2019</w:t>
      </w:r>
      <w:r w:rsidRPr="00723C16">
        <w:rPr>
          <w:noProof/>
          <w:rPrChange w:id="2134" w:author="Ryan Lemos" w:date="2019-09-28T11:38:00Z">
            <w:rPr>
              <w:noProof/>
              <w:highlight w:val="yellow"/>
            </w:rPr>
          </w:rPrChange>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723C16">
        <w:rPr>
          <w:noProof/>
          <w:rPrChange w:id="2135" w:author="Ryan Lemos" w:date="2019-09-28T11:38:00Z">
            <w:rPr>
              <w:noProof/>
              <w:highlight w:val="yellow"/>
            </w:rPr>
          </w:rPrChange>
        </w:rPr>
        <w:t xml:space="preserve">MCFARLAND, D. S. </w:t>
      </w:r>
      <w:r w:rsidRPr="00723C16">
        <w:rPr>
          <w:b/>
          <w:bCs/>
          <w:noProof/>
          <w:rPrChange w:id="2136" w:author="Ryan Lemos" w:date="2019-09-28T11:38:00Z">
            <w:rPr>
              <w:b/>
              <w:bCs/>
              <w:noProof/>
              <w:highlight w:val="yellow"/>
            </w:rPr>
          </w:rPrChange>
        </w:rPr>
        <w:t>CSS3:</w:t>
      </w:r>
      <w:r w:rsidRPr="00723C16">
        <w:rPr>
          <w:noProof/>
          <w:rPrChange w:id="2137" w:author="Ryan Lemos" w:date="2019-09-28T11:38:00Z">
            <w:rPr>
              <w:noProof/>
              <w:highlight w:val="yellow"/>
            </w:rPr>
          </w:rPrChange>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723C16">
        <w:rPr>
          <w:noProof/>
          <w:rPrChange w:id="2138" w:author="Ryan Lemos" w:date="2019-09-28T11:38:00Z">
            <w:rPr>
              <w:noProof/>
              <w:highlight w:val="yellow"/>
            </w:rPr>
          </w:rPrChange>
        </w:rPr>
        <w:t xml:space="preserve">MELO NETO, J. A. D. </w:t>
      </w:r>
      <w:r w:rsidRPr="00723C16">
        <w:rPr>
          <w:i/>
          <w:noProof/>
          <w:rPrChange w:id="2139" w:author="Ryan Lemos" w:date="2019-09-28T11:38:00Z">
            <w:rPr>
              <w:i/>
              <w:noProof/>
              <w:highlight w:val="yellow"/>
            </w:rPr>
          </w:rPrChange>
        </w:rPr>
        <w:t>et al.</w:t>
      </w:r>
      <w:r w:rsidRPr="00723C16">
        <w:rPr>
          <w:noProof/>
          <w:rPrChange w:id="2140" w:author="Ryan Lemos" w:date="2019-09-28T11:38:00Z">
            <w:rPr>
              <w:noProof/>
              <w:highlight w:val="yellow"/>
            </w:rPr>
          </w:rPrChange>
        </w:rPr>
        <w:t xml:space="preserve"> </w:t>
      </w:r>
      <w:r w:rsidRPr="00723C16">
        <w:rPr>
          <w:b/>
          <w:bCs/>
          <w:noProof/>
          <w:rPrChange w:id="2141" w:author="Ryan Lemos" w:date="2019-09-28T11:38:00Z">
            <w:rPr>
              <w:b/>
              <w:bCs/>
              <w:noProof/>
              <w:highlight w:val="yellow"/>
            </w:rPr>
          </w:rPrChange>
        </w:rPr>
        <w:t>Educação a distância:</w:t>
      </w:r>
      <w:r w:rsidRPr="00723C16">
        <w:rPr>
          <w:noProof/>
          <w:rPrChange w:id="2142" w:author="Ryan Lemos" w:date="2019-09-28T11:38:00Z">
            <w:rPr>
              <w:noProof/>
              <w:highlight w:val="yellow"/>
            </w:rPr>
          </w:rPrChange>
        </w:rPr>
        <w:t xml:space="preserve"> o estado da arte. São Paulo: Pearson Education do Brasil, v. 2, 2012.</w:t>
      </w:r>
    </w:p>
    <w:p w14:paraId="5EBA9B9F" w14:textId="77777777" w:rsidR="00D339A1" w:rsidRPr="00723C16" w:rsidRDefault="00D339A1"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723C16">
        <w:rPr>
          <w:noProof/>
          <w:rPrChange w:id="2143" w:author="Ryan Lemos" w:date="2019-09-28T11:38:00Z">
            <w:rPr>
              <w:noProof/>
              <w:highlight w:val="yellow"/>
            </w:rPr>
          </w:rPrChange>
        </w:rPr>
        <w:t xml:space="preserve">PHP. </w:t>
      </w:r>
      <w:r w:rsidRPr="00723C16">
        <w:rPr>
          <w:b/>
          <w:noProof/>
          <w:rPrChange w:id="2144" w:author="Ryan Lemos" w:date="2019-09-28T11:38:00Z">
            <w:rPr>
              <w:b/>
              <w:noProof/>
              <w:highlight w:val="yellow"/>
            </w:rPr>
          </w:rPrChange>
        </w:rPr>
        <w:t>O que é o PHP?</w:t>
      </w:r>
      <w:r w:rsidRPr="00723C16">
        <w:rPr>
          <w:noProof/>
          <w:rPrChange w:id="2145" w:author="Ryan Lemos" w:date="2019-09-28T11:38:00Z">
            <w:rPr>
              <w:noProof/>
              <w:highlight w:val="yellow"/>
            </w:rPr>
          </w:rPrChange>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723C16">
        <w:rPr>
          <w:noProof/>
          <w:rPrChange w:id="2146" w:author="Ryan Lemos" w:date="2019-09-28T11:38:00Z">
            <w:rPr>
              <w:noProof/>
              <w:highlight w:val="yellow"/>
            </w:rPr>
          </w:rPrChange>
        </w:rPr>
        <w:t xml:space="preserve">PRESSMAN, R. S. </w:t>
      </w:r>
      <w:r w:rsidRPr="00723C16">
        <w:rPr>
          <w:b/>
          <w:bCs/>
          <w:noProof/>
          <w:rPrChange w:id="2147" w:author="Ryan Lemos" w:date="2019-09-28T11:38:00Z">
            <w:rPr>
              <w:b/>
              <w:bCs/>
              <w:noProof/>
              <w:highlight w:val="yellow"/>
            </w:rPr>
          </w:rPrChange>
        </w:rPr>
        <w:t>Engenharia de Software:</w:t>
      </w:r>
      <w:r w:rsidRPr="00723C16">
        <w:rPr>
          <w:noProof/>
          <w:rPrChange w:id="2148" w:author="Ryan Lemos" w:date="2019-09-28T11:38:00Z">
            <w:rPr>
              <w:noProof/>
              <w:highlight w:val="yellow"/>
            </w:rPr>
          </w:rPrChange>
        </w:rPr>
        <w:t xml:space="preserve"> Uma abordagem Profissional. </w:t>
      </w:r>
      <w:r w:rsidRPr="00723C16">
        <w:rPr>
          <w:noProof/>
          <w:lang w:val="en-US"/>
          <w:rPrChange w:id="2149" w:author="Ryan Lemos" w:date="2019-09-28T11:38:00Z">
            <w:rPr>
              <w:noProof/>
              <w:highlight w:val="yellow"/>
              <w:lang w:val="en-US"/>
            </w:rPr>
          </w:rPrChange>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723C16">
        <w:rPr>
          <w:noProof/>
          <w:lang w:val="en-US"/>
          <w:rPrChange w:id="2150" w:author="Ryan Lemos" w:date="2019-09-28T11:38:00Z">
            <w:rPr>
              <w:noProof/>
              <w:highlight w:val="yellow"/>
              <w:lang w:val="en-US"/>
            </w:rPr>
          </w:rPrChange>
        </w:rPr>
        <w:t xml:space="preserve">ROBBINS, J. N. </w:t>
      </w:r>
      <w:r w:rsidRPr="00723C16">
        <w:rPr>
          <w:b/>
          <w:bCs/>
          <w:noProof/>
          <w:lang w:val="en-US"/>
          <w:rPrChange w:id="2151" w:author="Ryan Lemos" w:date="2019-09-28T11:38:00Z">
            <w:rPr>
              <w:b/>
              <w:bCs/>
              <w:noProof/>
              <w:highlight w:val="yellow"/>
              <w:lang w:val="en-US"/>
            </w:rPr>
          </w:rPrChange>
        </w:rPr>
        <w:t>HTML5:</w:t>
      </w:r>
      <w:r w:rsidRPr="00723C16">
        <w:rPr>
          <w:noProof/>
          <w:lang w:val="en-US"/>
          <w:rPrChange w:id="2152" w:author="Ryan Lemos" w:date="2019-09-28T11:38:00Z">
            <w:rPr>
              <w:noProof/>
              <w:highlight w:val="yellow"/>
              <w:lang w:val="en-US"/>
            </w:rPr>
          </w:rPrChange>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723C16">
        <w:rPr>
          <w:noProof/>
          <w:lang w:val="en-US"/>
          <w:rPrChange w:id="2153" w:author="Ryan Lemos" w:date="2019-09-28T11:38:00Z">
            <w:rPr>
              <w:noProof/>
              <w:highlight w:val="yellow"/>
              <w:lang w:val="en-US"/>
            </w:rPr>
          </w:rPrChange>
        </w:rPr>
        <w:t xml:space="preserve">SANDHU, R. S. Role-based Access Control. In: </w:t>
      </w:r>
      <w:r w:rsidRPr="00723C16">
        <w:rPr>
          <w:b/>
          <w:noProof/>
          <w:lang w:val="en-US"/>
          <w:rPrChange w:id="2154" w:author="Ryan Lemos" w:date="2019-09-28T11:38:00Z">
            <w:rPr>
              <w:b/>
              <w:noProof/>
              <w:highlight w:val="yellow"/>
              <w:lang w:val="en-US"/>
            </w:rPr>
          </w:rPrChange>
        </w:rPr>
        <w:t>Advances in Computers.</w:t>
      </w:r>
      <w:r w:rsidRPr="00723C16">
        <w:rPr>
          <w:noProof/>
          <w:lang w:val="en-US"/>
          <w:rPrChange w:id="2155" w:author="Ryan Lemos" w:date="2019-09-28T11:38:00Z">
            <w:rPr>
              <w:noProof/>
              <w:highlight w:val="yellow"/>
              <w:lang w:val="en-US"/>
            </w:rPr>
          </w:rPrChange>
        </w:rPr>
        <w:t xml:space="preserve"> Fairfax: Academic Press, v. 46, 1998. p. 237-286. </w:t>
      </w:r>
      <w:r w:rsidRPr="00723C16">
        <w:rPr>
          <w:noProof/>
          <w:rPrChange w:id="2156" w:author="Ryan Lemos" w:date="2019-09-28T11:38:00Z">
            <w:rPr>
              <w:noProof/>
              <w:highlight w:val="yellow"/>
            </w:rPr>
          </w:rPrChange>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723C16">
        <w:rPr>
          <w:noProof/>
          <w:rPrChange w:id="2157" w:author="Ryan Lemos" w:date="2019-09-28T11:38:00Z">
            <w:rPr>
              <w:noProof/>
              <w:highlight w:val="yellow"/>
            </w:rPr>
          </w:rPrChange>
        </w:rPr>
        <w:t xml:space="preserve">SANTOS, L. dos. </w:t>
      </w:r>
      <w:r w:rsidRPr="00723C16">
        <w:rPr>
          <w:b/>
          <w:noProof/>
          <w:rPrChange w:id="2158" w:author="Ryan Lemos" w:date="2019-09-28T11:38:00Z">
            <w:rPr>
              <w:b/>
              <w:noProof/>
              <w:highlight w:val="yellow"/>
            </w:rPr>
          </w:rPrChange>
        </w:rPr>
        <w:t xml:space="preserve">Como escrever boas histórias de usuário (User Stories). </w:t>
      </w:r>
      <w:r w:rsidRPr="00723C16">
        <w:rPr>
          <w:noProof/>
          <w:rPrChange w:id="2159" w:author="Ryan Lemos" w:date="2019-09-28T11:38:00Z">
            <w:rPr>
              <w:noProof/>
              <w:highlight w:val="yellow"/>
            </w:rPr>
          </w:rPrChange>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723C16">
        <w:rPr>
          <w:noProof/>
          <w:rPrChange w:id="2160" w:author="Ryan Lemos" w:date="2019-09-28T11:38:00Z">
            <w:rPr>
              <w:noProof/>
              <w:highlight w:val="yellow"/>
            </w:rPr>
          </w:rPrChange>
        </w:rPr>
        <w:t xml:space="preserve">SEVERINO, A. J. </w:t>
      </w:r>
      <w:r w:rsidRPr="00723C16">
        <w:rPr>
          <w:b/>
          <w:bCs/>
          <w:noProof/>
          <w:rPrChange w:id="2161" w:author="Ryan Lemos" w:date="2019-09-28T11:38:00Z">
            <w:rPr>
              <w:b/>
              <w:bCs/>
              <w:noProof/>
              <w:highlight w:val="yellow"/>
            </w:rPr>
          </w:rPrChange>
        </w:rPr>
        <w:t>Metodologia de trabalho científico</w:t>
      </w:r>
      <w:r w:rsidRPr="00723C16">
        <w:rPr>
          <w:noProof/>
          <w:rPrChange w:id="2162" w:author="Ryan Lemos" w:date="2019-09-28T11:38:00Z">
            <w:rPr>
              <w:noProof/>
              <w:highlight w:val="yellow"/>
            </w:rPr>
          </w:rPrChange>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723C16">
        <w:rPr>
          <w:noProof/>
          <w:rPrChange w:id="2163" w:author="Ryan Lemos" w:date="2019-09-28T11:38:00Z">
            <w:rPr>
              <w:noProof/>
              <w:highlight w:val="yellow"/>
            </w:rPr>
          </w:rPrChange>
        </w:rPr>
        <w:t xml:space="preserve">SILBERCHATZ, A.; KORTH, H. F.; SUDARSHAN, S. </w:t>
      </w:r>
      <w:r w:rsidRPr="00723C16">
        <w:rPr>
          <w:b/>
          <w:bCs/>
          <w:noProof/>
          <w:rPrChange w:id="2164" w:author="Ryan Lemos" w:date="2019-09-28T11:38:00Z">
            <w:rPr>
              <w:b/>
              <w:bCs/>
              <w:noProof/>
              <w:highlight w:val="yellow"/>
            </w:rPr>
          </w:rPrChange>
        </w:rPr>
        <w:t>Sistema de Banco de Dados</w:t>
      </w:r>
      <w:r w:rsidRPr="00723C16">
        <w:rPr>
          <w:noProof/>
          <w:rPrChange w:id="2165" w:author="Ryan Lemos" w:date="2019-09-28T11:38:00Z">
            <w:rPr>
              <w:noProof/>
              <w:highlight w:val="yellow"/>
            </w:rPr>
          </w:rPrChange>
        </w:rPr>
        <w:t xml:space="preserve">. </w:t>
      </w:r>
      <w:r w:rsidRPr="00723C16">
        <w:rPr>
          <w:noProof/>
          <w:lang w:val="en-US"/>
          <w:rPrChange w:id="2166" w:author="Ryan Lemos" w:date="2019-09-28T11:38:00Z">
            <w:rPr>
              <w:noProof/>
              <w:highlight w:val="yellow"/>
              <w:lang w:val="en-US"/>
            </w:rPr>
          </w:rPrChange>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723C16">
        <w:rPr>
          <w:noProof/>
          <w:lang w:val="en-US"/>
          <w:rPrChange w:id="2167" w:author="Ryan Lemos" w:date="2019-09-28T11:38:00Z">
            <w:rPr>
              <w:noProof/>
              <w:highlight w:val="yellow"/>
              <w:lang w:val="en-US"/>
            </w:rPr>
          </w:rPrChange>
        </w:rPr>
        <w:lastRenderedPageBreak/>
        <w:t xml:space="preserve">SILVER, B. </w:t>
      </w:r>
      <w:r w:rsidRPr="00723C16">
        <w:rPr>
          <w:b/>
          <w:bCs/>
          <w:noProof/>
          <w:lang w:val="en-US"/>
          <w:rPrChange w:id="2168" w:author="Ryan Lemos" w:date="2019-09-28T11:38:00Z">
            <w:rPr>
              <w:b/>
              <w:bCs/>
              <w:noProof/>
              <w:highlight w:val="yellow"/>
              <w:lang w:val="en-US"/>
            </w:rPr>
          </w:rPrChange>
        </w:rPr>
        <w:t>BPMN Method and Style:</w:t>
      </w:r>
      <w:r w:rsidRPr="00723C16">
        <w:rPr>
          <w:noProof/>
          <w:lang w:val="en-US"/>
          <w:rPrChange w:id="2169" w:author="Ryan Lemos" w:date="2019-09-28T11:38:00Z">
            <w:rPr>
              <w:noProof/>
              <w:highlight w:val="yellow"/>
              <w:lang w:val="en-US"/>
            </w:rPr>
          </w:rPrChange>
        </w:rPr>
        <w:t xml:space="preserve"> with Bpmn Implementer's Guide. </w:t>
      </w:r>
      <w:r w:rsidRPr="00723C16">
        <w:rPr>
          <w:noProof/>
          <w:rPrChange w:id="2170" w:author="Ryan Lemos" w:date="2019-09-28T11:38:00Z">
            <w:rPr>
              <w:noProof/>
              <w:highlight w:val="yellow"/>
            </w:rPr>
          </w:rPrChange>
        </w:rPr>
        <w:t>2. ed. Altadena: Cody-Cassidy Press, 2017</w:t>
      </w:r>
      <w:r w:rsidR="00A33B79" w:rsidRPr="00723C16">
        <w:rPr>
          <w:noProof/>
          <w:rPrChange w:id="2171" w:author="Ryan Lemos" w:date="2019-09-28T11:38:00Z">
            <w:rPr>
              <w:noProof/>
              <w:highlight w:val="yellow"/>
            </w:rPr>
          </w:rPrChange>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723C16">
        <w:rPr>
          <w:noProof/>
          <w:rPrChange w:id="2172" w:author="Ryan Lemos" w:date="2019-09-28T11:38:00Z">
            <w:rPr>
              <w:noProof/>
              <w:highlight w:val="yellow"/>
            </w:rPr>
          </w:rPrChange>
        </w:rPr>
        <w:t xml:space="preserve">SKLAR, D. </w:t>
      </w:r>
      <w:r w:rsidRPr="00723C16">
        <w:rPr>
          <w:b/>
          <w:bCs/>
          <w:noProof/>
          <w:rPrChange w:id="2173" w:author="Ryan Lemos" w:date="2019-09-28T11:38:00Z">
            <w:rPr>
              <w:b/>
              <w:bCs/>
              <w:noProof/>
              <w:highlight w:val="yellow"/>
            </w:rPr>
          </w:rPrChange>
        </w:rPr>
        <w:t>Aprendendo PHP:</w:t>
      </w:r>
      <w:r w:rsidRPr="00723C16">
        <w:rPr>
          <w:noProof/>
          <w:rPrChange w:id="2174" w:author="Ryan Lemos" w:date="2019-09-28T11:38:00Z">
            <w:rPr>
              <w:noProof/>
              <w:highlight w:val="yellow"/>
            </w:rPr>
          </w:rPrChange>
        </w:rPr>
        <w:t xml:space="preserve"> Introdução amigável à linguagem mais popular da WEB. São Paulo: Novatec, 2016.</w:t>
      </w:r>
      <w:r w:rsidR="006B76CA" w:rsidRPr="00723C16">
        <w:rPr>
          <w:noProof/>
        </w:rPr>
        <w:t xml:space="preserve"> </w:t>
      </w:r>
    </w:p>
    <w:p w14:paraId="33B63071" w14:textId="77777777" w:rsidR="00D339A1" w:rsidRPr="00723C16" w:rsidRDefault="00D339A1" w:rsidP="000809C2">
      <w:pPr>
        <w:spacing w:line="240" w:lineRule="auto"/>
        <w:ind w:firstLine="0"/>
        <w:jc w:val="left"/>
        <w:rPr>
          <w:noProof/>
        </w:rPr>
      </w:pPr>
    </w:p>
    <w:p w14:paraId="6F6D1CA4" w14:textId="77777777" w:rsidR="00D339A1" w:rsidRPr="00723C16" w:rsidRDefault="00D339A1" w:rsidP="000809C2">
      <w:pPr>
        <w:spacing w:line="240" w:lineRule="auto"/>
        <w:ind w:firstLine="0"/>
        <w:jc w:val="left"/>
        <w:rPr>
          <w:noProof/>
        </w:rPr>
      </w:pPr>
      <w:r w:rsidRPr="00723C16">
        <w:rPr>
          <w:noProof/>
          <w:rPrChange w:id="2175" w:author="Ryan Lemos" w:date="2019-09-28T11:38:00Z">
            <w:rPr>
              <w:noProof/>
              <w:highlight w:val="yellow"/>
            </w:rPr>
          </w:rPrChange>
        </w:rPr>
        <w:t xml:space="preserve">SOMMERVILLE, I. </w:t>
      </w:r>
      <w:r w:rsidRPr="00723C16">
        <w:rPr>
          <w:b/>
          <w:bCs/>
          <w:noProof/>
          <w:rPrChange w:id="2176" w:author="Ryan Lemos" w:date="2019-09-28T11:38:00Z">
            <w:rPr>
              <w:b/>
              <w:bCs/>
              <w:noProof/>
              <w:highlight w:val="yellow"/>
            </w:rPr>
          </w:rPrChange>
        </w:rPr>
        <w:t>Engenharia de Software</w:t>
      </w:r>
      <w:r w:rsidRPr="00723C16">
        <w:rPr>
          <w:noProof/>
          <w:rPrChange w:id="2177" w:author="Ryan Lemos" w:date="2019-09-28T11:38:00Z">
            <w:rPr>
              <w:noProof/>
              <w:highlight w:val="yellow"/>
            </w:rPr>
          </w:rPrChange>
        </w:rPr>
        <w:t>. 9. ed. São Paulo: Pearson Prentice Hall, 2011.</w:t>
      </w:r>
    </w:p>
    <w:p w14:paraId="47F0A541" w14:textId="77777777" w:rsidR="00D339A1" w:rsidRPr="00723C16" w:rsidRDefault="00D339A1" w:rsidP="000809C2">
      <w:pPr>
        <w:spacing w:line="240" w:lineRule="auto"/>
        <w:ind w:firstLine="0"/>
        <w:jc w:val="left"/>
        <w:rPr>
          <w:noProof/>
        </w:rPr>
      </w:pPr>
    </w:p>
    <w:p w14:paraId="76009B2E" w14:textId="77777777" w:rsidR="00D339A1" w:rsidRPr="00723C16" w:rsidRDefault="00D339A1" w:rsidP="000809C2">
      <w:pPr>
        <w:spacing w:line="240" w:lineRule="auto"/>
        <w:ind w:firstLine="0"/>
        <w:jc w:val="left"/>
        <w:rPr>
          <w:noProof/>
        </w:rPr>
      </w:pPr>
      <w:r w:rsidRPr="00723C16">
        <w:rPr>
          <w:noProof/>
          <w:rPrChange w:id="2178" w:author="Ryan Lemos" w:date="2019-09-28T11:38:00Z">
            <w:rPr>
              <w:noProof/>
              <w:highlight w:val="yellow"/>
            </w:rPr>
          </w:rPrChange>
        </w:rPr>
        <w:t xml:space="preserve">STAUFFER, M. </w:t>
      </w:r>
      <w:r w:rsidRPr="00723C16">
        <w:rPr>
          <w:b/>
          <w:bCs/>
          <w:noProof/>
          <w:rPrChange w:id="2179" w:author="Ryan Lemos" w:date="2019-09-28T11:38:00Z">
            <w:rPr>
              <w:b/>
              <w:bCs/>
              <w:noProof/>
              <w:highlight w:val="yellow"/>
            </w:rPr>
          </w:rPrChange>
        </w:rPr>
        <w:t>Desenvolvendo com Laravel:</w:t>
      </w:r>
      <w:r w:rsidRPr="00723C16">
        <w:rPr>
          <w:noProof/>
          <w:rPrChange w:id="2180" w:author="Ryan Lemos" w:date="2019-09-28T11:38:00Z">
            <w:rPr>
              <w:noProof/>
              <w:highlight w:val="yellow"/>
            </w:rPr>
          </w:rPrChange>
        </w:rPr>
        <w:t xml:space="preserve"> Um Framework para construção de aplicativos PHP modernos. São Paulo: Novatec, 2017.</w:t>
      </w:r>
    </w:p>
    <w:p w14:paraId="104E3B7C" w14:textId="77777777" w:rsidR="00D339A1" w:rsidRPr="00723C16" w:rsidRDefault="00D339A1"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723C16">
        <w:rPr>
          <w:noProof/>
          <w:rPrChange w:id="2181" w:author="Ryan Lemos" w:date="2019-09-28T11:38:00Z">
            <w:rPr>
              <w:noProof/>
              <w:highlight w:val="yellow"/>
            </w:rPr>
          </w:rPrChange>
        </w:rPr>
        <w:t xml:space="preserve">TELES, V. M. </w:t>
      </w:r>
      <w:r w:rsidRPr="00723C16">
        <w:rPr>
          <w:b/>
          <w:bCs/>
          <w:noProof/>
          <w:rPrChange w:id="2182" w:author="Ryan Lemos" w:date="2019-09-28T11:38:00Z">
            <w:rPr>
              <w:b/>
              <w:bCs/>
              <w:noProof/>
              <w:highlight w:val="yellow"/>
            </w:rPr>
          </w:rPrChange>
        </w:rPr>
        <w:t>Extreme Programming:</w:t>
      </w:r>
      <w:r w:rsidRPr="00723C16">
        <w:rPr>
          <w:noProof/>
          <w:rPrChange w:id="2183" w:author="Ryan Lemos" w:date="2019-09-28T11:38:00Z">
            <w:rPr>
              <w:noProof/>
              <w:highlight w:val="yellow"/>
            </w:rPr>
          </w:rPrChange>
        </w:rPr>
        <w:t xml:space="preserve"> Aprenda como encantar seus usuários desenvolvendo software com agilidade e alta qualidade. 2. ed. São Paulo: Novatec, 2014.</w:t>
      </w:r>
    </w:p>
    <w:p w14:paraId="66C4CF01" w14:textId="77777777" w:rsidR="00D339A1" w:rsidRPr="00723C16" w:rsidRDefault="00D339A1"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723C16">
        <w:rPr>
          <w:noProof/>
          <w:rPrChange w:id="2184" w:author="Ryan Lemos" w:date="2019-09-28T11:38:00Z">
            <w:rPr>
              <w:noProof/>
              <w:highlight w:val="yellow"/>
            </w:rPr>
          </w:rPrChange>
        </w:rPr>
        <w:t xml:space="preserve">WIZARD. </w:t>
      </w:r>
      <w:r w:rsidRPr="00723C16">
        <w:rPr>
          <w:b/>
          <w:bCs/>
          <w:noProof/>
          <w:rPrChange w:id="2185" w:author="Ryan Lemos" w:date="2019-09-28T11:38:00Z">
            <w:rPr>
              <w:b/>
              <w:bCs/>
              <w:noProof/>
              <w:highlight w:val="yellow"/>
            </w:rPr>
          </w:rPrChange>
        </w:rPr>
        <w:t>Experiências Wizard</w:t>
      </w:r>
      <w:r w:rsidRPr="00723C16">
        <w:rPr>
          <w:noProof/>
          <w:rPrChange w:id="2186" w:author="Ryan Lemos" w:date="2019-09-28T11:38:00Z">
            <w:rPr>
              <w:noProof/>
              <w:highlight w:val="yellow"/>
            </w:rPr>
          </w:rPrChange>
        </w:rPr>
        <w:t xml:space="preserve">, </w:t>
      </w:r>
      <w:r w:rsidR="00E234D7" w:rsidRPr="00723C16">
        <w:rPr>
          <w:noProof/>
          <w:rPrChange w:id="2187" w:author="Ryan Lemos" w:date="2019-09-28T11:38:00Z">
            <w:rPr>
              <w:noProof/>
              <w:highlight w:val="yellow"/>
            </w:rPr>
          </w:rPrChange>
        </w:rPr>
        <w:t>2017b</w:t>
      </w:r>
      <w:r w:rsidRPr="00723C16">
        <w:rPr>
          <w:noProof/>
          <w:rPrChange w:id="2188" w:author="Ryan Lemos" w:date="2019-09-28T11:38:00Z">
            <w:rPr>
              <w:noProof/>
              <w:highlight w:val="yellow"/>
            </w:rPr>
          </w:rPrChange>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723C16">
        <w:rPr>
          <w:noProof/>
          <w:rPrChange w:id="2189" w:author="Ryan Lemos" w:date="2019-09-28T11:38:00Z">
            <w:rPr>
              <w:noProof/>
              <w:highlight w:val="yellow"/>
            </w:rPr>
          </w:rPrChange>
        </w:rPr>
        <w:t xml:space="preserve">WIZARD. </w:t>
      </w:r>
      <w:r w:rsidRPr="00723C16">
        <w:rPr>
          <w:b/>
          <w:bCs/>
          <w:noProof/>
          <w:rPrChange w:id="2190" w:author="Ryan Lemos" w:date="2019-09-28T11:38:00Z">
            <w:rPr>
              <w:b/>
              <w:bCs/>
              <w:noProof/>
              <w:highlight w:val="yellow"/>
            </w:rPr>
          </w:rPrChange>
        </w:rPr>
        <w:t>Sobre a Wizard</w:t>
      </w:r>
      <w:r w:rsidRPr="00723C16">
        <w:rPr>
          <w:noProof/>
          <w:rPrChange w:id="2191" w:author="Ryan Lemos" w:date="2019-09-28T11:38:00Z">
            <w:rPr>
              <w:noProof/>
              <w:highlight w:val="yellow"/>
            </w:rPr>
          </w:rPrChange>
        </w:rPr>
        <w:t>, 2017</w:t>
      </w:r>
      <w:r w:rsidR="00E234D7" w:rsidRPr="00723C16">
        <w:rPr>
          <w:noProof/>
          <w:rPrChange w:id="2192" w:author="Ryan Lemos" w:date="2019-09-28T11:38:00Z">
            <w:rPr>
              <w:noProof/>
              <w:highlight w:val="yellow"/>
            </w:rPr>
          </w:rPrChange>
        </w:rPr>
        <w:t>a</w:t>
      </w:r>
      <w:r w:rsidRPr="00723C16">
        <w:rPr>
          <w:noProof/>
          <w:rPrChange w:id="2193" w:author="Ryan Lemos" w:date="2019-09-28T11:38:00Z">
            <w:rPr>
              <w:noProof/>
              <w:highlight w:val="yellow"/>
            </w:rPr>
          </w:rPrChange>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723C16">
        <w:rPr>
          <w:noProof/>
          <w:rPrChange w:id="2194" w:author="Ryan Lemos" w:date="2019-09-28T11:38:00Z">
            <w:rPr>
              <w:noProof/>
              <w:highlight w:val="yellow"/>
            </w:rPr>
          </w:rPrChange>
        </w:rPr>
        <w:t xml:space="preserve">ZAPATER, M.; SUZUKI, R. </w:t>
      </w:r>
      <w:r w:rsidRPr="00723C16">
        <w:rPr>
          <w:b/>
          <w:noProof/>
          <w:rPrChange w:id="2195" w:author="Ryan Lemos" w:date="2019-09-28T11:38:00Z">
            <w:rPr>
              <w:b/>
              <w:noProof/>
              <w:highlight w:val="yellow"/>
            </w:rPr>
          </w:rPrChange>
        </w:rPr>
        <w:t>Segurança da Informação:</w:t>
      </w:r>
      <w:r w:rsidRPr="00723C16">
        <w:rPr>
          <w:noProof/>
          <w:rPrChange w:id="2196" w:author="Ryan Lemos" w:date="2019-09-28T11:38:00Z">
            <w:rPr>
              <w:noProof/>
              <w:highlight w:val="yellow"/>
            </w:rPr>
          </w:rPrChange>
        </w:rPr>
        <w:t xml:space="preserve"> Um diferencial determinante na competitividade das corporações. Promon Business &amp; Tecnology Review. Rio de Janeiro,</w:t>
      </w:r>
      <w:r w:rsidR="0053624F" w:rsidRPr="00723C16">
        <w:rPr>
          <w:noProof/>
          <w:rPrChange w:id="2197" w:author="Ryan Lemos" w:date="2019-09-28T11:38:00Z">
            <w:rPr>
              <w:noProof/>
              <w:highlight w:val="yellow"/>
            </w:rPr>
          </w:rPrChange>
        </w:rPr>
        <w:t xml:space="preserve"> </w:t>
      </w:r>
      <w:r w:rsidRPr="00723C16">
        <w:rPr>
          <w:noProof/>
          <w:rPrChange w:id="2198" w:author="Ryan Lemos" w:date="2019-09-28T11:38:00Z">
            <w:rPr>
              <w:noProof/>
              <w:highlight w:val="yellow"/>
            </w:rPr>
          </w:rPrChange>
        </w:rPr>
        <w:t>2005.</w:t>
      </w:r>
      <w:r w:rsidR="0053624F" w:rsidRPr="00723C16">
        <w:rPr>
          <w:noProof/>
          <w:rPrChange w:id="2199" w:author="Ryan Lemos" w:date="2019-09-28T11:38:00Z">
            <w:rPr>
              <w:noProof/>
              <w:highlight w:val="yellow"/>
            </w:rPr>
          </w:rPrChange>
        </w:rPr>
        <w:t xml:space="preserve"> 28 p.</w:t>
      </w:r>
      <w:r w:rsidRPr="00723C16">
        <w:rPr>
          <w:noProof/>
          <w:rPrChange w:id="2200" w:author="Ryan Lemos" w:date="2019-09-28T11:38:00Z">
            <w:rPr>
              <w:noProof/>
              <w:highlight w:val="yellow"/>
            </w:rPr>
          </w:rPrChange>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2201" w:name="_Toc2067549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201"/>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4" w:author="Karine Martins" w:date="2019-09-16T08:10:00Z" w:initials="KM">
    <w:p w14:paraId="14AD2452" w14:textId="2E11960B" w:rsidR="00FB7263" w:rsidRDefault="00FB7263">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500" w:author="Karine Martins" w:date="2019-09-16T08:15:00Z" w:initials="KM">
    <w:p w14:paraId="46479457" w14:textId="1DC785ED" w:rsidR="00FB7263" w:rsidRDefault="00FB7263">
      <w:pPr>
        <w:pStyle w:val="Textodecomentrio"/>
      </w:pPr>
      <w:r>
        <w:rPr>
          <w:rStyle w:val="Refdecomentrio"/>
        </w:rPr>
        <w:annotationRef/>
      </w:r>
      <w:r>
        <w:t xml:space="preserve">Segue-se a ordem alfabética. Primeiro a, depois b. </w:t>
      </w:r>
    </w:p>
  </w:comment>
  <w:comment w:id="533" w:author="Karine Martins" w:date="2019-09-16T08:51:00Z" w:initials="KM">
    <w:p w14:paraId="03D6273A" w14:textId="0BFB8C7C" w:rsidR="00FB7263" w:rsidRDefault="00FB7263">
      <w:pPr>
        <w:pStyle w:val="Textodecomentrio"/>
      </w:pPr>
      <w:r>
        <w:rPr>
          <w:rStyle w:val="Refdecomentrio"/>
        </w:rPr>
        <w:annotationRef/>
      </w:r>
      <w:r>
        <w:t>B antes de a?</w:t>
      </w:r>
    </w:p>
  </w:comment>
  <w:comment w:id="535" w:author="Ryan Lemos" w:date="2019-09-22T14:07:00Z" w:initials="RL">
    <w:p w14:paraId="1F21C6CB" w14:textId="60C117EA" w:rsidR="00FB7263" w:rsidRDefault="00FB7263">
      <w:pPr>
        <w:pStyle w:val="Textodecomentrio"/>
      </w:pPr>
      <w:r>
        <w:rPr>
          <w:rStyle w:val="Refdecomentrio"/>
        </w:rPr>
        <w:annotationRef/>
      </w:r>
      <w:r>
        <w:t>Escrever sobre os navegadores web e seus recursos</w:t>
      </w:r>
    </w:p>
  </w:comment>
  <w:comment w:id="537" w:author="Ryan Lemos" w:date="2019-09-22T14:17:00Z" w:initials="RL">
    <w:p w14:paraId="2D709400" w14:textId="1A9A0CFB" w:rsidR="00FB7263" w:rsidRDefault="00FB7263">
      <w:pPr>
        <w:pStyle w:val="Textodecomentrio"/>
      </w:pPr>
      <w:r>
        <w:rPr>
          <w:rStyle w:val="Refdecomentrio"/>
        </w:rPr>
        <w:annotationRef/>
      </w:r>
      <w:r>
        <w:t>Escrever sobre o VSCODE</w:t>
      </w:r>
    </w:p>
  </w:comment>
  <w:comment w:id="553" w:author="Ryan Lemos" w:date="2019-09-22T14:19:00Z" w:initials="RL">
    <w:p w14:paraId="1F1AC1CD" w14:textId="238AF01C" w:rsidR="00FB7263" w:rsidRDefault="00FB7263">
      <w:pPr>
        <w:pStyle w:val="Textodecomentrio"/>
      </w:pPr>
      <w:r>
        <w:rPr>
          <w:rStyle w:val="Refdecomentrio"/>
        </w:rPr>
        <w:annotationRef/>
      </w:r>
      <w:r>
        <w:t>Escrever sobre o JSON</w:t>
      </w:r>
    </w:p>
  </w:comment>
  <w:comment w:id="561" w:author="Ryan Lemos" w:date="2019-09-22T14:09:00Z" w:initials="RL">
    <w:p w14:paraId="01DBE393" w14:textId="3ECEDB66" w:rsidR="00FB7263" w:rsidRDefault="00FB7263">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564" w:author="Ryan Lemos" w:date="2019-09-22T14:10:00Z" w:initials="RL">
    <w:p w14:paraId="20C39DAA" w14:textId="600BC011" w:rsidR="00FB7263" w:rsidRDefault="00FB7263">
      <w:pPr>
        <w:pStyle w:val="Textodecomentrio"/>
      </w:pPr>
      <w:r>
        <w:rPr>
          <w:rStyle w:val="Refdecomentrio"/>
        </w:rPr>
        <w:annotationRef/>
      </w:r>
      <w:r>
        <w:t xml:space="preserve">Escrever sobre o </w:t>
      </w:r>
      <w:proofErr w:type="spellStart"/>
      <w:r>
        <w:t>artisan</w:t>
      </w:r>
      <w:proofErr w:type="spellEnd"/>
    </w:p>
  </w:comment>
  <w:comment w:id="571" w:author="Karine Martins" w:date="2019-09-16T09:36:00Z" w:initials="KM">
    <w:p w14:paraId="55BBEA7D" w14:textId="46336C44" w:rsidR="00FB7263" w:rsidRDefault="00FB7263">
      <w:pPr>
        <w:pStyle w:val="Textodecomentrio"/>
      </w:pPr>
      <w:r>
        <w:rPr>
          <w:rStyle w:val="Refdecomentrio"/>
        </w:rPr>
        <w:annotationRef/>
      </w:r>
      <w:r>
        <w:t>Não consta no referencial teórico.</w:t>
      </w:r>
    </w:p>
  </w:comment>
  <w:comment w:id="574" w:author="Karine Martins" w:date="2019-09-16T09:41:00Z" w:initials="KM">
    <w:p w14:paraId="1352919B" w14:textId="083707E2" w:rsidR="00FB7263" w:rsidRDefault="00FB7263">
      <w:pPr>
        <w:pStyle w:val="Textodecomentrio"/>
      </w:pPr>
      <w:r>
        <w:rPr>
          <w:rStyle w:val="Refdecomentrio"/>
        </w:rPr>
        <w:annotationRef/>
      </w:r>
      <w:r>
        <w:rPr>
          <w:noProof/>
        </w:rPr>
        <w:t>Não tem legnda e fonte, além da figura não ser mencionada no texto.</w:t>
      </w:r>
    </w:p>
  </w:comment>
  <w:comment w:id="579" w:author="Ryan Lemos" w:date="2019-09-28T11:19:00Z" w:initials="RL">
    <w:p w14:paraId="2DD3EADC" w14:textId="5C650B78" w:rsidR="00FB7263" w:rsidRDefault="00FB7263">
      <w:pPr>
        <w:pStyle w:val="Textodecomentrio"/>
      </w:pPr>
      <w:r>
        <w:rPr>
          <w:rStyle w:val="Refdecomentrio"/>
        </w:rPr>
        <w:annotationRef/>
      </w:r>
      <w:r>
        <w:t>Revisar a escrita, pois foi retirado do manual</w:t>
      </w:r>
    </w:p>
  </w:comment>
  <w:comment w:id="977" w:author="Karine Martins" w:date="2019-09-16T20:14:00Z" w:initials="KM">
    <w:p w14:paraId="020BD9DF" w14:textId="696D38C8" w:rsidR="00FB7263" w:rsidRDefault="00FB7263">
      <w:pPr>
        <w:pStyle w:val="Textodecomentrio"/>
      </w:pPr>
      <w:r>
        <w:rPr>
          <w:rStyle w:val="Refdecomentrio"/>
        </w:rPr>
        <w:annotationRef/>
      </w:r>
      <w:r>
        <w:rPr>
          <w:noProof/>
        </w:rPr>
        <w:t>Primeira vez que é utilizada a palavra , sem uma definição prévia.</w:t>
      </w:r>
    </w:p>
  </w:comment>
  <w:comment w:id="978" w:author="Karine Martins" w:date="2019-09-16T20:15:00Z" w:initials="KM">
    <w:p w14:paraId="0BFF6AA8" w14:textId="66B8E6F5" w:rsidR="00FB7263" w:rsidRDefault="00FB7263">
      <w:pPr>
        <w:pStyle w:val="Textodecomentrio"/>
      </w:pPr>
      <w:r>
        <w:rPr>
          <w:rStyle w:val="Refdecomentrio"/>
        </w:rPr>
        <w:annotationRef/>
      </w:r>
      <w:r>
        <w:rPr>
          <w:noProof/>
        </w:rPr>
        <w:t>Não houve definição prévia dessa palav e nem no contexto de Laravel foi citada.</w:t>
      </w:r>
    </w:p>
  </w:comment>
  <w:comment w:id="990" w:author="Ryan Lemos" w:date="2019-09-22T13:32:00Z" w:initials="RL">
    <w:p w14:paraId="20D7F8EE" w14:textId="1A88033A" w:rsidR="00FB7263" w:rsidRDefault="00FB7263">
      <w:pPr>
        <w:pStyle w:val="Textodecomentrio"/>
      </w:pPr>
      <w:r>
        <w:rPr>
          <w:rStyle w:val="Refdecomentrio"/>
        </w:rPr>
        <w:annotationRef/>
      </w:r>
      <w:r>
        <w:t>VERIFICAR SE FALA DO JQUERY NO REFERENCIAL</w:t>
      </w:r>
    </w:p>
  </w:comment>
  <w:comment w:id="993" w:author="Karine Martins" w:date="2019-09-16T20:21:00Z" w:initials="KM">
    <w:p w14:paraId="06E924F5" w14:textId="7F5008A7" w:rsidR="00FB7263" w:rsidRDefault="00FB7263">
      <w:pPr>
        <w:pStyle w:val="Textodecomentrio"/>
      </w:pPr>
      <w:r>
        <w:rPr>
          <w:rStyle w:val="Refdecomentrio"/>
        </w:rPr>
        <w:annotationRef/>
      </w:r>
      <w:r>
        <w:rPr>
          <w:noProof/>
        </w:rPr>
        <w:t>O que a senha tem a ver com a data de nascimento?</w:t>
      </w:r>
    </w:p>
  </w:comment>
  <w:comment w:id="1041" w:author="Karine Martins" w:date="2019-09-16T20:50:00Z" w:initials="KM">
    <w:p w14:paraId="4C017126" w14:textId="0B092BE9" w:rsidR="00FB7263" w:rsidRDefault="00FB7263">
      <w:pPr>
        <w:pStyle w:val="Textodecomentrio"/>
      </w:pPr>
      <w:r>
        <w:rPr>
          <w:rStyle w:val="Refdecomentrio"/>
        </w:rPr>
        <w:annotationRef/>
      </w:r>
      <w:r>
        <w:rPr>
          <w:noProof/>
        </w:rPr>
        <w:t>E o caso de apostilas em .doc ou pdf?</w:t>
      </w:r>
    </w:p>
  </w:comment>
  <w:comment w:id="1042" w:author="Ryan Lemos" w:date="2019-09-21T12:44:00Z" w:initials="RL">
    <w:p w14:paraId="17E0511B" w14:textId="77777777" w:rsidR="00FB7263" w:rsidRDefault="00FB7263">
      <w:pPr>
        <w:pStyle w:val="Textodecomentrio"/>
      </w:pPr>
      <w:r>
        <w:rPr>
          <w:rStyle w:val="Refdecomentrio"/>
        </w:rPr>
        <w:annotationRef/>
      </w:r>
      <w:r>
        <w:t>Ela falou que era só essas duas opções</w:t>
      </w:r>
    </w:p>
    <w:p w14:paraId="682C528B" w14:textId="4E6871BD" w:rsidR="00FB7263" w:rsidRDefault="00FB7263">
      <w:pPr>
        <w:pStyle w:val="Textodecomentrio"/>
      </w:pPr>
    </w:p>
  </w:comment>
  <w:comment w:id="1149" w:author="Karine Martins" w:date="2019-09-16T22:26:00Z" w:initials="KM">
    <w:p w14:paraId="0C802FA7" w14:textId="106F8E2E" w:rsidR="00FB7263" w:rsidRDefault="00FB7263">
      <w:pPr>
        <w:pStyle w:val="Textodecomentrio"/>
      </w:pPr>
      <w:r>
        <w:rPr>
          <w:rStyle w:val="Refdecomentrio"/>
        </w:rPr>
        <w:annotationRef/>
      </w:r>
      <w:r>
        <w:rPr>
          <w:noProof/>
        </w:rPr>
        <w:t>Assunto novo que não consta no referencial teórico.</w:t>
      </w:r>
    </w:p>
  </w:comment>
  <w:comment w:id="1163" w:author="Karine Martins" w:date="2019-09-16T22:30:00Z" w:initials="KM">
    <w:p w14:paraId="1726744F" w14:textId="667C70ED" w:rsidR="00FB7263" w:rsidRDefault="00FB7263">
      <w:pPr>
        <w:pStyle w:val="Textodecomentrio"/>
      </w:pPr>
      <w:r>
        <w:rPr>
          <w:rStyle w:val="Refdecomentrio"/>
        </w:rPr>
        <w:annotationRef/>
      </w:r>
      <w:r>
        <w:t>Assunto novo e não tratado no referencial teórico.</w:t>
      </w:r>
    </w:p>
  </w:comment>
  <w:comment w:id="1198" w:author="Ryan Lemos" w:date="2019-09-24T21:24:00Z" w:initials="RL">
    <w:p w14:paraId="3885BE35" w14:textId="449743B6" w:rsidR="00FB7263" w:rsidRDefault="00FB7263">
      <w:pPr>
        <w:pStyle w:val="Textodecomentrio"/>
      </w:pPr>
      <w:r>
        <w:rPr>
          <w:rStyle w:val="Refdecomentrio"/>
        </w:rPr>
        <w:annotationRef/>
      </w:r>
      <w:r>
        <w:t>Verificar se eu falo isso no referencial na parte de BD</w:t>
      </w:r>
    </w:p>
  </w:comment>
  <w:comment w:id="1214" w:author="Ryan Lemos" w:date="2019-09-21T12:53:00Z" w:initials="RL">
    <w:p w14:paraId="3706C445" w14:textId="4EAC78E6" w:rsidR="00FB7263" w:rsidRDefault="00FB7263">
      <w:pPr>
        <w:pStyle w:val="Textodecomentrio"/>
      </w:pPr>
      <w:r>
        <w:rPr>
          <w:rStyle w:val="Refdecomentrio"/>
        </w:rPr>
        <w:annotationRef/>
      </w:r>
      <w:r w:rsidRPr="008C1DD0">
        <w:rPr>
          <w:highlight w:val="yellow"/>
        </w:rPr>
        <w:t>FALAR SOBRE A POSSIBILIDADE DE DUPLICAR UMA ATIVIDADE E GERAR SEU PDF</w:t>
      </w:r>
    </w:p>
  </w:comment>
  <w:comment w:id="1215" w:author="Ryan Lemos" w:date="2019-09-26T20:05:00Z" w:initials="RL">
    <w:p w14:paraId="38B7C0FF" w14:textId="374B04D3" w:rsidR="00FB7263" w:rsidRDefault="00FB7263">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1220" w:author="Ryan Lemos" w:date="2019-09-26T20:54:00Z" w:initials="RL">
    <w:p w14:paraId="1AD6DFA7" w14:textId="12C77755" w:rsidR="00FB7263" w:rsidRDefault="00FB7263">
      <w:pPr>
        <w:pStyle w:val="Textodecomentrio"/>
      </w:pPr>
      <w:r>
        <w:rPr>
          <w:rStyle w:val="Refdecomentrio"/>
        </w:rPr>
        <w:annotationRef/>
      </w:r>
      <w:r>
        <w:t>Falar disso no referencial</w:t>
      </w:r>
    </w:p>
  </w:comment>
  <w:comment w:id="1226" w:author="Ryan Lemos" w:date="2019-09-28T10:56:00Z" w:initials="RL">
    <w:p w14:paraId="4E1CD68F" w14:textId="544D8B3F" w:rsidR="00FB7263" w:rsidRDefault="00FB7263">
      <w:pPr>
        <w:pStyle w:val="Textodecomentrio"/>
      </w:pPr>
      <w:r>
        <w:rPr>
          <w:rStyle w:val="Refdecomentrio"/>
        </w:rPr>
        <w:annotationRef/>
      </w:r>
      <w:r>
        <w:t xml:space="preserve">Falar dele no </w:t>
      </w:r>
      <w:proofErr w:type="spellStart"/>
      <w:r>
        <w:t>referêncial</w:t>
      </w:r>
      <w:proofErr w:type="spellEnd"/>
      <w:r>
        <w:t>.</w:t>
      </w:r>
    </w:p>
  </w:comment>
  <w:comment w:id="1227" w:author="Ryan Lemos" w:date="2019-09-28T11:00:00Z" w:initials="RL">
    <w:p w14:paraId="63E9759F" w14:textId="7BAFE477" w:rsidR="00FB7263" w:rsidRDefault="00FB7263">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1284" w:author="Ryan Lemos" w:date="2019-07-28T18:23:00Z" w:initials="RL">
    <w:p w14:paraId="1A90DA8B" w14:textId="38E31B32" w:rsidR="00FB7263" w:rsidRDefault="00FB7263">
      <w:pPr>
        <w:pStyle w:val="Textodecomentrio"/>
      </w:pPr>
      <w:r>
        <w:rPr>
          <w:rStyle w:val="Refdecomentrio"/>
        </w:rPr>
        <w:annotationRef/>
      </w:r>
    </w:p>
  </w:comment>
  <w:comment w:id="1312" w:author="Karine Martins" w:date="2019-09-16T22:48:00Z" w:initials="KM">
    <w:p w14:paraId="314FADE5" w14:textId="02CB6D1A" w:rsidR="00FB7263" w:rsidRDefault="00FB7263">
      <w:pPr>
        <w:pStyle w:val="Textodecomentrio"/>
      </w:pPr>
      <w:r>
        <w:rPr>
          <w:rStyle w:val="Refdecomentrio"/>
        </w:rPr>
        <w:annotationRef/>
      </w:r>
      <w:proofErr w:type="spellStart"/>
      <w:r>
        <w:t>Acrescemtar</w:t>
      </w:r>
      <w:proofErr w:type="spellEnd"/>
      <w:r>
        <w:t xml:space="preserve"> o ícone mesmo.</w:t>
      </w:r>
    </w:p>
  </w:comment>
  <w:comment w:id="1620" w:author="Karine Martins" w:date="2019-09-16T23:08:00Z" w:initials="KM">
    <w:p w14:paraId="3F0389AF" w14:textId="11FB5553" w:rsidR="00FB7263" w:rsidRDefault="00FB7263">
      <w:pPr>
        <w:pStyle w:val="Textodecomentrio"/>
      </w:pPr>
      <w:r>
        <w:rPr>
          <w:rStyle w:val="Refdecomentrio"/>
        </w:rPr>
        <w:annotationRef/>
      </w:r>
      <w:r>
        <w:t>Apresentar imagens para diferenciar pois não vi diferença.</w:t>
      </w:r>
    </w:p>
  </w:comment>
  <w:comment w:id="1625" w:author="Ryan Lemos" w:date="2019-09-28T11:37:00Z" w:initials="RL">
    <w:p w14:paraId="07843DC0" w14:textId="3B3E8343" w:rsidR="00FB7263" w:rsidRDefault="00FB7263">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1788" w:author="Ryan Lemos" w:date="2019-09-28T11:37:00Z" w:initials="RL">
    <w:p w14:paraId="72B9F08C" w14:textId="4C3EBE33" w:rsidR="00FB7263" w:rsidRDefault="00FB7263">
      <w:pPr>
        <w:pStyle w:val="Textodecomentrio"/>
      </w:pPr>
      <w:r>
        <w:rPr>
          <w:rStyle w:val="Refdecomentrio"/>
        </w:rPr>
        <w:annotationRef/>
      </w:r>
      <w:r>
        <w:t>Revisar essa seção pois foi retirada quando estava falando sobre os releases</w:t>
      </w:r>
    </w:p>
  </w:comment>
  <w:comment w:id="1793" w:author="Ryan Lemos" w:date="2019-09-29T20:06:00Z" w:initials="RL">
    <w:p w14:paraId="66DE6A4C" w14:textId="1B435A07" w:rsidR="00515F3D" w:rsidRDefault="00515F3D">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1797" w:author="Karine Martins" w:date="2019-09-16T23:09:00Z" w:initials="KM">
    <w:p w14:paraId="77E3381D" w14:textId="72A791E3" w:rsidR="00FB7263" w:rsidRDefault="00FB7263">
      <w:pPr>
        <w:pStyle w:val="Textodecomentrio"/>
      </w:pPr>
      <w:r>
        <w:rPr>
          <w:rStyle w:val="Refdecomentrio"/>
        </w:rPr>
        <w:annotationRef/>
      </w:r>
      <w:r>
        <w:t>NÃO FOI DESCRITA NO REFERENCIAL TEÓRICO.</w:t>
      </w:r>
    </w:p>
  </w:comment>
  <w:comment w:id="1803" w:author="Ryan Lemos" w:date="2019-09-29T19:36:00Z" w:initials="RL">
    <w:p w14:paraId="1E9AEF9E" w14:textId="6B340C8D" w:rsidR="007D7000" w:rsidRDefault="007D7000">
      <w:pPr>
        <w:pStyle w:val="Textodecomentrio"/>
      </w:pPr>
      <w:r>
        <w:rPr>
          <w:rStyle w:val="Refdecomentrio"/>
        </w:rPr>
        <w:annotationRef/>
      </w:r>
      <w:r>
        <w:t xml:space="preserve">Incluir isso no referencial quando falar sobre o </w:t>
      </w:r>
      <w:proofErr w:type="spellStart"/>
      <w:r>
        <w:t>php</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0"/>
  <w15:commentEx w15:paraId="1F21C6CB" w15:done="0"/>
  <w15:commentEx w15:paraId="2D709400" w15:done="0"/>
  <w15:commentEx w15:paraId="1F1AC1CD" w15:done="0"/>
  <w15:commentEx w15:paraId="01DBE393" w15:done="0"/>
  <w15:commentEx w15:paraId="20C39DAA" w15:done="0"/>
  <w15:commentEx w15:paraId="55BBEA7D" w15:done="0"/>
  <w15:commentEx w15:paraId="1352919B" w15:done="0"/>
  <w15:commentEx w15:paraId="2DD3EADC"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1"/>
  <w15:commentEx w15:paraId="38B7C0FF" w15:done="0"/>
  <w15:commentEx w15:paraId="1AD6DFA7" w15:done="0"/>
  <w15:commentEx w15:paraId="4E1CD68F" w15:done="0"/>
  <w15:commentEx w15:paraId="63E9759F" w15:done="0"/>
  <w15:commentEx w15:paraId="1A90DA8B" w15:done="1"/>
  <w15:commentEx w15:paraId="314FADE5" w15:done="0"/>
  <w15:commentEx w15:paraId="3F0389AF" w15:done="0"/>
  <w15:commentEx w15:paraId="07843DC0" w15:done="0"/>
  <w15:commentEx w15:paraId="72B9F08C" w15:done="1"/>
  <w15:commentEx w15:paraId="66DE6A4C" w15:done="0"/>
  <w15:commentEx w15:paraId="77E3381D" w15:done="0"/>
  <w15:commentEx w15:paraId="1E9AEF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1F1AC1CD" w16cid:durableId="2132017A"/>
  <w16cid:commentId w16cid:paraId="01DBE393" w16cid:durableId="2131FF2F"/>
  <w16cid:commentId w16cid:paraId="20C39DAA" w16cid:durableId="2131FF5E"/>
  <w16cid:commentId w16cid:paraId="55BBEA7D" w16cid:durableId="2129D607"/>
  <w16cid:commentId w16cid:paraId="1352919B" w16cid:durableId="2129D734"/>
  <w16cid:commentId w16cid:paraId="2DD3EADC" w16cid:durableId="2139C026"/>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1A90DA8B" w16cid:durableId="21308B49"/>
  <w16cid:commentId w16cid:paraId="314FADE5" w16cid:durableId="212A8FB6"/>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B30D4" w14:textId="77777777" w:rsidR="001F7688" w:rsidRDefault="001F7688" w:rsidP="00C24B28">
      <w:pPr>
        <w:spacing w:line="240" w:lineRule="auto"/>
      </w:pPr>
      <w:r>
        <w:separator/>
      </w:r>
    </w:p>
  </w:endnote>
  <w:endnote w:type="continuationSeparator" w:id="0">
    <w:p w14:paraId="6924848A" w14:textId="77777777" w:rsidR="001F7688" w:rsidRDefault="001F7688"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1C0D8A" w14:textId="77777777" w:rsidR="001F7688" w:rsidRDefault="001F7688" w:rsidP="00C24B28">
      <w:pPr>
        <w:spacing w:line="240" w:lineRule="auto"/>
      </w:pPr>
      <w:r>
        <w:separator/>
      </w:r>
    </w:p>
  </w:footnote>
  <w:footnote w:type="continuationSeparator" w:id="0">
    <w:p w14:paraId="2F696E6F" w14:textId="77777777" w:rsidR="001F7688" w:rsidRDefault="001F7688"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FB7263" w:rsidRDefault="00FB7263">
    <w:pPr>
      <w:pStyle w:val="Cabealho"/>
      <w:jc w:val="right"/>
    </w:pPr>
  </w:p>
  <w:p w14:paraId="0D5B3EA3" w14:textId="77777777" w:rsidR="00FB7263" w:rsidRDefault="00FB726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FB7263" w:rsidRDefault="00FB7263">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FB7263" w:rsidRDefault="00FB7263">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FB7263" w:rsidRDefault="00FB7263">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FB7263" w:rsidRDefault="00FB7263">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FB7263" w:rsidRDefault="00FB7263">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FB7263" w:rsidRDefault="00FB7263">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FB7263" w:rsidRPr="00C1350C" w:rsidRDefault="00FB7263">
    <w:pPr>
      <w:pStyle w:val="Cabealho"/>
      <w:jc w:val="right"/>
      <w:rPr>
        <w:sz w:val="20"/>
        <w:szCs w:val="20"/>
      </w:rPr>
    </w:pPr>
  </w:p>
  <w:p w14:paraId="4574301F" w14:textId="77777777" w:rsidR="00FB7263" w:rsidRPr="00475C34" w:rsidRDefault="00FB7263"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FB7263" w:rsidRPr="00C1350C" w:rsidRDefault="00FB726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FB7263" w:rsidRPr="00C1350C" w:rsidRDefault="00FB726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FB7263" w:rsidRPr="00C1350C" w:rsidRDefault="00FB726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3E6"/>
    <w:rsid w:val="00046874"/>
    <w:rsid w:val="00046CD3"/>
    <w:rsid w:val="00047219"/>
    <w:rsid w:val="00050E1D"/>
    <w:rsid w:val="000520ED"/>
    <w:rsid w:val="00052293"/>
    <w:rsid w:val="00052ECE"/>
    <w:rsid w:val="00053AE7"/>
    <w:rsid w:val="00053BDA"/>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576"/>
    <w:rsid w:val="001A76D7"/>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261F"/>
    <w:rsid w:val="001D2BA8"/>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32E9"/>
    <w:rsid w:val="004D3B78"/>
    <w:rsid w:val="004D40BE"/>
    <w:rsid w:val="004D4704"/>
    <w:rsid w:val="004D5E0A"/>
    <w:rsid w:val="004D672C"/>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6933"/>
    <w:rsid w:val="00510265"/>
    <w:rsid w:val="0051065B"/>
    <w:rsid w:val="00510EAC"/>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6C85"/>
    <w:rsid w:val="005F7938"/>
    <w:rsid w:val="00600233"/>
    <w:rsid w:val="006002C8"/>
    <w:rsid w:val="0060102B"/>
    <w:rsid w:val="00601168"/>
    <w:rsid w:val="0060136A"/>
    <w:rsid w:val="0060171D"/>
    <w:rsid w:val="00601F8B"/>
    <w:rsid w:val="006025A5"/>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253A"/>
    <w:rsid w:val="006834ED"/>
    <w:rsid w:val="00684D1C"/>
    <w:rsid w:val="00691107"/>
    <w:rsid w:val="0069115F"/>
    <w:rsid w:val="006921D0"/>
    <w:rsid w:val="00693EDB"/>
    <w:rsid w:val="0069440C"/>
    <w:rsid w:val="006948FF"/>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41FA"/>
    <w:rsid w:val="00B36A81"/>
    <w:rsid w:val="00B3767E"/>
    <w:rsid w:val="00B4017F"/>
    <w:rsid w:val="00B40550"/>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0F20"/>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5D98"/>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701"/>
    <w:rsid w:val="00F71835"/>
    <w:rsid w:val="00F72E97"/>
    <w:rsid w:val="00F73317"/>
    <w:rsid w:val="00F7481A"/>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header" Target="header7.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jpe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header" Target="header8.xm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9.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6/09/relationships/commentsIds" Target="commentsId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9044B190-CFEB-4711-8090-DFD20F250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938</TotalTime>
  <Pages>128</Pages>
  <Words>25455</Words>
  <Characters>137460</Characters>
  <Application>Microsoft Office Word</Application>
  <DocSecurity>0</DocSecurity>
  <Lines>1145</Lines>
  <Paragraphs>325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162590</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60</cp:revision>
  <cp:lastPrinted>2018-11-06T01:42:00Z</cp:lastPrinted>
  <dcterms:created xsi:type="dcterms:W3CDTF">2019-09-21T14:25:00Z</dcterms:created>
  <dcterms:modified xsi:type="dcterms:W3CDTF">2019-09-29T23:47:00Z</dcterms:modified>
</cp:coreProperties>
</file>