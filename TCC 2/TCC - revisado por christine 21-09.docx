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ins w:id="0" w:author="Ryan Lemos" w:date="2019-09-21T11:57:00Z"/>
          <w:sz w:val="28"/>
          <w:szCs w:val="28"/>
        </w:rPr>
        <w:sectPr w:rsidR="00110B74">
          <w:pgSz w:w="11910" w:h="16840"/>
          <w:pgMar w:top="2020" w:right="1020" w:bottom="280" w:left="1400" w:header="1713" w:footer="0" w:gutter="0"/>
          <w:cols w:space="720"/>
        </w:sectPr>
      </w:pPr>
    </w:p>
    <w:p w14:paraId="7ED2D3E9" w14:textId="259A8CFE" w:rsidR="00990568" w:rsidRPr="0028558C" w:rsidDel="00110B74" w:rsidRDefault="00990568" w:rsidP="0028558C">
      <w:pPr>
        <w:ind w:firstLine="0"/>
        <w:jc w:val="center"/>
        <w:rPr>
          <w:del w:id="1" w:author="Ryan Lemos" w:date="2019-09-21T11:57:00Z"/>
          <w:sz w:val="28"/>
          <w:szCs w:val="28"/>
        </w:r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17CBCDB0" w14:textId="77777777" w:rsidR="00172F7F" w:rsidRDefault="00172F7F" w:rsidP="00172F7F">
      <w:pPr>
        <w:jc w:val="center"/>
        <w:rPr>
          <w:sz w:val="28"/>
        </w:rPr>
        <w:sectPr w:rsidR="00172F7F" w:rsidSect="003353B4">
          <w:headerReference w:type="default" r:id="rId8"/>
          <w:pgSz w:w="11910" w:h="16840"/>
          <w:pgMar w:top="2020" w:right="1020" w:bottom="280" w:left="1400" w:header="1713" w:footer="0" w:gutter="0"/>
          <w:pgNumType w:start="1"/>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9"/>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10"/>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1"/>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2"/>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11845493" w:rsidR="00B946A8" w:rsidRDefault="00B946A8" w:rsidP="009C5E46">
      <w:pPr>
        <w:spacing w:after="160"/>
        <w:ind w:firstLine="0"/>
        <w:rPr>
          <w:lang w:val="en-US"/>
        </w:rPr>
      </w:pPr>
      <w:r>
        <w:rPr>
          <w:lang w:val="en-US"/>
        </w:rPr>
        <w:t>API</w:t>
      </w:r>
      <w:ins w:id="3" w:author="Ryan Lemos" w:date="2019-09-21T12:03:00Z">
        <w:r w:rsidR="00D77583">
          <w:rPr>
            <w:lang w:val="en-US"/>
          </w:rPr>
          <w:tab/>
        </w:r>
        <w:r w:rsidR="00D77583">
          <w:rPr>
            <w:lang w:val="en-US"/>
          </w:rPr>
          <w:tab/>
        </w:r>
        <w:r w:rsidR="00D77583" w:rsidRPr="00D77583">
          <w:rPr>
            <w:i/>
            <w:iCs/>
            <w:lang w:val="en-US"/>
            <w:rPrChange w:id="4" w:author="Ryan Lemos" w:date="2019-09-21T12:03:00Z">
              <w:rPr>
                <w:lang w:val="en-US"/>
              </w:rPr>
            </w:rPrChange>
          </w:rPr>
          <w:t>Application Programming Interface</w:t>
        </w:r>
      </w:ins>
    </w:p>
    <w:p w14:paraId="0E6723F9" w14:textId="4EB08666" w:rsidR="00B946A8" w:rsidDel="00D77583" w:rsidRDefault="00B946A8" w:rsidP="009C5E46">
      <w:pPr>
        <w:spacing w:after="160"/>
        <w:ind w:firstLine="0"/>
        <w:rPr>
          <w:del w:id="5" w:author="Ryan Lemos" w:date="2019-09-21T12:04:00Z"/>
          <w:lang w:val="en-US"/>
        </w:rPr>
      </w:pPr>
      <w:del w:id="6" w:author="Ryan Lemos" w:date="2019-09-21T12:04:00Z">
        <w:r w:rsidDel="00D77583">
          <w:rPr>
            <w:lang w:val="en-US"/>
          </w:rPr>
          <w:delText>APIREST</w:delText>
        </w:r>
      </w:del>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77777777"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Centro de Cultura Anglo Americana</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t>Educação a distância</w:t>
      </w:r>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ins w:id="7" w:author="Ryan Lemos" w:date="2019-09-21T12:01:00Z">
        <w:r w:rsidR="009705BD">
          <w:rPr>
            <w:szCs w:val="24"/>
            <w:lang w:val="en-US"/>
          </w:rPr>
          <w:tab/>
        </w:r>
        <w:r w:rsidR="009705BD">
          <w:rPr>
            <w:szCs w:val="24"/>
            <w:lang w:val="en-US"/>
          </w:rPr>
          <w:tab/>
        </w:r>
      </w:ins>
      <w:ins w:id="8" w:author="Ryan Lemos" w:date="2019-09-21T12:03:00Z">
        <w:r w:rsidR="00D77583" w:rsidRPr="00D77583">
          <w:rPr>
            <w:i/>
            <w:iCs/>
            <w:szCs w:val="24"/>
            <w:lang w:val="en-US"/>
            <w:rPrChange w:id="9" w:author="Ryan Lemos" w:date="2019-09-21T12:03:00Z">
              <w:rPr>
                <w:szCs w:val="24"/>
                <w:lang w:val="en-US"/>
              </w:rPr>
            </w:rPrChange>
          </w:rPr>
          <w:t>Hypertext Transfer Protocol</w:t>
        </w:r>
      </w:ins>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Institute of Eletrical and Eletronics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r w:rsidRPr="00AF41EE">
        <w:rPr>
          <w:i/>
        </w:rPr>
        <w:t>International Language Center</w:t>
      </w:r>
    </w:p>
    <w:p w14:paraId="3ABBEBAF" w14:textId="745036DB" w:rsidR="00AF41EE" w:rsidRDefault="00AF41EE" w:rsidP="009C5E46">
      <w:pPr>
        <w:spacing w:after="160"/>
        <w:ind w:firstLine="0"/>
        <w:rPr>
          <w:ins w:id="10" w:author="Ryan Lemos" w:date="2019-09-22T14:20:00Z"/>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ins w:id="11" w:author="Ryan Lemos" w:date="2019-09-22T14:20:00Z">
        <w:r w:rsidRPr="0014535A">
          <w:rPr>
            <w:lang w:val="en-US"/>
          </w:rPr>
          <w:t xml:space="preserve">JSON </w:t>
        </w:r>
        <w:r>
          <w:rPr>
            <w:lang w:val="en-US"/>
          </w:rPr>
          <w:tab/>
        </w:r>
        <w:r>
          <w:rPr>
            <w:lang w:val="en-US"/>
          </w:rPr>
          <w:tab/>
        </w:r>
        <w:r w:rsidRPr="0014535A">
          <w:rPr>
            <w:lang w:val="en-US"/>
          </w:rPr>
          <w:t xml:space="preserve">JavaScript </w:t>
        </w:r>
        <w:r w:rsidRPr="0014535A">
          <w:rPr>
            <w:i/>
            <w:iCs/>
            <w:lang w:val="en-US"/>
            <w:rPrChange w:id="12" w:author="Ryan Lemos" w:date="2019-09-22T14:20:00Z">
              <w:rPr>
                <w:lang w:val="en-US"/>
              </w:rPr>
            </w:rPrChange>
          </w:rPr>
          <w:t>Object Notation</w:t>
        </w:r>
      </w:ins>
    </w:p>
    <w:p w14:paraId="564D5989" w14:textId="77777777" w:rsidR="00E95C78" w:rsidRPr="00596E44"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7070C91D" w14:textId="7CBE1307" w:rsidR="00AF41EE" w:rsidRPr="00C12F24" w:rsidRDefault="00AF41EE" w:rsidP="000032A4">
      <w:pPr>
        <w:spacing w:after="160"/>
        <w:ind w:firstLine="0"/>
        <w:rPr>
          <w:i/>
          <w:lang w:val="en-US"/>
          <w:rPrChange w:id="13" w:author="Ryan Lemos" w:date="2019-09-24T08:32:00Z">
            <w:rPr>
              <w:i/>
            </w:rPr>
          </w:rPrChange>
        </w:rPr>
      </w:pPr>
      <w:r w:rsidRPr="00C12F24">
        <w:rPr>
          <w:lang w:val="en-US"/>
          <w:rPrChange w:id="14" w:author="Ryan Lemos" w:date="2019-09-24T08:32:00Z">
            <w:rPr/>
          </w:rPrChange>
        </w:rPr>
        <w:t>PHP</w:t>
      </w:r>
      <w:r w:rsidRPr="00C12F24">
        <w:rPr>
          <w:lang w:val="en-US"/>
          <w:rPrChange w:id="15" w:author="Ryan Lemos" w:date="2019-09-24T08:32:00Z">
            <w:rPr/>
          </w:rPrChange>
        </w:rPr>
        <w:tab/>
      </w:r>
      <w:r w:rsidRPr="00C12F24">
        <w:rPr>
          <w:lang w:val="en-US"/>
          <w:rPrChange w:id="16" w:author="Ryan Lemos" w:date="2019-09-24T08:32:00Z">
            <w:rPr/>
          </w:rPrChange>
        </w:rPr>
        <w:tab/>
      </w:r>
      <w:r w:rsidRPr="00C12F24">
        <w:rPr>
          <w:i/>
          <w:lang w:val="en-US"/>
          <w:rPrChange w:id="17" w:author="Ryan Lemos" w:date="2019-09-24T08:32:00Z">
            <w:rPr>
              <w:i/>
            </w:rPr>
          </w:rPrChange>
        </w:rPr>
        <w:t>Hypertext PreProcessor</w:t>
      </w:r>
    </w:p>
    <w:p w14:paraId="22ECECDB" w14:textId="35D3764D" w:rsidR="0053624F" w:rsidDel="00D77583" w:rsidRDefault="0053624F" w:rsidP="000032A4">
      <w:pPr>
        <w:spacing w:after="160"/>
        <w:ind w:firstLine="0"/>
        <w:rPr>
          <w:del w:id="18" w:author="Ryan Lemos" w:date="2019-09-21T12:05:00Z"/>
          <w:iCs/>
        </w:rPr>
      </w:pPr>
      <w:del w:id="19" w:author="Ryan Lemos" w:date="2019-09-21T12:05:00Z">
        <w:r w:rsidDel="00D77583">
          <w:rPr>
            <w:iCs/>
          </w:rPr>
          <w:delText>RBAC</w:delText>
        </w:r>
      </w:del>
    </w:p>
    <w:p w14:paraId="5C8554E4" w14:textId="77777777" w:rsidR="00D77583" w:rsidRDefault="00D77583" w:rsidP="00D77583">
      <w:pPr>
        <w:spacing w:after="160"/>
        <w:ind w:firstLine="0"/>
        <w:rPr>
          <w:ins w:id="20" w:author="Ryan Lemos" w:date="2019-09-21T12:05:00Z"/>
          <w:lang w:val="en-US"/>
        </w:rPr>
      </w:pPr>
      <w:ins w:id="21" w:author="Ryan Lemos" w:date="2019-09-21T12:05:00Z">
        <w:r>
          <w:rPr>
            <w:lang w:val="en-US"/>
          </w:rPr>
          <w:t>REST</w:t>
        </w:r>
        <w:r>
          <w:rPr>
            <w:lang w:val="en-US"/>
          </w:rPr>
          <w:tab/>
        </w:r>
        <w:r>
          <w:rPr>
            <w:lang w:val="en-US"/>
          </w:rPr>
          <w:tab/>
        </w:r>
        <w:r w:rsidRPr="008C1DD0">
          <w:rPr>
            <w:i/>
            <w:iCs/>
            <w:lang w:val="en-US"/>
          </w:rPr>
          <w:t>Representational State Transfer</w:t>
        </w:r>
      </w:ins>
    </w:p>
    <w:p w14:paraId="46EA8511" w14:textId="363CFB66" w:rsidR="0053624F" w:rsidRPr="0053624F" w:rsidDel="00D77583" w:rsidRDefault="0053624F" w:rsidP="000032A4">
      <w:pPr>
        <w:spacing w:after="160"/>
        <w:ind w:firstLine="0"/>
        <w:rPr>
          <w:del w:id="22" w:author="Ryan Lemos" w:date="2019-09-21T12:05:00Z"/>
          <w:iCs/>
        </w:rPr>
      </w:pPr>
      <w:del w:id="23" w:author="Ryan Lemos" w:date="2019-09-21T12:05:00Z">
        <w:r w:rsidDel="00D77583">
          <w:rPr>
            <w:iCs/>
          </w:rPr>
          <w:delText>REST</w:delText>
        </w:r>
      </w:del>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77777777" w:rsidR="00AF41EE" w:rsidRPr="00596E44" w:rsidRDefault="00AF41EE" w:rsidP="009C5E46">
      <w:pPr>
        <w:spacing w:after="160"/>
        <w:ind w:firstLine="0"/>
        <w:rPr>
          <w:i/>
          <w:lang w:val="en-US"/>
        </w:rPr>
      </w:pPr>
      <w:r w:rsidRPr="00596E44">
        <w:rPr>
          <w:lang w:val="en-US"/>
        </w:rPr>
        <w:t>SQL</w:t>
      </w:r>
      <w:r w:rsidRPr="00596E44">
        <w:rPr>
          <w:lang w:val="en-US"/>
        </w:rPr>
        <w:tab/>
      </w:r>
      <w:r w:rsidRPr="00596E44">
        <w:rPr>
          <w:lang w:val="en-US"/>
        </w:rPr>
        <w:tab/>
      </w:r>
      <w:r w:rsidRPr="00596E44">
        <w:rPr>
          <w:i/>
          <w:lang w:val="en-US"/>
        </w:rPr>
        <w:t>Structured Query Language</w:t>
      </w:r>
    </w:p>
    <w:p w14:paraId="5AC85E17" w14:textId="77777777" w:rsidR="0041581A" w:rsidRDefault="0041581A" w:rsidP="009C5E46">
      <w:pPr>
        <w:spacing w:after="160"/>
        <w:ind w:firstLine="0"/>
      </w:pPr>
      <w:r>
        <w:t>TS</w:t>
      </w:r>
      <w:r>
        <w:tab/>
      </w:r>
      <w:r>
        <w:tab/>
        <w:t>TypeScript</w:t>
      </w:r>
    </w:p>
    <w:p w14:paraId="53CE7185" w14:textId="77777777" w:rsidR="00AF41EE" w:rsidRDefault="00AF41EE" w:rsidP="009C5E46">
      <w:pPr>
        <w:spacing w:after="160"/>
        <w:ind w:firstLine="0"/>
      </w:pPr>
      <w:r w:rsidRPr="00AF41EE">
        <w:rPr>
          <w:szCs w:val="24"/>
        </w:rPr>
        <w:t>Unimontes</w:t>
      </w:r>
      <w:r>
        <w:tab/>
        <w:t>Universidade Estadual de Montes Claros</w:t>
      </w:r>
    </w:p>
    <w:p w14:paraId="31E5DB00" w14:textId="4446B6B9" w:rsidR="009C5E46" w:rsidRDefault="00AF41EE" w:rsidP="009C5E46">
      <w:pPr>
        <w:spacing w:after="160"/>
        <w:ind w:firstLine="0"/>
        <w:rPr>
          <w:ins w:id="24" w:author="Ryan Lemos" w:date="2019-09-22T14:15:00Z"/>
          <w:i/>
          <w:lang w:val="en-US"/>
        </w:rPr>
      </w:pPr>
      <w:r w:rsidRPr="00E95C78">
        <w:rPr>
          <w:lang w:val="en-US"/>
        </w:rPr>
        <w:lastRenderedPageBreak/>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ins w:id="25" w:author="Ryan Lemos" w:date="2019-09-22T14:16:00Z">
        <w:r w:rsidRPr="002D0367">
          <w:rPr>
            <w:lang w:val="en-US"/>
          </w:rPr>
          <w:t xml:space="preserve">VSCODE </w:t>
        </w:r>
        <w:r>
          <w:rPr>
            <w:lang w:val="en-US"/>
          </w:rPr>
          <w:tab/>
        </w:r>
      </w:ins>
      <w:ins w:id="26" w:author="Ryan Lemos" w:date="2019-09-22T14:15:00Z">
        <w:r w:rsidRPr="002D0367">
          <w:rPr>
            <w:lang w:val="en-US"/>
          </w:rPr>
          <w:t>Visual Studio Code</w:t>
        </w:r>
      </w:ins>
    </w:p>
    <w:p w14:paraId="5A0F671D" w14:textId="77777777" w:rsidR="00AF41EE" w:rsidRPr="00C12F24" w:rsidRDefault="00AF41EE" w:rsidP="009C5E46">
      <w:pPr>
        <w:spacing w:after="160"/>
        <w:ind w:firstLine="0"/>
        <w:rPr>
          <w:rPrChange w:id="27" w:author="Ryan Lemos" w:date="2019-09-24T08:32:00Z">
            <w:rPr>
              <w:lang w:val="en-US"/>
            </w:rPr>
          </w:rPrChange>
        </w:rPr>
      </w:pPr>
      <w:r w:rsidRPr="00C12F24">
        <w:rPr>
          <w:rPrChange w:id="28" w:author="Ryan Lemos" w:date="2019-09-24T08:32:00Z">
            <w:rPr>
              <w:lang w:val="en-US"/>
            </w:rPr>
          </w:rPrChange>
        </w:rPr>
        <w:t>XP</w:t>
      </w:r>
      <w:r w:rsidRPr="00C12F24">
        <w:rPr>
          <w:rPrChange w:id="29" w:author="Ryan Lemos" w:date="2019-09-24T08:32:00Z">
            <w:rPr>
              <w:lang w:val="en-US"/>
            </w:rPr>
          </w:rPrChange>
        </w:rPr>
        <w:tab/>
      </w:r>
      <w:r w:rsidRPr="00C12F24">
        <w:rPr>
          <w:rPrChange w:id="30" w:author="Ryan Lemos" w:date="2019-09-24T08:32:00Z">
            <w:rPr>
              <w:lang w:val="en-US"/>
            </w:rPr>
          </w:rPrChange>
        </w:rPr>
        <w:tab/>
      </w:r>
      <w:r w:rsidRPr="00C12F24">
        <w:rPr>
          <w:i/>
          <w:rPrChange w:id="31" w:author="Ryan Lemos" w:date="2019-09-24T08:32:00Z">
            <w:rPr>
              <w:i/>
              <w:lang w:val="en-US"/>
            </w:rPr>
          </w:rPrChange>
        </w:rPr>
        <w:t>eXtreme Programming</w:t>
      </w:r>
    </w:p>
    <w:p w14:paraId="1BF3B4C1" w14:textId="77777777" w:rsidR="0024032D" w:rsidRPr="00C12F24" w:rsidRDefault="0024032D" w:rsidP="009C5E46">
      <w:pPr>
        <w:spacing w:after="160"/>
        <w:ind w:firstLine="0"/>
        <w:rPr>
          <w:rPrChange w:id="32" w:author="Ryan Lemos" w:date="2019-09-24T08:32:00Z">
            <w:rPr>
              <w:lang w:val="en-US"/>
            </w:rPr>
          </w:rPrChange>
        </w:rPr>
      </w:pPr>
    </w:p>
    <w:p w14:paraId="6F6A1532" w14:textId="77777777" w:rsidR="000032A4" w:rsidRPr="00C12F24" w:rsidRDefault="000032A4">
      <w:pPr>
        <w:spacing w:line="240" w:lineRule="auto"/>
        <w:ind w:firstLine="0"/>
        <w:jc w:val="left"/>
        <w:outlineLvl w:val="9"/>
        <w:rPr>
          <w:rPrChange w:id="33" w:author="Ryan Lemos" w:date="2019-09-24T08:32:00Z">
            <w:rPr>
              <w:lang w:val="en-US"/>
            </w:rPr>
          </w:rPrChange>
        </w:rPr>
      </w:pPr>
      <w:r w:rsidRPr="00C12F24">
        <w:rPr>
          <w:rPrChange w:id="34" w:author="Ryan Lemos" w:date="2019-09-24T08:32:00Z">
            <w:rPr>
              <w:lang w:val="en-US"/>
            </w:rPr>
          </w:rPrChange>
        </w:rPr>
        <w:br w:type="page"/>
      </w:r>
    </w:p>
    <w:p w14:paraId="53BC0B23" w14:textId="77777777" w:rsidR="00AF615B" w:rsidRPr="00C12F24" w:rsidRDefault="00AF615B">
      <w:pPr>
        <w:spacing w:after="160" w:line="259" w:lineRule="auto"/>
        <w:ind w:firstLine="0"/>
        <w:jc w:val="left"/>
        <w:outlineLvl w:val="9"/>
        <w:rPr>
          <w:rPrChange w:id="35" w:author="Ryan Lemos" w:date="2019-09-24T08:32:00Z">
            <w:rPr>
              <w:lang w:val="en-US"/>
            </w:rPr>
          </w:rPrChange>
        </w:rPr>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62981821" w14:textId="51BA4920" w:rsidR="00753186" w:rsidRDefault="003C5BA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753186">
        <w:rPr>
          <w:noProof/>
        </w:rPr>
        <w:t>1</w:t>
      </w:r>
      <w:r w:rsidR="00753186">
        <w:rPr>
          <w:rFonts w:asciiTheme="minorHAnsi" w:eastAsiaTheme="minorEastAsia" w:hAnsiTheme="minorHAnsi" w:cstheme="minorBidi"/>
          <w:b w:val="0"/>
          <w:bCs w:val="0"/>
          <w:caps w:val="0"/>
          <w:noProof/>
          <w:sz w:val="22"/>
          <w:szCs w:val="22"/>
          <w:lang w:eastAsia="pt-BR"/>
        </w:rPr>
        <w:tab/>
      </w:r>
      <w:r w:rsidR="00753186">
        <w:rPr>
          <w:noProof/>
        </w:rPr>
        <w:t>INTRODUÇÃO</w:t>
      </w:r>
      <w:r w:rsidR="00753186">
        <w:rPr>
          <w:noProof/>
        </w:rPr>
        <w:tab/>
      </w:r>
      <w:r w:rsidR="00753186">
        <w:rPr>
          <w:noProof/>
        </w:rPr>
        <w:fldChar w:fldCharType="begin"/>
      </w:r>
      <w:r w:rsidR="00753186">
        <w:rPr>
          <w:noProof/>
        </w:rPr>
        <w:instrText xml:space="preserve"> PAGEREF _Toc17133774 \h </w:instrText>
      </w:r>
      <w:r w:rsidR="00753186">
        <w:rPr>
          <w:noProof/>
        </w:rPr>
      </w:r>
      <w:r w:rsidR="00753186">
        <w:rPr>
          <w:noProof/>
        </w:rPr>
        <w:fldChar w:fldCharType="separate"/>
      </w:r>
      <w:r w:rsidR="00753186">
        <w:rPr>
          <w:noProof/>
        </w:rPr>
        <w:t>12</w:t>
      </w:r>
      <w:r w:rsidR="00753186">
        <w:rPr>
          <w:noProof/>
        </w:rPr>
        <w:fldChar w:fldCharType="end"/>
      </w:r>
    </w:p>
    <w:p w14:paraId="7FE28BE1" w14:textId="75B0A238" w:rsidR="00753186" w:rsidRDefault="0075318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_Toc17133775 \h </w:instrText>
      </w:r>
      <w:r>
        <w:rPr>
          <w:noProof/>
        </w:rPr>
      </w:r>
      <w:r>
        <w:rPr>
          <w:noProof/>
        </w:rPr>
        <w:fldChar w:fldCharType="separate"/>
      </w:r>
      <w:r>
        <w:rPr>
          <w:noProof/>
        </w:rPr>
        <w:t>14</w:t>
      </w:r>
      <w:r>
        <w:rPr>
          <w:noProof/>
        </w:rPr>
        <w:fldChar w:fldCharType="end"/>
      </w:r>
    </w:p>
    <w:p w14:paraId="311D2FD3" w14:textId="70C33573"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_Toc17133776 \h </w:instrText>
      </w:r>
      <w:r>
        <w:rPr>
          <w:noProof/>
        </w:rPr>
      </w:r>
      <w:r>
        <w:rPr>
          <w:noProof/>
        </w:rPr>
        <w:fldChar w:fldCharType="separate"/>
      </w:r>
      <w:r>
        <w:rPr>
          <w:noProof/>
        </w:rPr>
        <w:t>14</w:t>
      </w:r>
      <w:r>
        <w:rPr>
          <w:noProof/>
        </w:rPr>
        <w:fldChar w:fldCharType="end"/>
      </w:r>
    </w:p>
    <w:p w14:paraId="47C07982" w14:textId="55320468" w:rsidR="00753186" w:rsidRDefault="00753186">
      <w:pPr>
        <w:pStyle w:val="Sumrio3"/>
        <w:rPr>
          <w:rFonts w:asciiTheme="minorHAnsi" w:eastAsiaTheme="minorEastAsia" w:hAnsiTheme="minorHAnsi" w:cstheme="minorBidi"/>
          <w:b w:val="0"/>
          <w:iCs w:val="0"/>
          <w:noProof/>
          <w:sz w:val="22"/>
          <w:szCs w:val="22"/>
          <w:lang w:eastAsia="pt-BR"/>
        </w:rPr>
      </w:pPr>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_Toc17133777 \h </w:instrText>
      </w:r>
      <w:r>
        <w:rPr>
          <w:noProof/>
        </w:rPr>
      </w:r>
      <w:r>
        <w:rPr>
          <w:noProof/>
        </w:rPr>
        <w:fldChar w:fldCharType="separate"/>
      </w:r>
      <w:r>
        <w:rPr>
          <w:noProof/>
        </w:rPr>
        <w:t>14</w:t>
      </w:r>
      <w:r>
        <w:rPr>
          <w:noProof/>
        </w:rPr>
        <w:fldChar w:fldCharType="end"/>
      </w:r>
    </w:p>
    <w:p w14:paraId="3E02517C" w14:textId="5F6920CF"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_Toc17133778 \h </w:instrText>
      </w:r>
      <w:r>
        <w:rPr>
          <w:noProof/>
        </w:rPr>
      </w:r>
      <w:r>
        <w:rPr>
          <w:noProof/>
        </w:rPr>
        <w:fldChar w:fldCharType="separate"/>
      </w:r>
      <w:r>
        <w:rPr>
          <w:noProof/>
        </w:rPr>
        <w:t>17</w:t>
      </w:r>
      <w:r>
        <w:rPr>
          <w:noProof/>
        </w:rPr>
        <w:fldChar w:fldCharType="end"/>
      </w:r>
    </w:p>
    <w:p w14:paraId="79FCD30B" w14:textId="652DB6ED" w:rsidR="00753186" w:rsidRDefault="00753186">
      <w:pPr>
        <w:pStyle w:val="Sumrio3"/>
        <w:rPr>
          <w:rFonts w:asciiTheme="minorHAnsi" w:eastAsiaTheme="minorEastAsia" w:hAnsiTheme="minorHAnsi" w:cstheme="minorBidi"/>
          <w:b w:val="0"/>
          <w:iCs w:val="0"/>
          <w:noProof/>
          <w:sz w:val="22"/>
          <w:szCs w:val="22"/>
          <w:lang w:eastAsia="pt-BR"/>
        </w:rPr>
      </w:pPr>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_Toc17133779 \h </w:instrText>
      </w:r>
      <w:r>
        <w:rPr>
          <w:noProof/>
        </w:rPr>
      </w:r>
      <w:r>
        <w:rPr>
          <w:noProof/>
        </w:rPr>
        <w:fldChar w:fldCharType="separate"/>
      </w:r>
      <w:r>
        <w:rPr>
          <w:noProof/>
        </w:rPr>
        <w:t>18</w:t>
      </w:r>
      <w:r>
        <w:rPr>
          <w:noProof/>
        </w:rPr>
        <w:fldChar w:fldCharType="end"/>
      </w:r>
    </w:p>
    <w:p w14:paraId="73393465" w14:textId="45CCC538" w:rsidR="00753186" w:rsidRDefault="00753186">
      <w:pPr>
        <w:pStyle w:val="Sumrio3"/>
        <w:rPr>
          <w:rFonts w:asciiTheme="minorHAnsi" w:eastAsiaTheme="minorEastAsia" w:hAnsiTheme="minorHAnsi" w:cstheme="minorBidi"/>
          <w:b w:val="0"/>
          <w:iCs w:val="0"/>
          <w:noProof/>
          <w:sz w:val="22"/>
          <w:szCs w:val="22"/>
          <w:lang w:eastAsia="pt-BR"/>
        </w:rPr>
      </w:pPr>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_Toc17133780 \h </w:instrText>
      </w:r>
      <w:r>
        <w:rPr>
          <w:noProof/>
        </w:rPr>
      </w:r>
      <w:r>
        <w:rPr>
          <w:noProof/>
        </w:rPr>
        <w:fldChar w:fldCharType="separate"/>
      </w:r>
      <w:r>
        <w:rPr>
          <w:noProof/>
        </w:rPr>
        <w:t>19</w:t>
      </w:r>
      <w:r>
        <w:rPr>
          <w:noProof/>
        </w:rPr>
        <w:fldChar w:fldCharType="end"/>
      </w:r>
    </w:p>
    <w:p w14:paraId="749BFA01" w14:textId="65F14B2F" w:rsidR="00753186" w:rsidRDefault="00753186">
      <w:pPr>
        <w:pStyle w:val="Sumrio3"/>
        <w:rPr>
          <w:rFonts w:asciiTheme="minorHAnsi" w:eastAsiaTheme="minorEastAsia" w:hAnsiTheme="minorHAnsi" w:cstheme="minorBidi"/>
          <w:b w:val="0"/>
          <w:iCs w:val="0"/>
          <w:noProof/>
          <w:sz w:val="22"/>
          <w:szCs w:val="22"/>
          <w:lang w:eastAsia="pt-BR"/>
        </w:rPr>
      </w:pPr>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_Toc17133781 \h </w:instrText>
      </w:r>
      <w:r>
        <w:rPr>
          <w:noProof/>
        </w:rPr>
      </w:r>
      <w:r>
        <w:rPr>
          <w:noProof/>
        </w:rPr>
        <w:fldChar w:fldCharType="separate"/>
      </w:r>
      <w:r>
        <w:rPr>
          <w:noProof/>
        </w:rPr>
        <w:t>20</w:t>
      </w:r>
      <w:r>
        <w:rPr>
          <w:noProof/>
        </w:rPr>
        <w:fldChar w:fldCharType="end"/>
      </w:r>
    </w:p>
    <w:p w14:paraId="1ED2E72F" w14:textId="277941AA"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4458F7">
        <w:rPr>
          <w:i/>
          <w:noProof/>
        </w:rPr>
        <w:t>Business Process Model and Notation</w:t>
      </w:r>
      <w:r>
        <w:rPr>
          <w:noProof/>
        </w:rPr>
        <w:t xml:space="preserve"> (BPMN)</w:t>
      </w:r>
      <w:r>
        <w:rPr>
          <w:noProof/>
        </w:rPr>
        <w:tab/>
      </w:r>
      <w:r>
        <w:rPr>
          <w:noProof/>
        </w:rPr>
        <w:fldChar w:fldCharType="begin"/>
      </w:r>
      <w:r>
        <w:rPr>
          <w:noProof/>
        </w:rPr>
        <w:instrText xml:space="preserve"> PAGEREF _Toc17133782 \h </w:instrText>
      </w:r>
      <w:r>
        <w:rPr>
          <w:noProof/>
        </w:rPr>
      </w:r>
      <w:r>
        <w:rPr>
          <w:noProof/>
        </w:rPr>
        <w:fldChar w:fldCharType="separate"/>
      </w:r>
      <w:r>
        <w:rPr>
          <w:noProof/>
        </w:rPr>
        <w:t>22</w:t>
      </w:r>
      <w:r>
        <w:rPr>
          <w:noProof/>
        </w:rPr>
        <w:fldChar w:fldCharType="end"/>
      </w:r>
    </w:p>
    <w:p w14:paraId="1BFBC26E" w14:textId="15B3BCC6"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_Toc17133783 \h </w:instrText>
      </w:r>
      <w:r>
        <w:rPr>
          <w:noProof/>
        </w:rPr>
      </w:r>
      <w:r>
        <w:rPr>
          <w:noProof/>
        </w:rPr>
        <w:fldChar w:fldCharType="separate"/>
      </w:r>
      <w:r>
        <w:rPr>
          <w:noProof/>
        </w:rPr>
        <w:t>25</w:t>
      </w:r>
      <w:r>
        <w:rPr>
          <w:noProof/>
        </w:rPr>
        <w:fldChar w:fldCharType="end"/>
      </w:r>
    </w:p>
    <w:p w14:paraId="245EACF6" w14:textId="68BD39D3"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2.2.3.3</w:t>
      </w:r>
      <w:r>
        <w:rPr>
          <w:rFonts w:asciiTheme="minorHAnsi" w:eastAsiaTheme="minorEastAsia" w:hAnsiTheme="minorHAnsi" w:cstheme="minorBidi"/>
          <w:noProof/>
          <w:sz w:val="22"/>
          <w:szCs w:val="22"/>
          <w:lang w:eastAsia="pt-BR"/>
        </w:rPr>
        <w:tab/>
      </w:r>
      <w:r w:rsidRPr="004458F7">
        <w:rPr>
          <w:i/>
          <w:noProof/>
        </w:rPr>
        <w:t>Extreme Programming</w:t>
      </w:r>
      <w:r>
        <w:rPr>
          <w:noProof/>
        </w:rPr>
        <w:t xml:space="preserve"> (XP)</w:t>
      </w:r>
      <w:r>
        <w:rPr>
          <w:noProof/>
        </w:rPr>
        <w:tab/>
      </w:r>
      <w:r>
        <w:rPr>
          <w:noProof/>
        </w:rPr>
        <w:fldChar w:fldCharType="begin"/>
      </w:r>
      <w:r>
        <w:rPr>
          <w:noProof/>
        </w:rPr>
        <w:instrText xml:space="preserve"> PAGEREF _Toc17133784 \h </w:instrText>
      </w:r>
      <w:r>
        <w:rPr>
          <w:noProof/>
        </w:rPr>
      </w:r>
      <w:r>
        <w:rPr>
          <w:noProof/>
        </w:rPr>
        <w:fldChar w:fldCharType="separate"/>
      </w:r>
      <w:r>
        <w:rPr>
          <w:noProof/>
        </w:rPr>
        <w:t>26</w:t>
      </w:r>
      <w:r>
        <w:rPr>
          <w:noProof/>
        </w:rPr>
        <w:fldChar w:fldCharType="end"/>
      </w:r>
    </w:p>
    <w:p w14:paraId="5F1E1948" w14:textId="45408740" w:rsidR="00753186" w:rsidRDefault="00753186">
      <w:pPr>
        <w:pStyle w:val="Sumrio3"/>
        <w:rPr>
          <w:rFonts w:asciiTheme="minorHAnsi" w:eastAsiaTheme="minorEastAsia" w:hAnsiTheme="minorHAnsi" w:cstheme="minorBidi"/>
          <w:b w:val="0"/>
          <w:iCs w:val="0"/>
          <w:noProof/>
          <w:sz w:val="22"/>
          <w:szCs w:val="22"/>
          <w:lang w:eastAsia="pt-BR"/>
        </w:rPr>
      </w:pPr>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_Toc17133785 \h </w:instrText>
      </w:r>
      <w:r>
        <w:rPr>
          <w:noProof/>
        </w:rPr>
      </w:r>
      <w:r>
        <w:rPr>
          <w:noProof/>
        </w:rPr>
        <w:fldChar w:fldCharType="separate"/>
      </w:r>
      <w:r>
        <w:rPr>
          <w:noProof/>
        </w:rPr>
        <w:t>29</w:t>
      </w:r>
      <w:r>
        <w:rPr>
          <w:noProof/>
        </w:rPr>
        <w:fldChar w:fldCharType="end"/>
      </w:r>
    </w:p>
    <w:p w14:paraId="20BCB6AD" w14:textId="6C1C7713"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4458F7">
        <w:rPr>
          <w:noProof/>
          <w:lang w:val="en-US"/>
        </w:rPr>
        <w:t>2.2.4.1</w:t>
      </w:r>
      <w:r w:rsidRPr="005B582B">
        <w:rPr>
          <w:rFonts w:asciiTheme="minorHAnsi" w:eastAsiaTheme="minorEastAsia" w:hAnsiTheme="minorHAnsi" w:cstheme="minorBidi"/>
          <w:noProof/>
          <w:sz w:val="22"/>
          <w:szCs w:val="22"/>
          <w:lang w:val="en-US" w:eastAsia="pt-BR"/>
        </w:rPr>
        <w:tab/>
      </w:r>
      <w:r w:rsidRPr="004458F7">
        <w:rPr>
          <w:i/>
          <w:noProof/>
          <w:lang w:val="en-US"/>
        </w:rPr>
        <w:t>Hyper Text Markup Language</w:t>
      </w:r>
      <w:r w:rsidRPr="004458F7">
        <w:rPr>
          <w:noProof/>
          <w:lang w:val="en-US"/>
        </w:rPr>
        <w:t xml:space="preserve"> (HTML)</w:t>
      </w:r>
      <w:r w:rsidRPr="005B582B">
        <w:rPr>
          <w:noProof/>
          <w:lang w:val="en-US"/>
        </w:rPr>
        <w:tab/>
      </w:r>
      <w:r>
        <w:rPr>
          <w:noProof/>
        </w:rPr>
        <w:fldChar w:fldCharType="begin"/>
      </w:r>
      <w:r w:rsidRPr="005B582B">
        <w:rPr>
          <w:noProof/>
          <w:lang w:val="en-US"/>
        </w:rPr>
        <w:instrText xml:space="preserve"> PAGEREF _Toc17133786 \h </w:instrText>
      </w:r>
      <w:r>
        <w:rPr>
          <w:noProof/>
        </w:rPr>
      </w:r>
      <w:r>
        <w:rPr>
          <w:noProof/>
        </w:rPr>
        <w:fldChar w:fldCharType="separate"/>
      </w:r>
      <w:r w:rsidRPr="005B582B">
        <w:rPr>
          <w:noProof/>
          <w:lang w:val="en-US"/>
        </w:rPr>
        <w:t>29</w:t>
      </w:r>
      <w:r>
        <w:rPr>
          <w:noProof/>
        </w:rPr>
        <w:fldChar w:fldCharType="end"/>
      </w:r>
    </w:p>
    <w:p w14:paraId="02B8C452" w14:textId="5D2CC597"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2.2.4.2</w:t>
      </w:r>
      <w:r w:rsidRPr="005B582B">
        <w:rPr>
          <w:rFonts w:asciiTheme="minorHAnsi" w:eastAsiaTheme="minorEastAsia" w:hAnsiTheme="minorHAnsi" w:cstheme="minorBidi"/>
          <w:noProof/>
          <w:sz w:val="22"/>
          <w:szCs w:val="22"/>
          <w:lang w:val="en-US" w:eastAsia="pt-BR"/>
        </w:rPr>
        <w:tab/>
      </w:r>
      <w:r w:rsidRPr="005B582B">
        <w:rPr>
          <w:i/>
          <w:noProof/>
          <w:lang w:val="en-US"/>
        </w:rPr>
        <w:t>Cascading Style Sheets</w:t>
      </w:r>
      <w:r w:rsidRPr="005B582B">
        <w:rPr>
          <w:noProof/>
          <w:lang w:val="en-US"/>
        </w:rPr>
        <w:t xml:space="preserve"> (CSS)</w:t>
      </w:r>
      <w:r w:rsidRPr="005B582B">
        <w:rPr>
          <w:noProof/>
          <w:lang w:val="en-US"/>
        </w:rPr>
        <w:tab/>
      </w:r>
      <w:r>
        <w:rPr>
          <w:noProof/>
        </w:rPr>
        <w:fldChar w:fldCharType="begin"/>
      </w:r>
      <w:r w:rsidRPr="005B582B">
        <w:rPr>
          <w:noProof/>
          <w:lang w:val="en-US"/>
        </w:rPr>
        <w:instrText xml:space="preserve"> PAGEREF _Toc17133787 \h </w:instrText>
      </w:r>
      <w:r>
        <w:rPr>
          <w:noProof/>
        </w:rPr>
      </w:r>
      <w:r>
        <w:rPr>
          <w:noProof/>
        </w:rPr>
        <w:fldChar w:fldCharType="separate"/>
      </w:r>
      <w:r w:rsidRPr="005B582B">
        <w:rPr>
          <w:noProof/>
          <w:lang w:val="en-US"/>
        </w:rPr>
        <w:t>30</w:t>
      </w:r>
      <w:r>
        <w:rPr>
          <w:noProof/>
        </w:rPr>
        <w:fldChar w:fldCharType="end"/>
      </w:r>
    </w:p>
    <w:p w14:paraId="05503D7B" w14:textId="6A41C3E1"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2.2.4.3</w:t>
      </w:r>
      <w:r w:rsidRPr="005B582B">
        <w:rPr>
          <w:rFonts w:asciiTheme="minorHAnsi" w:eastAsiaTheme="minorEastAsia" w:hAnsiTheme="minorHAnsi" w:cstheme="minorBidi"/>
          <w:noProof/>
          <w:sz w:val="22"/>
          <w:szCs w:val="22"/>
          <w:lang w:val="en-US" w:eastAsia="pt-BR"/>
        </w:rPr>
        <w:tab/>
      </w:r>
      <w:r w:rsidRPr="005B582B">
        <w:rPr>
          <w:noProof/>
          <w:lang w:val="en-US"/>
        </w:rPr>
        <w:t>MaterializeCSS</w:t>
      </w:r>
      <w:r w:rsidRPr="005B582B">
        <w:rPr>
          <w:noProof/>
          <w:lang w:val="en-US"/>
        </w:rPr>
        <w:tab/>
      </w:r>
      <w:r>
        <w:rPr>
          <w:noProof/>
        </w:rPr>
        <w:fldChar w:fldCharType="begin"/>
      </w:r>
      <w:r w:rsidRPr="005B582B">
        <w:rPr>
          <w:noProof/>
          <w:lang w:val="en-US"/>
        </w:rPr>
        <w:instrText xml:space="preserve"> PAGEREF _Toc17133788 \h </w:instrText>
      </w:r>
      <w:r>
        <w:rPr>
          <w:noProof/>
        </w:rPr>
      </w:r>
      <w:r>
        <w:rPr>
          <w:noProof/>
        </w:rPr>
        <w:fldChar w:fldCharType="separate"/>
      </w:r>
      <w:r w:rsidRPr="005B582B">
        <w:rPr>
          <w:noProof/>
          <w:lang w:val="en-US"/>
        </w:rPr>
        <w:t>33</w:t>
      </w:r>
      <w:r>
        <w:rPr>
          <w:noProof/>
        </w:rPr>
        <w:fldChar w:fldCharType="end"/>
      </w:r>
    </w:p>
    <w:p w14:paraId="72535A4B" w14:textId="6965192F"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2.2.4.4</w:t>
      </w:r>
      <w:r w:rsidRPr="005B582B">
        <w:rPr>
          <w:rFonts w:asciiTheme="minorHAnsi" w:eastAsiaTheme="minorEastAsia" w:hAnsiTheme="minorHAnsi" w:cstheme="minorBidi"/>
          <w:noProof/>
          <w:sz w:val="22"/>
          <w:szCs w:val="22"/>
          <w:lang w:val="en-US" w:eastAsia="pt-BR"/>
        </w:rPr>
        <w:tab/>
      </w:r>
      <w:r w:rsidRPr="005B582B">
        <w:rPr>
          <w:noProof/>
          <w:lang w:val="en-US"/>
        </w:rPr>
        <w:t>JavaScript (JS)</w:t>
      </w:r>
      <w:r w:rsidRPr="005B582B">
        <w:rPr>
          <w:noProof/>
          <w:lang w:val="en-US"/>
        </w:rPr>
        <w:tab/>
      </w:r>
      <w:r>
        <w:rPr>
          <w:noProof/>
        </w:rPr>
        <w:fldChar w:fldCharType="begin"/>
      </w:r>
      <w:r w:rsidRPr="005B582B">
        <w:rPr>
          <w:noProof/>
          <w:lang w:val="en-US"/>
        </w:rPr>
        <w:instrText xml:space="preserve"> PAGEREF _Toc17133789 \h </w:instrText>
      </w:r>
      <w:r>
        <w:rPr>
          <w:noProof/>
        </w:rPr>
      </w:r>
      <w:r>
        <w:rPr>
          <w:noProof/>
        </w:rPr>
        <w:fldChar w:fldCharType="separate"/>
      </w:r>
      <w:r w:rsidRPr="005B582B">
        <w:rPr>
          <w:noProof/>
          <w:lang w:val="en-US"/>
        </w:rPr>
        <w:t>33</w:t>
      </w:r>
      <w:r>
        <w:rPr>
          <w:noProof/>
        </w:rPr>
        <w:fldChar w:fldCharType="end"/>
      </w:r>
    </w:p>
    <w:p w14:paraId="02BBF271" w14:textId="3DCBEF0B"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2.2.4.5</w:t>
      </w:r>
      <w:r w:rsidRPr="005B582B">
        <w:rPr>
          <w:rFonts w:asciiTheme="minorHAnsi" w:eastAsiaTheme="minorEastAsia" w:hAnsiTheme="minorHAnsi" w:cstheme="minorBidi"/>
          <w:noProof/>
          <w:sz w:val="22"/>
          <w:szCs w:val="22"/>
          <w:lang w:val="en-US" w:eastAsia="pt-BR"/>
        </w:rPr>
        <w:tab/>
      </w:r>
      <w:r w:rsidRPr="005B582B">
        <w:rPr>
          <w:noProof/>
          <w:lang w:val="en-US"/>
        </w:rPr>
        <w:t>TypeScript</w:t>
      </w:r>
      <w:r w:rsidRPr="005B582B">
        <w:rPr>
          <w:noProof/>
          <w:lang w:val="en-US"/>
        </w:rPr>
        <w:tab/>
      </w:r>
      <w:r>
        <w:rPr>
          <w:noProof/>
        </w:rPr>
        <w:fldChar w:fldCharType="begin"/>
      </w:r>
      <w:r w:rsidRPr="005B582B">
        <w:rPr>
          <w:noProof/>
          <w:lang w:val="en-US"/>
        </w:rPr>
        <w:instrText xml:space="preserve"> PAGEREF _Toc17133790 \h </w:instrText>
      </w:r>
      <w:r>
        <w:rPr>
          <w:noProof/>
        </w:rPr>
      </w:r>
      <w:r>
        <w:rPr>
          <w:noProof/>
        </w:rPr>
        <w:fldChar w:fldCharType="separate"/>
      </w:r>
      <w:r w:rsidRPr="005B582B">
        <w:rPr>
          <w:noProof/>
          <w:lang w:val="en-US"/>
        </w:rPr>
        <w:t>34</w:t>
      </w:r>
      <w:r>
        <w:rPr>
          <w:noProof/>
        </w:rPr>
        <w:fldChar w:fldCharType="end"/>
      </w:r>
    </w:p>
    <w:p w14:paraId="7F507F56" w14:textId="177294F4"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2.2.4.6</w:t>
      </w:r>
      <w:r w:rsidRPr="005B582B">
        <w:rPr>
          <w:rFonts w:asciiTheme="minorHAnsi" w:eastAsiaTheme="minorEastAsia" w:hAnsiTheme="minorHAnsi" w:cstheme="minorBidi"/>
          <w:noProof/>
          <w:sz w:val="22"/>
          <w:szCs w:val="22"/>
          <w:lang w:val="en-US" w:eastAsia="pt-BR"/>
        </w:rPr>
        <w:tab/>
      </w:r>
      <w:r w:rsidRPr="005B582B">
        <w:rPr>
          <w:noProof/>
          <w:lang w:val="en-US"/>
        </w:rPr>
        <w:t>Angular</w:t>
      </w:r>
      <w:r w:rsidRPr="005B582B">
        <w:rPr>
          <w:noProof/>
          <w:lang w:val="en-US"/>
        </w:rPr>
        <w:tab/>
      </w:r>
      <w:r>
        <w:rPr>
          <w:noProof/>
        </w:rPr>
        <w:fldChar w:fldCharType="begin"/>
      </w:r>
      <w:r w:rsidRPr="005B582B">
        <w:rPr>
          <w:noProof/>
          <w:lang w:val="en-US"/>
        </w:rPr>
        <w:instrText xml:space="preserve"> PAGEREF _Toc17133791 \h </w:instrText>
      </w:r>
      <w:r>
        <w:rPr>
          <w:noProof/>
        </w:rPr>
      </w:r>
      <w:r>
        <w:rPr>
          <w:noProof/>
        </w:rPr>
        <w:fldChar w:fldCharType="separate"/>
      </w:r>
      <w:r w:rsidRPr="005B582B">
        <w:rPr>
          <w:noProof/>
          <w:lang w:val="en-US"/>
        </w:rPr>
        <w:t>35</w:t>
      </w:r>
      <w:r>
        <w:rPr>
          <w:noProof/>
        </w:rPr>
        <w:fldChar w:fldCharType="end"/>
      </w:r>
    </w:p>
    <w:p w14:paraId="4E31FF7A" w14:textId="659CB798"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2.2.4.7</w:t>
      </w:r>
      <w:r w:rsidRPr="005B582B">
        <w:rPr>
          <w:rFonts w:asciiTheme="minorHAnsi" w:eastAsiaTheme="minorEastAsia" w:hAnsiTheme="minorHAnsi" w:cstheme="minorBidi"/>
          <w:noProof/>
          <w:sz w:val="22"/>
          <w:szCs w:val="22"/>
          <w:lang w:val="en-US" w:eastAsia="pt-BR"/>
        </w:rPr>
        <w:tab/>
      </w:r>
      <w:r w:rsidRPr="005B582B">
        <w:rPr>
          <w:i/>
          <w:noProof/>
          <w:lang w:val="en-US"/>
        </w:rPr>
        <w:t>Hypertext PreProcessor</w:t>
      </w:r>
      <w:r w:rsidRPr="005B582B">
        <w:rPr>
          <w:noProof/>
          <w:lang w:val="en-US"/>
        </w:rPr>
        <w:t xml:space="preserve"> (PHP)</w:t>
      </w:r>
      <w:r w:rsidRPr="005B582B">
        <w:rPr>
          <w:noProof/>
          <w:lang w:val="en-US"/>
        </w:rPr>
        <w:tab/>
      </w:r>
      <w:r>
        <w:rPr>
          <w:noProof/>
        </w:rPr>
        <w:fldChar w:fldCharType="begin"/>
      </w:r>
      <w:r w:rsidRPr="005B582B">
        <w:rPr>
          <w:noProof/>
          <w:lang w:val="en-US"/>
        </w:rPr>
        <w:instrText xml:space="preserve"> PAGEREF _Toc17133792 \h </w:instrText>
      </w:r>
      <w:r>
        <w:rPr>
          <w:noProof/>
        </w:rPr>
      </w:r>
      <w:r>
        <w:rPr>
          <w:noProof/>
        </w:rPr>
        <w:fldChar w:fldCharType="separate"/>
      </w:r>
      <w:r w:rsidRPr="005B582B">
        <w:rPr>
          <w:noProof/>
          <w:lang w:val="en-US"/>
        </w:rPr>
        <w:t>36</w:t>
      </w:r>
      <w:r>
        <w:rPr>
          <w:noProof/>
        </w:rPr>
        <w:fldChar w:fldCharType="end"/>
      </w:r>
    </w:p>
    <w:p w14:paraId="6F22D830" w14:textId="29783465"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2.2.4.8</w:t>
      </w:r>
      <w:r w:rsidRPr="005B582B">
        <w:rPr>
          <w:rFonts w:asciiTheme="minorHAnsi" w:eastAsiaTheme="minorEastAsia" w:hAnsiTheme="minorHAnsi" w:cstheme="minorBidi"/>
          <w:noProof/>
          <w:sz w:val="22"/>
          <w:szCs w:val="22"/>
          <w:lang w:val="en-US" w:eastAsia="pt-BR"/>
        </w:rPr>
        <w:tab/>
      </w:r>
      <w:r w:rsidRPr="005B582B">
        <w:rPr>
          <w:i/>
          <w:noProof/>
          <w:lang w:val="en-US"/>
        </w:rPr>
        <w:t>Framework</w:t>
      </w:r>
      <w:r w:rsidRPr="005B582B">
        <w:rPr>
          <w:noProof/>
          <w:lang w:val="en-US"/>
        </w:rPr>
        <w:t xml:space="preserve"> Laravel</w:t>
      </w:r>
      <w:r w:rsidRPr="005B582B">
        <w:rPr>
          <w:noProof/>
          <w:lang w:val="en-US"/>
        </w:rPr>
        <w:tab/>
      </w:r>
      <w:r>
        <w:rPr>
          <w:noProof/>
        </w:rPr>
        <w:fldChar w:fldCharType="begin"/>
      </w:r>
      <w:r w:rsidRPr="005B582B">
        <w:rPr>
          <w:noProof/>
          <w:lang w:val="en-US"/>
        </w:rPr>
        <w:instrText xml:space="preserve"> PAGEREF _Toc17133793 \h </w:instrText>
      </w:r>
      <w:r>
        <w:rPr>
          <w:noProof/>
        </w:rPr>
      </w:r>
      <w:r>
        <w:rPr>
          <w:noProof/>
        </w:rPr>
        <w:fldChar w:fldCharType="separate"/>
      </w:r>
      <w:r w:rsidRPr="005B582B">
        <w:rPr>
          <w:noProof/>
          <w:lang w:val="en-US"/>
        </w:rPr>
        <w:t>37</w:t>
      </w:r>
      <w:r>
        <w:rPr>
          <w:noProof/>
        </w:rPr>
        <w:fldChar w:fldCharType="end"/>
      </w:r>
    </w:p>
    <w:p w14:paraId="26CCA6B8" w14:textId="17155248"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4458F7">
        <w:rPr>
          <w:noProof/>
          <w:lang w:val="en-US"/>
        </w:rPr>
        <w:t>2.2.4.9</w:t>
      </w:r>
      <w:r w:rsidRPr="005B582B">
        <w:rPr>
          <w:rFonts w:asciiTheme="minorHAnsi" w:eastAsiaTheme="minorEastAsia" w:hAnsiTheme="minorHAnsi" w:cstheme="minorBidi"/>
          <w:noProof/>
          <w:sz w:val="22"/>
          <w:szCs w:val="22"/>
          <w:lang w:val="en-US" w:eastAsia="pt-BR"/>
        </w:rPr>
        <w:tab/>
      </w:r>
      <w:r w:rsidRPr="004458F7">
        <w:rPr>
          <w:i/>
          <w:noProof/>
          <w:lang w:val="en-US"/>
        </w:rPr>
        <w:t>Representational State Transfer Application Programming Interfaces</w:t>
      </w:r>
      <w:r w:rsidRPr="004458F7">
        <w:rPr>
          <w:noProof/>
          <w:lang w:val="en-US"/>
        </w:rPr>
        <w:t xml:space="preserve"> (API REST)</w:t>
      </w:r>
      <w:r w:rsidRPr="005B582B">
        <w:rPr>
          <w:noProof/>
          <w:lang w:val="en-US"/>
        </w:rPr>
        <w:tab/>
      </w:r>
      <w:r>
        <w:rPr>
          <w:noProof/>
        </w:rPr>
        <w:fldChar w:fldCharType="begin"/>
      </w:r>
      <w:r w:rsidRPr="005B582B">
        <w:rPr>
          <w:noProof/>
          <w:lang w:val="en-US"/>
        </w:rPr>
        <w:instrText xml:space="preserve"> PAGEREF _Toc17133794 \h </w:instrText>
      </w:r>
      <w:r>
        <w:rPr>
          <w:noProof/>
        </w:rPr>
      </w:r>
      <w:r>
        <w:rPr>
          <w:noProof/>
        </w:rPr>
        <w:fldChar w:fldCharType="separate"/>
      </w:r>
      <w:r w:rsidRPr="005B582B">
        <w:rPr>
          <w:noProof/>
          <w:lang w:val="en-US"/>
        </w:rPr>
        <w:t>38</w:t>
      </w:r>
      <w:r>
        <w:rPr>
          <w:noProof/>
        </w:rPr>
        <w:fldChar w:fldCharType="end"/>
      </w:r>
    </w:p>
    <w:p w14:paraId="1424AF4C" w14:textId="218F6D29" w:rsidR="00753186" w:rsidRDefault="00753186">
      <w:pPr>
        <w:pStyle w:val="Sumrio3"/>
        <w:rPr>
          <w:rFonts w:asciiTheme="minorHAnsi" w:eastAsiaTheme="minorEastAsia" w:hAnsiTheme="minorHAnsi" w:cstheme="minorBidi"/>
          <w:b w:val="0"/>
          <w:iCs w:val="0"/>
          <w:noProof/>
          <w:sz w:val="22"/>
          <w:szCs w:val="22"/>
          <w:lang w:eastAsia="pt-BR"/>
        </w:rPr>
      </w:pPr>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_Toc17133795 \h </w:instrText>
      </w:r>
      <w:r>
        <w:rPr>
          <w:noProof/>
        </w:rPr>
      </w:r>
      <w:r>
        <w:rPr>
          <w:noProof/>
        </w:rPr>
        <w:fldChar w:fldCharType="separate"/>
      </w:r>
      <w:r>
        <w:rPr>
          <w:noProof/>
        </w:rPr>
        <w:t>39</w:t>
      </w:r>
      <w:r>
        <w:rPr>
          <w:noProof/>
        </w:rPr>
        <w:fldChar w:fldCharType="end"/>
      </w:r>
    </w:p>
    <w:p w14:paraId="5E65B0E7" w14:textId="49680297" w:rsidR="00753186" w:rsidRDefault="0075318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_Toc17133796 \h </w:instrText>
      </w:r>
      <w:r>
        <w:rPr>
          <w:noProof/>
        </w:rPr>
      </w:r>
      <w:r>
        <w:rPr>
          <w:noProof/>
        </w:rPr>
        <w:fldChar w:fldCharType="separate"/>
      </w:r>
      <w:r>
        <w:rPr>
          <w:noProof/>
        </w:rPr>
        <w:t>41</w:t>
      </w:r>
      <w:r>
        <w:rPr>
          <w:noProof/>
        </w:rPr>
        <w:fldChar w:fldCharType="end"/>
      </w:r>
    </w:p>
    <w:p w14:paraId="7E4073E4" w14:textId="2809C535"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_Toc17133797 \h </w:instrText>
      </w:r>
      <w:r>
        <w:rPr>
          <w:noProof/>
        </w:rPr>
      </w:r>
      <w:r>
        <w:rPr>
          <w:noProof/>
        </w:rPr>
        <w:fldChar w:fldCharType="separate"/>
      </w:r>
      <w:r>
        <w:rPr>
          <w:noProof/>
        </w:rPr>
        <w:t>41</w:t>
      </w:r>
      <w:r>
        <w:rPr>
          <w:noProof/>
        </w:rPr>
        <w:fldChar w:fldCharType="end"/>
      </w:r>
    </w:p>
    <w:p w14:paraId="09AAFA34" w14:textId="5323678D"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_Toc17133798 \h </w:instrText>
      </w:r>
      <w:r>
        <w:rPr>
          <w:noProof/>
        </w:rPr>
      </w:r>
      <w:r>
        <w:rPr>
          <w:noProof/>
        </w:rPr>
        <w:fldChar w:fldCharType="separate"/>
      </w:r>
      <w:r>
        <w:rPr>
          <w:noProof/>
        </w:rPr>
        <w:t>42</w:t>
      </w:r>
      <w:r>
        <w:rPr>
          <w:noProof/>
        </w:rPr>
        <w:fldChar w:fldCharType="end"/>
      </w:r>
    </w:p>
    <w:p w14:paraId="7F4D407A" w14:textId="6200DD9E"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_Toc17133799 \h </w:instrText>
      </w:r>
      <w:r>
        <w:rPr>
          <w:noProof/>
        </w:rPr>
      </w:r>
      <w:r>
        <w:rPr>
          <w:noProof/>
        </w:rPr>
        <w:fldChar w:fldCharType="separate"/>
      </w:r>
      <w:r>
        <w:rPr>
          <w:noProof/>
        </w:rPr>
        <w:t>42</w:t>
      </w:r>
      <w:r>
        <w:rPr>
          <w:noProof/>
        </w:rPr>
        <w:fldChar w:fldCharType="end"/>
      </w:r>
    </w:p>
    <w:p w14:paraId="51AF933D" w14:textId="56743F97"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_Toc17133800 \h </w:instrText>
      </w:r>
      <w:r>
        <w:rPr>
          <w:noProof/>
        </w:rPr>
      </w:r>
      <w:r>
        <w:rPr>
          <w:noProof/>
        </w:rPr>
        <w:fldChar w:fldCharType="separate"/>
      </w:r>
      <w:r>
        <w:rPr>
          <w:noProof/>
        </w:rPr>
        <w:t>44</w:t>
      </w:r>
      <w:r>
        <w:rPr>
          <w:noProof/>
        </w:rPr>
        <w:fldChar w:fldCharType="end"/>
      </w:r>
    </w:p>
    <w:p w14:paraId="57B05C02" w14:textId="5ED9ABA7"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3.5</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_Toc17133801 \h </w:instrText>
      </w:r>
      <w:r>
        <w:rPr>
          <w:noProof/>
        </w:rPr>
      </w:r>
      <w:r>
        <w:rPr>
          <w:noProof/>
        </w:rPr>
        <w:fldChar w:fldCharType="separate"/>
      </w:r>
      <w:r>
        <w:rPr>
          <w:noProof/>
        </w:rPr>
        <w:t>48</w:t>
      </w:r>
      <w:r>
        <w:rPr>
          <w:noProof/>
        </w:rPr>
        <w:fldChar w:fldCharType="end"/>
      </w:r>
    </w:p>
    <w:p w14:paraId="23C69231" w14:textId="76ACC6C4" w:rsidR="00753186" w:rsidRDefault="00753186">
      <w:pPr>
        <w:pStyle w:val="Sumrio3"/>
        <w:rPr>
          <w:rFonts w:asciiTheme="minorHAnsi" w:eastAsiaTheme="minorEastAsia" w:hAnsiTheme="minorHAnsi" w:cstheme="minorBidi"/>
          <w:b w:val="0"/>
          <w:iCs w:val="0"/>
          <w:noProof/>
          <w:sz w:val="22"/>
          <w:szCs w:val="22"/>
          <w:lang w:eastAsia="pt-BR"/>
        </w:rPr>
      </w:pPr>
      <w:r>
        <w:rPr>
          <w:noProof/>
        </w:rPr>
        <w:lastRenderedPageBreak/>
        <w:t>3.5.1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_Toc17133802 \h </w:instrText>
      </w:r>
      <w:r>
        <w:rPr>
          <w:noProof/>
        </w:rPr>
      </w:r>
      <w:r>
        <w:rPr>
          <w:noProof/>
        </w:rPr>
        <w:fldChar w:fldCharType="separate"/>
      </w:r>
      <w:r>
        <w:rPr>
          <w:noProof/>
        </w:rPr>
        <w:t>48</w:t>
      </w:r>
      <w:r>
        <w:rPr>
          <w:noProof/>
        </w:rPr>
        <w:fldChar w:fldCharType="end"/>
      </w:r>
    </w:p>
    <w:p w14:paraId="13E336FF" w14:textId="07AAD48D"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3.5.1.1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_Toc17133803 \h </w:instrText>
      </w:r>
      <w:r>
        <w:rPr>
          <w:noProof/>
        </w:rPr>
      </w:r>
      <w:r>
        <w:rPr>
          <w:noProof/>
        </w:rPr>
        <w:fldChar w:fldCharType="separate"/>
      </w:r>
      <w:r>
        <w:rPr>
          <w:noProof/>
        </w:rPr>
        <w:t>53</w:t>
      </w:r>
      <w:r>
        <w:rPr>
          <w:noProof/>
        </w:rPr>
        <w:fldChar w:fldCharType="end"/>
      </w:r>
    </w:p>
    <w:p w14:paraId="0EC19C46" w14:textId="43AE5872"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3.5.1.2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_Toc17133804 \h </w:instrText>
      </w:r>
      <w:r>
        <w:rPr>
          <w:noProof/>
        </w:rPr>
      </w:r>
      <w:r>
        <w:rPr>
          <w:noProof/>
        </w:rPr>
        <w:fldChar w:fldCharType="separate"/>
      </w:r>
      <w:r>
        <w:rPr>
          <w:noProof/>
        </w:rPr>
        <w:t>58</w:t>
      </w:r>
      <w:r>
        <w:rPr>
          <w:noProof/>
        </w:rPr>
        <w:fldChar w:fldCharType="end"/>
      </w:r>
    </w:p>
    <w:p w14:paraId="3494CF6B" w14:textId="6C894702"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3.5.1.3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_Toc17133805 \h </w:instrText>
      </w:r>
      <w:r>
        <w:rPr>
          <w:noProof/>
        </w:rPr>
      </w:r>
      <w:r>
        <w:rPr>
          <w:noProof/>
        </w:rPr>
        <w:fldChar w:fldCharType="separate"/>
      </w:r>
      <w:r>
        <w:rPr>
          <w:noProof/>
        </w:rPr>
        <w:t>61</w:t>
      </w:r>
      <w:r>
        <w:rPr>
          <w:noProof/>
        </w:rPr>
        <w:fldChar w:fldCharType="end"/>
      </w:r>
    </w:p>
    <w:p w14:paraId="4BE6193B" w14:textId="7965371B"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3.5.1.4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_Toc17133806 \h </w:instrText>
      </w:r>
      <w:r>
        <w:rPr>
          <w:noProof/>
        </w:rPr>
      </w:r>
      <w:r>
        <w:rPr>
          <w:noProof/>
        </w:rPr>
        <w:fldChar w:fldCharType="separate"/>
      </w:r>
      <w:r>
        <w:rPr>
          <w:noProof/>
        </w:rPr>
        <w:t>71</w:t>
      </w:r>
      <w:r>
        <w:rPr>
          <w:noProof/>
        </w:rPr>
        <w:fldChar w:fldCharType="end"/>
      </w:r>
    </w:p>
    <w:p w14:paraId="5562D2B6" w14:textId="27DE5858"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3.6</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_Toc17133807 \h </w:instrText>
      </w:r>
      <w:r>
        <w:rPr>
          <w:noProof/>
        </w:rPr>
      </w:r>
      <w:r>
        <w:rPr>
          <w:noProof/>
        </w:rPr>
        <w:fldChar w:fldCharType="separate"/>
      </w:r>
      <w:r>
        <w:rPr>
          <w:noProof/>
        </w:rPr>
        <w:t>75</w:t>
      </w:r>
      <w:r>
        <w:rPr>
          <w:noProof/>
        </w:rPr>
        <w:fldChar w:fldCharType="end"/>
      </w:r>
    </w:p>
    <w:p w14:paraId="4B3A67A2" w14:textId="48E57E9E" w:rsidR="00753186" w:rsidRDefault="00753186">
      <w:pPr>
        <w:pStyle w:val="Sumrio3"/>
        <w:rPr>
          <w:rFonts w:asciiTheme="minorHAnsi" w:eastAsiaTheme="minorEastAsia" w:hAnsiTheme="minorHAnsi" w:cstheme="minorBidi"/>
          <w:b w:val="0"/>
          <w:iCs w:val="0"/>
          <w:noProof/>
          <w:sz w:val="22"/>
          <w:szCs w:val="22"/>
          <w:lang w:eastAsia="pt-BR"/>
        </w:rPr>
      </w:pPr>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_Toc17133808 \h </w:instrText>
      </w:r>
      <w:r>
        <w:rPr>
          <w:noProof/>
        </w:rPr>
      </w:r>
      <w:r>
        <w:rPr>
          <w:noProof/>
        </w:rPr>
        <w:fldChar w:fldCharType="separate"/>
      </w:r>
      <w:r>
        <w:rPr>
          <w:noProof/>
        </w:rPr>
        <w:t>75</w:t>
      </w:r>
      <w:r>
        <w:rPr>
          <w:noProof/>
        </w:rPr>
        <w:fldChar w:fldCharType="end"/>
      </w:r>
    </w:p>
    <w:p w14:paraId="1AA691B0" w14:textId="557CCFB5"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3.6.1.1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_Toc17133809 \h </w:instrText>
      </w:r>
      <w:r>
        <w:rPr>
          <w:noProof/>
        </w:rPr>
      </w:r>
      <w:r>
        <w:rPr>
          <w:noProof/>
        </w:rPr>
        <w:fldChar w:fldCharType="separate"/>
      </w:r>
      <w:r>
        <w:rPr>
          <w:noProof/>
        </w:rPr>
        <w:t>75</w:t>
      </w:r>
      <w:r>
        <w:rPr>
          <w:noProof/>
        </w:rPr>
        <w:fldChar w:fldCharType="end"/>
      </w:r>
    </w:p>
    <w:p w14:paraId="032FCCA1" w14:textId="2FEC93DC"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3.6.1.2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_Toc17133810 \h </w:instrText>
      </w:r>
      <w:r>
        <w:rPr>
          <w:noProof/>
        </w:rPr>
      </w:r>
      <w:r>
        <w:rPr>
          <w:noProof/>
        </w:rPr>
        <w:fldChar w:fldCharType="separate"/>
      </w:r>
      <w:r>
        <w:rPr>
          <w:noProof/>
        </w:rPr>
        <w:t>89</w:t>
      </w:r>
      <w:r>
        <w:rPr>
          <w:noProof/>
        </w:rPr>
        <w:fldChar w:fldCharType="end"/>
      </w:r>
    </w:p>
    <w:p w14:paraId="5BC9FF19" w14:textId="285BF221"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3.7</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_Toc17133811 \h </w:instrText>
      </w:r>
      <w:r>
        <w:rPr>
          <w:noProof/>
        </w:rPr>
      </w:r>
      <w:r>
        <w:rPr>
          <w:noProof/>
        </w:rPr>
        <w:fldChar w:fldCharType="separate"/>
      </w:r>
      <w:r>
        <w:rPr>
          <w:noProof/>
        </w:rPr>
        <w:t>94</w:t>
      </w:r>
      <w:r>
        <w:rPr>
          <w:noProof/>
        </w:rPr>
        <w:fldChar w:fldCharType="end"/>
      </w:r>
    </w:p>
    <w:p w14:paraId="6F4C4E47" w14:textId="7B06990C" w:rsidR="00753186" w:rsidRDefault="00753186">
      <w:pPr>
        <w:pStyle w:val="Sumrio3"/>
        <w:rPr>
          <w:rFonts w:asciiTheme="minorHAnsi" w:eastAsiaTheme="minorEastAsia" w:hAnsiTheme="minorHAnsi" w:cstheme="minorBidi"/>
          <w:b w:val="0"/>
          <w:iCs w:val="0"/>
          <w:noProof/>
          <w:sz w:val="22"/>
          <w:szCs w:val="22"/>
          <w:lang w:eastAsia="pt-BR"/>
        </w:rPr>
      </w:pPr>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_Toc17133812 \h </w:instrText>
      </w:r>
      <w:r>
        <w:rPr>
          <w:noProof/>
        </w:rPr>
      </w:r>
      <w:r>
        <w:rPr>
          <w:noProof/>
        </w:rPr>
        <w:fldChar w:fldCharType="separate"/>
      </w:r>
      <w:r>
        <w:rPr>
          <w:noProof/>
        </w:rPr>
        <w:t>94</w:t>
      </w:r>
      <w:r>
        <w:rPr>
          <w:noProof/>
        </w:rPr>
        <w:fldChar w:fldCharType="end"/>
      </w:r>
    </w:p>
    <w:p w14:paraId="5D63F5B9" w14:textId="43FB696E"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3.7.1.1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_Toc17133813 \h </w:instrText>
      </w:r>
      <w:r>
        <w:rPr>
          <w:noProof/>
        </w:rPr>
      </w:r>
      <w:r>
        <w:rPr>
          <w:noProof/>
        </w:rPr>
        <w:fldChar w:fldCharType="separate"/>
      </w:r>
      <w:r>
        <w:rPr>
          <w:noProof/>
        </w:rPr>
        <w:t>95</w:t>
      </w:r>
      <w:r>
        <w:rPr>
          <w:noProof/>
        </w:rPr>
        <w:fldChar w:fldCharType="end"/>
      </w:r>
    </w:p>
    <w:p w14:paraId="5ED6A4D4" w14:textId="7C2898EE"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_Toc17133814 \h </w:instrText>
      </w:r>
      <w:r>
        <w:rPr>
          <w:noProof/>
        </w:rPr>
      </w:r>
      <w:r>
        <w:rPr>
          <w:noProof/>
        </w:rPr>
        <w:fldChar w:fldCharType="separate"/>
      </w:r>
      <w:r>
        <w:rPr>
          <w:noProof/>
        </w:rPr>
        <w:t>95</w:t>
      </w:r>
      <w:r>
        <w:rPr>
          <w:noProof/>
        </w:rPr>
        <w:fldChar w:fldCharType="end"/>
      </w:r>
    </w:p>
    <w:p w14:paraId="6B7E450F" w14:textId="4F738181"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3.8</w:t>
      </w:r>
      <w:r>
        <w:rPr>
          <w:rFonts w:asciiTheme="minorHAnsi" w:eastAsiaTheme="minorEastAsia" w:hAnsiTheme="minorHAnsi" w:cstheme="minorBidi"/>
          <w:caps w:val="0"/>
          <w:noProof/>
          <w:sz w:val="22"/>
          <w:szCs w:val="22"/>
          <w:lang w:eastAsia="pt-BR"/>
        </w:rPr>
        <w:tab/>
      </w:r>
      <w:r>
        <w:rPr>
          <w:noProof/>
        </w:rPr>
        <w:t>Testes</w:t>
      </w:r>
      <w:r>
        <w:rPr>
          <w:noProof/>
        </w:rPr>
        <w:tab/>
      </w:r>
      <w:r>
        <w:rPr>
          <w:noProof/>
        </w:rPr>
        <w:fldChar w:fldCharType="begin"/>
      </w:r>
      <w:r>
        <w:rPr>
          <w:noProof/>
        </w:rPr>
        <w:instrText xml:space="preserve"> PAGEREF _Toc17133815 \h </w:instrText>
      </w:r>
      <w:r>
        <w:rPr>
          <w:noProof/>
        </w:rPr>
      </w:r>
      <w:r>
        <w:rPr>
          <w:noProof/>
        </w:rPr>
        <w:fldChar w:fldCharType="separate"/>
      </w:r>
      <w:r>
        <w:rPr>
          <w:noProof/>
        </w:rPr>
        <w:t>97</w:t>
      </w:r>
      <w:r>
        <w:rPr>
          <w:noProof/>
        </w:rPr>
        <w:fldChar w:fldCharType="end"/>
      </w:r>
    </w:p>
    <w:p w14:paraId="662C4DCD" w14:textId="7D8F054A" w:rsidR="00753186" w:rsidRDefault="0075318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sidRPr="005B582B">
        <w:rPr>
          <w:noProof/>
        </w:rPr>
        <w:t>4</w:t>
      </w:r>
      <w:r>
        <w:rPr>
          <w:rFonts w:asciiTheme="minorHAnsi" w:eastAsiaTheme="minorEastAsia" w:hAnsiTheme="minorHAnsi" w:cstheme="minorBidi"/>
          <w:b w:val="0"/>
          <w:bCs w:val="0"/>
          <w:caps w:val="0"/>
          <w:noProof/>
          <w:sz w:val="22"/>
          <w:szCs w:val="22"/>
          <w:lang w:eastAsia="pt-BR"/>
        </w:rPr>
        <w:tab/>
      </w:r>
      <w:r w:rsidRPr="005B582B">
        <w:rPr>
          <w:noProof/>
        </w:rPr>
        <w:t>Utilização</w:t>
      </w:r>
      <w:r>
        <w:rPr>
          <w:noProof/>
        </w:rPr>
        <w:tab/>
      </w:r>
      <w:r>
        <w:rPr>
          <w:noProof/>
        </w:rPr>
        <w:fldChar w:fldCharType="begin"/>
      </w:r>
      <w:r>
        <w:rPr>
          <w:noProof/>
        </w:rPr>
        <w:instrText xml:space="preserve"> PAGEREF _Toc17133816 \h </w:instrText>
      </w:r>
      <w:r>
        <w:rPr>
          <w:noProof/>
        </w:rPr>
      </w:r>
      <w:r>
        <w:rPr>
          <w:noProof/>
        </w:rPr>
        <w:fldChar w:fldCharType="separate"/>
      </w:r>
      <w:r>
        <w:rPr>
          <w:noProof/>
        </w:rPr>
        <w:t>99</w:t>
      </w:r>
      <w:r>
        <w:rPr>
          <w:noProof/>
        </w:rPr>
        <w:fldChar w:fldCharType="end"/>
      </w:r>
    </w:p>
    <w:p w14:paraId="4CB1AD54" w14:textId="41596363" w:rsidR="00753186" w:rsidRDefault="0075318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sidRPr="005B582B">
        <w:rPr>
          <w:noProof/>
        </w:rPr>
        <w:t>5</w:t>
      </w:r>
      <w:r>
        <w:rPr>
          <w:rFonts w:asciiTheme="minorHAnsi" w:eastAsiaTheme="minorEastAsia" w:hAnsiTheme="minorHAnsi" w:cstheme="minorBidi"/>
          <w:b w:val="0"/>
          <w:bCs w:val="0"/>
          <w:caps w:val="0"/>
          <w:noProof/>
          <w:sz w:val="22"/>
          <w:szCs w:val="22"/>
          <w:lang w:eastAsia="pt-BR"/>
        </w:rPr>
        <w:tab/>
      </w:r>
      <w:r w:rsidRPr="005B582B">
        <w:rPr>
          <w:noProof/>
        </w:rPr>
        <w:t>Considerações finais</w:t>
      </w:r>
      <w:r>
        <w:rPr>
          <w:noProof/>
        </w:rPr>
        <w:tab/>
      </w:r>
      <w:r>
        <w:rPr>
          <w:noProof/>
        </w:rPr>
        <w:fldChar w:fldCharType="begin"/>
      </w:r>
      <w:r>
        <w:rPr>
          <w:noProof/>
        </w:rPr>
        <w:instrText xml:space="preserve"> PAGEREF _Toc17133817 \h </w:instrText>
      </w:r>
      <w:r>
        <w:rPr>
          <w:noProof/>
        </w:rPr>
      </w:r>
      <w:r>
        <w:rPr>
          <w:noProof/>
        </w:rPr>
        <w:fldChar w:fldCharType="separate"/>
      </w:r>
      <w:r>
        <w:rPr>
          <w:noProof/>
        </w:rPr>
        <w:t>99</w:t>
      </w:r>
      <w:r>
        <w:rPr>
          <w:noProof/>
        </w:rPr>
        <w:fldChar w:fldCharType="end"/>
      </w:r>
    </w:p>
    <w:p w14:paraId="57535305" w14:textId="4C3BFC6B"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sidRPr="005B582B">
        <w:rPr>
          <w:noProof/>
        </w:rPr>
        <w:t>5.1</w:t>
      </w:r>
      <w:r>
        <w:rPr>
          <w:rFonts w:asciiTheme="minorHAnsi" w:eastAsiaTheme="minorEastAsia" w:hAnsiTheme="minorHAnsi" w:cstheme="minorBidi"/>
          <w:caps w:val="0"/>
          <w:noProof/>
          <w:sz w:val="22"/>
          <w:szCs w:val="22"/>
          <w:lang w:eastAsia="pt-BR"/>
        </w:rPr>
        <w:tab/>
      </w:r>
      <w:r w:rsidRPr="005B582B">
        <w:rPr>
          <w:noProof/>
        </w:rPr>
        <w:t>Trabalhos futuros</w:t>
      </w:r>
      <w:r>
        <w:rPr>
          <w:noProof/>
        </w:rPr>
        <w:tab/>
      </w:r>
      <w:r>
        <w:rPr>
          <w:noProof/>
        </w:rPr>
        <w:fldChar w:fldCharType="begin"/>
      </w:r>
      <w:r>
        <w:rPr>
          <w:noProof/>
        </w:rPr>
        <w:instrText xml:space="preserve"> PAGEREF _Toc17133818 \h </w:instrText>
      </w:r>
      <w:r>
        <w:rPr>
          <w:noProof/>
        </w:rPr>
      </w:r>
      <w:r>
        <w:rPr>
          <w:noProof/>
        </w:rPr>
        <w:fldChar w:fldCharType="separate"/>
      </w:r>
      <w:r>
        <w:rPr>
          <w:noProof/>
        </w:rPr>
        <w:t>99</w:t>
      </w:r>
      <w:r>
        <w:rPr>
          <w:noProof/>
        </w:rPr>
        <w:fldChar w:fldCharType="end"/>
      </w:r>
    </w:p>
    <w:p w14:paraId="32A4C90C" w14:textId="4A01FBCC" w:rsidR="00753186" w:rsidRDefault="00753186">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Referências</w:t>
      </w:r>
      <w:r>
        <w:rPr>
          <w:noProof/>
        </w:rPr>
        <w:tab/>
      </w:r>
      <w:r>
        <w:rPr>
          <w:noProof/>
        </w:rPr>
        <w:fldChar w:fldCharType="begin"/>
      </w:r>
      <w:r>
        <w:rPr>
          <w:noProof/>
        </w:rPr>
        <w:instrText xml:space="preserve"> PAGEREF _Toc17133819 \h </w:instrText>
      </w:r>
      <w:r>
        <w:rPr>
          <w:noProof/>
        </w:rPr>
      </w:r>
      <w:r>
        <w:rPr>
          <w:noProof/>
        </w:rPr>
        <w:fldChar w:fldCharType="separate"/>
      </w:r>
      <w:r>
        <w:rPr>
          <w:noProof/>
        </w:rPr>
        <w:t>100</w:t>
      </w:r>
      <w:r>
        <w:rPr>
          <w:noProof/>
        </w:rPr>
        <w:fldChar w:fldCharType="end"/>
      </w:r>
    </w:p>
    <w:p w14:paraId="76C1B037" w14:textId="6E31A3B0" w:rsidR="00753186" w:rsidRDefault="00753186">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_Toc17133820 \h </w:instrText>
      </w:r>
      <w:r>
        <w:rPr>
          <w:noProof/>
        </w:rPr>
      </w:r>
      <w:r>
        <w:rPr>
          <w:noProof/>
        </w:rPr>
        <w:fldChar w:fldCharType="separate"/>
      </w:r>
      <w:r>
        <w:rPr>
          <w:noProof/>
        </w:rPr>
        <w:t>103</w:t>
      </w:r>
      <w:r>
        <w:rPr>
          <w:noProof/>
        </w:rPr>
        <w:fldChar w:fldCharType="end"/>
      </w:r>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3"/>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36" w:name="_Ref528267984"/>
      <w:bookmarkStart w:id="37" w:name="_Toc17133774"/>
      <w:r w:rsidRPr="006A6D09">
        <w:rPr>
          <w:szCs w:val="24"/>
        </w:rPr>
        <w:lastRenderedPageBreak/>
        <w:t>INTRODUÇÃO</w:t>
      </w:r>
      <w:bookmarkEnd w:id="36"/>
      <w:bookmarkEnd w:id="37"/>
    </w:p>
    <w:p w14:paraId="061C0C56" w14:textId="77777777" w:rsidR="00674022" w:rsidRDefault="00674022" w:rsidP="00674022"/>
    <w:p w14:paraId="7D11E72D" w14:textId="462F70E9" w:rsidR="004A4EB9" w:rsidRDefault="004A4EB9" w:rsidP="007B61FF">
      <w:r>
        <w:t>A tecnologia tem influenciado e modificado a maneira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41B77F48"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r w:rsidR="002D1A7B" w:rsidRPr="002D1A7B">
        <w:rPr>
          <w:i/>
        </w:rPr>
        <w:t>International Language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r w:rsidR="007701B4" w:rsidRPr="005F0557">
        <w:t>Unimontes</w:t>
      </w:r>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um </w:t>
      </w:r>
      <w:r w:rsidR="00B9384C">
        <w:t>ambiente</w:t>
      </w:r>
      <w:r w:rsidR="00BB0CD7">
        <w:t xml:space="preserve"> </w:t>
      </w:r>
      <w:r w:rsidR="00BB0CD7" w:rsidRPr="00E95C78">
        <w:rPr>
          <w:i/>
        </w:rPr>
        <w:t>web</w:t>
      </w:r>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97329B">
        <w:t xml:space="preserve">auxiliar </w:t>
      </w:r>
      <w:r w:rsidR="006A3641">
        <w:t>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r w:rsidR="003B49D8">
        <w:t xml:space="preserve"> o</w:t>
      </w:r>
      <w:r w:rsidR="00171370">
        <w:t xml:space="preserve"> conte</w:t>
      </w:r>
      <w:r w:rsidR="007B61FF">
        <w:t>ú</w:t>
      </w:r>
      <w:r w:rsidR="00171370">
        <w:t>do.</w:t>
      </w:r>
      <w:r w:rsidR="00D52513">
        <w:t xml:space="preserve"> </w:t>
      </w:r>
      <w:r w:rsidR="007701B4" w:rsidRPr="005F0557">
        <w:t xml:space="preserve">Para os alunos espera-se que haja envolvimento e aprendizado quanto aos conteúdos disponibilizados no ambiente virtual. Acredita-se que com o ambiente, a </w:t>
      </w:r>
      <w:r w:rsidR="007701B4" w:rsidRPr="005F0557">
        <w:lastRenderedPageBreak/>
        <w:t>interação 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r w:rsidR="003D0104" w:rsidRPr="003D0104">
        <w:rPr>
          <w:i/>
        </w:rPr>
        <w:t>e</w:t>
      </w:r>
      <w:r w:rsidR="00A2494E" w:rsidRPr="003D0104">
        <w:rPr>
          <w:i/>
        </w:rPr>
        <w:t>X</w:t>
      </w:r>
      <w:r w:rsidR="003D0104" w:rsidRPr="003D0104">
        <w:rPr>
          <w:i/>
        </w:rPr>
        <w:t xml:space="preserve">tremme </w:t>
      </w:r>
      <w:r w:rsidR="00A2494E" w:rsidRPr="003D0104">
        <w:rPr>
          <w:i/>
        </w:rPr>
        <w:t>P</w:t>
      </w:r>
      <w:r w:rsidR="003D0104" w:rsidRPr="003D0104">
        <w:rPr>
          <w:i/>
        </w:rPr>
        <w:t>rogramming</w:t>
      </w:r>
      <w:r w:rsidR="003D0104">
        <w:t xml:space="preserve"> (XP)</w:t>
      </w:r>
      <w:r w:rsidR="00A2494E">
        <w:t xml:space="preserve"> </w:t>
      </w:r>
      <w:r w:rsidR="009765C6">
        <w:t>para apoiar e agilizar o processo de desenvolvimento do sistema.</w:t>
      </w:r>
    </w:p>
    <w:p w14:paraId="6AE1F017" w14:textId="379AC99E" w:rsidR="00661406" w:rsidRDefault="009765C6" w:rsidP="00661406">
      <w:r>
        <w:t xml:space="preserve">Portanto o tema deste trabalho pode ser descrito como o desenvolvimento </w:t>
      </w:r>
      <w:r w:rsidRPr="005B582B">
        <w:rPr>
          <w:i/>
          <w:iCs/>
        </w:rPr>
        <w:t>web</w:t>
      </w:r>
      <w:r>
        <w:t xml:space="preserve"> com técnicas ágeis, por aliar o desenvolvimento de um ambiente </w:t>
      </w:r>
      <w:r w:rsidRPr="005B582B">
        <w:rPr>
          <w:i/>
          <w:iCs/>
        </w:rPr>
        <w:t>web</w:t>
      </w:r>
      <w:r>
        <w:t xml:space="preserve"> utilizando-se da metodologia ágil XP.</w:t>
      </w:r>
      <w:r w:rsidR="00953BC6">
        <w:t xml:space="preserve"> </w:t>
      </w:r>
      <w:r w:rsidR="007701B4">
        <w:t xml:space="preserve">Então busca-se resolver o seguinte problema, de entender como o XP pode apoiar no processo de desenvolvimento de um ambiente </w:t>
      </w:r>
      <w:r w:rsidR="007701B4" w:rsidRPr="005B582B">
        <w:rPr>
          <w:i/>
          <w:iCs/>
        </w:rPr>
        <w:t>web</w:t>
      </w:r>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r w:rsidR="007701B4" w:rsidRPr="00F71701">
        <w:rPr>
          <w:i/>
        </w:rPr>
        <w:t>Internation</w:t>
      </w:r>
      <w:r w:rsidR="007701B4">
        <w:rPr>
          <w:i/>
        </w:rPr>
        <w:t>al</w:t>
      </w:r>
      <w:r w:rsidR="007701B4" w:rsidRPr="00F71701">
        <w:rPr>
          <w:i/>
        </w:rPr>
        <w:t xml:space="preserve"> </w:t>
      </w:r>
      <w:r w:rsidR="007701B4">
        <w:rPr>
          <w:i/>
        </w:rPr>
        <w:t>Language</w:t>
      </w:r>
      <w:r w:rsidR="007701B4" w:rsidRPr="00F71701">
        <w:rPr>
          <w:i/>
        </w:rPr>
        <w:t xml:space="preserve"> Center</w:t>
      </w:r>
      <w:r w:rsidR="007701B4">
        <w:t xml:space="preserve"> (ILC).</w:t>
      </w:r>
      <w:r w:rsidR="00661406">
        <w:t xml:space="preserve"> </w:t>
      </w:r>
      <w:r w:rsidR="0097329B">
        <w:t xml:space="preserve">Tem </w:t>
      </w:r>
      <w:r w:rsidR="00661406">
        <w:t>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w:t>
      </w:r>
      <w:commentRangeStart w:id="38"/>
      <w:r w:rsidR="00661406">
        <w:t>desempenho</w:t>
      </w:r>
      <w:commentRangeEnd w:id="38"/>
      <w:r w:rsidR="0097329B">
        <w:rPr>
          <w:rStyle w:val="Refdecomentrio"/>
        </w:rPr>
        <w:commentReference w:id="38"/>
      </w:r>
      <w:r w:rsidR="00661406">
        <w:t>.</w:t>
      </w:r>
    </w:p>
    <w:p w14:paraId="30284A0A" w14:textId="247692C5" w:rsidR="0097329B" w:rsidRDefault="000949A3" w:rsidP="00661406">
      <w:r>
        <w:t xml:space="preserve">O texto está organizado....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39" w:name="_Ref528269096"/>
      <w:bookmarkStart w:id="40" w:name="_Toc17133775"/>
      <w:r>
        <w:lastRenderedPageBreak/>
        <w:t>Referencial teórico</w:t>
      </w:r>
      <w:bookmarkEnd w:id="39"/>
      <w:bookmarkEnd w:id="40"/>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41" w:name="_Toc17133776"/>
      <w:r>
        <w:t xml:space="preserve">Educação </w:t>
      </w:r>
      <w:r w:rsidR="00D61CB9">
        <w:t>a distância – ambiente virtual</w:t>
      </w:r>
      <w:bookmarkEnd w:id="41"/>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42" w:name="_Ref527667254"/>
      <w:bookmarkStart w:id="43" w:name="_Toc17133777"/>
      <w:r w:rsidRPr="00C119E4">
        <w:t>Metodologias/sistemas de apoio de ensino de idiomas</w:t>
      </w:r>
      <w:bookmarkEnd w:id="42"/>
      <w:bookmarkEnd w:id="43"/>
    </w:p>
    <w:p w14:paraId="7BE35BA2" w14:textId="77777777" w:rsidR="00A8212E" w:rsidRPr="00A8212E" w:rsidRDefault="00A8212E" w:rsidP="005A2D83"/>
    <w:p w14:paraId="5C3F4365" w14:textId="77777777"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19153055"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r w:rsidR="00D61CB9" w:rsidRPr="00347720">
        <w:rPr>
          <w:i/>
        </w:rPr>
        <w:t>Wizard by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 xml:space="preserve">(WIZARD, </w:t>
      </w:r>
      <w:commentRangeStart w:id="44"/>
      <w:del w:id="45" w:author="Ryan Lemos" w:date="2019-09-21T12:11:00Z">
        <w:r w:rsidR="00752E3D" w:rsidDel="00E234D7">
          <w:rPr>
            <w:noProof/>
          </w:rPr>
          <w:delText>2017b</w:delText>
        </w:r>
      </w:del>
      <w:commentRangeEnd w:id="44"/>
      <w:ins w:id="46" w:author="Ryan Lemos" w:date="2019-09-21T12:11:00Z">
        <w:r w:rsidR="00E234D7">
          <w:rPr>
            <w:noProof/>
          </w:rPr>
          <w:t>2017a</w:t>
        </w:r>
      </w:ins>
      <w:r w:rsidR="009E0DFF">
        <w:rPr>
          <w:rStyle w:val="Refdecomentrio"/>
        </w:rPr>
        <w:commentReference w:id="44"/>
      </w:r>
      <w:r w:rsidR="00752E3D">
        <w:rPr>
          <w:noProof/>
        </w:rPr>
        <w:t>)</w:t>
      </w:r>
      <w:r w:rsidR="00D61CB9">
        <w:t xml:space="preserve">. </w:t>
      </w:r>
      <w:r w:rsidR="00D67AD9">
        <w:t>A instituição c</w:t>
      </w:r>
      <w:r w:rsidR="00D61CB9">
        <w:t xml:space="preserve">onta com uma metodologia de ensino que alia a clássica abordagem de sala de aula (chamada pela </w:t>
      </w:r>
      <w:r w:rsidR="00D61CB9" w:rsidRPr="00347720">
        <w:rPr>
          <w:i/>
        </w:rPr>
        <w:t>Wizard</w:t>
      </w:r>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r w:rsidR="00D61CB9" w:rsidRPr="00347720">
        <w:rPr>
          <w:i/>
        </w:rPr>
        <w:t>Interactive</w:t>
      </w:r>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r w:rsidR="00D61CB9" w:rsidRPr="00347720">
        <w:rPr>
          <w:i/>
        </w:rPr>
        <w:t>interactive</w:t>
      </w:r>
      <w:r w:rsidR="00D61CB9">
        <w:rPr>
          <w:i/>
        </w:rPr>
        <w:t xml:space="preserve"> </w:t>
      </w:r>
      <w:r w:rsidR="00D61CB9">
        <w:t xml:space="preserve">o aluno recebe apoio informatizado por meio de um </w:t>
      </w:r>
      <w:r w:rsidR="00D61CB9" w:rsidRPr="00C248E8">
        <w:rPr>
          <w:i/>
        </w:rPr>
        <w:t>tablet</w:t>
      </w:r>
      <w:r w:rsidR="00D61CB9">
        <w:t xml:space="preserve"> denominado Wiz.tab. Para auxiliar a pronúncia dos alunos dispõe-se de uma caneta (denominada Wiz.pen), que faz a leitura de palavras, frases e expressões contidas no material do aluno</w:t>
      </w:r>
      <w:r w:rsidR="00E6023B">
        <w:t xml:space="preserve"> </w:t>
      </w:r>
      <w:r w:rsidR="00752E3D">
        <w:rPr>
          <w:noProof/>
        </w:rPr>
        <w:t xml:space="preserve">(WIZARD, </w:t>
      </w:r>
      <w:del w:id="47" w:author="Ryan Lemos" w:date="2019-09-21T12:11:00Z">
        <w:r w:rsidR="00752E3D" w:rsidDel="00E234D7">
          <w:rPr>
            <w:noProof/>
          </w:rPr>
          <w:delText>2017a</w:delText>
        </w:r>
      </w:del>
      <w:ins w:id="48" w:author="Ryan Lemos" w:date="2019-09-21T12:11:00Z">
        <w:r w:rsidR="00E234D7">
          <w:rPr>
            <w:noProof/>
          </w:rPr>
          <w:t>2017b</w:t>
        </w:r>
      </w:ins>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demonstra o modelo de aprendizagem da Wizard</w:t>
      </w:r>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51BB4019" w:rsidR="00C87DBE" w:rsidRDefault="00C87DBE" w:rsidP="00FC0021">
      <w:pPr>
        <w:pStyle w:val="Legenda"/>
        <w:keepNext/>
      </w:pPr>
      <w:bookmarkStart w:id="49" w:name="_Ref526524016"/>
      <w:r>
        <w:t xml:space="preserve">Figura </w:t>
      </w:r>
      <w:ins w:id="50" w:author="Ryan Lemos" w:date="2019-09-22T12:43:00Z">
        <w:r w:rsidR="00921163">
          <w:fldChar w:fldCharType="begin"/>
        </w:r>
        <w:r w:rsidR="00921163">
          <w:instrText xml:space="preserve"> SEQ Figura \* ARABIC </w:instrText>
        </w:r>
      </w:ins>
      <w:r w:rsidR="00921163">
        <w:fldChar w:fldCharType="separate"/>
      </w:r>
      <w:ins w:id="51" w:author="Ryan Lemos" w:date="2019-09-26T20:46:00Z">
        <w:r w:rsidR="00191B4D">
          <w:rPr>
            <w:noProof/>
          </w:rPr>
          <w:t>1</w:t>
        </w:r>
      </w:ins>
      <w:ins w:id="52" w:author="Ryan Lemos" w:date="2019-09-22T12:43:00Z">
        <w:r w:rsidR="00921163">
          <w:fldChar w:fldCharType="end"/>
        </w:r>
      </w:ins>
      <w:del w:id="53"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483DF4" w:rsidDel="008C4A0B">
          <w:rPr>
            <w:noProof/>
          </w:rPr>
          <w:delText>1</w:delText>
        </w:r>
        <w:r w:rsidR="00A347EE" w:rsidDel="008C4A0B">
          <w:rPr>
            <w:noProof/>
          </w:rPr>
          <w:fldChar w:fldCharType="end"/>
        </w:r>
      </w:del>
      <w:bookmarkEnd w:id="49"/>
      <w:r>
        <w:t xml:space="preserve"> - Modelo de aprendizagem da Wizard</w:t>
      </w:r>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38171F63" w:rsidR="00366A95" w:rsidRDefault="00B300A5" w:rsidP="00952162">
      <w:bookmarkStart w:id="54"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w:t>
      </w:r>
      <w:del w:id="55" w:author="Ryan Lemos" w:date="2019-09-21T12:11:00Z">
        <w:r w:rsidR="00752E3D" w:rsidDel="00E234D7">
          <w:rPr>
            <w:noProof/>
          </w:rPr>
          <w:delText>2017a</w:delText>
        </w:r>
      </w:del>
      <w:ins w:id="56" w:author="Ryan Lemos" w:date="2019-09-21T12:11:00Z">
        <w:r w:rsidR="00E234D7">
          <w:rPr>
            <w:noProof/>
          </w:rPr>
          <w:t>2017b</w:t>
        </w:r>
      </w:ins>
      <w:r w:rsidR="00752E3D">
        <w:rPr>
          <w:noProof/>
        </w:rPr>
        <w:t>)</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2F013A0C" w:rsidR="00C87DBE" w:rsidRDefault="00C87DBE" w:rsidP="00FC0021">
      <w:pPr>
        <w:pStyle w:val="Legenda"/>
        <w:keepNext/>
      </w:pPr>
      <w:r>
        <w:t xml:space="preserve">Figura </w:t>
      </w:r>
      <w:ins w:id="57" w:author="Ryan Lemos" w:date="2019-09-22T12:43:00Z">
        <w:r w:rsidR="00921163">
          <w:fldChar w:fldCharType="begin"/>
        </w:r>
        <w:r w:rsidR="00921163">
          <w:instrText xml:space="preserve"> SEQ Figura \* ARABIC </w:instrText>
        </w:r>
      </w:ins>
      <w:r w:rsidR="00921163">
        <w:fldChar w:fldCharType="separate"/>
      </w:r>
      <w:ins w:id="58" w:author="Ryan Lemos" w:date="2019-09-22T12:43:00Z">
        <w:r w:rsidR="00921163">
          <w:rPr>
            <w:noProof/>
          </w:rPr>
          <w:t>2</w:t>
        </w:r>
        <w:r w:rsidR="00921163">
          <w:fldChar w:fldCharType="end"/>
        </w:r>
      </w:ins>
      <w:del w:id="59"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483DF4" w:rsidDel="008C4A0B">
          <w:rPr>
            <w:noProof/>
          </w:rPr>
          <w:delText>2</w:delText>
        </w:r>
        <w:r w:rsidR="00A347EE" w:rsidDel="008C4A0B">
          <w:rPr>
            <w:noProof/>
          </w:rPr>
          <w:fldChar w:fldCharType="end"/>
        </w:r>
      </w:del>
      <w:bookmarkEnd w:id="54"/>
      <w:r>
        <w:t xml:space="preserve"> - Funcionalidades do Wiz.me</w:t>
      </w:r>
    </w:p>
    <w:p w14:paraId="2F91A69F" w14:textId="77777777" w:rsidR="00D61CB9" w:rsidRDefault="00CB768F" w:rsidP="00952162">
      <w:pPr>
        <w:pStyle w:val="Fontes"/>
      </w:pPr>
      <w:r w:rsidRPr="00832539">
        <w:rPr>
          <w:noProof/>
          <w:lang w:eastAsia="pt-BR"/>
        </w:rPr>
        <w:drawing>
          <wp:inline distT="0" distB="0" distL="0" distR="0" wp14:anchorId="068E2172" wp14:editId="15A5D268">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8"/>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4CE534B3" w:rsidR="00D61CB9" w:rsidRDefault="002E284D" w:rsidP="00BE0DBB">
      <w:pPr>
        <w:pStyle w:val="Fontes"/>
      </w:pPr>
      <w:r>
        <w:t xml:space="preserve">Fonte: </w:t>
      </w:r>
      <w:r w:rsidR="00D227C1">
        <w:t xml:space="preserve">WIZARD, </w:t>
      </w:r>
      <w:del w:id="60" w:author="Ryan Lemos" w:date="2019-09-21T12:11:00Z">
        <w:r w:rsidR="00D227C1" w:rsidDel="00512162">
          <w:rPr>
            <w:noProof/>
          </w:rPr>
          <w:delText>2017</w:delText>
        </w:r>
        <w:r w:rsidR="00512BE6" w:rsidDel="00512162">
          <w:rPr>
            <w:noProof/>
          </w:rPr>
          <w:delText>a</w:delText>
        </w:r>
      </w:del>
      <w:ins w:id="61" w:author="Ryan Lemos" w:date="2019-09-21T12:11:00Z">
        <w:r w:rsidR="00512162">
          <w:rPr>
            <w:noProof/>
          </w:rPr>
          <w:t>2017b</w:t>
        </w:r>
      </w:ins>
      <w:r w:rsidR="00BB25A9">
        <w:rPr>
          <w:noProof/>
        </w:rPr>
        <w:t>, p.4</w:t>
      </w:r>
      <w:r w:rsidR="00D227C1">
        <w:rPr>
          <w:noProof/>
        </w:rPr>
        <w:t>.</w:t>
      </w:r>
      <w:r>
        <w:t xml:space="preserve"> </w:t>
      </w:r>
    </w:p>
    <w:p w14:paraId="246FD039" w14:textId="77777777" w:rsidR="00BE0DBB" w:rsidRDefault="00BE0DBB" w:rsidP="00BE0DBB">
      <w:pPr>
        <w:pStyle w:val="Fontes"/>
      </w:pPr>
    </w:p>
    <w:p w14:paraId="7093DB12" w14:textId="77777777"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r w:rsidR="00A77025" w:rsidRPr="00347720">
        <w:rPr>
          <w:i/>
        </w:rPr>
        <w:t>Assisted Language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14:paraId="73483381" w14:textId="77777777"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o Babbel,</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14:paraId="33ECC058" w14:textId="77777777" w:rsidR="00F90045" w:rsidRPr="009B3841" w:rsidRDefault="00F90045" w:rsidP="00952162"/>
    <w:p w14:paraId="1C9BB9C7" w14:textId="47BAB27F" w:rsidR="00C87DBE" w:rsidRDefault="00C87DBE" w:rsidP="00FC0021">
      <w:pPr>
        <w:pStyle w:val="Legenda"/>
        <w:keepNext/>
      </w:pPr>
      <w:bookmarkStart w:id="62" w:name="_Ref526523978"/>
      <w:r>
        <w:t xml:space="preserve">Figura </w:t>
      </w:r>
      <w:ins w:id="63" w:author="Ryan Lemos" w:date="2019-09-22T12:43:00Z">
        <w:r w:rsidR="00921163">
          <w:fldChar w:fldCharType="begin"/>
        </w:r>
        <w:r w:rsidR="00921163">
          <w:instrText xml:space="preserve"> SEQ Figura \* ARABIC </w:instrText>
        </w:r>
      </w:ins>
      <w:r w:rsidR="00921163">
        <w:fldChar w:fldCharType="separate"/>
      </w:r>
      <w:ins w:id="64" w:author="Ryan Lemos" w:date="2019-09-22T12:43:00Z">
        <w:r w:rsidR="00921163">
          <w:rPr>
            <w:noProof/>
          </w:rPr>
          <w:t>3</w:t>
        </w:r>
        <w:r w:rsidR="00921163">
          <w:fldChar w:fldCharType="end"/>
        </w:r>
      </w:ins>
      <w:del w:id="65"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483DF4" w:rsidDel="008C4A0B">
          <w:rPr>
            <w:noProof/>
          </w:rPr>
          <w:delText>3</w:delText>
        </w:r>
        <w:r w:rsidR="00A347EE" w:rsidDel="008C4A0B">
          <w:rPr>
            <w:noProof/>
          </w:rPr>
          <w:fldChar w:fldCharType="end"/>
        </w:r>
      </w:del>
      <w:bookmarkEnd w:id="62"/>
      <w:r>
        <w:t xml:space="preserve"> </w:t>
      </w:r>
      <w:r w:rsidRPr="009C7923">
        <w:t>- Preços do Babel</w:t>
      </w:r>
    </w:p>
    <w:p w14:paraId="1D32B78D" w14:textId="77777777" w:rsidR="00D61CB9" w:rsidRDefault="00CB768F" w:rsidP="00952162">
      <w:pPr>
        <w:pStyle w:val="Fontes"/>
      </w:pPr>
      <w:r w:rsidRPr="00832539">
        <w:rPr>
          <w:noProof/>
          <w:lang w:eastAsia="pt-BR"/>
        </w:rPr>
        <w:drawing>
          <wp:inline distT="0" distB="0" distL="0" distR="0" wp14:anchorId="158597E8" wp14:editId="412154A1">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14:paraId="3DB84ECD" w14:textId="77777777"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14:paraId="62B3D940" w14:textId="77777777" w:rsidR="00F62E89" w:rsidRDefault="00F62E89" w:rsidP="00F62E89">
      <w:pPr>
        <w:pStyle w:val="Fontes"/>
      </w:pPr>
    </w:p>
    <w:p w14:paraId="28A250BB" w14:textId="681DA324" w:rsidR="00212D2E" w:rsidRDefault="00D61CB9" w:rsidP="00212D2E">
      <w:r>
        <w:t>Outra aplicação semelhante ao Babbel é o Duolingo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no Duolingo</w:t>
      </w:r>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r>
        <w:t>Duolingo.</w:t>
      </w:r>
    </w:p>
    <w:p w14:paraId="75FFDFA9" w14:textId="77777777" w:rsidR="00DB3739" w:rsidRPr="00FC0021" w:rsidRDefault="00DB3739" w:rsidP="00952162">
      <w:pPr>
        <w:pStyle w:val="Fontes"/>
      </w:pPr>
    </w:p>
    <w:p w14:paraId="74344C67" w14:textId="7EA84C66" w:rsidR="00C87DBE" w:rsidRDefault="00C87DBE" w:rsidP="00FC0021">
      <w:pPr>
        <w:pStyle w:val="Legenda"/>
        <w:keepNext/>
      </w:pPr>
      <w:bookmarkStart w:id="66" w:name="_Ref526523959"/>
      <w:r>
        <w:lastRenderedPageBreak/>
        <w:t xml:space="preserve">Figura </w:t>
      </w:r>
      <w:ins w:id="67" w:author="Ryan Lemos" w:date="2019-09-22T12:43:00Z">
        <w:r w:rsidR="00921163">
          <w:fldChar w:fldCharType="begin"/>
        </w:r>
        <w:r w:rsidR="00921163">
          <w:instrText xml:space="preserve"> SEQ Figura \* ARABIC </w:instrText>
        </w:r>
      </w:ins>
      <w:r w:rsidR="00921163">
        <w:fldChar w:fldCharType="separate"/>
      </w:r>
      <w:ins w:id="68" w:author="Ryan Lemos" w:date="2019-09-22T12:43:00Z">
        <w:r w:rsidR="00921163">
          <w:rPr>
            <w:noProof/>
          </w:rPr>
          <w:t>4</w:t>
        </w:r>
        <w:r w:rsidR="00921163">
          <w:fldChar w:fldCharType="end"/>
        </w:r>
      </w:ins>
      <w:del w:id="69"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483DF4" w:rsidDel="008C4A0B">
          <w:rPr>
            <w:noProof/>
          </w:rPr>
          <w:delText>4</w:delText>
        </w:r>
        <w:r w:rsidR="00A347EE" w:rsidDel="008C4A0B">
          <w:rPr>
            <w:noProof/>
          </w:rPr>
          <w:fldChar w:fldCharType="end"/>
        </w:r>
      </w:del>
      <w:bookmarkEnd w:id="66"/>
      <w:r>
        <w:t xml:space="preserve"> - </w:t>
      </w:r>
      <w:r w:rsidRPr="00F93035">
        <w:t>Características do Duolingo</w:t>
      </w:r>
    </w:p>
    <w:p w14:paraId="15640EEC" w14:textId="77777777" w:rsidR="00D61CB9" w:rsidRDefault="00CB768F" w:rsidP="00952162">
      <w:pPr>
        <w:pStyle w:val="Fontes"/>
      </w:pPr>
      <w:r w:rsidRPr="00832539">
        <w:rPr>
          <w:noProof/>
          <w:lang w:eastAsia="pt-BR"/>
        </w:rPr>
        <w:drawing>
          <wp:inline distT="0" distB="0" distL="0" distR="0" wp14:anchorId="36B88AEB" wp14:editId="60B61876">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71A6E084" w14:textId="1E2CC850" w:rsidR="009113A0" w:rsidRDefault="009113A0" w:rsidP="009113A0">
      <w:r>
        <w:t>O ambiente proposto deseja unir algumas características dos sistemas citados</w:t>
      </w:r>
      <w:r w:rsidR="002B57F3">
        <w:t>, como a possibilidade de encontrar conteúdos de auxílio (como no espaço do CCAA) e acesso a testes de escrita e escuta como no Duolingo</w:t>
      </w:r>
      <w:r>
        <w:t xml:space="preserve">. </w:t>
      </w:r>
      <w:r w:rsidR="002A5319">
        <w:t xml:space="preserve">Acredita-se que ao aliar essas funcionalidades já utilizadas em outros sistemas </w:t>
      </w:r>
      <w:r w:rsidR="00967B8A">
        <w:t>à</w:t>
      </w:r>
      <w:r w:rsidR="002A5319">
        <w:t xml:space="preserve"> novas funcionalidades, </w:t>
      </w:r>
      <w:r w:rsidR="00134BC2">
        <w:t>pode</w:t>
      </w:r>
      <w:r w:rsidR="002A5319">
        <w:t>-se criar um ambiente mais adequado para apoiar o ensino de língua inglesa</w:t>
      </w:r>
      <w:r w:rsidR="00967B8A">
        <w:t xml:space="preserve"> na ILC</w:t>
      </w:r>
      <w:r w:rsidR="002A5319">
        <w:t>.</w:t>
      </w:r>
    </w:p>
    <w:p w14:paraId="2A0018F2" w14:textId="77777777" w:rsidR="002B57F3" w:rsidRPr="00F96272" w:rsidRDefault="002B57F3" w:rsidP="00FC0021"/>
    <w:p w14:paraId="60C9D274" w14:textId="77777777" w:rsidR="00A8212E" w:rsidRPr="00A8212E" w:rsidRDefault="00D61CB9" w:rsidP="00952162">
      <w:pPr>
        <w:pStyle w:val="Ttulo2"/>
      </w:pPr>
      <w:bookmarkStart w:id="70" w:name="_Toc17133778"/>
      <w:r>
        <w:t>Desenvolvimento</w:t>
      </w:r>
      <w:r w:rsidR="00830B0E">
        <w:t xml:space="preserve"> e tecnologias</w:t>
      </w:r>
      <w:r>
        <w:t xml:space="preserve"> de </w:t>
      </w:r>
      <w:r w:rsidRPr="005329D1">
        <w:t>sistemas</w:t>
      </w:r>
      <w:r>
        <w:t xml:space="preserve"> Web</w:t>
      </w:r>
      <w:bookmarkEnd w:id="70"/>
    </w:p>
    <w:p w14:paraId="399BA47A" w14:textId="77777777" w:rsidR="00020A75" w:rsidRDefault="00020A75" w:rsidP="005A2D83"/>
    <w:p w14:paraId="2301AB39" w14:textId="7B1ECFCB" w:rsidR="00463FAB" w:rsidRDefault="006025A5" w:rsidP="005A2D83">
      <w:r>
        <w:t>Para entender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r>
        <w:t>Hirama</w:t>
      </w:r>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r w:rsidR="00DD5964" w:rsidRPr="005A2D83">
        <w:rPr>
          <w:i/>
        </w:rPr>
        <w:t>Web</w:t>
      </w:r>
      <w:r w:rsidR="001E6C37" w:rsidRPr="005A2D83">
        <w:rPr>
          <w:i/>
        </w:rPr>
        <w:t>Ap</w:t>
      </w:r>
      <w:r w:rsidR="00DD5964" w:rsidRPr="005A2D83">
        <w:rPr>
          <w:i/>
        </w:rPr>
        <w:t>ps</w:t>
      </w:r>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r w:rsidR="0025597C" w:rsidRPr="005A2D83">
        <w:rPr>
          <w:i/>
        </w:rPr>
        <w:t>WebApps</w:t>
      </w:r>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45F0ECA1" w:rsidR="00D61CB9" w:rsidRDefault="00D61CB9" w:rsidP="00FC0021">
      <w:pPr>
        <w:pStyle w:val="Ttulo3"/>
      </w:pPr>
      <w:bookmarkStart w:id="71" w:name="_Toc17133779"/>
      <w:r>
        <w:t>C</w:t>
      </w:r>
      <w:r w:rsidR="00C04015">
        <w:t>ontrole de acesso</w:t>
      </w:r>
      <w:r w:rsidR="00F71835">
        <w:t>s</w:t>
      </w:r>
      <w:bookmarkEnd w:id="71"/>
    </w:p>
    <w:p w14:paraId="76438C9E" w14:textId="77777777" w:rsidR="00C04015" w:rsidRPr="00FC0021" w:rsidRDefault="00C04015" w:rsidP="00FC0021"/>
    <w:p w14:paraId="13961029" w14:textId="17F43C69" w:rsidR="009C1098" w:rsidRDefault="00C33B5F">
      <w:r>
        <w:t>O</w:t>
      </w:r>
      <w:r w:rsidR="002E6C75">
        <w:t xml:space="preserve"> controle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r w:rsidR="003D0104">
        <w:rPr>
          <w:i/>
        </w:rPr>
        <w:t>B</w:t>
      </w:r>
      <w:r w:rsidR="002E6C75" w:rsidRPr="005D020E">
        <w:rPr>
          <w:i/>
        </w:rPr>
        <w:t>ased Access Control</w:t>
      </w:r>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7EF6AB84" w14:textId="34C782A7"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r w:rsidR="00640D2B" w:rsidRPr="003635FC">
        <w:t>Laravel</w:t>
      </w:r>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7A0577">
        <w:t>apoia o cont</w:t>
      </w:r>
      <w:r w:rsidR="00C1350C">
        <w:t>role de acessos por meio de pape</w:t>
      </w:r>
      <w:r w:rsidR="007A0577">
        <w:t>is como descrito anteriormente, para garantir que cada usuário só acesse o que lhe for permitido</w:t>
      </w:r>
      <w:r w:rsidR="00673F0C">
        <w:t xml:space="preserve">, garantindo segurança, enquanto um dos atributos necessários para sistemas </w:t>
      </w:r>
      <w:r w:rsidR="00673F0C">
        <w:rPr>
          <w:i/>
          <w:iCs/>
        </w:rPr>
        <w:t>web.</w:t>
      </w:r>
      <w:r w:rsidR="007A0577">
        <w:t>.</w:t>
      </w:r>
    </w:p>
    <w:p w14:paraId="581ED0C0" w14:textId="77777777" w:rsidR="005A2D83" w:rsidRPr="005A2D83" w:rsidRDefault="005A2D83" w:rsidP="005A2D83"/>
    <w:p w14:paraId="313B41DF" w14:textId="77777777" w:rsidR="00D61CB9" w:rsidRDefault="00D61CB9" w:rsidP="00D61CB9">
      <w:pPr>
        <w:pStyle w:val="Ttulo3"/>
      </w:pPr>
      <w:bookmarkStart w:id="72" w:name="_Toc17133780"/>
      <w:r>
        <w:t>Interação humano computador (IHC)</w:t>
      </w:r>
      <w:bookmarkEnd w:id="72"/>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5154584D"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Baranauskas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w:t>
      </w:r>
      <w:r w:rsidR="00657261">
        <w:lastRenderedPageBreak/>
        <w:t xml:space="preserve">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317B4F">
        <w:t xml:space="preserve">Figura </w:t>
      </w:r>
      <w:r w:rsidR="00317B4F">
        <w:rPr>
          <w:noProof/>
        </w:rPr>
        <w:t>5</w:t>
      </w:r>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3CBE802E" w:rsidR="00C87DBE" w:rsidRDefault="00C87DBE" w:rsidP="00FC0021">
      <w:pPr>
        <w:pStyle w:val="Legenda"/>
        <w:keepNext/>
      </w:pPr>
      <w:bookmarkStart w:id="73" w:name="_Ref526523912"/>
      <w:r>
        <w:t xml:space="preserve">Figura </w:t>
      </w:r>
      <w:ins w:id="74" w:author="Ryan Lemos" w:date="2019-09-22T12:43:00Z">
        <w:r w:rsidR="00921163">
          <w:fldChar w:fldCharType="begin"/>
        </w:r>
        <w:r w:rsidR="00921163">
          <w:instrText xml:space="preserve"> SEQ Figura \* ARABIC </w:instrText>
        </w:r>
      </w:ins>
      <w:r w:rsidR="00921163">
        <w:fldChar w:fldCharType="separate"/>
      </w:r>
      <w:ins w:id="75" w:author="Ryan Lemos" w:date="2019-09-22T12:43:00Z">
        <w:r w:rsidR="00921163">
          <w:rPr>
            <w:noProof/>
          </w:rPr>
          <w:t>5</w:t>
        </w:r>
        <w:r w:rsidR="00921163">
          <w:fldChar w:fldCharType="end"/>
        </w:r>
      </w:ins>
      <w:del w:id="76"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317B4F" w:rsidDel="008C4A0B">
          <w:rPr>
            <w:noProof/>
          </w:rPr>
          <w:delText>5</w:delText>
        </w:r>
        <w:r w:rsidR="00A347EE" w:rsidDel="008C4A0B">
          <w:rPr>
            <w:noProof/>
          </w:rPr>
          <w:fldChar w:fldCharType="end"/>
        </w:r>
      </w:del>
      <w:bookmarkEnd w:id="73"/>
      <w:r>
        <w:t xml:space="preserve"> - </w:t>
      </w:r>
      <w:r w:rsidRPr="00312279">
        <w:t>Interação humano-computador adaptada da descrição do comitê SIGCHI 1992</w:t>
      </w:r>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64C17156" w14:textId="77777777" w:rsidR="000D5CF0" w:rsidRDefault="000D5CF0" w:rsidP="00952162">
      <w:pPr>
        <w:pStyle w:val="Fontes"/>
      </w:pPr>
    </w:p>
    <w:p w14:paraId="6C25D4A5" w14:textId="77777777"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14:paraId="025BA712" w14:textId="77777777" w:rsidR="00393E6F" w:rsidRDefault="00265270">
      <w:r>
        <w:t xml:space="preserve"> </w:t>
      </w:r>
    </w:p>
    <w:p w14:paraId="11250B06" w14:textId="77777777" w:rsidR="00D61CB9" w:rsidRDefault="00D61CB9" w:rsidP="00D61CB9">
      <w:pPr>
        <w:pStyle w:val="Ttulo3"/>
      </w:pPr>
      <w:bookmarkStart w:id="77" w:name="_Toc17133781"/>
      <w:r>
        <w:t>Engenharia de Software</w:t>
      </w:r>
      <w:bookmarkEnd w:id="77"/>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Hirama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w:t>
      </w:r>
      <w:r>
        <w:lastRenderedPageBreak/>
        <w:t xml:space="preserve">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r w:rsidRPr="00E55193">
        <w:t>Sommerville</w:t>
      </w:r>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r w:rsidRPr="00DB6973">
        <w:rPr>
          <w:i/>
        </w:rPr>
        <w:t>Institute of Eletrical and Eletronics Engineers</w:t>
      </w:r>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14750132"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317B4F">
        <w:t xml:space="preserve">Figura </w:t>
      </w:r>
      <w:r w:rsidR="00317B4F">
        <w:rPr>
          <w:noProof/>
        </w:rPr>
        <w:t>6</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46053B35" w:rsidR="00D51047" w:rsidRDefault="00D51047" w:rsidP="00D51047">
      <w:pPr>
        <w:pStyle w:val="Legenda"/>
        <w:keepNext/>
      </w:pPr>
      <w:bookmarkStart w:id="78" w:name="_Ref527140900"/>
      <w:r>
        <w:t xml:space="preserve">Figura </w:t>
      </w:r>
      <w:ins w:id="79" w:author="Ryan Lemos" w:date="2019-09-22T12:43:00Z">
        <w:r w:rsidR="00921163">
          <w:fldChar w:fldCharType="begin"/>
        </w:r>
        <w:r w:rsidR="00921163">
          <w:instrText xml:space="preserve"> SEQ Figura \* ARABIC </w:instrText>
        </w:r>
      </w:ins>
      <w:r w:rsidR="00921163">
        <w:fldChar w:fldCharType="separate"/>
      </w:r>
      <w:ins w:id="80" w:author="Ryan Lemos" w:date="2019-09-22T12:43:00Z">
        <w:r w:rsidR="00921163">
          <w:rPr>
            <w:noProof/>
          </w:rPr>
          <w:t>6</w:t>
        </w:r>
        <w:r w:rsidR="00921163">
          <w:fldChar w:fldCharType="end"/>
        </w:r>
      </w:ins>
      <w:del w:id="81"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317B4F" w:rsidDel="008C4A0B">
          <w:rPr>
            <w:noProof/>
          </w:rPr>
          <w:delText>6</w:delText>
        </w:r>
        <w:r w:rsidR="00A347EE" w:rsidDel="008C4A0B">
          <w:rPr>
            <w:noProof/>
          </w:rPr>
          <w:fldChar w:fldCharType="end"/>
        </w:r>
      </w:del>
      <w:bookmarkEnd w:id="78"/>
      <w:r>
        <w:t xml:space="preserve"> - </w:t>
      </w:r>
      <w:r w:rsidRPr="006D464E">
        <w:t>Camadas da Engenharia de Software</w:t>
      </w:r>
    </w:p>
    <w:p w14:paraId="67280915" w14:textId="77777777" w:rsidR="00D51047" w:rsidRDefault="00CB768F" w:rsidP="00D51047">
      <w:pPr>
        <w:pStyle w:val="Fontes"/>
      </w:pPr>
      <w:r w:rsidRPr="00832539">
        <w:rPr>
          <w:noProof/>
          <w:lang w:eastAsia="pt-BR"/>
        </w:rPr>
        <w:drawing>
          <wp:inline distT="0" distB="0" distL="0" distR="0" wp14:anchorId="41BDB866" wp14:editId="2657F161">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2"/>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w:t>
      </w:r>
      <w:r w:rsidR="00291EA3">
        <w:lastRenderedPageBreak/>
        <w:t>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documentos, dados, relatórios, formulários etc),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r w:rsidR="001A0EC3" w:rsidRPr="001A0EC3">
        <w:rPr>
          <w:i/>
        </w:rPr>
        <w:t>Integrated Development Environment</w:t>
      </w:r>
      <w:r w:rsidR="001A0EC3">
        <w:rPr>
          <w:i/>
        </w:rPr>
        <w:t>s</w:t>
      </w:r>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82" w:name="_Toc17133782"/>
      <w:r>
        <w:t>Modelagem de processos</w:t>
      </w:r>
      <w:r w:rsidR="00F73317">
        <w:t xml:space="preserve"> </w:t>
      </w:r>
      <w:r w:rsidR="002A2A2B">
        <w:t xml:space="preserve">com o </w:t>
      </w:r>
      <w:r w:rsidR="002A2A2B" w:rsidRPr="004F6192">
        <w:rPr>
          <w:i/>
        </w:rPr>
        <w:t>Business Process Model and Notation</w:t>
      </w:r>
      <w:r w:rsidR="002A2A2B">
        <w:t xml:space="preserve"> (</w:t>
      </w:r>
      <w:r w:rsidR="00F73317">
        <w:t>BPMN)</w:t>
      </w:r>
      <w:bookmarkEnd w:id="82"/>
    </w:p>
    <w:p w14:paraId="4DD245A6" w14:textId="77777777" w:rsidR="00CB3C88" w:rsidRDefault="00CB3C88" w:rsidP="00952162"/>
    <w:p w14:paraId="16C6DBA1" w14:textId="33ABA85D"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317B4F">
        <w:t xml:space="preserve">Figura </w:t>
      </w:r>
      <w:r w:rsidR="00317B4F">
        <w:rPr>
          <w:noProof/>
        </w:rPr>
        <w:t>7</w:t>
      </w:r>
      <w:r w:rsidR="009B1B55">
        <w:fldChar w:fldCharType="end"/>
      </w:r>
      <w:r w:rsidR="009B1B55">
        <w:t xml:space="preserve"> que representa um processo cujo objetivo seja a conclusão de um determinado curso.</w:t>
      </w:r>
    </w:p>
    <w:p w14:paraId="65E47FA9" w14:textId="77777777" w:rsidR="000A7001" w:rsidRDefault="009B1B55" w:rsidP="008D625B">
      <w:r>
        <w:t xml:space="preserve"> </w:t>
      </w:r>
    </w:p>
    <w:p w14:paraId="0A025DE0" w14:textId="623AF46D" w:rsidR="009B1B55" w:rsidRDefault="009B1B55" w:rsidP="00952162">
      <w:pPr>
        <w:pStyle w:val="Legenda"/>
        <w:keepNext/>
      </w:pPr>
      <w:bookmarkStart w:id="83" w:name="_Ref527049055"/>
      <w:r>
        <w:t xml:space="preserve">Figura </w:t>
      </w:r>
      <w:ins w:id="84" w:author="Ryan Lemos" w:date="2019-09-22T12:43:00Z">
        <w:r w:rsidR="00921163">
          <w:fldChar w:fldCharType="begin"/>
        </w:r>
        <w:r w:rsidR="00921163">
          <w:instrText xml:space="preserve"> SEQ Figura \* ARABIC </w:instrText>
        </w:r>
      </w:ins>
      <w:r w:rsidR="00921163">
        <w:fldChar w:fldCharType="separate"/>
      </w:r>
      <w:ins w:id="85" w:author="Ryan Lemos" w:date="2019-09-22T12:43:00Z">
        <w:r w:rsidR="00921163">
          <w:rPr>
            <w:noProof/>
          </w:rPr>
          <w:t>7</w:t>
        </w:r>
        <w:r w:rsidR="00921163">
          <w:fldChar w:fldCharType="end"/>
        </w:r>
      </w:ins>
      <w:del w:id="86"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317B4F" w:rsidDel="008C4A0B">
          <w:rPr>
            <w:noProof/>
          </w:rPr>
          <w:delText>7</w:delText>
        </w:r>
        <w:r w:rsidR="00A347EE" w:rsidDel="008C4A0B">
          <w:rPr>
            <w:noProof/>
          </w:rPr>
          <w:fldChar w:fldCharType="end"/>
        </w:r>
      </w:del>
      <w:bookmarkEnd w:id="83"/>
      <w:r>
        <w:t xml:space="preserve"> - Exemplo de processo</w:t>
      </w:r>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77777777"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14:paraId="11E7DD87" w14:textId="77777777" w:rsidR="009B1B55" w:rsidRDefault="009B1B55" w:rsidP="009B1B55">
      <w:r>
        <w:lastRenderedPageBreak/>
        <w:t>Buscando a padronização da</w:t>
      </w:r>
      <w:r w:rsidR="002A2A2B">
        <w:t xml:space="preserve"> notação de</w:t>
      </w:r>
      <w:r>
        <w:t xml:space="preserve"> modelagem dos processos</w:t>
      </w:r>
      <w:r w:rsidR="002A2A2B">
        <w:t xml:space="preserve"> de negócios criou-se o </w:t>
      </w:r>
      <w:r w:rsidR="002A2A2B" w:rsidRPr="00952162">
        <w:rPr>
          <w:i/>
        </w:rPr>
        <w:t>Business Process Model and Notation</w:t>
      </w:r>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data objects</w:t>
      </w:r>
      <w:r w:rsidR="00C91611">
        <w:t xml:space="preserve">, </w:t>
      </w:r>
      <w:r w:rsidR="00C91611" w:rsidRPr="00952162">
        <w:rPr>
          <w:i/>
        </w:rPr>
        <w:t>pool</w:t>
      </w:r>
      <w:r w:rsidR="00C91611">
        <w:rPr>
          <w:i/>
        </w:rPr>
        <w:t>s</w:t>
      </w:r>
      <w:r w:rsidR="00C91611">
        <w:t xml:space="preserve"> e </w:t>
      </w:r>
      <w:r w:rsidR="00C91611" w:rsidRPr="00952162">
        <w:rPr>
          <w:i/>
        </w:rPr>
        <w:t>lane</w:t>
      </w:r>
      <w:r w:rsidR="00C91611">
        <w:rPr>
          <w:i/>
        </w:rPr>
        <w:t>s</w:t>
      </w:r>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21397491"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317B4F">
        <w:t xml:space="preserve">Figura </w:t>
      </w:r>
      <w:r w:rsidR="00317B4F">
        <w:rPr>
          <w:noProof/>
        </w:rPr>
        <w:t>8</w:t>
      </w:r>
      <w:r>
        <w:fldChar w:fldCharType="end"/>
      </w:r>
      <w:r>
        <w:t>, que relata um processo de compra de um determinado item.</w:t>
      </w:r>
    </w:p>
    <w:p w14:paraId="2819395E" w14:textId="77777777" w:rsidR="00C91611" w:rsidRDefault="00C91611" w:rsidP="009B1B55"/>
    <w:p w14:paraId="6ABA8092" w14:textId="4D113C2F" w:rsidR="00C91611" w:rsidRDefault="00C91611" w:rsidP="00952162">
      <w:pPr>
        <w:pStyle w:val="Legenda"/>
        <w:keepNext/>
      </w:pPr>
      <w:bookmarkStart w:id="87" w:name="_Ref527053242"/>
      <w:r>
        <w:t xml:space="preserve">Figura </w:t>
      </w:r>
      <w:ins w:id="88" w:author="Ryan Lemos" w:date="2019-09-22T12:43:00Z">
        <w:r w:rsidR="00921163">
          <w:fldChar w:fldCharType="begin"/>
        </w:r>
        <w:r w:rsidR="00921163">
          <w:instrText xml:space="preserve"> SEQ Figura \* ARABIC </w:instrText>
        </w:r>
      </w:ins>
      <w:r w:rsidR="00921163">
        <w:fldChar w:fldCharType="separate"/>
      </w:r>
      <w:ins w:id="89" w:author="Ryan Lemos" w:date="2019-09-22T12:43:00Z">
        <w:r w:rsidR="00921163">
          <w:rPr>
            <w:noProof/>
          </w:rPr>
          <w:t>8</w:t>
        </w:r>
        <w:r w:rsidR="00921163">
          <w:fldChar w:fldCharType="end"/>
        </w:r>
      </w:ins>
      <w:del w:id="90"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317B4F" w:rsidDel="008C4A0B">
          <w:rPr>
            <w:noProof/>
          </w:rPr>
          <w:delText>8</w:delText>
        </w:r>
        <w:r w:rsidR="00A347EE" w:rsidDel="008C4A0B">
          <w:rPr>
            <w:noProof/>
          </w:rPr>
          <w:fldChar w:fldCharType="end"/>
        </w:r>
      </w:del>
      <w:bookmarkEnd w:id="87"/>
      <w:r>
        <w:t xml:space="preserve"> – Exemplo de conectores em um processo de compra</w:t>
      </w:r>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2480B0F6"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317B4F">
        <w:t xml:space="preserve">Figura </w:t>
      </w:r>
      <w:r w:rsidR="00317B4F">
        <w:rPr>
          <w:noProof/>
        </w:rPr>
        <w:t>9</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2C237AB3" w14:textId="77777777" w:rsidR="000C5598" w:rsidRDefault="000C5598" w:rsidP="00C91611">
      <w:r>
        <w:t xml:space="preserve"> </w:t>
      </w:r>
    </w:p>
    <w:p w14:paraId="6826E9E2" w14:textId="392CC904" w:rsidR="000C5598" w:rsidRDefault="000C5598" w:rsidP="00952162">
      <w:pPr>
        <w:pStyle w:val="Legenda"/>
        <w:keepNext/>
      </w:pPr>
      <w:bookmarkStart w:id="91" w:name="_Ref527053785"/>
      <w:r>
        <w:lastRenderedPageBreak/>
        <w:t xml:space="preserve">Figura </w:t>
      </w:r>
      <w:ins w:id="92" w:author="Ryan Lemos" w:date="2019-09-22T12:43:00Z">
        <w:r w:rsidR="00921163">
          <w:fldChar w:fldCharType="begin"/>
        </w:r>
        <w:r w:rsidR="00921163">
          <w:instrText xml:space="preserve"> SEQ Figura \* ARABIC </w:instrText>
        </w:r>
      </w:ins>
      <w:r w:rsidR="00921163">
        <w:fldChar w:fldCharType="separate"/>
      </w:r>
      <w:ins w:id="93" w:author="Ryan Lemos" w:date="2019-09-22T12:43:00Z">
        <w:r w:rsidR="00921163">
          <w:rPr>
            <w:noProof/>
          </w:rPr>
          <w:t>9</w:t>
        </w:r>
        <w:r w:rsidR="00921163">
          <w:fldChar w:fldCharType="end"/>
        </w:r>
      </w:ins>
      <w:del w:id="94"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317B4F" w:rsidDel="008C4A0B">
          <w:rPr>
            <w:noProof/>
          </w:rPr>
          <w:delText>9</w:delText>
        </w:r>
        <w:r w:rsidR="00A347EE" w:rsidDel="008C4A0B">
          <w:rPr>
            <w:noProof/>
          </w:rPr>
          <w:fldChar w:fldCharType="end"/>
        </w:r>
      </w:del>
      <w:bookmarkEnd w:id="91"/>
      <w:r>
        <w:t xml:space="preserve"> - Exemplo de </w:t>
      </w:r>
      <w:r w:rsidRPr="00952162">
        <w:rPr>
          <w:i/>
        </w:rPr>
        <w:t>gateway</w:t>
      </w:r>
      <w:r>
        <w:t xml:space="preserve"> em um processo de compra</w:t>
      </w:r>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0DEA2F59"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317B4F">
        <w:t xml:space="preserve">Figura </w:t>
      </w:r>
      <w:r w:rsidR="00317B4F">
        <w:rPr>
          <w:noProof/>
        </w:rPr>
        <w:t>10</w:t>
      </w:r>
      <w:r w:rsidR="00442213">
        <w:fldChar w:fldCharType="end"/>
      </w:r>
      <w:r w:rsidR="00442213">
        <w:t xml:space="preserve">. </w:t>
      </w:r>
    </w:p>
    <w:p w14:paraId="55ABC2B9" w14:textId="77777777" w:rsidR="00442213" w:rsidRDefault="00442213" w:rsidP="00B51C84"/>
    <w:p w14:paraId="395A20AE" w14:textId="33E59E2B" w:rsidR="00442213" w:rsidRDefault="00442213" w:rsidP="00952162">
      <w:pPr>
        <w:pStyle w:val="Legenda"/>
        <w:keepNext/>
      </w:pPr>
      <w:bookmarkStart w:id="95" w:name="_Ref527057497"/>
      <w:r>
        <w:t xml:space="preserve">Figura </w:t>
      </w:r>
      <w:ins w:id="96" w:author="Ryan Lemos" w:date="2019-09-22T12:43:00Z">
        <w:r w:rsidR="00921163">
          <w:fldChar w:fldCharType="begin"/>
        </w:r>
        <w:r w:rsidR="00921163">
          <w:instrText xml:space="preserve"> SEQ Figura \* ARABIC </w:instrText>
        </w:r>
      </w:ins>
      <w:r w:rsidR="00921163">
        <w:fldChar w:fldCharType="separate"/>
      </w:r>
      <w:ins w:id="97" w:author="Ryan Lemos" w:date="2019-09-22T12:43:00Z">
        <w:r w:rsidR="00921163">
          <w:rPr>
            <w:noProof/>
          </w:rPr>
          <w:t>10</w:t>
        </w:r>
        <w:r w:rsidR="00921163">
          <w:fldChar w:fldCharType="end"/>
        </w:r>
      </w:ins>
      <w:del w:id="98"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317B4F" w:rsidDel="008C4A0B">
          <w:rPr>
            <w:noProof/>
          </w:rPr>
          <w:delText>10</w:delText>
        </w:r>
        <w:r w:rsidR="00A347EE" w:rsidDel="008C4A0B">
          <w:rPr>
            <w:noProof/>
          </w:rPr>
          <w:fldChar w:fldCharType="end"/>
        </w:r>
      </w:del>
      <w:bookmarkEnd w:id="95"/>
      <w:r>
        <w:t xml:space="preserve"> - Exemplo de utilização de eventos em um processo de compra</w:t>
      </w:r>
    </w:p>
    <w:p w14:paraId="51A47526" w14:textId="77777777" w:rsidR="00442213" w:rsidRDefault="00CB768F" w:rsidP="00442213">
      <w:pPr>
        <w:ind w:firstLine="0"/>
        <w:jc w:val="center"/>
      </w:pPr>
      <w:r w:rsidRPr="00832539">
        <w:rPr>
          <w:noProof/>
          <w:lang w:eastAsia="pt-BR"/>
        </w:rPr>
        <w:drawing>
          <wp:inline distT="0" distB="0" distL="0" distR="0" wp14:anchorId="084DA3F6" wp14:editId="2597C61F">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lastRenderedPageBreak/>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5AF16960" w:rsidR="000337A3" w:rsidRDefault="000337A3" w:rsidP="009E0F65">
      <w:r w:rsidRPr="00952162">
        <w:rPr>
          <w:i/>
        </w:rPr>
        <w:t>Lanes</w:t>
      </w:r>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317B4F">
        <w:t xml:space="preserve">Figura </w:t>
      </w:r>
      <w:r w:rsidR="00317B4F">
        <w:rPr>
          <w:noProof/>
        </w:rPr>
        <w:t>11</w:t>
      </w:r>
      <w:r>
        <w:fldChar w:fldCharType="end"/>
      </w:r>
      <w:r>
        <w:t xml:space="preserve">. </w:t>
      </w:r>
    </w:p>
    <w:p w14:paraId="63ABDE0D" w14:textId="77777777" w:rsidR="00E33640" w:rsidRDefault="00E33640" w:rsidP="009E0F65"/>
    <w:p w14:paraId="53728571" w14:textId="77014447" w:rsidR="000337A3" w:rsidRDefault="000337A3" w:rsidP="00952162">
      <w:pPr>
        <w:pStyle w:val="Legenda"/>
        <w:keepNext/>
      </w:pPr>
      <w:bookmarkStart w:id="99" w:name="_Ref527059135"/>
      <w:r>
        <w:t xml:space="preserve">Figura </w:t>
      </w:r>
      <w:ins w:id="100" w:author="Ryan Lemos" w:date="2019-09-22T12:43:00Z">
        <w:r w:rsidR="00921163">
          <w:fldChar w:fldCharType="begin"/>
        </w:r>
        <w:r w:rsidR="00921163">
          <w:instrText xml:space="preserve"> SEQ Figura \* ARABIC </w:instrText>
        </w:r>
      </w:ins>
      <w:r w:rsidR="00921163">
        <w:fldChar w:fldCharType="separate"/>
      </w:r>
      <w:ins w:id="101" w:author="Ryan Lemos" w:date="2019-09-22T12:43:00Z">
        <w:r w:rsidR="00921163">
          <w:rPr>
            <w:noProof/>
          </w:rPr>
          <w:t>11</w:t>
        </w:r>
        <w:r w:rsidR="00921163">
          <w:fldChar w:fldCharType="end"/>
        </w:r>
      </w:ins>
      <w:del w:id="102"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317B4F" w:rsidDel="008C4A0B">
          <w:rPr>
            <w:noProof/>
          </w:rPr>
          <w:delText>11</w:delText>
        </w:r>
        <w:r w:rsidR="00A347EE" w:rsidDel="008C4A0B">
          <w:rPr>
            <w:noProof/>
          </w:rPr>
          <w:fldChar w:fldCharType="end"/>
        </w:r>
      </w:del>
      <w:bookmarkEnd w:id="99"/>
      <w:r>
        <w:t xml:space="preserve"> - Exemplo de utilização de piscinas e raias em um processo de compra</w:t>
      </w:r>
    </w:p>
    <w:p w14:paraId="6B762F64" w14:textId="77777777" w:rsidR="00442213" w:rsidRDefault="00CB768F" w:rsidP="000337A3">
      <w:pPr>
        <w:ind w:firstLine="0"/>
        <w:jc w:val="center"/>
      </w:pPr>
      <w:r w:rsidRPr="00832539">
        <w:rPr>
          <w:noProof/>
          <w:lang w:eastAsia="pt-BR"/>
        </w:rPr>
        <w:drawing>
          <wp:inline distT="0" distB="0" distL="0" distR="0" wp14:anchorId="3171AE28" wp14:editId="7133048D">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103" w:name="_Ref528268444"/>
      <w:bookmarkStart w:id="104" w:name="_Toc17133783"/>
      <w:r>
        <w:t xml:space="preserve">Metodologia </w:t>
      </w:r>
      <w:r w:rsidR="00DD30FE">
        <w:t>Ágil</w:t>
      </w:r>
      <w:bookmarkEnd w:id="103"/>
      <w:bookmarkEnd w:id="104"/>
    </w:p>
    <w:p w14:paraId="45BFF314" w14:textId="77777777" w:rsidR="00A82B12" w:rsidRDefault="00A82B12" w:rsidP="00A82B12"/>
    <w:p w14:paraId="6FDD32D6" w14:textId="67F42CC5"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 xml:space="preserve">(HIRAMA, </w:t>
      </w:r>
      <w:r w:rsidR="00752E3D">
        <w:rPr>
          <w:noProof/>
        </w:rPr>
        <w:lastRenderedPageBreak/>
        <w:t>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317B4F">
        <w:t xml:space="preserve">Figura </w:t>
      </w:r>
      <w:r w:rsidR="00317B4F">
        <w:rPr>
          <w:noProof/>
        </w:rPr>
        <w:t>12</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367F7A59" w:rsidR="00D069A7" w:rsidRDefault="00D069A7" w:rsidP="00952162">
      <w:pPr>
        <w:pStyle w:val="Legenda"/>
        <w:keepNext/>
      </w:pPr>
      <w:bookmarkStart w:id="105" w:name="_Ref526797528"/>
      <w:r>
        <w:t xml:space="preserve">Figura </w:t>
      </w:r>
      <w:ins w:id="106" w:author="Ryan Lemos" w:date="2019-09-22T12:43:00Z">
        <w:r w:rsidR="00921163">
          <w:fldChar w:fldCharType="begin"/>
        </w:r>
        <w:r w:rsidR="00921163">
          <w:instrText xml:space="preserve"> SEQ Figura \* ARABIC </w:instrText>
        </w:r>
      </w:ins>
      <w:r w:rsidR="00921163">
        <w:fldChar w:fldCharType="separate"/>
      </w:r>
      <w:ins w:id="107" w:author="Ryan Lemos" w:date="2019-09-22T12:43:00Z">
        <w:r w:rsidR="00921163">
          <w:rPr>
            <w:noProof/>
          </w:rPr>
          <w:t>12</w:t>
        </w:r>
        <w:r w:rsidR="00921163">
          <w:fldChar w:fldCharType="end"/>
        </w:r>
      </w:ins>
      <w:del w:id="108"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317B4F" w:rsidDel="008C4A0B">
          <w:rPr>
            <w:noProof/>
          </w:rPr>
          <w:delText>12</w:delText>
        </w:r>
        <w:r w:rsidR="00A347EE" w:rsidDel="008C4A0B">
          <w:rPr>
            <w:noProof/>
          </w:rPr>
          <w:fldChar w:fldCharType="end"/>
        </w:r>
      </w:del>
      <w:bookmarkEnd w:id="105"/>
      <w:r>
        <w:t xml:space="preserve"> - Modelo em espiral</w:t>
      </w:r>
    </w:p>
    <w:p w14:paraId="395B46D2" w14:textId="77777777" w:rsidR="00D45E2C" w:rsidRDefault="00CB768F" w:rsidP="00952162">
      <w:pPr>
        <w:pStyle w:val="Fontes"/>
      </w:pPr>
      <w:r w:rsidRPr="00832539">
        <w:rPr>
          <w:noProof/>
          <w:lang w:eastAsia="pt-BR"/>
        </w:rPr>
        <w:drawing>
          <wp:inline distT="0" distB="0" distL="0" distR="0" wp14:anchorId="4D429520" wp14:editId="0E5FC8DD">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8"/>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77777777"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109" w:name="_Ref527668666"/>
      <w:bookmarkStart w:id="110" w:name="_Toc17133784"/>
      <w:r w:rsidRPr="00952162">
        <w:rPr>
          <w:i/>
        </w:rPr>
        <w:t>Extreme Programming</w:t>
      </w:r>
      <w:r w:rsidR="00B26489">
        <w:t xml:space="preserve"> </w:t>
      </w:r>
      <w:r>
        <w:t>(XP)</w:t>
      </w:r>
      <w:bookmarkEnd w:id="109"/>
      <w:bookmarkEnd w:id="110"/>
    </w:p>
    <w:p w14:paraId="1535B8CA" w14:textId="77777777" w:rsidR="00393E6F" w:rsidRPr="008D625B" w:rsidRDefault="00393E6F" w:rsidP="00393E6F"/>
    <w:p w14:paraId="48FEE251" w14:textId="6678F544" w:rsidR="00176D82" w:rsidRDefault="009B3841" w:rsidP="00393E6F">
      <w:r>
        <w:t xml:space="preserve">O </w:t>
      </w:r>
      <w:r w:rsidRPr="00952162">
        <w:rPr>
          <w:i/>
        </w:rPr>
        <w:t>Extreme Programming</w:t>
      </w:r>
      <w:r>
        <w:rPr>
          <w:i/>
        </w:rPr>
        <w:t xml:space="preserve"> </w:t>
      </w:r>
      <w:r>
        <w:t>(XP), se trata de uma metodologia de desenvolvimento ágil, que busca aliar agilidade no desenvolvimento, com qualidade no produto</w:t>
      </w:r>
      <w:del w:id="111" w:author="Ryan Lemos" w:date="2019-09-22T14:17:00Z">
        <w:r w:rsidDel="007C69E6">
          <w:delText xml:space="preserve"> final</w:delText>
        </w:r>
      </w:del>
      <w:r>
        <w:t xml:space="preserve">.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w:t>
      </w:r>
      <w:r w:rsidR="00A2626E">
        <w:lastRenderedPageBreak/>
        <w:t>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6F55F73E"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como afirma Teles</w:t>
      </w:r>
      <w:r w:rsidR="00176D82">
        <w:t xml:space="preserve"> </w:t>
      </w:r>
      <w:r w:rsidR="00752E3D">
        <w:rPr>
          <w:noProof/>
        </w:rPr>
        <w:t>(2014)</w:t>
      </w:r>
      <w:r w:rsidR="00176D82">
        <w:t>.</w:t>
      </w:r>
      <w:r w:rsidR="00412250">
        <w:t xml:space="preserve"> </w:t>
      </w:r>
    </w:p>
    <w:p w14:paraId="704F1B06" w14:textId="389E73D4"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r w:rsidR="00C16820">
        <w:t xml:space="preserve"> </w:t>
      </w:r>
      <w:r w:rsidR="00C16820">
        <w:rPr>
          <w:noProof/>
        </w:rPr>
        <w:t>(TELES, 2014)</w:t>
      </w:r>
      <w:r w:rsidR="00C16820">
        <w:t xml:space="preserve">. </w:t>
      </w:r>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7777777"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stand up meeting</w:t>
      </w:r>
      <w:r w:rsidR="008D6640" w:rsidRPr="00952162">
        <w:t>,</w:t>
      </w:r>
      <w:r w:rsidR="008D6640">
        <w:t xml:space="preserve"> desenvolvimento guiado a testes, </w:t>
      </w:r>
      <w:r w:rsidR="008D6640" w:rsidRPr="00952162">
        <w:rPr>
          <w:i/>
        </w:rPr>
        <w:t>refactoring</w:t>
      </w:r>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4A6AB013" w:rsidR="009716A9" w:rsidRDefault="003921E6">
      <w:r>
        <w:lastRenderedPageBreak/>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474B2189" w:rsidR="00F03DA2" w:rsidRDefault="00F03DA2" w:rsidP="00F03DA2">
      <w:pPr>
        <w:pStyle w:val="Legenda"/>
        <w:keepNext/>
      </w:pPr>
      <w:r>
        <w:t xml:space="preserve">Figura </w:t>
      </w:r>
      <w:ins w:id="112" w:author="Ryan Lemos" w:date="2019-09-22T12:43:00Z">
        <w:r w:rsidR="00921163">
          <w:fldChar w:fldCharType="begin"/>
        </w:r>
        <w:r w:rsidR="00921163">
          <w:instrText xml:space="preserve"> SEQ Figura \* ARABIC </w:instrText>
        </w:r>
      </w:ins>
      <w:r w:rsidR="00921163">
        <w:fldChar w:fldCharType="separate"/>
      </w:r>
      <w:ins w:id="113" w:author="Ryan Lemos" w:date="2019-09-22T12:43:00Z">
        <w:r w:rsidR="00921163">
          <w:rPr>
            <w:noProof/>
          </w:rPr>
          <w:t>13</w:t>
        </w:r>
        <w:r w:rsidR="00921163">
          <w:fldChar w:fldCharType="end"/>
        </w:r>
      </w:ins>
      <w:del w:id="114"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C16820" w:rsidDel="008C4A0B">
          <w:rPr>
            <w:noProof/>
          </w:rPr>
          <w:delText>13</w:delText>
        </w:r>
        <w:r w:rsidR="00A347EE" w:rsidDel="008C4A0B">
          <w:rPr>
            <w:noProof/>
          </w:rPr>
          <w:fldChar w:fldCharType="end"/>
        </w:r>
      </w:del>
      <w:r>
        <w:t xml:space="preserve"> - Exemplo de uma estória de usuário</w:t>
      </w:r>
    </w:p>
    <w:p w14:paraId="3E8413B8" w14:textId="77777777" w:rsidR="00F03DA2" w:rsidRDefault="00CB768F" w:rsidP="00F03DA2">
      <w:pPr>
        <w:pStyle w:val="Fontes"/>
      </w:pPr>
      <w:r w:rsidRPr="00832539">
        <w:rPr>
          <w:noProof/>
          <w:lang w:eastAsia="pt-BR"/>
        </w:rPr>
        <w:drawing>
          <wp:inline distT="0" distB="0" distL="0" distR="0" wp14:anchorId="0BA990C4" wp14:editId="032377D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9"/>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7E2FFA28" w:rsidR="009716A9" w:rsidRPr="00B116AB" w:rsidRDefault="009716A9">
      <w:r>
        <w:t xml:space="preserve">Como o XP se trata de uma metodologia iterativa, </w:t>
      </w:r>
      <w:del w:id="115" w:author="Ryan Lemos" w:date="2019-09-21T12:13:00Z">
        <w:r w:rsidDel="00512162">
          <w:delText xml:space="preserve">em certos </w:delText>
        </w:r>
      </w:del>
      <w:ins w:id="116" w:author="Ryan Lemos" w:date="2019-09-21T12:13:00Z">
        <w:r w:rsidR="00512162">
          <w:t xml:space="preserve">a cada </w:t>
        </w:r>
      </w:ins>
      <w:ins w:id="117" w:author="Ryan Lemos" w:date="2019-09-21T12:14:00Z">
        <w:r w:rsidR="00512162">
          <w:t>iteração</w:t>
        </w:r>
      </w:ins>
      <w:del w:id="118" w:author="Ryan Lemos" w:date="2019-09-21T12:13:00Z">
        <w:r w:rsidDel="00512162">
          <w:delText>períodos de tempo</w:delText>
        </w:r>
      </w:del>
      <w:r>
        <w:t xml:space="preserve">, </w:t>
      </w:r>
      <w:del w:id="119" w:author="Ryan Lemos" w:date="2019-09-21T12:14:00Z">
        <w:r w:rsidDel="00512162">
          <w:delText>tem-</w:delText>
        </w:r>
      </w:del>
      <w:r>
        <w:t>se entrega</w:t>
      </w:r>
      <w:del w:id="120" w:author="Ryan Lemos" w:date="2019-09-21T12:14:00Z">
        <w:r w:rsidDel="00512162">
          <w:delText>s</w:delText>
        </w:r>
      </w:del>
      <w:r>
        <w:t xml:space="preserve"> </w:t>
      </w:r>
      <w:del w:id="121" w:author="Ryan Lemos" w:date="2019-09-21T12:14:00Z">
        <w:r w:rsidDel="00512162">
          <w:delText xml:space="preserve">de </w:delText>
        </w:r>
      </w:del>
      <w:ins w:id="122" w:author="Ryan Lemos" w:date="2019-09-21T12:14:00Z">
        <w:r w:rsidR="00512162">
          <w:t xml:space="preserve">uma certa </w:t>
        </w:r>
      </w:ins>
      <w:del w:id="123" w:author="Ryan Lemos" w:date="2019-09-21T12:14:00Z">
        <w:r w:rsidDel="00512162">
          <w:delText xml:space="preserve">porções </w:delText>
        </w:r>
      </w:del>
      <w:ins w:id="124" w:author="Ryan Lemos" w:date="2019-09-21T12:14:00Z">
        <w:r w:rsidR="00512162">
          <w:t xml:space="preserve">porção </w:t>
        </w:r>
      </w:ins>
      <w:r>
        <w:t xml:space="preserve">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w:t>
      </w:r>
      <w:r w:rsidR="00B116AB">
        <w:lastRenderedPageBreak/>
        <w:t xml:space="preserve">“[...] um pequeno espaço de tempo dedicado para a implementação de um conjunto de estórias” </w:t>
      </w:r>
      <w:r w:rsidR="00752E3D">
        <w:rPr>
          <w:noProof/>
        </w:rPr>
        <w:t>(TELES, 2014, p. 87)</w:t>
      </w:r>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14:paraId="0D127973" w14:textId="4B20404C" w:rsidR="00644138" w:rsidRDefault="00C16820">
      <w:r>
        <w:t>Utilizou-se</w:t>
      </w:r>
      <w:r w:rsidR="001B5BE5">
        <w:t xml:space="preserve"> da metodologia de XP</w:t>
      </w:r>
      <w:r>
        <w:t xml:space="preserve"> no desenvolvimento do presente trabalho</w:t>
      </w:r>
      <w:r w:rsidR="001B5BE5">
        <w:t>.</w:t>
      </w:r>
      <w:r w:rsidR="0064714D">
        <w:t xml:space="preserve"> Hirama</w:t>
      </w:r>
      <w:r w:rsidR="00752E3D">
        <w:rPr>
          <w:noProof/>
        </w:rPr>
        <w:t xml:space="preserve"> (2011)</w:t>
      </w:r>
      <w:r w:rsidR="0064714D">
        <w:t xml:space="preserve"> afirma que o XP pode não ser recomendado a grandes projetos de </w:t>
      </w:r>
      <w:r w:rsidR="0064714D" w:rsidRPr="00E95C78">
        <w:rPr>
          <w:i/>
        </w:rPr>
        <w:t>software</w:t>
      </w:r>
      <w:r w:rsidR="0064714D">
        <w:t>. Porém pretende</w:t>
      </w:r>
      <w:r>
        <w:t>u</w:t>
      </w:r>
      <w:r w:rsidR="0064714D">
        <w:t>-se fazer utilização desta metodologia</w:t>
      </w:r>
      <w:r w:rsidR="001B5BE5">
        <w:t xml:space="preserve"> a ponto de se</w:t>
      </w:r>
      <w:r w:rsidR="0064714D">
        <w:t xml:space="preserve"> </w:t>
      </w:r>
      <w:r w:rsidR="007423D5">
        <w:t>chegar a</w:t>
      </w:r>
      <w:r w:rsidR="0064714D">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w:t>
      </w:r>
      <w:r>
        <w:t>e</w:t>
      </w:r>
      <w:r w:rsidR="000359CC">
        <w:t xml:space="preserve"> apoiar o desenvolvimento do ambiente</w:t>
      </w:r>
      <w:r w:rsidR="001B5BE5">
        <w:t>.</w:t>
      </w:r>
      <w:r w:rsidR="0064714D">
        <w:t xml:space="preserve"> Deve-se ressaltar que não </w:t>
      </w:r>
      <w:r>
        <w:t xml:space="preserve">foi </w:t>
      </w:r>
      <w:r w:rsidR="0064714D">
        <w:t xml:space="preserve">possível a </w:t>
      </w:r>
      <w:r w:rsidR="00086F67">
        <w:t>a</w:t>
      </w:r>
      <w:r w:rsidR="0064714D">
        <w:t xml:space="preserve">plicação da programação em par, que é uma das práticas do XP, pois a execução do projeto </w:t>
      </w:r>
      <w:r>
        <w:t xml:space="preserve">foi </w:t>
      </w:r>
      <w:r w:rsidR="0064714D">
        <w:t>feita por uma pessoa.</w:t>
      </w:r>
    </w:p>
    <w:p w14:paraId="18C9EE4C" w14:textId="77777777" w:rsidR="00E572D4" w:rsidRPr="002126A0" w:rsidRDefault="00393E6F" w:rsidP="000359CC">
      <w:pPr>
        <w:ind w:firstLine="0"/>
      </w:pPr>
      <w:r>
        <w:t xml:space="preserve"> </w:t>
      </w:r>
    </w:p>
    <w:p w14:paraId="15C791F5" w14:textId="77777777" w:rsidR="00D61CB9" w:rsidRDefault="00557B59" w:rsidP="00D61CB9">
      <w:pPr>
        <w:pStyle w:val="Ttulo3"/>
      </w:pPr>
      <w:bookmarkStart w:id="125" w:name="_Toc17133785"/>
      <w:r>
        <w:t xml:space="preserve">Tecnologias para desenvolvimento </w:t>
      </w:r>
      <w:r w:rsidR="00D61CB9">
        <w:t>WEB</w:t>
      </w:r>
      <w:bookmarkEnd w:id="125"/>
    </w:p>
    <w:p w14:paraId="24372E43" w14:textId="77777777" w:rsidR="008D625B" w:rsidRDefault="008D625B" w:rsidP="008D625B"/>
    <w:p w14:paraId="73F6740A" w14:textId="3C20474F"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Front-End</w:t>
      </w:r>
      <w:r w:rsidR="009D2445">
        <w:t xml:space="preserve"> e </w:t>
      </w:r>
      <w:r w:rsidR="009D2445" w:rsidRPr="00952162">
        <w:rPr>
          <w:i/>
        </w:rPr>
        <w:t>Back-End</w:t>
      </w:r>
      <w:r w:rsidR="009D2445">
        <w:t xml:space="preserve">. Tecnologias </w:t>
      </w:r>
      <w:r w:rsidR="009D2445" w:rsidRPr="00952162">
        <w:rPr>
          <w:i/>
        </w:rPr>
        <w:t>Front-End</w:t>
      </w:r>
      <w:r w:rsidR="009D2445">
        <w:t xml:space="preserve"> são aquelas que estão em contato direto com o usuário, como </w:t>
      </w:r>
      <w:r w:rsidR="003538E1">
        <w:t>por exemplo,</w:t>
      </w:r>
      <w:r w:rsidR="009D2445">
        <w:t xml:space="preserve"> o </w:t>
      </w:r>
      <w:r w:rsidR="003538E1" w:rsidRPr="00E95C78">
        <w:rPr>
          <w:i/>
        </w:rPr>
        <w:t>Hypertext Markup Language</w:t>
      </w:r>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Back-End</w:t>
      </w:r>
      <w:r w:rsidR="009D2445">
        <w:t xml:space="preserve"> são as que estão em contato direto com o servidor e não mantém vínculo direto com o usuário final, um exemplo é a linguagem de </w:t>
      </w:r>
      <w:r w:rsidR="009D2445" w:rsidRPr="00952162">
        <w:rPr>
          <w:i/>
        </w:rPr>
        <w:t>scripting</w:t>
      </w:r>
      <w:r w:rsidR="00A80249">
        <w:rPr>
          <w:i/>
        </w:rPr>
        <w:t xml:space="preserve"> </w:t>
      </w:r>
      <w:r w:rsidR="00A80249" w:rsidRPr="005854F3">
        <w:t>PHP:</w:t>
      </w:r>
      <w:r w:rsidR="009D2445">
        <w:t xml:space="preserve"> </w:t>
      </w:r>
      <w:r w:rsidR="003538E1" w:rsidRPr="00E95C78">
        <w:rPr>
          <w:i/>
        </w:rPr>
        <w:t>Hypertext Preprocessor</w:t>
      </w:r>
      <w:r w:rsidR="003538E1">
        <w:t xml:space="preserve"> (</w:t>
      </w:r>
      <w:r w:rsidR="009D2445">
        <w:t>PHP</w:t>
      </w:r>
      <w:r w:rsidR="003538E1">
        <w:t>)</w:t>
      </w:r>
      <w:r w:rsidR="009D2445">
        <w:t xml:space="preserve"> </w:t>
      </w:r>
      <w:r w:rsidR="00752E3D">
        <w:rPr>
          <w:noProof/>
        </w:rPr>
        <w:t xml:space="preserve">(PHP, </w:t>
      </w:r>
      <w:commentRangeStart w:id="126"/>
      <w:del w:id="127" w:author="Ryan Lemos" w:date="2019-09-21T12:07:00Z">
        <w:r w:rsidR="00752E3D" w:rsidDel="00D77583">
          <w:rPr>
            <w:noProof/>
          </w:rPr>
          <w:delText>2018b</w:delText>
        </w:r>
      </w:del>
      <w:commentRangeEnd w:id="126"/>
      <w:ins w:id="128" w:author="Ryan Lemos" w:date="2019-09-21T12:07:00Z">
        <w:r w:rsidR="00D77583">
          <w:rPr>
            <w:noProof/>
          </w:rPr>
          <w:t>2018</w:t>
        </w:r>
      </w:ins>
      <w:r w:rsidR="00C16820">
        <w:rPr>
          <w:rStyle w:val="Refdecomentrio"/>
        </w:rPr>
        <w:commentReference w:id="126"/>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34A72EB4" w:rsidR="000359CC" w:rsidRDefault="000359CC" w:rsidP="008D625B">
      <w:pPr>
        <w:rPr>
          <w:ins w:id="129" w:author="Ryan Lemos" w:date="2019-09-22T14:07:00Z"/>
        </w:rPr>
      </w:pPr>
    </w:p>
    <w:p w14:paraId="0CB77F7E" w14:textId="52D23FB1" w:rsidR="009B7397" w:rsidRDefault="00775631" w:rsidP="00775631">
      <w:pPr>
        <w:pStyle w:val="Ttulo4"/>
        <w:rPr>
          <w:ins w:id="130" w:author="Ryan Lemos" w:date="2019-09-22T14:15:00Z"/>
        </w:rPr>
      </w:pPr>
      <w:ins w:id="131" w:author="Ryan Lemos" w:date="2019-09-22T14:07:00Z">
        <w:r>
          <w:t xml:space="preserve">Navegadores </w:t>
        </w:r>
        <w:commentRangeStart w:id="132"/>
        <w:r>
          <w:t>Web</w:t>
        </w:r>
        <w:commentRangeEnd w:id="132"/>
        <w:r w:rsidR="00DF1ECF">
          <w:rPr>
            <w:rStyle w:val="Refdecomentrio"/>
            <w:iCs w:val="0"/>
          </w:rPr>
          <w:commentReference w:id="132"/>
        </w:r>
      </w:ins>
    </w:p>
    <w:p w14:paraId="66E2520C" w14:textId="77777777" w:rsidR="002D0367" w:rsidRPr="002D0367" w:rsidRDefault="002D0367">
      <w:pPr>
        <w:rPr>
          <w:ins w:id="133" w:author="Ryan Lemos" w:date="2019-09-22T14:14:00Z"/>
          <w:rPrChange w:id="134" w:author="Ryan Lemos" w:date="2019-09-22T14:15:00Z">
            <w:rPr>
              <w:ins w:id="135" w:author="Ryan Lemos" w:date="2019-09-22T14:14:00Z"/>
            </w:rPr>
          </w:rPrChange>
        </w:rPr>
        <w:pPrChange w:id="136" w:author="Ryan Lemos" w:date="2019-09-22T14:15:00Z">
          <w:pPr>
            <w:pStyle w:val="Ttulo4"/>
          </w:pPr>
        </w:pPrChange>
      </w:pPr>
    </w:p>
    <w:p w14:paraId="09DCB5E0" w14:textId="08BB47CD" w:rsidR="00BB5564" w:rsidRPr="00BB5564" w:rsidRDefault="002D0367">
      <w:pPr>
        <w:pStyle w:val="Ttulo4"/>
        <w:rPr>
          <w:ins w:id="137" w:author="Ryan Lemos" w:date="2019-09-22T14:07:00Z"/>
        </w:rPr>
      </w:pPr>
      <w:ins w:id="138" w:author="Ryan Lemos" w:date="2019-09-22T14:15:00Z">
        <w:r>
          <w:t>Visual Studio Code (</w:t>
        </w:r>
        <w:commentRangeStart w:id="139"/>
        <w:r>
          <w:t>VSCODE</w:t>
        </w:r>
      </w:ins>
      <w:commentRangeEnd w:id="139"/>
      <w:ins w:id="140" w:author="Ryan Lemos" w:date="2019-09-22T14:17:00Z">
        <w:r w:rsidR="00BB5564">
          <w:rPr>
            <w:rStyle w:val="Refdecomentrio"/>
            <w:iCs w:val="0"/>
          </w:rPr>
          <w:commentReference w:id="139"/>
        </w:r>
      </w:ins>
      <w:ins w:id="141" w:author="Ryan Lemos" w:date="2019-09-22T14:15:00Z">
        <w:r>
          <w:t>)</w:t>
        </w:r>
      </w:ins>
    </w:p>
    <w:p w14:paraId="6D5C70EB" w14:textId="77777777" w:rsidR="00775631" w:rsidRPr="00775631" w:rsidRDefault="00775631"/>
    <w:p w14:paraId="1E9906B9" w14:textId="77777777" w:rsidR="00D61CB9" w:rsidRPr="00D8016C" w:rsidRDefault="0034001E" w:rsidP="00D61CB9">
      <w:pPr>
        <w:pStyle w:val="Ttulo4"/>
        <w:rPr>
          <w:lang w:val="en-US"/>
        </w:rPr>
      </w:pPr>
      <w:bookmarkStart w:id="142" w:name="_Toc17133786"/>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142"/>
    </w:p>
    <w:p w14:paraId="6FA39729" w14:textId="77777777" w:rsidR="00CA0AB3" w:rsidRPr="00D8016C" w:rsidRDefault="00CA0AB3" w:rsidP="00952162">
      <w:pPr>
        <w:rPr>
          <w:lang w:val="en-US"/>
        </w:rPr>
      </w:pPr>
    </w:p>
    <w:p w14:paraId="71EAE352" w14:textId="19A8DE23" w:rsidR="00295B4E" w:rsidRDefault="004156AE" w:rsidP="008D625B">
      <w:r w:rsidRPr="005D020E">
        <w:rPr>
          <w:i/>
        </w:rPr>
        <w:t>Hyper Text Markup Language</w:t>
      </w:r>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r w:rsidR="002A2766" w:rsidRPr="00952162">
        <w:rPr>
          <w:i/>
        </w:rPr>
        <w:t>tags</w:t>
      </w:r>
      <w:r w:rsidR="002A2766">
        <w:t xml:space="preserve"> que vão indicar onde um determinado conteúdo começa e </w:t>
      </w:r>
      <w:r w:rsidR="002A2766">
        <w:lastRenderedPageBreak/>
        <w:t>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C16820">
        <w:t xml:space="preserve">Figura </w:t>
      </w:r>
      <w:r w:rsidR="00C16820">
        <w:rPr>
          <w:noProof/>
        </w:rPr>
        <w:t>14</w:t>
      </w:r>
      <w:r w:rsidR="00466E6F">
        <w:fldChar w:fldCharType="end"/>
      </w:r>
      <w:r w:rsidR="00466E6F">
        <w:t xml:space="preserve"> consiste na estrutura de </w:t>
      </w:r>
      <w:r w:rsidR="00466E6F" w:rsidRPr="00952162">
        <w:rPr>
          <w:i/>
        </w:rPr>
        <w:t>tags</w:t>
      </w:r>
      <w:r w:rsidR="00466E6F">
        <w:t xml:space="preserve"> básica de um documento HTML. </w:t>
      </w:r>
    </w:p>
    <w:p w14:paraId="5B1FC27D" w14:textId="77777777" w:rsidR="00CA0AB3" w:rsidRPr="00F434C7" w:rsidRDefault="00FC5A32" w:rsidP="008D625B">
      <w:r>
        <w:t xml:space="preserve">A </w:t>
      </w:r>
      <w:r w:rsidRPr="00952162">
        <w:rPr>
          <w:i/>
        </w:rPr>
        <w:t>tag</w:t>
      </w:r>
      <w:r>
        <w:t xml:space="preserve"> </w:t>
      </w:r>
      <w:r w:rsidR="00324A16">
        <w:t>‘html’</w:t>
      </w:r>
      <w:r>
        <w:t xml:space="preserve"> indica onde se inicia e onde se termina o documento HTML</w:t>
      </w:r>
      <w:r w:rsidR="001D0075">
        <w:t xml:space="preserve">. A </w:t>
      </w:r>
      <w:r w:rsidR="001D0075" w:rsidRPr="00952162">
        <w:rPr>
          <w:i/>
        </w:rPr>
        <w:t>tag</w:t>
      </w:r>
      <w:r w:rsidR="001D0075">
        <w:t xml:space="preserve"> </w:t>
      </w:r>
      <w:r w:rsidR="00324A16">
        <w:t>‘</w:t>
      </w:r>
      <w:r w:rsidR="00F434C7" w:rsidRPr="00952162">
        <w:rPr>
          <w:i/>
        </w:rPr>
        <w:t>h</w:t>
      </w:r>
      <w:r w:rsidR="001D0075" w:rsidRPr="00952162">
        <w:rPr>
          <w:i/>
        </w:rPr>
        <w:t>ead</w:t>
      </w:r>
      <w:r w:rsidR="00324A16">
        <w:t>’</w:t>
      </w:r>
      <w:r w:rsidR="001D0075">
        <w:t xml:space="preserve"> </w:t>
      </w:r>
      <w:r w:rsidR="00324A16">
        <w:t xml:space="preserve">representa o cabeçalho do documento, dentro dela há uma outra </w:t>
      </w:r>
      <w:r w:rsidR="00324A16" w:rsidRPr="00952162">
        <w:rPr>
          <w:i/>
        </w:rPr>
        <w:t>tag</w:t>
      </w:r>
      <w:r w:rsidR="00324A16">
        <w:t xml:space="preserve"> chamada ‘</w:t>
      </w:r>
      <w:r w:rsidR="00324A16" w:rsidRPr="00952162">
        <w:rPr>
          <w:i/>
        </w:rPr>
        <w:t>title</w:t>
      </w:r>
      <w:r w:rsidR="00324A16">
        <w:t>’</w:t>
      </w:r>
      <w:r w:rsidR="00A80249">
        <w:t xml:space="preserve"> que</w:t>
      </w:r>
      <w:r w:rsidR="001D0075">
        <w:t xml:space="preserve"> </w:t>
      </w:r>
      <w:r w:rsidR="00324A16">
        <w:t>indica o título da página</w:t>
      </w:r>
      <w:r w:rsidR="00F434C7">
        <w:t>. Já a ‘</w:t>
      </w:r>
      <w:r w:rsidR="00F434C7" w:rsidRPr="00952162">
        <w:rPr>
          <w:i/>
        </w:rPr>
        <w:t>body</w:t>
      </w:r>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73DCB519" w:rsidR="001C7EEF" w:rsidRDefault="001C7EEF" w:rsidP="00952162">
      <w:pPr>
        <w:pStyle w:val="Legenda"/>
        <w:keepNext/>
      </w:pPr>
      <w:bookmarkStart w:id="143" w:name="_Ref526671958"/>
      <w:r>
        <w:t xml:space="preserve">Figura </w:t>
      </w:r>
      <w:ins w:id="144" w:author="Ryan Lemos" w:date="2019-09-22T12:43:00Z">
        <w:r w:rsidR="00921163">
          <w:fldChar w:fldCharType="begin"/>
        </w:r>
        <w:r w:rsidR="00921163">
          <w:instrText xml:space="preserve"> SEQ Figura \* ARABIC </w:instrText>
        </w:r>
      </w:ins>
      <w:r w:rsidR="00921163">
        <w:fldChar w:fldCharType="separate"/>
      </w:r>
      <w:ins w:id="145" w:author="Ryan Lemos" w:date="2019-09-22T12:43:00Z">
        <w:r w:rsidR="00921163">
          <w:rPr>
            <w:noProof/>
          </w:rPr>
          <w:t>14</w:t>
        </w:r>
        <w:r w:rsidR="00921163">
          <w:fldChar w:fldCharType="end"/>
        </w:r>
      </w:ins>
      <w:del w:id="146"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C16820" w:rsidDel="008C4A0B">
          <w:rPr>
            <w:noProof/>
          </w:rPr>
          <w:delText>14</w:delText>
        </w:r>
        <w:r w:rsidR="00A347EE" w:rsidDel="008C4A0B">
          <w:rPr>
            <w:noProof/>
          </w:rPr>
          <w:fldChar w:fldCharType="end"/>
        </w:r>
      </w:del>
      <w:bookmarkEnd w:id="143"/>
      <w:r>
        <w:t xml:space="preserve"> - Estrutura básica do HTML</w:t>
      </w:r>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utilizando o SublimeText 4</w:t>
      </w:r>
      <w:r>
        <w:t>.</w:t>
      </w:r>
    </w:p>
    <w:p w14:paraId="414B0D6F" w14:textId="77777777" w:rsidR="008C38D8" w:rsidRDefault="008C38D8" w:rsidP="00952162">
      <w:pPr>
        <w:pStyle w:val="Fontes"/>
      </w:pPr>
    </w:p>
    <w:p w14:paraId="774F2773" w14:textId="77777777"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r w:rsidR="002338C8" w:rsidRPr="00952162">
        <w:rPr>
          <w:i/>
        </w:rPr>
        <w:t>tags</w:t>
      </w:r>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32A95599" w14:textId="77777777" w:rsidR="008D625B" w:rsidRPr="002338C8" w:rsidRDefault="00345B8B" w:rsidP="008D625B">
      <w:r>
        <w:t>Por acreditar que o HTML seja uma maneira simples e con</w:t>
      </w:r>
      <w:r w:rsidR="0044384E">
        <w:t>cisa de marcação, além do Laravel reconhecer HTML, optou-se então pelo seu uso no desenvolvimento deste trabalho.</w:t>
      </w:r>
    </w:p>
    <w:p w14:paraId="25459AF0" w14:textId="77777777" w:rsidR="00CA0AB3" w:rsidRPr="008D625B" w:rsidRDefault="00CA0AB3" w:rsidP="008D625B"/>
    <w:p w14:paraId="7A55A02E" w14:textId="77777777" w:rsidR="009F7D5B" w:rsidRDefault="0034001E" w:rsidP="00510265">
      <w:pPr>
        <w:pStyle w:val="Ttulo4"/>
      </w:pPr>
      <w:bookmarkStart w:id="147" w:name="_Toc17133787"/>
      <w:r w:rsidRPr="00952162">
        <w:rPr>
          <w:i/>
        </w:rPr>
        <w:t>Cascading Style Sheets</w:t>
      </w:r>
      <w:r>
        <w:t xml:space="preserve"> (</w:t>
      </w:r>
      <w:r w:rsidR="00D61CB9" w:rsidRPr="003635FC">
        <w:t>CSS</w:t>
      </w:r>
      <w:r>
        <w:t>)</w:t>
      </w:r>
      <w:bookmarkEnd w:id="147"/>
    </w:p>
    <w:p w14:paraId="41EF115A" w14:textId="77777777" w:rsidR="00510265" w:rsidRDefault="00510265" w:rsidP="00510265"/>
    <w:p w14:paraId="0B79814A" w14:textId="0B6D626E" w:rsidR="00BC59B8" w:rsidRDefault="00BC59B8" w:rsidP="00510265">
      <w:r w:rsidRPr="005D020E">
        <w:rPr>
          <w:i/>
        </w:rPr>
        <w:t>Cascading Style Sheets</w:t>
      </w:r>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C16820">
        <w:t xml:space="preserve">Figura </w:t>
      </w:r>
      <w:r w:rsidR="00C16820">
        <w:rPr>
          <w:noProof/>
        </w:rPr>
        <w:t>15</w:t>
      </w:r>
      <w:r w:rsidR="005555D4">
        <w:fldChar w:fldCharType="end"/>
      </w:r>
      <w:r w:rsidR="003A3433">
        <w:t xml:space="preserve">. </w:t>
      </w:r>
    </w:p>
    <w:p w14:paraId="4F61B452" w14:textId="77777777" w:rsidR="00113E53" w:rsidRDefault="00113E53" w:rsidP="00952162">
      <w:pPr>
        <w:pStyle w:val="Fontes"/>
      </w:pPr>
    </w:p>
    <w:p w14:paraId="724F8FB8" w14:textId="0B50107D" w:rsidR="00211EBC" w:rsidRDefault="00211EBC" w:rsidP="00952162">
      <w:pPr>
        <w:pStyle w:val="Legenda"/>
        <w:keepNext/>
      </w:pPr>
      <w:bookmarkStart w:id="148" w:name="_Ref527141144"/>
      <w:r>
        <w:lastRenderedPageBreak/>
        <w:t xml:space="preserve">Figura </w:t>
      </w:r>
      <w:ins w:id="149" w:author="Ryan Lemos" w:date="2019-09-22T12:43:00Z">
        <w:r w:rsidR="00921163">
          <w:fldChar w:fldCharType="begin"/>
        </w:r>
        <w:r w:rsidR="00921163">
          <w:instrText xml:space="preserve"> SEQ Figura \* ARABIC </w:instrText>
        </w:r>
      </w:ins>
      <w:r w:rsidR="00921163">
        <w:fldChar w:fldCharType="separate"/>
      </w:r>
      <w:ins w:id="150" w:author="Ryan Lemos" w:date="2019-09-22T12:43:00Z">
        <w:r w:rsidR="00921163">
          <w:rPr>
            <w:noProof/>
          </w:rPr>
          <w:t>15</w:t>
        </w:r>
        <w:r w:rsidR="00921163">
          <w:fldChar w:fldCharType="end"/>
        </w:r>
      </w:ins>
      <w:del w:id="151"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C16820" w:rsidDel="008C4A0B">
          <w:rPr>
            <w:noProof/>
          </w:rPr>
          <w:delText>15</w:delText>
        </w:r>
        <w:r w:rsidR="00A347EE" w:rsidDel="008C4A0B">
          <w:rPr>
            <w:noProof/>
          </w:rPr>
          <w:fldChar w:fldCharType="end"/>
        </w:r>
      </w:del>
      <w:bookmarkEnd w:id="148"/>
      <w:r>
        <w:t xml:space="preserve"> </w:t>
      </w:r>
      <w:r w:rsidRPr="003D5836">
        <w:t>- Sintaxe CSS</w:t>
      </w:r>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31"/>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RDefault="00113E53" w:rsidP="00113E53">
      <w:pPr>
        <w:pStyle w:val="Fontes"/>
      </w:pPr>
    </w:p>
    <w:p w14:paraId="77DE5FA4" w14:textId="26841856" w:rsidR="00113E53" w:rsidRDefault="001B67AB" w:rsidP="00113E53">
      <w:r>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r w:rsidR="000A60C7" w:rsidRPr="00952162">
        <w:rPr>
          <w:i/>
        </w:rPr>
        <w:t>tag</w:t>
      </w:r>
      <w:r w:rsidR="000A60C7">
        <w:t xml:space="preserve"> HTML do elemento</w:t>
      </w:r>
      <w:r w:rsidR="00EE588E">
        <w:t>, utilizando-se do atributo ‘</w:t>
      </w:r>
      <w:r w:rsidR="00EE588E" w:rsidRPr="00952162">
        <w:rPr>
          <w:i/>
        </w:rPr>
        <w:t>style</w:t>
      </w:r>
      <w:r w:rsidR="00EE588E">
        <w:t xml:space="preserve">’ da </w:t>
      </w:r>
      <w:r w:rsidR="00EE588E" w:rsidRPr="00952162">
        <w:rPr>
          <w:i/>
        </w:rPr>
        <w:t>tag</w:t>
      </w:r>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C16820">
        <w:t xml:space="preserve">Figura </w:t>
      </w:r>
      <w:r w:rsidR="00C16820">
        <w:rPr>
          <w:noProof/>
        </w:rPr>
        <w:t>16</w:t>
      </w:r>
      <w:r w:rsidR="005555D4">
        <w:fldChar w:fldCharType="end"/>
      </w:r>
      <w:r w:rsidR="00C24558">
        <w:t>.</w:t>
      </w:r>
      <w:r w:rsidR="000A60C7">
        <w:t xml:space="preserve"> </w:t>
      </w:r>
    </w:p>
    <w:p w14:paraId="29080566" w14:textId="77777777" w:rsidR="00130966" w:rsidRDefault="00130966" w:rsidP="00952162">
      <w:pPr>
        <w:pStyle w:val="Fontes"/>
      </w:pPr>
    </w:p>
    <w:p w14:paraId="33C3E668" w14:textId="13B8D4B4" w:rsidR="00402C84" w:rsidRDefault="00402C84" w:rsidP="00952162">
      <w:pPr>
        <w:pStyle w:val="Legenda"/>
        <w:keepNext/>
      </w:pPr>
      <w:bookmarkStart w:id="152" w:name="_Ref527141178"/>
      <w:r>
        <w:t xml:space="preserve">Figura </w:t>
      </w:r>
      <w:ins w:id="153" w:author="Ryan Lemos" w:date="2019-09-22T12:43:00Z">
        <w:r w:rsidR="00921163">
          <w:fldChar w:fldCharType="begin"/>
        </w:r>
        <w:r w:rsidR="00921163">
          <w:instrText xml:space="preserve"> SEQ Figura \* ARABIC </w:instrText>
        </w:r>
      </w:ins>
      <w:r w:rsidR="00921163">
        <w:fldChar w:fldCharType="separate"/>
      </w:r>
      <w:ins w:id="154" w:author="Ryan Lemos" w:date="2019-09-22T12:43:00Z">
        <w:r w:rsidR="00921163">
          <w:rPr>
            <w:noProof/>
          </w:rPr>
          <w:t>16</w:t>
        </w:r>
        <w:r w:rsidR="00921163">
          <w:fldChar w:fldCharType="end"/>
        </w:r>
      </w:ins>
      <w:del w:id="155"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C16820" w:rsidDel="008C4A0B">
          <w:rPr>
            <w:noProof/>
          </w:rPr>
          <w:delText>16</w:delText>
        </w:r>
        <w:r w:rsidR="00A347EE" w:rsidDel="008C4A0B">
          <w:rPr>
            <w:noProof/>
          </w:rPr>
          <w:fldChar w:fldCharType="end"/>
        </w:r>
      </w:del>
      <w:bookmarkEnd w:id="152"/>
      <w:r>
        <w:t xml:space="preserve"> -</w:t>
      </w:r>
      <w:r w:rsidRPr="009F6613">
        <w:t xml:space="preserve"> CSS inserido diretamente na tag HTML</w:t>
      </w:r>
    </w:p>
    <w:p w14:paraId="7D6B0123" w14:textId="77777777" w:rsidR="00D0103C" w:rsidRDefault="00CB768F" w:rsidP="00952162">
      <w:pPr>
        <w:pStyle w:val="Fontes"/>
      </w:pPr>
      <w:r w:rsidRPr="00832539">
        <w:rPr>
          <w:noProof/>
          <w:lang w:eastAsia="pt-BR"/>
        </w:rPr>
        <w:drawing>
          <wp:inline distT="0" distB="0" distL="0" distR="0" wp14:anchorId="7A0EB76A" wp14:editId="219F5612">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2"/>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14:paraId="0D17A85C" w14:textId="77777777" w:rsidR="00130966" w:rsidRDefault="00130966">
      <w:pPr>
        <w:pStyle w:val="Fontes"/>
      </w:pPr>
      <w:r>
        <w:t>Fonte: CAELUM, 2018</w:t>
      </w:r>
      <w:r w:rsidR="00237DB9">
        <w:t>, p.21</w:t>
      </w:r>
      <w:r>
        <w:t>.</w:t>
      </w:r>
    </w:p>
    <w:p w14:paraId="5FA282A6" w14:textId="77777777" w:rsidR="00322554" w:rsidRDefault="00322554">
      <w:pPr>
        <w:pStyle w:val="Fontes"/>
      </w:pPr>
    </w:p>
    <w:p w14:paraId="787B011A" w14:textId="22BB09D8" w:rsidR="00322554" w:rsidRDefault="000451C9">
      <w:r>
        <w:t>Outra maneira de se inserir o CSS é p</w:t>
      </w:r>
      <w:r w:rsidR="00322554" w:rsidRPr="00322554">
        <w:t>or</w:t>
      </w:r>
      <w:r>
        <w:t xml:space="preserve"> meio de</w:t>
      </w:r>
      <w:r w:rsidR="00322554" w:rsidRPr="00322554">
        <w:t xml:space="preserve"> uma </w:t>
      </w:r>
      <w:r w:rsidR="00322554" w:rsidRPr="00952162">
        <w:rPr>
          <w:i/>
        </w:rPr>
        <w:t>tag</w:t>
      </w:r>
      <w:r w:rsidR="00322554" w:rsidRPr="00322554">
        <w:t xml:space="preserve"> </w:t>
      </w:r>
      <w:r>
        <w:t>HTML</w:t>
      </w:r>
      <w:r w:rsidR="00322554" w:rsidRPr="00322554">
        <w:t xml:space="preserve"> denominada ‘</w:t>
      </w:r>
      <w:r w:rsidR="00322554" w:rsidRPr="00952162">
        <w:rPr>
          <w:i/>
        </w:rPr>
        <w:t>style</w:t>
      </w:r>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C16820">
        <w:t xml:space="preserve">Figura </w:t>
      </w:r>
      <w:r w:rsidR="00C16820">
        <w:rPr>
          <w:noProof/>
        </w:rPr>
        <w:t>17</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r w:rsidR="00322554" w:rsidRPr="00582E70">
        <w:rPr>
          <w:i/>
        </w:rPr>
        <w:t>class</w:t>
      </w:r>
      <w:r w:rsidR="00322554" w:rsidRPr="00322554">
        <w:t xml:space="preserve"> (identificado com o ponto final), ou pela </w:t>
      </w:r>
      <w:r w:rsidR="00322554" w:rsidRPr="00582E70">
        <w:rPr>
          <w:i/>
        </w:rPr>
        <w:t>tag</w:t>
      </w:r>
      <w:r w:rsidR="00322554" w:rsidRPr="00322554">
        <w:t xml:space="preserve"> d</w:t>
      </w:r>
      <w:r w:rsidR="0061287F">
        <w:t>e um</w:t>
      </w:r>
      <w:r w:rsidR="00322554" w:rsidRPr="00322554">
        <w:t xml:space="preserve"> elemento.</w:t>
      </w:r>
      <w:r w:rsidR="001B67AB">
        <w:t xml:space="preserve"> Na sintaxe CSS dentro da </w:t>
      </w:r>
      <w:r w:rsidR="001B67AB" w:rsidRPr="00582E70">
        <w:rPr>
          <w:i/>
        </w:rPr>
        <w:t>tag</w:t>
      </w:r>
      <w:r w:rsidR="001B67AB">
        <w:t xml:space="preserve"> </w:t>
      </w:r>
      <w:r w:rsidR="005F248C">
        <w:t>‘</w:t>
      </w:r>
      <w:r w:rsidR="001B67AB" w:rsidRPr="00582E70">
        <w:rPr>
          <w:i/>
        </w:rPr>
        <w:t>style</w:t>
      </w:r>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0B6E44">
        <w:t xml:space="preserve">Figura </w:t>
      </w:r>
      <w:r w:rsidR="000B6E44">
        <w:rPr>
          <w:noProof/>
        </w:rPr>
        <w:t>17</w:t>
      </w:r>
      <w:r w:rsidR="005F248C">
        <w:fldChar w:fldCharType="end"/>
      </w:r>
      <w:r w:rsidR="005F248C">
        <w:t xml:space="preserve"> </w:t>
      </w:r>
      <w:r w:rsidR="001B67AB">
        <w:t xml:space="preserve">o seletor é uma </w:t>
      </w:r>
      <w:r w:rsidR="001B67AB" w:rsidRPr="00952162">
        <w:rPr>
          <w:i/>
        </w:rPr>
        <w:t>tag</w:t>
      </w:r>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RDefault="00322554" w:rsidP="00952162">
      <w:pPr>
        <w:pStyle w:val="Fontes"/>
      </w:pPr>
      <w:bookmarkStart w:id="156" w:name="_Ref526690766"/>
    </w:p>
    <w:p w14:paraId="1ACE1E16" w14:textId="33E25130" w:rsidR="00130966" w:rsidRDefault="00130966" w:rsidP="00952162">
      <w:pPr>
        <w:pStyle w:val="Legenda"/>
        <w:keepNext/>
      </w:pPr>
      <w:bookmarkStart w:id="157" w:name="_Ref527141224"/>
      <w:r>
        <w:lastRenderedPageBreak/>
        <w:t xml:space="preserve">Figura </w:t>
      </w:r>
      <w:ins w:id="158" w:author="Ryan Lemos" w:date="2019-09-22T12:43:00Z">
        <w:r w:rsidR="00921163">
          <w:fldChar w:fldCharType="begin"/>
        </w:r>
        <w:r w:rsidR="00921163">
          <w:instrText xml:space="preserve"> SEQ Figura \* ARABIC </w:instrText>
        </w:r>
      </w:ins>
      <w:r w:rsidR="00921163">
        <w:fldChar w:fldCharType="separate"/>
      </w:r>
      <w:ins w:id="159" w:author="Ryan Lemos" w:date="2019-09-22T12:43:00Z">
        <w:r w:rsidR="00921163">
          <w:rPr>
            <w:noProof/>
          </w:rPr>
          <w:t>17</w:t>
        </w:r>
        <w:r w:rsidR="00921163">
          <w:fldChar w:fldCharType="end"/>
        </w:r>
      </w:ins>
      <w:del w:id="160"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C16820" w:rsidDel="008C4A0B">
          <w:rPr>
            <w:noProof/>
          </w:rPr>
          <w:delText>17</w:delText>
        </w:r>
        <w:r w:rsidR="00A347EE" w:rsidDel="008C4A0B">
          <w:rPr>
            <w:noProof/>
          </w:rPr>
          <w:fldChar w:fldCharType="end"/>
        </w:r>
      </w:del>
      <w:bookmarkEnd w:id="156"/>
      <w:bookmarkEnd w:id="157"/>
      <w:r>
        <w:t xml:space="preserve"> - CSS inserido através da </w:t>
      </w:r>
      <w:r w:rsidRPr="00952162">
        <w:rPr>
          <w:i/>
        </w:rPr>
        <w:t>tag style</w:t>
      </w:r>
    </w:p>
    <w:p w14:paraId="7064FB45" w14:textId="77777777" w:rsidR="00DC4A43" w:rsidRDefault="00CB768F" w:rsidP="00952162">
      <w:pPr>
        <w:pStyle w:val="Fontes"/>
      </w:pPr>
      <w:r w:rsidRPr="00832539">
        <w:rPr>
          <w:noProof/>
          <w:lang w:eastAsia="pt-BR"/>
        </w:rPr>
        <w:drawing>
          <wp:inline distT="0" distB="0" distL="0" distR="0" wp14:anchorId="78B5AE0D" wp14:editId="6CE32DC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3"/>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878A1" w14:textId="77777777" w:rsidR="00130966" w:rsidRDefault="00130966" w:rsidP="00130966">
      <w:pPr>
        <w:pStyle w:val="Fontes"/>
      </w:pPr>
      <w:r>
        <w:t>Fonte: CAELUM, 2018</w:t>
      </w:r>
      <w:r w:rsidR="00237DB9">
        <w:t>, p.22</w:t>
      </w:r>
      <w:r>
        <w:t>.</w:t>
      </w:r>
    </w:p>
    <w:p w14:paraId="7908AE59" w14:textId="77777777" w:rsidR="00130966" w:rsidRDefault="00130966">
      <w:pPr>
        <w:pStyle w:val="Fontes"/>
      </w:pPr>
    </w:p>
    <w:p w14:paraId="5D1581E5" w14:textId="646E36C8" w:rsidR="00322554" w:rsidRDefault="000451C9" w:rsidP="00322554">
      <w:r>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0B6E44">
        <w:t xml:space="preserve">Figura </w:t>
      </w:r>
      <w:r w:rsidR="000B6E44">
        <w:rPr>
          <w:noProof/>
        </w:rPr>
        <w:t>18</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14:paraId="1D2507E2" w14:textId="77777777" w:rsidR="00322554" w:rsidRDefault="00322554" w:rsidP="00952162">
      <w:pPr>
        <w:pStyle w:val="Fontes"/>
      </w:pPr>
    </w:p>
    <w:p w14:paraId="30AC2CD7" w14:textId="0B76596E" w:rsidR="00322554" w:rsidRDefault="00322554" w:rsidP="00952162">
      <w:pPr>
        <w:pStyle w:val="Legenda"/>
        <w:keepNext/>
      </w:pPr>
      <w:bookmarkStart w:id="161" w:name="_Ref527043688"/>
      <w:r>
        <w:t xml:space="preserve">Figura </w:t>
      </w:r>
      <w:ins w:id="162" w:author="Ryan Lemos" w:date="2019-09-22T12:43:00Z">
        <w:r w:rsidR="00921163">
          <w:fldChar w:fldCharType="begin"/>
        </w:r>
        <w:r w:rsidR="00921163">
          <w:instrText xml:space="preserve"> SEQ Figura \* ARABIC </w:instrText>
        </w:r>
      </w:ins>
      <w:r w:rsidR="00921163">
        <w:fldChar w:fldCharType="separate"/>
      </w:r>
      <w:ins w:id="163" w:author="Ryan Lemos" w:date="2019-09-22T12:43:00Z">
        <w:r w:rsidR="00921163">
          <w:rPr>
            <w:noProof/>
          </w:rPr>
          <w:t>18</w:t>
        </w:r>
        <w:r w:rsidR="00921163">
          <w:fldChar w:fldCharType="end"/>
        </w:r>
      </w:ins>
      <w:del w:id="164"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0B6E44" w:rsidDel="008C4A0B">
          <w:rPr>
            <w:noProof/>
          </w:rPr>
          <w:delText>18</w:delText>
        </w:r>
        <w:r w:rsidR="00A347EE" w:rsidDel="008C4A0B">
          <w:rPr>
            <w:noProof/>
          </w:rPr>
          <w:fldChar w:fldCharType="end"/>
        </w:r>
      </w:del>
      <w:bookmarkEnd w:id="161"/>
      <w:r>
        <w:t xml:space="preserve"> - </w:t>
      </w:r>
      <w:r w:rsidRPr="00CB6BC3">
        <w:t>CSS contido no arquivo estilos.css</w:t>
      </w:r>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4"/>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RDefault="00322554" w:rsidP="00952162">
      <w:pPr>
        <w:pStyle w:val="Fontes"/>
      </w:pPr>
    </w:p>
    <w:p w14:paraId="772DBE98" w14:textId="68EA52D4" w:rsidR="00CB211B" w:rsidRDefault="00A80249">
      <w:r>
        <w:t xml:space="preserve">A sintaxe CSS segue o modelo descrito pela </w:t>
      </w:r>
      <w:r>
        <w:fldChar w:fldCharType="begin"/>
      </w:r>
      <w:r>
        <w:instrText xml:space="preserve"> REF _Ref527141224 \h </w:instrText>
      </w:r>
      <w:r>
        <w:fldChar w:fldCharType="separate"/>
      </w:r>
      <w:r w:rsidR="000B6E44">
        <w:t xml:space="preserve">Figura </w:t>
      </w:r>
      <w:r w:rsidR="000B6E44">
        <w:rPr>
          <w:noProof/>
        </w:rPr>
        <w:t>17</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r w:rsidR="00CB211B" w:rsidRPr="00952162">
        <w:rPr>
          <w:i/>
        </w:rPr>
        <w:t>tag</w:t>
      </w:r>
      <w:r w:rsidR="005F248C">
        <w:rPr>
          <w:i/>
        </w:rPr>
        <w:t xml:space="preserve"> </w:t>
      </w:r>
      <w:r w:rsidR="000451C9">
        <w:t>‘</w:t>
      </w:r>
      <w:r w:rsidR="00CB211B" w:rsidRPr="00952162">
        <w:rPr>
          <w:i/>
        </w:rPr>
        <w:t>link</w:t>
      </w:r>
      <w:r w:rsidR="000451C9" w:rsidRPr="00952162">
        <w:t>’</w:t>
      </w:r>
      <w:r w:rsidR="00406AB2">
        <w:t>.</w:t>
      </w:r>
      <w:r w:rsidR="000451C9">
        <w:t xml:space="preserve"> A </w:t>
      </w:r>
      <w:r w:rsidR="000451C9" w:rsidRPr="00952162">
        <w:rPr>
          <w:i/>
        </w:rPr>
        <w:t>tag</w:t>
      </w:r>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r w:rsidR="00CB211B" w:rsidRPr="00952162">
        <w:rPr>
          <w:i/>
        </w:rPr>
        <w:t>tag</w:t>
      </w:r>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r w:rsidR="00CB211B">
        <w:t>href</w:t>
      </w:r>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0B6E44">
        <w:t xml:space="preserve">Figura </w:t>
      </w:r>
      <w:r w:rsidR="000B6E44">
        <w:rPr>
          <w:noProof/>
        </w:rPr>
        <w:t>19</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0B6E44">
        <w:t xml:space="preserve">Figura </w:t>
      </w:r>
      <w:r w:rsidR="000B6E44">
        <w:rPr>
          <w:noProof/>
        </w:rPr>
        <w:t>18</w:t>
      </w:r>
      <w:r w:rsidR="001B67AB">
        <w:fldChar w:fldCharType="end"/>
      </w:r>
      <w:r w:rsidR="00CB211B">
        <w:t xml:space="preserve"> é utilizado na </w:t>
      </w:r>
      <w:r w:rsidR="00CB211B" w:rsidRPr="00952162">
        <w:rPr>
          <w:i/>
        </w:rPr>
        <w:t>tag</w:t>
      </w:r>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0B6E44">
        <w:t xml:space="preserve">Figura </w:t>
      </w:r>
      <w:r w:rsidR="000B6E44">
        <w:rPr>
          <w:noProof/>
        </w:rPr>
        <w:t>19</w:t>
      </w:r>
      <w:r w:rsidR="001B67AB">
        <w:fldChar w:fldCharType="end"/>
      </w:r>
      <w:r w:rsidR="00406AB2">
        <w:t xml:space="preserve"> </w:t>
      </w:r>
      <w:r w:rsidR="00752E3D">
        <w:rPr>
          <w:noProof/>
        </w:rPr>
        <w:t>(CAELUM, 2018)</w:t>
      </w:r>
      <w:r w:rsidR="00CB211B">
        <w:t>.</w:t>
      </w:r>
    </w:p>
    <w:p w14:paraId="30F5D0B8" w14:textId="77777777" w:rsidR="000451C9" w:rsidRPr="00CB211B" w:rsidRDefault="000451C9" w:rsidP="00952162"/>
    <w:p w14:paraId="6154F44A" w14:textId="157D843C" w:rsidR="00130966" w:rsidRDefault="00130966" w:rsidP="00952162">
      <w:pPr>
        <w:pStyle w:val="Legenda"/>
        <w:keepNext/>
      </w:pPr>
      <w:bookmarkStart w:id="165" w:name="_Ref526690737"/>
      <w:r>
        <w:lastRenderedPageBreak/>
        <w:t xml:space="preserve">Figura </w:t>
      </w:r>
      <w:ins w:id="166" w:author="Ryan Lemos" w:date="2019-09-22T12:43:00Z">
        <w:r w:rsidR="00921163">
          <w:fldChar w:fldCharType="begin"/>
        </w:r>
        <w:r w:rsidR="00921163">
          <w:instrText xml:space="preserve"> SEQ Figura \* ARABIC </w:instrText>
        </w:r>
      </w:ins>
      <w:r w:rsidR="00921163">
        <w:fldChar w:fldCharType="separate"/>
      </w:r>
      <w:ins w:id="167" w:author="Ryan Lemos" w:date="2019-09-22T12:43:00Z">
        <w:r w:rsidR="00921163">
          <w:rPr>
            <w:noProof/>
          </w:rPr>
          <w:t>19</w:t>
        </w:r>
        <w:r w:rsidR="00921163">
          <w:fldChar w:fldCharType="end"/>
        </w:r>
      </w:ins>
      <w:del w:id="168"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0B6E44" w:rsidDel="008C4A0B">
          <w:rPr>
            <w:noProof/>
          </w:rPr>
          <w:delText>19</w:delText>
        </w:r>
        <w:r w:rsidR="00A347EE" w:rsidDel="008C4A0B">
          <w:rPr>
            <w:noProof/>
          </w:rPr>
          <w:fldChar w:fldCharType="end"/>
        </w:r>
      </w:del>
      <w:bookmarkEnd w:id="165"/>
      <w:r>
        <w:t xml:space="preserve"> - CSS inserido através de um arquivo externo</w:t>
      </w:r>
    </w:p>
    <w:p w14:paraId="132CA5BC" w14:textId="77777777" w:rsidR="00DC4A43" w:rsidRDefault="00CB768F" w:rsidP="00952162">
      <w:pPr>
        <w:pStyle w:val="Fontes"/>
      </w:pPr>
      <w:r w:rsidRPr="00832539">
        <w:rPr>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5"/>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DED186" w14:textId="77777777" w:rsidR="00130966" w:rsidRDefault="00130966" w:rsidP="00130966">
      <w:pPr>
        <w:pStyle w:val="Fontes"/>
      </w:pPr>
      <w:r>
        <w:t>Fonte: CAELUM, 2018</w:t>
      </w:r>
      <w:r w:rsidR="00237DB9">
        <w:t>, p.22</w:t>
      </w:r>
      <w:r>
        <w:t>.</w:t>
      </w:r>
    </w:p>
    <w:p w14:paraId="2918CC4F" w14:textId="77777777" w:rsidR="00130966" w:rsidRPr="00EC3457" w:rsidDel="00512162" w:rsidRDefault="00130966" w:rsidP="00952162">
      <w:pPr>
        <w:pStyle w:val="Fontes"/>
        <w:rPr>
          <w:del w:id="169" w:author="Ryan Lemos" w:date="2019-09-21T12:12:00Z"/>
        </w:rPr>
      </w:pPr>
    </w:p>
    <w:p w14:paraId="3762C93E" w14:textId="02EFED92" w:rsidR="00316C86" w:rsidDel="00512162" w:rsidRDefault="00014B39" w:rsidP="00510265">
      <w:pPr>
        <w:rPr>
          <w:del w:id="170" w:author="Ryan Lemos" w:date="2019-09-21T12:12:00Z"/>
        </w:rPr>
      </w:pPr>
      <w:commentRangeStart w:id="171"/>
      <w:del w:id="172" w:author="Ryan Lemos" w:date="2019-09-21T12:12:00Z">
        <w:r w:rsidDel="00512162">
          <w:delText>Com o uso do CSS n</w:delText>
        </w:r>
        <w:r w:rsidR="000451C9" w:rsidDel="00512162">
          <w:delText>o</w:delText>
        </w:r>
        <w:r w:rsidDel="00512162">
          <w:delText xml:space="preserve"> ambiente</w:delText>
        </w:r>
        <w:r w:rsidR="000451C9" w:rsidDel="00512162">
          <w:delText xml:space="preserve"> proposto</w:delText>
        </w:r>
        <w:r w:rsidDel="00512162">
          <w:delText xml:space="preserve"> espera-se </w:delText>
        </w:r>
        <w:r w:rsidR="008C56FF" w:rsidDel="00512162">
          <w:delText>contemplar os usuários com páginas mais bonitas e agradáveis para que a experi</w:delText>
        </w:r>
        <w:r w:rsidR="00CE64D8" w:rsidDel="00512162">
          <w:delText>ê</w:delText>
        </w:r>
        <w:r w:rsidR="008C56FF" w:rsidDel="00512162">
          <w:delText xml:space="preserve">ncia de uso </w:delText>
        </w:r>
        <w:r w:rsidR="00316C86" w:rsidDel="00512162">
          <w:delText>seja a melhor possível.</w:delText>
        </w:r>
        <w:commentRangeEnd w:id="171"/>
        <w:r w:rsidR="000B6E44" w:rsidDel="00512162">
          <w:rPr>
            <w:rStyle w:val="Refdecomentrio"/>
          </w:rPr>
          <w:commentReference w:id="171"/>
        </w:r>
      </w:del>
    </w:p>
    <w:p w14:paraId="1C44D40A" w14:textId="5FCF0BE7" w:rsidR="005E32C9" w:rsidRPr="009B3841" w:rsidRDefault="005E32C9" w:rsidP="00596E44">
      <w:pPr>
        <w:ind w:firstLine="0"/>
      </w:pPr>
    </w:p>
    <w:p w14:paraId="17874160" w14:textId="77777777" w:rsidR="00705B26" w:rsidRDefault="00705B26" w:rsidP="00952162">
      <w:pPr>
        <w:pStyle w:val="Ttulo4"/>
      </w:pPr>
      <w:bookmarkStart w:id="173" w:name="_Toc17133788"/>
      <w:r>
        <w:t>MaterializeCSS</w:t>
      </w:r>
      <w:bookmarkEnd w:id="173"/>
    </w:p>
    <w:p w14:paraId="3AE3CD20" w14:textId="77777777" w:rsidR="00705B26" w:rsidRDefault="00705B26" w:rsidP="00705B26"/>
    <w:p w14:paraId="504128E1" w14:textId="43197DA0" w:rsidR="00705B26" w:rsidRPr="00FD0909" w:rsidRDefault="006C52DB" w:rsidP="00705B26">
      <w:r>
        <w:t>O MaterializeCSS</w:t>
      </w:r>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w:t>
      </w:r>
      <w:commentRangeStart w:id="174"/>
      <w:r>
        <w:t>2019</w:t>
      </w:r>
      <w:del w:id="175" w:author="Ryan Lemos" w:date="2019-09-21T12:14:00Z">
        <w:r w:rsidDel="00512162">
          <w:delText>b</w:delText>
        </w:r>
        <w:commentRangeEnd w:id="174"/>
        <w:r w:rsidR="000B6E44" w:rsidDel="00512162">
          <w:rPr>
            <w:rStyle w:val="Refdecomentrio"/>
          </w:rPr>
          <w:commentReference w:id="174"/>
        </w:r>
        <w:r w:rsidDel="00512162">
          <w:delText>,</w:delText>
        </w:r>
      </w:del>
      <w:ins w:id="176" w:author="Ryan Lemos" w:date="2019-09-21T12:14:00Z">
        <w:r w:rsidR="00512162">
          <w:t>a</w:t>
        </w:r>
      </w:ins>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w:t>
      </w:r>
      <w:r w:rsidR="001B55B1">
        <w:t xml:space="preserve"> (MATERIALIZE, 2019)</w:t>
      </w:r>
      <w:r w:rsidR="0022253C">
        <w:t xml:space="preserve">. </w:t>
      </w:r>
      <w:r w:rsidR="008051B4">
        <w:t>O Materialize detém uma grande quantidade de elementos, o que a</w:t>
      </w:r>
      <w:r w:rsidR="001B55B1">
        <w:t>uxilia ao desenvolvedor na hora de desenvolver as interfaces de interação com o usuário.</w:t>
      </w:r>
    </w:p>
    <w:p w14:paraId="6ECA1AEC" w14:textId="77777777" w:rsidR="00705B26" w:rsidRPr="008051B4" w:rsidRDefault="00705B26" w:rsidP="00596E44"/>
    <w:p w14:paraId="5A77D21C" w14:textId="77777777" w:rsidR="008D625B" w:rsidRDefault="00D61CB9" w:rsidP="00952162">
      <w:pPr>
        <w:pStyle w:val="Ttulo4"/>
      </w:pPr>
      <w:bookmarkStart w:id="177" w:name="_Toc17133789"/>
      <w:r w:rsidRPr="003635FC">
        <w:t>J</w:t>
      </w:r>
      <w:r w:rsidR="0034001E" w:rsidRPr="003635FC">
        <w:t>ava</w:t>
      </w:r>
      <w:r w:rsidRPr="003635FC">
        <w:t>S</w:t>
      </w:r>
      <w:r w:rsidR="0034001E" w:rsidRPr="003635FC">
        <w:t>cript</w:t>
      </w:r>
      <w:r w:rsidR="004B14A6">
        <w:t xml:space="preserve"> (JS)</w:t>
      </w:r>
      <w:bookmarkEnd w:id="177"/>
    </w:p>
    <w:p w14:paraId="41C4581C" w14:textId="77777777" w:rsidR="003C5D1B" w:rsidRDefault="003C5D1B" w:rsidP="008D625B"/>
    <w:p w14:paraId="2474FF24" w14:textId="77777777" w:rsidR="00C77717" w:rsidRDefault="00C77717" w:rsidP="008D625B">
      <w:r>
        <w:t xml:space="preserve">O </w:t>
      </w:r>
      <w:r w:rsidR="003C5D1B">
        <w:t>Java</w:t>
      </w:r>
      <w:r w:rsidR="00A95801">
        <w:t>S</w:t>
      </w:r>
      <w:r w:rsidR="003C5D1B">
        <w:t>cript</w:t>
      </w:r>
      <w:r w:rsidR="004B14A6">
        <w:t xml:space="preserve"> (JS)</w:t>
      </w:r>
      <w:r w:rsidR="003C5D1B">
        <w:t xml:space="preserve"> se trata de uma linguagem</w:t>
      </w:r>
      <w:r w:rsidR="00D16277">
        <w:t xml:space="preserve"> de </w:t>
      </w:r>
      <w:r w:rsidR="00D16277" w:rsidRPr="00952162">
        <w:rPr>
          <w:i/>
        </w:rPr>
        <w:t>scripting</w:t>
      </w:r>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int, </w:t>
      </w:r>
      <w:r w:rsidR="00642378" w:rsidRPr="00952162">
        <w:rPr>
          <w:i/>
        </w:rPr>
        <w:t>double</w:t>
      </w:r>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2C4466D5" w:rsidR="00BF4602" w:rsidRDefault="00C77717" w:rsidP="008D625B">
      <w:r>
        <w:lastRenderedPageBreak/>
        <w:t>O JavaScript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m o papel de interpretar o código em Java</w:t>
      </w:r>
      <w:r w:rsidR="00A95801">
        <w:t>Sc</w:t>
      </w:r>
      <w:r w:rsidR="003C5F5F">
        <w:t>ript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JavaScript em páginas HTML é necessário que se </w:t>
      </w:r>
      <w:r w:rsidR="004D40BE">
        <w:t xml:space="preserve">faça uso de uma </w:t>
      </w:r>
      <w:r w:rsidR="004D40BE" w:rsidRPr="00952162">
        <w:rPr>
          <w:i/>
        </w:rPr>
        <w:t>tag</w:t>
      </w:r>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046874">
        <w:t xml:space="preserve">Figura </w:t>
      </w:r>
      <w:r w:rsidR="00046874">
        <w:rPr>
          <w:noProof/>
        </w:rPr>
        <w:t>20</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046874">
        <w:t xml:space="preserve">Figura </w:t>
      </w:r>
      <w:r w:rsidR="00046874">
        <w:rPr>
          <w:noProof/>
        </w:rPr>
        <w:t>21</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046874">
        <w:t xml:space="preserve">Figura </w:t>
      </w:r>
      <w:r w:rsidR="00046874">
        <w:rPr>
          <w:noProof/>
        </w:rPr>
        <w:t>20</w:t>
      </w:r>
      <w:r w:rsidR="000451C9">
        <w:fldChar w:fldCharType="end"/>
      </w:r>
      <w:r w:rsidR="00256B38">
        <w:t>)</w:t>
      </w:r>
      <w:r w:rsidR="00CB211B">
        <w:t>.</w:t>
      </w:r>
      <w:r w:rsidR="00256B38">
        <w:t xml:space="preserve"> </w:t>
      </w:r>
    </w:p>
    <w:p w14:paraId="67070756" w14:textId="77777777" w:rsidR="00C8070A" w:rsidRDefault="00C8070A" w:rsidP="008D625B"/>
    <w:p w14:paraId="13B14A7B" w14:textId="734883F8" w:rsidR="00BC5765" w:rsidRDefault="00BC5765" w:rsidP="00952162">
      <w:pPr>
        <w:pStyle w:val="Legenda"/>
        <w:keepNext/>
      </w:pPr>
      <w:bookmarkStart w:id="178" w:name="_Ref527139744"/>
      <w:bookmarkStart w:id="179" w:name="_Ref526686669"/>
      <w:r>
        <w:t xml:space="preserve">Figura </w:t>
      </w:r>
      <w:ins w:id="180" w:author="Ryan Lemos" w:date="2019-09-22T12:43:00Z">
        <w:r w:rsidR="00921163">
          <w:fldChar w:fldCharType="begin"/>
        </w:r>
        <w:r w:rsidR="00921163">
          <w:instrText xml:space="preserve"> SEQ Figura \* ARABIC </w:instrText>
        </w:r>
      </w:ins>
      <w:r w:rsidR="00921163">
        <w:fldChar w:fldCharType="separate"/>
      </w:r>
      <w:ins w:id="181" w:author="Ryan Lemos" w:date="2019-09-22T12:43:00Z">
        <w:r w:rsidR="00921163">
          <w:rPr>
            <w:noProof/>
          </w:rPr>
          <w:t>20</w:t>
        </w:r>
        <w:r w:rsidR="00921163">
          <w:fldChar w:fldCharType="end"/>
        </w:r>
      </w:ins>
      <w:del w:id="182"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046874" w:rsidDel="008C4A0B">
          <w:rPr>
            <w:noProof/>
          </w:rPr>
          <w:delText>20</w:delText>
        </w:r>
        <w:r w:rsidR="00A347EE" w:rsidDel="008C4A0B">
          <w:rPr>
            <w:noProof/>
          </w:rPr>
          <w:fldChar w:fldCharType="end"/>
        </w:r>
      </w:del>
      <w:bookmarkEnd w:id="178"/>
      <w:r>
        <w:t xml:space="preserve"> - Exemplo de uso do </w:t>
      </w:r>
      <w:r w:rsidR="00A95801">
        <w:rPr>
          <w:noProof/>
        </w:rPr>
        <w:t>JavaScript</w:t>
      </w:r>
      <w:r w:rsidR="00A95801">
        <w:t xml:space="preserve"> </w:t>
      </w:r>
      <w:r>
        <w:t>diretamente no HTML</w:t>
      </w:r>
      <w:bookmarkEnd w:id="179"/>
    </w:p>
    <w:p w14:paraId="13831B2A" w14:textId="77777777" w:rsidR="008D625B" w:rsidRDefault="00CB768F" w:rsidP="00952162">
      <w:pPr>
        <w:pStyle w:val="Fontes"/>
      </w:pPr>
      <w:r w:rsidRPr="00832539">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14:paraId="27B5E2DD" w14:textId="2E55B806" w:rsidR="00BC5765" w:rsidRDefault="00C8070A" w:rsidP="00A131B7">
      <w:pPr>
        <w:pStyle w:val="Fontes"/>
      </w:pPr>
      <w:r>
        <w:t>Fonte: PRÓPRIA</w:t>
      </w:r>
      <w:r w:rsidR="00BB25A9">
        <w:t xml:space="preserve">, </w:t>
      </w:r>
      <w:r w:rsidR="00046874">
        <w:t xml:space="preserve">2019, </w:t>
      </w:r>
      <w:r w:rsidR="00BB25A9">
        <w:t>utilizando o SublimeText 4</w:t>
      </w:r>
      <w:r>
        <w:t>.</w:t>
      </w:r>
    </w:p>
    <w:p w14:paraId="07CD1281" w14:textId="77777777" w:rsidR="00CB211B" w:rsidRDefault="00CB211B" w:rsidP="00A131B7">
      <w:pPr>
        <w:pStyle w:val="Fontes"/>
      </w:pPr>
    </w:p>
    <w:p w14:paraId="614B86A6" w14:textId="11E783F1" w:rsidR="00CB211B" w:rsidRDefault="00C77717" w:rsidP="00CB211B">
      <w:r>
        <w:t>A o</w:t>
      </w:r>
      <w:r w:rsidR="00CB211B">
        <w:t xml:space="preserve">utra maneira de se utilizar o JavaScript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046874">
        <w:t xml:space="preserve">Figura </w:t>
      </w:r>
      <w:r w:rsidR="00046874">
        <w:rPr>
          <w:noProof/>
        </w:rPr>
        <w:t>21</w:t>
      </w:r>
      <w:r w:rsidR="00B65AD2">
        <w:fldChar w:fldCharType="end"/>
      </w:r>
      <w:r w:rsidR="00CB211B">
        <w:t>. Acredita-se que assim possa separar melhor HTML de JavaScript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14:paraId="29797974" w14:textId="77777777" w:rsidR="00A131B7" w:rsidRDefault="00A131B7" w:rsidP="00952162">
      <w:pPr>
        <w:pStyle w:val="Fontes"/>
      </w:pPr>
    </w:p>
    <w:p w14:paraId="3435273D" w14:textId="385D04A3" w:rsidR="00C8070A" w:rsidRDefault="00C8070A" w:rsidP="00952162">
      <w:pPr>
        <w:pStyle w:val="Legenda"/>
        <w:keepNext/>
      </w:pPr>
      <w:bookmarkStart w:id="183" w:name="_Ref526686696"/>
      <w:r>
        <w:t xml:space="preserve">Figura </w:t>
      </w:r>
      <w:ins w:id="184" w:author="Ryan Lemos" w:date="2019-09-22T12:43:00Z">
        <w:r w:rsidR="00921163">
          <w:fldChar w:fldCharType="begin"/>
        </w:r>
        <w:r w:rsidR="00921163">
          <w:instrText xml:space="preserve"> SEQ Figura \* ARABIC </w:instrText>
        </w:r>
      </w:ins>
      <w:r w:rsidR="00921163">
        <w:fldChar w:fldCharType="separate"/>
      </w:r>
      <w:ins w:id="185" w:author="Ryan Lemos" w:date="2019-09-22T12:43:00Z">
        <w:r w:rsidR="00921163">
          <w:rPr>
            <w:noProof/>
          </w:rPr>
          <w:t>21</w:t>
        </w:r>
        <w:r w:rsidR="00921163">
          <w:fldChar w:fldCharType="end"/>
        </w:r>
      </w:ins>
      <w:del w:id="186"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046874" w:rsidDel="008C4A0B">
          <w:rPr>
            <w:noProof/>
          </w:rPr>
          <w:delText>21</w:delText>
        </w:r>
        <w:r w:rsidR="00A347EE" w:rsidDel="008C4A0B">
          <w:rPr>
            <w:noProof/>
          </w:rPr>
          <w:fldChar w:fldCharType="end"/>
        </w:r>
      </w:del>
      <w:bookmarkEnd w:id="183"/>
      <w:r>
        <w:t xml:space="preserve"> - Exemplo de</w:t>
      </w:r>
      <w:r>
        <w:rPr>
          <w:noProof/>
        </w:rPr>
        <w:t xml:space="preserve"> uso do JavaScript por meio de um arquivo externo</w:t>
      </w:r>
    </w:p>
    <w:p w14:paraId="762F2FAA" w14:textId="77777777" w:rsidR="003C5D1B" w:rsidRDefault="00CB768F" w:rsidP="00952162">
      <w:pPr>
        <w:pStyle w:val="Fontes"/>
      </w:pPr>
      <w:r w:rsidRPr="00832539">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14:paraId="0B448B2A" w14:textId="145E57CF" w:rsidR="00A131B7" w:rsidRDefault="00A131B7" w:rsidP="00A131B7">
      <w:pPr>
        <w:pStyle w:val="Fontes"/>
      </w:pPr>
      <w:r>
        <w:t>Fonte: PRÓPRIA</w:t>
      </w:r>
      <w:r w:rsidR="00BB25A9">
        <w:t xml:space="preserve">, </w:t>
      </w:r>
      <w:r w:rsidR="00046874">
        <w:t xml:space="preserve">2019, </w:t>
      </w:r>
      <w:r w:rsidR="00BB25A9">
        <w:t>utilizando o SublimeText 4</w:t>
      </w:r>
      <w:r>
        <w:t>.</w:t>
      </w:r>
    </w:p>
    <w:p w14:paraId="5F9B8E37" w14:textId="5D2DB5DF" w:rsidR="00CB211B" w:rsidDel="00BB5564" w:rsidRDefault="00CB211B">
      <w:pPr>
        <w:spacing w:line="240" w:lineRule="auto"/>
        <w:ind w:firstLine="0"/>
        <w:jc w:val="left"/>
        <w:outlineLvl w:val="9"/>
        <w:rPr>
          <w:del w:id="187" w:author="Ryan Lemos" w:date="2019-09-22T14:18:00Z"/>
        </w:rPr>
      </w:pPr>
    </w:p>
    <w:p w14:paraId="3DA7075A" w14:textId="77777777" w:rsidR="00BB5564" w:rsidRDefault="00BB5564" w:rsidP="00A131B7">
      <w:pPr>
        <w:pStyle w:val="Fontes"/>
        <w:rPr>
          <w:ins w:id="188" w:author="Ryan Lemos" w:date="2019-09-22T14:18:00Z"/>
        </w:rPr>
      </w:pPr>
    </w:p>
    <w:p w14:paraId="6DABCA84" w14:textId="4BD1CB48" w:rsidR="00CB211B" w:rsidDel="00BB5564" w:rsidRDefault="00CB211B">
      <w:pPr>
        <w:spacing w:line="240" w:lineRule="auto"/>
        <w:ind w:firstLine="0"/>
        <w:jc w:val="left"/>
        <w:outlineLvl w:val="9"/>
        <w:rPr>
          <w:del w:id="189" w:author="Ryan Lemos" w:date="2019-09-22T14:18:00Z"/>
        </w:rPr>
      </w:pPr>
      <w:del w:id="190" w:author="Ryan Lemos" w:date="2019-09-22T14:18:00Z">
        <w:r w:rsidDel="00BB5564">
          <w:delText>Portanto, visando alcançar dinamicidade nos documentos HTML, optou-se pela utilização do JavaScript</w:delText>
        </w:r>
        <w:r w:rsidR="00B65AD2" w:rsidDel="00BB5564">
          <w:delText>.</w:delText>
        </w:r>
        <w:r w:rsidDel="00BB5564">
          <w:delText xml:space="preserve"> </w:delText>
        </w:r>
        <w:r w:rsidR="00B65AD2" w:rsidDel="00BB5564">
          <w:delText>Pensa</w:delText>
        </w:r>
        <w:r w:rsidDel="00BB5564">
          <w:delText xml:space="preserve">-se que assim a experiência final do usuário com o sistema possa ser </w:delText>
        </w:r>
        <w:r w:rsidR="00B65AD2" w:rsidDel="00BB5564">
          <w:delText>mais dinâmica</w:delText>
        </w:r>
        <w:r w:rsidDel="00BB5564">
          <w:delText>.</w:delText>
        </w:r>
      </w:del>
    </w:p>
    <w:p w14:paraId="4A705CDA" w14:textId="3EFF4082" w:rsidR="00BB5564" w:rsidRDefault="00BB5564">
      <w:pPr>
        <w:pStyle w:val="Ttulo4"/>
        <w:rPr>
          <w:ins w:id="191" w:author="Ryan Lemos" w:date="2019-09-22T14:18:00Z"/>
        </w:rPr>
        <w:pPrChange w:id="192" w:author="Ryan Lemos" w:date="2019-09-22T14:19:00Z">
          <w:pPr/>
        </w:pPrChange>
      </w:pPr>
      <w:ins w:id="193" w:author="Ryan Lemos" w:date="2019-09-22T14:19:00Z">
        <w:r>
          <w:t xml:space="preserve">JavaScript </w:t>
        </w:r>
        <w:r w:rsidRPr="0014535A">
          <w:rPr>
            <w:i/>
            <w:iCs w:val="0"/>
            <w:rPrChange w:id="194" w:author="Ryan Lemos" w:date="2019-09-22T14:21:00Z">
              <w:rPr/>
            </w:rPrChange>
          </w:rPr>
          <w:t>Object Notation</w:t>
        </w:r>
        <w:r>
          <w:t xml:space="preserve"> (</w:t>
        </w:r>
        <w:commentRangeStart w:id="195"/>
        <w:r>
          <w:t>JSON</w:t>
        </w:r>
        <w:commentRangeEnd w:id="195"/>
        <w:r w:rsidR="00436BE6">
          <w:rPr>
            <w:rStyle w:val="Refdecomentrio"/>
            <w:iCs w:val="0"/>
          </w:rPr>
          <w:commentReference w:id="195"/>
        </w:r>
        <w:r>
          <w:t>)</w:t>
        </w:r>
      </w:ins>
    </w:p>
    <w:p w14:paraId="079423C5" w14:textId="592CEE2C" w:rsidR="00046874" w:rsidRDefault="00046874">
      <w:pPr>
        <w:spacing w:line="240" w:lineRule="auto"/>
        <w:ind w:firstLine="0"/>
        <w:jc w:val="left"/>
        <w:outlineLvl w:val="9"/>
        <w:rPr>
          <w:iCs/>
        </w:rPr>
      </w:pPr>
      <w:bookmarkStart w:id="196" w:name="_Toc17133790"/>
    </w:p>
    <w:p w14:paraId="75FA7CF4" w14:textId="025B673C" w:rsidR="0041581A" w:rsidRDefault="0041581A" w:rsidP="0041581A">
      <w:pPr>
        <w:pStyle w:val="Ttulo4"/>
      </w:pPr>
      <w:r>
        <w:t>TypeScript</w:t>
      </w:r>
      <w:bookmarkEnd w:id="196"/>
    </w:p>
    <w:p w14:paraId="7B5E8BF2" w14:textId="77777777" w:rsidR="00755FAF" w:rsidRPr="00532250" w:rsidRDefault="00755FAF" w:rsidP="005B582B"/>
    <w:p w14:paraId="5FDE7B7F" w14:textId="094301C6" w:rsidR="00073CBF" w:rsidRDefault="0041581A">
      <w:r>
        <w:t>O TypeScript, ou TS, é um “superconjunto” ou “</w:t>
      </w:r>
      <w:r w:rsidRPr="0041581A">
        <w:rPr>
          <w:i/>
        </w:rPr>
        <w:t>superset</w:t>
      </w:r>
      <w:r>
        <w:t>” em inglês da linguagem JavaScript</w:t>
      </w:r>
      <w:r w:rsidR="00073CBF">
        <w:t>, criado pela Microsoft</w:t>
      </w:r>
      <w:r>
        <w:t xml:space="preserve">. </w:t>
      </w:r>
      <w:r w:rsidR="00755FAF">
        <w:t>O</w:t>
      </w:r>
      <w:r>
        <w:t xml:space="preserve"> que</w:t>
      </w:r>
      <w:r w:rsidR="00755FAF">
        <w:t xml:space="preserve"> mais</w:t>
      </w:r>
      <w:r>
        <w:t xml:space="preserve"> se destaca no TypeScript é a tipagem dos dados</w:t>
      </w:r>
      <w:r w:rsidR="00073CBF">
        <w:t>.</w:t>
      </w:r>
      <w:r>
        <w:t xml:space="preserve"> </w:t>
      </w:r>
      <w:r w:rsidR="00073CBF">
        <w:t xml:space="preserve"> E</w:t>
      </w:r>
      <w:r>
        <w:t xml:space="preserve">m um </w:t>
      </w:r>
      <w:r w:rsidRPr="005B582B">
        <w:rPr>
          <w:i/>
          <w:iCs/>
        </w:rPr>
        <w:t>Script</w:t>
      </w:r>
      <w:r>
        <w:t xml:space="preserve"> TypeScript </w:t>
      </w:r>
      <w:r w:rsidR="00073CBF">
        <w:t xml:space="preserve">deve-se definir para cada variável o tipo de dado que ela deve receber, seja numérico, </w:t>
      </w:r>
      <w:r w:rsidR="00073CBF" w:rsidRPr="005B582B">
        <w:rPr>
          <w:i/>
          <w:iCs/>
        </w:rPr>
        <w:t>string</w:t>
      </w:r>
      <w:r w:rsidR="00073CBF">
        <w:t>, bo</w:t>
      </w:r>
      <w:r w:rsidR="00046874">
        <w:t>o</w:t>
      </w:r>
      <w:r w:rsidR="00073CBF">
        <w:t xml:space="preserve">leano etc. Isso deve ser utilizado </w:t>
      </w:r>
      <w:r>
        <w:t xml:space="preserve">para </w:t>
      </w:r>
      <w:r w:rsidR="00D534F8">
        <w:t xml:space="preserve">facilitar a leitura e compreensão do código, além de evitar que uma variável receba um tipo de dado não esperado </w:t>
      </w:r>
      <w:r w:rsidR="00D534F8">
        <w:rPr>
          <w:noProof/>
        </w:rPr>
        <w:t>(ABREU, 2017)</w:t>
      </w:r>
      <w:r w:rsidR="00D534F8">
        <w:t>.</w:t>
      </w:r>
      <w:r w:rsidR="00073CBF">
        <w:t xml:space="preserve"> Para que o TS seja reconhecido nos navegadores é necessário um processo de compilação que transforma o código TypeScript para JavaScript que é entendido pelos </w:t>
      </w:r>
      <w:r w:rsidR="00073CBF">
        <w:lastRenderedPageBreak/>
        <w:t xml:space="preserve">navegadores. </w:t>
      </w:r>
      <w:r w:rsidR="00D534F8">
        <w:t xml:space="preserve">O trecho de código da </w:t>
      </w:r>
      <w:r w:rsidR="00046874">
        <w:t xml:space="preserve">Figura </w:t>
      </w:r>
      <w:r w:rsidR="00D534F8">
        <w:t>2</w:t>
      </w:r>
      <w:r w:rsidR="00046874">
        <w:t>2</w:t>
      </w:r>
      <w:r w:rsidR="00D534F8">
        <w:t xml:space="preserve"> se trata de um exemplo de </w:t>
      </w:r>
      <w:r w:rsidR="00D534F8" w:rsidRPr="005B582B">
        <w:rPr>
          <w:i/>
          <w:iCs/>
        </w:rPr>
        <w:t>Script</w:t>
      </w:r>
      <w:r w:rsidR="00D534F8">
        <w:t xml:space="preserve"> TS. Nota-se a tipagem da variável modelo definindo seu tipo como </w:t>
      </w:r>
      <w:r w:rsidR="00D534F8" w:rsidRPr="00D534F8">
        <w:rPr>
          <w:i/>
        </w:rPr>
        <w:t>string</w:t>
      </w:r>
      <w:r w:rsidR="00073CBF">
        <w:t>, como também definindo o tipo de retorno das funções das classes.</w:t>
      </w:r>
    </w:p>
    <w:p w14:paraId="3241CB8D" w14:textId="77777777" w:rsidR="00D534F8" w:rsidRDefault="00D534F8"/>
    <w:p w14:paraId="212AAE60" w14:textId="67861E95" w:rsidR="00A1768E" w:rsidRDefault="00A1768E" w:rsidP="00A1768E">
      <w:pPr>
        <w:pStyle w:val="Legenda"/>
        <w:keepNext/>
      </w:pPr>
      <w:r>
        <w:t xml:space="preserve">Figura </w:t>
      </w:r>
      <w:ins w:id="197" w:author="Ryan Lemos" w:date="2019-09-22T12:43:00Z">
        <w:r w:rsidR="00921163">
          <w:fldChar w:fldCharType="begin"/>
        </w:r>
        <w:r w:rsidR="00921163">
          <w:instrText xml:space="preserve"> SEQ Figura \* ARABIC </w:instrText>
        </w:r>
      </w:ins>
      <w:r w:rsidR="00921163">
        <w:fldChar w:fldCharType="separate"/>
      </w:r>
      <w:ins w:id="198" w:author="Ryan Lemos" w:date="2019-09-22T12:43:00Z">
        <w:r w:rsidR="00921163">
          <w:rPr>
            <w:noProof/>
          </w:rPr>
          <w:t>22</w:t>
        </w:r>
        <w:r w:rsidR="00921163">
          <w:fldChar w:fldCharType="end"/>
        </w:r>
      </w:ins>
      <w:del w:id="199"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046874" w:rsidDel="008C4A0B">
          <w:rPr>
            <w:noProof/>
          </w:rPr>
          <w:delText>22</w:delText>
        </w:r>
        <w:r w:rsidR="00A347EE" w:rsidDel="008C4A0B">
          <w:rPr>
            <w:noProof/>
          </w:rPr>
          <w:fldChar w:fldCharType="end"/>
        </w:r>
      </w:del>
      <w:r>
        <w:t xml:space="preserve"> - Classe em TypeScript</w:t>
      </w:r>
    </w:p>
    <w:p w14:paraId="7D705DA8" w14:textId="77777777" w:rsidR="00D534F8" w:rsidRDefault="00D534F8" w:rsidP="00D534F8">
      <w:pPr>
        <w:ind w:firstLine="0"/>
        <w:jc w:val="center"/>
      </w:pPr>
      <w:r>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71837" cy="2384336"/>
                    </a:xfrm>
                    <a:prstGeom prst="rect">
                      <a:avLst/>
                    </a:prstGeom>
                  </pic:spPr>
                </pic:pic>
              </a:graphicData>
            </a:graphic>
          </wp:inline>
        </w:drawing>
      </w:r>
    </w:p>
    <w:p w14:paraId="5AC5EC7E" w14:textId="5D24C970" w:rsidR="00A1768E" w:rsidRDefault="00A1768E" w:rsidP="00A1768E">
      <w:pPr>
        <w:pStyle w:val="Fontes"/>
      </w:pPr>
      <w:r>
        <w:t xml:space="preserve">Fonte: PRÓPRIA, </w:t>
      </w:r>
      <w:r w:rsidR="00046874">
        <w:t xml:space="preserve">2019, </w:t>
      </w:r>
      <w:r>
        <w:t>utilizando o Visual Studio Code.</w:t>
      </w:r>
    </w:p>
    <w:p w14:paraId="49639A4E" w14:textId="77777777" w:rsidR="00676588" w:rsidRDefault="00676588"/>
    <w:p w14:paraId="0D236BEB" w14:textId="7CF834FF" w:rsidR="00676588" w:rsidRDefault="00C05B5C" w:rsidP="00676588">
      <w:pPr>
        <w:pStyle w:val="Ttulo4"/>
      </w:pPr>
      <w:bookmarkStart w:id="200" w:name="_Toc17133791"/>
      <w:r>
        <w:t>Angular</w:t>
      </w:r>
      <w:bookmarkEnd w:id="200"/>
    </w:p>
    <w:p w14:paraId="59161E49" w14:textId="24134187" w:rsidR="00073CBF" w:rsidRPr="00532250" w:rsidRDefault="00073CBF" w:rsidP="005B582B"/>
    <w:p w14:paraId="22EFD816" w14:textId="6C8474FD"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del w:id="201" w:author="Ryan Lemos" w:date="2019-09-21T12:12:00Z">
        <w:r w:rsidR="00C05B5C" w:rsidDel="00512162">
          <w:delText>2019</w:delText>
        </w:r>
        <w:r w:rsidR="006C52DB" w:rsidDel="00512162">
          <w:delText>a</w:delText>
        </w:r>
      </w:del>
      <w:ins w:id="202" w:author="Ryan Lemos" w:date="2019-09-21T12:12:00Z">
        <w:r w:rsidR="00512162">
          <w:t>2019b</w:t>
        </w:r>
      </w:ins>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r w:rsidR="00676588" w:rsidRPr="00676588">
        <w:rPr>
          <w:i/>
        </w:rPr>
        <w:t>end</w:t>
      </w:r>
      <w:r w:rsidR="00676588">
        <w:t xml:space="preserve"> que gera como resultado aplicações chamadas de </w:t>
      </w:r>
      <w:r w:rsidR="00676588" w:rsidRPr="00676588">
        <w:rPr>
          <w:i/>
        </w:rPr>
        <w:t>Single Page Application</w:t>
      </w:r>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lastRenderedPageBreak/>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r w:rsidR="00095610" w:rsidRPr="00095610">
        <w:rPr>
          <w:i/>
        </w:rPr>
        <w:t>template</w:t>
      </w:r>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570C3B5D" w14:textId="16F868A0" w:rsidR="00676588" w:rsidRPr="00676588" w:rsidRDefault="00636936" w:rsidP="00095610">
      <w:r>
        <w:t xml:space="preserve">Tendo em vista que este seja um ambiente que tem por característica a interação contínua com o usuário, optou-se pela utilização do </w:t>
      </w:r>
      <w:r w:rsidR="00C05B5C">
        <w:t>Angular</w:t>
      </w:r>
      <w:r>
        <w:t xml:space="preserve"> para auxiliar nesse processo e deixar a utilização mais fluída e dinâmica.</w:t>
      </w:r>
    </w:p>
    <w:p w14:paraId="0B4E401F" w14:textId="77777777" w:rsidR="00A95801" w:rsidRPr="008D625B" w:rsidRDefault="00A95801"/>
    <w:p w14:paraId="53FE96DD" w14:textId="77777777" w:rsidR="00D61CB9" w:rsidRDefault="003E72DF" w:rsidP="00D61CB9">
      <w:pPr>
        <w:pStyle w:val="Ttulo4"/>
      </w:pPr>
      <w:bookmarkStart w:id="203" w:name="_Toc17133792"/>
      <w:r w:rsidRPr="00952162">
        <w:rPr>
          <w:i/>
        </w:rPr>
        <w:t>Hypertext Pre</w:t>
      </w:r>
      <w:r w:rsidR="00B47F12" w:rsidRPr="00952162">
        <w:rPr>
          <w:i/>
        </w:rPr>
        <w:t>P</w:t>
      </w:r>
      <w:r w:rsidRPr="00952162">
        <w:rPr>
          <w:i/>
        </w:rPr>
        <w:t>rocessor</w:t>
      </w:r>
      <w:r w:rsidRPr="003E72DF">
        <w:t xml:space="preserve"> </w:t>
      </w:r>
      <w:r w:rsidR="00B47F12">
        <w:t>(</w:t>
      </w:r>
      <w:r w:rsidR="00D61CB9" w:rsidRPr="003635FC">
        <w:t>PHP</w:t>
      </w:r>
      <w:r w:rsidR="00B47F12">
        <w:t>)</w:t>
      </w:r>
      <w:bookmarkEnd w:id="203"/>
    </w:p>
    <w:p w14:paraId="68EE7F90" w14:textId="77777777" w:rsidR="008D625B" w:rsidRDefault="008D625B" w:rsidP="008D625B"/>
    <w:p w14:paraId="20A0AB01" w14:textId="3D5C7146"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r w:rsidR="00B47F12" w:rsidRPr="00FC0021">
        <w:rPr>
          <w:i/>
        </w:rPr>
        <w:t>PreProcessor</w:t>
      </w:r>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del w:id="204" w:author="Ryan Lemos" w:date="2019-09-21T12:07:00Z">
        <w:r w:rsidR="00752E3D" w:rsidDel="00D77583">
          <w:rPr>
            <w:noProof/>
          </w:rPr>
          <w:delText>2018b</w:delText>
        </w:r>
      </w:del>
      <w:ins w:id="205" w:author="Ryan Lemos" w:date="2019-09-21T12:07:00Z">
        <w:r w:rsidR="00D77583">
          <w:rPr>
            <w:noProof/>
          </w:rPr>
          <w:t>2018</w:t>
        </w:r>
      </w:ins>
      <w:r w:rsidR="00752E3D">
        <w:rPr>
          <w:noProof/>
        </w:rPr>
        <w:t>)</w:t>
      </w:r>
      <w:r w:rsidR="00B674FC">
        <w:t>.</w:t>
      </w:r>
      <w:r w:rsidR="00B47F12">
        <w:t xml:space="preserve"> Para seu uso é necessário a abertura e fechamento de uma </w:t>
      </w:r>
      <w:r w:rsidR="00B47F12" w:rsidRPr="00FC0021">
        <w:rPr>
          <w:i/>
        </w:rPr>
        <w:t>tag</w:t>
      </w:r>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D872C7">
        <w:t xml:space="preserve">Figura </w:t>
      </w:r>
      <w:r w:rsidR="00D872C7">
        <w:rPr>
          <w:noProof/>
        </w:rPr>
        <w:t>23</w:t>
      </w:r>
      <w:r w:rsidR="009113A0">
        <w:fldChar w:fldCharType="end"/>
      </w:r>
      <w:r w:rsidR="00B674FC">
        <w:t>.</w:t>
      </w:r>
    </w:p>
    <w:p w14:paraId="4ECD0A39" w14:textId="77777777" w:rsidR="00B674FC" w:rsidRDefault="00B674FC" w:rsidP="00135E22">
      <w:pPr>
        <w:ind w:firstLine="0"/>
      </w:pPr>
    </w:p>
    <w:p w14:paraId="2B0E03C6" w14:textId="17357512" w:rsidR="009113A0" w:rsidRDefault="009113A0" w:rsidP="00FC0021">
      <w:pPr>
        <w:pStyle w:val="Legenda"/>
        <w:keepNext/>
      </w:pPr>
      <w:bookmarkStart w:id="206" w:name="_Ref526523847"/>
      <w:r>
        <w:t xml:space="preserve">Figura </w:t>
      </w:r>
      <w:ins w:id="207" w:author="Ryan Lemos" w:date="2019-09-22T12:43:00Z">
        <w:r w:rsidR="00921163">
          <w:fldChar w:fldCharType="begin"/>
        </w:r>
        <w:r w:rsidR="00921163">
          <w:instrText xml:space="preserve"> SEQ Figura \* ARABIC </w:instrText>
        </w:r>
      </w:ins>
      <w:r w:rsidR="00921163">
        <w:fldChar w:fldCharType="separate"/>
      </w:r>
      <w:ins w:id="208" w:author="Ryan Lemos" w:date="2019-09-22T12:43:00Z">
        <w:r w:rsidR="00921163">
          <w:rPr>
            <w:noProof/>
          </w:rPr>
          <w:t>23</w:t>
        </w:r>
        <w:r w:rsidR="00921163">
          <w:fldChar w:fldCharType="end"/>
        </w:r>
      </w:ins>
      <w:del w:id="209"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D872C7" w:rsidDel="008C4A0B">
          <w:rPr>
            <w:noProof/>
          </w:rPr>
          <w:delText>23</w:delText>
        </w:r>
        <w:r w:rsidR="00A347EE" w:rsidDel="008C4A0B">
          <w:rPr>
            <w:noProof/>
          </w:rPr>
          <w:fldChar w:fldCharType="end"/>
        </w:r>
      </w:del>
      <w:bookmarkEnd w:id="206"/>
      <w:r>
        <w:t xml:space="preserve"> - </w:t>
      </w:r>
      <w:r w:rsidRPr="007D2BD9">
        <w:t>Exemplo de código PHP em página HTML</w:t>
      </w:r>
    </w:p>
    <w:p w14:paraId="53B39F51" w14:textId="77777777" w:rsidR="00B47F12" w:rsidRDefault="00CB768F" w:rsidP="00952162">
      <w:pPr>
        <w:pStyle w:val="Fontes"/>
      </w:pPr>
      <w:r w:rsidRPr="00832539">
        <w:rPr>
          <w:noProof/>
          <w:lang w:eastAsia="pt-BR"/>
        </w:rPr>
        <w:drawing>
          <wp:inline distT="0" distB="0" distL="0" distR="0" wp14:anchorId="00B236B5" wp14:editId="4FE96A7C">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9"/>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1E726086" w:rsidR="00B674FC" w:rsidRDefault="00B674FC" w:rsidP="00B674FC">
      <w:pPr>
        <w:pStyle w:val="Fontes"/>
      </w:pPr>
      <w:r>
        <w:t xml:space="preserve">Fonte: PHP, </w:t>
      </w:r>
      <w:del w:id="210" w:author="Ryan Lemos" w:date="2019-09-21T12:07:00Z">
        <w:r w:rsidDel="00D77583">
          <w:delText>2018</w:delText>
        </w:r>
        <w:r w:rsidR="00062608" w:rsidDel="00D77583">
          <w:delText>a</w:delText>
        </w:r>
      </w:del>
      <w:ins w:id="211" w:author="Ryan Lemos" w:date="2019-09-21T12:07:00Z">
        <w:r w:rsidR="00D77583">
          <w:t>2018</w:t>
        </w:r>
      </w:ins>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Server-Side</w:t>
      </w:r>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r w:rsidR="0045512D" w:rsidRPr="00E95C78">
        <w:rPr>
          <w:i/>
        </w:rPr>
        <w:t>Uniform Resource Locator</w:t>
      </w:r>
      <w:r w:rsidR="0045512D">
        <w:t xml:space="preserve"> (URL)</w:t>
      </w:r>
      <w:r w:rsidR="00B65AD2">
        <w:t xml:space="preserve"> </w:t>
      </w:r>
      <w:r w:rsidR="00752E3D">
        <w:rPr>
          <w:noProof/>
        </w:rPr>
        <w:t>(SKLAR, 2016)</w:t>
      </w:r>
      <w:r w:rsidR="0045512D">
        <w:t xml:space="preserve">. Sklar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lastRenderedPageBreak/>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Ngix </w:t>
      </w:r>
      <w:r w:rsidR="00752E3D">
        <w:rPr>
          <w:noProof/>
        </w:rPr>
        <w:t>(LOCKHART, 2015)</w:t>
      </w:r>
      <w:r w:rsidR="00AE0892">
        <w:t>.</w:t>
      </w:r>
    </w:p>
    <w:p w14:paraId="0E872914" w14:textId="77777777"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14:paraId="723FA633" w14:textId="5427A87D" w:rsidR="00B65AD2" w:rsidRDefault="00B65AD2" w:rsidP="008D625B">
      <w:pPr>
        <w:rPr>
          <w:ins w:id="212" w:author="Ryan Lemos" w:date="2019-09-22T14:09:00Z"/>
        </w:rPr>
      </w:pPr>
      <w:r>
        <w:t xml:space="preserve">A utilização do PHP neste trabalho se </w:t>
      </w:r>
      <w:r w:rsidR="00D872C7">
        <w:t xml:space="preserve">fez </w:t>
      </w:r>
      <w:r>
        <w:t xml:space="preserve">por meio do </w:t>
      </w:r>
      <w:r w:rsidRPr="00952162">
        <w:rPr>
          <w:i/>
        </w:rPr>
        <w:t>Framework</w:t>
      </w:r>
      <w:r>
        <w:t xml:space="preserve"> Laravel que </w:t>
      </w:r>
      <w:r w:rsidR="00D872C7">
        <w:t xml:space="preserve">é </w:t>
      </w:r>
      <w:r>
        <w:t>discutido na s</w:t>
      </w:r>
      <w:r w:rsidR="0097794D">
        <w:t xml:space="preserve">ubseção </w:t>
      </w:r>
      <w:r w:rsidR="0097794D">
        <w:fldChar w:fldCharType="begin"/>
      </w:r>
      <w:r w:rsidR="0097794D">
        <w:instrText xml:space="preserve"> REF _Ref526533823 \r \h </w:instrText>
      </w:r>
      <w:r w:rsidR="0097794D">
        <w:fldChar w:fldCharType="separate"/>
      </w:r>
      <w:r w:rsidR="00D872C7">
        <w:t>2.2.4.8</w:t>
      </w:r>
      <w:r w:rsidR="0097794D">
        <w:fldChar w:fldCharType="end"/>
      </w:r>
      <w:r>
        <w:t xml:space="preserve">. </w:t>
      </w:r>
    </w:p>
    <w:p w14:paraId="1077B4A1" w14:textId="77777777" w:rsidR="002C2BEC" w:rsidRDefault="002C2BEC" w:rsidP="008D625B"/>
    <w:p w14:paraId="0ED7ECBD" w14:textId="557684CF" w:rsidR="00755810" w:rsidRDefault="002C2BEC" w:rsidP="002C2BEC">
      <w:pPr>
        <w:pStyle w:val="Ttulo4"/>
        <w:rPr>
          <w:ins w:id="213" w:author="Ryan Lemos" w:date="2019-09-22T14:09:00Z"/>
        </w:rPr>
      </w:pPr>
      <w:commentRangeStart w:id="214"/>
      <w:ins w:id="215" w:author="Ryan Lemos" w:date="2019-09-22T14:09:00Z">
        <w:r>
          <w:t>PHPUNIT</w:t>
        </w:r>
        <w:commentRangeEnd w:id="214"/>
        <w:r>
          <w:rPr>
            <w:rStyle w:val="Refdecomentrio"/>
            <w:iCs w:val="0"/>
          </w:rPr>
          <w:commentReference w:id="214"/>
        </w:r>
      </w:ins>
    </w:p>
    <w:p w14:paraId="3ED1E805" w14:textId="77777777" w:rsidR="002C2BEC" w:rsidRPr="002C2BEC" w:rsidRDefault="002C2BEC"/>
    <w:p w14:paraId="0CA1CC08" w14:textId="77777777" w:rsidR="00D61CB9" w:rsidRDefault="00B9427B" w:rsidP="00D61CB9">
      <w:pPr>
        <w:pStyle w:val="Ttulo4"/>
      </w:pPr>
      <w:bookmarkStart w:id="216" w:name="_Ref526533823"/>
      <w:bookmarkStart w:id="217" w:name="_Toc17133793"/>
      <w:commentRangeStart w:id="218"/>
      <w:r w:rsidRPr="00952162">
        <w:rPr>
          <w:i/>
        </w:rPr>
        <w:t>Framework</w:t>
      </w:r>
      <w:commentRangeEnd w:id="218"/>
      <w:r w:rsidR="002C2BEC">
        <w:rPr>
          <w:rStyle w:val="Refdecomentrio"/>
          <w:iCs w:val="0"/>
        </w:rPr>
        <w:commentReference w:id="218"/>
      </w:r>
      <w:r>
        <w:t xml:space="preserve"> </w:t>
      </w:r>
      <w:r w:rsidR="00D61CB9" w:rsidRPr="003635FC">
        <w:t>Laravel</w:t>
      </w:r>
      <w:bookmarkEnd w:id="216"/>
      <w:bookmarkEnd w:id="217"/>
    </w:p>
    <w:p w14:paraId="361CF951" w14:textId="77777777" w:rsidR="00AB636C" w:rsidRPr="00AB636C" w:rsidRDefault="00AB636C" w:rsidP="005A2D83"/>
    <w:p w14:paraId="10956AED" w14:textId="77777777" w:rsidR="00FF3822" w:rsidRDefault="007715AD" w:rsidP="00FF3822">
      <w:r>
        <w:t xml:space="preserve">O Laravel é um </w:t>
      </w:r>
      <w:r w:rsidRPr="00952162">
        <w:rPr>
          <w:i/>
        </w:rPr>
        <w:t>Framework</w:t>
      </w:r>
      <w:r w:rsidR="00C77717">
        <w:rPr>
          <w:i/>
        </w:rPr>
        <w:t xml:space="preserve"> </w:t>
      </w:r>
      <w:r w:rsidR="00C77717">
        <w:t xml:space="preserve">baseado na estratégia de desenvolvimento </w:t>
      </w:r>
      <w:r w:rsidR="00C77717" w:rsidRPr="009B4F8A">
        <w:rPr>
          <w:i/>
        </w:rPr>
        <w:t>Model</w:t>
      </w:r>
      <w:r w:rsidR="00C77717">
        <w:t xml:space="preserve">, </w:t>
      </w:r>
      <w:r w:rsidR="00C77717" w:rsidRPr="009B4F8A">
        <w:rPr>
          <w:i/>
        </w:rPr>
        <w:t>View</w:t>
      </w:r>
      <w:r w:rsidR="00C77717">
        <w:t xml:space="preserve"> e </w:t>
      </w:r>
      <w:r w:rsidR="00C77717" w:rsidRPr="009B4F8A">
        <w:rPr>
          <w:i/>
        </w:rPr>
        <w:t>Controller</w:t>
      </w:r>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r w:rsidR="003F4E51">
        <w:t xml:space="preserve">Stauffer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Frameworks como o Laravel – e o Symfony, Sliex, Lumen e Slim – pré</w:t>
      </w:r>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77777777" w:rsidR="00316E2E" w:rsidRDefault="00642888" w:rsidP="00FF3822">
      <w:r>
        <w:t xml:space="preserve">Portanto pode-se afirmar que </w:t>
      </w:r>
      <w:r w:rsidR="00005904">
        <w:t>um</w:t>
      </w:r>
      <w:r>
        <w:t xml:space="preserve"> </w:t>
      </w:r>
      <w:r w:rsidR="00675471" w:rsidRPr="00952162">
        <w:rPr>
          <w:i/>
        </w:rPr>
        <w:t>framework</w:t>
      </w:r>
      <w:r w:rsidR="00005904">
        <w:t xml:space="preserve"> como o Laravel</w:t>
      </w:r>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EB31121" w14:textId="77777777" w:rsidR="0097794D" w:rsidRDefault="00940125" w:rsidP="009B4F8A">
      <w:r>
        <w:t xml:space="preserve">O </w:t>
      </w:r>
      <w:r w:rsidR="00C34F84">
        <w:t>L</w:t>
      </w:r>
      <w:r>
        <w:t xml:space="preserve">aravel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14:paraId="26A4E1C0" w14:textId="1D3B8911" w:rsidR="00AB636C" w:rsidRDefault="00401941" w:rsidP="009B4F8A">
      <w:pPr>
        <w:rPr>
          <w:ins w:id="219" w:author="Ryan Lemos" w:date="2019-09-22T14:11:00Z"/>
        </w:rPr>
      </w:pPr>
      <w:r>
        <w:lastRenderedPageBreak/>
        <w:t>Tendo em vista a quantidade de recursos disponíveis pelo Laravel, uma comunidade que auxilia em momentos de dúvida, além do conhecimento prévio, decidiu-se pela</w:t>
      </w:r>
      <w:r w:rsidR="00B300A5">
        <w:t xml:space="preserve"> sua</w:t>
      </w:r>
      <w:r>
        <w:t xml:space="preserve"> utilização neste trabalho de conclus</w:t>
      </w:r>
      <w:r w:rsidR="00260075">
        <w:t>ão de curso.</w:t>
      </w:r>
    </w:p>
    <w:p w14:paraId="10060208" w14:textId="77777777" w:rsidR="002C2BEC" w:rsidRDefault="002C2BEC" w:rsidP="009B4F8A"/>
    <w:p w14:paraId="1E755686" w14:textId="2D8C6C60" w:rsidR="00F97B7F" w:rsidRDefault="002C2BEC" w:rsidP="002C2BEC">
      <w:pPr>
        <w:pStyle w:val="Ttulo4"/>
        <w:rPr>
          <w:ins w:id="220" w:author="Ryan Lemos" w:date="2019-09-22T14:11:00Z"/>
        </w:rPr>
      </w:pPr>
      <w:ins w:id="221" w:author="Ryan Lemos" w:date="2019-09-22T14:12:00Z">
        <w:r w:rsidRPr="00596E44">
          <w:rPr>
            <w:i/>
            <w:lang w:val="en-US"/>
          </w:rPr>
          <w:t>Representational State Transfer</w:t>
        </w:r>
        <w:r w:rsidRPr="002C2BEC">
          <w:rPr>
            <w:iCs w:val="0"/>
            <w:lang w:val="en-US"/>
            <w:rPrChange w:id="222" w:author="Ryan Lemos" w:date="2019-09-22T14:12:00Z">
              <w:rPr>
                <w:i/>
                <w:lang w:val="en-US"/>
              </w:rPr>
            </w:rPrChange>
          </w:rPr>
          <w:t xml:space="preserve"> </w:t>
        </w:r>
        <w:r>
          <w:rPr>
            <w:iCs w:val="0"/>
            <w:lang w:val="en-US"/>
          </w:rPr>
          <w:t>(</w:t>
        </w:r>
      </w:ins>
      <w:ins w:id="223" w:author="Ryan Lemos" w:date="2019-09-22T14:11:00Z">
        <w:r>
          <w:t>REST</w:t>
        </w:r>
      </w:ins>
      <w:ins w:id="224" w:author="Ryan Lemos" w:date="2019-09-22T14:12:00Z">
        <w:r>
          <w:t>)</w:t>
        </w:r>
      </w:ins>
    </w:p>
    <w:p w14:paraId="553973CC" w14:textId="77777777" w:rsidR="002C2BEC" w:rsidRDefault="002C2BEC" w:rsidP="002C2BEC">
      <w:pPr>
        <w:rPr>
          <w:moveTo w:id="225" w:author="Ryan Lemos" w:date="2019-09-22T14:11:00Z"/>
        </w:rPr>
      </w:pPr>
      <w:moveToRangeStart w:id="226" w:author="Ryan Lemos" w:date="2019-09-22T14:11:00Z" w:name="move20053888"/>
      <w:moveTo w:id="227" w:author="Ryan Lemos" w:date="2019-09-22T14:11:00Z">
        <w:r>
          <w:t xml:space="preserve">Segundo Massé (2012) o termo </w:t>
        </w:r>
        <w:r w:rsidRPr="00596E44">
          <w:rPr>
            <w:i/>
          </w:rPr>
          <w:t>Representional State Transfer</w:t>
        </w:r>
        <w:r>
          <w:rPr>
            <w:i/>
          </w:rPr>
          <w:t xml:space="preserve"> </w:t>
        </w:r>
        <w:r>
          <w:t xml:space="preserve">(REST) surgiu devido a necessidade de se ter outros verbos </w:t>
        </w:r>
        <w:r w:rsidRPr="00596E44">
          <w:rPr>
            <w:i/>
          </w:rPr>
          <w:t>Hyper Text Transfer Protocol</w:t>
        </w:r>
        <w:r>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moveTo>
    </w:p>
    <w:moveToRangeEnd w:id="226"/>
    <w:p w14:paraId="4B1DE726" w14:textId="77777777" w:rsidR="002C2BEC" w:rsidRPr="002C2BEC" w:rsidRDefault="002C2BEC"/>
    <w:p w14:paraId="16850901" w14:textId="1EA08494" w:rsidR="00F97B7F" w:rsidRPr="00596E44" w:rsidRDefault="00F97B7F" w:rsidP="00F97B7F">
      <w:pPr>
        <w:pStyle w:val="Ttulo4"/>
        <w:rPr>
          <w:lang w:val="en-US"/>
        </w:rPr>
      </w:pPr>
      <w:bookmarkStart w:id="228" w:name="_Toc17133794"/>
      <w:del w:id="229" w:author="Ryan Lemos" w:date="2019-09-22T14:12:00Z">
        <w:r w:rsidRPr="00596E44" w:rsidDel="002C2BEC">
          <w:rPr>
            <w:i/>
            <w:lang w:val="en-US"/>
          </w:rPr>
          <w:delText xml:space="preserve">Representational State Transfer </w:delText>
        </w:r>
      </w:del>
      <w:r w:rsidRPr="00596E44">
        <w:rPr>
          <w:i/>
          <w:lang w:val="en-US"/>
        </w:rPr>
        <w:t>Application Programming Interfaces</w:t>
      </w:r>
      <w:r w:rsidRPr="00596E44">
        <w:rPr>
          <w:lang w:val="en-US"/>
        </w:rPr>
        <w:t xml:space="preserve"> </w:t>
      </w:r>
      <w:ins w:id="230" w:author="Ryan Lemos" w:date="2019-09-22T14:12:00Z">
        <w:r w:rsidR="002C2BEC">
          <w:rPr>
            <w:lang w:val="en-US"/>
          </w:rPr>
          <w:t>(</w:t>
        </w:r>
      </w:ins>
      <w:del w:id="231" w:author="Ryan Lemos" w:date="2019-09-22T14:12:00Z">
        <w:r w:rsidRPr="00596E44" w:rsidDel="002C2BEC">
          <w:rPr>
            <w:lang w:val="en-US"/>
          </w:rPr>
          <w:delText>(</w:delText>
        </w:r>
      </w:del>
      <w:r w:rsidRPr="00596E44">
        <w:rPr>
          <w:lang w:val="en-US"/>
        </w:rPr>
        <w:t>API</w:t>
      </w:r>
      <w:ins w:id="232" w:author="Ryan Lemos" w:date="2019-09-22T14:12:00Z">
        <w:r w:rsidR="002C2BEC">
          <w:rPr>
            <w:lang w:val="en-US"/>
          </w:rPr>
          <w:t>)</w:t>
        </w:r>
      </w:ins>
      <w:del w:id="233" w:author="Ryan Lemos" w:date="2019-09-22T14:12:00Z">
        <w:r w:rsidRPr="00596E44" w:rsidDel="002C2BEC">
          <w:rPr>
            <w:lang w:val="en-US"/>
          </w:rPr>
          <w:delText xml:space="preserve"> REST)</w:delText>
        </w:r>
      </w:del>
      <w:bookmarkEnd w:id="228"/>
    </w:p>
    <w:p w14:paraId="08B7394B" w14:textId="77777777" w:rsidR="00F97B7F" w:rsidRPr="00596E44" w:rsidRDefault="00F97B7F" w:rsidP="00F97B7F">
      <w:pPr>
        <w:rPr>
          <w:iCs/>
          <w:lang w:val="en-US"/>
        </w:rPr>
      </w:pPr>
    </w:p>
    <w:p w14:paraId="781DA21F" w14:textId="0A2A8BA2" w:rsidR="00F97B7F" w:rsidDel="002C2BEC" w:rsidRDefault="00883E88" w:rsidP="00F97B7F">
      <w:pPr>
        <w:rPr>
          <w:moveFrom w:id="234" w:author="Ryan Lemos" w:date="2019-09-22T14:11:00Z"/>
        </w:rPr>
      </w:pPr>
      <w:moveFromRangeStart w:id="235" w:author="Ryan Lemos" w:date="2019-09-22T14:11:00Z" w:name="move20053888"/>
      <w:moveFrom w:id="236" w:author="Ryan Lemos" w:date="2019-09-22T14:11:00Z">
        <w:r w:rsidDel="002C2BEC">
          <w:t xml:space="preserve">Segundo Massé (2012) o termo </w:t>
        </w:r>
        <w:r w:rsidRPr="00596E44" w:rsidDel="002C2BEC">
          <w:rPr>
            <w:i/>
          </w:rPr>
          <w:t>Representional State Transfer</w:t>
        </w:r>
        <w:r w:rsidDel="002C2BEC">
          <w:rPr>
            <w:i/>
          </w:rPr>
          <w:t xml:space="preserve"> </w:t>
        </w:r>
        <w:r w:rsidDel="002C2BEC">
          <w:t xml:space="preserve">(REST) surgiu devido a necessidade </w:t>
        </w:r>
        <w:r w:rsidR="00AE608D" w:rsidDel="002C2BEC">
          <w:t xml:space="preserve">de se ter outros verbos </w:t>
        </w:r>
        <w:r w:rsidR="00AE608D" w:rsidRPr="00596E44" w:rsidDel="002C2BEC">
          <w:rPr>
            <w:i/>
          </w:rPr>
          <w:t>Hyper Text Transfer Protocol</w:t>
        </w:r>
        <w:r w:rsidR="00AE608D" w:rsidDel="002C2BEC">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moveFrom>
    </w:p>
    <w:moveFromRangeEnd w:id="235"/>
    <w:p w14:paraId="23E18217" w14:textId="6E33D8B3" w:rsidR="005F5B8A" w:rsidRDefault="005F5B8A" w:rsidP="00F97B7F">
      <w:del w:id="237" w:author="Ryan Lemos" w:date="2019-09-22T14:11:00Z">
        <w:r w:rsidDel="002C2BEC">
          <w:delText>Já o</w:delText>
        </w:r>
      </w:del>
      <w:ins w:id="238" w:author="Ryan Lemos" w:date="2019-09-22T14:11:00Z">
        <w:r w:rsidR="002C2BEC">
          <w:t>O</w:t>
        </w:r>
      </w:ins>
      <w:r>
        <w:t xml:space="preserve"> termo </w:t>
      </w:r>
      <w:r w:rsidRPr="00596E44">
        <w:rPr>
          <w:i/>
        </w:rPr>
        <w:t>Application Programming Interfaces</w:t>
      </w:r>
      <w:r>
        <w:rPr>
          <w:i/>
        </w:rPr>
        <w:t xml:space="preserve"> </w:t>
      </w:r>
      <w:r>
        <w:t xml:space="preserve">(API), surgem como o intermédio do usuário com serviços </w:t>
      </w:r>
      <w:r w:rsidRPr="005B582B">
        <w:rPr>
          <w:i/>
          <w:iCs/>
        </w:rPr>
        <w:t>web</w:t>
      </w:r>
      <w:r w:rsidR="00E93953">
        <w:t>, s</w:t>
      </w:r>
      <w:r>
        <w:t>ervindo então de ponte entre o usuário e um serviço. Então quando se diz que uma aplicação funciona como uma API REST, quer dizer que essa aplicação possibilitará ao usuário</w:t>
      </w:r>
      <w:r w:rsidR="00483DF4">
        <w:t xml:space="preserve"> as ações conforme descritas no modelo REST</w:t>
      </w:r>
      <w:ins w:id="239" w:author="Ryan Lemos" w:date="2019-09-22T14:12:00Z">
        <w:r w:rsidR="002C2BEC">
          <w:t xml:space="preserve"> </w:t>
        </w:r>
        <w:r w:rsidR="002C2BEC" w:rsidRPr="002C2BEC">
          <w:rPr>
            <w:highlight w:val="yellow"/>
            <w:rPrChange w:id="240" w:author="Ryan Lemos" w:date="2019-09-22T14:12:00Z">
              <w:rPr/>
            </w:rPrChange>
          </w:rPr>
          <w:t>seção X</w:t>
        </w:r>
      </w:ins>
      <w:r w:rsidR="00483DF4">
        <w:t xml:space="preserve">, além de servir de ponte para os serviços </w:t>
      </w:r>
      <w:r w:rsidR="00483DF4" w:rsidRPr="005B582B">
        <w:rPr>
          <w:i/>
          <w:iCs/>
        </w:rPr>
        <w:t>web</w:t>
      </w:r>
      <w:r w:rsidR="00483DF4">
        <w:t xml:space="preserve">, como por exemplo o serviço de banco de dados (MASSÉ, 2012). O usuário fará requisições a API que então será responsável por processar essa requisição e entregar o serviço requisitado pelo usuário. </w:t>
      </w:r>
    </w:p>
    <w:p w14:paraId="1D486587" w14:textId="7F06D752" w:rsidR="00483DF4" w:rsidRDefault="00483DF4" w:rsidP="00F97B7F">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r w:rsidRPr="00596E44">
        <w:rPr>
          <w:i/>
        </w:rPr>
        <w:t>end</w:t>
      </w:r>
      <w:r>
        <w:t xml:space="preserve"> (Angular), e outro no </w:t>
      </w:r>
      <w:r w:rsidRPr="00596E44">
        <w:rPr>
          <w:i/>
        </w:rPr>
        <w:t>back</w:t>
      </w:r>
      <w:r w:rsidR="00E93953">
        <w:rPr>
          <w:i/>
        </w:rPr>
        <w:t>-</w:t>
      </w:r>
      <w:r w:rsidRPr="00596E44">
        <w:rPr>
          <w:i/>
        </w:rPr>
        <w:t>end</w:t>
      </w:r>
      <w:r>
        <w:t xml:space="preserve"> (Laravel). Então a aplicação Angular conforme descrita rodará diretamente no </w:t>
      </w:r>
      <w:r w:rsidRPr="005B582B">
        <w:rPr>
          <w:i/>
          <w:iCs/>
        </w:rPr>
        <w:t>browser</w:t>
      </w:r>
      <w:r>
        <w:t xml:space="preserve"> do usuário. Para que essa aplicação consiga comunicar-se com a base de dados </w:t>
      </w:r>
      <w:r w:rsidR="00E93953">
        <w:t xml:space="preserve">é </w:t>
      </w:r>
      <w:r>
        <w:t xml:space="preserve">utilizado o Laravel como API ou intermédio. Ou seja, a aplicação Angular sempre que precisar de informações da base de dados irá requisitar a API Laravel que será responsável por processar a requisição e retornar os dados a aplicação Angular. Então a aplicação Angular demonstra os dados ao usuário, uma representação visual deste processo é descrita na </w:t>
      </w:r>
      <w:r w:rsidR="00E93953">
        <w:t>Figura 24.</w:t>
      </w:r>
      <w:r>
        <w:t xml:space="preserve"> </w:t>
      </w:r>
    </w:p>
    <w:p w14:paraId="7D6BB638" w14:textId="77777777" w:rsidR="00483DF4" w:rsidRDefault="00483DF4" w:rsidP="00F97B7F">
      <w:r>
        <w:t xml:space="preserve"> </w:t>
      </w:r>
    </w:p>
    <w:p w14:paraId="283A7BCE" w14:textId="0293FEA9" w:rsidR="00483DF4" w:rsidRDefault="00483DF4" w:rsidP="00596E44">
      <w:pPr>
        <w:pStyle w:val="Legenda"/>
        <w:keepNext/>
      </w:pPr>
      <w:r>
        <w:lastRenderedPageBreak/>
        <w:t xml:space="preserve">Figura </w:t>
      </w:r>
      <w:ins w:id="241" w:author="Ryan Lemos" w:date="2019-09-22T12:43:00Z">
        <w:r w:rsidR="00921163">
          <w:fldChar w:fldCharType="begin"/>
        </w:r>
        <w:r w:rsidR="00921163">
          <w:instrText xml:space="preserve"> SEQ Figura \* ARABIC </w:instrText>
        </w:r>
      </w:ins>
      <w:r w:rsidR="00921163">
        <w:fldChar w:fldCharType="separate"/>
      </w:r>
      <w:ins w:id="242" w:author="Ryan Lemos" w:date="2019-09-22T12:43:00Z">
        <w:r w:rsidR="00921163">
          <w:rPr>
            <w:noProof/>
          </w:rPr>
          <w:t>24</w:t>
        </w:r>
        <w:r w:rsidR="00921163">
          <w:fldChar w:fldCharType="end"/>
        </w:r>
      </w:ins>
      <w:del w:id="243"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E93953" w:rsidDel="008C4A0B">
          <w:rPr>
            <w:noProof/>
          </w:rPr>
          <w:delText>24</w:delText>
        </w:r>
        <w:r w:rsidR="00A347EE" w:rsidDel="008C4A0B">
          <w:rPr>
            <w:noProof/>
          </w:rPr>
          <w:fldChar w:fldCharType="end"/>
        </w:r>
      </w:del>
      <w:r>
        <w:t xml:space="preserve"> - Funcionamento de uma API</w:t>
      </w:r>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77777777" w:rsidR="00D61CB9" w:rsidRDefault="00D61CB9" w:rsidP="00D61CB9">
      <w:pPr>
        <w:pStyle w:val="Ttulo3"/>
      </w:pPr>
      <w:bookmarkStart w:id="244" w:name="_Toc17133795"/>
      <w:r w:rsidRPr="00BB49CF">
        <w:t>Sistema de Gerenciamento de Banco de Dados</w:t>
      </w:r>
      <w:r w:rsidR="00773355">
        <w:t xml:space="preserve"> (MySQL)</w:t>
      </w:r>
      <w:bookmarkEnd w:id="244"/>
    </w:p>
    <w:p w14:paraId="6D3DD246" w14:textId="77777777" w:rsidR="00186C79" w:rsidRPr="009B3841" w:rsidRDefault="00186C79" w:rsidP="00952162"/>
    <w:p w14:paraId="77B8A6CF" w14:textId="68D850BE"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1F17E4">
        <w:t>Elmasri e Navathe</w:t>
      </w:r>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77777777" w:rsidR="000E1A66" w:rsidRDefault="000E1A66"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4291A63B"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open source</w:t>
      </w:r>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C3177A">
        <w:t xml:space="preserve">Figura </w:t>
      </w:r>
      <w:r w:rsidR="00C3177A">
        <w:rPr>
          <w:noProof/>
        </w:rPr>
        <w:t>25</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14DF74AF" w:rsidR="00F93875" w:rsidRDefault="00F93875" w:rsidP="00952162">
      <w:pPr>
        <w:pStyle w:val="Legenda"/>
        <w:keepNext/>
      </w:pPr>
      <w:bookmarkStart w:id="245" w:name="_Ref526697739"/>
      <w:r>
        <w:lastRenderedPageBreak/>
        <w:t xml:space="preserve">Figura </w:t>
      </w:r>
      <w:ins w:id="246" w:author="Ryan Lemos" w:date="2019-09-22T12:43:00Z">
        <w:r w:rsidR="00921163">
          <w:fldChar w:fldCharType="begin"/>
        </w:r>
        <w:r w:rsidR="00921163">
          <w:instrText xml:space="preserve"> SEQ Figura \* ARABIC </w:instrText>
        </w:r>
      </w:ins>
      <w:r w:rsidR="00921163">
        <w:fldChar w:fldCharType="separate"/>
      </w:r>
      <w:ins w:id="247" w:author="Ryan Lemos" w:date="2019-09-22T12:43:00Z">
        <w:r w:rsidR="00921163">
          <w:rPr>
            <w:noProof/>
          </w:rPr>
          <w:t>25</w:t>
        </w:r>
        <w:r w:rsidR="00921163">
          <w:fldChar w:fldCharType="end"/>
        </w:r>
      </w:ins>
      <w:del w:id="248"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C3177A" w:rsidDel="008C4A0B">
          <w:rPr>
            <w:noProof/>
          </w:rPr>
          <w:delText>25</w:delText>
        </w:r>
        <w:r w:rsidR="00A347EE" w:rsidDel="008C4A0B">
          <w:rPr>
            <w:noProof/>
          </w:rPr>
          <w:fldChar w:fldCharType="end"/>
        </w:r>
      </w:del>
      <w:bookmarkEnd w:id="245"/>
      <w:r>
        <w:t xml:space="preserve"> - Características do MySQL</w:t>
      </w:r>
    </w:p>
    <w:p w14:paraId="0829511A" w14:textId="77777777" w:rsidR="003C6E5C" w:rsidRDefault="00CB768F" w:rsidP="00952162">
      <w:pPr>
        <w:pStyle w:val="Fontes"/>
      </w:pPr>
      <w:r w:rsidRPr="00832539">
        <w:rPr>
          <w:noProof/>
          <w:lang w:eastAsia="pt-BR"/>
        </w:rPr>
        <w:drawing>
          <wp:inline distT="0" distB="0" distL="0" distR="0" wp14:anchorId="36B723B8" wp14:editId="2AE20EEE">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41"/>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4BBDDC4C" w:rsidR="00C3517F" w:rsidRDefault="00D65636" w:rsidP="00952162">
      <w:r>
        <w:t>Com o MySQL é possível criar</w:t>
      </w:r>
      <w:r w:rsidR="00306B0C">
        <w:t xml:space="preserve">, editar e excluir dados através de sentenças na linguagem </w:t>
      </w:r>
      <w:r w:rsidR="0024032D" w:rsidRPr="0024032D">
        <w:rPr>
          <w:i/>
        </w:rPr>
        <w:t>Structured Query Language</w:t>
      </w:r>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C3177A">
        <w:t xml:space="preserve">Figura </w:t>
      </w:r>
      <w:r w:rsidR="00C3177A">
        <w:rPr>
          <w:noProof/>
        </w:rPr>
        <w:t>25</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Laravel</w:t>
      </w:r>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gratuito e a fácil integração com o Laravel,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C3177A">
        <w:t xml:space="preserve">Figura </w:t>
      </w:r>
      <w:r w:rsidR="00C3177A">
        <w:rPr>
          <w:noProof/>
        </w:rPr>
        <w:t>25</w:t>
      </w:r>
      <w:r w:rsidR="00624323">
        <w:fldChar w:fldCharType="end"/>
      </w:r>
      <w:r w:rsidR="00624323">
        <w:t>.</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249" w:name="_Toc17133796"/>
      <w:r>
        <w:lastRenderedPageBreak/>
        <w:t xml:space="preserve">desenvolvimento do </w:t>
      </w:r>
      <w:r w:rsidR="00B265CE">
        <w:t>ambiente</w:t>
      </w:r>
      <w:r>
        <w:t xml:space="preserve"> proposto</w:t>
      </w:r>
      <w:bookmarkEnd w:id="249"/>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187CFF49" w:rsidR="00F21104" w:rsidRDefault="00DD2FB4">
      <w:r>
        <w:t>Como o XP é um modelo de desenvolvimento incremental e dividido em entregas (</w:t>
      </w:r>
      <w:r w:rsidRPr="000B6DA0">
        <w:rPr>
          <w:i/>
        </w:rPr>
        <w:t>releases</w:t>
      </w:r>
      <w:r>
        <w:t xml:space="preserve">), como discutido na seção </w:t>
      </w:r>
      <w:r w:rsidRPr="000B6DA0">
        <w:rPr>
          <w:highlight w:val="yellow"/>
        </w:rPr>
        <w:t>numeroseção</w:t>
      </w:r>
      <w:r w:rsidR="00C3177A">
        <w:t xml:space="preserve">, </w:t>
      </w:r>
      <w:r>
        <w:t xml:space="preserve">a estrutura deste trabalho foi dividida a contemplar cada </w:t>
      </w:r>
      <w:r w:rsidRPr="005B582B">
        <w:rPr>
          <w:i/>
          <w:iCs/>
        </w:rPr>
        <w:t>release</w:t>
      </w:r>
      <w:r w:rsidR="00C3177A">
        <w:rPr>
          <w:i/>
          <w:iCs/>
        </w:rPr>
        <w:t>,</w:t>
      </w:r>
      <w:r>
        <w:t xml:space="preserve"> descrevendo as modelagens de cada </w:t>
      </w:r>
      <w:r w:rsidRPr="005B582B">
        <w:rPr>
          <w:i/>
          <w:iCs/>
        </w:rPr>
        <w:t>release</w:t>
      </w:r>
      <w:r>
        <w:t>, as funcionalidades implementadas para cada perfil de usuário, e os testes utilizados para validar as funcionalidades.</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rsidP="00F21104">
      <w:pPr>
        <w:pStyle w:val="Ttulo2"/>
      </w:pPr>
      <w:bookmarkStart w:id="250" w:name="_Toc17133797"/>
      <w:r>
        <w:t>Ferramentas de desenvolvimento utilizadas</w:t>
      </w:r>
      <w:bookmarkEnd w:id="250"/>
    </w:p>
    <w:p w14:paraId="2E52A14F" w14:textId="77777777" w:rsidR="00F21104" w:rsidRPr="00436F61" w:rsidRDefault="00F21104" w:rsidP="00596E44"/>
    <w:p w14:paraId="3303176F" w14:textId="0E5A5F33" w:rsidR="00F21104" w:rsidRDefault="00F21104">
      <w:r>
        <w:t xml:space="preserve">Para o desenvolvimento da aplicação descrita foram utilizadas tecnologias que compreendem o </w:t>
      </w:r>
      <w:r w:rsidRPr="00596E44">
        <w:rPr>
          <w:i/>
        </w:rPr>
        <w:t>front</w:t>
      </w:r>
      <w:r w:rsidR="00C3177A">
        <w:rPr>
          <w:i/>
        </w:rPr>
        <w:t>-</w:t>
      </w:r>
      <w:r w:rsidRPr="00596E44">
        <w:rPr>
          <w:i/>
        </w:rPr>
        <w:t>end</w:t>
      </w:r>
      <w:r>
        <w:t xml:space="preserve"> e o </w:t>
      </w:r>
      <w:r w:rsidRPr="00596E44">
        <w:rPr>
          <w:i/>
        </w:rPr>
        <w:t>back</w:t>
      </w:r>
      <w:r w:rsidR="00C3177A">
        <w:rPr>
          <w:i/>
        </w:rPr>
        <w:t>-</w:t>
      </w:r>
      <w:r w:rsidRPr="00596E44">
        <w:rPr>
          <w:i/>
        </w:rPr>
        <w:t>end</w:t>
      </w:r>
      <w:r>
        <w:t xml:space="preserve"> conforme descrito na </w:t>
      </w:r>
      <w:r w:rsidRPr="00596E44">
        <w:rPr>
          <w:highlight w:val="yellow"/>
        </w:rPr>
        <w:t>seção x</w:t>
      </w:r>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r w:rsidRPr="00596E44">
        <w:rPr>
          <w:i/>
        </w:rPr>
        <w:t>end</w:t>
      </w:r>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TypeScript</w:t>
      </w:r>
      <w:r w:rsidR="00C3177A">
        <w:t>,</w:t>
      </w:r>
      <w:r>
        <w:t xml:space="preserve"> </w:t>
      </w:r>
      <w:r w:rsidR="00C3177A">
        <w:t>n</w:t>
      </w:r>
      <w:r>
        <w:t>a versão 3.1.6</w:t>
      </w:r>
      <w:r w:rsidR="00C3177A">
        <w:t>, u</w:t>
      </w:r>
      <w:r w:rsidR="00DF48AC">
        <w:t>tilizando</w:t>
      </w:r>
      <w:r w:rsidR="00646DE8">
        <w:t xml:space="preserve">-se </w:t>
      </w:r>
      <w:r w:rsidR="00646DE8" w:rsidRPr="00596E44">
        <w:rPr>
          <w:i/>
        </w:rPr>
        <w:t>tags</w:t>
      </w:r>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4DFC9909" w:rsidR="00DF48AC" w:rsidRDefault="00DF48AC">
      <w:r>
        <w:t xml:space="preserve">Para o </w:t>
      </w:r>
      <w:r w:rsidRPr="005B582B">
        <w:rPr>
          <w:i/>
          <w:iCs/>
        </w:rPr>
        <w:t>back</w:t>
      </w:r>
      <w:r w:rsidR="00C3177A">
        <w:rPr>
          <w:i/>
          <w:iCs/>
        </w:rPr>
        <w:t>-</w:t>
      </w:r>
      <w:r w:rsidRPr="005B582B">
        <w:rPr>
          <w:i/>
          <w:iCs/>
        </w:rPr>
        <w:t>end</w:t>
      </w:r>
      <w:r>
        <w:t xml:space="preserve"> foi utilizado o</w:t>
      </w:r>
      <w:r w:rsidR="00646DE8">
        <w:t xml:space="preserve"> </w:t>
      </w:r>
      <w:r w:rsidR="00646DE8" w:rsidRPr="005B582B">
        <w:rPr>
          <w:i/>
          <w:iCs/>
        </w:rPr>
        <w:t>framework</w:t>
      </w:r>
      <w:r>
        <w:t xml:space="preserve"> Laravel</w:t>
      </w:r>
      <w:r w:rsidR="00C3177A">
        <w:t>,</w:t>
      </w:r>
      <w:r>
        <w:t xml:space="preserve"> na versão </w:t>
      </w:r>
      <w:r w:rsidR="00646DE8" w:rsidRPr="00646DE8">
        <w:t>5.5.44</w:t>
      </w:r>
      <w:r w:rsidR="00C3177A">
        <w:t>,</w:t>
      </w:r>
      <w:r w:rsidR="00646DE8">
        <w:t xml:space="preserve"> com o PHP na versão 7.2.13. Foi utilizado </w:t>
      </w:r>
      <w:r w:rsidR="00C3177A">
        <w:t xml:space="preserve">ainda </w:t>
      </w:r>
      <w:r w:rsidR="00646DE8">
        <w:t xml:space="preserve">o XAMPP que é a junção do Servidor Apache, o PHP e o MySQL. Como dito na </w:t>
      </w:r>
      <w:r w:rsidR="00646DE8" w:rsidRPr="00596E44">
        <w:rPr>
          <w:highlight w:val="yellow"/>
        </w:rPr>
        <w:t>seção x</w:t>
      </w:r>
      <w:r w:rsidR="00C3177A">
        <w:t>, o</w:t>
      </w:r>
      <w:r w:rsidR="00646DE8">
        <w:t xml:space="preserve"> Laravel foi utilizado como API</w:t>
      </w:r>
      <w:r w:rsidR="00C3177A">
        <w:t>,</w:t>
      </w:r>
      <w:r w:rsidR="00646DE8">
        <w:t xml:space="preserve"> sendo o intermédio entre o </w:t>
      </w:r>
      <w:r w:rsidR="00646DE8" w:rsidRPr="00596E44">
        <w:rPr>
          <w:i/>
        </w:rPr>
        <w:t>front</w:t>
      </w:r>
      <w:r w:rsidR="00C3177A">
        <w:rPr>
          <w:i/>
        </w:rPr>
        <w:t>-</w:t>
      </w:r>
      <w:r w:rsidR="00646DE8" w:rsidRPr="00596E44">
        <w:rPr>
          <w:i/>
        </w:rPr>
        <w:t>end</w:t>
      </w:r>
      <w:r w:rsidR="00646DE8">
        <w:t xml:space="preserve"> e a base de dados. Isso se deu pelo fato de se utilizar uma ferramenta específica para a parte visual da aplicação, deixando de lado os componentes de aux</w:t>
      </w:r>
      <w:r w:rsidR="00085AE7">
        <w:t>í</w:t>
      </w:r>
      <w:r w:rsidR="00646DE8">
        <w:t>lio visual do Laravel.</w:t>
      </w:r>
    </w:p>
    <w:p w14:paraId="049E837C" w14:textId="1BE264E6" w:rsidR="00554CCC" w:rsidRDefault="00554CCC">
      <w:r>
        <w:t xml:space="preserve">Para a modelagem de processos, </w:t>
      </w:r>
      <w:r w:rsidR="00C3177A">
        <w:t>utilizou-se</w:t>
      </w:r>
      <w:r>
        <w:t xml:space="preserve"> o Bizagi Modeler,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w:t>
      </w:r>
      <w:r>
        <w:lastRenderedPageBreak/>
        <w:t>ajuda a encontrar erros de modelagem, bem como erros de conexão entre as atividades do 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6E5C58E4" w:rsidR="004D32E9" w:rsidRDefault="004D32E9">
      <w:r>
        <w:t>Quanto as tecnologias de codificação utilizadas</w:t>
      </w:r>
      <w:r w:rsidR="00C3177A">
        <w:t xml:space="preserve"> há</w:t>
      </w:r>
      <w:r>
        <w:t xml:space="preserve"> duas distintas</w:t>
      </w:r>
      <w:r w:rsidR="00C3177A">
        <w:t>: u</w:t>
      </w:r>
      <w:r>
        <w:t xml:space="preserve">ma para o </w:t>
      </w:r>
      <w:r w:rsidRPr="00596E44">
        <w:rPr>
          <w:i/>
        </w:rPr>
        <w:t>front</w:t>
      </w:r>
      <w:r w:rsidR="00C3177A">
        <w:rPr>
          <w:i/>
        </w:rPr>
        <w:t>-</w:t>
      </w:r>
      <w:r w:rsidRPr="00596E44">
        <w:rPr>
          <w:i/>
        </w:rPr>
        <w:t>end</w:t>
      </w:r>
      <w:r>
        <w:t xml:space="preserve"> e outra para o </w:t>
      </w:r>
      <w:r w:rsidRPr="00596E44">
        <w:rPr>
          <w:i/>
        </w:rPr>
        <w:t>back</w:t>
      </w:r>
      <w:r w:rsidR="00C3177A">
        <w:rPr>
          <w:i/>
        </w:rPr>
        <w:t>-</w:t>
      </w:r>
      <w:r w:rsidRPr="00596E44">
        <w:rPr>
          <w:i/>
        </w:rPr>
        <w:t>end</w:t>
      </w:r>
      <w:r>
        <w:t>. Para a primeira foi</w:t>
      </w:r>
      <w:r w:rsidR="00C3177A">
        <w:t xml:space="preserve"> usado</w:t>
      </w:r>
      <w:r>
        <w:t xml:space="preserve"> o </w:t>
      </w:r>
      <w:commentRangeStart w:id="251"/>
      <w:r>
        <w:t xml:space="preserve">Visual Studio Code </w:t>
      </w:r>
      <w:commentRangeEnd w:id="251"/>
      <w:r w:rsidR="00C3177A">
        <w:rPr>
          <w:rStyle w:val="Refdecomentrio"/>
        </w:rPr>
        <w:commentReference w:id="251"/>
      </w:r>
      <w:r>
        <w:t xml:space="preserve">(VSCODE) da Microsoft, pois apoia o desenvolvimento em TypeScript auxiliando em complementação de nomes de funções e pacotes. É uma solução gratuita e completa, pois conta com uma comunidade que desenvolve uma série de </w:t>
      </w:r>
      <w:r w:rsidRPr="005B582B">
        <w:rPr>
          <w:i/>
          <w:iCs/>
        </w:rPr>
        <w:t>plug</w:t>
      </w:r>
      <w:r w:rsidR="00C3177A" w:rsidRPr="005B582B">
        <w:rPr>
          <w:i/>
          <w:iCs/>
        </w:rPr>
        <w:t>-</w:t>
      </w:r>
      <w:r w:rsidRPr="005B582B">
        <w:rPr>
          <w:i/>
          <w:iCs/>
        </w:rPr>
        <w:t>ins</w:t>
      </w:r>
      <w:r>
        <w:t xml:space="preserve"> que auxiliam vários processos de desenvolvimento. Já para o </w:t>
      </w:r>
      <w:r w:rsidRPr="00596E44">
        <w:rPr>
          <w:i/>
        </w:rPr>
        <w:t>back</w:t>
      </w:r>
      <w:r w:rsidR="00C3177A">
        <w:rPr>
          <w:i/>
        </w:rPr>
        <w:t>-</w:t>
      </w:r>
      <w:r w:rsidRPr="00596E44">
        <w:rPr>
          <w:i/>
        </w:rPr>
        <w:t>end</w:t>
      </w:r>
      <w:r>
        <w:t xml:space="preserve"> utilizou-se uma ferramenta paga chamada PHP Storm</w:t>
      </w:r>
      <w:r w:rsidR="00C3177A">
        <w:t>, p</w:t>
      </w:r>
      <w:r>
        <w:t xml:space="preserve">orém há distribuição gratuita para estudantes até que concluam seus estudos. Ela oferece uma série de recursos que auxiliam o desenvolvimento, aumentando a produtividade e velocidade de desenvolvimento. </w:t>
      </w:r>
    </w:p>
    <w:p w14:paraId="5EDE27A9" w14:textId="77777777" w:rsidR="009A2E13" w:rsidRDefault="009A2E13"/>
    <w:p w14:paraId="40F197ED" w14:textId="77777777" w:rsidR="009A2E13" w:rsidRDefault="009A2E13" w:rsidP="00596E44">
      <w:pPr>
        <w:pStyle w:val="Ttulo2"/>
      </w:pPr>
      <w:bookmarkStart w:id="252" w:name="_Toc17133798"/>
      <w:r>
        <w:t>Estruturação do sistema</w:t>
      </w:r>
      <w:bookmarkEnd w:id="252"/>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rsidP="00596E44">
      <w:pPr>
        <w:pStyle w:val="Ttulo2"/>
      </w:pPr>
      <w:bookmarkStart w:id="253" w:name="_Toc17133799"/>
      <w:r>
        <w:t>Diagrama de banco de dados</w:t>
      </w:r>
      <w:bookmarkEnd w:id="253"/>
    </w:p>
    <w:p w14:paraId="22B4D6FC" w14:textId="77777777" w:rsidR="009A2E13" w:rsidRDefault="009A2E13" w:rsidP="009A2E13"/>
    <w:p w14:paraId="07FCB4FF" w14:textId="2C4AA480" w:rsidR="00017D8C" w:rsidRDefault="009A2E13" w:rsidP="005B582B">
      <w:pPr>
        <w:sectPr w:rsidR="00017D8C" w:rsidSect="00C1350C">
          <w:headerReference w:type="default" r:id="rId42"/>
          <w:pgSz w:w="11906" w:h="16838"/>
          <w:pgMar w:top="1701" w:right="1134" w:bottom="1134" w:left="1701" w:header="1134" w:footer="567" w:gutter="0"/>
          <w:cols w:space="708"/>
          <w:docGrid w:linePitch="360"/>
        </w:sectPr>
      </w:pPr>
      <w:r w:rsidRPr="005B582B">
        <w:t xml:space="preserve">Através de entrevistas e estudo dos requisitos gerou-se um modelo de banco de dados do ambiente. Este modelo, por se tratar de um banco de dados relacional, vem explicitar as entidades e os seus relacionamentos. Assim os próximos parágrafos explicam o significado de cada tabela e o seu motivo de relacionar com outras tabelas. </w:t>
      </w:r>
    </w:p>
    <w:p w14:paraId="77489A0D" w14:textId="5DBFB7E7" w:rsidR="008C4A0B" w:rsidRDefault="008C4A0B">
      <w:pPr>
        <w:pStyle w:val="Legenda"/>
        <w:keepNext/>
        <w:rPr>
          <w:ins w:id="254" w:author="Ryan Lemos" w:date="2019-09-21T12:23:00Z"/>
        </w:rPr>
        <w:pPrChange w:id="255" w:author="Ryan Lemos" w:date="2019-09-21T12:23:00Z">
          <w:pPr>
            <w:pStyle w:val="Legenda"/>
          </w:pPr>
        </w:pPrChange>
      </w:pPr>
      <w:ins w:id="256" w:author="Ryan Lemos" w:date="2019-09-21T12:23:00Z">
        <w:r>
          <w:lastRenderedPageBreak/>
          <w:t xml:space="preserve">Figura </w:t>
        </w:r>
      </w:ins>
      <w:ins w:id="257" w:author="Ryan Lemos" w:date="2019-09-22T12:43:00Z">
        <w:r w:rsidR="00921163">
          <w:fldChar w:fldCharType="begin"/>
        </w:r>
        <w:r w:rsidR="00921163">
          <w:instrText xml:space="preserve"> SEQ Figura \* ARABIC </w:instrText>
        </w:r>
      </w:ins>
      <w:r w:rsidR="00921163">
        <w:fldChar w:fldCharType="separate"/>
      </w:r>
      <w:ins w:id="258" w:author="Ryan Lemos" w:date="2019-09-22T12:43:00Z">
        <w:r w:rsidR="00921163">
          <w:rPr>
            <w:noProof/>
          </w:rPr>
          <w:t>26</w:t>
        </w:r>
        <w:r w:rsidR="00921163">
          <w:fldChar w:fldCharType="end"/>
        </w:r>
      </w:ins>
      <w:ins w:id="259" w:author="Ryan Lemos" w:date="2019-09-21T12:23:00Z">
        <w:r>
          <w:t xml:space="preserve"> - Diagrama da base de dados do ambiente</w:t>
        </w:r>
      </w:ins>
    </w:p>
    <w:p w14:paraId="03A3123D" w14:textId="770D80CB" w:rsidR="00017D8C" w:rsidRDefault="00017D8C" w:rsidP="005B582B">
      <w:pPr>
        <w:ind w:firstLine="0"/>
        <w:jc w:val="center"/>
        <w:rPr>
          <w:ins w:id="260" w:author="Ryan Lemos" w:date="2019-09-21T12:24:00Z"/>
        </w:rPr>
      </w:pPr>
      <w:commentRangeStart w:id="261"/>
      <w:r>
        <w:rPr>
          <w:noProof/>
        </w:rPr>
        <w:drawing>
          <wp:inline distT="0" distB="0" distL="0" distR="0" wp14:anchorId="6DE0CB00" wp14:editId="272FFD19">
            <wp:extent cx="8549640" cy="4923012"/>
            <wp:effectExtent l="0" t="0" r="3810" b="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3">
                      <a:extLst>
                        <a:ext uri="{28A0092B-C50C-407E-A947-70E740481C1C}">
                          <a14:useLocalDpi xmlns:a14="http://schemas.microsoft.com/office/drawing/2010/main" val="0"/>
                        </a:ext>
                      </a:extLst>
                    </a:blip>
                    <a:stretch>
                      <a:fillRect/>
                    </a:stretch>
                  </pic:blipFill>
                  <pic:spPr>
                    <a:xfrm>
                      <a:off x="0" y="0"/>
                      <a:ext cx="8597315" cy="4950464"/>
                    </a:xfrm>
                    <a:prstGeom prst="rect">
                      <a:avLst/>
                    </a:prstGeom>
                  </pic:spPr>
                </pic:pic>
              </a:graphicData>
            </a:graphic>
          </wp:inline>
        </w:drawing>
      </w:r>
      <w:commentRangeEnd w:id="261"/>
      <w:r w:rsidR="005C4E6B">
        <w:rPr>
          <w:rStyle w:val="Refdecomentrio"/>
        </w:rPr>
        <w:commentReference w:id="261"/>
      </w:r>
    </w:p>
    <w:p w14:paraId="0667C014" w14:textId="6F2F3200" w:rsidR="008C4A0B" w:rsidRDefault="008C4A0B">
      <w:pPr>
        <w:pStyle w:val="Fontes"/>
        <w:pPrChange w:id="262" w:author="Ryan Lemos" w:date="2019-09-21T12:25:00Z">
          <w:pPr>
            <w:ind w:firstLine="0"/>
            <w:jc w:val="center"/>
          </w:pPr>
        </w:pPrChange>
      </w:pPr>
      <w:ins w:id="263" w:author="Ryan Lemos" w:date="2019-09-21T12:24:00Z">
        <w:r>
          <w:t>Fonte: PRÓPRIA, utilizando o MySQLWorkbench.</w:t>
        </w:r>
      </w:ins>
    </w:p>
    <w:p w14:paraId="5BED0BEC" w14:textId="77777777" w:rsidR="00017D8C" w:rsidRDefault="00017D8C" w:rsidP="009A2E13">
      <w:pPr>
        <w:ind w:firstLine="0"/>
      </w:pPr>
    </w:p>
    <w:p w14:paraId="288BF466" w14:textId="21FF5859" w:rsidR="00017D8C" w:rsidRDefault="00017D8C" w:rsidP="009A2E13">
      <w:pPr>
        <w:ind w:firstLine="0"/>
        <w:sectPr w:rsidR="00017D8C" w:rsidSect="005B582B">
          <w:headerReference w:type="default" r:id="rId44"/>
          <w:pgSz w:w="16838" w:h="11906" w:orient="landscape"/>
          <w:pgMar w:top="1701" w:right="1701" w:bottom="1134" w:left="1134" w:header="1134" w:footer="567" w:gutter="0"/>
          <w:cols w:space="708"/>
          <w:docGrid w:linePitch="360"/>
        </w:sectPr>
      </w:pPr>
    </w:p>
    <w:p w14:paraId="11A2C0A7" w14:textId="77777777" w:rsidR="009A2E13" w:rsidRDefault="009A2E13" w:rsidP="00596E44">
      <w:pPr>
        <w:pStyle w:val="Ttulo2"/>
      </w:pPr>
      <w:bookmarkStart w:id="264" w:name="_Toc17133800"/>
      <w:r>
        <w:lastRenderedPageBreak/>
        <w:t>Diagrama de processos</w:t>
      </w:r>
      <w:bookmarkEnd w:id="264"/>
    </w:p>
    <w:p w14:paraId="2BC587C8" w14:textId="77777777" w:rsidR="009A2E13" w:rsidRDefault="009A2E13" w:rsidP="009A2E13"/>
    <w:p w14:paraId="7D55B990" w14:textId="25C29D39" w:rsidR="007216C5" w:rsidRDefault="009A2E13" w:rsidP="00596E44">
      <w:pPr>
        <w:ind w:firstLine="0"/>
      </w:pPr>
      <w:r w:rsidRPr="00596E44">
        <w:rPr>
          <w:highlight w:val="cyan"/>
        </w:rPr>
        <w:t xml:space="preserve">Para o primeiro release, focou-se em funcionalidades iniciais de cadastro juntamente com as dúvidas dos alunos e as turmas. O processo foi modelado a contemplar esse processo de cadastros. Então há a figura inicial do administrador que é responsável por cadastrar o gestor na base. Feito isso o administrador é responsável por cadastrar os </w:t>
      </w:r>
      <w:r w:rsidRPr="005B582B">
        <w:rPr>
          <w:i/>
          <w:iCs/>
          <w:highlight w:val="cyan"/>
        </w:rPr>
        <w:t>menus</w:t>
      </w:r>
      <w:r w:rsidRPr="00596E44">
        <w:rPr>
          <w:highlight w:val="cyan"/>
        </w:rPr>
        <w:t xml:space="preserve"> da aplicação e autorizar o que cada perfil pode fazer dentro da aplicação. Ao término dessa etapa, o usuário com perfil de gestor entra no sistema e cadastra os professores da escola, posteriormente cadastra todos os alunos também.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enviá-la ao professor que a responderá. Todo esse processo pode ser visto na figura X.</w:t>
      </w:r>
      <w:r w:rsidRPr="00596E44">
        <w:rPr>
          <w:noProof/>
          <w:highlight w:val="cyan"/>
        </w:rPr>
        <w:t xml:space="preserve"> </w:t>
      </w:r>
    </w:p>
    <w:p w14:paraId="5CBCC53E" w14:textId="77777777" w:rsidR="007216C5" w:rsidRDefault="007216C5" w:rsidP="00B930B2">
      <w:pPr>
        <w:sectPr w:rsidR="007216C5" w:rsidSect="00C1350C">
          <w:headerReference w:type="default" r:id="rId45"/>
          <w:pgSz w:w="11906" w:h="16838"/>
          <w:pgMar w:top="1701" w:right="1134" w:bottom="1134" w:left="1701" w:header="1134" w:footer="567" w:gutter="0"/>
          <w:cols w:space="708"/>
          <w:docGrid w:linePitch="360"/>
        </w:sectPr>
      </w:pPr>
    </w:p>
    <w:p w14:paraId="27107286" w14:textId="5560E814" w:rsidR="008C4A0B" w:rsidRDefault="008C4A0B">
      <w:pPr>
        <w:pStyle w:val="Legenda"/>
        <w:keepNext/>
        <w:rPr>
          <w:ins w:id="265" w:author="Ryan Lemos" w:date="2019-09-21T12:26:00Z"/>
        </w:rPr>
        <w:pPrChange w:id="266" w:author="Ryan Lemos" w:date="2019-09-21T12:26:00Z">
          <w:pPr>
            <w:pStyle w:val="Legenda"/>
          </w:pPr>
        </w:pPrChange>
      </w:pPr>
      <w:ins w:id="267" w:author="Ryan Lemos" w:date="2019-09-21T12:26:00Z">
        <w:r>
          <w:lastRenderedPageBreak/>
          <w:t xml:space="preserve">Figura </w:t>
        </w:r>
      </w:ins>
      <w:ins w:id="268" w:author="Ryan Lemos" w:date="2019-09-22T12:43:00Z">
        <w:r w:rsidR="00921163">
          <w:fldChar w:fldCharType="begin"/>
        </w:r>
        <w:r w:rsidR="00921163">
          <w:instrText xml:space="preserve"> SEQ Figura \* ARABIC </w:instrText>
        </w:r>
      </w:ins>
      <w:r w:rsidR="00921163">
        <w:fldChar w:fldCharType="separate"/>
      </w:r>
      <w:ins w:id="269" w:author="Ryan Lemos" w:date="2019-09-22T12:43:00Z">
        <w:r w:rsidR="00921163">
          <w:rPr>
            <w:noProof/>
          </w:rPr>
          <w:t>27</w:t>
        </w:r>
        <w:r w:rsidR="00921163">
          <w:fldChar w:fldCharType="end"/>
        </w:r>
      </w:ins>
      <w:ins w:id="270" w:author="Ryan Lemos" w:date="2019-09-21T12:26:00Z">
        <w:r>
          <w:t xml:space="preserve"> - Diagrama de processos do primeiro release</w:t>
        </w:r>
      </w:ins>
    </w:p>
    <w:p w14:paraId="564CF12A" w14:textId="51239011" w:rsidR="007216C5" w:rsidRDefault="009C658F" w:rsidP="00596E44">
      <w:pPr>
        <w:spacing w:line="240" w:lineRule="auto"/>
        <w:ind w:firstLine="0"/>
        <w:jc w:val="center"/>
        <w:outlineLvl w:val="9"/>
        <w:rPr>
          <w:ins w:id="271" w:author="Ryan Lemos" w:date="2019-09-21T12:26:00Z"/>
        </w:rPr>
      </w:pPr>
      <w:r>
        <w:rPr>
          <w:noProof/>
        </w:rPr>
        <w:drawing>
          <wp:inline distT="0" distB="0" distL="0" distR="0" wp14:anchorId="7C371CEE" wp14:editId="0BA70A5B">
            <wp:extent cx="8199120" cy="5316621"/>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07781" cy="5322237"/>
                    </a:xfrm>
                    <a:prstGeom prst="rect">
                      <a:avLst/>
                    </a:prstGeom>
                    <a:noFill/>
                    <a:ln>
                      <a:noFill/>
                    </a:ln>
                  </pic:spPr>
                </pic:pic>
              </a:graphicData>
            </a:graphic>
          </wp:inline>
        </w:drawing>
      </w:r>
    </w:p>
    <w:p w14:paraId="5C5AAA8D" w14:textId="49ADAB70" w:rsidR="008C4A0B" w:rsidRDefault="008C4A0B">
      <w:pPr>
        <w:pStyle w:val="Fontes"/>
        <w:pPrChange w:id="272" w:author="Ryan Lemos" w:date="2019-09-21T12:26:00Z">
          <w:pPr>
            <w:spacing w:line="240" w:lineRule="auto"/>
            <w:ind w:firstLine="0"/>
            <w:jc w:val="center"/>
            <w:outlineLvl w:val="9"/>
          </w:pPr>
        </w:pPrChange>
      </w:pPr>
      <w:ins w:id="273" w:author="Ryan Lemos" w:date="2019-09-21T12:26:00Z">
        <w:r>
          <w:t>Fonte: PRÓPRIA, utilizando o</w:t>
        </w:r>
      </w:ins>
      <w:ins w:id="274" w:author="Ryan Lemos" w:date="2019-09-21T12:27:00Z">
        <w:r>
          <w:t xml:space="preserve"> bizagi Modeler.</w:t>
        </w:r>
      </w:ins>
    </w:p>
    <w:p w14:paraId="673394B2" w14:textId="2A731820" w:rsidR="008C4A0B" w:rsidRDefault="008C4A0B">
      <w:pPr>
        <w:pStyle w:val="Legenda"/>
        <w:keepNext/>
        <w:rPr>
          <w:ins w:id="275" w:author="Ryan Lemos" w:date="2019-09-21T12:26:00Z"/>
        </w:rPr>
        <w:pPrChange w:id="276" w:author="Ryan Lemos" w:date="2019-09-21T12:26:00Z">
          <w:pPr>
            <w:pStyle w:val="Legenda"/>
          </w:pPr>
        </w:pPrChange>
      </w:pPr>
      <w:ins w:id="277" w:author="Ryan Lemos" w:date="2019-09-21T12:26:00Z">
        <w:r>
          <w:lastRenderedPageBreak/>
          <w:t xml:space="preserve">Figura </w:t>
        </w:r>
      </w:ins>
      <w:ins w:id="278" w:author="Ryan Lemos" w:date="2019-09-22T12:43:00Z">
        <w:r w:rsidR="00921163">
          <w:fldChar w:fldCharType="begin"/>
        </w:r>
        <w:r w:rsidR="00921163">
          <w:instrText xml:space="preserve"> SEQ Figura \* ARABIC </w:instrText>
        </w:r>
      </w:ins>
      <w:r w:rsidR="00921163">
        <w:fldChar w:fldCharType="separate"/>
      </w:r>
      <w:ins w:id="279" w:author="Ryan Lemos" w:date="2019-09-22T12:43:00Z">
        <w:r w:rsidR="00921163">
          <w:rPr>
            <w:noProof/>
          </w:rPr>
          <w:t>28</w:t>
        </w:r>
        <w:r w:rsidR="00921163">
          <w:fldChar w:fldCharType="end"/>
        </w:r>
      </w:ins>
      <w:ins w:id="280" w:author="Ryan Lemos" w:date="2019-09-21T12:26:00Z">
        <w:r>
          <w:t xml:space="preserve"> - Diagrama de processos do segundo release</w:t>
        </w:r>
      </w:ins>
    </w:p>
    <w:p w14:paraId="4CEB2352" w14:textId="65F978D3" w:rsidR="0060102B" w:rsidRDefault="0060102B" w:rsidP="00596E44">
      <w:pPr>
        <w:spacing w:line="240" w:lineRule="auto"/>
        <w:ind w:firstLine="0"/>
        <w:jc w:val="center"/>
        <w:outlineLvl w:val="9"/>
        <w:rPr>
          <w:ins w:id="281" w:author="Ryan Lemos" w:date="2019-09-21T12:27:00Z"/>
        </w:rPr>
      </w:pPr>
      <w:r>
        <w:rPr>
          <w:noProof/>
        </w:rPr>
        <w:drawing>
          <wp:inline distT="0" distB="0" distL="0" distR="0" wp14:anchorId="6AFEFCB2" wp14:editId="5E5084BA">
            <wp:extent cx="8891905" cy="3941985"/>
            <wp:effectExtent l="0" t="0" r="4445" b="1905"/>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47">
                      <a:extLst>
                        <a:ext uri="{28A0092B-C50C-407E-A947-70E740481C1C}">
                          <a14:useLocalDpi xmlns:a14="http://schemas.microsoft.com/office/drawing/2010/main" val="0"/>
                        </a:ext>
                      </a:extLst>
                    </a:blip>
                    <a:stretch>
                      <a:fillRect/>
                    </a:stretch>
                  </pic:blipFill>
                  <pic:spPr>
                    <a:xfrm>
                      <a:off x="0" y="0"/>
                      <a:ext cx="8891905" cy="3941985"/>
                    </a:xfrm>
                    <a:prstGeom prst="rect">
                      <a:avLst/>
                    </a:prstGeom>
                  </pic:spPr>
                </pic:pic>
              </a:graphicData>
            </a:graphic>
          </wp:inline>
        </w:drawing>
      </w:r>
    </w:p>
    <w:p w14:paraId="5AE4CB07" w14:textId="77777777" w:rsidR="008C4A0B" w:rsidRDefault="008C4A0B" w:rsidP="008C4A0B">
      <w:pPr>
        <w:pStyle w:val="Fontes"/>
        <w:rPr>
          <w:ins w:id="282" w:author="Ryan Lemos" w:date="2019-09-21T12:27:00Z"/>
        </w:rPr>
      </w:pPr>
      <w:ins w:id="283" w:author="Ryan Lemos" w:date="2019-09-21T12:27:00Z">
        <w:r>
          <w:t>Fonte: PRÓPRIA, utilizando o bizagi Modeler.</w:t>
        </w:r>
      </w:ins>
    </w:p>
    <w:p w14:paraId="2E9D12BE" w14:textId="77777777" w:rsidR="008C4A0B" w:rsidRDefault="008C4A0B" w:rsidP="00596E44">
      <w:pPr>
        <w:spacing w:line="240" w:lineRule="auto"/>
        <w:ind w:firstLine="0"/>
        <w:jc w:val="center"/>
        <w:outlineLvl w:val="9"/>
        <w:rPr>
          <w:ins w:id="284" w:author="Ryan Lemos" w:date="2019-09-21T12:26:00Z"/>
        </w:rPr>
      </w:pPr>
    </w:p>
    <w:p w14:paraId="4AD10E6F" w14:textId="77777777" w:rsidR="008C4A0B" w:rsidRDefault="008C4A0B" w:rsidP="00596E44">
      <w:pPr>
        <w:spacing w:line="240" w:lineRule="auto"/>
        <w:ind w:firstLine="0"/>
        <w:jc w:val="center"/>
        <w:outlineLvl w:val="9"/>
        <w:rPr>
          <w:ins w:id="285" w:author="Ryan Lemos" w:date="2019-09-21T12:26:00Z"/>
        </w:rPr>
      </w:pPr>
    </w:p>
    <w:p w14:paraId="50E7C625" w14:textId="73B6E737" w:rsidR="008C4A0B" w:rsidRDefault="008C4A0B" w:rsidP="00596E44">
      <w:pPr>
        <w:spacing w:line="240" w:lineRule="auto"/>
        <w:ind w:firstLine="0"/>
        <w:jc w:val="center"/>
        <w:outlineLvl w:val="9"/>
        <w:sectPr w:rsidR="008C4A0B" w:rsidSect="007216C5">
          <w:pgSz w:w="16838" w:h="11906" w:orient="landscape"/>
          <w:pgMar w:top="1701" w:right="1701" w:bottom="1134" w:left="1134" w:header="1134" w:footer="567" w:gutter="0"/>
          <w:cols w:space="708"/>
          <w:docGrid w:linePitch="360"/>
        </w:sectPr>
      </w:pPr>
    </w:p>
    <w:p w14:paraId="36C8F8D0" w14:textId="77777777" w:rsidR="009A2E13" w:rsidRDefault="009A2E13" w:rsidP="009A2E13">
      <w:pPr>
        <w:pStyle w:val="Ttulo2"/>
      </w:pPr>
      <w:r>
        <w:lastRenderedPageBreak/>
        <w:t xml:space="preserve"> </w:t>
      </w:r>
      <w:bookmarkStart w:id="286" w:name="_Toc17133801"/>
      <w:r>
        <w:t>Release 1 – Cadastros Básicos</w:t>
      </w:r>
      <w:bookmarkEnd w:id="286"/>
    </w:p>
    <w:p w14:paraId="56FE0F9D" w14:textId="77777777" w:rsidR="009A2E13" w:rsidRDefault="009A2E13" w:rsidP="009A2E13"/>
    <w:p w14:paraId="6BA9E1E2" w14:textId="36166348"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596E44">
      <w:pPr>
        <w:pStyle w:val="Ttulo3"/>
        <w:numPr>
          <w:ilvl w:val="0"/>
          <w:numId w:val="0"/>
        </w:numPr>
        <w:ind w:left="720"/>
      </w:pPr>
    </w:p>
    <w:p w14:paraId="5D08B303" w14:textId="06143EE6" w:rsidR="00FB122B" w:rsidRDefault="009648A4" w:rsidP="00596E44">
      <w:pPr>
        <w:pStyle w:val="Ttulo3"/>
      </w:pPr>
      <w:bookmarkStart w:id="287" w:name="_Toc17133802"/>
      <w:r>
        <w:t>Sistema desenvolvido</w:t>
      </w:r>
      <w:bookmarkEnd w:id="287"/>
    </w:p>
    <w:p w14:paraId="31C86A8F" w14:textId="77777777" w:rsidR="00C778D2" w:rsidRDefault="00C778D2" w:rsidP="00C778D2"/>
    <w:p w14:paraId="70ACBC13" w14:textId="1A56A16F" w:rsidR="00C778D2" w:rsidRPr="00C778D2" w:rsidRDefault="00FB122B">
      <w:r>
        <w:t>As estórias de usuários</w:t>
      </w:r>
      <w:r w:rsidR="00C778D2">
        <w:t>, conforme descrito na seção</w:t>
      </w:r>
      <w:ins w:id="288" w:author="Ryan Lemos" w:date="2019-09-21T12:27:00Z">
        <w:r w:rsidR="008C4A0B">
          <w:t xml:space="preserve"> </w:t>
        </w:r>
      </w:ins>
      <w:ins w:id="289" w:author="Ryan Lemos" w:date="2019-09-21T12:28:00Z">
        <w:r w:rsidR="008C4A0B">
          <w:fldChar w:fldCharType="begin"/>
        </w:r>
        <w:r w:rsidR="008C4A0B">
          <w:instrText xml:space="preserve"> REF _Ref527668666 \r \h </w:instrText>
        </w:r>
      </w:ins>
      <w:r w:rsidR="008C4A0B">
        <w:fldChar w:fldCharType="separate"/>
      </w:r>
      <w:ins w:id="290" w:author="Ryan Lemos" w:date="2019-09-21T12:28:00Z">
        <w:r w:rsidR="008C4A0B">
          <w:t>2.2.3.3</w:t>
        </w:r>
        <w:r w:rsidR="008C4A0B">
          <w:fldChar w:fldCharType="end"/>
        </w:r>
      </w:ins>
      <w:del w:id="291" w:author="Ryan Lemos" w:date="2019-09-21T12:28:00Z">
        <w:r w:rsidR="00C778D2" w:rsidDel="008C4A0B">
          <w:delText xml:space="preserve"> </w:delText>
        </w:r>
        <w:r w:rsidR="00C778D2" w:rsidRPr="00596E44" w:rsidDel="008C4A0B">
          <w:rPr>
            <w:highlight w:val="yellow"/>
          </w:rPr>
          <w:delText>X</w:delText>
        </w:r>
      </w:del>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35ECB753" w:rsidR="00FB122B" w:rsidRDefault="00C778D2">
      <w:pPr>
        <w:rPr>
          <w:ins w:id="292" w:author="Ryan Lemos" w:date="2019-09-22T12:55:00Z"/>
        </w:rPr>
      </w:pPr>
      <w:r>
        <w:t xml:space="preserve">O </w:t>
      </w:r>
      <w:r w:rsidRPr="005B582B">
        <w:rPr>
          <w:i/>
          <w:iCs/>
        </w:rPr>
        <w:t>release</w:t>
      </w:r>
      <w:r>
        <w:t xml:space="preserve"> foi dividido por cada perfil de usuário, sendo apresentad</w:t>
      </w:r>
      <w:r w:rsidR="008A07FD">
        <w:t>as</w:t>
      </w:r>
      <w:r>
        <w:t xml:space="preserve">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w:t>
      </w:r>
      <w:r w:rsidR="00FB122B" w:rsidRPr="005B582B">
        <w:rPr>
          <w:i/>
          <w:iCs/>
        </w:rPr>
        <w:t>login</w:t>
      </w:r>
      <w:del w:id="293" w:author="Ryan Lemos" w:date="2019-09-22T13:26:00Z">
        <w:r w:rsidR="00FB122B" w:rsidDel="0003588E">
          <w:delText xml:space="preserve"> descrit</w:delText>
        </w:r>
        <w:r w:rsidR="004B083A" w:rsidDel="0003588E">
          <w:delText>a</w:delText>
        </w:r>
        <w:r w:rsidR="00FB122B" w:rsidDel="0003588E">
          <w:delText xml:space="preserve"> na </w:delText>
        </w:r>
        <w:r w:rsidR="00FB122B" w:rsidRPr="00B21C4F" w:rsidDel="0003588E">
          <w:rPr>
            <w:highlight w:val="yellow"/>
          </w:rPr>
          <w:delText>figura X</w:delText>
        </w:r>
      </w:del>
      <w:r w:rsidR="004B083A">
        <w:t>, a funcionalidade de notificação</w:t>
      </w:r>
      <w:r w:rsidR="008A07FD">
        <w:t>,</w:t>
      </w:r>
      <w:ins w:id="294" w:author="Ryan Lemos" w:date="2019-09-22T13:26:00Z">
        <w:r w:rsidR="0003588E" w:rsidDel="0003588E">
          <w:t xml:space="preserve"> </w:t>
        </w:r>
      </w:ins>
      <w:del w:id="295" w:author="Ryan Lemos" w:date="2019-09-22T13:26:00Z">
        <w:r w:rsidR="004B083A" w:rsidDel="0003588E">
          <w:delText xml:space="preserve"> descrita pela </w:delText>
        </w:r>
        <w:r w:rsidR="004B083A" w:rsidRPr="00596E44" w:rsidDel="0003588E">
          <w:rPr>
            <w:highlight w:val="yellow"/>
          </w:rPr>
          <w:delText>figura x</w:delText>
        </w:r>
        <w:r w:rsidR="008A07FD" w:rsidDel="0003588E">
          <w:delText>,</w:delText>
        </w:r>
      </w:del>
      <w:del w:id="296" w:author="Ryan Lemos" w:date="2019-09-22T13:27:00Z">
        <w:r w:rsidR="00826E27" w:rsidDel="0003588E">
          <w:delText xml:space="preserve"> </w:delText>
        </w:r>
      </w:del>
      <w:r w:rsidR="00826E27">
        <w:t>e a troca de senhas</w:t>
      </w:r>
      <w:r w:rsidR="00FB122B">
        <w:t>.</w:t>
      </w:r>
    </w:p>
    <w:p w14:paraId="66E22638" w14:textId="77777777" w:rsidR="00921163" w:rsidRDefault="00921163"/>
    <w:p w14:paraId="3BD31FC4" w14:textId="70165B36" w:rsidR="00646DF8" w:rsidRDefault="00921163">
      <w:pPr>
        <w:pStyle w:val="Legenda"/>
        <w:pPrChange w:id="297" w:author="Ryan Lemos" w:date="2019-09-22T12:55:00Z">
          <w:pPr/>
        </w:pPrChange>
      </w:pPr>
      <w:bookmarkStart w:id="298" w:name="_Ref20051330"/>
      <w:bookmarkStart w:id="299" w:name="_Ref20051323"/>
      <w:ins w:id="300" w:author="Ryan Lemos" w:date="2019-09-22T12:55:00Z">
        <w:r>
          <w:t xml:space="preserve">Quadro </w:t>
        </w:r>
      </w:ins>
      <w:ins w:id="301" w:author="Ryan Lemos" w:date="2019-09-22T12:57:00Z">
        <w:r>
          <w:fldChar w:fldCharType="begin"/>
        </w:r>
        <w:r>
          <w:instrText xml:space="preserve"> SEQ Quadro \* ARABIC </w:instrText>
        </w:r>
      </w:ins>
      <w:r>
        <w:fldChar w:fldCharType="separate"/>
      </w:r>
      <w:ins w:id="302" w:author="Ryan Lemos" w:date="2019-09-24T21:03:00Z">
        <w:r w:rsidR="005F6C85">
          <w:rPr>
            <w:noProof/>
          </w:rPr>
          <w:t>1</w:t>
        </w:r>
      </w:ins>
      <w:ins w:id="303" w:author="Ryan Lemos" w:date="2019-09-22T12:57:00Z">
        <w:r>
          <w:fldChar w:fldCharType="end"/>
        </w:r>
      </w:ins>
      <w:bookmarkEnd w:id="298"/>
      <w:ins w:id="304" w:author="Ryan Lemos" w:date="2019-09-22T12:55:00Z">
        <w:r>
          <w:t xml:space="preserve"> - Estória de login</w:t>
        </w:r>
      </w:ins>
      <w:bookmarkEnd w:id="299"/>
    </w:p>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77777777" w:rsidR="00FB122B" w:rsidRDefault="00FB122B" w:rsidP="00FB122B">
      <w:pPr>
        <w:ind w:firstLine="0"/>
        <w:jc w:val="center"/>
      </w:pPr>
    </w:p>
    <w:p w14:paraId="45019969" w14:textId="4A61639F" w:rsidR="00FB122B" w:rsidRDefault="00FB122B" w:rsidP="00FB122B">
      <w:del w:id="305" w:author="Ryan Lemos" w:date="2019-09-22T13:27:00Z">
        <w:r w:rsidDel="0003588E">
          <w:delText xml:space="preserve">Essa </w:delText>
        </w:r>
      </w:del>
      <w:ins w:id="306" w:author="Ryan Lemos" w:date="2019-09-22T13:27:00Z">
        <w:r w:rsidR="0003588E">
          <w:t xml:space="preserve">A </w:t>
        </w:r>
      </w:ins>
      <w:r>
        <w:t>estória</w:t>
      </w:r>
      <w:ins w:id="307" w:author="Ryan Lemos" w:date="2019-09-22T13:27:00Z">
        <w:r w:rsidR="0003588E">
          <w:t xml:space="preserve"> do </w:t>
        </w:r>
      </w:ins>
      <w:ins w:id="308" w:author="Ryan Lemos" w:date="2019-09-22T13:28:00Z">
        <w:r w:rsidR="004D4704">
          <w:fldChar w:fldCharType="begin"/>
        </w:r>
        <w:r w:rsidR="004D4704">
          <w:instrText xml:space="preserve"> REF _Ref20051330 \h </w:instrText>
        </w:r>
      </w:ins>
      <w:r w:rsidR="004D4704">
        <w:fldChar w:fldCharType="separate"/>
      </w:r>
      <w:ins w:id="309" w:author="Ryan Lemos" w:date="2019-09-22T13:28:00Z">
        <w:r w:rsidR="004D4704">
          <w:t xml:space="preserve">Quadro </w:t>
        </w:r>
        <w:r w:rsidR="004D4704">
          <w:rPr>
            <w:noProof/>
          </w:rPr>
          <w:t>1</w:t>
        </w:r>
        <w:r w:rsidR="004D4704">
          <w:fldChar w:fldCharType="end"/>
        </w:r>
      </w:ins>
      <w:r>
        <w:t xml:space="preserve"> define como será a interface de </w:t>
      </w:r>
      <w:r w:rsidRPr="005B582B">
        <w:rPr>
          <w:i/>
          <w:iCs/>
        </w:rPr>
        <w:t>login</w:t>
      </w:r>
      <w:r>
        <w:t xml:space="preserve"> que pode ser vista na</w:t>
      </w:r>
      <w:del w:id="310" w:author="Ryan Lemos" w:date="2019-09-22T13:29:00Z">
        <w:r w:rsidDel="004D4704">
          <w:delText xml:space="preserve"> </w:delText>
        </w:r>
      </w:del>
      <w:ins w:id="311" w:author="Ryan Lemos" w:date="2019-09-22T13:29:00Z">
        <w:r w:rsidR="004D4704">
          <w:t xml:space="preserve"> </w:t>
        </w:r>
        <w:r w:rsidR="004D4704">
          <w:fldChar w:fldCharType="begin"/>
        </w:r>
        <w:r w:rsidR="004D4704">
          <w:instrText xml:space="preserve"> REF _Ref20051389 \h </w:instrText>
        </w:r>
      </w:ins>
      <w:r w:rsidR="004D4704">
        <w:fldChar w:fldCharType="separate"/>
      </w:r>
      <w:ins w:id="312" w:author="Ryan Lemos" w:date="2019-09-22T13:29:00Z">
        <w:r w:rsidR="004D4704">
          <w:t xml:space="preserve">Figura </w:t>
        </w:r>
        <w:r w:rsidR="004D4704">
          <w:rPr>
            <w:noProof/>
          </w:rPr>
          <w:t>29</w:t>
        </w:r>
        <w:r w:rsidR="004D4704">
          <w:fldChar w:fldCharType="end"/>
        </w:r>
      </w:ins>
      <w:del w:id="313" w:author="Ryan Lemos" w:date="2019-09-22T13:29:00Z">
        <w:r w:rsidRPr="00B21C4F" w:rsidDel="004D4704">
          <w:rPr>
            <w:highlight w:val="yellow"/>
          </w:rPr>
          <w:delText>figura X</w:delText>
        </w:r>
      </w:del>
      <w:r>
        <w:t>. Além disso as estórias descritas nes</w:t>
      </w:r>
      <w:r w:rsidR="00634322">
        <w:t>t</w:t>
      </w:r>
      <w:r>
        <w:t xml:space="preserve">e trabalho seguem o modelo ideal de estória definido por Santos (2017), que </w:t>
      </w:r>
      <w:r w:rsidR="004F3A13">
        <w:t xml:space="preserve">estabelece </w:t>
      </w:r>
      <w:r>
        <w:t xml:space="preserve">como estrutura: </w:t>
      </w:r>
      <w:r w:rsidR="004F3A13">
        <w:t>o</w:t>
      </w:r>
      <w:r>
        <w:t xml:space="preserve"> nome do perfil de usuário</w:t>
      </w:r>
      <w:r w:rsidR="004F3A13">
        <w:t>,</w:t>
      </w:r>
      <w:r>
        <w:t xml:space="preserve"> que utilizará a funcionalidade, acompanhado do que o usuário gostaria de ser feito, e o porquê.</w:t>
      </w:r>
    </w:p>
    <w:p w14:paraId="696737F2" w14:textId="77777777" w:rsidR="00C778D2" w:rsidRDefault="00C778D2" w:rsidP="00FB122B"/>
    <w:p w14:paraId="5846CBA4" w14:textId="209A364F" w:rsidR="008C4A0B" w:rsidRDefault="008C4A0B">
      <w:pPr>
        <w:pStyle w:val="Legenda"/>
        <w:keepNext/>
        <w:rPr>
          <w:ins w:id="314" w:author="Ryan Lemos" w:date="2019-09-21T12:29:00Z"/>
        </w:rPr>
        <w:pPrChange w:id="315" w:author="Ryan Lemos" w:date="2019-09-21T12:29:00Z">
          <w:pPr>
            <w:pStyle w:val="Legenda"/>
          </w:pPr>
        </w:pPrChange>
      </w:pPr>
      <w:bookmarkStart w:id="316" w:name="_Ref20051389"/>
      <w:bookmarkStart w:id="317" w:name="_Ref20051380"/>
      <w:ins w:id="318" w:author="Ryan Lemos" w:date="2019-09-21T12:29:00Z">
        <w:r>
          <w:lastRenderedPageBreak/>
          <w:t xml:space="preserve">Figura </w:t>
        </w:r>
      </w:ins>
      <w:ins w:id="319" w:author="Ryan Lemos" w:date="2019-09-22T12:43:00Z">
        <w:r w:rsidR="00921163">
          <w:fldChar w:fldCharType="begin"/>
        </w:r>
        <w:r w:rsidR="00921163">
          <w:instrText xml:space="preserve"> SEQ Figura \* ARABIC </w:instrText>
        </w:r>
      </w:ins>
      <w:r w:rsidR="00921163">
        <w:fldChar w:fldCharType="separate"/>
      </w:r>
      <w:ins w:id="320" w:author="Ryan Lemos" w:date="2019-09-22T12:43:00Z">
        <w:r w:rsidR="00921163">
          <w:rPr>
            <w:noProof/>
          </w:rPr>
          <w:t>29</w:t>
        </w:r>
        <w:r w:rsidR="00921163">
          <w:fldChar w:fldCharType="end"/>
        </w:r>
      </w:ins>
      <w:bookmarkEnd w:id="316"/>
      <w:ins w:id="321" w:author="Ryan Lemos" w:date="2019-09-21T12:29:00Z">
        <w:r>
          <w:t xml:space="preserve"> - Tela de login</w:t>
        </w:r>
        <w:bookmarkEnd w:id="317"/>
      </w:ins>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331" cy="2674323"/>
                    </a:xfrm>
                    <a:prstGeom prst="rect">
                      <a:avLst/>
                    </a:prstGeom>
                  </pic:spPr>
                </pic:pic>
              </a:graphicData>
            </a:graphic>
          </wp:inline>
        </w:drawing>
      </w:r>
    </w:p>
    <w:p w14:paraId="54611FF8" w14:textId="77777777" w:rsidR="00F97159" w:rsidRDefault="00F97159" w:rsidP="005B582B">
      <w:pPr>
        <w:ind w:firstLine="0"/>
      </w:pPr>
    </w:p>
    <w:p w14:paraId="2D144643" w14:textId="24213CCC" w:rsidR="004B083A" w:rsidRDefault="004B083A" w:rsidP="004B083A">
      <w:pPr>
        <w:rPr>
          <w:ins w:id="322" w:author="Ryan Lemos" w:date="2019-09-22T12:56:00Z"/>
        </w:rPr>
      </w:pPr>
      <w:r>
        <w:t>As notificações são um recurso responsável por avisar o usuário a respeito de algo novo que ocorreu</w:t>
      </w:r>
      <w:r w:rsidR="004F3A13">
        <w:t xml:space="preserve"> no seu ambiente</w:t>
      </w:r>
      <w:r>
        <w:t xml:space="preserve">. Serve para facilitar a utilização e identificação de recursos a serem utilizados no ambiente. A estória da </w:t>
      </w:r>
      <w:r w:rsidRPr="00596E44">
        <w:rPr>
          <w:highlight w:val="yellow"/>
        </w:rPr>
        <w:t>figura x</w:t>
      </w:r>
      <w:r>
        <w:t xml:space="preserve"> define como o usuário imaginou o recurso. A </w:t>
      </w:r>
      <w:ins w:id="323" w:author="Ryan Lemos" w:date="2019-09-22T13:30:00Z">
        <w:r w:rsidR="004D4704">
          <w:fldChar w:fldCharType="begin"/>
        </w:r>
        <w:r w:rsidR="004D4704">
          <w:instrText xml:space="preserve"> REF _Ref20051436 \h </w:instrText>
        </w:r>
      </w:ins>
      <w:r w:rsidR="004D4704">
        <w:fldChar w:fldCharType="separate"/>
      </w:r>
      <w:ins w:id="324" w:author="Ryan Lemos" w:date="2019-09-22T13:30:00Z">
        <w:r w:rsidR="004D4704">
          <w:t xml:space="preserve">Figura </w:t>
        </w:r>
        <w:r w:rsidR="004D4704">
          <w:rPr>
            <w:noProof/>
          </w:rPr>
          <w:t>30</w:t>
        </w:r>
        <w:r w:rsidR="004D4704">
          <w:fldChar w:fldCharType="end"/>
        </w:r>
        <w:r w:rsidR="004D4704">
          <w:t xml:space="preserve"> </w:t>
        </w:r>
      </w:ins>
      <w:del w:id="325" w:author="Ryan Lemos" w:date="2019-09-22T13:30:00Z">
        <w:r w:rsidRPr="00596E44" w:rsidDel="004D4704">
          <w:rPr>
            <w:highlight w:val="yellow"/>
          </w:rPr>
          <w:delText>figura X</w:delText>
        </w:r>
        <w:r w:rsidDel="004D4704">
          <w:delText xml:space="preserve"> </w:delText>
        </w:r>
      </w:del>
      <w:r>
        <w:t>é a demonstração de como ele foi implementado.</w:t>
      </w:r>
    </w:p>
    <w:p w14:paraId="66AFB97F" w14:textId="77777777" w:rsidR="00921163" w:rsidRDefault="00921163" w:rsidP="004B083A"/>
    <w:p w14:paraId="7DD831A8" w14:textId="11BEC206" w:rsidR="00521931" w:rsidRDefault="00921163">
      <w:pPr>
        <w:pStyle w:val="Legenda"/>
        <w:pPrChange w:id="326" w:author="Ryan Lemos" w:date="2019-09-22T12:56:00Z">
          <w:pPr>
            <w:ind w:hanging="142"/>
            <w:jc w:val="center"/>
          </w:pPr>
        </w:pPrChange>
      </w:pPr>
      <w:ins w:id="327" w:author="Ryan Lemos" w:date="2019-09-22T12:56:00Z">
        <w:r>
          <w:t xml:space="preserve">Quadro </w:t>
        </w:r>
      </w:ins>
      <w:ins w:id="328" w:author="Ryan Lemos" w:date="2019-09-22T12:57:00Z">
        <w:r>
          <w:fldChar w:fldCharType="begin"/>
        </w:r>
        <w:r>
          <w:instrText xml:space="preserve"> SEQ Quadro \* ARABIC </w:instrText>
        </w:r>
      </w:ins>
      <w:r>
        <w:fldChar w:fldCharType="separate"/>
      </w:r>
      <w:ins w:id="329" w:author="Ryan Lemos" w:date="2019-09-24T21:03:00Z">
        <w:r w:rsidR="005F6C85">
          <w:rPr>
            <w:noProof/>
          </w:rPr>
          <w:t>2</w:t>
        </w:r>
      </w:ins>
      <w:ins w:id="330" w:author="Ryan Lemos" w:date="2019-09-22T12:57:00Z">
        <w:r>
          <w:fldChar w:fldCharType="end"/>
        </w:r>
      </w:ins>
      <w:ins w:id="331" w:author="Ryan Lemos" w:date="2019-09-22T12:56:00Z">
        <w:r>
          <w:t xml:space="preserve"> - Estória de notificações</w:t>
        </w:r>
      </w:ins>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5712CA1B" w14:textId="417C6492" w:rsidR="004B083A" w:rsidRDefault="004B083A" w:rsidP="004B083A">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6E06433" w14:textId="77777777" w:rsidR="004B083A" w:rsidRDefault="004B083A" w:rsidP="00596E44"/>
    <w:p w14:paraId="215A7FF8" w14:textId="503BE780" w:rsidR="008C4A0B" w:rsidRDefault="008C4A0B">
      <w:pPr>
        <w:pStyle w:val="Legenda"/>
        <w:keepNext/>
        <w:rPr>
          <w:ins w:id="332" w:author="Ryan Lemos" w:date="2019-09-21T12:29:00Z"/>
        </w:rPr>
        <w:pPrChange w:id="333" w:author="Ryan Lemos" w:date="2019-09-21T12:29:00Z">
          <w:pPr>
            <w:pStyle w:val="Legenda"/>
          </w:pPr>
        </w:pPrChange>
      </w:pPr>
      <w:bookmarkStart w:id="334" w:name="_Ref20051436"/>
      <w:ins w:id="335" w:author="Ryan Lemos" w:date="2019-09-21T12:29:00Z">
        <w:r>
          <w:t xml:space="preserve">Figura </w:t>
        </w:r>
      </w:ins>
      <w:ins w:id="336" w:author="Ryan Lemos" w:date="2019-09-22T12:43:00Z">
        <w:r w:rsidR="00921163">
          <w:fldChar w:fldCharType="begin"/>
        </w:r>
        <w:r w:rsidR="00921163">
          <w:instrText xml:space="preserve"> SEQ Figura \* ARABIC </w:instrText>
        </w:r>
      </w:ins>
      <w:r w:rsidR="00921163">
        <w:fldChar w:fldCharType="separate"/>
      </w:r>
      <w:ins w:id="337" w:author="Ryan Lemos" w:date="2019-09-22T12:43:00Z">
        <w:r w:rsidR="00921163">
          <w:rPr>
            <w:noProof/>
          </w:rPr>
          <w:t>30</w:t>
        </w:r>
        <w:r w:rsidR="00921163">
          <w:fldChar w:fldCharType="end"/>
        </w:r>
      </w:ins>
      <w:bookmarkEnd w:id="334"/>
      <w:ins w:id="338" w:author="Ryan Lemos" w:date="2019-09-21T12:29:00Z">
        <w:r>
          <w:t xml:space="preserve"> - Notificações</w:t>
        </w:r>
      </w:ins>
    </w:p>
    <w:p w14:paraId="6970ABB3" w14:textId="77777777" w:rsidR="00F420BA" w:rsidRDefault="00F420BA">
      <w:pPr>
        <w:ind w:firstLine="0"/>
        <w:jc w:val="center"/>
      </w:pPr>
      <w:r>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2835" cy="640310"/>
                    </a:xfrm>
                    <a:prstGeom prst="rect">
                      <a:avLst/>
                    </a:prstGeom>
                  </pic:spPr>
                </pic:pic>
              </a:graphicData>
            </a:graphic>
          </wp:inline>
        </w:drawing>
      </w:r>
    </w:p>
    <w:p w14:paraId="2277F48E" w14:textId="77777777" w:rsidR="00B672E1" w:rsidRDefault="00B672E1" w:rsidP="00B672E1"/>
    <w:p w14:paraId="6EEDAF18" w14:textId="46D832CC" w:rsidR="00B672E1" w:rsidRDefault="00B672E1">
      <w:r>
        <w:t xml:space="preserve">As notificações foram criadas utilizando uma funcionalidade própria do Laravel. Através dela pode-se mandar notificações de </w:t>
      </w:r>
      <w:r w:rsidRPr="005B582B">
        <w:rPr>
          <w:i/>
          <w:iCs/>
        </w:rPr>
        <w:t>e-mail</w:t>
      </w:r>
      <w:r>
        <w:t xml:space="preserve"> ou até salvar na base de dados, como é o caso da aplicação. A notificação é associada a um usuário, ao qual deve receber a notificação, </w:t>
      </w:r>
      <w:r>
        <w:lastRenderedPageBreak/>
        <w:t xml:space="preserve">e outros dados podem ser passados, como um texto ou dados do usuário que enviou a notificação. Esses dados adicionais são salvos por meio de um campo </w:t>
      </w:r>
      <w:commentRangeStart w:id="339"/>
      <w:r>
        <w:t>JSON</w:t>
      </w:r>
      <w:commentRangeEnd w:id="339"/>
      <w:r w:rsidR="0016185B">
        <w:rPr>
          <w:rStyle w:val="Refdecomentrio"/>
        </w:rPr>
        <w:commentReference w:id="339"/>
      </w:r>
      <w:r>
        <w:t>. Sendo assim é possível criar vários tipos de notificação, cada uma com suas especificidades e utilizar uma mesma tabela de dados. Cada tipo de notificação criada no Laravel é compost</w:t>
      </w:r>
      <w:r w:rsidR="00D72925">
        <w:t>o</w:t>
      </w:r>
      <w:r>
        <w:t xml:space="preserve"> por uma classe que deve ser criada pelo usuário, e pode ser criada utilizando o </w:t>
      </w:r>
      <w:commentRangeStart w:id="340"/>
      <w:r w:rsidR="0016185B">
        <w:t>Artisan</w:t>
      </w:r>
      <w:commentRangeEnd w:id="340"/>
      <w:r w:rsidR="0016185B">
        <w:rPr>
          <w:rStyle w:val="Refdecomentrio"/>
        </w:rPr>
        <w:commentReference w:id="340"/>
      </w:r>
      <w:r w:rsidR="00D72925">
        <w:t>,</w:t>
      </w:r>
      <w:r>
        <w:t xml:space="preserve"> que é a ferramenta de linha de comandos do Laravel.</w:t>
      </w:r>
      <w:r w:rsidR="00A05EF6">
        <w:t xml:space="preserve"> Vale ressaltar ainda que todos os botões da aplicação têm uma mensagem que indica qual é a interação proposta para o botão. Essa mensagem somente é exibida quando o usuário passa o </w:t>
      </w:r>
      <w:r w:rsidR="00A05EF6" w:rsidRPr="005B582B">
        <w:rPr>
          <w:i/>
          <w:iCs/>
        </w:rPr>
        <w:t>mouse</w:t>
      </w:r>
      <w:r w:rsidR="00A05EF6">
        <w:t xml:space="preserve"> sobre o botão, conforme visto na</w:t>
      </w:r>
      <w:ins w:id="341" w:author="Ryan Lemos" w:date="2019-09-22T13:30:00Z">
        <w:r w:rsidR="004D4704">
          <w:t xml:space="preserve"> </w:t>
        </w:r>
        <w:r w:rsidR="004D4704">
          <w:fldChar w:fldCharType="begin"/>
        </w:r>
        <w:r w:rsidR="004D4704">
          <w:instrText xml:space="preserve"> REF _Ref20051461 \h </w:instrText>
        </w:r>
      </w:ins>
      <w:r w:rsidR="004D4704">
        <w:fldChar w:fldCharType="separate"/>
      </w:r>
      <w:ins w:id="342" w:author="Ryan Lemos" w:date="2019-09-22T13:30:00Z">
        <w:r w:rsidR="004D4704">
          <w:t xml:space="preserve">Figura </w:t>
        </w:r>
        <w:r w:rsidR="004D4704">
          <w:rPr>
            <w:noProof/>
          </w:rPr>
          <w:t>31</w:t>
        </w:r>
        <w:r w:rsidR="004D4704">
          <w:fldChar w:fldCharType="end"/>
        </w:r>
      </w:ins>
      <w:del w:id="343" w:author="Ryan Lemos" w:date="2019-09-22T13:30:00Z">
        <w:r w:rsidR="00A05EF6" w:rsidDel="004D4704">
          <w:delText xml:space="preserve"> </w:delText>
        </w:r>
        <w:r w:rsidR="00A05EF6" w:rsidRPr="00596E44" w:rsidDel="004D4704">
          <w:rPr>
            <w:highlight w:val="yellow"/>
          </w:rPr>
          <w:delText>figura x</w:delText>
        </w:r>
      </w:del>
      <w:r w:rsidR="0016185B">
        <w:t xml:space="preserve">, auxiliando </w:t>
      </w:r>
      <w:r w:rsidR="00D72925">
        <w:t xml:space="preserve">o usuário </w:t>
      </w:r>
      <w:r w:rsidR="0016185B">
        <w:t>na compreensão</w:t>
      </w:r>
      <w:r w:rsidR="00D72925">
        <w:t xml:space="preserve"> da interação com o sistema.</w:t>
      </w:r>
    </w:p>
    <w:p w14:paraId="206BC812" w14:textId="77777777" w:rsidR="00D72925" w:rsidRDefault="00D72925"/>
    <w:p w14:paraId="28752031" w14:textId="2797E117" w:rsidR="008C4A0B" w:rsidRDefault="008C4A0B">
      <w:pPr>
        <w:pStyle w:val="Legenda"/>
        <w:keepNext/>
        <w:rPr>
          <w:ins w:id="344" w:author="Ryan Lemos" w:date="2019-09-21T12:30:00Z"/>
        </w:rPr>
        <w:pPrChange w:id="345" w:author="Ryan Lemos" w:date="2019-09-21T12:30:00Z">
          <w:pPr>
            <w:pStyle w:val="Legenda"/>
          </w:pPr>
        </w:pPrChange>
      </w:pPr>
      <w:bookmarkStart w:id="346" w:name="_Ref20051461"/>
      <w:ins w:id="347" w:author="Ryan Lemos" w:date="2019-09-21T12:30:00Z">
        <w:r>
          <w:t xml:space="preserve">Figura </w:t>
        </w:r>
      </w:ins>
      <w:ins w:id="348" w:author="Ryan Lemos" w:date="2019-09-22T12:43:00Z">
        <w:r w:rsidR="00921163">
          <w:fldChar w:fldCharType="begin"/>
        </w:r>
        <w:r w:rsidR="00921163">
          <w:instrText xml:space="preserve"> SEQ Figura \* ARABIC </w:instrText>
        </w:r>
      </w:ins>
      <w:r w:rsidR="00921163">
        <w:fldChar w:fldCharType="separate"/>
      </w:r>
      <w:ins w:id="349" w:author="Ryan Lemos" w:date="2019-09-22T12:43:00Z">
        <w:r w:rsidR="00921163">
          <w:rPr>
            <w:noProof/>
          </w:rPr>
          <w:t>31</w:t>
        </w:r>
        <w:r w:rsidR="00921163">
          <w:fldChar w:fldCharType="end"/>
        </w:r>
      </w:ins>
      <w:bookmarkEnd w:id="346"/>
      <w:ins w:id="350" w:author="Ryan Lemos" w:date="2019-09-21T12:30:00Z">
        <w:r>
          <w:t xml:space="preserve"> - Mensagem de auxílio dos botões</w:t>
        </w:r>
      </w:ins>
    </w:p>
    <w:p w14:paraId="15FDA7E7" w14:textId="61E71B20" w:rsidR="00A05EF6" w:rsidRDefault="00D72925" w:rsidP="00D72925">
      <w:pPr>
        <w:ind w:firstLine="0"/>
        <w:jc w:val="center"/>
      </w:pPr>
      <w:r>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7A088A7D" w14:textId="77777777" w:rsidR="00D72925" w:rsidRDefault="00D72925" w:rsidP="00596E44">
      <w:pPr>
        <w:ind w:firstLine="0"/>
        <w:jc w:val="center"/>
      </w:pPr>
    </w:p>
    <w:p w14:paraId="2F631ECF" w14:textId="0E9FBB0F" w:rsidR="00CD1ADB" w:rsidRDefault="00CD1ADB">
      <w:r>
        <w:t xml:space="preserve">Quanto a troca de senha, a estória representada pela </w:t>
      </w:r>
      <w:r w:rsidRPr="00596E44">
        <w:rPr>
          <w:highlight w:val="yellow"/>
        </w:rPr>
        <w:t>figura X</w:t>
      </w:r>
      <w:r>
        <w:t xml:space="preserve"> representa o que foi requisitado pelo cliente. É uma função simples, e a sua interface pode ser vista na</w:t>
      </w:r>
      <w:ins w:id="351" w:author="Ryan Lemos" w:date="2019-09-22T13:31:00Z">
        <w:r w:rsidR="004D4704">
          <w:t xml:space="preserve"> </w:t>
        </w:r>
        <w:r w:rsidR="004D4704">
          <w:fldChar w:fldCharType="begin"/>
        </w:r>
        <w:r w:rsidR="004D4704">
          <w:instrText xml:space="preserve"> REF _Ref20051489 \h </w:instrText>
        </w:r>
      </w:ins>
      <w:r w:rsidR="004D4704">
        <w:fldChar w:fldCharType="separate"/>
      </w:r>
      <w:ins w:id="352" w:author="Ryan Lemos" w:date="2019-09-22T13:31:00Z">
        <w:r w:rsidR="004D4704">
          <w:t xml:space="preserve">Figura </w:t>
        </w:r>
        <w:r w:rsidR="004D4704">
          <w:rPr>
            <w:noProof/>
          </w:rPr>
          <w:t>32</w:t>
        </w:r>
        <w:r w:rsidR="004D4704">
          <w:fldChar w:fldCharType="end"/>
        </w:r>
        <w:r w:rsidR="004D4704">
          <w:t>.</w:t>
        </w:r>
      </w:ins>
      <w:del w:id="353" w:author="Ryan Lemos" w:date="2019-09-22T13:31:00Z">
        <w:r w:rsidDel="004D4704">
          <w:delText xml:space="preserve"> </w:delText>
        </w:r>
        <w:r w:rsidRPr="00596E44" w:rsidDel="004D4704">
          <w:rPr>
            <w:highlight w:val="yellow"/>
          </w:rPr>
          <w:delText>figura X.</w:delText>
        </w:r>
      </w:del>
    </w:p>
    <w:p w14:paraId="3B5BD2C7" w14:textId="7E6C33E5" w:rsidR="00646DF8" w:rsidRDefault="00646DF8">
      <w:pPr>
        <w:rPr>
          <w:ins w:id="354" w:author="Ryan Lemos" w:date="2019-09-22T12:56:00Z"/>
        </w:rPr>
      </w:pPr>
    </w:p>
    <w:p w14:paraId="180FD493" w14:textId="0D90569B" w:rsidR="00921163" w:rsidRDefault="00921163">
      <w:pPr>
        <w:pStyle w:val="Legenda"/>
        <w:keepNext/>
        <w:pPrChange w:id="355" w:author="Ryan Lemos" w:date="2019-09-22T12:57:00Z">
          <w:pPr/>
        </w:pPrChange>
      </w:pPr>
      <w:ins w:id="356" w:author="Ryan Lemos" w:date="2019-09-22T12:57:00Z">
        <w:r>
          <w:t xml:space="preserve">Quadro </w:t>
        </w:r>
        <w:r>
          <w:fldChar w:fldCharType="begin"/>
        </w:r>
        <w:r>
          <w:instrText xml:space="preserve"> SEQ Quadro \* ARABIC </w:instrText>
        </w:r>
      </w:ins>
      <w:r>
        <w:fldChar w:fldCharType="separate"/>
      </w:r>
      <w:ins w:id="357" w:author="Ryan Lemos" w:date="2019-09-24T21:03:00Z">
        <w:r w:rsidR="005F6C85">
          <w:rPr>
            <w:noProof/>
          </w:rPr>
          <w:t>3</w:t>
        </w:r>
      </w:ins>
      <w:ins w:id="358" w:author="Ryan Lemos" w:date="2019-09-22T12:57:00Z">
        <w:r>
          <w:fldChar w:fldCharType="end"/>
        </w:r>
        <w:r>
          <w:t xml:space="preserve"> - Estória de troca de senhas</w:t>
        </w:r>
      </w:ins>
    </w:p>
    <w:p w14:paraId="13AF65D8" w14:textId="4819ED29" w:rsidR="00646DF8" w:rsidRDefault="00646DF8" w:rsidP="00596E44">
      <w:pPr>
        <w:pStyle w:val="estrias"/>
      </w:pPr>
      <w:r>
        <w:t>Como usuário do ambiente, gostaria de ser capaz de trocar a minha senha de acesso.</w:t>
      </w:r>
    </w:p>
    <w:p w14:paraId="4110E24E" w14:textId="25AC115E" w:rsidR="00CD1ADB" w:rsidRDefault="00CD1ADB" w:rsidP="00596E44">
      <w:pPr>
        <w:ind w:firstLine="0"/>
      </w:pPr>
    </w:p>
    <w:p w14:paraId="3FC6A3BA" w14:textId="02863F6E" w:rsidR="00CD1ADB" w:rsidRDefault="00CD1ADB" w:rsidP="00CD1ADB">
      <w:r>
        <w:t>O usuário é capaz de trocar sua senha, digitando e confirmando a senha digitada, lembrando que a senha deve ser de no mínimo 6 caracteres.</w:t>
      </w:r>
    </w:p>
    <w:p w14:paraId="733C02EC" w14:textId="77777777" w:rsidR="00DA42CB" w:rsidRDefault="00DA42CB" w:rsidP="00CD1ADB"/>
    <w:p w14:paraId="3374013D" w14:textId="4CC343BA" w:rsidR="0094620F" w:rsidRDefault="0094620F">
      <w:pPr>
        <w:pStyle w:val="Legenda"/>
        <w:keepNext/>
        <w:rPr>
          <w:ins w:id="359" w:author="Ryan Lemos" w:date="2019-09-21T12:30:00Z"/>
        </w:rPr>
        <w:pPrChange w:id="360" w:author="Ryan Lemos" w:date="2019-09-21T12:30:00Z">
          <w:pPr>
            <w:pStyle w:val="Legenda"/>
          </w:pPr>
        </w:pPrChange>
      </w:pPr>
      <w:bookmarkStart w:id="361" w:name="_Ref20051489"/>
      <w:ins w:id="362" w:author="Ryan Lemos" w:date="2019-09-21T12:30:00Z">
        <w:r>
          <w:t xml:space="preserve">Figura </w:t>
        </w:r>
      </w:ins>
      <w:ins w:id="363" w:author="Ryan Lemos" w:date="2019-09-22T12:43:00Z">
        <w:r w:rsidR="00921163">
          <w:fldChar w:fldCharType="begin"/>
        </w:r>
        <w:r w:rsidR="00921163">
          <w:instrText xml:space="preserve"> SEQ Figura \* ARABIC </w:instrText>
        </w:r>
      </w:ins>
      <w:r w:rsidR="00921163">
        <w:fldChar w:fldCharType="separate"/>
      </w:r>
      <w:ins w:id="364" w:author="Ryan Lemos" w:date="2019-09-22T12:43:00Z">
        <w:r w:rsidR="00921163">
          <w:rPr>
            <w:noProof/>
          </w:rPr>
          <w:t>32</w:t>
        </w:r>
        <w:r w:rsidR="00921163">
          <w:fldChar w:fldCharType="end"/>
        </w:r>
      </w:ins>
      <w:bookmarkEnd w:id="361"/>
      <w:ins w:id="365" w:author="Ryan Lemos" w:date="2019-09-21T12:30:00Z">
        <w:r>
          <w:t xml:space="preserve"> - Modificação de senha</w:t>
        </w:r>
      </w:ins>
    </w:p>
    <w:p w14:paraId="14AC40F0" w14:textId="6E9C64C2" w:rsidR="00DA42CB" w:rsidRDefault="00DA42CB">
      <w:pPr>
        <w:ind w:firstLine="0"/>
        <w:jc w:val="center"/>
        <w:pPrChange w:id="366" w:author="Ryan Lemos" w:date="2019-09-21T12:31:00Z">
          <w:pPr>
            <w:ind w:firstLine="0"/>
          </w:pPr>
        </w:pPrChange>
      </w:pPr>
      <w:r>
        <w:rPr>
          <w:noProof/>
        </w:rPr>
        <w:drawing>
          <wp:inline distT="0" distB="0" distL="0" distR="0" wp14:anchorId="00D258AC" wp14:editId="3D6F5E6D">
            <wp:extent cx="5760085" cy="189357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1893570"/>
                    </a:xfrm>
                    <a:prstGeom prst="rect">
                      <a:avLst/>
                    </a:prstGeom>
                  </pic:spPr>
                </pic:pic>
              </a:graphicData>
            </a:graphic>
          </wp:inline>
        </w:drawing>
      </w:r>
    </w:p>
    <w:p w14:paraId="1E9EB744" w14:textId="77777777" w:rsidR="00905032" w:rsidRDefault="00905032" w:rsidP="00596E44">
      <w:pPr>
        <w:ind w:firstLine="0"/>
      </w:pPr>
    </w:p>
    <w:p w14:paraId="49E96639" w14:textId="77777777" w:rsidR="00905032" w:rsidRDefault="00905032" w:rsidP="00905032">
      <w:pPr>
        <w:pStyle w:val="Ttulo4"/>
      </w:pPr>
      <w:bookmarkStart w:id="367" w:name="_Toc17133803"/>
      <w:r>
        <w:lastRenderedPageBreak/>
        <w:t>Gestor</w:t>
      </w:r>
      <w:bookmarkEnd w:id="367"/>
    </w:p>
    <w:p w14:paraId="1A036D3B" w14:textId="77777777" w:rsidR="00887225" w:rsidRPr="006F3DF2" w:rsidRDefault="00887225" w:rsidP="00596E44"/>
    <w:p w14:paraId="10821FB7" w14:textId="626A4830" w:rsidR="00887225" w:rsidRDefault="00887225" w:rsidP="00887225">
      <w:pPr>
        <w:rPr>
          <w:ins w:id="368" w:author="Ryan Lemos" w:date="2019-09-22T12:57:00Z"/>
        </w:rPr>
      </w:pPr>
      <w:r>
        <w:t xml:space="preserve">Os papeis do gestor nesse primeiro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pela </w:t>
      </w:r>
      <w:r w:rsidRPr="00596E44">
        <w:rPr>
          <w:highlight w:val="yellow"/>
        </w:rPr>
        <w:t>figura X</w:t>
      </w:r>
      <w:r>
        <w:t>.</w:t>
      </w:r>
    </w:p>
    <w:p w14:paraId="22603F7E" w14:textId="2AC58DC1" w:rsidR="00921163" w:rsidRDefault="00921163">
      <w:pPr>
        <w:pStyle w:val="Legenda"/>
        <w:pPrChange w:id="369" w:author="Ryan Lemos" w:date="2019-09-22T12:57:00Z">
          <w:pPr/>
        </w:pPrChange>
      </w:pPr>
      <w:ins w:id="370" w:author="Ryan Lemos" w:date="2019-09-22T12:57:00Z">
        <w:r>
          <w:t xml:space="preserve">Quadro </w:t>
        </w:r>
        <w:r>
          <w:fldChar w:fldCharType="begin"/>
        </w:r>
        <w:r>
          <w:instrText xml:space="preserve"> SEQ Quadro \* ARABIC </w:instrText>
        </w:r>
      </w:ins>
      <w:r>
        <w:fldChar w:fldCharType="separate"/>
      </w:r>
      <w:ins w:id="371" w:author="Ryan Lemos" w:date="2019-09-24T21:03:00Z">
        <w:r w:rsidR="005F6C85">
          <w:rPr>
            <w:noProof/>
          </w:rPr>
          <w:t>4</w:t>
        </w:r>
      </w:ins>
      <w:ins w:id="372" w:author="Ryan Lemos" w:date="2019-09-22T12:57:00Z">
        <w:r>
          <w:fldChar w:fldCharType="end"/>
        </w:r>
        <w:r>
          <w:t xml:space="preserve"> - Gerencia de usuários</w:t>
        </w:r>
      </w:ins>
    </w:p>
    <w:p w14:paraId="103BAD0E" w14:textId="5C9D86CF" w:rsidR="00646DF8" w:rsidRDefault="00646DF8" w:rsidP="00596E44">
      <w:pPr>
        <w:pStyle w:val="estrias"/>
      </w:pPr>
      <w:r>
        <w:t>Como gestor eu gostaria de gerenciar professores e alunos.</w:t>
      </w:r>
    </w:p>
    <w:p w14:paraId="18F599F1" w14:textId="7579C826" w:rsidR="00905032" w:rsidRDefault="00905032" w:rsidP="00596E44">
      <w:pPr>
        <w:ind w:firstLine="0"/>
      </w:pPr>
    </w:p>
    <w:p w14:paraId="211F6BE0" w14:textId="77777777" w:rsidR="006F3DF2" w:rsidRDefault="006F3DF2" w:rsidP="00905032">
      <w:pPr>
        <w:ind w:firstLine="0"/>
        <w:jc w:val="center"/>
      </w:pPr>
    </w:p>
    <w:p w14:paraId="4D7A2220" w14:textId="103E1442" w:rsidR="006F3DF2" w:rsidRDefault="006F3DF2" w:rsidP="006F3DF2">
      <w:r>
        <w:t xml:space="preserve">Na gestão dos alunos é possível que os gestores apaguem </w:t>
      </w:r>
      <w:r w:rsidR="0016185B">
        <w:t xml:space="preserve">dados de </w:t>
      </w:r>
      <w:r>
        <w:t xml:space="preserve">algum aluno ou troquem a senha do aluno. A troca de senhas é a mesma interação descrita pela </w:t>
      </w:r>
      <w:r w:rsidRPr="00596E44">
        <w:rPr>
          <w:highlight w:val="yellow"/>
        </w:rPr>
        <w:t>figura X</w:t>
      </w:r>
      <w:r>
        <w:t xml:space="preserve"> e permite trocar as senhas dos alunos em caso de perda ou esquecimento.</w:t>
      </w:r>
      <w:r w:rsidR="00485768">
        <w:t xml:space="preserve"> Foi utilizado um recurso chamado </w:t>
      </w:r>
      <w:r w:rsidR="00485768" w:rsidRPr="00596E44">
        <w:rPr>
          <w:i/>
        </w:rPr>
        <w:t>Datatables</w:t>
      </w:r>
      <w:r w:rsidR="00485768">
        <w:t xml:space="preserve"> que se trata de um </w:t>
      </w:r>
      <w:r w:rsidR="00485768" w:rsidRPr="005B582B">
        <w:rPr>
          <w:i/>
          <w:iCs/>
        </w:rPr>
        <w:t>plug</w:t>
      </w:r>
      <w:r w:rsidR="0016185B" w:rsidRPr="005B582B">
        <w:rPr>
          <w:i/>
          <w:iCs/>
        </w:rPr>
        <w:t>-</w:t>
      </w:r>
      <w:r w:rsidR="00485768" w:rsidRPr="005B582B">
        <w:rPr>
          <w:i/>
          <w:iCs/>
        </w:rPr>
        <w:t>in</w:t>
      </w:r>
      <w:r w:rsidR="00485768">
        <w:t xml:space="preserve"> </w:t>
      </w:r>
      <w:commentRangeStart w:id="373"/>
      <w:r w:rsidR="00485768">
        <w:t>Jquery</w:t>
      </w:r>
      <w:commentRangeEnd w:id="373"/>
      <w:r w:rsidR="004D4704">
        <w:rPr>
          <w:rStyle w:val="Refdecomentrio"/>
        </w:rPr>
        <w:commentReference w:id="373"/>
      </w:r>
      <w:r w:rsidR="00485768">
        <w:t xml:space="preserve"> que </w:t>
      </w:r>
      <w:r w:rsidR="0016185B">
        <w:t>“</w:t>
      </w:r>
      <w:r w:rsidR="00485768">
        <w:t>monta</w:t>
      </w:r>
      <w:r w:rsidR="0016185B">
        <w:t>”</w:t>
      </w:r>
      <w:r w:rsidR="00485768">
        <w:t xml:space="preserve"> uma tabela dinâmica.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617C16D7" w14:textId="77777777" w:rsidR="006F3DF2" w:rsidRDefault="006F3DF2" w:rsidP="00596E44"/>
    <w:p w14:paraId="0931B45B" w14:textId="3FDDEFFE" w:rsidR="0094620F" w:rsidRDefault="0094620F">
      <w:pPr>
        <w:pStyle w:val="Legenda"/>
        <w:keepNext/>
        <w:rPr>
          <w:ins w:id="374" w:author="Ryan Lemos" w:date="2019-09-21T12:31:00Z"/>
        </w:rPr>
        <w:pPrChange w:id="375" w:author="Ryan Lemos" w:date="2019-09-21T12:31:00Z">
          <w:pPr>
            <w:pStyle w:val="Legenda"/>
          </w:pPr>
        </w:pPrChange>
      </w:pPr>
      <w:ins w:id="376" w:author="Ryan Lemos" w:date="2019-09-21T12:31:00Z">
        <w:r>
          <w:t xml:space="preserve">Figura </w:t>
        </w:r>
      </w:ins>
      <w:ins w:id="377" w:author="Ryan Lemos" w:date="2019-09-22T12:43:00Z">
        <w:r w:rsidR="00921163">
          <w:fldChar w:fldCharType="begin"/>
        </w:r>
        <w:r w:rsidR="00921163">
          <w:instrText xml:space="preserve"> SEQ Figura \* ARABIC </w:instrText>
        </w:r>
      </w:ins>
      <w:r w:rsidR="00921163">
        <w:fldChar w:fldCharType="separate"/>
      </w:r>
      <w:ins w:id="378" w:author="Ryan Lemos" w:date="2019-09-22T12:43:00Z">
        <w:r w:rsidR="00921163">
          <w:rPr>
            <w:noProof/>
          </w:rPr>
          <w:t>33</w:t>
        </w:r>
        <w:r w:rsidR="00921163">
          <w:fldChar w:fldCharType="end"/>
        </w:r>
      </w:ins>
      <w:ins w:id="379" w:author="Ryan Lemos" w:date="2019-09-21T12:31:00Z">
        <w:r>
          <w:t xml:space="preserve"> - Listagem dos alunos</w:t>
        </w:r>
      </w:ins>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446780"/>
                    </a:xfrm>
                    <a:prstGeom prst="rect">
                      <a:avLst/>
                    </a:prstGeom>
                  </pic:spPr>
                </pic:pic>
              </a:graphicData>
            </a:graphic>
          </wp:inline>
        </w:drawing>
      </w:r>
    </w:p>
    <w:p w14:paraId="3E650A32" w14:textId="77777777" w:rsidR="006F3DF2" w:rsidRDefault="006F3DF2" w:rsidP="00905032">
      <w:pPr>
        <w:ind w:firstLine="0"/>
        <w:jc w:val="center"/>
      </w:pPr>
    </w:p>
    <w:p w14:paraId="4544F043" w14:textId="461EBC59" w:rsidR="006F3DF2" w:rsidRDefault="006F3DF2" w:rsidP="00596E44">
      <w:r>
        <w:lastRenderedPageBreak/>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380"/>
      <w:del w:id="381" w:author="Ryan Lemos" w:date="2019-09-21T12:18:00Z">
        <w:r w:rsidDel="002E06F3">
          <w:delText xml:space="preserve">caso o aluno queira passar </w:delText>
        </w:r>
      </w:del>
      <w:r>
        <w:t>e a senha</w:t>
      </w:r>
      <w:commentRangeEnd w:id="380"/>
      <w:r w:rsidR="0024674F">
        <w:rPr>
          <w:rStyle w:val="Refdecomentrio"/>
        </w:rPr>
        <w:commentReference w:id="380"/>
      </w:r>
      <w:r>
        <w:t xml:space="preserve">. Vale ressaltar que o </w:t>
      </w:r>
      <w:r w:rsidRPr="00596E44">
        <w:rPr>
          <w:i/>
        </w:rPr>
        <w:t>username</w:t>
      </w:r>
      <w:r>
        <w:t xml:space="preserve"> e o </w:t>
      </w:r>
      <w:r w:rsidRPr="005B582B">
        <w:rPr>
          <w:i/>
          <w:iCs/>
        </w:rPr>
        <w:t>e-mail</w:t>
      </w:r>
      <w:r>
        <w:t xml:space="preserve"> são identificações únicas. Portanto</w:t>
      </w:r>
      <w:r w:rsidR="0024674F">
        <w:t>,</w:t>
      </w:r>
      <w:r>
        <w:t xml:space="preserve"> ao sair dos campos citados</w:t>
      </w:r>
      <w:ins w:id="382" w:author="Ryan Lemos" w:date="2019-09-21T12:19:00Z">
        <w:r w:rsidR="002E06F3">
          <w:t xml:space="preserve"> o </w:t>
        </w:r>
        <w:r w:rsidR="002E06F3" w:rsidRPr="002E06F3">
          <w:rPr>
            <w:i/>
            <w:iCs/>
            <w:rPrChange w:id="383" w:author="Ryan Lemos" w:date="2019-09-21T12:19:00Z">
              <w:rPr/>
            </w:rPrChange>
          </w:rPr>
          <w:t>frontend</w:t>
        </w:r>
        <w:r w:rsidR="002E06F3">
          <w:t xml:space="preserve"> Angular envia uma requisição para o </w:t>
        </w:r>
        <w:r w:rsidR="002E06F3" w:rsidRPr="002E06F3">
          <w:rPr>
            <w:i/>
            <w:iCs/>
            <w:rPrChange w:id="384" w:author="Ryan Lemos" w:date="2019-09-21T12:19:00Z">
              <w:rPr/>
            </w:rPrChange>
          </w:rPr>
          <w:t>backend</w:t>
        </w:r>
        <w:r w:rsidR="002E06F3">
          <w:t xml:space="preserve"> Laravel qu</w:t>
        </w:r>
      </w:ins>
      <w:ins w:id="385" w:author="Ryan Lemos" w:date="2019-09-21T12:20:00Z">
        <w:r w:rsidR="002E06F3">
          <w:t>e verifica se já há algum re</w:t>
        </w:r>
        <w:r w:rsidR="008C4A0B">
          <w:t>gistro igual.</w:t>
        </w:r>
      </w:ins>
      <w:ins w:id="386" w:author="Ryan Lemos" w:date="2019-09-21T12:19:00Z">
        <w:r w:rsidR="002E06F3">
          <w:t xml:space="preserve"> </w:t>
        </w:r>
      </w:ins>
      <w:del w:id="387" w:author="Ryan Lemos" w:date="2019-09-21T12:20:00Z">
        <w:r w:rsidR="0024674F" w:rsidDel="008C4A0B">
          <w:delText>,</w:delText>
        </w:r>
        <w:r w:rsidDel="008C4A0B">
          <w:delText xml:space="preserve"> em caso</w:delText>
        </w:r>
      </w:del>
      <w:ins w:id="388" w:author="Ryan Lemos" w:date="2019-09-21T12:20:00Z">
        <w:r w:rsidR="008C4A0B">
          <w:t>Caso</w:t>
        </w:r>
      </w:ins>
      <w:r>
        <w:t xml:space="preserve"> </w:t>
      </w:r>
      <w:del w:id="389" w:author="Ryan Lemos" w:date="2019-09-21T12:20:00Z">
        <w:r w:rsidDel="008C4A0B">
          <w:delText xml:space="preserve">de </w:delText>
        </w:r>
      </w:del>
      <w:r>
        <w:t xml:space="preserve">um </w:t>
      </w:r>
      <w:del w:id="390" w:author="Ryan Lemos" w:date="2019-09-21T12:19:00Z">
        <w:r w:rsidRPr="002E06F3" w:rsidDel="002E06F3">
          <w:rPr>
            <w:iCs/>
            <w:rPrChange w:id="391" w:author="Ryan Lemos" w:date="2019-09-21T12:19:00Z">
              <w:rPr>
                <w:i/>
              </w:rPr>
            </w:rPrChange>
          </w:rPr>
          <w:delText>username</w:delText>
        </w:r>
        <w:r w:rsidRPr="00921163" w:rsidDel="002E06F3">
          <w:rPr>
            <w:iCs/>
          </w:rPr>
          <w:delText xml:space="preserve"> ou </w:delText>
        </w:r>
        <w:r w:rsidRPr="002E06F3" w:rsidDel="002E06F3">
          <w:rPr>
            <w:iCs/>
            <w:rPrChange w:id="392" w:author="Ryan Lemos" w:date="2019-09-21T12:19:00Z">
              <w:rPr>
                <w:i/>
              </w:rPr>
            </w:rPrChange>
          </w:rPr>
          <w:delText>e</w:delText>
        </w:r>
        <w:r w:rsidR="0024674F" w:rsidRPr="002E06F3" w:rsidDel="002E06F3">
          <w:rPr>
            <w:iCs/>
            <w:rPrChange w:id="393" w:author="Ryan Lemos" w:date="2019-09-21T12:19:00Z">
              <w:rPr>
                <w:i/>
              </w:rPr>
            </w:rPrChange>
          </w:rPr>
          <w:delText>-</w:delText>
        </w:r>
        <w:r w:rsidRPr="002E06F3" w:rsidDel="002E06F3">
          <w:rPr>
            <w:iCs/>
            <w:rPrChange w:id="394" w:author="Ryan Lemos" w:date="2019-09-21T12:19:00Z">
              <w:rPr>
                <w:i/>
              </w:rPr>
            </w:rPrChange>
          </w:rPr>
          <w:delText>mail</w:delText>
        </w:r>
      </w:del>
      <w:ins w:id="395" w:author="Ryan Lemos" w:date="2019-09-21T12:19:00Z">
        <w:r w:rsidR="002E06F3">
          <w:rPr>
            <w:iCs/>
          </w:rPr>
          <w:t>ou ambos os campos</w:t>
        </w:r>
      </w:ins>
      <w:r>
        <w:t xml:space="preserve"> já estiverem cadastrados na base</w:t>
      </w:r>
      <w:r w:rsidR="0024674F">
        <w:t xml:space="preserve"> de dados do sistema</w:t>
      </w:r>
      <w:r>
        <w:t xml:space="preserve">, uma mensagem de erro surge </w:t>
      </w:r>
      <w:del w:id="396" w:author="Ryan Lemos" w:date="2019-09-21T12:20:00Z">
        <w:r w:rsidDel="008C4A0B">
          <w:delText>dizendo que</w:delText>
        </w:r>
      </w:del>
      <w:ins w:id="397" w:author="Ryan Lemos" w:date="2019-09-21T12:20:00Z">
        <w:r w:rsidR="008C4A0B">
          <w:t>informando ao</w:t>
        </w:r>
      </w:ins>
      <w:r>
        <w:t xml:space="preserve"> </w:t>
      </w:r>
      <w:del w:id="398" w:author="Ryan Lemos" w:date="2019-09-21T12:20:00Z">
        <w:r w:rsidDel="008C4A0B">
          <w:delText xml:space="preserve">o </w:delText>
        </w:r>
      </w:del>
      <w:r>
        <w:t xml:space="preserve">usuário </w:t>
      </w:r>
      <w:del w:id="399" w:author="Ryan Lemos" w:date="2019-09-21T12:20:00Z">
        <w:r w:rsidDel="008C4A0B">
          <w:delText xml:space="preserve">deve </w:delText>
        </w:r>
      </w:del>
      <w:ins w:id="400" w:author="Ryan Lemos" w:date="2019-09-21T12:20:00Z">
        <w:r w:rsidR="008C4A0B">
          <w:t xml:space="preserve">que deve </w:t>
        </w:r>
      </w:ins>
      <w:r>
        <w:t xml:space="preserve">escolher outro </w:t>
      </w:r>
      <w:r w:rsidRPr="00596E44">
        <w:rPr>
          <w:i/>
        </w:rPr>
        <w:t>username</w:t>
      </w:r>
      <w:r>
        <w:t xml:space="preserve"> ou </w:t>
      </w:r>
      <w:r w:rsidRPr="00596E44">
        <w:rPr>
          <w:i/>
        </w:rPr>
        <w:t>e-mail</w:t>
      </w:r>
      <w:r>
        <w:t xml:space="preserve">. </w:t>
      </w:r>
      <w:r w:rsidR="00D719EF">
        <w:t>Como visto pela</w:t>
      </w:r>
      <w:ins w:id="401" w:author="Ryan Lemos" w:date="2019-09-22T13:33:00Z">
        <w:r w:rsidR="004D4704">
          <w:t xml:space="preserve"> </w:t>
        </w:r>
        <w:r w:rsidR="004D4704">
          <w:fldChar w:fldCharType="begin"/>
        </w:r>
        <w:r w:rsidR="004D4704">
          <w:instrText xml:space="preserve"> REF _Ref20051603 \h </w:instrText>
        </w:r>
      </w:ins>
      <w:r w:rsidR="004D4704">
        <w:fldChar w:fldCharType="separate"/>
      </w:r>
      <w:ins w:id="402" w:author="Ryan Lemos" w:date="2019-09-22T13:33:00Z">
        <w:r w:rsidR="004D4704">
          <w:t xml:space="preserve">Figura </w:t>
        </w:r>
        <w:r w:rsidR="004D4704">
          <w:rPr>
            <w:noProof/>
          </w:rPr>
          <w:t>34</w:t>
        </w:r>
        <w:r w:rsidR="004D4704">
          <w:fldChar w:fldCharType="end"/>
        </w:r>
      </w:ins>
      <w:del w:id="403" w:author="Ryan Lemos" w:date="2019-09-22T13:33:00Z">
        <w:r w:rsidR="00D719EF" w:rsidDel="004D4704">
          <w:delText xml:space="preserve"> </w:delText>
        </w:r>
        <w:r w:rsidR="00D719EF" w:rsidRPr="00596E44" w:rsidDel="004D4704">
          <w:rPr>
            <w:highlight w:val="yellow"/>
          </w:rPr>
          <w:delText>figura x</w:delText>
        </w:r>
      </w:del>
      <w:r w:rsidR="00D719EF">
        <w:t xml:space="preserve">, cada campo tem um ícone relacionando, </w:t>
      </w:r>
      <w:r w:rsidR="0024674F">
        <w:t xml:space="preserve">sendo que </w:t>
      </w:r>
      <w:r w:rsidR="00D719EF">
        <w:t xml:space="preserve">os ícones utilizados são disponibilizados pelo Google e podem ser utilizados não somente no quesito </w:t>
      </w:r>
      <w:r w:rsidR="00D719EF" w:rsidRPr="005B582B">
        <w:rPr>
          <w:i/>
          <w:iCs/>
        </w:rPr>
        <w:t>web</w:t>
      </w:r>
      <w:r w:rsidR="00D719EF">
        <w:t xml:space="preserve"> quanto </w:t>
      </w:r>
      <w:r w:rsidR="00D719EF" w:rsidRPr="00596E44">
        <w:rPr>
          <w:i/>
        </w:rPr>
        <w:t>mobile</w:t>
      </w:r>
      <w:r w:rsidR="00D719EF">
        <w:t xml:space="preserve"> também. Os ícones servem para dar um melhor entendimento da interação que o campo ou botão propõe. O MaterializeCSS</w:t>
      </w:r>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059F31E0" w14:textId="09C51CF9" w:rsidR="0094620F" w:rsidRDefault="0094620F">
      <w:pPr>
        <w:pStyle w:val="Legenda"/>
        <w:keepNext/>
        <w:rPr>
          <w:ins w:id="404" w:author="Ryan Lemos" w:date="2019-09-21T12:31:00Z"/>
        </w:rPr>
        <w:pPrChange w:id="405" w:author="Ryan Lemos" w:date="2019-09-21T12:31:00Z">
          <w:pPr>
            <w:pStyle w:val="Legenda"/>
          </w:pPr>
        </w:pPrChange>
      </w:pPr>
      <w:bookmarkStart w:id="406" w:name="_Ref20051603"/>
      <w:ins w:id="407" w:author="Ryan Lemos" w:date="2019-09-21T12:31:00Z">
        <w:r>
          <w:t xml:space="preserve">Figura </w:t>
        </w:r>
      </w:ins>
      <w:ins w:id="408" w:author="Ryan Lemos" w:date="2019-09-22T12:43:00Z">
        <w:r w:rsidR="00921163">
          <w:fldChar w:fldCharType="begin"/>
        </w:r>
        <w:r w:rsidR="00921163">
          <w:instrText xml:space="preserve"> SEQ Figura \* ARABIC </w:instrText>
        </w:r>
      </w:ins>
      <w:r w:rsidR="00921163">
        <w:fldChar w:fldCharType="separate"/>
      </w:r>
      <w:ins w:id="409" w:author="Ryan Lemos" w:date="2019-09-22T12:43:00Z">
        <w:r w:rsidR="00921163">
          <w:rPr>
            <w:noProof/>
          </w:rPr>
          <w:t>34</w:t>
        </w:r>
        <w:r w:rsidR="00921163">
          <w:fldChar w:fldCharType="end"/>
        </w:r>
      </w:ins>
      <w:bookmarkEnd w:id="406"/>
      <w:ins w:id="410" w:author="Ryan Lemos" w:date="2019-09-21T12:31:00Z">
        <w:r>
          <w:t xml:space="preserve"> - Tela de cadastro dos alunos</w:t>
        </w:r>
      </w:ins>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653030"/>
                    </a:xfrm>
                    <a:prstGeom prst="rect">
                      <a:avLst/>
                    </a:prstGeom>
                  </pic:spPr>
                </pic:pic>
              </a:graphicData>
            </a:graphic>
          </wp:inline>
        </w:drawing>
      </w:r>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7C4CA782" w:rsidR="0094620F" w:rsidRDefault="0094620F">
      <w:pPr>
        <w:pStyle w:val="Legenda"/>
        <w:keepNext/>
        <w:rPr>
          <w:ins w:id="411" w:author="Ryan Lemos" w:date="2019-09-21T12:31:00Z"/>
        </w:rPr>
        <w:pPrChange w:id="412" w:author="Ryan Lemos" w:date="2019-09-21T12:31:00Z">
          <w:pPr>
            <w:pStyle w:val="Legenda"/>
          </w:pPr>
        </w:pPrChange>
      </w:pPr>
      <w:ins w:id="413" w:author="Ryan Lemos" w:date="2019-09-21T12:31:00Z">
        <w:r>
          <w:lastRenderedPageBreak/>
          <w:t xml:space="preserve">Figura </w:t>
        </w:r>
      </w:ins>
      <w:ins w:id="414" w:author="Ryan Lemos" w:date="2019-09-22T12:43:00Z">
        <w:r w:rsidR="00921163">
          <w:fldChar w:fldCharType="begin"/>
        </w:r>
        <w:r w:rsidR="00921163">
          <w:instrText xml:space="preserve"> SEQ Figura \* ARABIC </w:instrText>
        </w:r>
      </w:ins>
      <w:r w:rsidR="00921163">
        <w:fldChar w:fldCharType="separate"/>
      </w:r>
      <w:ins w:id="415" w:author="Ryan Lemos" w:date="2019-09-22T12:43:00Z">
        <w:r w:rsidR="00921163">
          <w:rPr>
            <w:noProof/>
          </w:rPr>
          <w:t>35</w:t>
        </w:r>
        <w:r w:rsidR="00921163">
          <w:fldChar w:fldCharType="end"/>
        </w:r>
      </w:ins>
      <w:ins w:id="416" w:author="Ryan Lemos" w:date="2019-09-21T12:31:00Z">
        <w:r>
          <w:t xml:space="preserve"> - Tela de listagem dos professores</w:t>
        </w:r>
      </w:ins>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1907540"/>
                    </a:xfrm>
                    <a:prstGeom prst="rect">
                      <a:avLst/>
                    </a:prstGeom>
                  </pic:spPr>
                </pic:pic>
              </a:graphicData>
            </a:graphic>
          </wp:inline>
        </w:drawing>
      </w:r>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5EB68DB7" w:rsidR="0094620F" w:rsidRDefault="0094620F">
      <w:pPr>
        <w:pStyle w:val="Legenda"/>
        <w:keepNext/>
        <w:rPr>
          <w:ins w:id="417" w:author="Ryan Lemos" w:date="2019-09-21T12:32:00Z"/>
        </w:rPr>
        <w:pPrChange w:id="418" w:author="Ryan Lemos" w:date="2019-09-21T12:32:00Z">
          <w:pPr>
            <w:pStyle w:val="Legenda"/>
          </w:pPr>
        </w:pPrChange>
      </w:pPr>
      <w:ins w:id="419" w:author="Ryan Lemos" w:date="2019-09-21T12:32:00Z">
        <w:r>
          <w:t xml:space="preserve">Figura </w:t>
        </w:r>
      </w:ins>
      <w:ins w:id="420" w:author="Ryan Lemos" w:date="2019-09-22T12:43:00Z">
        <w:r w:rsidR="00921163">
          <w:fldChar w:fldCharType="begin"/>
        </w:r>
        <w:r w:rsidR="00921163">
          <w:instrText xml:space="preserve"> SEQ Figura \* ARABIC </w:instrText>
        </w:r>
      </w:ins>
      <w:r w:rsidR="00921163">
        <w:fldChar w:fldCharType="separate"/>
      </w:r>
      <w:ins w:id="421" w:author="Ryan Lemos" w:date="2019-09-22T12:43:00Z">
        <w:r w:rsidR="00921163">
          <w:rPr>
            <w:noProof/>
          </w:rPr>
          <w:t>36</w:t>
        </w:r>
        <w:r w:rsidR="00921163">
          <w:fldChar w:fldCharType="end"/>
        </w:r>
      </w:ins>
      <w:ins w:id="422" w:author="Ryan Lemos" w:date="2019-09-21T12:32:00Z">
        <w:r>
          <w:t xml:space="preserve"> - Tela de cadastro do professor</w:t>
        </w:r>
      </w:ins>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38282" cy="3187088"/>
                    </a:xfrm>
                    <a:prstGeom prst="rect">
                      <a:avLst/>
                    </a:prstGeom>
                  </pic:spPr>
                </pic:pic>
              </a:graphicData>
            </a:graphic>
          </wp:inline>
        </w:drawing>
      </w:r>
    </w:p>
    <w:p w14:paraId="53E477C5" w14:textId="77777777" w:rsidR="00CC245E" w:rsidRDefault="00CC245E" w:rsidP="00905032">
      <w:pPr>
        <w:ind w:firstLine="0"/>
        <w:jc w:val="center"/>
      </w:pPr>
    </w:p>
    <w:p w14:paraId="7ED3A68A" w14:textId="37091AA7" w:rsidR="00CC245E" w:rsidRDefault="00CC245E">
      <w:pPr>
        <w:rPr>
          <w:ins w:id="423" w:author="Ryan Lemos" w:date="2019-09-22T12:58:00Z"/>
        </w:rPr>
      </w:pPr>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 xml:space="preserve">ssim os alunos ficam sabendo do que está ocorrendo na escola. A estória definida pela </w:t>
      </w:r>
      <w:r w:rsidRPr="00596E44">
        <w:rPr>
          <w:highlight w:val="yellow"/>
        </w:rPr>
        <w:t>figura x</w:t>
      </w:r>
      <w:r>
        <w:t xml:space="preserve"> descreve esse processo pela visão do gestor.</w:t>
      </w:r>
    </w:p>
    <w:p w14:paraId="73505BA5" w14:textId="6CD8C71E" w:rsidR="00921163" w:rsidRDefault="00921163">
      <w:pPr>
        <w:rPr>
          <w:ins w:id="424" w:author="Ryan Lemos" w:date="2019-09-22T12:58:00Z"/>
        </w:rPr>
      </w:pPr>
    </w:p>
    <w:p w14:paraId="535BC59B" w14:textId="77777777" w:rsidR="00921163" w:rsidRDefault="00921163">
      <w:pPr>
        <w:rPr>
          <w:ins w:id="425" w:author="Ryan Lemos" w:date="2019-09-22T12:58:00Z"/>
        </w:rPr>
      </w:pPr>
    </w:p>
    <w:p w14:paraId="5E9CB103" w14:textId="09AA0DED" w:rsidR="00921163" w:rsidDel="00921163" w:rsidRDefault="00921163">
      <w:pPr>
        <w:pStyle w:val="Legenda"/>
        <w:rPr>
          <w:del w:id="426" w:author="Ryan Lemos" w:date="2019-09-22T12:58:00Z"/>
        </w:rPr>
        <w:pPrChange w:id="427" w:author="Ryan Lemos" w:date="2019-09-22T12:58:00Z">
          <w:pPr/>
        </w:pPrChange>
      </w:pPr>
      <w:ins w:id="428" w:author="Ryan Lemos" w:date="2019-09-22T12:58:00Z">
        <w:r>
          <w:lastRenderedPageBreak/>
          <w:t xml:space="preserve">Quadro </w:t>
        </w:r>
        <w:r>
          <w:fldChar w:fldCharType="begin"/>
        </w:r>
        <w:r>
          <w:instrText xml:space="preserve"> SEQ Quadro \* ARABIC </w:instrText>
        </w:r>
      </w:ins>
      <w:r>
        <w:fldChar w:fldCharType="separate"/>
      </w:r>
      <w:ins w:id="429" w:author="Ryan Lemos" w:date="2019-09-24T21:03:00Z">
        <w:r w:rsidR="005F6C85">
          <w:rPr>
            <w:noProof/>
          </w:rPr>
          <w:t>5</w:t>
        </w:r>
      </w:ins>
      <w:ins w:id="430" w:author="Ryan Lemos" w:date="2019-09-22T12:58:00Z">
        <w:r>
          <w:fldChar w:fldCharType="end"/>
        </w:r>
        <w:r>
          <w:t xml:space="preserve"> - Estória de gerência de eventos da escola</w:t>
        </w:r>
      </w:ins>
    </w:p>
    <w:p w14:paraId="76DDF4DD" w14:textId="77777777" w:rsidR="00646DF8" w:rsidRDefault="00646DF8">
      <w:pPr>
        <w:pStyle w:val="Legenda"/>
        <w:pPrChange w:id="431" w:author="Ryan Lemos" w:date="2019-09-22T12:58:00Z">
          <w:pPr/>
        </w:pPrChange>
      </w:pPr>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5AF3407A" w14:textId="77777777" w:rsidR="00CC245E" w:rsidRDefault="00CC245E" w:rsidP="00905032">
      <w:pPr>
        <w:ind w:firstLine="0"/>
        <w:jc w:val="center"/>
      </w:pPr>
    </w:p>
    <w:p w14:paraId="40FD7F62" w14:textId="7882EB27" w:rsidR="00CC245E" w:rsidRDefault="00CC245E" w:rsidP="00596E44">
      <w:pPr>
        <w:rPr>
          <w:ins w:id="432" w:author="Ryan Lemos" w:date="2019-09-21T12:32:00Z"/>
        </w:rPr>
      </w:pPr>
      <w:r>
        <w:t xml:space="preserve">A </w:t>
      </w:r>
      <w:ins w:id="433" w:author="Ryan Lemos" w:date="2019-09-22T13:33:00Z">
        <w:r w:rsidR="006E1CDA">
          <w:fldChar w:fldCharType="begin"/>
        </w:r>
        <w:r w:rsidR="006E1CDA">
          <w:instrText xml:space="preserve"> REF _Ref20051634 \h </w:instrText>
        </w:r>
      </w:ins>
      <w:r w:rsidR="006E1CDA">
        <w:fldChar w:fldCharType="separate"/>
      </w:r>
      <w:ins w:id="434" w:author="Ryan Lemos" w:date="2019-09-22T13:33:00Z">
        <w:r w:rsidR="006E1CDA">
          <w:t xml:space="preserve">Figura </w:t>
        </w:r>
        <w:r w:rsidR="006E1CDA">
          <w:rPr>
            <w:noProof/>
          </w:rPr>
          <w:t>37</w:t>
        </w:r>
        <w:r w:rsidR="006E1CDA">
          <w:fldChar w:fldCharType="end"/>
        </w:r>
      </w:ins>
      <w:del w:id="435" w:author="Ryan Lemos" w:date="2019-09-22T13:33:00Z">
        <w:r w:rsidRPr="00596E44" w:rsidDel="006E1CDA">
          <w:rPr>
            <w:highlight w:val="yellow"/>
          </w:rPr>
          <w:delText>figura x</w:delText>
        </w:r>
      </w:del>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797BE9FB" w14:textId="77777777" w:rsidR="0094620F" w:rsidRDefault="0094620F" w:rsidP="00596E44"/>
    <w:p w14:paraId="1C8558DE" w14:textId="22246918" w:rsidR="0094620F" w:rsidRDefault="0094620F">
      <w:pPr>
        <w:pStyle w:val="Legenda"/>
        <w:keepNext/>
        <w:rPr>
          <w:ins w:id="436" w:author="Ryan Lemos" w:date="2019-09-21T12:32:00Z"/>
        </w:rPr>
        <w:pPrChange w:id="437" w:author="Ryan Lemos" w:date="2019-09-21T12:32:00Z">
          <w:pPr>
            <w:pStyle w:val="Legenda"/>
          </w:pPr>
        </w:pPrChange>
      </w:pPr>
      <w:bookmarkStart w:id="438" w:name="_Ref20051634"/>
      <w:ins w:id="439" w:author="Ryan Lemos" w:date="2019-09-21T12:32:00Z">
        <w:r>
          <w:t xml:space="preserve">Figura </w:t>
        </w:r>
      </w:ins>
      <w:ins w:id="440" w:author="Ryan Lemos" w:date="2019-09-22T12:43:00Z">
        <w:r w:rsidR="00921163">
          <w:fldChar w:fldCharType="begin"/>
        </w:r>
        <w:r w:rsidR="00921163">
          <w:instrText xml:space="preserve"> SEQ Figura \* ARABIC </w:instrText>
        </w:r>
      </w:ins>
      <w:r w:rsidR="00921163">
        <w:fldChar w:fldCharType="separate"/>
      </w:r>
      <w:ins w:id="441" w:author="Ryan Lemos" w:date="2019-09-22T12:43:00Z">
        <w:r w:rsidR="00921163">
          <w:rPr>
            <w:noProof/>
          </w:rPr>
          <w:t>37</w:t>
        </w:r>
        <w:r w:rsidR="00921163">
          <w:fldChar w:fldCharType="end"/>
        </w:r>
      </w:ins>
      <w:bookmarkEnd w:id="438"/>
      <w:ins w:id="442" w:author="Ryan Lemos" w:date="2019-09-21T12:32:00Z">
        <w:r>
          <w:t xml:space="preserve"> - Tela de cadastro de um evento</w:t>
        </w:r>
      </w:ins>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663190"/>
                    </a:xfrm>
                    <a:prstGeom prst="rect">
                      <a:avLst/>
                    </a:prstGeom>
                  </pic:spPr>
                </pic:pic>
              </a:graphicData>
            </a:graphic>
          </wp:inline>
        </w:drawing>
      </w:r>
    </w:p>
    <w:p w14:paraId="771B356C" w14:textId="77777777" w:rsidR="00CC245E" w:rsidRDefault="00CC245E" w:rsidP="00905032">
      <w:pPr>
        <w:ind w:firstLine="0"/>
        <w:jc w:val="center"/>
      </w:pPr>
    </w:p>
    <w:p w14:paraId="69DD5D7A" w14:textId="56F91CFD" w:rsidR="00CC245E" w:rsidRDefault="00CC245E" w:rsidP="00596E44">
      <w:r>
        <w:t xml:space="preserve">Após o cadastro o gestor </w:t>
      </w:r>
      <w:r w:rsidR="0024674F">
        <w:t>tem a disposição</w:t>
      </w:r>
      <w:r>
        <w:t xml:space="preserve"> uma tela que lista todos os eventos que ele cadastrou</w:t>
      </w:r>
      <w:r w:rsidR="0024674F">
        <w:t>, na</w:t>
      </w:r>
      <w:r>
        <w:t xml:space="preserve"> aba </w:t>
      </w:r>
      <w:r w:rsidR="0024674F">
        <w:t xml:space="preserve">eventos </w:t>
      </w:r>
      <w:r>
        <w:t>e na outra</w:t>
      </w:r>
      <w:r w:rsidR="0024674F">
        <w:t>, denominada de calendário,</w:t>
      </w:r>
      <w:r>
        <w:t xml:space="preserve"> ele pode ver os eventos no calendário</w:t>
      </w:r>
      <w:r w:rsidR="0024674F">
        <w:t>,</w:t>
      </w:r>
      <w:r>
        <w:t xml:space="preserve"> conforme demonstrada pela</w:t>
      </w:r>
      <w:del w:id="443" w:author="Ryan Lemos" w:date="2019-09-22T13:33:00Z">
        <w:r w:rsidDel="006E1CDA">
          <w:delText xml:space="preserve"> </w:delText>
        </w:r>
      </w:del>
      <w:ins w:id="444" w:author="Ryan Lemos" w:date="2019-09-22T13:34:00Z">
        <w:r w:rsidR="006E1CDA">
          <w:t xml:space="preserve"> </w:t>
        </w:r>
        <w:r w:rsidR="006E1CDA">
          <w:fldChar w:fldCharType="begin"/>
        </w:r>
        <w:r w:rsidR="006E1CDA">
          <w:instrText xml:space="preserve"> REF _Ref20051663 \h </w:instrText>
        </w:r>
      </w:ins>
      <w:r w:rsidR="006E1CDA">
        <w:fldChar w:fldCharType="separate"/>
      </w:r>
      <w:ins w:id="445" w:author="Ryan Lemos" w:date="2019-09-22T13:34:00Z">
        <w:r w:rsidR="006E1CDA">
          <w:t xml:space="preserve">Figura </w:t>
        </w:r>
        <w:r w:rsidR="006E1CDA">
          <w:rPr>
            <w:noProof/>
          </w:rPr>
          <w:t>39</w:t>
        </w:r>
        <w:r w:rsidR="006E1CDA">
          <w:fldChar w:fldCharType="end"/>
        </w:r>
      </w:ins>
      <w:del w:id="446" w:author="Ryan Lemos" w:date="2019-09-22T13:33:00Z">
        <w:r w:rsidRPr="00596E44" w:rsidDel="006E1CDA">
          <w:rPr>
            <w:highlight w:val="yellow"/>
          </w:rPr>
          <w:delText>figura x</w:delText>
        </w:r>
      </w:del>
      <w:r>
        <w:t>. 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ins w:id="447" w:author="Ryan Lemos" w:date="2019-09-22T13:34:00Z">
        <w:r w:rsidR="006E1CDA">
          <w:t xml:space="preserve"> </w:t>
        </w:r>
        <w:r w:rsidR="006E1CDA">
          <w:fldChar w:fldCharType="begin"/>
        </w:r>
        <w:r w:rsidR="006E1CDA">
          <w:instrText xml:space="preserve"> REF _Ref20051634 \h </w:instrText>
        </w:r>
      </w:ins>
      <w:r w:rsidR="006E1CDA">
        <w:fldChar w:fldCharType="separate"/>
      </w:r>
      <w:ins w:id="448" w:author="Ryan Lemos" w:date="2019-09-22T13:34:00Z">
        <w:r w:rsidR="006E1CDA">
          <w:t xml:space="preserve">Figura </w:t>
        </w:r>
        <w:r w:rsidR="006E1CDA">
          <w:rPr>
            <w:noProof/>
          </w:rPr>
          <w:t>37</w:t>
        </w:r>
        <w:r w:rsidR="006E1CDA">
          <w:fldChar w:fldCharType="end"/>
        </w:r>
      </w:ins>
      <w:del w:id="449" w:author="Ryan Lemos" w:date="2019-09-22T13:34:00Z">
        <w:r w:rsidDel="006E1CDA">
          <w:delText xml:space="preserve"> </w:delText>
        </w:r>
        <w:r w:rsidRPr="00596E44" w:rsidDel="006E1CDA">
          <w:rPr>
            <w:highlight w:val="yellow"/>
          </w:rPr>
          <w:delText>figura x</w:delText>
        </w:r>
      </w:del>
      <w:r>
        <w:t>.</w:t>
      </w:r>
    </w:p>
    <w:p w14:paraId="6C580B3A" w14:textId="77777777" w:rsidR="00CC245E" w:rsidRDefault="00CC245E" w:rsidP="00905032">
      <w:pPr>
        <w:ind w:firstLine="0"/>
        <w:jc w:val="center"/>
      </w:pPr>
    </w:p>
    <w:p w14:paraId="1F49DB59" w14:textId="6F9E3EBA" w:rsidR="0094620F" w:rsidRDefault="0094620F">
      <w:pPr>
        <w:pStyle w:val="Legenda"/>
        <w:keepNext/>
        <w:rPr>
          <w:ins w:id="450" w:author="Ryan Lemos" w:date="2019-09-21T12:33:00Z"/>
        </w:rPr>
        <w:pPrChange w:id="451" w:author="Ryan Lemos" w:date="2019-09-21T12:33:00Z">
          <w:pPr>
            <w:pStyle w:val="Legenda"/>
          </w:pPr>
        </w:pPrChange>
      </w:pPr>
      <w:ins w:id="452" w:author="Ryan Lemos" w:date="2019-09-21T12:33:00Z">
        <w:r>
          <w:lastRenderedPageBreak/>
          <w:t xml:space="preserve">Figura </w:t>
        </w:r>
      </w:ins>
      <w:ins w:id="453" w:author="Ryan Lemos" w:date="2019-09-22T12:43:00Z">
        <w:r w:rsidR="00921163">
          <w:fldChar w:fldCharType="begin"/>
        </w:r>
        <w:r w:rsidR="00921163">
          <w:instrText xml:space="preserve"> SEQ Figura \* ARABIC </w:instrText>
        </w:r>
      </w:ins>
      <w:r w:rsidR="00921163">
        <w:fldChar w:fldCharType="separate"/>
      </w:r>
      <w:ins w:id="454" w:author="Ryan Lemos" w:date="2019-09-22T12:43:00Z">
        <w:r w:rsidR="00921163">
          <w:rPr>
            <w:noProof/>
          </w:rPr>
          <w:t>38</w:t>
        </w:r>
        <w:r w:rsidR="00921163">
          <w:fldChar w:fldCharType="end"/>
        </w:r>
      </w:ins>
      <w:ins w:id="455" w:author="Ryan Lemos" w:date="2019-09-21T12:33:00Z">
        <w:r>
          <w:t xml:space="preserve"> - Tela de listagem</w:t>
        </w:r>
        <w:r>
          <w:rPr>
            <w:noProof/>
          </w:rPr>
          <w:t xml:space="preserve"> dos eventos da escola</w:t>
        </w:r>
      </w:ins>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0803" cy="1774355"/>
                    </a:xfrm>
                    <a:prstGeom prst="rect">
                      <a:avLst/>
                    </a:prstGeom>
                  </pic:spPr>
                </pic:pic>
              </a:graphicData>
            </a:graphic>
          </wp:inline>
        </w:drawing>
      </w:r>
    </w:p>
    <w:p w14:paraId="6DC97E6B" w14:textId="77777777" w:rsidR="005537DE" w:rsidRDefault="005537DE" w:rsidP="00905032">
      <w:pPr>
        <w:ind w:firstLine="0"/>
        <w:jc w:val="center"/>
      </w:pPr>
    </w:p>
    <w:p w14:paraId="6603B1ED" w14:textId="20FD5F1F" w:rsidR="005537DE" w:rsidRDefault="005537DE" w:rsidP="005537DE">
      <w:r>
        <w:t>Ao clicar na aba de calendário</w:t>
      </w:r>
      <w:r w:rsidR="0024674F">
        <w:t>,</w:t>
      </w:r>
      <w:r>
        <w:t xml:space="preserve"> o gestor tem um calendário interativo contendo os eventos cadastrados.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 o que facilita a implementação já que se tem uma reutilização de algo já criado. Neste calendário o</w:t>
      </w:r>
      <w:r>
        <w:t xml:space="preserve"> gestor pode interagir, mudando sua visão para dia, semana ou mês</w:t>
      </w:r>
      <w:r w:rsidR="00D9623A">
        <w:t>, a</w:t>
      </w:r>
      <w:r>
        <w:t>lém de se locomover pelos dias, semanas ou meses no calendário. Os eventos aparecem marcados no calendário com a cor escolhida no momento do cadastro. Ao clicar em uma data com o evento, uma descrição do evento surge. Ainda há outra funcionalidade, em caso 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124E38A6" w:rsidR="0094620F" w:rsidRDefault="0094620F">
      <w:pPr>
        <w:pStyle w:val="Legenda"/>
        <w:keepNext/>
        <w:rPr>
          <w:ins w:id="456" w:author="Ryan Lemos" w:date="2019-09-21T12:33:00Z"/>
        </w:rPr>
        <w:pPrChange w:id="457" w:author="Ryan Lemos" w:date="2019-09-21T12:33:00Z">
          <w:pPr>
            <w:pStyle w:val="Legenda"/>
          </w:pPr>
        </w:pPrChange>
      </w:pPr>
      <w:bookmarkStart w:id="458" w:name="_Ref20051663"/>
      <w:ins w:id="459" w:author="Ryan Lemos" w:date="2019-09-21T12:33:00Z">
        <w:r>
          <w:t xml:space="preserve">Figura </w:t>
        </w:r>
      </w:ins>
      <w:ins w:id="460" w:author="Ryan Lemos" w:date="2019-09-22T12:43:00Z">
        <w:r w:rsidR="00921163">
          <w:fldChar w:fldCharType="begin"/>
        </w:r>
        <w:r w:rsidR="00921163">
          <w:instrText xml:space="preserve"> SEQ Figura \* ARABIC </w:instrText>
        </w:r>
      </w:ins>
      <w:r w:rsidR="00921163">
        <w:fldChar w:fldCharType="separate"/>
      </w:r>
      <w:ins w:id="461" w:author="Ryan Lemos" w:date="2019-09-22T12:43:00Z">
        <w:r w:rsidR="00921163">
          <w:rPr>
            <w:noProof/>
          </w:rPr>
          <w:t>39</w:t>
        </w:r>
        <w:r w:rsidR="00921163">
          <w:fldChar w:fldCharType="end"/>
        </w:r>
      </w:ins>
      <w:bookmarkEnd w:id="458"/>
      <w:ins w:id="462" w:author="Ryan Lemos" w:date="2019-09-21T12:33:00Z">
        <w:r>
          <w:t xml:space="preserve"> – Tela do calendário com os eventos da escola</w:t>
        </w:r>
      </w:ins>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722245"/>
                    </a:xfrm>
                    <a:prstGeom prst="rect">
                      <a:avLst/>
                    </a:prstGeom>
                  </pic:spPr>
                </pic:pic>
              </a:graphicData>
            </a:graphic>
          </wp:inline>
        </w:drawing>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463" w:name="_Toc17133804"/>
      <w:r>
        <w:t>Administrador</w:t>
      </w:r>
      <w:bookmarkEnd w:id="463"/>
    </w:p>
    <w:p w14:paraId="36BCA1BA" w14:textId="77777777" w:rsidR="008F6EE2" w:rsidRPr="001D2BA8" w:rsidRDefault="008F6EE2" w:rsidP="00596E44"/>
    <w:p w14:paraId="7D953AD4" w14:textId="20AE1BD6" w:rsidR="008F6EE2" w:rsidRDefault="008F6EE2">
      <w:pPr>
        <w:rPr>
          <w:ins w:id="464" w:author="Ryan Lemos" w:date="2019-09-22T12:58:00Z"/>
        </w:rPr>
      </w:pPr>
      <w:r>
        <w:lastRenderedPageBreak/>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 xml:space="preserve">A primeira função do administrador citada pela estória da </w:t>
      </w:r>
      <w:r w:rsidR="00DA49B0" w:rsidRPr="00596E44">
        <w:rPr>
          <w:highlight w:val="yellow"/>
        </w:rPr>
        <w:t>figura x</w:t>
      </w:r>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56421117" w:rsidR="00921163" w:rsidRDefault="00921163">
      <w:pPr>
        <w:pStyle w:val="Legenda"/>
        <w:pPrChange w:id="465" w:author="Ryan Lemos" w:date="2019-09-22T12:58:00Z">
          <w:pPr/>
        </w:pPrChange>
      </w:pPr>
      <w:ins w:id="466" w:author="Ryan Lemos" w:date="2019-09-22T12:58:00Z">
        <w:r>
          <w:t xml:space="preserve">Quadro </w:t>
        </w:r>
        <w:r>
          <w:fldChar w:fldCharType="begin"/>
        </w:r>
        <w:r>
          <w:instrText xml:space="preserve"> SEQ Quadro \* ARABIC </w:instrText>
        </w:r>
      </w:ins>
      <w:r>
        <w:fldChar w:fldCharType="separate"/>
      </w:r>
      <w:ins w:id="467" w:author="Ryan Lemos" w:date="2019-09-24T21:03:00Z">
        <w:r w:rsidR="005F6C85">
          <w:rPr>
            <w:noProof/>
          </w:rPr>
          <w:t>6</w:t>
        </w:r>
      </w:ins>
      <w:ins w:id="468" w:author="Ryan Lemos" w:date="2019-09-22T12:58:00Z">
        <w:r>
          <w:fldChar w:fldCharType="end"/>
        </w:r>
        <w:r>
          <w:t xml:space="preserve"> - Estória de ger</w:t>
        </w:r>
      </w:ins>
      <w:ins w:id="469" w:author="Ryan Lemos" w:date="2019-09-22T13:34:00Z">
        <w:r w:rsidR="006E1CDA">
          <w:t>ê</w:t>
        </w:r>
      </w:ins>
      <w:ins w:id="470" w:author="Ryan Lemos" w:date="2019-09-22T12:58:00Z">
        <w:r>
          <w:t>ncia de menus</w:t>
        </w:r>
      </w:ins>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63BDAF7C" w14:textId="77777777" w:rsidR="00F045C8" w:rsidRDefault="00F045C8" w:rsidP="00905032">
      <w:pPr>
        <w:ind w:firstLine="0"/>
        <w:jc w:val="center"/>
      </w:pPr>
    </w:p>
    <w:p w14:paraId="7F020614" w14:textId="37715EFF" w:rsidR="00F045C8" w:rsidRPr="00F045C8" w:rsidRDefault="00F045C8" w:rsidP="00F045C8">
      <w:r>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del w:id="471" w:author="Ryan Lemos" w:date="2019-09-22T13:35:00Z">
        <w:r w:rsidDel="006E1CDA">
          <w:delText xml:space="preserve"> </w:delText>
        </w:r>
      </w:del>
      <w:ins w:id="472" w:author="Ryan Lemos" w:date="2019-09-22T13:35:00Z">
        <w:r w:rsidR="006E1CDA">
          <w:t xml:space="preserve"> </w:t>
        </w:r>
        <w:r w:rsidR="006E1CDA">
          <w:fldChar w:fldCharType="begin"/>
        </w:r>
        <w:r w:rsidR="006E1CDA">
          <w:instrText xml:space="preserve"> REF _Ref20051732 \h </w:instrText>
        </w:r>
      </w:ins>
      <w:r w:rsidR="006E1CDA">
        <w:fldChar w:fldCharType="separate"/>
      </w:r>
      <w:ins w:id="473" w:author="Ryan Lemos" w:date="2019-09-22T13:35:00Z">
        <w:r w:rsidR="006E1CDA">
          <w:t xml:space="preserve">Figura </w:t>
        </w:r>
        <w:r w:rsidR="006E1CDA">
          <w:rPr>
            <w:noProof/>
          </w:rPr>
          <w:t>40</w:t>
        </w:r>
        <w:r w:rsidR="006E1CDA">
          <w:fldChar w:fldCharType="end"/>
        </w:r>
      </w:ins>
      <w:del w:id="474" w:author="Ryan Lemos" w:date="2019-09-22T13:35:00Z">
        <w:r w:rsidRPr="00596E44" w:rsidDel="006E1CDA">
          <w:rPr>
            <w:highlight w:val="yellow"/>
          </w:rPr>
          <w:delText>figura x</w:delText>
        </w:r>
      </w:del>
      <w:r>
        <w:t xml:space="preserve">. Cada </w:t>
      </w:r>
      <w:r w:rsidRPr="005B582B">
        <w:rPr>
          <w:i/>
          <w:iCs/>
        </w:rPr>
        <w:t>menu</w:t>
      </w:r>
      <w:r>
        <w:t xml:space="preserve"> está ligado a uma permissão do sistema. Na verdade, essa permissão nada mais é do que a rota em que o usuário será direcionado ao clicar no </w:t>
      </w:r>
      <w:r w:rsidRPr="005B582B">
        <w:rPr>
          <w:i/>
          <w:iCs/>
        </w:rPr>
        <w:t>menu</w:t>
      </w:r>
      <w:r>
        <w:t xml:space="preserve">. </w:t>
      </w:r>
    </w:p>
    <w:p w14:paraId="0BB02BE6" w14:textId="77777777" w:rsidR="00F045C8" w:rsidRDefault="00F045C8" w:rsidP="00596E44"/>
    <w:p w14:paraId="567EB682" w14:textId="35155B75" w:rsidR="0094620F" w:rsidRDefault="0094620F">
      <w:pPr>
        <w:pStyle w:val="Legenda"/>
        <w:keepNext/>
        <w:rPr>
          <w:ins w:id="475" w:author="Ryan Lemos" w:date="2019-09-21T12:33:00Z"/>
        </w:rPr>
        <w:pPrChange w:id="476" w:author="Ryan Lemos" w:date="2019-09-21T12:33:00Z">
          <w:pPr>
            <w:pStyle w:val="Legenda"/>
          </w:pPr>
        </w:pPrChange>
      </w:pPr>
      <w:bookmarkStart w:id="477" w:name="_Ref20051732"/>
      <w:ins w:id="478" w:author="Ryan Lemos" w:date="2019-09-21T12:33:00Z">
        <w:r>
          <w:t xml:space="preserve">Figura </w:t>
        </w:r>
      </w:ins>
      <w:ins w:id="479" w:author="Ryan Lemos" w:date="2019-09-22T12:43:00Z">
        <w:r w:rsidR="00921163">
          <w:fldChar w:fldCharType="begin"/>
        </w:r>
        <w:r w:rsidR="00921163">
          <w:instrText xml:space="preserve"> SEQ Figura \* ARABIC </w:instrText>
        </w:r>
      </w:ins>
      <w:r w:rsidR="00921163">
        <w:fldChar w:fldCharType="separate"/>
      </w:r>
      <w:ins w:id="480" w:author="Ryan Lemos" w:date="2019-09-22T12:43:00Z">
        <w:r w:rsidR="00921163">
          <w:rPr>
            <w:noProof/>
          </w:rPr>
          <w:t>40</w:t>
        </w:r>
        <w:r w:rsidR="00921163">
          <w:fldChar w:fldCharType="end"/>
        </w:r>
      </w:ins>
      <w:bookmarkEnd w:id="477"/>
      <w:ins w:id="481" w:author="Ryan Lemos" w:date="2019-09-21T12:33:00Z">
        <w:r>
          <w:t xml:space="preserve"> - Tela de listagem dos menus da aplicação</w:t>
        </w:r>
      </w:ins>
    </w:p>
    <w:p w14:paraId="0090C923" w14:textId="6396B0F4" w:rsidR="00905032" w:rsidRDefault="00DA42CB" w:rsidP="00905032">
      <w:pPr>
        <w:ind w:firstLine="0"/>
        <w:jc w:val="center"/>
      </w:pPr>
      <w:r>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93936" cy="3057042"/>
                    </a:xfrm>
                    <a:prstGeom prst="rect">
                      <a:avLst/>
                    </a:prstGeom>
                  </pic:spPr>
                </pic:pic>
              </a:graphicData>
            </a:graphic>
          </wp:inline>
        </w:drawing>
      </w:r>
    </w:p>
    <w:p w14:paraId="4D80E821" w14:textId="77777777" w:rsidR="00F045C8" w:rsidRDefault="00F045C8" w:rsidP="00905032">
      <w:pPr>
        <w:ind w:firstLine="0"/>
        <w:jc w:val="center"/>
      </w:pPr>
    </w:p>
    <w:p w14:paraId="65561E77" w14:textId="48CFAA29" w:rsidR="00F045C8" w:rsidRDefault="00F045C8" w:rsidP="00596E44">
      <w:r>
        <w:lastRenderedPageBreak/>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del w:id="482" w:author="Ryan Lemos" w:date="2019-09-22T13:35:00Z">
        <w:r w:rsidDel="006E1CDA">
          <w:delText xml:space="preserve"> </w:delText>
        </w:r>
      </w:del>
      <w:ins w:id="483" w:author="Ryan Lemos" w:date="2019-09-22T13:35:00Z">
        <w:r w:rsidR="006E1CDA">
          <w:t xml:space="preserve"> </w:t>
        </w:r>
        <w:r w:rsidR="006E1CDA">
          <w:fldChar w:fldCharType="begin"/>
        </w:r>
        <w:r w:rsidR="006E1CDA">
          <w:instrText xml:space="preserve"> REF _Ref20051751 \h </w:instrText>
        </w:r>
      </w:ins>
      <w:r w:rsidR="006E1CDA">
        <w:fldChar w:fldCharType="separate"/>
      </w:r>
      <w:ins w:id="484" w:author="Ryan Lemos" w:date="2019-09-22T13:35:00Z">
        <w:r w:rsidR="006E1CDA">
          <w:t xml:space="preserve">Figura </w:t>
        </w:r>
        <w:r w:rsidR="006E1CDA">
          <w:rPr>
            <w:noProof/>
          </w:rPr>
          <w:t>41</w:t>
        </w:r>
        <w:r w:rsidR="006E1CDA">
          <w:fldChar w:fldCharType="end"/>
        </w:r>
      </w:ins>
      <w:del w:id="485" w:author="Ryan Lemos" w:date="2019-09-22T13:35:00Z">
        <w:r w:rsidRPr="00596E44" w:rsidDel="006E1CDA">
          <w:rPr>
            <w:highlight w:val="yellow"/>
          </w:rPr>
          <w:delText>figura x</w:delText>
        </w:r>
      </w:del>
      <w:r>
        <w:t>.</w:t>
      </w:r>
    </w:p>
    <w:p w14:paraId="33DBB6CA" w14:textId="77777777" w:rsidR="00F045C8" w:rsidRDefault="00F045C8" w:rsidP="00905032">
      <w:pPr>
        <w:ind w:firstLine="0"/>
        <w:jc w:val="center"/>
      </w:pPr>
    </w:p>
    <w:p w14:paraId="7F14BDF6" w14:textId="5C380636" w:rsidR="0094620F" w:rsidRDefault="0094620F">
      <w:pPr>
        <w:pStyle w:val="Legenda"/>
        <w:keepNext/>
        <w:rPr>
          <w:ins w:id="486" w:author="Ryan Lemos" w:date="2019-09-21T12:34:00Z"/>
        </w:rPr>
        <w:pPrChange w:id="487" w:author="Ryan Lemos" w:date="2019-09-21T12:34:00Z">
          <w:pPr>
            <w:pStyle w:val="Legenda"/>
          </w:pPr>
        </w:pPrChange>
      </w:pPr>
      <w:bookmarkStart w:id="488" w:name="_Ref20051751"/>
      <w:ins w:id="489" w:author="Ryan Lemos" w:date="2019-09-21T12:34:00Z">
        <w:r>
          <w:t xml:space="preserve">Figura </w:t>
        </w:r>
      </w:ins>
      <w:ins w:id="490" w:author="Ryan Lemos" w:date="2019-09-22T12:43:00Z">
        <w:r w:rsidR="00921163">
          <w:fldChar w:fldCharType="begin"/>
        </w:r>
        <w:r w:rsidR="00921163">
          <w:instrText xml:space="preserve"> SEQ Figura \* ARABIC </w:instrText>
        </w:r>
      </w:ins>
      <w:r w:rsidR="00921163">
        <w:fldChar w:fldCharType="separate"/>
      </w:r>
      <w:ins w:id="491" w:author="Ryan Lemos" w:date="2019-09-22T12:43:00Z">
        <w:r w:rsidR="00921163">
          <w:rPr>
            <w:noProof/>
          </w:rPr>
          <w:t>41</w:t>
        </w:r>
        <w:r w:rsidR="00921163">
          <w:fldChar w:fldCharType="end"/>
        </w:r>
      </w:ins>
      <w:bookmarkEnd w:id="488"/>
      <w:ins w:id="492" w:author="Ryan Lemos" w:date="2019-09-21T12:34:00Z">
        <w:r>
          <w:t xml:space="preserve"> - Tela de cadastro de menus</w:t>
        </w:r>
      </w:ins>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712085"/>
                    </a:xfrm>
                    <a:prstGeom prst="rect">
                      <a:avLst/>
                    </a:prstGeom>
                  </pic:spPr>
                </pic:pic>
              </a:graphicData>
            </a:graphic>
          </wp:inline>
        </w:drawing>
      </w:r>
    </w:p>
    <w:p w14:paraId="147F04CF" w14:textId="77777777" w:rsidR="00F045C8" w:rsidRDefault="00F045C8" w:rsidP="00905032">
      <w:pPr>
        <w:ind w:firstLine="0"/>
        <w:jc w:val="center"/>
      </w:pPr>
    </w:p>
    <w:p w14:paraId="67E83032" w14:textId="3CBA48D3" w:rsidR="00F045C8" w:rsidRPr="00F045C8" w:rsidRDefault="00F045C8" w:rsidP="00F045C8">
      <w:r>
        <w:t xml:space="preserve">A </w:t>
      </w:r>
      <w:ins w:id="493" w:author="Ryan Lemos" w:date="2019-09-22T13:35:00Z">
        <w:r w:rsidR="006E1CDA">
          <w:fldChar w:fldCharType="begin"/>
        </w:r>
        <w:r w:rsidR="006E1CDA">
          <w:instrText xml:space="preserve"> REF _Ref20051766 \h </w:instrText>
        </w:r>
      </w:ins>
      <w:r w:rsidR="006E1CDA">
        <w:fldChar w:fldCharType="separate"/>
      </w:r>
      <w:ins w:id="494" w:author="Ryan Lemos" w:date="2019-09-22T13:35:00Z">
        <w:r w:rsidR="006E1CDA">
          <w:t xml:space="preserve">Figura </w:t>
        </w:r>
        <w:r w:rsidR="006E1CDA">
          <w:rPr>
            <w:noProof/>
          </w:rPr>
          <w:t>42</w:t>
        </w:r>
        <w:r w:rsidR="006E1CDA">
          <w:fldChar w:fldCharType="end"/>
        </w:r>
      </w:ins>
      <w:del w:id="495" w:author="Ryan Lemos" w:date="2019-09-22T13:35:00Z">
        <w:r w:rsidRPr="00596E44" w:rsidDel="006E1CDA">
          <w:rPr>
            <w:highlight w:val="yellow"/>
          </w:rPr>
          <w:delText>figura x</w:delText>
        </w:r>
        <w:r w:rsidDel="006E1CDA">
          <w:delText xml:space="preserve"> </w:delText>
        </w:r>
      </w:del>
      <w:r>
        <w:t xml:space="preserve">se trata de todos os </w:t>
      </w:r>
      <w:r w:rsidRPr="005B582B">
        <w:rPr>
          <w:i/>
          <w:iCs/>
        </w:rPr>
        <w:t>menus</w:t>
      </w:r>
      <w:r>
        <w:t xml:space="preserve"> da aplicação</w:t>
      </w:r>
      <w:del w:id="496" w:author="Ryan Lemos" w:date="2019-09-22T13:35:00Z">
        <w:r w:rsidDel="006E1CDA">
          <w:delText xml:space="preserve"> no </w:delText>
        </w:r>
        <w:r w:rsidRPr="005B582B" w:rsidDel="006E1CDA">
          <w:rPr>
            <w:i/>
            <w:iCs/>
          </w:rPr>
          <w:delText>release</w:delText>
        </w:r>
        <w:r w:rsidDel="006E1CDA">
          <w:delText xml:space="preserve"> 1</w:delText>
        </w:r>
      </w:del>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um </w:t>
      </w:r>
      <w:r w:rsidRPr="005B582B">
        <w:rPr>
          <w:i/>
          <w:iCs/>
        </w:rPr>
        <w:t>menu</w:t>
      </w:r>
      <w:r>
        <w:t xml:space="preserve"> padrão para todos os usuários e que não fica salvo na base. Se trata do </w:t>
      </w:r>
      <w:r w:rsidRPr="005B582B">
        <w:rPr>
          <w:i/>
          <w:iCs/>
        </w:rPr>
        <w:t>menu</w:t>
      </w:r>
      <w:r>
        <w:t xml:space="preserve"> </w:t>
      </w:r>
      <w:r w:rsidRPr="00596E44">
        <w:rPr>
          <w:i/>
        </w:rPr>
        <w:t>home</w:t>
      </w:r>
      <w:r>
        <w:t>, que redireciona o usuário para a página inicial da aplicação.</w:t>
      </w:r>
    </w:p>
    <w:p w14:paraId="518DD471" w14:textId="77777777" w:rsidR="00F045C8" w:rsidRDefault="00F045C8" w:rsidP="00596E44"/>
    <w:p w14:paraId="28F3FB4F" w14:textId="2BF85ADF" w:rsidR="0094620F" w:rsidRDefault="0094620F">
      <w:pPr>
        <w:pStyle w:val="Legenda"/>
        <w:keepNext/>
        <w:rPr>
          <w:ins w:id="497" w:author="Ryan Lemos" w:date="2019-09-21T12:34:00Z"/>
        </w:rPr>
        <w:pPrChange w:id="498" w:author="Ryan Lemos" w:date="2019-09-21T12:34:00Z">
          <w:pPr>
            <w:pStyle w:val="Legenda"/>
          </w:pPr>
        </w:pPrChange>
      </w:pPr>
      <w:bookmarkStart w:id="499" w:name="_Ref20051766"/>
      <w:ins w:id="500" w:author="Ryan Lemos" w:date="2019-09-21T12:34:00Z">
        <w:r>
          <w:t xml:space="preserve">Figura </w:t>
        </w:r>
      </w:ins>
      <w:ins w:id="501" w:author="Ryan Lemos" w:date="2019-09-22T12:43:00Z">
        <w:r w:rsidR="00921163">
          <w:fldChar w:fldCharType="begin"/>
        </w:r>
        <w:r w:rsidR="00921163">
          <w:instrText xml:space="preserve"> SEQ Figura \* ARABIC </w:instrText>
        </w:r>
      </w:ins>
      <w:r w:rsidR="00921163">
        <w:fldChar w:fldCharType="separate"/>
      </w:r>
      <w:ins w:id="502" w:author="Ryan Lemos" w:date="2019-09-22T12:43:00Z">
        <w:r w:rsidR="00921163">
          <w:rPr>
            <w:noProof/>
          </w:rPr>
          <w:t>42</w:t>
        </w:r>
        <w:r w:rsidR="00921163">
          <w:fldChar w:fldCharType="end"/>
        </w:r>
      </w:ins>
      <w:bookmarkEnd w:id="499"/>
      <w:ins w:id="503" w:author="Ryan Lemos" w:date="2019-09-21T12:34:00Z">
        <w:r>
          <w:t xml:space="preserve"> - Tela de menus da aplicação</w:t>
        </w:r>
      </w:ins>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9566" cy="2681027"/>
                    </a:xfrm>
                    <a:prstGeom prst="rect">
                      <a:avLst/>
                    </a:prstGeom>
                  </pic:spPr>
                </pic:pic>
              </a:graphicData>
            </a:graphic>
          </wp:inline>
        </w:drawing>
      </w:r>
    </w:p>
    <w:p w14:paraId="4A36FC82" w14:textId="77777777" w:rsidR="00F045C8" w:rsidRDefault="00F045C8" w:rsidP="00905032">
      <w:pPr>
        <w:ind w:firstLine="0"/>
        <w:jc w:val="center"/>
      </w:pPr>
    </w:p>
    <w:p w14:paraId="3A81ED48" w14:textId="3F77ABD1" w:rsidR="00F045C8" w:rsidRDefault="00F045C8" w:rsidP="00F045C8">
      <w:pPr>
        <w:rPr>
          <w:ins w:id="504" w:author="Ryan Lemos" w:date="2019-09-22T12:59:00Z"/>
        </w:rPr>
      </w:pPr>
      <w:r>
        <w:lastRenderedPageBreak/>
        <w:t xml:space="preserve">Assim como os </w:t>
      </w:r>
      <w:r w:rsidRPr="005B582B">
        <w:rPr>
          <w:i/>
          <w:iCs/>
        </w:rPr>
        <w:t>menus</w:t>
      </w:r>
      <w:r>
        <w:t>, as permissões dos usuários são dinâmicas. O administrador tem a função de delegar o que cada um pode acessar no ambiente. Portanto a próxima estória de usuário</w:t>
      </w:r>
      <w:r w:rsidR="004240B8">
        <w:t xml:space="preserve">, representada pela </w:t>
      </w:r>
      <w:r w:rsidR="004240B8" w:rsidRPr="00596E44">
        <w:rPr>
          <w:highlight w:val="yellow"/>
        </w:rPr>
        <w:t>figura x</w:t>
      </w:r>
      <w:r w:rsidR="004240B8">
        <w:t xml:space="preserve">, </w:t>
      </w:r>
      <w:r>
        <w:t xml:space="preserve">descreve </w:t>
      </w:r>
      <w:r w:rsidR="004240B8">
        <w:t>essa necessidade do ambiente.</w:t>
      </w:r>
      <w:r>
        <w:t xml:space="preserve"> </w:t>
      </w:r>
    </w:p>
    <w:p w14:paraId="6D0757F3" w14:textId="77777777" w:rsidR="00921163" w:rsidRDefault="00921163" w:rsidP="00F045C8"/>
    <w:p w14:paraId="6248A48F" w14:textId="24453DD6" w:rsidR="00646DF8" w:rsidRDefault="00921163">
      <w:pPr>
        <w:pStyle w:val="Legenda"/>
        <w:pPrChange w:id="505" w:author="Ryan Lemos" w:date="2019-09-22T12:59:00Z">
          <w:pPr/>
        </w:pPrChange>
      </w:pPr>
      <w:ins w:id="506" w:author="Ryan Lemos" w:date="2019-09-22T12:59:00Z">
        <w:r>
          <w:t xml:space="preserve">Quadro </w:t>
        </w:r>
        <w:r>
          <w:fldChar w:fldCharType="begin"/>
        </w:r>
        <w:r>
          <w:instrText xml:space="preserve"> SEQ Quadro \* ARABIC </w:instrText>
        </w:r>
      </w:ins>
      <w:r>
        <w:fldChar w:fldCharType="separate"/>
      </w:r>
      <w:ins w:id="507" w:author="Ryan Lemos" w:date="2019-09-24T21:03:00Z">
        <w:r w:rsidR="005F6C85">
          <w:rPr>
            <w:noProof/>
          </w:rPr>
          <w:t>7</w:t>
        </w:r>
      </w:ins>
      <w:ins w:id="508" w:author="Ryan Lemos" w:date="2019-09-22T12:59:00Z">
        <w:r>
          <w:fldChar w:fldCharType="end"/>
        </w:r>
        <w:r>
          <w:t xml:space="preserve"> – Estórias de gerência de permissões</w:t>
        </w:r>
      </w:ins>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05330425" w:rsidR="00905032" w:rsidRDefault="00905032" w:rsidP="00596E44">
      <w:pPr>
        <w:ind w:firstLine="0"/>
      </w:pPr>
    </w:p>
    <w:p w14:paraId="5925F9FB" w14:textId="77777777" w:rsidR="00F045C8" w:rsidRDefault="00F045C8" w:rsidP="00905032">
      <w:pPr>
        <w:ind w:firstLine="0"/>
        <w:jc w:val="center"/>
      </w:pPr>
    </w:p>
    <w:p w14:paraId="6E8F2746" w14:textId="5BD6B412" w:rsidR="00AF4E85" w:rsidRDefault="004240B8" w:rsidP="00F045C8">
      <w:r>
        <w:t xml:space="preserve">A interação descrita pela estória da </w:t>
      </w:r>
      <w:r w:rsidRPr="00596E44">
        <w:rPr>
          <w:highlight w:val="yellow"/>
        </w:rPr>
        <w:t>figura x</w:t>
      </w:r>
      <w:r>
        <w:t xml:space="preserve"> foi implementada conforme visto na </w:t>
      </w:r>
      <w:ins w:id="509" w:author="Ryan Lemos" w:date="2019-09-22T13:36:00Z">
        <w:r w:rsidR="00780414">
          <w:fldChar w:fldCharType="begin"/>
        </w:r>
        <w:r w:rsidR="00780414">
          <w:instrText xml:space="preserve"> REF _Ref20051825 \h </w:instrText>
        </w:r>
      </w:ins>
      <w:r w:rsidR="00780414">
        <w:fldChar w:fldCharType="separate"/>
      </w:r>
      <w:ins w:id="510" w:author="Ryan Lemos" w:date="2019-09-22T13:36:00Z">
        <w:r w:rsidR="00780414">
          <w:t xml:space="preserve">Figura </w:t>
        </w:r>
        <w:r w:rsidR="00780414">
          <w:rPr>
            <w:noProof/>
          </w:rPr>
          <w:t>43</w:t>
        </w:r>
        <w:r w:rsidR="00780414">
          <w:fldChar w:fldCharType="end"/>
        </w:r>
      </w:ins>
      <w:del w:id="511" w:author="Ryan Lemos" w:date="2019-09-22T13:36:00Z">
        <w:r w:rsidRPr="00596E44" w:rsidDel="00780414">
          <w:rPr>
            <w:highlight w:val="yellow"/>
          </w:rPr>
          <w:delText>figura x</w:delText>
        </w:r>
      </w:del>
      <w:r>
        <w:t>. O administrador escolhe qual perfil quer autorizar e as permissões surgem em seguida. O administrador marca quais permissões deseja ao usuário e clica no botão salvar. Assim surge uma mensagem de confirmação de autorização para o perfil de usuário. E o usuário</w:t>
      </w:r>
      <w:r w:rsidR="00AF4E85">
        <w:t>,</w:t>
      </w:r>
      <w:r>
        <w:t xml:space="preserve"> com aquele perfil autorizado</w:t>
      </w:r>
      <w:r w:rsidR="00AF4E85">
        <w:t>,</w:t>
      </w:r>
      <w:r>
        <w:t xml:space="preserve"> consegue acessar o que lhe foi permitido. </w:t>
      </w:r>
    </w:p>
    <w:p w14:paraId="20F405BA" w14:textId="1C45EE38" w:rsidR="00F045C8" w:rsidRDefault="004240B8" w:rsidP="00F045C8">
      <w:r>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r w:rsidR="00F045C8" w:rsidRPr="000B6DA0">
        <w:rPr>
          <w:i/>
        </w:rPr>
        <w:t>end</w:t>
      </w:r>
      <w:r w:rsidR="00F045C8">
        <w:t xml:space="preserve"> e o </w:t>
      </w:r>
      <w:r w:rsidR="00F045C8" w:rsidRPr="000B6DA0">
        <w:rPr>
          <w:i/>
        </w:rPr>
        <w:t>back</w:t>
      </w:r>
      <w:r w:rsidR="00AF4E85">
        <w:rPr>
          <w:i/>
        </w:rPr>
        <w:t>-</w:t>
      </w:r>
      <w:r w:rsidR="00F045C8" w:rsidRPr="000B6DA0">
        <w:rPr>
          <w:i/>
        </w:rPr>
        <w:t>end</w:t>
      </w:r>
      <w:r w:rsidR="00F045C8">
        <w:t>. Ou seja, há rotas espec</w:t>
      </w:r>
      <w:r w:rsidR="005F0194">
        <w:t>í</w:t>
      </w:r>
      <w:r w:rsidR="00F045C8">
        <w:t>ficas do Laravel (que tem seu sistema de rotas), e as rotas do Angular que também tem um módulo de roteamento.</w:t>
      </w:r>
      <w:r>
        <w:t xml:space="preserve"> Então para que o usuário acesse determinado recurso tem que lhe ser permitido as autorizações no Angular e no Laravel.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perfil só conseguirá visualizar a tela, porém não conseguirá interagir com a base de dados. Caso só </w:t>
      </w:r>
      <w:r w:rsidR="00AF4E85">
        <w:t xml:space="preserve">seja </w:t>
      </w:r>
      <w:r>
        <w:t>permiti</w:t>
      </w:r>
      <w:r w:rsidR="00AF4E85">
        <w:t>do</w:t>
      </w:r>
      <w:r>
        <w:t xml:space="preserve"> no Laravel o usuário não terá uma tela de interação, somente a possibilidade de requisição na API.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C8C677E" w14:textId="77777777" w:rsidR="00F045C8" w:rsidRDefault="00F045C8" w:rsidP="00905032">
      <w:pPr>
        <w:ind w:firstLine="0"/>
        <w:jc w:val="center"/>
      </w:pPr>
    </w:p>
    <w:p w14:paraId="31EB326D" w14:textId="75E1D113" w:rsidR="0094620F" w:rsidRDefault="0094620F">
      <w:pPr>
        <w:pStyle w:val="Legenda"/>
        <w:keepNext/>
        <w:rPr>
          <w:ins w:id="512" w:author="Ryan Lemos" w:date="2019-09-21T12:34:00Z"/>
        </w:rPr>
        <w:pPrChange w:id="513" w:author="Ryan Lemos" w:date="2019-09-21T12:34:00Z">
          <w:pPr>
            <w:pStyle w:val="Legenda"/>
          </w:pPr>
        </w:pPrChange>
      </w:pPr>
      <w:bookmarkStart w:id="514" w:name="_Ref20051825"/>
      <w:ins w:id="515" w:author="Ryan Lemos" w:date="2019-09-21T12:34:00Z">
        <w:r>
          <w:lastRenderedPageBreak/>
          <w:t xml:space="preserve">Figura </w:t>
        </w:r>
      </w:ins>
      <w:ins w:id="516" w:author="Ryan Lemos" w:date="2019-09-22T12:43:00Z">
        <w:r w:rsidR="00921163">
          <w:fldChar w:fldCharType="begin"/>
        </w:r>
        <w:r w:rsidR="00921163">
          <w:instrText xml:space="preserve"> SEQ Figura \* ARABIC </w:instrText>
        </w:r>
      </w:ins>
      <w:r w:rsidR="00921163">
        <w:fldChar w:fldCharType="separate"/>
      </w:r>
      <w:ins w:id="517" w:author="Ryan Lemos" w:date="2019-09-22T12:43:00Z">
        <w:r w:rsidR="00921163">
          <w:rPr>
            <w:noProof/>
          </w:rPr>
          <w:t>43</w:t>
        </w:r>
        <w:r w:rsidR="00921163">
          <w:fldChar w:fldCharType="end"/>
        </w:r>
      </w:ins>
      <w:bookmarkEnd w:id="514"/>
      <w:ins w:id="518" w:author="Ryan Lemos" w:date="2019-09-21T12:34:00Z">
        <w:r>
          <w:t xml:space="preserve"> - Tela de listagem de permissões de um perfil</w:t>
        </w:r>
      </w:ins>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716530"/>
                    </a:xfrm>
                    <a:prstGeom prst="rect">
                      <a:avLst/>
                    </a:prstGeom>
                  </pic:spPr>
                </pic:pic>
              </a:graphicData>
            </a:graphic>
          </wp:inline>
        </w:drawing>
      </w:r>
    </w:p>
    <w:p w14:paraId="4786FD44" w14:textId="77777777" w:rsidR="00905032" w:rsidRDefault="00905032" w:rsidP="00987BE5">
      <w:pPr>
        <w:ind w:firstLine="0"/>
        <w:jc w:val="center"/>
      </w:pPr>
    </w:p>
    <w:p w14:paraId="20AEF92A" w14:textId="77777777" w:rsidR="00987BE5" w:rsidRDefault="00987BE5" w:rsidP="00987BE5">
      <w:pPr>
        <w:pStyle w:val="Ttulo4"/>
      </w:pPr>
      <w:bookmarkStart w:id="519" w:name="_Toc17133805"/>
      <w:r>
        <w:t>Professor</w:t>
      </w:r>
      <w:bookmarkEnd w:id="519"/>
    </w:p>
    <w:p w14:paraId="73998377" w14:textId="77777777" w:rsidR="00987BE5" w:rsidRPr="00F97B7F" w:rsidRDefault="00987BE5" w:rsidP="00987BE5"/>
    <w:p w14:paraId="635569CF" w14:textId="4110082B" w:rsidR="00987BE5" w:rsidRDefault="00987BE5" w:rsidP="00987BE5">
      <w:pPr>
        <w:rPr>
          <w:ins w:id="520" w:author="Ryan Lemos" w:date="2019-09-22T12:59:00Z"/>
        </w:rPr>
      </w:pPr>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p>
    <w:p w14:paraId="1F16339D" w14:textId="43F7BBE5" w:rsidR="00921163" w:rsidDel="00AA372A" w:rsidRDefault="00AA372A">
      <w:pPr>
        <w:pStyle w:val="Legenda"/>
        <w:rPr>
          <w:del w:id="521" w:author="Ryan Lemos" w:date="2019-09-22T13:00:00Z"/>
        </w:rPr>
        <w:pPrChange w:id="522" w:author="Ryan Lemos" w:date="2019-09-22T13:00:00Z">
          <w:pPr/>
        </w:pPrChange>
      </w:pPr>
      <w:ins w:id="523" w:author="Ryan Lemos" w:date="2019-09-22T13:00:00Z">
        <w:r>
          <w:t xml:space="preserve">Quadro </w:t>
        </w:r>
        <w:r>
          <w:fldChar w:fldCharType="begin"/>
        </w:r>
        <w:r>
          <w:instrText xml:space="preserve"> SEQ Quadro \* ARABIC </w:instrText>
        </w:r>
      </w:ins>
      <w:r>
        <w:fldChar w:fldCharType="separate"/>
      </w:r>
      <w:ins w:id="524" w:author="Ryan Lemos" w:date="2019-09-24T21:03:00Z">
        <w:r w:rsidR="005F6C85">
          <w:rPr>
            <w:noProof/>
          </w:rPr>
          <w:t>8</w:t>
        </w:r>
      </w:ins>
      <w:ins w:id="525" w:author="Ryan Lemos" w:date="2019-09-22T13:00:00Z">
        <w:r>
          <w:fldChar w:fldCharType="end"/>
        </w:r>
        <w:r>
          <w:t xml:space="preserve"> - Estória de cadastros de materiais</w:t>
        </w:r>
      </w:ins>
    </w:p>
    <w:p w14:paraId="4CF446C5" w14:textId="77777777" w:rsidR="00646DF8" w:rsidRDefault="00646DF8">
      <w:pPr>
        <w:pStyle w:val="Legenda"/>
        <w:pPrChange w:id="526" w:author="Ryan Lemos" w:date="2019-09-22T13:00:00Z">
          <w:pPr/>
        </w:pPrChange>
      </w:pPr>
    </w:p>
    <w:p w14:paraId="239D1AAC" w14:textId="1578874F" w:rsidR="00987BE5" w:rsidRDefault="00646DF8" w:rsidP="00596E44">
      <w:pPr>
        <w:pStyle w:val="estrias"/>
      </w:pPr>
      <w:r>
        <w:t>Como professor desejo ser capaz de cadastrar os materiais e disponibilizá-los aos alunos.</w:t>
      </w:r>
    </w:p>
    <w:p w14:paraId="299F8BBF" w14:textId="77777777" w:rsidR="00646DF8" w:rsidRDefault="00646DF8" w:rsidP="00987BE5"/>
    <w:p w14:paraId="5D150C67" w14:textId="642ADBD4" w:rsidR="00987BE5" w:rsidRDefault="00987BE5" w:rsidP="00987BE5">
      <w:r>
        <w:t>A implementação desta estória pode ser vista na</w:t>
      </w:r>
      <w:del w:id="527" w:author="Ryan Lemos" w:date="2019-09-22T13:37:00Z">
        <w:r w:rsidDel="00780414">
          <w:delText xml:space="preserve"> </w:delText>
        </w:r>
      </w:del>
      <w:ins w:id="528" w:author="Ryan Lemos" w:date="2019-09-22T13:37:00Z">
        <w:r w:rsidR="00780414">
          <w:t xml:space="preserve"> </w:t>
        </w:r>
        <w:r w:rsidR="00780414">
          <w:fldChar w:fldCharType="begin"/>
        </w:r>
        <w:r w:rsidR="00780414">
          <w:instrText xml:space="preserve"> REF _Ref20051853 \h </w:instrText>
        </w:r>
      </w:ins>
      <w:r w:rsidR="00780414">
        <w:fldChar w:fldCharType="separate"/>
      </w:r>
      <w:ins w:id="529" w:author="Ryan Lemos" w:date="2019-09-22T13:37:00Z">
        <w:r w:rsidR="00780414">
          <w:t xml:space="preserve">Figura </w:t>
        </w:r>
        <w:r w:rsidR="00780414">
          <w:rPr>
            <w:noProof/>
          </w:rPr>
          <w:t>44</w:t>
        </w:r>
        <w:r w:rsidR="00780414">
          <w:fldChar w:fldCharType="end"/>
        </w:r>
      </w:ins>
      <w:del w:id="530" w:author="Ryan Lemos" w:date="2019-09-22T13:37:00Z">
        <w:r w:rsidRPr="00FA2F5B" w:rsidDel="00780414">
          <w:rPr>
            <w:highlight w:val="yellow"/>
          </w:rPr>
          <w:delText>figura X</w:delText>
        </w:r>
      </w:del>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531"/>
      <w:commentRangeStart w:id="532"/>
      <w:r>
        <w:t>indicar</w:t>
      </w:r>
      <w:commentRangeEnd w:id="531"/>
      <w:r w:rsidR="00AF4E85">
        <w:rPr>
          <w:rStyle w:val="Refdecomentrio"/>
        </w:rPr>
        <w:commentReference w:id="531"/>
      </w:r>
      <w:commentRangeEnd w:id="532"/>
      <w:r w:rsidR="00841D83">
        <w:rPr>
          <w:rStyle w:val="Refdecomentrio"/>
        </w:rPr>
        <w:commentReference w:id="532"/>
      </w:r>
      <w:r>
        <w:t xml:space="preserve"> o endereço do </w:t>
      </w:r>
      <w:r w:rsidRPr="005B582B">
        <w:rPr>
          <w:i/>
          <w:iCs/>
        </w:rPr>
        <w:t>link</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43F919F8" w:rsidR="00841D83" w:rsidRDefault="00841D83">
      <w:pPr>
        <w:pStyle w:val="Legenda"/>
        <w:keepNext/>
        <w:rPr>
          <w:ins w:id="533" w:author="Ryan Lemos" w:date="2019-09-21T12:45:00Z"/>
        </w:rPr>
        <w:pPrChange w:id="534" w:author="Ryan Lemos" w:date="2019-09-21T12:45:00Z">
          <w:pPr>
            <w:pStyle w:val="Legenda"/>
          </w:pPr>
        </w:pPrChange>
      </w:pPr>
      <w:bookmarkStart w:id="535" w:name="_Ref20051853"/>
      <w:ins w:id="536" w:author="Ryan Lemos" w:date="2019-09-21T12:45:00Z">
        <w:r>
          <w:lastRenderedPageBreak/>
          <w:t xml:space="preserve">Figura </w:t>
        </w:r>
      </w:ins>
      <w:ins w:id="537" w:author="Ryan Lemos" w:date="2019-09-22T12:43:00Z">
        <w:r w:rsidR="00921163">
          <w:fldChar w:fldCharType="begin"/>
        </w:r>
        <w:r w:rsidR="00921163">
          <w:instrText xml:space="preserve"> SEQ Figura \* ARABIC </w:instrText>
        </w:r>
      </w:ins>
      <w:r w:rsidR="00921163">
        <w:fldChar w:fldCharType="separate"/>
      </w:r>
      <w:ins w:id="538" w:author="Ryan Lemos" w:date="2019-09-22T12:43:00Z">
        <w:r w:rsidR="00921163">
          <w:rPr>
            <w:noProof/>
          </w:rPr>
          <w:t>44</w:t>
        </w:r>
        <w:r w:rsidR="00921163">
          <w:fldChar w:fldCharType="end"/>
        </w:r>
      </w:ins>
      <w:bookmarkEnd w:id="535"/>
      <w:ins w:id="539" w:author="Ryan Lemos" w:date="2019-09-21T12:45:00Z">
        <w:r>
          <w:t xml:space="preserve"> - Tela de cadastro de um material</w:t>
        </w:r>
      </w:ins>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44527" cy="2745401"/>
                    </a:xfrm>
                    <a:prstGeom prst="rect">
                      <a:avLst/>
                    </a:prstGeom>
                  </pic:spPr>
                </pic:pic>
              </a:graphicData>
            </a:graphic>
          </wp:inline>
        </w:drawing>
      </w:r>
    </w:p>
    <w:p w14:paraId="17C3AF35" w14:textId="77777777" w:rsidR="006476E9" w:rsidRDefault="006476E9" w:rsidP="00987BE5">
      <w:pPr>
        <w:ind w:firstLine="0"/>
        <w:jc w:val="center"/>
      </w:pPr>
    </w:p>
    <w:p w14:paraId="4925334F" w14:textId="1BBB29F1" w:rsidR="00987BE5" w:rsidRDefault="00987BE5" w:rsidP="00987BE5">
      <w:pPr>
        <w:rPr>
          <w:ins w:id="540" w:author="Ryan Lemos" w:date="2019-09-22T13:01:00Z"/>
        </w:rPr>
      </w:pPr>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p>
    <w:p w14:paraId="7644C84E" w14:textId="77777777" w:rsidR="00AA372A" w:rsidRDefault="00AA372A" w:rsidP="00987BE5"/>
    <w:p w14:paraId="748957F8" w14:textId="4296D93D" w:rsidR="00646DF8" w:rsidRDefault="00AA372A">
      <w:pPr>
        <w:pStyle w:val="Legenda"/>
        <w:pPrChange w:id="541" w:author="Ryan Lemos" w:date="2019-09-22T13:00:00Z">
          <w:pPr/>
        </w:pPrChange>
      </w:pPr>
      <w:ins w:id="542" w:author="Ryan Lemos" w:date="2019-09-22T13:00:00Z">
        <w:r>
          <w:t xml:space="preserve">Quadro </w:t>
        </w:r>
        <w:r>
          <w:fldChar w:fldCharType="begin"/>
        </w:r>
        <w:r>
          <w:instrText xml:space="preserve"> SEQ Quadro \* ARABIC </w:instrText>
        </w:r>
      </w:ins>
      <w:r>
        <w:fldChar w:fldCharType="separate"/>
      </w:r>
      <w:ins w:id="543" w:author="Ryan Lemos" w:date="2019-09-24T21:03:00Z">
        <w:r w:rsidR="005F6C85">
          <w:rPr>
            <w:noProof/>
          </w:rPr>
          <w:t>9</w:t>
        </w:r>
      </w:ins>
      <w:ins w:id="544" w:author="Ryan Lemos" w:date="2019-09-22T13:00:00Z">
        <w:r>
          <w:fldChar w:fldCharType="end"/>
        </w:r>
        <w:r>
          <w:t xml:space="preserve"> - </w:t>
        </w:r>
      </w:ins>
      <w:ins w:id="545" w:author="Ryan Lemos" w:date="2019-09-22T13:01:00Z">
        <w:r>
          <w:t>E</w:t>
        </w:r>
      </w:ins>
      <w:ins w:id="546" w:author="Ryan Lemos" w:date="2019-09-22T13:00:00Z">
        <w:r>
          <w:t>stória de listagem de materiais</w:t>
        </w:r>
      </w:ins>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rPr>
          <w:ins w:id="547" w:author="Ryan Lemos" w:date="2019-09-22T13:38:00Z"/>
        </w:rPr>
      </w:pPr>
      <w:r>
        <w:t xml:space="preserve">Ao lado de cada nível deve ficar </w:t>
      </w:r>
      <w:r w:rsidR="00646DF8">
        <w:t>as imagens dos livros que a escola utiliza, para os níveis que fizerem utilização dos livros Interchange.</w:t>
      </w:r>
    </w:p>
    <w:p w14:paraId="4B774B79" w14:textId="54FD6005" w:rsidR="00780414" w:rsidRDefault="00780414" w:rsidP="00596E44">
      <w:pPr>
        <w:pStyle w:val="estrias"/>
        <w:numPr>
          <w:ilvl w:val="0"/>
          <w:numId w:val="22"/>
        </w:numPr>
      </w:pPr>
      <w:ins w:id="548" w:author="Ryan Lemos" w:date="2019-09-22T13:38:00Z">
        <w:r>
          <w:t>Quero que ao clicar em um ano os materiais surjam.</w:t>
        </w:r>
      </w:ins>
    </w:p>
    <w:p w14:paraId="47FBEE4A" w14:textId="77777777" w:rsidR="00987BE5" w:rsidRDefault="00987BE5" w:rsidP="00987BE5">
      <w:pPr>
        <w:ind w:firstLine="0"/>
        <w:jc w:val="center"/>
      </w:pPr>
    </w:p>
    <w:p w14:paraId="26F16899" w14:textId="400C58CE" w:rsidR="00987BE5" w:rsidRDefault="00987BE5" w:rsidP="00987BE5">
      <w:r>
        <w:t>A implementação da funcionalidade pode ser constatada pela</w:t>
      </w:r>
      <w:ins w:id="549" w:author="Ryan Lemos" w:date="2019-09-22T13:37:00Z">
        <w:r w:rsidR="00780414">
          <w:t xml:space="preserve"> </w:t>
        </w:r>
        <w:r w:rsidR="00780414">
          <w:fldChar w:fldCharType="begin"/>
        </w:r>
        <w:r w:rsidR="00780414">
          <w:instrText xml:space="preserve"> REF _Ref20051870 \h </w:instrText>
        </w:r>
      </w:ins>
      <w:r w:rsidR="00780414">
        <w:fldChar w:fldCharType="separate"/>
      </w:r>
      <w:ins w:id="550" w:author="Ryan Lemos" w:date="2019-09-22T13:37:00Z">
        <w:r w:rsidR="00780414">
          <w:t xml:space="preserve">Figura </w:t>
        </w:r>
        <w:r w:rsidR="00780414">
          <w:rPr>
            <w:noProof/>
          </w:rPr>
          <w:t>45</w:t>
        </w:r>
        <w:r w:rsidR="00780414">
          <w:fldChar w:fldCharType="end"/>
        </w:r>
      </w:ins>
      <w:del w:id="551" w:author="Ryan Lemos" w:date="2019-09-22T13:37:00Z">
        <w:r w:rsidDel="00780414">
          <w:delText xml:space="preserve"> </w:delText>
        </w:r>
        <w:r w:rsidRPr="00FA2F5B" w:rsidDel="00780414">
          <w:rPr>
            <w:highlight w:val="yellow"/>
          </w:rPr>
          <w:delText>figura x</w:delText>
        </w:r>
      </w:del>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w:t>
      </w:r>
      <w:del w:id="552" w:author="Ryan Lemos" w:date="2019-09-22T13:39:00Z">
        <w:r w:rsidDel="00780414">
          <w:delText xml:space="preserve"> </w:delText>
        </w:r>
      </w:del>
      <w:ins w:id="553" w:author="Ryan Lemos" w:date="2019-09-22T13:39:00Z">
        <w:r w:rsidR="00780414">
          <w:t xml:space="preserve"> </w:t>
        </w:r>
        <w:r w:rsidR="00780414">
          <w:fldChar w:fldCharType="begin"/>
        </w:r>
        <w:r w:rsidR="00780414">
          <w:instrText xml:space="preserve"> REF _Ref20051870 \h </w:instrText>
        </w:r>
      </w:ins>
      <w:r w:rsidR="00780414">
        <w:fldChar w:fldCharType="separate"/>
      </w:r>
      <w:ins w:id="554" w:author="Ryan Lemos" w:date="2019-09-22T13:39:00Z">
        <w:r w:rsidR="00780414">
          <w:t xml:space="preserve">Figura </w:t>
        </w:r>
        <w:r w:rsidR="00780414">
          <w:rPr>
            <w:noProof/>
          </w:rPr>
          <w:t>45</w:t>
        </w:r>
        <w:r w:rsidR="00780414">
          <w:fldChar w:fldCharType="end"/>
        </w:r>
      </w:ins>
      <w:del w:id="555" w:author="Ryan Lemos" w:date="2019-09-22T13:39:00Z">
        <w:r w:rsidRPr="00FA2F5B" w:rsidDel="00780414">
          <w:rPr>
            <w:highlight w:val="yellow"/>
          </w:rPr>
          <w:delText>figura X</w:delText>
        </w:r>
      </w:del>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5D0D5FA3" w:rsidR="00841D83" w:rsidRDefault="00841D83">
      <w:pPr>
        <w:pStyle w:val="Legenda"/>
        <w:keepNext/>
        <w:rPr>
          <w:ins w:id="556" w:author="Ryan Lemos" w:date="2019-09-21T12:45:00Z"/>
        </w:rPr>
        <w:pPrChange w:id="557" w:author="Ryan Lemos" w:date="2019-09-21T12:45:00Z">
          <w:pPr>
            <w:pStyle w:val="Legenda"/>
          </w:pPr>
        </w:pPrChange>
      </w:pPr>
      <w:bookmarkStart w:id="558" w:name="_Ref20051870"/>
      <w:ins w:id="559" w:author="Ryan Lemos" w:date="2019-09-21T12:45:00Z">
        <w:r>
          <w:lastRenderedPageBreak/>
          <w:t xml:space="preserve">Figura </w:t>
        </w:r>
      </w:ins>
      <w:ins w:id="560" w:author="Ryan Lemos" w:date="2019-09-22T12:43:00Z">
        <w:r w:rsidR="00921163">
          <w:fldChar w:fldCharType="begin"/>
        </w:r>
        <w:r w:rsidR="00921163">
          <w:instrText xml:space="preserve"> SEQ Figura \* ARABIC </w:instrText>
        </w:r>
      </w:ins>
      <w:r w:rsidR="00921163">
        <w:fldChar w:fldCharType="separate"/>
      </w:r>
      <w:ins w:id="561" w:author="Ryan Lemos" w:date="2019-09-22T12:43:00Z">
        <w:r w:rsidR="00921163">
          <w:rPr>
            <w:noProof/>
          </w:rPr>
          <w:t>45</w:t>
        </w:r>
        <w:r w:rsidR="00921163">
          <w:fldChar w:fldCharType="end"/>
        </w:r>
      </w:ins>
      <w:bookmarkEnd w:id="558"/>
      <w:ins w:id="562" w:author="Ryan Lemos" w:date="2019-09-21T12:45:00Z">
        <w:r>
          <w:t xml:space="preserve"> - Tela de listagem dos materiais</w:t>
        </w:r>
      </w:ins>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21337" cy="3371974"/>
                    </a:xfrm>
                    <a:prstGeom prst="rect">
                      <a:avLst/>
                    </a:prstGeom>
                  </pic:spPr>
                </pic:pic>
              </a:graphicData>
            </a:graphic>
          </wp:inline>
        </w:drawing>
      </w:r>
    </w:p>
    <w:p w14:paraId="5A139A48" w14:textId="77777777" w:rsidR="00987BE5" w:rsidRDefault="00987BE5" w:rsidP="00987BE5">
      <w:pPr>
        <w:ind w:firstLine="0"/>
        <w:jc w:val="center"/>
      </w:pPr>
    </w:p>
    <w:p w14:paraId="3D12A2F5" w14:textId="6DEA0011" w:rsidR="00987BE5" w:rsidRDefault="00987BE5" w:rsidP="00987BE5">
      <w:pPr>
        <w:rPr>
          <w:ins w:id="563" w:author="Ryan Lemos" w:date="2019-09-21T12:47:00Z"/>
        </w:rPr>
      </w:pPr>
      <w:r>
        <w:t xml:space="preserve">A segunda restrição descrita pela </w:t>
      </w:r>
      <w:r w:rsidRPr="00FA2F5B">
        <w:rPr>
          <w:highlight w:val="yellow"/>
        </w:rPr>
        <w:t>figura X</w:t>
      </w:r>
      <w:r>
        <w:t xml:space="preserve"> implementada pode ser vista na</w:t>
      </w:r>
      <w:del w:id="564" w:author="Ryan Lemos" w:date="2019-09-22T13:40:00Z">
        <w:r w:rsidDel="00780414">
          <w:delText xml:space="preserve"> </w:delText>
        </w:r>
      </w:del>
      <w:ins w:id="565" w:author="Ryan Lemos" w:date="2019-09-22T13:40:00Z">
        <w:r w:rsidR="00780414">
          <w:t xml:space="preserve"> </w:t>
        </w:r>
        <w:r w:rsidR="00780414">
          <w:fldChar w:fldCharType="begin"/>
        </w:r>
        <w:r w:rsidR="00780414">
          <w:instrText xml:space="preserve"> REF _Ref20052037 \h </w:instrText>
        </w:r>
      </w:ins>
      <w:r w:rsidR="00780414">
        <w:fldChar w:fldCharType="separate"/>
      </w:r>
      <w:ins w:id="566" w:author="Ryan Lemos" w:date="2019-09-22T13:40:00Z">
        <w:r w:rsidR="00780414">
          <w:t xml:space="preserve">Figura </w:t>
        </w:r>
        <w:r w:rsidR="00780414">
          <w:rPr>
            <w:noProof/>
          </w:rPr>
          <w:t>46</w:t>
        </w:r>
        <w:r w:rsidR="00780414">
          <w:fldChar w:fldCharType="end"/>
        </w:r>
      </w:ins>
      <w:del w:id="567" w:author="Ryan Lemos" w:date="2019-09-22T13:40:00Z">
        <w:r w:rsidRPr="00FA2F5B" w:rsidDel="00780414">
          <w:rPr>
            <w:highlight w:val="yellow"/>
          </w:rPr>
          <w:delText>figura X</w:delText>
        </w:r>
      </w:del>
      <w:r>
        <w:t xml:space="preserve">. Ao clicar sobre o ano executa-se um efeito de sanfona abrindo e então os materiais daquele ano surgem. </w:t>
      </w:r>
      <w:r w:rsidR="00097BA3">
        <w:t>Para essa interface foi utilizado um componente do MaterializeCSS</w:t>
      </w:r>
      <w:r w:rsidR="00AF4E85">
        <w:t>,</w:t>
      </w:r>
      <w:r w:rsidR="00097BA3">
        <w:t xml:space="preserve"> que é responsável por gerar esse efeito sanfona descrito.</w:t>
      </w:r>
    </w:p>
    <w:p w14:paraId="69060F86" w14:textId="77777777" w:rsidR="00841D83" w:rsidRDefault="00841D83" w:rsidP="00987BE5"/>
    <w:p w14:paraId="1E738427" w14:textId="06960AEB" w:rsidR="00841D83" w:rsidRDefault="00841D83">
      <w:pPr>
        <w:pStyle w:val="Legenda"/>
        <w:keepNext/>
        <w:rPr>
          <w:ins w:id="568" w:author="Ryan Lemos" w:date="2019-09-21T12:47:00Z"/>
        </w:rPr>
        <w:pPrChange w:id="569" w:author="Ryan Lemos" w:date="2019-09-21T12:47:00Z">
          <w:pPr>
            <w:pStyle w:val="Legenda"/>
          </w:pPr>
        </w:pPrChange>
      </w:pPr>
      <w:bookmarkStart w:id="570" w:name="_Ref20052037"/>
      <w:ins w:id="571" w:author="Ryan Lemos" w:date="2019-09-21T12:47:00Z">
        <w:r>
          <w:t xml:space="preserve">Figura </w:t>
        </w:r>
      </w:ins>
      <w:ins w:id="572" w:author="Ryan Lemos" w:date="2019-09-22T12:43:00Z">
        <w:r w:rsidR="00921163">
          <w:fldChar w:fldCharType="begin"/>
        </w:r>
        <w:r w:rsidR="00921163">
          <w:instrText xml:space="preserve"> SEQ Figura \* ARABIC </w:instrText>
        </w:r>
      </w:ins>
      <w:r w:rsidR="00921163">
        <w:fldChar w:fldCharType="separate"/>
      </w:r>
      <w:ins w:id="573" w:author="Ryan Lemos" w:date="2019-09-22T12:43:00Z">
        <w:r w:rsidR="00921163">
          <w:rPr>
            <w:noProof/>
          </w:rPr>
          <w:t>46</w:t>
        </w:r>
        <w:r w:rsidR="00921163">
          <w:fldChar w:fldCharType="end"/>
        </w:r>
      </w:ins>
      <w:bookmarkEnd w:id="570"/>
      <w:ins w:id="574" w:author="Ryan Lemos" w:date="2019-09-21T12:47:00Z">
        <w:r>
          <w:t xml:space="preserve"> - </w:t>
        </w:r>
        <w:r w:rsidRPr="006F38F9">
          <w:t>Tela de visualização de materiais de um determinado ano</w:t>
        </w:r>
      </w:ins>
    </w:p>
    <w:p w14:paraId="0F0272F0" w14:textId="6AF7E4EA" w:rsidR="00987BE5" w:rsidRDefault="00841D83">
      <w:pPr>
        <w:ind w:firstLine="0"/>
        <w:jc w:val="center"/>
        <w:pPrChange w:id="575" w:author="Ryan Lemos" w:date="2019-09-21T12:47:00Z">
          <w:pPr/>
        </w:pPrChange>
      </w:pPr>
      <w:moveToRangeStart w:id="576" w:author="Ryan Lemos" w:date="2019-09-21T12:46:00Z" w:name="move19962430"/>
      <w:moveTo w:id="577" w:author="Ryan Lemos" w:date="2019-09-21T12:46:00Z">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852790"/>
                      </a:xfrm>
                      <a:prstGeom prst="rect">
                        <a:avLst/>
                      </a:prstGeom>
                    </pic:spPr>
                  </pic:pic>
                </a:graphicData>
              </a:graphic>
            </wp:inline>
          </w:drawing>
        </w:r>
      </w:moveTo>
      <w:moveToRangeEnd w:id="576"/>
    </w:p>
    <w:p w14:paraId="6C00242C" w14:textId="5925FFE9" w:rsidR="00987BE5" w:rsidRDefault="00987BE5" w:rsidP="00987BE5">
      <w:pPr>
        <w:ind w:firstLine="0"/>
        <w:jc w:val="center"/>
      </w:pPr>
      <w:del w:id="578" w:author="Ryan Lemos" w:date="2019-09-21T12:46:00Z">
        <w:r w:rsidDel="00841D83">
          <w:rPr>
            <w:noProof/>
          </w:rPr>
          <w:drawing>
            <wp:inline distT="0" distB="0" distL="0" distR="0" wp14:anchorId="76D06CB4" wp14:editId="21D76157">
              <wp:extent cx="5166360" cy="2491509"/>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98359" cy="2506941"/>
                      </a:xfrm>
                      <a:prstGeom prst="rect">
                        <a:avLst/>
                      </a:prstGeom>
                    </pic:spPr>
                  </pic:pic>
                </a:graphicData>
              </a:graphic>
            </wp:inline>
          </w:drawing>
        </w:r>
      </w:del>
    </w:p>
    <w:p w14:paraId="501A0FCB" w14:textId="674107BB" w:rsidR="00B965E2" w:rsidRDefault="00B965E2">
      <w:pPr>
        <w:pStyle w:val="Legenda"/>
        <w:keepNext/>
        <w:rPr>
          <w:ins w:id="579" w:author="Ryan Lemos" w:date="2019-09-21T12:57:00Z"/>
        </w:rPr>
        <w:pPrChange w:id="580" w:author="Ryan Lemos" w:date="2019-09-21T12:57:00Z">
          <w:pPr>
            <w:pStyle w:val="Legenda"/>
          </w:pPr>
        </w:pPrChange>
      </w:pPr>
      <w:ins w:id="581" w:author="Ryan Lemos" w:date="2019-09-21T12:57:00Z">
        <w:r>
          <w:lastRenderedPageBreak/>
          <w:t xml:space="preserve">Figura </w:t>
        </w:r>
      </w:ins>
      <w:ins w:id="582" w:author="Ryan Lemos" w:date="2019-09-22T12:43:00Z">
        <w:r w:rsidR="00921163">
          <w:fldChar w:fldCharType="begin"/>
        </w:r>
        <w:r w:rsidR="00921163">
          <w:instrText xml:space="preserve"> SEQ Figura \* ARABIC </w:instrText>
        </w:r>
      </w:ins>
      <w:r w:rsidR="00921163">
        <w:fldChar w:fldCharType="separate"/>
      </w:r>
      <w:ins w:id="583" w:author="Ryan Lemos" w:date="2019-09-22T12:43:00Z">
        <w:r w:rsidR="00921163">
          <w:rPr>
            <w:noProof/>
          </w:rPr>
          <w:t>47</w:t>
        </w:r>
        <w:r w:rsidR="00921163">
          <w:fldChar w:fldCharType="end"/>
        </w:r>
      </w:ins>
      <w:ins w:id="584" w:author="Ryan Lemos" w:date="2019-09-21T12:57:00Z">
        <w:r>
          <w:t xml:space="preserve"> - Tela de edição de um material</w:t>
        </w:r>
      </w:ins>
    </w:p>
    <w:p w14:paraId="0519EEFA" w14:textId="77777777" w:rsidR="00841D83" w:rsidRDefault="00841D83" w:rsidP="00841D83">
      <w:pPr>
        <w:ind w:firstLine="0"/>
        <w:jc w:val="center"/>
        <w:rPr>
          <w:ins w:id="585" w:author="Ryan Lemos" w:date="2019-09-21T12:49:00Z"/>
        </w:rPr>
      </w:pPr>
      <w:ins w:id="586" w:author="Ryan Lemos" w:date="2019-09-21T12:49:00Z">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251200"/>
                      </a:xfrm>
                      <a:prstGeom prst="rect">
                        <a:avLst/>
                      </a:prstGeom>
                    </pic:spPr>
                  </pic:pic>
                </a:graphicData>
              </a:graphic>
            </wp:inline>
          </w:drawing>
        </w:r>
      </w:ins>
    </w:p>
    <w:p w14:paraId="4EF19A9A" w14:textId="77777777" w:rsidR="00841D83" w:rsidRDefault="00841D83" w:rsidP="00841D83">
      <w:pPr>
        <w:ind w:firstLine="0"/>
        <w:jc w:val="center"/>
        <w:rPr>
          <w:ins w:id="587" w:author="Ryan Lemos" w:date="2019-09-21T12:49:00Z"/>
        </w:rPr>
      </w:pPr>
      <w:ins w:id="588" w:author="Ryan Lemos" w:date="2019-09-21T12:49:00Z">
        <w:r w:rsidRPr="008C1DD0">
          <w:rPr>
            <w:highlight w:val="yellow"/>
          </w:rPr>
          <w:t>Falar da edição e visualização dos materiais</w:t>
        </w:r>
      </w:ins>
    </w:p>
    <w:p w14:paraId="5C7894A8" w14:textId="77777777" w:rsidR="00097BA3" w:rsidRDefault="00097BA3" w:rsidP="00987BE5">
      <w:pPr>
        <w:ind w:firstLine="0"/>
        <w:jc w:val="center"/>
      </w:pPr>
    </w:p>
    <w:p w14:paraId="18EBE7CC" w14:textId="353B0E7E" w:rsidR="002C0E60" w:rsidRDefault="002C0E60" w:rsidP="002C0E60">
      <w:r>
        <w:t>A estória seguinte se tra</w:t>
      </w:r>
      <w:r w:rsidR="006476E9">
        <w:t xml:space="preserve">ta de como será o cadastro das turmas pelo professor. A </w:t>
      </w:r>
      <w:r w:rsidR="006476E9" w:rsidRPr="00596E44">
        <w:rPr>
          <w:highlight w:val="yellow"/>
        </w:rPr>
        <w:t>figura X</w:t>
      </w:r>
      <w:r w:rsidR="006476E9">
        <w:t xml:space="preserve"> representa essa estória. Nela o professor explica que cada turma é identificada pelo ano de graduação (no caso primeiro, segundo, até o quinto ano), o dia e horários em que a aula é realizada.</w:t>
      </w:r>
    </w:p>
    <w:p w14:paraId="35A7CD1E" w14:textId="45CED4FA" w:rsidR="00885747" w:rsidRDefault="00AA372A">
      <w:pPr>
        <w:pStyle w:val="Legenda"/>
        <w:pPrChange w:id="589" w:author="Ryan Lemos" w:date="2019-09-22T13:01:00Z">
          <w:pPr/>
        </w:pPrChange>
      </w:pPr>
      <w:ins w:id="590" w:author="Ryan Lemos" w:date="2019-09-22T13:01:00Z">
        <w:r>
          <w:t xml:space="preserve">Quadro </w:t>
        </w:r>
        <w:r>
          <w:fldChar w:fldCharType="begin"/>
        </w:r>
        <w:r>
          <w:instrText xml:space="preserve"> SEQ Quadro \* ARABIC </w:instrText>
        </w:r>
      </w:ins>
      <w:r>
        <w:fldChar w:fldCharType="separate"/>
      </w:r>
      <w:ins w:id="591" w:author="Ryan Lemos" w:date="2019-09-24T21:03:00Z">
        <w:r w:rsidR="005F6C85">
          <w:rPr>
            <w:noProof/>
          </w:rPr>
          <w:t>10</w:t>
        </w:r>
      </w:ins>
      <w:ins w:id="592" w:author="Ryan Lemos" w:date="2019-09-22T13:01:00Z">
        <w:r>
          <w:fldChar w:fldCharType="end"/>
        </w:r>
        <w:r>
          <w:t xml:space="preserve"> - Estória de criação das turmas</w:t>
        </w:r>
      </w:ins>
    </w:p>
    <w:p w14:paraId="2D282CC4" w14:textId="267CE1C8" w:rsidR="002C0E60" w:rsidRDefault="00885747" w:rsidP="005B582B">
      <w:pPr>
        <w:pStyle w:val="estrias"/>
      </w:pPr>
      <w:r>
        <w:t>Como professor gostaria de ser capaz de criar minhas turmas conforme dias, horários, e níveis de cada turma.</w:t>
      </w:r>
    </w:p>
    <w:p w14:paraId="2C24583A" w14:textId="77777777" w:rsidR="006476E9" w:rsidRDefault="006476E9">
      <w:pPr>
        <w:ind w:firstLine="0"/>
        <w:jc w:val="center"/>
      </w:pPr>
    </w:p>
    <w:p w14:paraId="09596458" w14:textId="3AEE2D77" w:rsidR="006476E9" w:rsidRDefault="006476E9" w:rsidP="006476E9">
      <w:r>
        <w:t xml:space="preserve">A implementação desta funcionalidade é descrita pela </w:t>
      </w:r>
      <w:ins w:id="593" w:author="Ryan Lemos" w:date="2019-09-22T13:41:00Z">
        <w:r w:rsidR="00780414">
          <w:fldChar w:fldCharType="begin"/>
        </w:r>
        <w:r w:rsidR="00780414">
          <w:instrText xml:space="preserve"> REF _Ref20052080 \h </w:instrText>
        </w:r>
      </w:ins>
      <w:r w:rsidR="00780414">
        <w:fldChar w:fldCharType="separate"/>
      </w:r>
      <w:ins w:id="594" w:author="Ryan Lemos" w:date="2019-09-22T13:41:00Z">
        <w:r w:rsidR="00780414">
          <w:t xml:space="preserve">Figura </w:t>
        </w:r>
        <w:r w:rsidR="00780414">
          <w:rPr>
            <w:noProof/>
          </w:rPr>
          <w:t>48</w:t>
        </w:r>
        <w:r w:rsidR="00780414">
          <w:fldChar w:fldCharType="end"/>
        </w:r>
        <w:r w:rsidR="00780414">
          <w:t xml:space="preserve"> </w:t>
        </w:r>
      </w:ins>
      <w:del w:id="595" w:author="Ryan Lemos" w:date="2019-09-22T13:40:00Z">
        <w:r w:rsidRPr="00596E44" w:rsidDel="00780414">
          <w:rPr>
            <w:highlight w:val="yellow"/>
          </w:rPr>
          <w:delText>figura X</w:delText>
        </w:r>
        <w:r w:rsidDel="00780414">
          <w:delText xml:space="preserve"> </w:delText>
        </w:r>
      </w:del>
      <w:r>
        <w:t>que explicita os campos indicados pelo professor que são o dia, horário e ano.</w:t>
      </w:r>
    </w:p>
    <w:p w14:paraId="456B2B15" w14:textId="77777777" w:rsidR="006476E9" w:rsidRDefault="006476E9" w:rsidP="00596E44"/>
    <w:p w14:paraId="5EBE1C52" w14:textId="7E220081" w:rsidR="00841D83" w:rsidRDefault="00841D83" w:rsidP="00841D83">
      <w:pPr>
        <w:pStyle w:val="Legenda"/>
        <w:keepNext/>
        <w:rPr>
          <w:ins w:id="596" w:author="Ryan Lemos" w:date="2019-09-21T12:46:00Z"/>
        </w:rPr>
      </w:pPr>
    </w:p>
    <w:p w14:paraId="42D8AFF7" w14:textId="1489EA25" w:rsidR="00B965E2" w:rsidRDefault="00B965E2">
      <w:pPr>
        <w:pStyle w:val="Legenda"/>
        <w:keepNext/>
        <w:rPr>
          <w:ins w:id="597" w:author="Ryan Lemos" w:date="2019-09-21T12:57:00Z"/>
        </w:rPr>
        <w:pPrChange w:id="598" w:author="Ryan Lemos" w:date="2019-09-21T12:57:00Z">
          <w:pPr>
            <w:pStyle w:val="Legenda"/>
          </w:pPr>
        </w:pPrChange>
      </w:pPr>
      <w:bookmarkStart w:id="599" w:name="_Ref20052080"/>
      <w:ins w:id="600" w:author="Ryan Lemos" w:date="2019-09-21T12:57:00Z">
        <w:r>
          <w:t xml:space="preserve">Figura </w:t>
        </w:r>
      </w:ins>
      <w:ins w:id="601" w:author="Ryan Lemos" w:date="2019-09-22T12:43:00Z">
        <w:r w:rsidR="00921163">
          <w:fldChar w:fldCharType="begin"/>
        </w:r>
        <w:r w:rsidR="00921163">
          <w:instrText xml:space="preserve"> SEQ Figura \* ARABIC </w:instrText>
        </w:r>
      </w:ins>
      <w:r w:rsidR="00921163">
        <w:fldChar w:fldCharType="separate"/>
      </w:r>
      <w:ins w:id="602" w:author="Ryan Lemos" w:date="2019-09-22T12:43:00Z">
        <w:r w:rsidR="00921163">
          <w:rPr>
            <w:noProof/>
          </w:rPr>
          <w:t>48</w:t>
        </w:r>
        <w:r w:rsidR="00921163">
          <w:fldChar w:fldCharType="end"/>
        </w:r>
      </w:ins>
      <w:bookmarkEnd w:id="599"/>
      <w:ins w:id="603" w:author="Ryan Lemos" w:date="2019-09-21T12:57:00Z">
        <w:r>
          <w:t xml:space="preserve"> - Tela de cadastro de uma turma</w:t>
        </w:r>
      </w:ins>
    </w:p>
    <w:p w14:paraId="3B60976D" w14:textId="26187B97" w:rsidR="002C0E60" w:rsidRDefault="00841D83" w:rsidP="002C0E60">
      <w:pPr>
        <w:ind w:firstLine="0"/>
        <w:jc w:val="center"/>
      </w:pPr>
      <w:ins w:id="604" w:author="Ryan Lemos" w:date="2019-09-21T12:49:00Z">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478530"/>
                      </a:xfrm>
                      <a:prstGeom prst="rect">
                        <a:avLst/>
                      </a:prstGeom>
                    </pic:spPr>
                  </pic:pic>
                </a:graphicData>
              </a:graphic>
            </wp:inline>
          </w:drawing>
        </w:r>
      </w:ins>
      <w:moveFromRangeStart w:id="605" w:author="Ryan Lemos" w:date="2019-09-21T12:46:00Z" w:name="move19962430"/>
      <w:moveFrom w:id="606" w:author="Ryan Lemos" w:date="2019-09-21T12:46:00Z">
        <w:r w:rsidR="00AF04BD" w:rsidDel="00841D83">
          <w:rPr>
            <w:noProof/>
          </w:rPr>
          <w:drawing>
            <wp:inline distT="0" distB="0" distL="0" distR="0" wp14:anchorId="019511A2" wp14:editId="4A48EEA4">
              <wp:extent cx="5905500" cy="2925081"/>
              <wp:effectExtent l="0" t="0" r="0" b="889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21261" cy="2932888"/>
                      </a:xfrm>
                      <a:prstGeom prst="rect">
                        <a:avLst/>
                      </a:prstGeom>
                    </pic:spPr>
                  </pic:pic>
                </a:graphicData>
              </a:graphic>
            </wp:inline>
          </w:drawing>
        </w:r>
      </w:moveFrom>
      <w:moveFromRangeEnd w:id="605"/>
    </w:p>
    <w:p w14:paraId="039DFF6D" w14:textId="77777777" w:rsidR="006476E9" w:rsidRDefault="006476E9" w:rsidP="002C0E60">
      <w:pPr>
        <w:ind w:firstLine="0"/>
        <w:jc w:val="center"/>
      </w:pPr>
    </w:p>
    <w:p w14:paraId="24CACF77" w14:textId="7ABFB742" w:rsidR="00AA372A" w:rsidRDefault="0013326D">
      <w:pPr>
        <w:rPr>
          <w:ins w:id="607" w:author="Ryan Lemos" w:date="2019-09-22T13:02:00Z"/>
        </w:rPr>
      </w:pPr>
      <w:r>
        <w:t xml:space="preserve">Ao professor também é possível visualizar suas turmas. A </w:t>
      </w:r>
      <w:r w:rsidRPr="00596E44">
        <w:rPr>
          <w:highlight w:val="yellow"/>
        </w:rPr>
        <w:t>figura X</w:t>
      </w:r>
      <w:r>
        <w:t xml:space="preserve"> se trata da estória que </w:t>
      </w:r>
      <w:del w:id="608" w:author="Ryan Lemos" w:date="2019-09-22T13:41:00Z">
        <w:r w:rsidR="00905032" w:rsidDel="00780414">
          <w:delText xml:space="preserve">explicita </w:delText>
        </w:r>
      </w:del>
      <w:ins w:id="609" w:author="Ryan Lemos" w:date="2019-09-22T13:41:00Z">
        <w:r w:rsidR="00780414">
          <w:t xml:space="preserve">demonstra </w:t>
        </w:r>
      </w:ins>
      <w:r w:rsidR="00905032">
        <w:t>como o professor imaginou a listagem das turmas. Um dos desejos para essa funcionalidade é que as turmas sejam dispostas em forma de cartão, para que fique mais fácil de identificar a turma.</w:t>
      </w:r>
    </w:p>
    <w:p w14:paraId="5F5CAF5E" w14:textId="269E5FB8" w:rsidR="006476E9" w:rsidRDefault="00905032">
      <w:pPr>
        <w:rPr>
          <w:ins w:id="610" w:author="Ryan Lemos" w:date="2019-09-22T13:01:00Z"/>
        </w:rPr>
      </w:pPr>
      <w:r>
        <w:t xml:space="preserve"> </w:t>
      </w:r>
    </w:p>
    <w:p w14:paraId="7CE521C8" w14:textId="3CE2A956" w:rsidR="00AA372A" w:rsidRDefault="00AA372A">
      <w:pPr>
        <w:pStyle w:val="Legenda"/>
        <w:pPrChange w:id="611" w:author="Ryan Lemos" w:date="2019-09-22T13:02:00Z">
          <w:pPr/>
        </w:pPrChange>
      </w:pPr>
      <w:ins w:id="612" w:author="Ryan Lemos" w:date="2019-09-22T13:02:00Z">
        <w:r>
          <w:t xml:space="preserve">Quadro </w:t>
        </w:r>
        <w:r>
          <w:fldChar w:fldCharType="begin"/>
        </w:r>
        <w:r>
          <w:instrText xml:space="preserve"> SEQ Quadro \* ARABIC </w:instrText>
        </w:r>
      </w:ins>
      <w:r>
        <w:fldChar w:fldCharType="separate"/>
      </w:r>
      <w:ins w:id="613" w:author="Ryan Lemos" w:date="2019-09-24T21:03:00Z">
        <w:r w:rsidR="005F6C85">
          <w:rPr>
            <w:noProof/>
          </w:rPr>
          <w:t>11</w:t>
        </w:r>
      </w:ins>
      <w:ins w:id="614" w:author="Ryan Lemos" w:date="2019-09-22T13:02:00Z">
        <w:r>
          <w:fldChar w:fldCharType="end"/>
        </w:r>
        <w:r>
          <w:t xml:space="preserve"> - Estória de visualização das turmas</w:t>
        </w:r>
      </w:ins>
    </w:p>
    <w:p w14:paraId="752E1BA7" w14:textId="48A37E98" w:rsidR="004B1CC8" w:rsidRDefault="004B1CC8" w:rsidP="00596E44">
      <w:pPr>
        <w:pStyle w:val="estrias"/>
      </w:pPr>
      <w:r>
        <w:t>Como professor eu gostaria de visualizar minhas turmas em forma de cartões</w:t>
      </w:r>
      <w:r w:rsidR="00EA0CBF">
        <w:t>, p</w:t>
      </w:r>
      <w:r>
        <w:t>ois facilita a minha visualização.</w:t>
      </w:r>
    </w:p>
    <w:p w14:paraId="55E8E1FB" w14:textId="55B5C7A9" w:rsidR="002C0E60" w:rsidDel="00B965E2" w:rsidRDefault="002C0E60" w:rsidP="00596E44">
      <w:pPr>
        <w:ind w:firstLine="0"/>
        <w:rPr>
          <w:del w:id="615" w:author="Ryan Lemos" w:date="2019-09-21T12:57:00Z"/>
        </w:rPr>
      </w:pPr>
    </w:p>
    <w:p w14:paraId="623238E5" w14:textId="77777777" w:rsidR="00905032" w:rsidRDefault="00905032">
      <w:pPr>
        <w:ind w:firstLine="0"/>
        <w:pPrChange w:id="616" w:author="Ryan Lemos" w:date="2019-09-21T12:57:00Z">
          <w:pPr>
            <w:ind w:firstLine="0"/>
            <w:jc w:val="center"/>
          </w:pPr>
        </w:pPrChange>
      </w:pPr>
    </w:p>
    <w:p w14:paraId="3BBD8A73" w14:textId="4FB4EB3F" w:rsidR="00905032" w:rsidRDefault="00905032" w:rsidP="00596E44">
      <w:r>
        <w:t xml:space="preserve">A </w:t>
      </w:r>
      <w:ins w:id="617" w:author="Ryan Lemos" w:date="2019-09-22T13:41:00Z">
        <w:r w:rsidR="00780414">
          <w:fldChar w:fldCharType="begin"/>
        </w:r>
        <w:r w:rsidR="00780414">
          <w:instrText xml:space="preserve"> REF _Ref20052122 \h </w:instrText>
        </w:r>
      </w:ins>
      <w:r w:rsidR="00780414">
        <w:fldChar w:fldCharType="separate"/>
      </w:r>
      <w:ins w:id="618" w:author="Ryan Lemos" w:date="2019-09-22T13:41:00Z">
        <w:r w:rsidR="00780414">
          <w:t xml:space="preserve">Figura </w:t>
        </w:r>
        <w:r w:rsidR="00780414">
          <w:rPr>
            <w:noProof/>
          </w:rPr>
          <w:t>49</w:t>
        </w:r>
        <w:r w:rsidR="00780414">
          <w:fldChar w:fldCharType="end"/>
        </w:r>
        <w:r w:rsidR="00780414">
          <w:t xml:space="preserve"> </w:t>
        </w:r>
      </w:ins>
      <w:del w:id="619" w:author="Ryan Lemos" w:date="2019-09-22T13:41:00Z">
        <w:r w:rsidRPr="00596E44" w:rsidDel="00780414">
          <w:rPr>
            <w:highlight w:val="yellow"/>
          </w:rPr>
          <w:delText>figura X</w:delText>
        </w:r>
        <w:r w:rsidDel="00780414">
          <w:delText xml:space="preserve"> </w:delText>
        </w:r>
      </w:del>
      <w:r>
        <w:t>explicita como foi feita a implementação dessa funcionalidade. As turmas são listadas em forma de cartão</w:t>
      </w:r>
      <w:r w:rsidR="00EA0CBF">
        <w:t>,</w:t>
      </w:r>
      <w:r>
        <w:t xml:space="preserve"> conforme requisitado. Ainda é possível ao professor gerenciar uma turma em específico</w:t>
      </w:r>
      <w:r w:rsidR="00EA0CBF">
        <w:t>,</w:t>
      </w:r>
      <w:r>
        <w:t xml:space="preserve"> clicando no botão com a figura de um lápis.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MaterializeCSS, o que facilita a implementação do requisito desejado. </w:t>
      </w:r>
    </w:p>
    <w:p w14:paraId="71752EC6" w14:textId="77777777" w:rsidR="00905032" w:rsidRDefault="00905032" w:rsidP="002C0E60">
      <w:pPr>
        <w:ind w:firstLine="0"/>
        <w:jc w:val="center"/>
      </w:pPr>
    </w:p>
    <w:p w14:paraId="2F482F93" w14:textId="470B0F9E" w:rsidR="00B965E2" w:rsidRDefault="00B965E2">
      <w:pPr>
        <w:pStyle w:val="Legenda"/>
        <w:keepNext/>
        <w:rPr>
          <w:ins w:id="620" w:author="Ryan Lemos" w:date="2019-09-21T12:57:00Z"/>
        </w:rPr>
        <w:pPrChange w:id="621" w:author="Ryan Lemos" w:date="2019-09-21T12:57:00Z">
          <w:pPr>
            <w:pStyle w:val="Legenda"/>
          </w:pPr>
        </w:pPrChange>
      </w:pPr>
      <w:bookmarkStart w:id="622" w:name="_Ref20052122"/>
      <w:ins w:id="623" w:author="Ryan Lemos" w:date="2019-09-21T12:57:00Z">
        <w:r>
          <w:lastRenderedPageBreak/>
          <w:t xml:space="preserve">Figura </w:t>
        </w:r>
      </w:ins>
      <w:ins w:id="624" w:author="Ryan Lemos" w:date="2019-09-22T12:43:00Z">
        <w:r w:rsidR="00921163">
          <w:fldChar w:fldCharType="begin"/>
        </w:r>
        <w:r w:rsidR="00921163">
          <w:instrText xml:space="preserve"> SEQ Figura \* ARABIC </w:instrText>
        </w:r>
      </w:ins>
      <w:r w:rsidR="00921163">
        <w:fldChar w:fldCharType="separate"/>
      </w:r>
      <w:ins w:id="625" w:author="Ryan Lemos" w:date="2019-09-22T12:43:00Z">
        <w:r w:rsidR="00921163">
          <w:rPr>
            <w:noProof/>
          </w:rPr>
          <w:t>49</w:t>
        </w:r>
        <w:r w:rsidR="00921163">
          <w:fldChar w:fldCharType="end"/>
        </w:r>
      </w:ins>
      <w:bookmarkEnd w:id="622"/>
      <w:ins w:id="626" w:author="Ryan Lemos" w:date="2019-09-21T12:57:00Z">
        <w:r>
          <w:t xml:space="preserve"> - Tela de listagem de turmas</w:t>
        </w:r>
      </w:ins>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343910"/>
                    </a:xfrm>
                    <a:prstGeom prst="rect">
                      <a:avLst/>
                    </a:prstGeom>
                  </pic:spPr>
                </pic:pic>
              </a:graphicData>
            </a:graphic>
          </wp:inline>
        </w:drawing>
      </w:r>
    </w:p>
    <w:p w14:paraId="355A0ED5" w14:textId="77777777" w:rsidR="002C0E60" w:rsidRDefault="002C0E60" w:rsidP="002C0E60">
      <w:pPr>
        <w:ind w:firstLine="0"/>
        <w:jc w:val="center"/>
      </w:pPr>
    </w:p>
    <w:p w14:paraId="5AF7C9C2" w14:textId="54B0AEFF" w:rsidR="00E550EC" w:rsidRDefault="00E550EC" w:rsidP="00596E44">
      <w:pPr>
        <w:rPr>
          <w:ins w:id="627" w:author="Ryan Lemos" w:date="2019-09-22T13:02:00Z"/>
        </w:rPr>
      </w:pPr>
      <w:r>
        <w:t xml:space="preserve">Como professor é possível dentro </w:t>
      </w:r>
      <w:r w:rsidR="00B96AC0">
        <w:t xml:space="preserve">de uma turma, gerenciar os eventos </w:t>
      </w:r>
      <w:r w:rsidR="00EA0CBF">
        <w:t xml:space="preserve">que ocorrem nessa </w:t>
      </w:r>
      <w:r w:rsidR="00B96AC0">
        <w:t>turma</w:t>
      </w:r>
      <w:r w:rsidR="00EA0CBF">
        <w:t xml:space="preserve"> em específico</w:t>
      </w:r>
      <w:r w:rsidR="00B96AC0">
        <w:t xml:space="preserve">. A estória descrita pela </w:t>
      </w:r>
      <w:r w:rsidR="00B96AC0" w:rsidRPr="00596E44">
        <w:rPr>
          <w:highlight w:val="yellow"/>
        </w:rPr>
        <w:t>figura x</w:t>
      </w:r>
      <w:r w:rsidR="00B96AC0">
        <w:t xml:space="preserve"> representa esses anseios em se gerenciar os eventos.</w:t>
      </w:r>
    </w:p>
    <w:p w14:paraId="19364607" w14:textId="77777777" w:rsidR="00AA372A" w:rsidRDefault="00AA372A" w:rsidP="00596E44">
      <w:pPr>
        <w:rPr>
          <w:ins w:id="628" w:author="Ryan Lemos" w:date="2019-09-22T13:02:00Z"/>
        </w:rPr>
      </w:pPr>
    </w:p>
    <w:p w14:paraId="106A134B" w14:textId="446DF5CF" w:rsidR="00AA372A" w:rsidRDefault="00AA372A">
      <w:pPr>
        <w:pStyle w:val="Legenda"/>
        <w:pPrChange w:id="629" w:author="Ryan Lemos" w:date="2019-09-22T13:02:00Z">
          <w:pPr/>
        </w:pPrChange>
      </w:pPr>
      <w:ins w:id="630" w:author="Ryan Lemos" w:date="2019-09-22T13:02:00Z">
        <w:r>
          <w:t xml:space="preserve">Quadro </w:t>
        </w:r>
        <w:r>
          <w:fldChar w:fldCharType="begin"/>
        </w:r>
        <w:r>
          <w:instrText xml:space="preserve"> SEQ Quadro \* ARABIC </w:instrText>
        </w:r>
      </w:ins>
      <w:r>
        <w:fldChar w:fldCharType="separate"/>
      </w:r>
      <w:ins w:id="631" w:author="Ryan Lemos" w:date="2019-09-24T21:03:00Z">
        <w:r w:rsidR="005F6C85">
          <w:rPr>
            <w:noProof/>
          </w:rPr>
          <w:t>12</w:t>
        </w:r>
      </w:ins>
      <w:ins w:id="632" w:author="Ryan Lemos" w:date="2019-09-22T13:02:00Z">
        <w:r>
          <w:fldChar w:fldCharType="end"/>
        </w:r>
        <w:r>
          <w:t xml:space="preserve"> - Estória de gerência de eventos de uma turma</w:t>
        </w:r>
      </w:ins>
    </w:p>
    <w:p w14:paraId="07F9A352" w14:textId="2F0BCE65" w:rsidR="00E550EC" w:rsidRDefault="004B1CC8" w:rsidP="00596E44">
      <w:pPr>
        <w:pStyle w:val="estrias"/>
      </w:pPr>
      <w:r>
        <w:t>Como professor eu gostaria de gerenciar os eventos das minhas turmas.</w:t>
      </w:r>
    </w:p>
    <w:p w14:paraId="0EFB4474" w14:textId="77777777" w:rsidR="00B96AC0" w:rsidRDefault="00B96AC0" w:rsidP="00B96AC0">
      <w:pPr>
        <w:rPr>
          <w:noProof/>
        </w:rPr>
      </w:pPr>
    </w:p>
    <w:p w14:paraId="587DCA70" w14:textId="49781F42" w:rsidR="00B96AC0" w:rsidRDefault="00B96AC0" w:rsidP="00596E44">
      <w:pPr>
        <w:rPr>
          <w:noProof/>
        </w:rPr>
      </w:pPr>
      <w:r>
        <w:rPr>
          <w:noProof/>
        </w:rPr>
        <w:t xml:space="preserve">A </w:t>
      </w:r>
      <w:ins w:id="633" w:author="Ryan Lemos" w:date="2019-09-22T13:42:00Z">
        <w:r w:rsidR="00780414">
          <w:rPr>
            <w:noProof/>
          </w:rPr>
          <w:fldChar w:fldCharType="begin"/>
        </w:r>
        <w:r w:rsidR="00780414">
          <w:rPr>
            <w:noProof/>
          </w:rPr>
          <w:instrText xml:space="preserve"> REF _Ref20052153 \h </w:instrText>
        </w:r>
      </w:ins>
      <w:r w:rsidR="00780414">
        <w:rPr>
          <w:noProof/>
        </w:rPr>
      </w:r>
      <w:r w:rsidR="00780414">
        <w:rPr>
          <w:noProof/>
        </w:rPr>
        <w:fldChar w:fldCharType="separate"/>
      </w:r>
      <w:ins w:id="634" w:author="Ryan Lemos" w:date="2019-09-22T13:42:00Z">
        <w:r w:rsidR="00780414">
          <w:t xml:space="preserve">Figura </w:t>
        </w:r>
        <w:r w:rsidR="00780414">
          <w:rPr>
            <w:noProof/>
          </w:rPr>
          <w:t>50</w:t>
        </w:r>
        <w:r w:rsidR="00780414">
          <w:rPr>
            <w:noProof/>
          </w:rPr>
          <w:fldChar w:fldCharType="end"/>
        </w:r>
        <w:r w:rsidR="00780414">
          <w:rPr>
            <w:noProof/>
          </w:rPr>
          <w:t xml:space="preserve"> </w:t>
        </w:r>
      </w:ins>
      <w:del w:id="635" w:author="Ryan Lemos" w:date="2019-09-22T13:42:00Z">
        <w:r w:rsidRPr="00596E44" w:rsidDel="00780414">
          <w:rPr>
            <w:noProof/>
            <w:highlight w:val="yellow"/>
          </w:rPr>
          <w:delText>figura x</w:delText>
        </w:r>
        <w:r w:rsidDel="00780414">
          <w:rPr>
            <w:noProof/>
          </w:rPr>
          <w:delText xml:space="preserve"> </w:delText>
        </w:r>
      </w:del>
      <w:r>
        <w:rPr>
          <w:noProof/>
        </w:rPr>
        <w:t xml:space="preserve">demonstra a implementação da estória da </w:t>
      </w:r>
      <w:r w:rsidRPr="00596E44">
        <w:rPr>
          <w:noProof/>
          <w:highlight w:val="yellow"/>
        </w:rPr>
        <w:t>figura x</w:t>
      </w:r>
      <w:r>
        <w:rPr>
          <w:noProof/>
        </w:rPr>
        <w:t xml:space="preserve">. Dentro da turma o professor escolhe a aba eventos e então os eventos cadastrados surgem. É possível ao professor cadastrar, excluir e editar um evento de uma turma. O funcionamento dessa estória, juntamente com as interfaces e interações, é semelhante a estória da </w:t>
      </w:r>
      <w:r w:rsidRPr="00596E44">
        <w:rPr>
          <w:noProof/>
          <w:highlight w:val="yellow"/>
        </w:rPr>
        <w:t>figura x</w:t>
      </w:r>
      <w:r>
        <w:rPr>
          <w:noProof/>
        </w:rPr>
        <w:t xml:space="preserve">. </w:t>
      </w:r>
    </w:p>
    <w:p w14:paraId="16A69A2F" w14:textId="77777777" w:rsidR="00B965E2" w:rsidRDefault="00987BE5" w:rsidP="00987BE5">
      <w:pPr>
        <w:ind w:firstLine="0"/>
        <w:jc w:val="center"/>
        <w:rPr>
          <w:ins w:id="636" w:author="Ryan Lemos" w:date="2019-09-21T12:58:00Z"/>
        </w:rPr>
      </w:pPr>
      <w:r w:rsidRPr="00206A9E">
        <w:rPr>
          <w:noProof/>
        </w:rPr>
        <w:t xml:space="preserve"> </w:t>
      </w:r>
    </w:p>
    <w:p w14:paraId="1075A95C" w14:textId="57444665" w:rsidR="00B965E2" w:rsidRDefault="00B965E2">
      <w:pPr>
        <w:pStyle w:val="Legenda"/>
        <w:keepNext/>
        <w:rPr>
          <w:ins w:id="637" w:author="Ryan Lemos" w:date="2019-09-21T12:58:00Z"/>
        </w:rPr>
        <w:pPrChange w:id="638" w:author="Ryan Lemos" w:date="2019-09-21T12:58:00Z">
          <w:pPr>
            <w:pStyle w:val="Legenda"/>
          </w:pPr>
        </w:pPrChange>
      </w:pPr>
      <w:bookmarkStart w:id="639" w:name="_Ref20052153"/>
      <w:ins w:id="640" w:author="Ryan Lemos" w:date="2019-09-21T12:58:00Z">
        <w:r>
          <w:lastRenderedPageBreak/>
          <w:t xml:space="preserve">Figura </w:t>
        </w:r>
      </w:ins>
      <w:ins w:id="641" w:author="Ryan Lemos" w:date="2019-09-22T12:43:00Z">
        <w:r w:rsidR="00921163">
          <w:fldChar w:fldCharType="begin"/>
        </w:r>
        <w:r w:rsidR="00921163">
          <w:instrText xml:space="preserve"> SEQ Figura \* ARABIC </w:instrText>
        </w:r>
      </w:ins>
      <w:r w:rsidR="00921163">
        <w:fldChar w:fldCharType="separate"/>
      </w:r>
      <w:ins w:id="642" w:author="Ryan Lemos" w:date="2019-09-22T12:43:00Z">
        <w:r w:rsidR="00921163">
          <w:rPr>
            <w:noProof/>
          </w:rPr>
          <w:t>50</w:t>
        </w:r>
        <w:r w:rsidR="00921163">
          <w:fldChar w:fldCharType="end"/>
        </w:r>
      </w:ins>
      <w:bookmarkEnd w:id="639"/>
      <w:ins w:id="643" w:author="Ryan Lemos" w:date="2019-09-21T12:58:00Z">
        <w:r>
          <w:t xml:space="preserve"> - Tela de listagem de eventos de uma turma</w:t>
        </w:r>
      </w:ins>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9230" cy="2130988"/>
                    </a:xfrm>
                    <a:prstGeom prst="rect">
                      <a:avLst/>
                    </a:prstGeom>
                  </pic:spPr>
                </pic:pic>
              </a:graphicData>
            </a:graphic>
          </wp:inline>
        </w:drawing>
      </w:r>
    </w:p>
    <w:p w14:paraId="6E5A0CB9" w14:textId="77777777" w:rsidR="00B96AC0" w:rsidRDefault="00B96AC0" w:rsidP="00596E44">
      <w:pPr>
        <w:ind w:firstLine="0"/>
        <w:rPr>
          <w:noProof/>
        </w:rPr>
      </w:pPr>
    </w:p>
    <w:p w14:paraId="0FA70DEB" w14:textId="51A484F2" w:rsidR="00BD54C1" w:rsidRDefault="00BD54C1">
      <w:pPr>
        <w:rPr>
          <w:ins w:id="644" w:author="Ryan Lemos" w:date="2019-09-22T13:03:00Z"/>
          <w:noProof/>
        </w:rPr>
      </w:pPr>
      <w:r>
        <w:rPr>
          <w:noProof/>
        </w:rPr>
        <w:t xml:space="preserve">Ainda é possível ao professor utilizar o calendário para se situar conforme descrito pela estória da </w:t>
      </w:r>
      <w:r w:rsidRPr="00596E44">
        <w:rPr>
          <w:noProof/>
          <w:highlight w:val="yellow"/>
        </w:rPr>
        <w:t>figura x</w:t>
      </w:r>
      <w:r>
        <w:rPr>
          <w:noProof/>
        </w:rPr>
        <w:t>.</w:t>
      </w:r>
    </w:p>
    <w:p w14:paraId="2F8D20BD" w14:textId="77777777" w:rsidR="00AA372A" w:rsidRDefault="00AA372A">
      <w:pPr>
        <w:ind w:firstLine="0"/>
        <w:jc w:val="center"/>
        <w:rPr>
          <w:ins w:id="645" w:author="Ryan Lemos" w:date="2019-09-22T13:03:00Z"/>
          <w:noProof/>
        </w:rPr>
        <w:pPrChange w:id="646" w:author="Ryan Lemos" w:date="2019-09-22T13:03:00Z">
          <w:pPr/>
        </w:pPrChange>
      </w:pPr>
    </w:p>
    <w:p w14:paraId="14D97952" w14:textId="6D69075F" w:rsidR="00AA372A" w:rsidRDefault="00AA372A">
      <w:pPr>
        <w:pStyle w:val="Legenda"/>
        <w:rPr>
          <w:noProof/>
        </w:rPr>
        <w:pPrChange w:id="647" w:author="Ryan Lemos" w:date="2019-09-22T13:03:00Z">
          <w:pPr/>
        </w:pPrChange>
      </w:pPr>
      <w:ins w:id="648" w:author="Ryan Lemos" w:date="2019-09-22T13:03:00Z">
        <w:r>
          <w:t xml:space="preserve">Quadro </w:t>
        </w:r>
        <w:r>
          <w:fldChar w:fldCharType="begin"/>
        </w:r>
        <w:r>
          <w:instrText xml:space="preserve"> SEQ Quadro \* ARABIC </w:instrText>
        </w:r>
      </w:ins>
      <w:r>
        <w:fldChar w:fldCharType="separate"/>
      </w:r>
      <w:ins w:id="649" w:author="Ryan Lemos" w:date="2019-09-24T21:03:00Z">
        <w:r w:rsidR="005F6C85">
          <w:rPr>
            <w:noProof/>
          </w:rPr>
          <w:t>13</w:t>
        </w:r>
      </w:ins>
      <w:ins w:id="650" w:author="Ryan Lemos" w:date="2019-09-22T13:03:00Z">
        <w:r>
          <w:fldChar w:fldCharType="end"/>
        </w:r>
        <w:r>
          <w:t xml:space="preserve"> - Estória do calendário de uma turma</w:t>
        </w:r>
      </w:ins>
    </w:p>
    <w:p w14:paraId="075D554A" w14:textId="06CEE5FA" w:rsidR="004B1CC8" w:rsidRDefault="004B1CC8" w:rsidP="00596E44">
      <w:pPr>
        <w:pStyle w:val="estrias"/>
        <w:rPr>
          <w:noProof/>
        </w:rPr>
      </w:pPr>
      <w:r>
        <w:rPr>
          <w:noProof/>
        </w:rPr>
        <w:t>Como professor eu gostaria de visualizar os eventos das minhas turmas num calendário.</w:t>
      </w:r>
    </w:p>
    <w:p w14:paraId="6DAB641E" w14:textId="4A59547A" w:rsidR="00987BE5" w:rsidDel="00AA372A" w:rsidRDefault="00987BE5" w:rsidP="00596E44">
      <w:pPr>
        <w:ind w:firstLine="0"/>
        <w:rPr>
          <w:del w:id="651" w:author="Ryan Lemos" w:date="2019-09-22T13:03:00Z"/>
        </w:rPr>
      </w:pPr>
    </w:p>
    <w:p w14:paraId="632CC443" w14:textId="77777777" w:rsidR="00BD54C1" w:rsidRDefault="00BD54C1" w:rsidP="00987BE5">
      <w:pPr>
        <w:ind w:firstLine="0"/>
        <w:jc w:val="center"/>
      </w:pPr>
    </w:p>
    <w:p w14:paraId="477237CC" w14:textId="11ED3CD8"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O formato do calendário é igual para o professor, aluno e gestor conforme visto na</w:t>
      </w:r>
      <w:del w:id="652" w:author="Ryan Lemos" w:date="2019-09-22T13:42:00Z">
        <w:r w:rsidDel="00780414">
          <w:rPr>
            <w:noProof/>
          </w:rPr>
          <w:delText xml:space="preserve"> </w:delText>
        </w:r>
      </w:del>
      <w:ins w:id="653" w:author="Ryan Lemos" w:date="2019-09-22T13:42:00Z">
        <w:r w:rsidR="00780414">
          <w:rPr>
            <w:noProof/>
          </w:rPr>
          <w:t xml:space="preserve"> </w:t>
        </w:r>
        <w:r w:rsidR="00780414">
          <w:rPr>
            <w:noProof/>
          </w:rPr>
          <w:fldChar w:fldCharType="begin"/>
        </w:r>
        <w:r w:rsidR="00780414">
          <w:rPr>
            <w:noProof/>
          </w:rPr>
          <w:instrText xml:space="preserve"> REF _Ref20052185 \h </w:instrText>
        </w:r>
      </w:ins>
      <w:r w:rsidR="00780414">
        <w:rPr>
          <w:noProof/>
        </w:rPr>
      </w:r>
      <w:r w:rsidR="00780414">
        <w:rPr>
          <w:noProof/>
        </w:rPr>
        <w:fldChar w:fldCharType="separate"/>
      </w:r>
      <w:ins w:id="654" w:author="Ryan Lemos" w:date="2019-09-22T13:42:00Z">
        <w:r w:rsidR="00780414">
          <w:t xml:space="preserve">Figura </w:t>
        </w:r>
        <w:r w:rsidR="00780414">
          <w:rPr>
            <w:noProof/>
          </w:rPr>
          <w:t>51</w:t>
        </w:r>
        <w:r w:rsidR="00780414">
          <w:rPr>
            <w:noProof/>
          </w:rPr>
          <w:fldChar w:fldCharType="end"/>
        </w:r>
      </w:ins>
      <w:del w:id="655" w:author="Ryan Lemos" w:date="2019-09-22T13:42:00Z">
        <w:r w:rsidRPr="00596E44" w:rsidDel="00780414">
          <w:rPr>
            <w:noProof/>
            <w:highlight w:val="yellow"/>
          </w:rPr>
          <w:delText>figura x</w:delText>
        </w:r>
      </w:del>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5757056A" w14:textId="3E0F6F86" w:rsidR="00B965E2" w:rsidRDefault="00B965E2">
      <w:pPr>
        <w:pStyle w:val="Legenda"/>
        <w:keepNext/>
        <w:rPr>
          <w:ins w:id="656" w:author="Ryan Lemos" w:date="2019-09-21T12:58:00Z"/>
        </w:rPr>
        <w:pPrChange w:id="657" w:author="Ryan Lemos" w:date="2019-09-21T12:58:00Z">
          <w:pPr>
            <w:pStyle w:val="Legenda"/>
          </w:pPr>
        </w:pPrChange>
      </w:pPr>
      <w:bookmarkStart w:id="658" w:name="_Ref20052185"/>
      <w:ins w:id="659" w:author="Ryan Lemos" w:date="2019-09-21T12:58:00Z">
        <w:r>
          <w:lastRenderedPageBreak/>
          <w:t xml:space="preserve">Figura </w:t>
        </w:r>
      </w:ins>
      <w:ins w:id="660" w:author="Ryan Lemos" w:date="2019-09-22T12:43:00Z">
        <w:r w:rsidR="00921163">
          <w:fldChar w:fldCharType="begin"/>
        </w:r>
        <w:r w:rsidR="00921163">
          <w:instrText xml:space="preserve"> SEQ Figura \* ARABIC </w:instrText>
        </w:r>
      </w:ins>
      <w:r w:rsidR="00921163">
        <w:fldChar w:fldCharType="separate"/>
      </w:r>
      <w:ins w:id="661" w:author="Ryan Lemos" w:date="2019-09-22T12:43:00Z">
        <w:r w:rsidR="00921163">
          <w:rPr>
            <w:noProof/>
          </w:rPr>
          <w:t>51</w:t>
        </w:r>
        <w:r w:rsidR="00921163">
          <w:fldChar w:fldCharType="end"/>
        </w:r>
      </w:ins>
      <w:bookmarkEnd w:id="658"/>
      <w:ins w:id="662" w:author="Ryan Lemos" w:date="2019-09-21T12:58:00Z">
        <w:r>
          <w:t xml:space="preserve"> - Tela de calendário</w:t>
        </w:r>
        <w:r>
          <w:rPr>
            <w:noProof/>
          </w:rPr>
          <w:t xml:space="preserve"> de uma turma</w:t>
        </w:r>
      </w:ins>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720340"/>
                    </a:xfrm>
                    <a:prstGeom prst="rect">
                      <a:avLst/>
                    </a:prstGeom>
                  </pic:spPr>
                </pic:pic>
              </a:graphicData>
            </a:graphic>
          </wp:inline>
        </w:drawing>
      </w:r>
    </w:p>
    <w:p w14:paraId="6401DA10" w14:textId="77777777" w:rsidR="005F0194" w:rsidRDefault="005F0194" w:rsidP="005F0194"/>
    <w:p w14:paraId="361793F8" w14:textId="339AAD40" w:rsidR="005F0194" w:rsidRDefault="005F0194" w:rsidP="005F0194">
      <w:pPr>
        <w:rPr>
          <w:ins w:id="663" w:author="Ryan Lemos" w:date="2019-09-22T13:04:00Z"/>
        </w:rPr>
      </w:pPr>
      <w:r>
        <w:t xml:space="preserve">A estória da </w:t>
      </w:r>
      <w:r w:rsidRPr="00596E44">
        <w:rPr>
          <w:highlight w:val="yellow"/>
        </w:rPr>
        <w:t>figura x</w:t>
      </w:r>
      <w:r>
        <w:t xml:space="preserve"> representa a visualização dos alunos da turma. Assim o professor pode ver quem são os alunos que fazem parte da sua turma.</w:t>
      </w:r>
    </w:p>
    <w:p w14:paraId="4FF53350" w14:textId="77777777" w:rsidR="00AA372A" w:rsidRDefault="00AA372A">
      <w:pPr>
        <w:ind w:firstLine="0"/>
        <w:jc w:val="center"/>
        <w:pPrChange w:id="664" w:author="Ryan Lemos" w:date="2019-09-22T13:04:00Z">
          <w:pPr/>
        </w:pPrChange>
      </w:pPr>
    </w:p>
    <w:p w14:paraId="645862F6" w14:textId="08D9CB89" w:rsidR="004B1CC8" w:rsidRDefault="00AA372A">
      <w:pPr>
        <w:pStyle w:val="Legenda"/>
        <w:pPrChange w:id="665" w:author="Ryan Lemos" w:date="2019-09-22T13:04:00Z">
          <w:pPr/>
        </w:pPrChange>
      </w:pPr>
      <w:ins w:id="666" w:author="Ryan Lemos" w:date="2019-09-22T13:04:00Z">
        <w:r>
          <w:t xml:space="preserve">Quadro </w:t>
        </w:r>
        <w:r>
          <w:fldChar w:fldCharType="begin"/>
        </w:r>
        <w:r>
          <w:instrText xml:space="preserve"> SEQ Quadro \* ARABIC </w:instrText>
        </w:r>
      </w:ins>
      <w:r>
        <w:fldChar w:fldCharType="separate"/>
      </w:r>
      <w:ins w:id="667" w:author="Ryan Lemos" w:date="2019-09-24T21:03:00Z">
        <w:r w:rsidR="005F6C85">
          <w:rPr>
            <w:noProof/>
          </w:rPr>
          <w:t>14</w:t>
        </w:r>
      </w:ins>
      <w:ins w:id="668" w:author="Ryan Lemos" w:date="2019-09-22T13:04:00Z">
        <w:r>
          <w:fldChar w:fldCharType="end"/>
        </w:r>
        <w:r>
          <w:t xml:space="preserve"> - Estória de visualização dos alunos de uma turma</w:t>
        </w:r>
      </w:ins>
    </w:p>
    <w:p w14:paraId="75B785EA" w14:textId="224AF422" w:rsidR="00987BE5" w:rsidRDefault="004B1CC8" w:rsidP="00596E44">
      <w:pPr>
        <w:pStyle w:val="estrias"/>
      </w:pPr>
      <w:r>
        <w:t>Como professor eu gostaria de visualizar os alunos das minhas turmas.</w:t>
      </w:r>
    </w:p>
    <w:p w14:paraId="1C9968BB" w14:textId="77777777" w:rsidR="005F0194" w:rsidRDefault="005F0194" w:rsidP="00987BE5">
      <w:pPr>
        <w:ind w:firstLine="0"/>
        <w:jc w:val="center"/>
      </w:pPr>
    </w:p>
    <w:p w14:paraId="44539830" w14:textId="0D57EEBE" w:rsidR="005F0194" w:rsidRDefault="005F0194" w:rsidP="00596E44">
      <w:r>
        <w:t xml:space="preserve">Ao entrar numa turma em específico </w:t>
      </w:r>
      <w:r w:rsidR="002A4486">
        <w:t>o professor tem uma lista dos alunos que fazem parte da sua turma conforme descrito pela</w:t>
      </w:r>
      <w:del w:id="669" w:author="Ryan Lemos" w:date="2019-09-22T13:43:00Z">
        <w:r w:rsidR="002A4486" w:rsidDel="00780414">
          <w:delText xml:space="preserve"> </w:delText>
        </w:r>
      </w:del>
      <w:ins w:id="670" w:author="Ryan Lemos" w:date="2019-09-22T13:43:00Z">
        <w:r w:rsidR="00780414">
          <w:t xml:space="preserve"> </w:t>
        </w:r>
        <w:r w:rsidR="00780414">
          <w:fldChar w:fldCharType="begin"/>
        </w:r>
        <w:r w:rsidR="00780414">
          <w:instrText xml:space="preserve"> REF _Ref20052215 \h </w:instrText>
        </w:r>
      </w:ins>
      <w:r w:rsidR="00780414">
        <w:fldChar w:fldCharType="separate"/>
      </w:r>
      <w:ins w:id="671" w:author="Ryan Lemos" w:date="2019-09-22T13:43:00Z">
        <w:r w:rsidR="00780414">
          <w:t xml:space="preserve">Figura </w:t>
        </w:r>
        <w:r w:rsidR="00780414">
          <w:rPr>
            <w:noProof/>
          </w:rPr>
          <w:t>52</w:t>
        </w:r>
        <w:r w:rsidR="00780414">
          <w:fldChar w:fldCharType="end"/>
        </w:r>
      </w:ins>
      <w:del w:id="672" w:author="Ryan Lemos" w:date="2019-09-22T13:43:00Z">
        <w:r w:rsidR="002A4486" w:rsidRPr="00596E44" w:rsidDel="00780414">
          <w:rPr>
            <w:highlight w:val="yellow"/>
          </w:rPr>
          <w:delText>figura x</w:delText>
        </w:r>
      </w:del>
      <w:r w:rsidR="002A4486">
        <w:t>.</w:t>
      </w:r>
    </w:p>
    <w:p w14:paraId="56024380" w14:textId="77777777" w:rsidR="005F0194" w:rsidRDefault="005F0194" w:rsidP="00987BE5">
      <w:pPr>
        <w:ind w:firstLine="0"/>
        <w:jc w:val="center"/>
      </w:pPr>
    </w:p>
    <w:p w14:paraId="5BB9402A" w14:textId="74A5592A" w:rsidR="00B965E2" w:rsidRDefault="00B965E2">
      <w:pPr>
        <w:pStyle w:val="Legenda"/>
        <w:keepNext/>
        <w:rPr>
          <w:ins w:id="673" w:author="Ryan Lemos" w:date="2019-09-21T12:59:00Z"/>
        </w:rPr>
        <w:pPrChange w:id="674" w:author="Ryan Lemos" w:date="2019-09-21T12:59:00Z">
          <w:pPr>
            <w:pStyle w:val="Legenda"/>
          </w:pPr>
        </w:pPrChange>
      </w:pPr>
      <w:bookmarkStart w:id="675" w:name="_Ref20052215"/>
      <w:ins w:id="676" w:author="Ryan Lemos" w:date="2019-09-21T12:59:00Z">
        <w:r>
          <w:lastRenderedPageBreak/>
          <w:t xml:space="preserve">Figura </w:t>
        </w:r>
      </w:ins>
      <w:ins w:id="677" w:author="Ryan Lemos" w:date="2019-09-22T12:43:00Z">
        <w:r w:rsidR="00921163">
          <w:fldChar w:fldCharType="begin"/>
        </w:r>
        <w:r w:rsidR="00921163">
          <w:instrText xml:space="preserve"> SEQ Figura \* ARABIC </w:instrText>
        </w:r>
      </w:ins>
      <w:r w:rsidR="00921163">
        <w:fldChar w:fldCharType="separate"/>
      </w:r>
      <w:ins w:id="678" w:author="Ryan Lemos" w:date="2019-09-22T12:43:00Z">
        <w:r w:rsidR="00921163">
          <w:rPr>
            <w:noProof/>
          </w:rPr>
          <w:t>52</w:t>
        </w:r>
        <w:r w:rsidR="00921163">
          <w:fldChar w:fldCharType="end"/>
        </w:r>
      </w:ins>
      <w:bookmarkEnd w:id="675"/>
      <w:ins w:id="679" w:author="Ryan Lemos" w:date="2019-09-21T12:59:00Z">
        <w:r>
          <w:t xml:space="preserve"> - Tela de listagem de alunos de uma turma</w:t>
        </w:r>
      </w:ins>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901315"/>
                    </a:xfrm>
                    <a:prstGeom prst="rect">
                      <a:avLst/>
                    </a:prstGeom>
                  </pic:spPr>
                </pic:pic>
              </a:graphicData>
            </a:graphic>
          </wp:inline>
        </w:drawing>
      </w:r>
    </w:p>
    <w:p w14:paraId="6913084A" w14:textId="77777777" w:rsidR="002A4486" w:rsidRDefault="002A4486" w:rsidP="00987BE5">
      <w:pPr>
        <w:ind w:firstLine="0"/>
        <w:jc w:val="center"/>
      </w:pPr>
    </w:p>
    <w:p w14:paraId="1A31F499" w14:textId="4D2109BA" w:rsidR="002A4486" w:rsidRDefault="00363A00">
      <w:pPr>
        <w:rPr>
          <w:ins w:id="680" w:author="Ryan Lemos" w:date="2019-09-22T13:05:00Z"/>
        </w:rPr>
      </w:pPr>
      <w:r>
        <w:t xml:space="preserve">Ainda é possível ao professor, como evidenciado pela estória da </w:t>
      </w:r>
      <w:r w:rsidRPr="00596E44">
        <w:rPr>
          <w:highlight w:val="yellow"/>
        </w:rPr>
        <w:t>figura x</w:t>
      </w:r>
      <w:r>
        <w:t>, gerenciar os alunos que fazem parte da sua turma</w:t>
      </w:r>
      <w:r w:rsidR="007C6290">
        <w:t>, p</w:t>
      </w:r>
      <w:r>
        <w:t>odendo então remover ou adicionar alunos a sua turma</w:t>
      </w:r>
      <w:r w:rsidR="007C6290">
        <w:t>,</w:t>
      </w:r>
      <w:r>
        <w:t xml:space="preserve"> conforme a necessidade do professor.</w:t>
      </w:r>
    </w:p>
    <w:p w14:paraId="077EFF16" w14:textId="77777777" w:rsidR="00AA372A" w:rsidRDefault="00AA372A">
      <w:pPr>
        <w:ind w:firstLine="0"/>
        <w:jc w:val="center"/>
        <w:pPrChange w:id="681" w:author="Ryan Lemos" w:date="2019-09-22T13:05:00Z">
          <w:pPr/>
        </w:pPrChange>
      </w:pPr>
    </w:p>
    <w:p w14:paraId="66162E86" w14:textId="6E268901" w:rsidR="004B1CC8" w:rsidRDefault="00AA372A">
      <w:pPr>
        <w:pStyle w:val="Legenda"/>
        <w:pPrChange w:id="682" w:author="Ryan Lemos" w:date="2019-09-22T13:05:00Z">
          <w:pPr/>
        </w:pPrChange>
      </w:pPr>
      <w:ins w:id="683" w:author="Ryan Lemos" w:date="2019-09-22T13:05:00Z">
        <w:r>
          <w:t xml:space="preserve">Quadro </w:t>
        </w:r>
        <w:r>
          <w:fldChar w:fldCharType="begin"/>
        </w:r>
        <w:r>
          <w:instrText xml:space="preserve"> SEQ Quadro \* ARABIC </w:instrText>
        </w:r>
      </w:ins>
      <w:r>
        <w:fldChar w:fldCharType="separate"/>
      </w:r>
      <w:ins w:id="684" w:author="Ryan Lemos" w:date="2019-09-24T21:03:00Z">
        <w:r w:rsidR="005F6C85">
          <w:rPr>
            <w:noProof/>
          </w:rPr>
          <w:t>15</w:t>
        </w:r>
      </w:ins>
      <w:ins w:id="685" w:author="Ryan Lemos" w:date="2019-09-22T13:05:00Z">
        <w:r>
          <w:fldChar w:fldCharType="end"/>
        </w:r>
        <w:r>
          <w:t xml:space="preserve"> - Estória de associação dos alunos a uma turma</w:t>
        </w:r>
      </w:ins>
    </w:p>
    <w:p w14:paraId="41512A74" w14:textId="17B9DA5D" w:rsidR="00987BE5" w:rsidRDefault="004B1CC8" w:rsidP="00596E44">
      <w:pPr>
        <w:pStyle w:val="estrias"/>
      </w:pPr>
      <w:r>
        <w:t>Como professor eu gostaria de associar os alunos somente indicando quem é da minha turma e quem não é.</w:t>
      </w:r>
    </w:p>
    <w:p w14:paraId="61D68AA4" w14:textId="77777777" w:rsidR="00363A00" w:rsidRDefault="00363A00" w:rsidP="00987BE5">
      <w:pPr>
        <w:ind w:firstLine="0"/>
        <w:jc w:val="center"/>
      </w:pPr>
    </w:p>
    <w:p w14:paraId="7E8B0FD2" w14:textId="51B66420" w:rsidR="007C6290" w:rsidRDefault="00363A00" w:rsidP="00596E44">
      <w:r>
        <w:t xml:space="preserve">A </w:t>
      </w:r>
      <w:ins w:id="686" w:author="Ryan Lemos" w:date="2019-09-22T13:43:00Z">
        <w:r w:rsidR="00780414">
          <w:fldChar w:fldCharType="begin"/>
        </w:r>
        <w:r w:rsidR="00780414">
          <w:instrText xml:space="preserve"> REF _Ref20052253 \h </w:instrText>
        </w:r>
      </w:ins>
      <w:r w:rsidR="00780414">
        <w:fldChar w:fldCharType="separate"/>
      </w:r>
      <w:ins w:id="687" w:author="Ryan Lemos" w:date="2019-09-22T13:43:00Z">
        <w:r w:rsidR="00780414">
          <w:t xml:space="preserve">Figura </w:t>
        </w:r>
        <w:r w:rsidR="00780414">
          <w:rPr>
            <w:noProof/>
          </w:rPr>
          <w:t>53</w:t>
        </w:r>
        <w:r w:rsidR="00780414">
          <w:fldChar w:fldCharType="end"/>
        </w:r>
        <w:r w:rsidR="00780414">
          <w:t xml:space="preserve"> </w:t>
        </w:r>
      </w:ins>
      <w:del w:id="688" w:author="Ryan Lemos" w:date="2019-09-22T13:43:00Z">
        <w:r w:rsidRPr="00596E44" w:rsidDel="00780414">
          <w:rPr>
            <w:highlight w:val="yellow"/>
          </w:rPr>
          <w:delText>figura x</w:delText>
        </w:r>
        <w:r w:rsidDel="00780414">
          <w:delText xml:space="preserve"> </w:delText>
        </w:r>
      </w:del>
      <w:r>
        <w:t xml:space="preserve">representa </w:t>
      </w:r>
      <w:r w:rsidR="0007209C">
        <w:t xml:space="preserve">essa maneira de associar descrita pela estória da </w:t>
      </w:r>
      <w:r w:rsidR="0007209C" w:rsidRPr="00596E44">
        <w:rPr>
          <w:highlight w:val="yellow"/>
        </w:rPr>
        <w:t>figura x</w:t>
      </w:r>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querda é habilitado na cor vermelha, indicando que o professor irá retirar os alunos da turma, conforme visto na</w:t>
      </w:r>
      <w:del w:id="689" w:author="Ryan Lemos" w:date="2019-09-22T13:44:00Z">
        <w:r w:rsidR="00386EE3" w:rsidDel="00780414">
          <w:delText xml:space="preserve"> </w:delText>
        </w:r>
      </w:del>
      <w:ins w:id="690" w:author="Ryan Lemos" w:date="2019-09-22T13:44:00Z">
        <w:r w:rsidR="00780414">
          <w:t xml:space="preserve"> </w:t>
        </w:r>
        <w:r w:rsidR="00780414">
          <w:fldChar w:fldCharType="begin"/>
        </w:r>
        <w:r w:rsidR="00780414">
          <w:instrText xml:space="preserve"> REF _Ref20052253 \h </w:instrText>
        </w:r>
      </w:ins>
      <w:r w:rsidR="00780414">
        <w:fldChar w:fldCharType="separate"/>
      </w:r>
      <w:ins w:id="691" w:author="Ryan Lemos" w:date="2019-09-22T13:44:00Z">
        <w:r w:rsidR="00780414">
          <w:t xml:space="preserve">Figura </w:t>
        </w:r>
        <w:r w:rsidR="00780414">
          <w:rPr>
            <w:noProof/>
          </w:rPr>
          <w:t>53</w:t>
        </w:r>
        <w:r w:rsidR="00780414">
          <w:fldChar w:fldCharType="end"/>
        </w:r>
      </w:ins>
      <w:del w:id="692" w:author="Ryan Lemos" w:date="2019-09-22T13:44:00Z">
        <w:r w:rsidR="00386EE3" w:rsidRPr="00596E44" w:rsidDel="00780414">
          <w:rPr>
            <w:highlight w:val="yellow"/>
          </w:rPr>
          <w:delText>figura x</w:delText>
        </w:r>
      </w:del>
      <w:r w:rsidR="00386EE3">
        <w:t>. Ao clicar na seta os alunos são removidos.</w:t>
      </w:r>
      <w:r w:rsidR="00097BA3">
        <w:t xml:space="preserve"> </w:t>
      </w:r>
    </w:p>
    <w:p w14:paraId="7E91A1FF" w14:textId="0685846E" w:rsidR="00363A00" w:rsidRDefault="007C6290" w:rsidP="00596E44">
      <w:r>
        <w:lastRenderedPageBreak/>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r w:rsidR="00151354" w:rsidRPr="00596E44">
        <w:rPr>
          <w:i/>
        </w:rPr>
        <w:t>end</w:t>
      </w:r>
      <w:r w:rsidR="00151354">
        <w:t xml:space="preserve">, não há o recarregamento da página na transição das páginas de alunos. Além disso o </w:t>
      </w:r>
      <w:r w:rsidRPr="00C62A31">
        <w:rPr>
          <w:i/>
          <w:iCs/>
        </w:rPr>
        <w:t>plug-in</w:t>
      </w:r>
      <w:r>
        <w:t xml:space="preserve"> </w:t>
      </w:r>
      <w:r w:rsidR="00151354">
        <w:t>possibilita a transição das páginas</w:t>
      </w:r>
      <w:r>
        <w:t>,</w:t>
      </w:r>
      <w:r w:rsidR="00151354">
        <w:t xml:space="preserve"> sem o carregamento dos dados a cada página clicada, </w:t>
      </w:r>
      <w:r>
        <w:t xml:space="preserve">e </w:t>
      </w:r>
      <w:r w:rsidR="00151354">
        <w:t>a navegação é fluida e rápida.</w:t>
      </w:r>
      <w:r w:rsidR="00097BA3">
        <w:t xml:space="preserve"> </w:t>
      </w:r>
    </w:p>
    <w:p w14:paraId="3400AD79" w14:textId="77777777" w:rsidR="00363A00" w:rsidRDefault="00363A00" w:rsidP="00987BE5">
      <w:pPr>
        <w:ind w:firstLine="0"/>
        <w:jc w:val="center"/>
      </w:pPr>
    </w:p>
    <w:p w14:paraId="1C733DC0" w14:textId="2BEB99C9" w:rsidR="00B965E2" w:rsidRDefault="00B965E2">
      <w:pPr>
        <w:pStyle w:val="Legenda"/>
        <w:keepNext/>
        <w:rPr>
          <w:ins w:id="693" w:author="Ryan Lemos" w:date="2019-09-21T12:59:00Z"/>
        </w:rPr>
        <w:pPrChange w:id="694" w:author="Ryan Lemos" w:date="2019-09-21T12:59:00Z">
          <w:pPr>
            <w:pStyle w:val="Legenda"/>
          </w:pPr>
        </w:pPrChange>
      </w:pPr>
      <w:bookmarkStart w:id="695" w:name="_Ref20052253"/>
      <w:ins w:id="696" w:author="Ryan Lemos" w:date="2019-09-21T12:59:00Z">
        <w:r>
          <w:t xml:space="preserve">Figura </w:t>
        </w:r>
      </w:ins>
      <w:ins w:id="697" w:author="Ryan Lemos" w:date="2019-09-22T12:43:00Z">
        <w:r w:rsidR="00921163">
          <w:fldChar w:fldCharType="begin"/>
        </w:r>
        <w:r w:rsidR="00921163">
          <w:instrText xml:space="preserve"> SEQ Figura \* ARABIC </w:instrText>
        </w:r>
      </w:ins>
      <w:r w:rsidR="00921163">
        <w:fldChar w:fldCharType="separate"/>
      </w:r>
      <w:ins w:id="698" w:author="Ryan Lemos" w:date="2019-09-22T12:43:00Z">
        <w:r w:rsidR="00921163">
          <w:rPr>
            <w:noProof/>
          </w:rPr>
          <w:t>53</w:t>
        </w:r>
        <w:r w:rsidR="00921163">
          <w:fldChar w:fldCharType="end"/>
        </w:r>
      </w:ins>
      <w:bookmarkEnd w:id="695"/>
      <w:ins w:id="699" w:author="Ryan Lemos" w:date="2019-09-21T12:59:00Z">
        <w:r>
          <w:t xml:space="preserve"> - Tela de associação de alunos</w:t>
        </w:r>
      </w:ins>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4378960"/>
                    </a:xfrm>
                    <a:prstGeom prst="rect">
                      <a:avLst/>
                    </a:prstGeom>
                  </pic:spPr>
                </pic:pic>
              </a:graphicData>
            </a:graphic>
          </wp:inline>
        </w:drawing>
      </w:r>
    </w:p>
    <w:p w14:paraId="723512B7" w14:textId="77777777" w:rsidR="00386EE3" w:rsidRDefault="00386EE3" w:rsidP="00987BE5">
      <w:pPr>
        <w:ind w:firstLine="0"/>
        <w:jc w:val="center"/>
      </w:pPr>
    </w:p>
    <w:p w14:paraId="791BE958" w14:textId="58539118" w:rsidR="00386EE3" w:rsidRDefault="00386EE3">
      <w:pPr>
        <w:rPr>
          <w:ins w:id="700" w:author="Ryan Lemos" w:date="2019-09-22T13:05:00Z"/>
        </w:rPr>
      </w:pPr>
      <w:r>
        <w:t xml:space="preserve">A estória apresentada na </w:t>
      </w:r>
      <w:r w:rsidRPr="00596E44">
        <w:rPr>
          <w:highlight w:val="yellow"/>
        </w:rPr>
        <w:t>figura x</w:t>
      </w:r>
      <w:r>
        <w:t xml:space="preserve"> representa o desejo do professor ao saber quando um aluno tem dúvida. Surge então a necessidade de avisar o professor de uma dúvida do aluno assim que ela é enviada. </w:t>
      </w:r>
    </w:p>
    <w:p w14:paraId="18F2233B" w14:textId="77777777" w:rsidR="00AA372A" w:rsidRDefault="00AA372A">
      <w:pPr>
        <w:ind w:firstLine="0"/>
        <w:jc w:val="center"/>
        <w:pPrChange w:id="701" w:author="Ryan Lemos" w:date="2019-09-22T13:05:00Z">
          <w:pPr/>
        </w:pPrChange>
      </w:pPr>
    </w:p>
    <w:p w14:paraId="62B0CC9A" w14:textId="1D22E6D8" w:rsidR="004B1CC8" w:rsidRDefault="00AA372A">
      <w:pPr>
        <w:pStyle w:val="Legenda"/>
        <w:pPrChange w:id="702" w:author="Ryan Lemos" w:date="2019-09-22T13:05:00Z">
          <w:pPr/>
        </w:pPrChange>
      </w:pPr>
      <w:ins w:id="703" w:author="Ryan Lemos" w:date="2019-09-22T13:05:00Z">
        <w:r>
          <w:t xml:space="preserve">Quadro </w:t>
        </w:r>
        <w:r>
          <w:fldChar w:fldCharType="begin"/>
        </w:r>
        <w:r>
          <w:instrText xml:space="preserve"> SEQ Quadro \* ARABIC </w:instrText>
        </w:r>
      </w:ins>
      <w:r>
        <w:fldChar w:fldCharType="separate"/>
      </w:r>
      <w:ins w:id="704" w:author="Ryan Lemos" w:date="2019-09-24T21:03:00Z">
        <w:r w:rsidR="005F6C85">
          <w:rPr>
            <w:noProof/>
          </w:rPr>
          <w:t>16</w:t>
        </w:r>
      </w:ins>
      <w:ins w:id="705" w:author="Ryan Lemos" w:date="2019-09-22T13:05:00Z">
        <w:r>
          <w:fldChar w:fldCharType="end"/>
        </w:r>
        <w:r>
          <w:t xml:space="preserve"> - Estória de notificação a uma dúvida</w:t>
        </w:r>
      </w:ins>
    </w:p>
    <w:p w14:paraId="5C86AEAF" w14:textId="6AE72568" w:rsidR="00987BE5" w:rsidRDefault="004B1CC8" w:rsidP="00596E44">
      <w:pPr>
        <w:pStyle w:val="estrias"/>
      </w:pPr>
      <w:r>
        <w:t xml:space="preserve">Como professor gostaria de ser notificado quando um aluno tem uma dúvida, pois </w:t>
      </w:r>
      <w:r>
        <w:lastRenderedPageBreak/>
        <w:t>assim fica mais fácil saber quando devo responder.</w:t>
      </w:r>
    </w:p>
    <w:p w14:paraId="35E84AB0" w14:textId="77777777" w:rsidR="00386EE3" w:rsidRDefault="00386EE3" w:rsidP="00987BE5">
      <w:pPr>
        <w:ind w:firstLine="0"/>
        <w:jc w:val="center"/>
      </w:pPr>
    </w:p>
    <w:p w14:paraId="2B8616FC" w14:textId="686B636A"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201977">
        <w:t xml:space="preserve"> ou ainda achar que há dúvidas não sanadas.</w:t>
      </w:r>
      <w:r w:rsidR="00151354">
        <w:t xml:space="preserve"> A</w:t>
      </w:r>
      <w:ins w:id="706" w:author="Ryan Lemos" w:date="2019-09-22T13:44:00Z">
        <w:r w:rsidR="00780414">
          <w:t xml:space="preserve"> </w:t>
        </w:r>
        <w:r w:rsidR="00780414">
          <w:fldChar w:fldCharType="begin"/>
        </w:r>
        <w:r w:rsidR="00780414">
          <w:instrText xml:space="preserve"> REF _Ref20052307 \h </w:instrText>
        </w:r>
      </w:ins>
      <w:r w:rsidR="00780414">
        <w:fldChar w:fldCharType="separate"/>
      </w:r>
      <w:ins w:id="707" w:author="Ryan Lemos" w:date="2019-09-22T13:44:00Z">
        <w:r w:rsidR="00780414">
          <w:t xml:space="preserve">Figura </w:t>
        </w:r>
        <w:r w:rsidR="00780414">
          <w:rPr>
            <w:noProof/>
          </w:rPr>
          <w:t>54</w:t>
        </w:r>
        <w:r w:rsidR="00780414">
          <w:fldChar w:fldCharType="end"/>
        </w:r>
      </w:ins>
      <w:r w:rsidR="00151354">
        <w:t xml:space="preserve"> </w:t>
      </w:r>
      <w:del w:id="708" w:author="Ryan Lemos" w:date="2019-09-22T13:44:00Z">
        <w:r w:rsidR="00151354" w:rsidRPr="00596E44" w:rsidDel="00780414">
          <w:rPr>
            <w:highlight w:val="yellow"/>
          </w:rPr>
          <w:delText>figura x</w:delText>
        </w:r>
        <w:r w:rsidR="00151354" w:rsidDel="00780414">
          <w:delText xml:space="preserve"> </w:delText>
        </w:r>
      </w:del>
      <w:r w:rsidR="00151354">
        <w:t>representa essa interação, que utiliza as notificações Laravel para retornar as notificações relacionadas a uma dúvida.</w:t>
      </w:r>
    </w:p>
    <w:p w14:paraId="522C7B3E" w14:textId="77777777" w:rsidR="00386EE3" w:rsidDel="00AA372A" w:rsidRDefault="00386EE3">
      <w:pPr>
        <w:ind w:firstLine="0"/>
        <w:jc w:val="center"/>
        <w:rPr>
          <w:del w:id="709" w:author="Ryan Lemos" w:date="2019-09-22T13:06:00Z"/>
        </w:rPr>
      </w:pPr>
    </w:p>
    <w:p w14:paraId="66C116F8" w14:textId="77777777" w:rsidR="00B965E2" w:rsidRDefault="000638D6">
      <w:pPr>
        <w:ind w:firstLine="0"/>
        <w:jc w:val="center"/>
        <w:rPr>
          <w:ins w:id="710" w:author="Ryan Lemos" w:date="2019-09-21T12:59:00Z"/>
        </w:rPr>
      </w:pPr>
      <w:del w:id="711" w:author="Ryan Lemos" w:date="2019-09-22T13:06:00Z">
        <w:r w:rsidRPr="000638D6" w:rsidDel="00AA372A">
          <w:rPr>
            <w:noProof/>
          </w:rPr>
          <w:delText xml:space="preserve"> </w:delText>
        </w:r>
      </w:del>
    </w:p>
    <w:p w14:paraId="189B0A2D" w14:textId="2B5E4E33" w:rsidR="00B965E2" w:rsidRDefault="00B965E2">
      <w:pPr>
        <w:pStyle w:val="Legenda"/>
        <w:keepNext/>
        <w:rPr>
          <w:ins w:id="712" w:author="Ryan Lemos" w:date="2019-09-21T12:59:00Z"/>
        </w:rPr>
        <w:pPrChange w:id="713" w:author="Ryan Lemos" w:date="2019-09-21T12:59:00Z">
          <w:pPr>
            <w:pStyle w:val="Legenda"/>
          </w:pPr>
        </w:pPrChange>
      </w:pPr>
      <w:bookmarkStart w:id="714" w:name="_Ref20052307"/>
      <w:ins w:id="715" w:author="Ryan Lemos" w:date="2019-09-21T12:59:00Z">
        <w:r>
          <w:t xml:space="preserve">Figura </w:t>
        </w:r>
      </w:ins>
      <w:ins w:id="716" w:author="Ryan Lemos" w:date="2019-09-22T12:43:00Z">
        <w:r w:rsidR="00921163">
          <w:fldChar w:fldCharType="begin"/>
        </w:r>
        <w:r w:rsidR="00921163">
          <w:instrText xml:space="preserve"> SEQ Figura \* ARABIC </w:instrText>
        </w:r>
      </w:ins>
      <w:r w:rsidR="00921163">
        <w:fldChar w:fldCharType="separate"/>
      </w:r>
      <w:ins w:id="717" w:author="Ryan Lemos" w:date="2019-09-22T12:43:00Z">
        <w:r w:rsidR="00921163">
          <w:rPr>
            <w:noProof/>
          </w:rPr>
          <w:t>54</w:t>
        </w:r>
        <w:r w:rsidR="00921163">
          <w:fldChar w:fldCharType="end"/>
        </w:r>
      </w:ins>
      <w:bookmarkEnd w:id="714"/>
      <w:ins w:id="718" w:author="Ryan Lemos" w:date="2019-09-21T12:59:00Z">
        <w:r>
          <w:t xml:space="preserve"> - Notificação referente a </w:t>
        </w:r>
      </w:ins>
      <w:ins w:id="719" w:author="Ryan Lemos" w:date="2019-09-21T13:00:00Z">
        <w:r>
          <w:t>r</w:t>
        </w:r>
      </w:ins>
      <w:ins w:id="720" w:author="Ryan Lemos" w:date="2019-09-21T12:59:00Z">
        <w:r>
          <w:t>esposta de uma dúvida</w:t>
        </w:r>
      </w:ins>
    </w:p>
    <w:p w14:paraId="0F80CE1F" w14:textId="6AFC2916" w:rsidR="00987BE5" w:rsidRDefault="000638D6" w:rsidP="00987BE5">
      <w:pPr>
        <w:ind w:firstLine="0"/>
        <w:jc w:val="center"/>
      </w:pPr>
      <w:r>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56511" cy="2596259"/>
                    </a:xfrm>
                    <a:prstGeom prst="rect">
                      <a:avLst/>
                    </a:prstGeom>
                  </pic:spPr>
                </pic:pic>
              </a:graphicData>
            </a:graphic>
          </wp:inline>
        </w:drawing>
      </w:r>
    </w:p>
    <w:p w14:paraId="5B703182" w14:textId="77777777" w:rsidR="00386EE3" w:rsidRDefault="00386EE3" w:rsidP="00987BE5">
      <w:pPr>
        <w:ind w:firstLine="0"/>
        <w:jc w:val="center"/>
      </w:pPr>
    </w:p>
    <w:p w14:paraId="7A28358B" w14:textId="38333023" w:rsidR="00386EE3" w:rsidRDefault="00386EE3" w:rsidP="00386EE3">
      <w:pPr>
        <w:rPr>
          <w:ins w:id="721" w:author="Ryan Lemos" w:date="2019-09-22T13:06:00Z"/>
        </w:rPr>
      </w:pPr>
      <w:r>
        <w:t xml:space="preserve">A estória definida pela </w:t>
      </w:r>
      <w:r w:rsidRPr="00596E44">
        <w:rPr>
          <w:highlight w:val="yellow"/>
        </w:rPr>
        <w:t>figura x</w:t>
      </w:r>
      <w:r>
        <w:t xml:space="preserve"> se trata da necessidade de interação do aluno para com o professor. Ao surgir uma dúvida o professor deve ser capaz de respond</w:t>
      </w:r>
      <w:r w:rsidR="001F718F">
        <w:t>ê</w:t>
      </w:r>
      <w:r>
        <w:t>-la, e então ao ser notificado, seguir a notificação e verificar se consegue responder à pergunta. Caso contrário</w:t>
      </w:r>
      <w:r w:rsidR="00201977">
        <w:t>,</w:t>
      </w:r>
      <w:r>
        <w:t xml:space="preserve"> outro professor</w:t>
      </w:r>
      <w:r w:rsidR="00201977">
        <w:t>,</w:t>
      </w:r>
      <w:r>
        <w:t xml:space="preserve">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1ECA8A0E" w14:textId="77777777" w:rsidR="00AA372A" w:rsidRDefault="00AA372A">
      <w:pPr>
        <w:ind w:firstLine="0"/>
        <w:jc w:val="center"/>
        <w:pPrChange w:id="722" w:author="Ryan Lemos" w:date="2019-09-22T13:06:00Z">
          <w:pPr/>
        </w:pPrChange>
      </w:pPr>
    </w:p>
    <w:p w14:paraId="0CE46B21" w14:textId="4ADB31E8" w:rsidR="004B1CC8" w:rsidRDefault="00AA372A">
      <w:pPr>
        <w:pStyle w:val="Legenda"/>
        <w:pPrChange w:id="723" w:author="Ryan Lemos" w:date="2019-09-22T13:06:00Z">
          <w:pPr/>
        </w:pPrChange>
      </w:pPr>
      <w:ins w:id="724" w:author="Ryan Lemos" w:date="2019-09-22T13:06:00Z">
        <w:r>
          <w:t xml:space="preserve">Quadro </w:t>
        </w:r>
        <w:r>
          <w:fldChar w:fldCharType="begin"/>
        </w:r>
        <w:r>
          <w:instrText xml:space="preserve"> SEQ Quadro \* ARABIC </w:instrText>
        </w:r>
      </w:ins>
      <w:r>
        <w:fldChar w:fldCharType="separate"/>
      </w:r>
      <w:ins w:id="725" w:author="Ryan Lemos" w:date="2019-09-24T21:03:00Z">
        <w:r w:rsidR="005F6C85">
          <w:rPr>
            <w:noProof/>
          </w:rPr>
          <w:t>17</w:t>
        </w:r>
      </w:ins>
      <w:ins w:id="726" w:author="Ryan Lemos" w:date="2019-09-22T13:06:00Z">
        <w:r>
          <w:fldChar w:fldCharType="end"/>
        </w:r>
        <w:r>
          <w:t xml:space="preserve"> - Estória de resposta a uma dúvida</w:t>
        </w:r>
      </w:ins>
    </w:p>
    <w:p w14:paraId="07F55258" w14:textId="200C25A8" w:rsidR="004B1CC8" w:rsidRDefault="004B1CC8" w:rsidP="004B1CC8">
      <w:pPr>
        <w:pStyle w:val="estrias"/>
      </w:pPr>
      <w:r>
        <w:t>Como professor eu gostaria de ser capaz de responder a uma dúvida do aluno.</w:t>
      </w:r>
    </w:p>
    <w:p w14:paraId="4D1D6278" w14:textId="77777777" w:rsidR="00386EE3" w:rsidRDefault="00386EE3" w:rsidP="00596E44">
      <w:pPr>
        <w:ind w:firstLine="0"/>
      </w:pPr>
    </w:p>
    <w:p w14:paraId="7B57652A" w14:textId="7497271C" w:rsidR="00386EE3" w:rsidDel="00AA372A" w:rsidRDefault="00386EE3" w:rsidP="00596E44">
      <w:pPr>
        <w:rPr>
          <w:del w:id="727" w:author="Ryan Lemos" w:date="2019-09-22T13:06:00Z"/>
        </w:rPr>
      </w:pPr>
      <w:r>
        <w:t>A</w:t>
      </w:r>
      <w:ins w:id="728" w:author="Ryan Lemos" w:date="2019-09-22T13:45:00Z">
        <w:r w:rsidR="00780414">
          <w:t xml:space="preserve"> </w:t>
        </w:r>
        <w:r w:rsidR="00780414">
          <w:fldChar w:fldCharType="begin"/>
        </w:r>
        <w:r w:rsidR="00780414">
          <w:instrText xml:space="preserve"> REF _Ref20052327 \h </w:instrText>
        </w:r>
      </w:ins>
      <w:r w:rsidR="00780414">
        <w:fldChar w:fldCharType="separate"/>
      </w:r>
      <w:ins w:id="729" w:author="Ryan Lemos" w:date="2019-09-22T13:45:00Z">
        <w:r w:rsidR="00780414">
          <w:t xml:space="preserve">Figura </w:t>
        </w:r>
        <w:r w:rsidR="00780414">
          <w:rPr>
            <w:noProof/>
          </w:rPr>
          <w:t>55</w:t>
        </w:r>
        <w:r w:rsidR="00780414">
          <w:fldChar w:fldCharType="end"/>
        </w:r>
      </w:ins>
      <w:r>
        <w:t xml:space="preserve"> </w:t>
      </w:r>
      <w:del w:id="730" w:author="Ryan Lemos" w:date="2019-09-22T13:45:00Z">
        <w:r w:rsidRPr="00596E44" w:rsidDel="00780414">
          <w:rPr>
            <w:highlight w:val="yellow"/>
          </w:rPr>
          <w:delText>figura x</w:delText>
        </w:r>
        <w:r w:rsidDel="00780414">
          <w:delText xml:space="preserve"> </w:delText>
        </w:r>
      </w:del>
      <w:r>
        <w:t>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t xml:space="preserve">tecer uma </w:t>
      </w:r>
      <w:r>
        <w:lastRenderedPageBreak/>
        <w:t xml:space="preserve">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-la aos professores para retirada de dúvidas.</w:t>
      </w:r>
    </w:p>
    <w:p w14:paraId="62D0F8B6" w14:textId="77777777" w:rsidR="00386EE3" w:rsidRDefault="00386EE3">
      <w:pPr>
        <w:pPrChange w:id="731" w:author="Ryan Lemos" w:date="2019-09-22T13:06:00Z">
          <w:pPr>
            <w:ind w:firstLine="0"/>
            <w:jc w:val="center"/>
          </w:pPr>
        </w:pPrChange>
      </w:pPr>
      <w:del w:id="732" w:author="Ryan Lemos" w:date="2019-09-22T13:06:00Z">
        <w:r w:rsidDel="00AA372A">
          <w:delText xml:space="preserve"> </w:delText>
        </w:r>
      </w:del>
    </w:p>
    <w:p w14:paraId="719560E9" w14:textId="77777777" w:rsidR="00B965E2" w:rsidRDefault="000638D6" w:rsidP="00987BE5">
      <w:pPr>
        <w:ind w:firstLine="0"/>
        <w:jc w:val="center"/>
        <w:rPr>
          <w:ins w:id="733" w:author="Ryan Lemos" w:date="2019-09-21T13:00:00Z"/>
        </w:rPr>
      </w:pPr>
      <w:r w:rsidRPr="000638D6">
        <w:rPr>
          <w:noProof/>
        </w:rPr>
        <w:t xml:space="preserve"> </w:t>
      </w:r>
    </w:p>
    <w:p w14:paraId="0AB3C90D" w14:textId="48E7A646" w:rsidR="00B965E2" w:rsidRDefault="00B965E2">
      <w:pPr>
        <w:pStyle w:val="Legenda"/>
        <w:keepNext/>
        <w:rPr>
          <w:ins w:id="734" w:author="Ryan Lemos" w:date="2019-09-21T13:00:00Z"/>
        </w:rPr>
        <w:pPrChange w:id="735" w:author="Ryan Lemos" w:date="2019-09-21T13:00:00Z">
          <w:pPr>
            <w:pStyle w:val="Legenda"/>
          </w:pPr>
        </w:pPrChange>
      </w:pPr>
      <w:bookmarkStart w:id="736" w:name="_Ref20052327"/>
      <w:ins w:id="737" w:author="Ryan Lemos" w:date="2019-09-21T13:00:00Z">
        <w:r>
          <w:t xml:space="preserve">Figura </w:t>
        </w:r>
      </w:ins>
      <w:ins w:id="738" w:author="Ryan Lemos" w:date="2019-09-22T12:43:00Z">
        <w:r w:rsidR="00921163">
          <w:fldChar w:fldCharType="begin"/>
        </w:r>
        <w:r w:rsidR="00921163">
          <w:instrText xml:space="preserve"> SEQ Figura \* ARABIC </w:instrText>
        </w:r>
      </w:ins>
      <w:r w:rsidR="00921163">
        <w:fldChar w:fldCharType="separate"/>
      </w:r>
      <w:ins w:id="739" w:author="Ryan Lemos" w:date="2019-09-22T12:43:00Z">
        <w:r w:rsidR="00921163">
          <w:rPr>
            <w:noProof/>
          </w:rPr>
          <w:t>55</w:t>
        </w:r>
        <w:r w:rsidR="00921163">
          <w:fldChar w:fldCharType="end"/>
        </w:r>
      </w:ins>
      <w:bookmarkEnd w:id="736"/>
      <w:ins w:id="740" w:author="Ryan Lemos" w:date="2019-09-21T13:00:00Z">
        <w:r>
          <w:t xml:space="preserve"> - Tela de resposta a dúvida</w:t>
        </w:r>
      </w:ins>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467735"/>
                    </a:xfrm>
                    <a:prstGeom prst="rect">
                      <a:avLst/>
                    </a:prstGeom>
                  </pic:spPr>
                </pic:pic>
              </a:graphicData>
            </a:graphic>
          </wp:inline>
        </w:drawing>
      </w:r>
    </w:p>
    <w:p w14:paraId="569A14DC" w14:textId="77777777" w:rsidR="00987BE5" w:rsidRDefault="00987BE5" w:rsidP="00987BE5">
      <w:pPr>
        <w:ind w:firstLine="0"/>
        <w:jc w:val="center"/>
      </w:pPr>
    </w:p>
    <w:p w14:paraId="701F19A8" w14:textId="1E7C7E14" w:rsidR="006F54D5" w:rsidRDefault="006F54D5">
      <w:pPr>
        <w:rPr>
          <w:ins w:id="741" w:author="Ryan Lemos" w:date="2019-09-22T13:07:00Z"/>
        </w:rPr>
      </w:pPr>
      <w:r>
        <w:t>Por último</w:t>
      </w:r>
      <w:r w:rsidR="00201977">
        <w:t xml:space="preserve">, para </w:t>
      </w:r>
      <w:r>
        <w:t>o professor, pode surgir a necessidade de não exatamente seguir a notificação de uma dúvida, mas verificar quais são as dúvidas geradas pelos alunos e escolher qual</w:t>
      </w:r>
      <w:r w:rsidR="00201977">
        <w:t xml:space="preserve"> ou quais</w:t>
      </w:r>
      <w:r>
        <w:t xml:space="preserve"> responder. A </w:t>
      </w:r>
      <w:r w:rsidRPr="00596E44">
        <w:rPr>
          <w:highlight w:val="yellow"/>
        </w:rPr>
        <w:t>figura x</w:t>
      </w:r>
      <w:r>
        <w:t xml:space="preserve"> descreve a estória que representa esse processo, ou seja, a listagem de todas as dúvidas cadastradas.</w:t>
      </w:r>
    </w:p>
    <w:p w14:paraId="28FD9537" w14:textId="77777777" w:rsidR="00AA372A" w:rsidRDefault="00AA372A">
      <w:pPr>
        <w:ind w:firstLine="0"/>
        <w:jc w:val="center"/>
        <w:pPrChange w:id="742" w:author="Ryan Lemos" w:date="2019-09-22T13:07:00Z">
          <w:pPr/>
        </w:pPrChange>
      </w:pPr>
    </w:p>
    <w:p w14:paraId="2E47665B" w14:textId="2654686D" w:rsidR="004B1CC8" w:rsidRDefault="00AA372A">
      <w:pPr>
        <w:pStyle w:val="Legenda"/>
        <w:pPrChange w:id="743" w:author="Ryan Lemos" w:date="2019-09-22T13:07:00Z">
          <w:pPr/>
        </w:pPrChange>
      </w:pPr>
      <w:ins w:id="744" w:author="Ryan Lemos" w:date="2019-09-22T13:07:00Z">
        <w:r>
          <w:t xml:space="preserve">Quadro </w:t>
        </w:r>
        <w:r>
          <w:fldChar w:fldCharType="begin"/>
        </w:r>
        <w:r>
          <w:instrText xml:space="preserve"> SEQ Quadro \* ARABIC </w:instrText>
        </w:r>
      </w:ins>
      <w:r>
        <w:fldChar w:fldCharType="separate"/>
      </w:r>
      <w:ins w:id="745" w:author="Ryan Lemos" w:date="2019-09-24T21:03:00Z">
        <w:r w:rsidR="005F6C85">
          <w:rPr>
            <w:noProof/>
          </w:rPr>
          <w:t>18</w:t>
        </w:r>
      </w:ins>
      <w:ins w:id="746" w:author="Ryan Lemos" w:date="2019-09-22T13:07:00Z">
        <w:r>
          <w:fldChar w:fldCharType="end"/>
        </w:r>
        <w:r>
          <w:t xml:space="preserve"> - Estória de visualização de dúvidas</w:t>
        </w:r>
      </w:ins>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43181C72" w14:textId="1E3D86C6" w:rsidR="00987BE5" w:rsidDel="00AA372A" w:rsidRDefault="00987BE5">
      <w:pPr>
        <w:ind w:firstLine="0"/>
        <w:jc w:val="center"/>
        <w:rPr>
          <w:del w:id="747" w:author="Ryan Lemos" w:date="2019-09-22T13:06:00Z"/>
        </w:rPr>
        <w:pPrChange w:id="748" w:author="Ryan Lemos" w:date="2019-09-22T13:06:00Z">
          <w:pPr>
            <w:ind w:firstLine="0"/>
          </w:pPr>
        </w:pPrChange>
      </w:pPr>
    </w:p>
    <w:p w14:paraId="0F080AC6" w14:textId="77777777" w:rsidR="006F54D5" w:rsidRDefault="006F54D5">
      <w:pPr>
        <w:ind w:firstLine="0"/>
        <w:jc w:val="center"/>
        <w:pPrChange w:id="749" w:author="Ryan Lemos" w:date="2019-09-22T13:06:00Z">
          <w:pPr/>
        </w:pPrChange>
      </w:pPr>
    </w:p>
    <w:p w14:paraId="4291FABD" w14:textId="1EB7EB3A" w:rsidR="006F54D5" w:rsidRDefault="006F54D5" w:rsidP="00596E44">
      <w:r>
        <w:t xml:space="preserve">A listagem das dúvidas requisitada pela estória da </w:t>
      </w:r>
      <w:r w:rsidRPr="00596E44">
        <w:rPr>
          <w:highlight w:val="yellow"/>
        </w:rPr>
        <w:t>figura x</w:t>
      </w:r>
      <w:r>
        <w:t>, pode ser vista na</w:t>
      </w:r>
      <w:del w:id="750" w:author="Ryan Lemos" w:date="2019-09-22T13:45:00Z">
        <w:r w:rsidDel="00780414">
          <w:delText xml:space="preserve"> </w:delText>
        </w:r>
      </w:del>
      <w:ins w:id="751" w:author="Ryan Lemos" w:date="2019-09-22T13:45:00Z">
        <w:r w:rsidR="00780414">
          <w:t xml:space="preserve"> </w:t>
        </w:r>
        <w:r w:rsidR="00780414">
          <w:fldChar w:fldCharType="begin"/>
        </w:r>
        <w:r w:rsidR="00780414">
          <w:instrText xml:space="preserve"> REF _Ref20052367 \h </w:instrText>
        </w:r>
      </w:ins>
      <w:r w:rsidR="00780414">
        <w:fldChar w:fldCharType="separate"/>
      </w:r>
      <w:ins w:id="752" w:author="Ryan Lemos" w:date="2019-09-22T13:45:00Z">
        <w:r w:rsidR="00780414">
          <w:t xml:space="preserve">Figura </w:t>
        </w:r>
        <w:r w:rsidR="00780414">
          <w:rPr>
            <w:noProof/>
          </w:rPr>
          <w:t>56</w:t>
        </w:r>
        <w:r w:rsidR="00780414">
          <w:fldChar w:fldCharType="end"/>
        </w:r>
      </w:ins>
      <w:del w:id="753" w:author="Ryan Lemos" w:date="2019-09-22T13:45:00Z">
        <w:r w:rsidRPr="00596E44" w:rsidDel="00780414">
          <w:rPr>
            <w:highlight w:val="yellow"/>
          </w:rPr>
          <w:delText>figura x</w:delText>
        </w:r>
      </w:del>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 clicando no botão com ícone de lápis.</w:t>
      </w:r>
      <w:r w:rsidR="00D76B51">
        <w:t xml:space="preserve"> A janela que surge ao clicar no botão citado é a apresentada na </w:t>
      </w:r>
      <w:ins w:id="754" w:author="Ryan Lemos" w:date="2019-09-22T13:46:00Z">
        <w:r w:rsidR="00780414">
          <w:rPr>
            <w:highlight w:val="yellow"/>
          </w:rPr>
          <w:fldChar w:fldCharType="begin"/>
        </w:r>
        <w:r w:rsidR="00780414">
          <w:instrText xml:space="preserve"> REF _Ref20052327 \h </w:instrText>
        </w:r>
      </w:ins>
      <w:r w:rsidR="00780414">
        <w:rPr>
          <w:highlight w:val="yellow"/>
        </w:rPr>
      </w:r>
      <w:r w:rsidR="00780414">
        <w:rPr>
          <w:highlight w:val="yellow"/>
        </w:rPr>
        <w:fldChar w:fldCharType="separate"/>
      </w:r>
      <w:ins w:id="755" w:author="Ryan Lemos" w:date="2019-09-22T13:46:00Z">
        <w:r w:rsidR="00780414">
          <w:t xml:space="preserve">Figura </w:t>
        </w:r>
        <w:r w:rsidR="00780414">
          <w:rPr>
            <w:noProof/>
          </w:rPr>
          <w:t>55</w:t>
        </w:r>
        <w:r w:rsidR="00780414">
          <w:rPr>
            <w:highlight w:val="yellow"/>
          </w:rPr>
          <w:fldChar w:fldCharType="end"/>
        </w:r>
      </w:ins>
      <w:del w:id="756" w:author="Ryan Lemos" w:date="2019-09-22T13:46:00Z">
        <w:r w:rsidR="00D76B51" w:rsidRPr="00596E44" w:rsidDel="00780414">
          <w:rPr>
            <w:highlight w:val="yellow"/>
          </w:rPr>
          <w:delText>figura x</w:delText>
        </w:r>
      </w:del>
      <w:r w:rsidR="00D76B51">
        <w:t>.</w:t>
      </w:r>
    </w:p>
    <w:p w14:paraId="754CEFF6" w14:textId="77777777" w:rsidR="005F0194" w:rsidRDefault="005F0194" w:rsidP="00987BE5">
      <w:pPr>
        <w:ind w:firstLine="0"/>
        <w:jc w:val="center"/>
      </w:pPr>
    </w:p>
    <w:p w14:paraId="7458C6AC" w14:textId="1FA6D953" w:rsidR="00B965E2" w:rsidRDefault="00B965E2">
      <w:pPr>
        <w:pStyle w:val="Legenda"/>
        <w:keepNext/>
        <w:rPr>
          <w:ins w:id="757" w:author="Ryan Lemos" w:date="2019-09-21T13:00:00Z"/>
        </w:rPr>
        <w:pPrChange w:id="758" w:author="Ryan Lemos" w:date="2019-09-21T13:00:00Z">
          <w:pPr>
            <w:pStyle w:val="Legenda"/>
          </w:pPr>
        </w:pPrChange>
      </w:pPr>
      <w:bookmarkStart w:id="759" w:name="_Ref20052367"/>
      <w:ins w:id="760" w:author="Ryan Lemos" w:date="2019-09-21T13:00:00Z">
        <w:r>
          <w:t xml:space="preserve">Figura </w:t>
        </w:r>
      </w:ins>
      <w:ins w:id="761" w:author="Ryan Lemos" w:date="2019-09-22T12:43:00Z">
        <w:r w:rsidR="00921163">
          <w:fldChar w:fldCharType="begin"/>
        </w:r>
        <w:r w:rsidR="00921163">
          <w:instrText xml:space="preserve"> SEQ Figura \* ARABIC </w:instrText>
        </w:r>
      </w:ins>
      <w:r w:rsidR="00921163">
        <w:fldChar w:fldCharType="separate"/>
      </w:r>
      <w:ins w:id="762" w:author="Ryan Lemos" w:date="2019-09-22T12:43:00Z">
        <w:r w:rsidR="00921163">
          <w:rPr>
            <w:noProof/>
          </w:rPr>
          <w:t>56</w:t>
        </w:r>
        <w:r w:rsidR="00921163">
          <w:fldChar w:fldCharType="end"/>
        </w:r>
      </w:ins>
      <w:bookmarkEnd w:id="759"/>
      <w:ins w:id="763" w:author="Ryan Lemos" w:date="2019-09-21T13:00:00Z">
        <w:r>
          <w:t xml:space="preserve"> - Tela de listagem de dúvidas para os professores</w:t>
        </w:r>
      </w:ins>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1632585"/>
                    </a:xfrm>
                    <a:prstGeom prst="rect">
                      <a:avLst/>
                    </a:prstGeom>
                  </pic:spPr>
                </pic:pic>
              </a:graphicData>
            </a:graphic>
          </wp:inline>
        </w:drawing>
      </w:r>
    </w:p>
    <w:p w14:paraId="1750A097" w14:textId="77777777" w:rsidR="00F420BA" w:rsidRDefault="00F420BA" w:rsidP="00596E44">
      <w:pPr>
        <w:jc w:val="center"/>
      </w:pPr>
    </w:p>
    <w:p w14:paraId="0B2D6CC4" w14:textId="77777777" w:rsidR="00FB122B" w:rsidRDefault="00FB122B">
      <w:pPr>
        <w:pStyle w:val="Ttulo4"/>
      </w:pPr>
      <w:bookmarkStart w:id="764" w:name="_Toc17133806"/>
      <w:r>
        <w:t>Estórias dos alunos</w:t>
      </w:r>
      <w:bookmarkEnd w:id="764"/>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2B963EEC" w:rsidR="00FB122B" w:rsidRDefault="00FB122B" w:rsidP="00FB122B">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w:t>
      </w:r>
      <w:r w:rsidRPr="005B582B">
        <w:rPr>
          <w:i/>
          <w:iCs/>
        </w:rPr>
        <w:t>design</w:t>
      </w:r>
      <w:r>
        <w:t xml:space="preserve"> da interface se encontra na</w:t>
      </w:r>
      <w:del w:id="765" w:author="Ryan Lemos" w:date="2019-09-22T13:46:00Z">
        <w:r w:rsidDel="00780414">
          <w:delText xml:space="preserve"> </w:delText>
        </w:r>
      </w:del>
      <w:ins w:id="766" w:author="Ryan Lemos" w:date="2019-09-22T13:46:00Z">
        <w:r w:rsidR="00780414">
          <w:t xml:space="preserve"> </w:t>
        </w:r>
      </w:ins>
      <w:ins w:id="767" w:author="Ryan Lemos" w:date="2019-09-22T13:47:00Z">
        <w:r w:rsidR="00780414">
          <w:fldChar w:fldCharType="begin"/>
        </w:r>
        <w:r w:rsidR="00780414">
          <w:instrText xml:space="preserve"> REF _Ref20052439 \h </w:instrText>
        </w:r>
      </w:ins>
      <w:r w:rsidR="00780414">
        <w:fldChar w:fldCharType="separate"/>
      </w:r>
      <w:ins w:id="768" w:author="Ryan Lemos" w:date="2019-09-22T13:47:00Z">
        <w:r w:rsidR="00780414">
          <w:t xml:space="preserve">Figura </w:t>
        </w:r>
        <w:r w:rsidR="00780414">
          <w:rPr>
            <w:noProof/>
          </w:rPr>
          <w:t>57</w:t>
        </w:r>
        <w:r w:rsidR="00780414">
          <w:fldChar w:fldCharType="end"/>
        </w:r>
      </w:ins>
      <w:del w:id="769" w:author="Ryan Lemos" w:date="2019-09-22T13:46:00Z">
        <w:r w:rsidRPr="00B21C4F" w:rsidDel="00780414">
          <w:rPr>
            <w:highlight w:val="yellow"/>
          </w:rPr>
          <w:delText>figura x</w:delText>
        </w:r>
      </w:del>
      <w:r>
        <w:t>.</w:t>
      </w:r>
    </w:p>
    <w:p w14:paraId="16FE5E6E" w14:textId="7469DD15" w:rsidR="004B1CC8" w:rsidRDefault="004B1CC8" w:rsidP="00AA372A">
      <w:pPr>
        <w:ind w:firstLine="0"/>
        <w:jc w:val="center"/>
        <w:rPr>
          <w:ins w:id="770" w:author="Ryan Lemos" w:date="2019-09-22T13:08:00Z"/>
        </w:rPr>
      </w:pPr>
    </w:p>
    <w:p w14:paraId="1C536159" w14:textId="3DFD29CD" w:rsidR="00AA372A" w:rsidRDefault="00AA372A">
      <w:pPr>
        <w:pStyle w:val="Legenda"/>
        <w:pPrChange w:id="771" w:author="Ryan Lemos" w:date="2019-09-22T13:08:00Z">
          <w:pPr/>
        </w:pPrChange>
      </w:pPr>
      <w:ins w:id="772" w:author="Ryan Lemos" w:date="2019-09-22T13:08:00Z">
        <w:r>
          <w:t xml:space="preserve">Quadro </w:t>
        </w:r>
        <w:r>
          <w:fldChar w:fldCharType="begin"/>
        </w:r>
        <w:r>
          <w:instrText xml:space="preserve"> SEQ Quadro \* ARABIC </w:instrText>
        </w:r>
      </w:ins>
      <w:r>
        <w:fldChar w:fldCharType="separate"/>
      </w:r>
      <w:ins w:id="773" w:author="Ryan Lemos" w:date="2019-09-24T21:03:00Z">
        <w:r w:rsidR="005F6C85">
          <w:rPr>
            <w:noProof/>
          </w:rPr>
          <w:t>19</w:t>
        </w:r>
      </w:ins>
      <w:ins w:id="774" w:author="Ryan Lemos" w:date="2019-09-22T13:08:00Z">
        <w:r>
          <w:fldChar w:fldCharType="end"/>
        </w:r>
        <w:r>
          <w:t xml:space="preserve"> - Estória de visua</w:t>
        </w:r>
      </w:ins>
      <w:ins w:id="775" w:author="Ryan Lemos" w:date="2019-09-22T13:09:00Z">
        <w:r>
          <w:t>l</w:t>
        </w:r>
      </w:ins>
      <w:ins w:id="776" w:author="Ryan Lemos" w:date="2019-09-22T13:08:00Z">
        <w:r>
          <w:t>ização de calendário</w:t>
        </w:r>
      </w:ins>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4EC1A4F2" w14:textId="77777777" w:rsidR="00BD54C1" w:rsidRDefault="00BD54C1" w:rsidP="00FB122B">
      <w:pPr>
        <w:ind w:firstLine="0"/>
        <w:jc w:val="center"/>
      </w:pPr>
    </w:p>
    <w:p w14:paraId="75E1BA24" w14:textId="713AA3FE" w:rsidR="008901B1" w:rsidRDefault="008901B1" w:rsidP="00596E44">
      <w:r>
        <w:t>É apresentado ao aluno um calendário interativo, ao qual o aluno pode navegar pelos dias, meses ou semanas, além disso é possível visuali</w:t>
      </w:r>
      <w:r w:rsidR="001F718F">
        <w:t>zá</w:t>
      </w:r>
      <w:r>
        <w:t>-lo pelo mês, pela semana ou pelo dia. O Aluno ainda pode conferir os eventos que a escola ou o professor da sua turma cadastrou. Os eventos ficam destacados no calendário conforme a cor escolhida por quem cadastrou o evento. Caso haja mais de um evento na mesma data ou horário</w:t>
      </w:r>
      <w:r w:rsidR="00201977">
        <w:t>,</w:t>
      </w:r>
      <w:r>
        <w:t xml:space="preserve"> o calendário apresenta um contador. Ao clicar no dia em que há eventos, </w:t>
      </w:r>
      <w:r w:rsidR="001F718F">
        <w:t>a descrição dos eventos daquele dia é</w:t>
      </w:r>
      <w:r>
        <w:t xml:space="preserve"> apresentada.</w:t>
      </w:r>
    </w:p>
    <w:p w14:paraId="6FAEFC4C" w14:textId="77777777" w:rsidR="008901B1" w:rsidRDefault="008901B1" w:rsidP="00FB122B">
      <w:pPr>
        <w:ind w:firstLine="0"/>
        <w:jc w:val="center"/>
      </w:pPr>
    </w:p>
    <w:p w14:paraId="1062D897" w14:textId="63A29AB1" w:rsidR="00B965E2" w:rsidRDefault="00B965E2">
      <w:pPr>
        <w:pStyle w:val="Legenda"/>
        <w:keepNext/>
        <w:rPr>
          <w:ins w:id="777" w:author="Ryan Lemos" w:date="2019-09-21T13:00:00Z"/>
        </w:rPr>
        <w:pPrChange w:id="778" w:author="Ryan Lemos" w:date="2019-09-21T13:00:00Z">
          <w:pPr>
            <w:pStyle w:val="Legenda"/>
          </w:pPr>
        </w:pPrChange>
      </w:pPr>
      <w:bookmarkStart w:id="779" w:name="_Ref20052439"/>
      <w:ins w:id="780" w:author="Ryan Lemos" w:date="2019-09-21T13:00:00Z">
        <w:r>
          <w:lastRenderedPageBreak/>
          <w:t xml:space="preserve">Figura </w:t>
        </w:r>
      </w:ins>
      <w:ins w:id="781" w:author="Ryan Lemos" w:date="2019-09-22T12:43:00Z">
        <w:r w:rsidR="00921163">
          <w:fldChar w:fldCharType="begin"/>
        </w:r>
        <w:r w:rsidR="00921163">
          <w:instrText xml:space="preserve"> SEQ Figura \* ARABIC </w:instrText>
        </w:r>
      </w:ins>
      <w:r w:rsidR="00921163">
        <w:fldChar w:fldCharType="separate"/>
      </w:r>
      <w:ins w:id="782" w:author="Ryan Lemos" w:date="2019-09-22T12:43:00Z">
        <w:r w:rsidR="00921163">
          <w:rPr>
            <w:noProof/>
          </w:rPr>
          <w:t>57</w:t>
        </w:r>
        <w:r w:rsidR="00921163">
          <w:fldChar w:fldCharType="end"/>
        </w:r>
      </w:ins>
      <w:bookmarkEnd w:id="779"/>
      <w:ins w:id="783" w:author="Ryan Lemos" w:date="2019-09-21T13:00:00Z">
        <w:r>
          <w:t xml:space="preserve"> - Tela de calendário para o aluno</w:t>
        </w:r>
      </w:ins>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734945"/>
                    </a:xfrm>
                    <a:prstGeom prst="rect">
                      <a:avLst/>
                    </a:prstGeom>
                  </pic:spPr>
                </pic:pic>
              </a:graphicData>
            </a:graphic>
          </wp:inline>
        </w:drawing>
      </w:r>
    </w:p>
    <w:p w14:paraId="75F052E5" w14:textId="77777777" w:rsidR="00FB122B" w:rsidRDefault="00FB122B" w:rsidP="00FB122B">
      <w:pPr>
        <w:ind w:firstLine="0"/>
        <w:jc w:val="center"/>
      </w:pPr>
    </w:p>
    <w:p w14:paraId="1FA9013F" w14:textId="19FB09E8" w:rsidR="00FB122B" w:rsidRDefault="00FB122B" w:rsidP="00FB122B">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e sua interface pode ser notada na</w:t>
      </w:r>
      <w:del w:id="784" w:author="Ryan Lemos" w:date="2019-09-22T13:47:00Z">
        <w:r w:rsidDel="00780414">
          <w:delText xml:space="preserve"> </w:delText>
        </w:r>
      </w:del>
      <w:ins w:id="785" w:author="Ryan Lemos" w:date="2019-09-22T13:47:00Z">
        <w:r w:rsidR="00780414">
          <w:t xml:space="preserve"> </w:t>
        </w:r>
        <w:r w:rsidR="00780414">
          <w:fldChar w:fldCharType="begin"/>
        </w:r>
        <w:r w:rsidR="00780414">
          <w:instrText xml:space="preserve"> REF _Ref20052458 \h </w:instrText>
        </w:r>
      </w:ins>
      <w:r w:rsidR="00780414">
        <w:fldChar w:fldCharType="separate"/>
      </w:r>
      <w:ins w:id="786" w:author="Ryan Lemos" w:date="2019-09-22T13:47:00Z">
        <w:r w:rsidR="00780414">
          <w:t xml:space="preserve">Figura </w:t>
        </w:r>
        <w:r w:rsidR="00780414">
          <w:rPr>
            <w:noProof/>
          </w:rPr>
          <w:t>58</w:t>
        </w:r>
        <w:r w:rsidR="00780414">
          <w:fldChar w:fldCharType="end"/>
        </w:r>
      </w:ins>
      <w:del w:id="787" w:author="Ryan Lemos" w:date="2019-09-22T13:47:00Z">
        <w:r w:rsidRPr="00B21C4F" w:rsidDel="00780414">
          <w:rPr>
            <w:highlight w:val="yellow"/>
          </w:rPr>
          <w:delText>figura x</w:delText>
        </w:r>
      </w:del>
      <w:r>
        <w:t>.</w:t>
      </w:r>
    </w:p>
    <w:p w14:paraId="4BD7B199" w14:textId="1578B62C" w:rsidR="004B1CC8" w:rsidRDefault="004B1CC8" w:rsidP="00AA372A">
      <w:pPr>
        <w:ind w:firstLine="0"/>
        <w:jc w:val="center"/>
        <w:rPr>
          <w:ins w:id="788" w:author="Ryan Lemos" w:date="2019-09-22T13:09:00Z"/>
        </w:rPr>
      </w:pPr>
    </w:p>
    <w:p w14:paraId="52F16976" w14:textId="6E894194" w:rsidR="00AA372A" w:rsidRDefault="00AA372A">
      <w:pPr>
        <w:pStyle w:val="Legenda"/>
        <w:pPrChange w:id="789" w:author="Ryan Lemos" w:date="2019-09-22T13:09:00Z">
          <w:pPr/>
        </w:pPrChange>
      </w:pPr>
      <w:ins w:id="790" w:author="Ryan Lemos" w:date="2019-09-22T13:09:00Z">
        <w:r>
          <w:t xml:space="preserve">Quadro </w:t>
        </w:r>
        <w:r>
          <w:fldChar w:fldCharType="begin"/>
        </w:r>
        <w:r>
          <w:instrText xml:space="preserve"> SEQ Quadro \* ARABIC </w:instrText>
        </w:r>
      </w:ins>
      <w:r>
        <w:fldChar w:fldCharType="separate"/>
      </w:r>
      <w:ins w:id="791" w:author="Ryan Lemos" w:date="2019-09-24T21:03:00Z">
        <w:r w:rsidR="005F6C85">
          <w:rPr>
            <w:noProof/>
          </w:rPr>
          <w:t>20</w:t>
        </w:r>
      </w:ins>
      <w:ins w:id="792" w:author="Ryan Lemos" w:date="2019-09-22T13:09:00Z">
        <w:r>
          <w:fldChar w:fldCharType="end"/>
        </w:r>
        <w:r>
          <w:t xml:space="preserve"> - </w:t>
        </w:r>
        <w:r w:rsidRPr="00672D46">
          <w:t>Estória de</w:t>
        </w:r>
        <w:r>
          <w:t xml:space="preserve"> envio de dúvidas</w:t>
        </w:r>
      </w:ins>
    </w:p>
    <w:p w14:paraId="3F8F3ACE" w14:textId="3C59EC81" w:rsidR="004B1CC8" w:rsidRDefault="004B1CC8" w:rsidP="00596E44">
      <w:pPr>
        <w:pStyle w:val="estrias"/>
      </w:pPr>
      <w:r>
        <w:t>Como aluno, gostaria de enviar uma dúvida ao professor de um determinado assunto.</w:t>
      </w:r>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4A5DF52D" w14:textId="77777777" w:rsidR="00B965E2" w:rsidRDefault="008942AD" w:rsidP="00FB122B">
      <w:pPr>
        <w:ind w:firstLine="0"/>
        <w:jc w:val="center"/>
        <w:rPr>
          <w:ins w:id="793" w:author="Ryan Lemos" w:date="2019-09-21T13:01:00Z"/>
        </w:rPr>
      </w:pPr>
      <w:r w:rsidRPr="008942AD">
        <w:rPr>
          <w:noProof/>
        </w:rPr>
        <w:t xml:space="preserve"> </w:t>
      </w:r>
    </w:p>
    <w:p w14:paraId="11938EED" w14:textId="29C5960E" w:rsidR="00B965E2" w:rsidRDefault="00B965E2">
      <w:pPr>
        <w:pStyle w:val="Legenda"/>
        <w:keepNext/>
        <w:rPr>
          <w:ins w:id="794" w:author="Ryan Lemos" w:date="2019-09-21T13:01:00Z"/>
        </w:rPr>
        <w:pPrChange w:id="795" w:author="Ryan Lemos" w:date="2019-09-21T13:01:00Z">
          <w:pPr>
            <w:pStyle w:val="Legenda"/>
          </w:pPr>
        </w:pPrChange>
      </w:pPr>
      <w:bookmarkStart w:id="796" w:name="_Ref20052458"/>
      <w:ins w:id="797" w:author="Ryan Lemos" w:date="2019-09-21T13:01:00Z">
        <w:r>
          <w:lastRenderedPageBreak/>
          <w:t xml:space="preserve">Figura </w:t>
        </w:r>
      </w:ins>
      <w:ins w:id="798" w:author="Ryan Lemos" w:date="2019-09-22T12:43:00Z">
        <w:r w:rsidR="00921163">
          <w:fldChar w:fldCharType="begin"/>
        </w:r>
        <w:r w:rsidR="00921163">
          <w:instrText xml:space="preserve"> SEQ Figura \* ARABIC </w:instrText>
        </w:r>
      </w:ins>
      <w:r w:rsidR="00921163">
        <w:fldChar w:fldCharType="separate"/>
      </w:r>
      <w:ins w:id="799" w:author="Ryan Lemos" w:date="2019-09-22T12:43:00Z">
        <w:r w:rsidR="00921163">
          <w:rPr>
            <w:noProof/>
          </w:rPr>
          <w:t>58</w:t>
        </w:r>
        <w:r w:rsidR="00921163">
          <w:fldChar w:fldCharType="end"/>
        </w:r>
      </w:ins>
      <w:bookmarkEnd w:id="796"/>
      <w:ins w:id="800" w:author="Ryan Lemos" w:date="2019-09-21T13:01:00Z">
        <w:r>
          <w:t xml:space="preserve"> - Tela de envio de dúvidas</w:t>
        </w:r>
      </w:ins>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2535" cy="3026530"/>
                    </a:xfrm>
                    <a:prstGeom prst="rect">
                      <a:avLst/>
                    </a:prstGeom>
                  </pic:spPr>
                </pic:pic>
              </a:graphicData>
            </a:graphic>
          </wp:inline>
        </w:drawing>
      </w:r>
    </w:p>
    <w:p w14:paraId="238E59FD" w14:textId="77777777" w:rsidR="00FB122B" w:rsidRDefault="00FB122B" w:rsidP="00FB122B">
      <w:pPr>
        <w:ind w:firstLine="0"/>
        <w:jc w:val="center"/>
      </w:pPr>
    </w:p>
    <w:p w14:paraId="038E65EF" w14:textId="68A2901A" w:rsidR="008942AD" w:rsidRDefault="008942AD" w:rsidP="008942AD">
      <w:pPr>
        <w:rPr>
          <w:ins w:id="801" w:author="Ryan Lemos" w:date="2019-09-22T13:10:00Z"/>
        </w:rPr>
      </w:pPr>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F7F1833" w14:textId="77777777" w:rsidR="00AA372A" w:rsidRDefault="00AA372A">
      <w:pPr>
        <w:ind w:firstLine="0"/>
        <w:jc w:val="center"/>
        <w:pPrChange w:id="802" w:author="Ryan Lemos" w:date="2019-09-22T13:10:00Z">
          <w:pPr/>
        </w:pPrChange>
      </w:pPr>
    </w:p>
    <w:p w14:paraId="210768D5" w14:textId="40733536" w:rsidR="008942AD" w:rsidRDefault="00AA372A">
      <w:pPr>
        <w:pStyle w:val="Legenda"/>
        <w:pPrChange w:id="803" w:author="Ryan Lemos" w:date="2019-09-22T13:10:00Z">
          <w:pPr/>
        </w:pPrChange>
      </w:pPr>
      <w:ins w:id="804" w:author="Ryan Lemos" w:date="2019-09-22T13:10:00Z">
        <w:r>
          <w:t xml:space="preserve">Quadro </w:t>
        </w:r>
        <w:r>
          <w:fldChar w:fldCharType="begin"/>
        </w:r>
        <w:r>
          <w:instrText xml:space="preserve"> SEQ Quadro \* ARABIC </w:instrText>
        </w:r>
      </w:ins>
      <w:r>
        <w:fldChar w:fldCharType="separate"/>
      </w:r>
      <w:ins w:id="805" w:author="Ryan Lemos" w:date="2019-09-24T21:03:00Z">
        <w:r w:rsidR="005F6C85">
          <w:rPr>
            <w:noProof/>
          </w:rPr>
          <w:t>21</w:t>
        </w:r>
      </w:ins>
      <w:ins w:id="806" w:author="Ryan Lemos" w:date="2019-09-22T13:10:00Z">
        <w:r>
          <w:fldChar w:fldCharType="end"/>
        </w:r>
        <w:r>
          <w:t xml:space="preserve"> - </w:t>
        </w:r>
        <w:r w:rsidRPr="00315B60">
          <w:t>Estória de</w:t>
        </w:r>
        <w:r>
          <w:t xml:space="preserve"> notificação dos alunos</w:t>
        </w:r>
      </w:ins>
    </w:p>
    <w:p w14:paraId="344D84AD" w14:textId="77777777" w:rsidR="008942AD" w:rsidRDefault="008942AD" w:rsidP="008942AD">
      <w:pPr>
        <w:pStyle w:val="estrias"/>
      </w:pPr>
      <w:r>
        <w:t>Como aluno eu gostaria de ser notificado sempre que possível sobre atividades, dúvidas respondidas e eventos.</w:t>
      </w:r>
    </w:p>
    <w:p w14:paraId="1CE7BDC3" w14:textId="77777777" w:rsidR="008942AD" w:rsidRDefault="008942AD" w:rsidP="008942AD">
      <w:pPr>
        <w:pStyle w:val="estrias"/>
      </w:pPr>
    </w:p>
    <w:p w14:paraId="7F310693" w14:textId="77777777" w:rsidR="008942AD" w:rsidRDefault="008942AD" w:rsidP="008942AD">
      <w:pPr>
        <w:ind w:firstLine="0"/>
        <w:jc w:val="center"/>
      </w:pPr>
    </w:p>
    <w:p w14:paraId="16D6395B" w14:textId="77777777" w:rsidR="008942AD" w:rsidRDefault="008942AD" w:rsidP="008942AD">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33631221" w14:textId="77777777" w:rsidR="008942AD" w:rsidRDefault="008942AD" w:rsidP="008942AD"/>
    <w:p w14:paraId="7C938B0C" w14:textId="71BD3A8B" w:rsidR="00B965E2" w:rsidRDefault="00B965E2">
      <w:pPr>
        <w:pStyle w:val="Legenda"/>
        <w:keepNext/>
        <w:rPr>
          <w:ins w:id="807" w:author="Ryan Lemos" w:date="2019-09-21T13:01:00Z"/>
        </w:rPr>
        <w:pPrChange w:id="808" w:author="Ryan Lemos" w:date="2019-09-21T13:01:00Z">
          <w:pPr>
            <w:pStyle w:val="Legenda"/>
          </w:pPr>
        </w:pPrChange>
      </w:pPr>
      <w:ins w:id="809" w:author="Ryan Lemos" w:date="2019-09-21T13:01:00Z">
        <w:r>
          <w:t xml:space="preserve">Figura </w:t>
        </w:r>
      </w:ins>
      <w:ins w:id="810" w:author="Ryan Lemos" w:date="2019-09-22T12:43:00Z">
        <w:r w:rsidR="00921163">
          <w:fldChar w:fldCharType="begin"/>
        </w:r>
        <w:r w:rsidR="00921163">
          <w:instrText xml:space="preserve"> SEQ Figura \* ARABIC </w:instrText>
        </w:r>
      </w:ins>
      <w:r w:rsidR="00921163">
        <w:fldChar w:fldCharType="separate"/>
      </w:r>
      <w:ins w:id="811" w:author="Ryan Lemos" w:date="2019-09-22T12:43:00Z">
        <w:r w:rsidR="00921163">
          <w:rPr>
            <w:noProof/>
          </w:rPr>
          <w:t>59</w:t>
        </w:r>
        <w:r w:rsidR="00921163">
          <w:fldChar w:fldCharType="end"/>
        </w:r>
      </w:ins>
      <w:ins w:id="812" w:author="Ryan Lemos" w:date="2019-09-21T13:01:00Z">
        <w:r>
          <w:t xml:space="preserve"> - Notificação de resposta a dúvida</w:t>
        </w:r>
      </w:ins>
    </w:p>
    <w:p w14:paraId="7ABB4D0F" w14:textId="77777777" w:rsidR="008942AD" w:rsidRDefault="008942AD" w:rsidP="008942AD">
      <w:pPr>
        <w:ind w:firstLine="0"/>
        <w:jc w:val="center"/>
      </w:pPr>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12904" cy="1355987"/>
                    </a:xfrm>
                    <a:prstGeom prst="rect">
                      <a:avLst/>
                    </a:prstGeom>
                  </pic:spPr>
                </pic:pic>
              </a:graphicData>
            </a:graphic>
          </wp:inline>
        </w:drawing>
      </w:r>
    </w:p>
    <w:p w14:paraId="271F0917" w14:textId="3365C93A" w:rsidR="00FB122B" w:rsidRDefault="00FB122B" w:rsidP="00FB122B">
      <w:pPr>
        <w:rPr>
          <w:ins w:id="813" w:author="Ryan Lemos" w:date="2019-09-22T13:10:00Z"/>
        </w:rPr>
      </w:pPr>
      <w:r>
        <w:lastRenderedPageBreak/>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rPr>
          <w:ins w:id="814" w:author="Ryan Lemos" w:date="2019-09-22T13:10:00Z"/>
        </w:rPr>
      </w:pPr>
    </w:p>
    <w:p w14:paraId="459E05AF" w14:textId="0E077B72" w:rsidR="00AA372A" w:rsidRDefault="00AA372A">
      <w:pPr>
        <w:pStyle w:val="Legenda"/>
        <w:pPrChange w:id="815" w:author="Ryan Lemos" w:date="2019-09-22T13:10:00Z">
          <w:pPr/>
        </w:pPrChange>
      </w:pPr>
      <w:ins w:id="816" w:author="Ryan Lemos" w:date="2019-09-22T13:10:00Z">
        <w:r>
          <w:t xml:space="preserve">Quadro </w:t>
        </w:r>
        <w:r>
          <w:fldChar w:fldCharType="begin"/>
        </w:r>
        <w:r>
          <w:instrText xml:space="preserve"> SEQ Quadro \* ARABIC </w:instrText>
        </w:r>
      </w:ins>
      <w:r>
        <w:fldChar w:fldCharType="separate"/>
      </w:r>
      <w:ins w:id="817" w:author="Ryan Lemos" w:date="2019-09-24T21:03:00Z">
        <w:r w:rsidR="005F6C85">
          <w:rPr>
            <w:noProof/>
          </w:rPr>
          <w:t>22</w:t>
        </w:r>
      </w:ins>
      <w:ins w:id="818" w:author="Ryan Lemos" w:date="2019-09-22T13:10:00Z">
        <w:r>
          <w:fldChar w:fldCharType="end"/>
        </w:r>
        <w:r>
          <w:t xml:space="preserve"> - </w:t>
        </w:r>
        <w:r w:rsidRPr="00491E62">
          <w:t>Estória de</w:t>
        </w:r>
        <w:r>
          <w:t xml:space="preserve"> visualização de materiais pelos alunos</w:t>
        </w:r>
      </w:ins>
    </w:p>
    <w:p w14:paraId="3E480145" w14:textId="008EFE9E" w:rsidR="004B1CC8" w:rsidRDefault="004B1CC8" w:rsidP="00596E44">
      <w:pPr>
        <w:pStyle w:val="estrias"/>
      </w:pPr>
      <w:r>
        <w:t>Como aluno desejo ser capaz de visualizar somente os materiais referentes a níveis inferiores ou iguais ao meu.</w:t>
      </w:r>
    </w:p>
    <w:p w14:paraId="3248487A" w14:textId="08CA98CB" w:rsidR="00FB122B" w:rsidRDefault="00FB122B" w:rsidP="00596E44">
      <w:pPr>
        <w:ind w:firstLine="0"/>
      </w:pPr>
    </w:p>
    <w:p w14:paraId="1A113CF9" w14:textId="77777777" w:rsidR="00CD1ADB" w:rsidRDefault="00CD1ADB" w:rsidP="00FB122B">
      <w:pPr>
        <w:ind w:firstLine="0"/>
        <w:jc w:val="center"/>
      </w:pPr>
    </w:p>
    <w:p w14:paraId="225CEF54" w14:textId="7D8F0D7E" w:rsidR="00CD1ADB" w:rsidRDefault="00CD1ADB" w:rsidP="00596E44">
      <w:r>
        <w:t>A figura X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For All Years</w:t>
      </w:r>
      <w:r>
        <w:t xml:space="preserve">”. </w:t>
      </w:r>
    </w:p>
    <w:p w14:paraId="62563F4F" w14:textId="77777777" w:rsidR="00CD1ADB" w:rsidRDefault="00CD1ADB" w:rsidP="00FB122B">
      <w:pPr>
        <w:ind w:firstLine="0"/>
        <w:jc w:val="center"/>
      </w:pPr>
    </w:p>
    <w:p w14:paraId="78BB38BC" w14:textId="640F9FCC" w:rsidR="00B965E2" w:rsidRDefault="00B965E2">
      <w:pPr>
        <w:pStyle w:val="Legenda"/>
        <w:keepNext/>
        <w:rPr>
          <w:ins w:id="819" w:author="Ryan Lemos" w:date="2019-09-21T13:01:00Z"/>
        </w:rPr>
        <w:pPrChange w:id="820" w:author="Ryan Lemos" w:date="2019-09-21T13:01:00Z">
          <w:pPr>
            <w:pStyle w:val="Legenda"/>
          </w:pPr>
        </w:pPrChange>
      </w:pPr>
      <w:ins w:id="821" w:author="Ryan Lemos" w:date="2019-09-21T13:01:00Z">
        <w:r>
          <w:t xml:space="preserve">Figura </w:t>
        </w:r>
      </w:ins>
      <w:ins w:id="822" w:author="Ryan Lemos" w:date="2019-09-22T12:43:00Z">
        <w:r w:rsidR="00921163">
          <w:fldChar w:fldCharType="begin"/>
        </w:r>
        <w:r w:rsidR="00921163">
          <w:instrText xml:space="preserve"> SEQ Figura \* ARABIC </w:instrText>
        </w:r>
      </w:ins>
      <w:r w:rsidR="00921163">
        <w:fldChar w:fldCharType="separate"/>
      </w:r>
      <w:ins w:id="823" w:author="Ryan Lemos" w:date="2019-09-22T12:43:00Z">
        <w:r w:rsidR="00921163">
          <w:rPr>
            <w:noProof/>
          </w:rPr>
          <w:t>60</w:t>
        </w:r>
        <w:r w:rsidR="00921163">
          <w:fldChar w:fldCharType="end"/>
        </w:r>
      </w:ins>
      <w:ins w:id="824" w:author="Ryan Lemos" w:date="2019-09-21T13:01:00Z">
        <w:r>
          <w:t xml:space="preserve"> - Tela de listagem de materiais para o aluno</w:t>
        </w:r>
      </w:ins>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50102" cy="2421473"/>
                    </a:xfrm>
                    <a:prstGeom prst="rect">
                      <a:avLst/>
                    </a:prstGeom>
                  </pic:spPr>
                </pic:pic>
              </a:graphicData>
            </a:graphic>
          </wp:inline>
        </w:drawing>
      </w:r>
    </w:p>
    <w:p w14:paraId="0054483B" w14:textId="77777777" w:rsidR="006814E6" w:rsidRDefault="006814E6" w:rsidP="00FB122B">
      <w:pPr>
        <w:ind w:firstLine="0"/>
        <w:jc w:val="center"/>
      </w:pPr>
    </w:p>
    <w:p w14:paraId="3C63B96E" w14:textId="725A6617" w:rsidR="006814E6" w:rsidRDefault="006814E6">
      <w:pPr>
        <w:rPr>
          <w:ins w:id="825" w:author="Ryan Lemos" w:date="2019-09-22T13:11:00Z"/>
        </w:rPr>
      </w:pPr>
      <w:r>
        <w:t xml:space="preserve">Ainda como aluno é possível que ele acesse o material cadastrado pelo professor. A </w:t>
      </w:r>
      <w:r w:rsidRPr="00596E44">
        <w:rPr>
          <w:highlight w:val="yellow"/>
        </w:rPr>
        <w:t>figura X</w:t>
      </w:r>
      <w:r>
        <w:t xml:space="preserve"> representa a estória que descreve esse anseio do aluno.</w:t>
      </w:r>
    </w:p>
    <w:p w14:paraId="110B8282" w14:textId="77777777" w:rsidR="00AA372A" w:rsidRDefault="00AA372A">
      <w:pPr>
        <w:ind w:firstLine="0"/>
        <w:jc w:val="center"/>
        <w:pPrChange w:id="826" w:author="Ryan Lemos" w:date="2019-09-22T13:11:00Z">
          <w:pPr/>
        </w:pPrChange>
      </w:pPr>
    </w:p>
    <w:p w14:paraId="5B439256" w14:textId="64A13CD2" w:rsidR="00292289" w:rsidRDefault="00AA372A">
      <w:pPr>
        <w:pStyle w:val="Legenda"/>
        <w:pPrChange w:id="827" w:author="Ryan Lemos" w:date="2019-09-22T13:11:00Z">
          <w:pPr/>
        </w:pPrChange>
      </w:pPr>
      <w:ins w:id="828" w:author="Ryan Lemos" w:date="2019-09-22T13:11:00Z">
        <w:r>
          <w:t xml:space="preserve">Quadro </w:t>
        </w:r>
        <w:r>
          <w:fldChar w:fldCharType="begin"/>
        </w:r>
        <w:r>
          <w:instrText xml:space="preserve"> SEQ Quadro \* ARABIC </w:instrText>
        </w:r>
      </w:ins>
      <w:r>
        <w:fldChar w:fldCharType="separate"/>
      </w:r>
      <w:ins w:id="829" w:author="Ryan Lemos" w:date="2019-09-24T21:03:00Z">
        <w:r w:rsidR="005F6C85">
          <w:rPr>
            <w:noProof/>
          </w:rPr>
          <w:t>23</w:t>
        </w:r>
      </w:ins>
      <w:ins w:id="830" w:author="Ryan Lemos" w:date="2019-09-22T13:11:00Z">
        <w:r>
          <w:fldChar w:fldCharType="end"/>
        </w:r>
        <w:r w:rsidRPr="00BE0662">
          <w:t xml:space="preserve"> - Estória de </w:t>
        </w:r>
        <w:r>
          <w:t>visualização de conteúdo de um material</w:t>
        </w:r>
      </w:ins>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6B07EAF5" w14:textId="77777777" w:rsidR="006814E6" w:rsidRDefault="006814E6" w:rsidP="005B582B">
      <w:pPr>
        <w:ind w:firstLine="0"/>
      </w:pPr>
    </w:p>
    <w:p w14:paraId="29CDBA08" w14:textId="246E5483" w:rsidR="006814E6" w:rsidRDefault="006814E6" w:rsidP="006814E6">
      <w:r>
        <w:lastRenderedPageBreak/>
        <w:t>A implementação dessa estória é composta de algumas etapas</w:t>
      </w:r>
      <w:r w:rsidR="00987BE5">
        <w:t>. Na listagem dos materiais surge um botão com ícone de olho</w:t>
      </w:r>
      <w:r w:rsidR="007567FB">
        <w:t>,</w:t>
      </w:r>
      <w:r w:rsidR="00987BE5">
        <w:t xml:space="preserve"> conforme </w:t>
      </w:r>
      <w:r w:rsidR="007567FB">
        <w:t xml:space="preserve">disposto </w:t>
      </w:r>
      <w:r w:rsidR="00987BE5">
        <w:t>na</w:t>
      </w:r>
      <w:ins w:id="831" w:author="Ryan Lemos" w:date="2019-09-22T13:48:00Z">
        <w:r w:rsidR="00780414">
          <w:t xml:space="preserve"> </w:t>
        </w:r>
        <w:r w:rsidR="00780414">
          <w:fldChar w:fldCharType="begin"/>
        </w:r>
        <w:r w:rsidR="00780414">
          <w:instrText xml:space="preserve"> REF _Ref20052498 \h </w:instrText>
        </w:r>
      </w:ins>
      <w:r w:rsidR="00780414">
        <w:fldChar w:fldCharType="separate"/>
      </w:r>
      <w:ins w:id="832" w:author="Ryan Lemos" w:date="2019-09-22T13:48:00Z">
        <w:r w:rsidR="00780414">
          <w:t xml:space="preserve">Figura </w:t>
        </w:r>
        <w:r w:rsidR="00780414">
          <w:rPr>
            <w:noProof/>
          </w:rPr>
          <w:t>61</w:t>
        </w:r>
        <w:r w:rsidR="00780414">
          <w:fldChar w:fldCharType="end"/>
        </w:r>
      </w:ins>
      <w:del w:id="833" w:author="Ryan Lemos" w:date="2019-09-22T13:47:00Z">
        <w:r w:rsidR="00987BE5" w:rsidDel="00780414">
          <w:delText xml:space="preserve"> </w:delText>
        </w:r>
        <w:r w:rsidR="00987BE5" w:rsidRPr="00596E44" w:rsidDel="00780414">
          <w:rPr>
            <w:highlight w:val="yellow"/>
          </w:rPr>
          <w:delText>figura X</w:delText>
        </w:r>
      </w:del>
      <w:r w:rsidR="00987BE5">
        <w:t>. Porém ao clicar nesse botão, dependendo do tipo do material</w:t>
      </w:r>
      <w:r w:rsidR="007567FB">
        <w:t>,</w:t>
      </w:r>
      <w:r w:rsidR="00987BE5">
        <w:t xml:space="preserve"> a interação pode mudar. Em caso de </w:t>
      </w:r>
      <w:r w:rsidR="00987BE5" w:rsidRPr="005B582B">
        <w:rPr>
          <w:i/>
          <w:iCs/>
        </w:rPr>
        <w:t>link</w:t>
      </w:r>
      <w:r w:rsidR="007567FB">
        <w:rPr>
          <w:i/>
          <w:iCs/>
        </w:rPr>
        <w:t>,</w:t>
      </w:r>
      <w:r w:rsidR="00987BE5">
        <w:t xml:space="preserve"> o usuário será redirecionado a página referente ao </w:t>
      </w:r>
      <w:r w:rsidR="00987BE5" w:rsidRPr="005B582B">
        <w:rPr>
          <w:i/>
          <w:iCs/>
        </w:rPr>
        <w:t>link</w:t>
      </w:r>
      <w:r w:rsidR="00987BE5">
        <w:t xml:space="preserve"> indicado. </w:t>
      </w:r>
    </w:p>
    <w:p w14:paraId="20E344D4" w14:textId="77777777" w:rsidR="008942AD" w:rsidRDefault="008942AD" w:rsidP="006814E6"/>
    <w:p w14:paraId="46FC6F66" w14:textId="0332B8CB" w:rsidR="00B965E2" w:rsidRDefault="00B965E2">
      <w:pPr>
        <w:pStyle w:val="Legenda"/>
        <w:keepNext/>
        <w:rPr>
          <w:ins w:id="834" w:author="Ryan Lemos" w:date="2019-09-21T13:01:00Z"/>
        </w:rPr>
        <w:pPrChange w:id="835" w:author="Ryan Lemos" w:date="2019-09-21T13:01:00Z">
          <w:pPr>
            <w:pStyle w:val="Legenda"/>
          </w:pPr>
        </w:pPrChange>
      </w:pPr>
      <w:bookmarkStart w:id="836" w:name="_Ref20052498"/>
      <w:ins w:id="837" w:author="Ryan Lemos" w:date="2019-09-21T13:01:00Z">
        <w:r>
          <w:t xml:space="preserve">Figura </w:t>
        </w:r>
      </w:ins>
      <w:ins w:id="838" w:author="Ryan Lemos" w:date="2019-09-22T12:43:00Z">
        <w:r w:rsidR="00921163">
          <w:fldChar w:fldCharType="begin"/>
        </w:r>
        <w:r w:rsidR="00921163">
          <w:instrText xml:space="preserve"> SEQ Figura \* ARABIC </w:instrText>
        </w:r>
      </w:ins>
      <w:r w:rsidR="00921163">
        <w:fldChar w:fldCharType="separate"/>
      </w:r>
      <w:ins w:id="839" w:author="Ryan Lemos" w:date="2019-09-22T12:43:00Z">
        <w:r w:rsidR="00921163">
          <w:rPr>
            <w:noProof/>
          </w:rPr>
          <w:t>61</w:t>
        </w:r>
        <w:r w:rsidR="00921163">
          <w:fldChar w:fldCharType="end"/>
        </w:r>
      </w:ins>
      <w:bookmarkEnd w:id="836"/>
      <w:ins w:id="840" w:author="Ryan Lemos" w:date="2019-09-21T13:01:00Z">
        <w:r>
          <w:t xml:space="preserve"> - Tela de visualização de materiais de um determinado ano para o aluno</w:t>
        </w:r>
      </w:ins>
    </w:p>
    <w:p w14:paraId="546696A7" w14:textId="77777777" w:rsidR="00987BE5" w:rsidRDefault="00987BE5" w:rsidP="00987BE5">
      <w:pPr>
        <w:ind w:firstLine="0"/>
        <w:jc w:val="center"/>
      </w:pPr>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72511" cy="2281863"/>
                    </a:xfrm>
                    <a:prstGeom prst="rect">
                      <a:avLst/>
                    </a:prstGeom>
                  </pic:spPr>
                </pic:pic>
              </a:graphicData>
            </a:graphic>
          </wp:inline>
        </w:drawing>
      </w:r>
    </w:p>
    <w:p w14:paraId="7EAE6506" w14:textId="77777777" w:rsidR="00987BE5" w:rsidRDefault="00987BE5" w:rsidP="00987BE5">
      <w:pPr>
        <w:ind w:firstLine="0"/>
        <w:jc w:val="center"/>
      </w:pPr>
    </w:p>
    <w:p w14:paraId="036687A7" w14:textId="01586FFC" w:rsidR="00987BE5" w:rsidRPr="00151354" w:rsidRDefault="00987BE5" w:rsidP="00596E44">
      <w:r>
        <w:t>Em caso de áudio, surgirá uma tela em que o aluno pode escutar o áudio</w:t>
      </w:r>
      <w:ins w:id="841" w:author="Ryan Lemos" w:date="2019-09-22T13:48:00Z">
        <w:r w:rsidR="00780414">
          <w:t xml:space="preserve">. A </w:t>
        </w:r>
        <w:r w:rsidR="00780414">
          <w:fldChar w:fldCharType="begin"/>
        </w:r>
        <w:r w:rsidR="00780414">
          <w:instrText xml:space="preserve"> REF _Ref20052538 \h </w:instrText>
        </w:r>
      </w:ins>
      <w:r w:rsidR="00780414">
        <w:fldChar w:fldCharType="separate"/>
      </w:r>
      <w:ins w:id="842" w:author="Ryan Lemos" w:date="2019-09-22T13:48:00Z">
        <w:r w:rsidR="00780414">
          <w:t xml:space="preserve">Figura </w:t>
        </w:r>
        <w:r w:rsidR="00780414">
          <w:rPr>
            <w:noProof/>
          </w:rPr>
          <w:t>62</w:t>
        </w:r>
        <w:r w:rsidR="00780414">
          <w:fldChar w:fldCharType="end"/>
        </w:r>
        <w:r w:rsidR="00780414">
          <w:t xml:space="preserve"> </w:t>
        </w:r>
      </w:ins>
      <w:del w:id="843" w:author="Ryan Lemos" w:date="2019-09-22T13:48:00Z">
        <w:r w:rsidDel="00780414">
          <w:delText xml:space="preserve">. </w:delText>
        </w:r>
        <w:r w:rsidRPr="00596E44" w:rsidDel="00780414">
          <w:rPr>
            <w:highlight w:val="yellow"/>
          </w:rPr>
          <w:delText>A figura X</w:delText>
        </w:r>
        <w:r w:rsidDel="00780414">
          <w:delText xml:space="preserve"> </w:delText>
        </w:r>
      </w:del>
      <w:r>
        <w:t>demonstra como é essa interface de visualização de materiais de áudio pelo aluno.</w:t>
      </w:r>
      <w:r w:rsidR="00151354">
        <w:t xml:space="preserve"> O Laravel conta com um sistema capaz de manipular o sistema de arquivos do servidor. Assim o cadastro de arquivos, bem como a sua recuperação é feita de maneira bem simples pelo </w:t>
      </w:r>
      <w:r w:rsidR="00151354" w:rsidRPr="00596E44">
        <w:rPr>
          <w:i/>
        </w:rPr>
        <w:t>front</w:t>
      </w:r>
      <w:r w:rsidR="007567FB">
        <w:rPr>
          <w:i/>
        </w:rPr>
        <w:t>-</w:t>
      </w:r>
      <w:r w:rsidR="00151354" w:rsidRPr="00596E44">
        <w:rPr>
          <w:i/>
        </w:rPr>
        <w:t>end</w:t>
      </w:r>
      <w:r w:rsidR="00151354">
        <w:t xml:space="preserve"> que somente deve identificar o caminho do arquivo no </w:t>
      </w:r>
      <w:r w:rsidR="00151354" w:rsidRPr="00596E44">
        <w:rPr>
          <w:i/>
        </w:rPr>
        <w:t>back</w:t>
      </w:r>
      <w:r w:rsidR="007567FB">
        <w:rPr>
          <w:i/>
        </w:rPr>
        <w:t>-</w:t>
      </w:r>
      <w:r w:rsidR="00151354" w:rsidRPr="00596E44">
        <w:rPr>
          <w:i/>
        </w:rPr>
        <w:t>end</w:t>
      </w:r>
      <w:r w:rsidR="00151354">
        <w:t>.</w:t>
      </w:r>
    </w:p>
    <w:p w14:paraId="0F6EB783" w14:textId="77777777" w:rsidR="006814E6" w:rsidRDefault="006814E6" w:rsidP="00FB122B">
      <w:pPr>
        <w:ind w:firstLine="0"/>
        <w:jc w:val="center"/>
      </w:pPr>
    </w:p>
    <w:p w14:paraId="0CB546CE" w14:textId="1F8FF15D" w:rsidR="00B965E2" w:rsidRDefault="00B965E2">
      <w:pPr>
        <w:pStyle w:val="Legenda"/>
        <w:keepNext/>
        <w:rPr>
          <w:ins w:id="844" w:author="Ryan Lemos" w:date="2019-09-21T13:02:00Z"/>
        </w:rPr>
        <w:pPrChange w:id="845" w:author="Ryan Lemos" w:date="2019-09-21T13:02:00Z">
          <w:pPr>
            <w:pStyle w:val="Legenda"/>
          </w:pPr>
        </w:pPrChange>
      </w:pPr>
      <w:bookmarkStart w:id="846" w:name="_Ref20052538"/>
      <w:ins w:id="847" w:author="Ryan Lemos" w:date="2019-09-21T13:02:00Z">
        <w:r>
          <w:t xml:space="preserve">Figura </w:t>
        </w:r>
      </w:ins>
      <w:ins w:id="848" w:author="Ryan Lemos" w:date="2019-09-22T12:43:00Z">
        <w:r w:rsidR="00921163">
          <w:fldChar w:fldCharType="begin"/>
        </w:r>
        <w:r w:rsidR="00921163">
          <w:instrText xml:space="preserve"> SEQ Figura \* ARABIC </w:instrText>
        </w:r>
      </w:ins>
      <w:r w:rsidR="00921163">
        <w:fldChar w:fldCharType="separate"/>
      </w:r>
      <w:ins w:id="849" w:author="Ryan Lemos" w:date="2019-09-22T12:43:00Z">
        <w:r w:rsidR="00921163">
          <w:rPr>
            <w:noProof/>
          </w:rPr>
          <w:t>62</w:t>
        </w:r>
        <w:r w:rsidR="00921163">
          <w:fldChar w:fldCharType="end"/>
        </w:r>
      </w:ins>
      <w:bookmarkEnd w:id="846"/>
      <w:ins w:id="850" w:author="Ryan Lemos" w:date="2019-09-21T13:02:00Z">
        <w:r>
          <w:t xml:space="preserve"> - Tela para ouvir materiais de áudio</w:t>
        </w:r>
      </w:ins>
    </w:p>
    <w:p w14:paraId="2582C5A7" w14:textId="77777777"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2241" cy="2254799"/>
                    </a:xfrm>
                    <a:prstGeom prst="rect">
                      <a:avLst/>
                    </a:prstGeom>
                  </pic:spPr>
                </pic:pic>
              </a:graphicData>
            </a:graphic>
          </wp:inline>
        </w:drawing>
      </w:r>
    </w:p>
    <w:p w14:paraId="2156491D" w14:textId="77777777" w:rsidR="00FB122B" w:rsidRPr="00596E44" w:rsidRDefault="00FB122B" w:rsidP="005B582B">
      <w:pPr>
        <w:ind w:firstLine="0"/>
        <w:rPr>
          <w:lang w:val="en-US"/>
        </w:rPr>
      </w:pPr>
    </w:p>
    <w:p w14:paraId="063F9C54" w14:textId="77777777" w:rsidR="003C127D" w:rsidRDefault="003C127D" w:rsidP="007216C5">
      <w:pPr>
        <w:pStyle w:val="Ttulo2"/>
      </w:pPr>
      <w:bookmarkStart w:id="851" w:name="_Toc17133807"/>
      <w:r>
        <w:lastRenderedPageBreak/>
        <w:t>Release 2 – Banco de questões</w:t>
      </w:r>
      <w:bookmarkEnd w:id="851"/>
    </w:p>
    <w:p w14:paraId="515CFE3C" w14:textId="77777777" w:rsidR="00B224BF" w:rsidRPr="006D241F" w:rsidRDefault="00B224BF" w:rsidP="00596E44"/>
    <w:p w14:paraId="2FED62C1" w14:textId="6FE55BBF" w:rsidR="00E33640" w:rsidRDefault="00B224BF" w:rsidP="00596E44">
      <w:pPr>
        <w:rPr>
          <w:ins w:id="852" w:author="Ryan Lemos" w:date="2019-09-21T13:02:00Z"/>
        </w:rPr>
      </w:pPr>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dos professores da escola. Como</w:t>
      </w:r>
      <w:r w:rsidR="002C1B1C">
        <w:t>,</w:t>
      </w:r>
      <w:r>
        <w:t xml:space="preserve"> por exemplo</w:t>
      </w:r>
      <w:r w:rsidR="002C1B1C">
        <w:t>,</w:t>
      </w:r>
      <w:r>
        <w:t xml:space="preserve"> o funcionamento do sistema de pontuação da escola, prazos para entrega de atividades, tipos de questões utilizadas etc. A partir disso concebeu-se o que se acredita ser uma solução para as atividades capaz de incluir</w:t>
      </w:r>
      <w:r w:rsidR="002C1B1C">
        <w:t>,</w:t>
      </w:r>
      <w:r>
        <w:t xml:space="preserve"> não somente a escola estudada, mas também pode ser utilizada por outras escolas de idioma.</w:t>
      </w:r>
    </w:p>
    <w:p w14:paraId="4CFD9902" w14:textId="77777777" w:rsidR="00B965E2" w:rsidRDefault="00B965E2" w:rsidP="00596E44"/>
    <w:p w14:paraId="16F9B1C3" w14:textId="13BFE132" w:rsidR="003C127D" w:rsidRDefault="003C127D" w:rsidP="003C127D">
      <w:pPr>
        <w:pStyle w:val="Ttulo3"/>
      </w:pPr>
      <w:bookmarkStart w:id="853" w:name="_Toc17133808"/>
      <w:r>
        <w:t>Sistema desenvolvido</w:t>
      </w:r>
      <w:bookmarkEnd w:id="853"/>
    </w:p>
    <w:p w14:paraId="042544A2" w14:textId="77777777" w:rsidR="000E3B98" w:rsidRDefault="000E3B98" w:rsidP="000E3B98"/>
    <w:p w14:paraId="24C6B692" w14:textId="70F835C0" w:rsidR="000E3B98" w:rsidRDefault="000E3B98" w:rsidP="000E3B98">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p>
    <w:p w14:paraId="7656CFF5" w14:textId="77777777" w:rsidR="000E3B98" w:rsidRPr="004C0224" w:rsidRDefault="000E3B98" w:rsidP="00596E44"/>
    <w:p w14:paraId="7B74F0CC" w14:textId="77777777" w:rsidR="003C127D" w:rsidRDefault="003C127D" w:rsidP="003C127D">
      <w:pPr>
        <w:pStyle w:val="Ttulo4"/>
      </w:pPr>
      <w:bookmarkStart w:id="854" w:name="_Toc17133809"/>
      <w:r>
        <w:t>Professor</w:t>
      </w:r>
      <w:bookmarkEnd w:id="854"/>
    </w:p>
    <w:p w14:paraId="5046B99F" w14:textId="77777777" w:rsidR="003C127D" w:rsidRDefault="003C127D" w:rsidP="003C127D"/>
    <w:p w14:paraId="444BD7D0" w14:textId="57F7D094" w:rsidR="002D05BB" w:rsidRDefault="008D6124" w:rsidP="003C127D">
      <w:r>
        <w:t xml:space="preserve">A primeira estória definida para o segundo </w:t>
      </w:r>
      <w:r w:rsidRPr="005B582B">
        <w:rPr>
          <w:i/>
          <w:iCs/>
        </w:rPr>
        <w:t>release</w:t>
      </w:r>
      <w:r>
        <w:t xml:space="preserve"> </w:t>
      </w:r>
      <w:r w:rsidR="002D05BB">
        <w:t>se trata de uma característica que uma questão pode ter</w:t>
      </w:r>
      <w:r w:rsidR="003C35EC">
        <w:t>,</w:t>
      </w:r>
      <w:r w:rsidR="002D05BB">
        <w:t xml:space="preserve"> que diz respeito ao seu assunto, que aquela questão se refere. Essa estória pode ser identificada pela </w:t>
      </w:r>
      <w:r w:rsidR="002D05BB" w:rsidRPr="00596E44">
        <w:rPr>
          <w:highlight w:val="yellow"/>
        </w:rPr>
        <w:t>figura X</w:t>
      </w:r>
      <w:r w:rsidR="002D05BB">
        <w:t xml:space="preserve">. </w:t>
      </w:r>
    </w:p>
    <w:p w14:paraId="4BC630D3" w14:textId="2B3129D2" w:rsidR="008723DF" w:rsidRDefault="008723DF" w:rsidP="00AA372A">
      <w:pPr>
        <w:ind w:firstLine="0"/>
        <w:jc w:val="center"/>
        <w:rPr>
          <w:ins w:id="855" w:author="Ryan Lemos" w:date="2019-09-22T13:12:00Z"/>
        </w:rPr>
      </w:pPr>
    </w:p>
    <w:p w14:paraId="181E3A0E" w14:textId="06798546" w:rsidR="00AA372A" w:rsidRDefault="00515A53">
      <w:pPr>
        <w:pStyle w:val="Legenda"/>
        <w:pPrChange w:id="856" w:author="Ryan Lemos" w:date="2019-09-22T13:12:00Z">
          <w:pPr/>
        </w:pPrChange>
      </w:pPr>
      <w:ins w:id="857" w:author="Ryan Lemos" w:date="2019-09-22T13:12:00Z">
        <w:r>
          <w:t xml:space="preserve">Quadro </w:t>
        </w:r>
        <w:r>
          <w:fldChar w:fldCharType="begin"/>
        </w:r>
        <w:r>
          <w:instrText xml:space="preserve"> SEQ Quadro \* ARABIC </w:instrText>
        </w:r>
      </w:ins>
      <w:r>
        <w:fldChar w:fldCharType="separate"/>
      </w:r>
      <w:ins w:id="858" w:author="Ryan Lemos" w:date="2019-09-24T21:03:00Z">
        <w:r w:rsidR="005F6C85">
          <w:rPr>
            <w:noProof/>
          </w:rPr>
          <w:t>24</w:t>
        </w:r>
      </w:ins>
      <w:ins w:id="859" w:author="Ryan Lemos" w:date="2019-09-22T13:12:00Z">
        <w:r>
          <w:fldChar w:fldCharType="end"/>
        </w:r>
        <w:r>
          <w:t xml:space="preserve"> </w:t>
        </w:r>
        <w:r w:rsidRPr="009A5E3B">
          <w:t xml:space="preserve">- Estória </w:t>
        </w:r>
        <w:r>
          <w:rPr>
            <w:noProof/>
          </w:rPr>
          <w:t>de gestão de assuntos de questões</w:t>
        </w:r>
      </w:ins>
    </w:p>
    <w:p w14:paraId="2CA3123E" w14:textId="48DB20BD" w:rsidR="00B224BF" w:rsidRDefault="008723DF" w:rsidP="008723DF">
      <w:pPr>
        <w:pStyle w:val="estrias"/>
      </w:pPr>
      <w:r>
        <w:t>Como professor desejo ser capaz de gerir os assuntos das questões.</w:t>
      </w:r>
    </w:p>
    <w:p w14:paraId="1983BEF1" w14:textId="77777777" w:rsidR="008723DF" w:rsidRDefault="008723DF" w:rsidP="00596E44">
      <w:pPr>
        <w:pStyle w:val="estrias"/>
      </w:pPr>
    </w:p>
    <w:p w14:paraId="60928393" w14:textId="695EE9BA" w:rsidR="008723DF" w:rsidRPr="00596E44" w:rsidRDefault="008723DF" w:rsidP="00596E44">
      <w:pPr>
        <w:pStyle w:val="estrias"/>
        <w:rPr>
          <w:b/>
          <w:bCs/>
        </w:rPr>
      </w:pPr>
      <w:r w:rsidRPr="00596E44">
        <w:rPr>
          <w:b/>
          <w:bCs/>
        </w:rPr>
        <w:t>Restrição da estória:</w:t>
      </w:r>
    </w:p>
    <w:p w14:paraId="42D7411B" w14:textId="11A01AB3" w:rsidR="008723DF" w:rsidRDefault="008723DF" w:rsidP="00596E44">
      <w:pPr>
        <w:pStyle w:val="estrias"/>
        <w:numPr>
          <w:ilvl w:val="0"/>
          <w:numId w:val="21"/>
        </w:numPr>
      </w:pPr>
      <w:r>
        <w:t>O professor não deve ser capaz de excluir um assunto, caso esse assunto esteja atrelado a uma questão.</w:t>
      </w:r>
    </w:p>
    <w:p w14:paraId="06FF9989" w14:textId="6E40D394" w:rsidR="002D05BB" w:rsidRDefault="002D05BB" w:rsidP="002D05BB">
      <w:pPr>
        <w:ind w:firstLine="0"/>
        <w:jc w:val="center"/>
      </w:pPr>
    </w:p>
    <w:p w14:paraId="16B1DB6A" w14:textId="77777777" w:rsidR="00B224BF" w:rsidRDefault="00B224BF" w:rsidP="002D05BB">
      <w:pPr>
        <w:ind w:firstLine="0"/>
        <w:jc w:val="center"/>
      </w:pPr>
    </w:p>
    <w:p w14:paraId="403B1F4A" w14:textId="677DAA8A" w:rsidR="002D05BB" w:rsidDel="00515A53" w:rsidRDefault="00C0541F" w:rsidP="00C0541F">
      <w:pPr>
        <w:rPr>
          <w:del w:id="860" w:author="Ryan Lemos" w:date="2019-09-22T13:12:00Z"/>
        </w:rPr>
      </w:pPr>
      <w:r>
        <w:t xml:space="preserve">Como descrito na </w:t>
      </w:r>
      <w:r w:rsidRPr="00596E44">
        <w:rPr>
          <w:highlight w:val="yellow"/>
        </w:rPr>
        <w:t>figura X</w:t>
      </w:r>
      <w:r>
        <w:t xml:space="preserve"> essa estória apresenta algumas restrições. Uma delas serve para barrar o professor em caso de tentativa de exclusão de um assunto que já pertença a </w:t>
      </w:r>
      <w:r>
        <w:lastRenderedPageBreak/>
        <w:t xml:space="preserve">uma questão. Isso serve para evitar inconsistências. </w:t>
      </w:r>
      <w:r w:rsidR="003C35EC">
        <w:t>O</w:t>
      </w:r>
      <w:r>
        <w:t xml:space="preserve"> sistema est</w:t>
      </w:r>
      <w:r w:rsidR="003C35EC">
        <w:t>á</w:t>
      </w:r>
      <w:r>
        <w:t xml:space="preserve"> utilizando um recurso do </w:t>
      </w:r>
      <w:r w:rsidRPr="005B582B">
        <w:rPr>
          <w:i/>
          <w:iCs/>
        </w:rPr>
        <w:t>framework</w:t>
      </w:r>
      <w:r>
        <w:t xml:space="preserve"> Laravel, chamado </w:t>
      </w:r>
      <w:r w:rsidRPr="00596E44">
        <w:rPr>
          <w:i/>
        </w:rPr>
        <w:t>soft</w:t>
      </w:r>
      <w:r>
        <w:t xml:space="preserve"> </w:t>
      </w:r>
      <w:r w:rsidRPr="00596E44">
        <w:rPr>
          <w:i/>
        </w:rPr>
        <w:t>deletes</w:t>
      </w:r>
      <w:r>
        <w:t>, que evita a exclusão definitiva de um registro</w:t>
      </w:r>
      <w:r w:rsidR="003C35EC">
        <w:t>, sendo que e</w:t>
      </w:r>
      <w:r>
        <w:t>sse recurso funciona adicionando uma coluna na tabela denominada ‘</w:t>
      </w:r>
      <w:r w:rsidRPr="00596E44">
        <w:rPr>
          <w:i/>
        </w:rPr>
        <w:t>deleted_at</w:t>
      </w:r>
      <w:r>
        <w:rPr>
          <w:i/>
        </w:rPr>
        <w:t xml:space="preserve">’, </w:t>
      </w:r>
      <w:r>
        <w:t>que indica a data em que o registro foi excluído. Assim</w:t>
      </w:r>
      <w:r w:rsidR="003C35EC">
        <w:t>,</w:t>
      </w:r>
      <w:r>
        <w:t xml:space="preserve"> nas buscas pelo registro</w:t>
      </w:r>
      <w:r w:rsidR="003C35EC">
        <w:t>,</w:t>
      </w:r>
      <w:r>
        <w:t xml:space="preserve"> o Laravel ignora os registros que apresent</w:t>
      </w:r>
      <w:r w:rsidR="003C35EC">
        <w:t>a</w:t>
      </w:r>
      <w:r>
        <w:t xml:space="preserve">m essa coluna com um valor diferente de nulo. Porém esse recurso no sistema está sendo utilizado de maneira a evitar a exclusão definitiva de registros importantes. Assim decidiu-se pelo bloqueio do botão </w:t>
      </w:r>
      <w:r w:rsidR="007169BE">
        <w:t>de exclusão, conforme visto na</w:t>
      </w:r>
      <w:del w:id="861" w:author="Ryan Lemos" w:date="2019-09-22T13:49:00Z">
        <w:r w:rsidR="007169BE" w:rsidDel="00780414">
          <w:delText xml:space="preserve"> </w:delText>
        </w:r>
      </w:del>
      <w:ins w:id="862" w:author="Ryan Lemos" w:date="2019-09-22T13:49:00Z">
        <w:r w:rsidR="00780414">
          <w:t xml:space="preserve"> </w:t>
        </w:r>
        <w:r w:rsidR="00780414">
          <w:fldChar w:fldCharType="begin"/>
        </w:r>
        <w:r w:rsidR="00780414">
          <w:instrText xml:space="preserve"> REF _Ref20052567 \h </w:instrText>
        </w:r>
      </w:ins>
      <w:r w:rsidR="00780414">
        <w:fldChar w:fldCharType="separate"/>
      </w:r>
      <w:ins w:id="863" w:author="Ryan Lemos" w:date="2019-09-22T13:49:00Z">
        <w:r w:rsidR="00780414">
          <w:t xml:space="preserve">Figura </w:t>
        </w:r>
        <w:r w:rsidR="00780414">
          <w:rPr>
            <w:noProof/>
          </w:rPr>
          <w:t>63</w:t>
        </w:r>
        <w:r w:rsidR="00780414">
          <w:fldChar w:fldCharType="end"/>
        </w:r>
      </w:ins>
      <w:del w:id="864" w:author="Ryan Lemos" w:date="2019-09-22T13:49:00Z">
        <w:r w:rsidR="007169BE" w:rsidRPr="00596E44" w:rsidDel="00780414">
          <w:rPr>
            <w:highlight w:val="yellow"/>
          </w:rPr>
          <w:delText>figura x</w:delText>
        </w:r>
      </w:del>
      <w:r w:rsidR="007169BE">
        <w:t>, para evitar que questões cadastradas possam trazer consigo assuntos que já foram excluídos.</w:t>
      </w:r>
    </w:p>
    <w:p w14:paraId="372C330C" w14:textId="77777777" w:rsidR="007169BE" w:rsidRDefault="007169BE"/>
    <w:p w14:paraId="61689EE8" w14:textId="77777777" w:rsidR="00B965E2" w:rsidRDefault="000638D6" w:rsidP="007169BE">
      <w:pPr>
        <w:ind w:firstLine="0"/>
        <w:jc w:val="center"/>
        <w:rPr>
          <w:ins w:id="865" w:author="Ryan Lemos" w:date="2019-09-21T13:03:00Z"/>
        </w:rPr>
      </w:pPr>
      <w:r w:rsidRPr="000638D6">
        <w:rPr>
          <w:noProof/>
        </w:rPr>
        <w:t xml:space="preserve"> </w:t>
      </w:r>
    </w:p>
    <w:p w14:paraId="05A50D1E" w14:textId="0E0FF1A5" w:rsidR="00B965E2" w:rsidRDefault="00B965E2">
      <w:pPr>
        <w:pStyle w:val="Legenda"/>
        <w:keepNext/>
        <w:rPr>
          <w:ins w:id="866" w:author="Ryan Lemos" w:date="2019-09-21T13:03:00Z"/>
        </w:rPr>
        <w:pPrChange w:id="867" w:author="Ryan Lemos" w:date="2019-09-21T13:03:00Z">
          <w:pPr>
            <w:pStyle w:val="Legenda"/>
          </w:pPr>
        </w:pPrChange>
      </w:pPr>
      <w:bookmarkStart w:id="868" w:name="_Ref20052567"/>
      <w:ins w:id="869" w:author="Ryan Lemos" w:date="2019-09-21T13:03:00Z">
        <w:r>
          <w:t xml:space="preserve">Figura </w:t>
        </w:r>
      </w:ins>
      <w:ins w:id="870" w:author="Ryan Lemos" w:date="2019-09-22T12:43:00Z">
        <w:r w:rsidR="00921163">
          <w:fldChar w:fldCharType="begin"/>
        </w:r>
        <w:r w:rsidR="00921163">
          <w:instrText xml:space="preserve"> SEQ Figura \* ARABIC </w:instrText>
        </w:r>
      </w:ins>
      <w:r w:rsidR="00921163">
        <w:fldChar w:fldCharType="separate"/>
      </w:r>
      <w:ins w:id="871" w:author="Ryan Lemos" w:date="2019-09-22T12:43:00Z">
        <w:r w:rsidR="00921163">
          <w:rPr>
            <w:noProof/>
          </w:rPr>
          <w:t>63</w:t>
        </w:r>
        <w:r w:rsidR="00921163">
          <w:fldChar w:fldCharType="end"/>
        </w:r>
      </w:ins>
      <w:bookmarkEnd w:id="868"/>
      <w:ins w:id="872" w:author="Ryan Lemos" w:date="2019-09-21T13:03:00Z">
        <w:r>
          <w:t xml:space="preserve"> - Tela de listagem dos assuntos</w:t>
        </w:r>
      </w:ins>
    </w:p>
    <w:p w14:paraId="35AF330B" w14:textId="3A68CC0B" w:rsidR="007169BE" w:rsidRDefault="000638D6" w:rsidP="007169BE">
      <w:pPr>
        <w:ind w:firstLine="0"/>
        <w:jc w:val="center"/>
      </w:pPr>
      <w:r>
        <w:rPr>
          <w:noProof/>
        </w:rPr>
        <w:drawing>
          <wp:inline distT="0" distB="0" distL="0" distR="0" wp14:anchorId="46A5254E" wp14:editId="3C6FEF6C">
            <wp:extent cx="5814060" cy="406554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27837" cy="4075182"/>
                    </a:xfrm>
                    <a:prstGeom prst="rect">
                      <a:avLst/>
                    </a:prstGeom>
                  </pic:spPr>
                </pic:pic>
              </a:graphicData>
            </a:graphic>
          </wp:inline>
        </w:drawing>
      </w:r>
    </w:p>
    <w:p w14:paraId="708CA3EB" w14:textId="77777777" w:rsidR="0049723A" w:rsidRDefault="0049723A" w:rsidP="005B582B">
      <w:pPr>
        <w:ind w:firstLine="0"/>
      </w:pPr>
    </w:p>
    <w:p w14:paraId="5E796E46" w14:textId="7E5AEBC0" w:rsidR="0049723A" w:rsidRDefault="00894804" w:rsidP="0049723A">
      <w:pPr>
        <w:rPr>
          <w:ins w:id="873" w:author="Ryan Lemos" w:date="2019-09-22T13:12:00Z"/>
        </w:rPr>
      </w:pPr>
      <w:r>
        <w:t>A estória seguinte se trata da criação de uma questão</w:t>
      </w:r>
      <w:r w:rsidR="00D54A70">
        <w:t xml:space="preserve">. Apesar de parecer um processo simples, tem uma série de vertentes que devem ser tratadas conforme visto na estória da </w:t>
      </w:r>
      <w:r w:rsidR="00D54A70" w:rsidRPr="00596E44">
        <w:rPr>
          <w:highlight w:val="yellow"/>
        </w:rPr>
        <w:t>figura x</w:t>
      </w:r>
      <w:r w:rsidR="00D54A70">
        <w:t xml:space="preserve">. </w:t>
      </w:r>
    </w:p>
    <w:p w14:paraId="011325EE" w14:textId="3AD9D173" w:rsidR="00FE4DD4" w:rsidRDefault="00FE4DD4" w:rsidP="00FE4DD4">
      <w:pPr>
        <w:ind w:firstLine="0"/>
        <w:jc w:val="center"/>
        <w:rPr>
          <w:ins w:id="874" w:author="Ryan Lemos" w:date="2019-09-22T13:13:00Z"/>
        </w:rPr>
      </w:pPr>
    </w:p>
    <w:p w14:paraId="514505EA" w14:textId="4819C2A9" w:rsidR="00FE4DD4" w:rsidRDefault="00FE4DD4">
      <w:pPr>
        <w:pStyle w:val="Legenda"/>
        <w:pPrChange w:id="875" w:author="Ryan Lemos" w:date="2019-09-22T13:13:00Z">
          <w:pPr/>
        </w:pPrChange>
      </w:pPr>
      <w:ins w:id="876" w:author="Ryan Lemos" w:date="2019-09-22T13:13:00Z">
        <w:r>
          <w:t xml:space="preserve">Quadro </w:t>
        </w:r>
        <w:r>
          <w:fldChar w:fldCharType="begin"/>
        </w:r>
        <w:r>
          <w:instrText xml:space="preserve"> SEQ Quadro \* ARABIC </w:instrText>
        </w:r>
      </w:ins>
      <w:r>
        <w:fldChar w:fldCharType="separate"/>
      </w:r>
      <w:ins w:id="877" w:author="Ryan Lemos" w:date="2019-09-24T21:03:00Z">
        <w:r w:rsidR="005F6C85">
          <w:rPr>
            <w:noProof/>
          </w:rPr>
          <w:t>25</w:t>
        </w:r>
      </w:ins>
      <w:ins w:id="878" w:author="Ryan Lemos" w:date="2019-09-22T13:13:00Z">
        <w:r>
          <w:fldChar w:fldCharType="end"/>
        </w:r>
        <w:r w:rsidRPr="00FF15EE">
          <w:t xml:space="preserve"> - Estória de </w:t>
        </w:r>
        <w:r>
          <w:t>criação de questões</w:t>
        </w:r>
      </w:ins>
    </w:p>
    <w:p w14:paraId="3D34DE30" w14:textId="77777777"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lastRenderedPageBreak/>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D8008B2"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p>
    <w:p w14:paraId="0896E70A" w14:textId="5C23AEE4" w:rsidR="00893103" w:rsidRDefault="00893103" w:rsidP="00D54A70">
      <w:r>
        <w:t xml:space="preserve">A </w:t>
      </w:r>
      <w:ins w:id="879" w:author="Ryan Lemos" w:date="2019-09-22T13:49:00Z">
        <w:r w:rsidR="00780414">
          <w:fldChar w:fldCharType="begin"/>
        </w:r>
        <w:r w:rsidR="00780414">
          <w:instrText xml:space="preserve"> REF _Ref20052591 \h </w:instrText>
        </w:r>
      </w:ins>
      <w:r w:rsidR="00780414">
        <w:fldChar w:fldCharType="separate"/>
      </w:r>
      <w:ins w:id="880" w:author="Ryan Lemos" w:date="2019-09-22T13:49:00Z">
        <w:r w:rsidR="00780414">
          <w:t xml:space="preserve">Figura </w:t>
        </w:r>
        <w:r w:rsidR="00780414">
          <w:rPr>
            <w:noProof/>
          </w:rPr>
          <w:t>64</w:t>
        </w:r>
        <w:r w:rsidR="00780414">
          <w:fldChar w:fldCharType="end"/>
        </w:r>
        <w:r w:rsidR="00780414">
          <w:t xml:space="preserve"> </w:t>
        </w:r>
      </w:ins>
      <w:del w:id="881" w:author="Ryan Lemos" w:date="2019-09-22T13:49:00Z">
        <w:r w:rsidRPr="00596E44" w:rsidDel="00780414">
          <w:rPr>
            <w:highlight w:val="yellow"/>
          </w:rPr>
          <w:delText>figura X</w:delText>
        </w:r>
        <w:r w:rsidDel="00780414">
          <w:delText xml:space="preserve"> </w:delText>
        </w:r>
      </w:del>
      <w:r>
        <w:t>se refere a primeira etapa que se dá pela escolha dos assuntos.</w:t>
      </w:r>
      <w:r w:rsidR="00B77D37">
        <w:t xml:space="preserve"> Foi utilizad</w:t>
      </w:r>
      <w:r w:rsidR="003C35EC">
        <w:t>a</w:t>
      </w:r>
      <w:r w:rsidR="00B77D37">
        <w:t xml:space="preserve"> uma estrutura semelhante a estrutura de </w:t>
      </w:r>
      <w:r w:rsidR="00B77D37" w:rsidRPr="00596E44">
        <w:rPr>
          <w:i/>
        </w:rPr>
        <w:t>tags</w:t>
      </w:r>
      <w:r w:rsidR="00B77D37">
        <w:t>, por meio de um recurso nativo do MaterializeCSS. Com esse recurso é possível ao usuário digitar o nome de um assunto e caso esse assunto esteja previamente cadastrado na base de dados</w:t>
      </w:r>
      <w:r w:rsidR="003C35EC">
        <w:t>,</w:t>
      </w:r>
      <w:r w:rsidR="00B77D37">
        <w:t xml:space="preserve"> ele aparecerá na lista de assuntos disponíveis, bastando clica</w:t>
      </w:r>
      <w:r w:rsidR="00EA685B">
        <w:t>r</w:t>
      </w:r>
      <w:r w:rsidR="00B77D37">
        <w:t xml:space="preserve"> sobre o assunto</w:t>
      </w:r>
      <w:r w:rsidR="00EA685B">
        <w:t>. Caso o assunto escolhido não esteja presente na base de dados</w:t>
      </w:r>
      <w:r w:rsidR="003C35EC">
        <w:t>,</w:t>
      </w:r>
      <w:r w:rsidR="00EA685B">
        <w:t xml:space="preserve"> o professor pode inseri-lo</w:t>
      </w:r>
      <w:r w:rsidR="003C35EC">
        <w:t>,</w:t>
      </w:r>
      <w:r w:rsidR="00EA685B">
        <w:t xml:space="preserve"> digitando-o e pressionando a tecla </w:t>
      </w:r>
      <w:r w:rsidR="00EA685B" w:rsidRPr="00596E44">
        <w:rPr>
          <w:i/>
        </w:rPr>
        <w:t>enter</w:t>
      </w:r>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3AD791AD" w:rsidR="00B965E2" w:rsidRDefault="00B965E2">
      <w:pPr>
        <w:pStyle w:val="Legenda"/>
        <w:keepNext/>
        <w:rPr>
          <w:ins w:id="882" w:author="Ryan Lemos" w:date="2019-09-21T13:03:00Z"/>
        </w:rPr>
        <w:pPrChange w:id="883" w:author="Ryan Lemos" w:date="2019-09-21T13:03:00Z">
          <w:pPr>
            <w:pStyle w:val="Legenda"/>
          </w:pPr>
        </w:pPrChange>
      </w:pPr>
      <w:bookmarkStart w:id="884" w:name="_Ref20052591"/>
      <w:ins w:id="885" w:author="Ryan Lemos" w:date="2019-09-21T13:03:00Z">
        <w:r>
          <w:lastRenderedPageBreak/>
          <w:t xml:space="preserve">Figura </w:t>
        </w:r>
      </w:ins>
      <w:ins w:id="886" w:author="Ryan Lemos" w:date="2019-09-22T12:43:00Z">
        <w:r w:rsidR="00921163">
          <w:fldChar w:fldCharType="begin"/>
        </w:r>
        <w:r w:rsidR="00921163">
          <w:instrText xml:space="preserve"> SEQ Figura \* ARABIC </w:instrText>
        </w:r>
      </w:ins>
      <w:r w:rsidR="00921163">
        <w:fldChar w:fldCharType="separate"/>
      </w:r>
      <w:ins w:id="887" w:author="Ryan Lemos" w:date="2019-09-22T12:43:00Z">
        <w:r w:rsidR="00921163">
          <w:rPr>
            <w:noProof/>
          </w:rPr>
          <w:t>64</w:t>
        </w:r>
        <w:r w:rsidR="00921163">
          <w:fldChar w:fldCharType="end"/>
        </w:r>
      </w:ins>
      <w:bookmarkEnd w:id="884"/>
      <w:ins w:id="888" w:author="Ryan Lemos" w:date="2019-09-21T13:03:00Z">
        <w:r>
          <w:t xml:space="preserve"> - Tela da primeira etapa de cadastro de uma questão</w:t>
        </w:r>
      </w:ins>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522220"/>
                    </a:xfrm>
                    <a:prstGeom prst="rect">
                      <a:avLst/>
                    </a:prstGeom>
                  </pic:spPr>
                </pic:pic>
              </a:graphicData>
            </a:graphic>
          </wp:inline>
        </w:drawing>
      </w:r>
    </w:p>
    <w:p w14:paraId="5EFA7D65" w14:textId="77777777" w:rsidR="004C0224" w:rsidRDefault="004C0224" w:rsidP="004C0224"/>
    <w:p w14:paraId="4AA9763D" w14:textId="1351CAAB" w:rsidR="004C0224" w:rsidDel="00FE4DD4" w:rsidRDefault="004C0224" w:rsidP="004C0224">
      <w:pPr>
        <w:rPr>
          <w:del w:id="889" w:author="Ryan Lemos" w:date="2019-09-22T13:13:00Z"/>
        </w:rPr>
      </w:pPr>
      <w:r>
        <w:t xml:space="preserve">Já a </w:t>
      </w:r>
      <w:ins w:id="890" w:author="Ryan Lemos" w:date="2019-09-22T13:49:00Z">
        <w:r w:rsidR="00780414">
          <w:fldChar w:fldCharType="begin"/>
        </w:r>
        <w:r w:rsidR="00780414">
          <w:instrText xml:space="preserve"> REF _Ref20052605 \h </w:instrText>
        </w:r>
      </w:ins>
      <w:r w:rsidR="00780414">
        <w:fldChar w:fldCharType="separate"/>
      </w:r>
      <w:ins w:id="891" w:author="Ryan Lemos" w:date="2019-09-22T13:49:00Z">
        <w:r w:rsidR="00780414">
          <w:t xml:space="preserve">Figura </w:t>
        </w:r>
        <w:r w:rsidR="00780414">
          <w:rPr>
            <w:noProof/>
          </w:rPr>
          <w:t>65</w:t>
        </w:r>
        <w:r w:rsidR="00780414">
          <w:fldChar w:fldCharType="end"/>
        </w:r>
        <w:r w:rsidR="00780414">
          <w:t xml:space="preserve"> </w:t>
        </w:r>
      </w:ins>
      <w:del w:id="892" w:author="Ryan Lemos" w:date="2019-09-22T13:49:00Z">
        <w:r w:rsidRPr="00596E44" w:rsidDel="00780414">
          <w:rPr>
            <w:highlight w:val="yellow"/>
          </w:rPr>
          <w:delText>figura X</w:delText>
        </w:r>
        <w:r w:rsidDel="00780414">
          <w:delText xml:space="preserve"> </w:delText>
        </w:r>
      </w:del>
      <w:r>
        <w:t>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w:t>
      </w:r>
      <w:r w:rsidR="00F62986">
        <w:t>,</w:t>
      </w:r>
      <w:r>
        <w:t xml:space="preserve"> contendo as instruções de preenchimento daquela etapa em específico.</w:t>
      </w:r>
      <w:r w:rsidR="00C00F6E">
        <w:t xml:space="preserve"> 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JavaScript chamado CKEditor, que detém uma série de ferramentas para edição de textos, como negrito, itálico, criação de </w:t>
      </w:r>
      <w:r w:rsidR="00CF506D">
        <w:t>listas etc.</w:t>
      </w:r>
      <w:r w:rsidR="00C00F6E">
        <w:t xml:space="preserve"> (</w:t>
      </w:r>
      <w:commentRangeStart w:id="893"/>
      <w:r w:rsidR="00C00F6E">
        <w:t>CKEDITOR</w:t>
      </w:r>
      <w:commentRangeEnd w:id="893"/>
      <w:r w:rsidR="00027C62">
        <w:rPr>
          <w:rStyle w:val="Refdecomentrio"/>
        </w:rPr>
        <w:commentReference w:id="893"/>
      </w:r>
      <w:r w:rsidR="00C00F6E">
        <w:t>, 2019).</w:t>
      </w:r>
    </w:p>
    <w:p w14:paraId="6229E73D" w14:textId="77777777" w:rsidR="004C0224" w:rsidRDefault="004C0224"/>
    <w:p w14:paraId="6386A08D" w14:textId="1EAAD831" w:rsidR="00B965E2" w:rsidRDefault="00B965E2">
      <w:pPr>
        <w:pStyle w:val="Legenda"/>
        <w:keepNext/>
        <w:rPr>
          <w:ins w:id="894" w:author="Ryan Lemos" w:date="2019-09-21T13:03:00Z"/>
        </w:rPr>
        <w:pPrChange w:id="895" w:author="Ryan Lemos" w:date="2019-09-21T13:03:00Z">
          <w:pPr>
            <w:pStyle w:val="Legenda"/>
          </w:pPr>
        </w:pPrChange>
      </w:pPr>
      <w:bookmarkStart w:id="896" w:name="_Ref20052605"/>
      <w:ins w:id="897" w:author="Ryan Lemos" w:date="2019-09-21T13:03:00Z">
        <w:r>
          <w:lastRenderedPageBreak/>
          <w:t xml:space="preserve">Figura </w:t>
        </w:r>
      </w:ins>
      <w:ins w:id="898" w:author="Ryan Lemos" w:date="2019-09-22T12:43:00Z">
        <w:r w:rsidR="00921163">
          <w:fldChar w:fldCharType="begin"/>
        </w:r>
        <w:r w:rsidR="00921163">
          <w:instrText xml:space="preserve"> SEQ Figura \* ARABIC </w:instrText>
        </w:r>
      </w:ins>
      <w:r w:rsidR="00921163">
        <w:fldChar w:fldCharType="separate"/>
      </w:r>
      <w:ins w:id="899" w:author="Ryan Lemos" w:date="2019-09-22T12:43:00Z">
        <w:r w:rsidR="00921163">
          <w:rPr>
            <w:noProof/>
          </w:rPr>
          <w:t>65</w:t>
        </w:r>
        <w:r w:rsidR="00921163">
          <w:fldChar w:fldCharType="end"/>
        </w:r>
      </w:ins>
      <w:bookmarkEnd w:id="896"/>
      <w:ins w:id="900" w:author="Ryan Lemos" w:date="2019-09-21T13:03:00Z">
        <w:r>
          <w:t xml:space="preserve"> - </w:t>
        </w:r>
        <w:r w:rsidRPr="003E60B6">
          <w:t xml:space="preserve">Tela da </w:t>
        </w:r>
        <w:r>
          <w:t>segunda</w:t>
        </w:r>
        <w:r w:rsidRPr="003E60B6">
          <w:t xml:space="preserve"> etapa de cadastro de uma questão</w:t>
        </w:r>
      </w:ins>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4275455"/>
                    </a:xfrm>
                    <a:prstGeom prst="rect">
                      <a:avLst/>
                    </a:prstGeom>
                  </pic:spPr>
                </pic:pic>
              </a:graphicData>
            </a:graphic>
          </wp:inline>
        </w:drawing>
      </w:r>
    </w:p>
    <w:p w14:paraId="1160547A" w14:textId="77777777" w:rsidR="004C0224" w:rsidRDefault="004C0224" w:rsidP="004C0224"/>
    <w:p w14:paraId="37958617" w14:textId="0A6609B3" w:rsidR="004C0224" w:rsidRDefault="004C0224" w:rsidP="00596E44">
      <w:r>
        <w:t>Caso a questão seja de marcar</w:t>
      </w:r>
      <w:r w:rsidR="00AB3C4D">
        <w:t>,</w:t>
      </w:r>
      <w:r>
        <w:t xml:space="preserve"> a terceira etapa fica disponível, conforme visto na</w:t>
      </w:r>
      <w:ins w:id="901" w:author="Ryan Lemos" w:date="2019-09-22T13:50:00Z">
        <w:r w:rsidR="00780414">
          <w:t xml:space="preserve"> </w:t>
        </w:r>
        <w:r w:rsidR="00780414">
          <w:fldChar w:fldCharType="begin"/>
        </w:r>
        <w:r w:rsidR="00780414">
          <w:instrText xml:space="preserve"> REF _Ref20052631 \h </w:instrText>
        </w:r>
      </w:ins>
      <w:r w:rsidR="00780414">
        <w:fldChar w:fldCharType="separate"/>
      </w:r>
      <w:ins w:id="902" w:author="Ryan Lemos" w:date="2019-09-22T13:50:00Z">
        <w:r w:rsidR="00780414">
          <w:t xml:space="preserve">Figura </w:t>
        </w:r>
        <w:r w:rsidR="00780414">
          <w:rPr>
            <w:noProof/>
          </w:rPr>
          <w:t>66</w:t>
        </w:r>
        <w:r w:rsidR="00780414">
          <w:fldChar w:fldCharType="end"/>
        </w:r>
      </w:ins>
      <w:del w:id="903" w:author="Ryan Lemos" w:date="2019-09-22T13:50:00Z">
        <w:r w:rsidDel="00780414">
          <w:delText xml:space="preserve"> </w:delText>
        </w:r>
        <w:r w:rsidRPr="00596E44" w:rsidDel="00780414">
          <w:rPr>
            <w:highlight w:val="yellow"/>
          </w:rPr>
          <w:delText>figura X</w:delText>
        </w:r>
      </w:del>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
    <w:p w14:paraId="7E45FBEA" w14:textId="77777777" w:rsidR="004C0224" w:rsidRDefault="004C0224">
      <w:pPr>
        <w:ind w:firstLine="0"/>
        <w:jc w:val="center"/>
      </w:pPr>
    </w:p>
    <w:p w14:paraId="2923F6C8" w14:textId="14C8CE55" w:rsidR="00B965E2" w:rsidRDefault="00B965E2">
      <w:pPr>
        <w:pStyle w:val="Legenda"/>
        <w:keepNext/>
        <w:rPr>
          <w:ins w:id="904" w:author="Ryan Lemos" w:date="2019-09-21T13:03:00Z"/>
        </w:rPr>
        <w:pPrChange w:id="905" w:author="Ryan Lemos" w:date="2019-09-21T13:03:00Z">
          <w:pPr>
            <w:pStyle w:val="Legenda"/>
          </w:pPr>
        </w:pPrChange>
      </w:pPr>
      <w:bookmarkStart w:id="906" w:name="_Ref20052631"/>
      <w:ins w:id="907" w:author="Ryan Lemos" w:date="2019-09-21T13:03:00Z">
        <w:r>
          <w:lastRenderedPageBreak/>
          <w:t xml:space="preserve">Figura </w:t>
        </w:r>
      </w:ins>
      <w:ins w:id="908" w:author="Ryan Lemos" w:date="2019-09-22T12:43:00Z">
        <w:r w:rsidR="00921163">
          <w:fldChar w:fldCharType="begin"/>
        </w:r>
        <w:r w:rsidR="00921163">
          <w:instrText xml:space="preserve"> SEQ Figura \* ARABIC </w:instrText>
        </w:r>
      </w:ins>
      <w:r w:rsidR="00921163">
        <w:fldChar w:fldCharType="separate"/>
      </w:r>
      <w:ins w:id="909" w:author="Ryan Lemos" w:date="2019-09-22T12:43:00Z">
        <w:r w:rsidR="00921163">
          <w:rPr>
            <w:noProof/>
          </w:rPr>
          <w:t>66</w:t>
        </w:r>
        <w:r w:rsidR="00921163">
          <w:fldChar w:fldCharType="end"/>
        </w:r>
      </w:ins>
      <w:bookmarkEnd w:id="906"/>
      <w:ins w:id="910" w:author="Ryan Lemos" w:date="2019-09-21T13:03:00Z">
        <w:r>
          <w:t xml:space="preserve"> - </w:t>
        </w:r>
        <w:r w:rsidRPr="00CA52D1">
          <w:t xml:space="preserve">Tela da </w:t>
        </w:r>
        <w:r>
          <w:t>terceira</w:t>
        </w:r>
        <w:r w:rsidRPr="00CA52D1">
          <w:t xml:space="preserve"> etapa de cadastro de uma questão</w:t>
        </w:r>
      </w:ins>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321E6BB1" w14:textId="77777777" w:rsidR="00BC4BB5" w:rsidRDefault="00BC4BB5">
      <w:pPr>
        <w:ind w:firstLine="0"/>
        <w:jc w:val="center"/>
      </w:pPr>
    </w:p>
    <w:p w14:paraId="5416431C" w14:textId="355C95A7" w:rsidR="00BC4BB5" w:rsidRDefault="00BC4BB5" w:rsidP="00596E44">
      <w:r>
        <w:t>A última etapa, conforme visto na</w:t>
      </w:r>
      <w:del w:id="911" w:author="Ryan Lemos" w:date="2019-09-22T13:50:00Z">
        <w:r w:rsidDel="00780414">
          <w:delText xml:space="preserve"> </w:delText>
        </w:r>
      </w:del>
      <w:ins w:id="912" w:author="Ryan Lemos" w:date="2019-09-22T13:50:00Z">
        <w:r w:rsidR="00780414">
          <w:t xml:space="preserve"> </w:t>
        </w:r>
        <w:r w:rsidR="00780414">
          <w:fldChar w:fldCharType="begin"/>
        </w:r>
        <w:r w:rsidR="00780414">
          <w:instrText xml:space="preserve"> REF _Ref20052650 \h </w:instrText>
        </w:r>
      </w:ins>
      <w:r w:rsidR="00780414">
        <w:fldChar w:fldCharType="separate"/>
      </w:r>
      <w:ins w:id="913" w:author="Ryan Lemos" w:date="2019-09-22T13:50:00Z">
        <w:r w:rsidR="00780414">
          <w:t xml:space="preserve">Figura </w:t>
        </w:r>
        <w:r w:rsidR="00780414">
          <w:rPr>
            <w:noProof/>
          </w:rPr>
          <w:t>67</w:t>
        </w:r>
        <w:r w:rsidR="00780414">
          <w:fldChar w:fldCharType="end"/>
        </w:r>
      </w:ins>
      <w:del w:id="914" w:author="Ryan Lemos" w:date="2019-09-22T13:50:00Z">
        <w:r w:rsidRPr="00596E44" w:rsidDel="00780414">
          <w:rPr>
            <w:highlight w:val="yellow"/>
          </w:rPr>
          <w:delText>figura x</w:delText>
        </w:r>
      </w:del>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47C8DCDB" w14:textId="60FDCDC1" w:rsidR="00B965E2" w:rsidRDefault="00B965E2">
      <w:pPr>
        <w:pStyle w:val="Legenda"/>
        <w:keepNext/>
        <w:rPr>
          <w:ins w:id="915" w:author="Ryan Lemos" w:date="2019-09-21T13:04:00Z"/>
        </w:rPr>
        <w:pPrChange w:id="916" w:author="Ryan Lemos" w:date="2019-09-21T13:04:00Z">
          <w:pPr>
            <w:pStyle w:val="Legenda"/>
          </w:pPr>
        </w:pPrChange>
      </w:pPr>
      <w:bookmarkStart w:id="917" w:name="_Ref20052650"/>
      <w:ins w:id="918" w:author="Ryan Lemos" w:date="2019-09-21T13:04:00Z">
        <w:r>
          <w:lastRenderedPageBreak/>
          <w:t xml:space="preserve">Figura </w:t>
        </w:r>
      </w:ins>
      <w:ins w:id="919" w:author="Ryan Lemos" w:date="2019-09-22T12:43:00Z">
        <w:r w:rsidR="00921163">
          <w:fldChar w:fldCharType="begin"/>
        </w:r>
        <w:r w:rsidR="00921163">
          <w:instrText xml:space="preserve"> SEQ Figura \* ARABIC </w:instrText>
        </w:r>
      </w:ins>
      <w:r w:rsidR="00921163">
        <w:fldChar w:fldCharType="separate"/>
      </w:r>
      <w:ins w:id="920" w:author="Ryan Lemos" w:date="2019-09-22T12:43:00Z">
        <w:r w:rsidR="00921163">
          <w:rPr>
            <w:noProof/>
          </w:rPr>
          <w:t>67</w:t>
        </w:r>
        <w:r w:rsidR="00921163">
          <w:fldChar w:fldCharType="end"/>
        </w:r>
      </w:ins>
      <w:bookmarkEnd w:id="917"/>
      <w:ins w:id="921" w:author="Ryan Lemos" w:date="2019-09-21T13:04:00Z">
        <w:r>
          <w:t xml:space="preserve"> - </w:t>
        </w:r>
        <w:r w:rsidRPr="001F67F9">
          <w:t xml:space="preserve">Tela da </w:t>
        </w:r>
        <w:r>
          <w:t>última</w:t>
        </w:r>
        <w:r w:rsidRPr="001F67F9">
          <w:t xml:space="preserve"> etapa de cadastro de uma questão</w:t>
        </w:r>
      </w:ins>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4030345"/>
                    </a:xfrm>
                    <a:prstGeom prst="rect">
                      <a:avLst/>
                    </a:prstGeom>
                  </pic:spPr>
                </pic:pic>
              </a:graphicData>
            </a:graphic>
          </wp:inline>
        </w:drawing>
      </w:r>
    </w:p>
    <w:p w14:paraId="45693233" w14:textId="77777777" w:rsidR="00B224BF" w:rsidRDefault="00B224BF">
      <w:pPr>
        <w:ind w:firstLine="0"/>
        <w:jc w:val="center"/>
      </w:pPr>
    </w:p>
    <w:p w14:paraId="6FB7AD75" w14:textId="39B444A6"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922"/>
      <w:r w:rsidRPr="00596E44">
        <w:rPr>
          <w:i/>
        </w:rPr>
        <w:t>Local</w:t>
      </w:r>
      <w:r>
        <w:t xml:space="preserve"> </w:t>
      </w:r>
      <w:r w:rsidRPr="00596E44">
        <w:rPr>
          <w:i/>
        </w:rPr>
        <w:t>Storage</w:t>
      </w:r>
      <w:r>
        <w:t xml:space="preserve">, </w:t>
      </w:r>
      <w:commentRangeEnd w:id="922"/>
      <w:r w:rsidR="00AB3C4D">
        <w:rPr>
          <w:rStyle w:val="Refdecomentrio"/>
        </w:rPr>
        <w:commentReference w:id="922"/>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ins w:id="923" w:author="Ryan Lemos" w:date="2019-09-22T13:51:00Z">
        <w:r w:rsidR="00780414">
          <w:t xml:space="preserve"> </w:t>
        </w:r>
        <w:r w:rsidR="00780414">
          <w:fldChar w:fldCharType="begin"/>
        </w:r>
        <w:r w:rsidR="00780414">
          <w:instrText xml:space="preserve"> REF _Ref20052691 \h </w:instrText>
        </w:r>
      </w:ins>
      <w:r w:rsidR="00780414">
        <w:fldChar w:fldCharType="separate"/>
      </w:r>
      <w:ins w:id="924" w:author="Ryan Lemos" w:date="2019-09-22T13:51:00Z">
        <w:r w:rsidR="00780414">
          <w:t xml:space="preserve">Figura </w:t>
        </w:r>
        <w:r w:rsidR="00780414">
          <w:rPr>
            <w:noProof/>
          </w:rPr>
          <w:t>68</w:t>
        </w:r>
        <w:r w:rsidR="00780414">
          <w:fldChar w:fldCharType="end"/>
        </w:r>
      </w:ins>
      <w:del w:id="925" w:author="Ryan Lemos" w:date="2019-09-22T13:51:00Z">
        <w:r w:rsidR="00EE5F10" w:rsidDel="00780414">
          <w:delText xml:space="preserve"> </w:delText>
        </w:r>
        <w:r w:rsidR="00EE5F10" w:rsidRPr="00596E44" w:rsidDel="00780414">
          <w:rPr>
            <w:highlight w:val="yellow"/>
          </w:rPr>
          <w:delText>figura x</w:delText>
        </w:r>
      </w:del>
      <w:r w:rsidR="00EE5F10">
        <w:t xml:space="preserve">, em que foi utilizado o navegador Google Chrome. </w:t>
      </w:r>
    </w:p>
    <w:p w14:paraId="74866706" w14:textId="77777777" w:rsidR="00EE5F10" w:rsidRDefault="00EE5F10" w:rsidP="00BC4BB5"/>
    <w:p w14:paraId="6A769D36" w14:textId="23159AED" w:rsidR="00B965E2" w:rsidRDefault="00B965E2">
      <w:pPr>
        <w:pStyle w:val="Legenda"/>
        <w:keepNext/>
        <w:rPr>
          <w:ins w:id="926" w:author="Ryan Lemos" w:date="2019-09-21T13:04:00Z"/>
        </w:rPr>
        <w:pPrChange w:id="927" w:author="Ryan Lemos" w:date="2019-09-21T13:04:00Z">
          <w:pPr>
            <w:pStyle w:val="Legenda"/>
          </w:pPr>
        </w:pPrChange>
      </w:pPr>
      <w:bookmarkStart w:id="928" w:name="_Ref20052691"/>
      <w:ins w:id="929" w:author="Ryan Lemos" w:date="2019-09-21T13:04:00Z">
        <w:r>
          <w:t xml:space="preserve">Figura </w:t>
        </w:r>
      </w:ins>
      <w:ins w:id="930" w:author="Ryan Lemos" w:date="2019-09-22T12:43:00Z">
        <w:r w:rsidR="00921163">
          <w:fldChar w:fldCharType="begin"/>
        </w:r>
        <w:r w:rsidR="00921163">
          <w:instrText xml:space="preserve"> SEQ Figura \* ARABIC </w:instrText>
        </w:r>
      </w:ins>
      <w:r w:rsidR="00921163">
        <w:fldChar w:fldCharType="separate"/>
      </w:r>
      <w:ins w:id="931" w:author="Ryan Lemos" w:date="2019-09-22T12:43:00Z">
        <w:r w:rsidR="00921163">
          <w:rPr>
            <w:noProof/>
          </w:rPr>
          <w:t>68</w:t>
        </w:r>
        <w:r w:rsidR="00921163">
          <w:fldChar w:fldCharType="end"/>
        </w:r>
      </w:ins>
      <w:bookmarkEnd w:id="928"/>
      <w:ins w:id="932" w:author="Ryan Lemos" w:date="2019-09-21T13:04:00Z">
        <w:r>
          <w:t xml:space="preserve"> - Dados salvos no navegador</w:t>
        </w:r>
      </w:ins>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1056005"/>
                    </a:xfrm>
                    <a:prstGeom prst="rect">
                      <a:avLst/>
                    </a:prstGeom>
                  </pic:spPr>
                </pic:pic>
              </a:graphicData>
            </a:graphic>
          </wp:inline>
        </w:drawing>
      </w:r>
    </w:p>
    <w:p w14:paraId="0E12030B" w14:textId="77777777" w:rsidR="00EE5F10" w:rsidRDefault="00EE5F10" w:rsidP="00EE5F10"/>
    <w:p w14:paraId="640B7E2F" w14:textId="77777777" w:rsidR="00EE5F10" w:rsidRDefault="00EE5F10" w:rsidP="00EE5F10">
      <w:r>
        <w:lastRenderedPageBreak/>
        <w:t xml:space="preserve">Pode se notar que os dados estão visíveis, diferentemente dos dados das turmas, </w:t>
      </w:r>
      <w:r w:rsidRPr="005B582B">
        <w:rPr>
          <w:i/>
          <w:iCs/>
        </w:rPr>
        <w:t>menus</w:t>
      </w:r>
      <w:r>
        <w:t xml:space="preserve"> e permissões do usuário, já que esses permanecem criptografados. Isso se deu pelo fato de os dados da questão não serem dados sensíveis, por isso não há necessidade de passar por um processo de criptografia. </w:t>
      </w:r>
    </w:p>
    <w:p w14:paraId="27F4ABF7" w14:textId="55472DE3" w:rsidR="00074A94" w:rsidRDefault="00074A94">
      <w:r>
        <w:t xml:space="preserve">A próxima estória descrita pela </w:t>
      </w:r>
      <w:r w:rsidRPr="00596E44">
        <w:rPr>
          <w:highlight w:val="yellow"/>
        </w:rPr>
        <w:t>figura x</w:t>
      </w:r>
      <w:r>
        <w:t xml:space="preserve"> se trata da edição de uma questão criada por um professor.</w:t>
      </w:r>
    </w:p>
    <w:p w14:paraId="26B84864" w14:textId="1572A05E" w:rsidR="00EB7BBD" w:rsidRDefault="00EB7BBD" w:rsidP="00FE4DD4">
      <w:pPr>
        <w:ind w:firstLine="0"/>
        <w:jc w:val="center"/>
        <w:rPr>
          <w:ins w:id="933" w:author="Ryan Lemos" w:date="2019-09-22T13:14:00Z"/>
        </w:rPr>
      </w:pPr>
    </w:p>
    <w:p w14:paraId="697EF4F0" w14:textId="562A9883" w:rsidR="00FE4DD4" w:rsidRDefault="00FE4DD4">
      <w:pPr>
        <w:pStyle w:val="Legenda"/>
        <w:pPrChange w:id="934" w:author="Ryan Lemos" w:date="2019-09-22T13:14:00Z">
          <w:pPr/>
        </w:pPrChange>
      </w:pPr>
      <w:ins w:id="935" w:author="Ryan Lemos" w:date="2019-09-22T13:14:00Z">
        <w:r>
          <w:t xml:space="preserve">Quadro </w:t>
        </w:r>
        <w:r>
          <w:fldChar w:fldCharType="begin"/>
        </w:r>
        <w:r>
          <w:instrText xml:space="preserve"> SEQ Quadro \* ARABIC </w:instrText>
        </w:r>
      </w:ins>
      <w:r>
        <w:fldChar w:fldCharType="separate"/>
      </w:r>
      <w:ins w:id="936" w:author="Ryan Lemos" w:date="2019-09-24T21:03:00Z">
        <w:r w:rsidR="005F6C85">
          <w:rPr>
            <w:noProof/>
          </w:rPr>
          <w:t>26</w:t>
        </w:r>
      </w:ins>
      <w:ins w:id="937" w:author="Ryan Lemos" w:date="2019-09-22T13:14:00Z">
        <w:r>
          <w:fldChar w:fldCharType="end"/>
        </w:r>
        <w:r w:rsidRPr="008656DC">
          <w:t xml:space="preserve"> - Estória de </w:t>
        </w:r>
        <w:r>
          <w:t>edição de uma questão</w:t>
        </w:r>
      </w:ins>
    </w:p>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758D4B11" w14:textId="77777777" w:rsidR="00B224BF" w:rsidRDefault="00B224BF">
      <w:pPr>
        <w:ind w:firstLine="0"/>
        <w:jc w:val="center"/>
        <w:pPrChange w:id="938" w:author="Ryan Lemos" w:date="2019-09-22T13:13:00Z">
          <w:pPr>
            <w:ind w:firstLine="0"/>
          </w:pPr>
        </w:pPrChange>
      </w:pPr>
    </w:p>
    <w:p w14:paraId="07264101" w14:textId="30C81633" w:rsidR="00265637" w:rsidDel="00FE4DD4" w:rsidRDefault="007A2067" w:rsidP="00074A94">
      <w:pPr>
        <w:rPr>
          <w:del w:id="939" w:author="Ryan Lemos" w:date="2019-09-22T13:14:00Z"/>
        </w:rPr>
      </w:pPr>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para editar somente um dado</w:t>
      </w:r>
      <w:r w:rsidR="00AB3C4D">
        <w:t>,</w:t>
      </w:r>
      <w:r>
        <w:t xml:space="preserve"> pode ficar maçante. Por isso se colocou todos os dados da questão em uma tela e o professor escolhe o que quer alterar</w:t>
      </w:r>
      <w:r w:rsidR="00AB3C4D">
        <w:t>,</w:t>
      </w:r>
      <w:r>
        <w:t xml:space="preserve"> conforme visto na</w:t>
      </w:r>
      <w:del w:id="940" w:author="Ryan Lemos" w:date="2019-09-22T13:51:00Z">
        <w:r w:rsidDel="00780414">
          <w:delText xml:space="preserve"> </w:delText>
        </w:r>
      </w:del>
      <w:ins w:id="941" w:author="Ryan Lemos" w:date="2019-09-22T13:51:00Z">
        <w:r w:rsidR="00780414">
          <w:t xml:space="preserve"> </w:t>
        </w:r>
        <w:r w:rsidR="00780414">
          <w:fldChar w:fldCharType="begin"/>
        </w:r>
        <w:r w:rsidR="00780414">
          <w:instrText xml:space="preserve"> REF _Ref20052716 \h </w:instrText>
        </w:r>
      </w:ins>
      <w:r w:rsidR="00780414">
        <w:fldChar w:fldCharType="separate"/>
      </w:r>
      <w:ins w:id="942" w:author="Ryan Lemos" w:date="2019-09-22T13:51:00Z">
        <w:r w:rsidR="00780414">
          <w:t xml:space="preserve">Figura </w:t>
        </w:r>
        <w:r w:rsidR="00780414">
          <w:rPr>
            <w:noProof/>
          </w:rPr>
          <w:t>69</w:t>
        </w:r>
        <w:r w:rsidR="00780414">
          <w:fldChar w:fldCharType="end"/>
        </w:r>
      </w:ins>
      <w:del w:id="943" w:author="Ryan Lemos" w:date="2019-09-22T13:51:00Z">
        <w:r w:rsidRPr="00596E44" w:rsidDel="00780414">
          <w:rPr>
            <w:highlight w:val="yellow"/>
          </w:rPr>
          <w:delText>figura x</w:delText>
        </w:r>
      </w:del>
      <w:r>
        <w:t>. Pelo fato de ser uma interação um pouco grande</w:t>
      </w:r>
      <w:r w:rsidR="00AB3C4D">
        <w:t>,</w:t>
      </w:r>
      <w:r>
        <w:t xml:space="preserve"> não </w:t>
      </w:r>
      <w:r w:rsidR="00AB3C4D">
        <w:t xml:space="preserve">é apresentado </w:t>
      </w:r>
      <w:r>
        <w:t xml:space="preserve">totalmente na figura, porém contempla todos os dados da questão. O único dado da questão que não pode ser </w:t>
      </w:r>
      <w:r w:rsidR="00265637">
        <w:t xml:space="preserve">modificado </w:t>
      </w:r>
      <w:r>
        <w:t>é o seu tipo.</w:t>
      </w:r>
    </w:p>
    <w:p w14:paraId="4EE6A4D9" w14:textId="77777777" w:rsidR="00074A94" w:rsidRDefault="00074A94"/>
    <w:p w14:paraId="14704EF2" w14:textId="77777777" w:rsidR="00B965E2" w:rsidRDefault="00265637" w:rsidP="00596E44">
      <w:pPr>
        <w:ind w:firstLine="0"/>
        <w:jc w:val="center"/>
        <w:rPr>
          <w:ins w:id="944" w:author="Ryan Lemos" w:date="2019-09-21T13:04:00Z"/>
        </w:rPr>
      </w:pPr>
      <w:r w:rsidRPr="00265637">
        <w:rPr>
          <w:noProof/>
        </w:rPr>
        <w:t xml:space="preserve"> </w:t>
      </w:r>
    </w:p>
    <w:p w14:paraId="339144ED" w14:textId="6223C536" w:rsidR="00B965E2" w:rsidRDefault="00B965E2">
      <w:pPr>
        <w:pStyle w:val="Legenda"/>
        <w:keepNext/>
        <w:rPr>
          <w:ins w:id="945" w:author="Ryan Lemos" w:date="2019-09-21T13:04:00Z"/>
        </w:rPr>
        <w:pPrChange w:id="946" w:author="Ryan Lemos" w:date="2019-09-21T13:04:00Z">
          <w:pPr>
            <w:pStyle w:val="Legenda"/>
          </w:pPr>
        </w:pPrChange>
      </w:pPr>
      <w:bookmarkStart w:id="947" w:name="_Ref20052716"/>
      <w:ins w:id="948" w:author="Ryan Lemos" w:date="2019-09-21T13:04:00Z">
        <w:r>
          <w:t xml:space="preserve">Figura </w:t>
        </w:r>
      </w:ins>
      <w:ins w:id="949" w:author="Ryan Lemos" w:date="2019-09-22T12:43:00Z">
        <w:r w:rsidR="00921163">
          <w:fldChar w:fldCharType="begin"/>
        </w:r>
        <w:r w:rsidR="00921163">
          <w:instrText xml:space="preserve"> SEQ Figura \* ARABIC </w:instrText>
        </w:r>
      </w:ins>
      <w:r w:rsidR="00921163">
        <w:fldChar w:fldCharType="separate"/>
      </w:r>
      <w:ins w:id="950" w:author="Ryan Lemos" w:date="2019-09-22T12:43:00Z">
        <w:r w:rsidR="00921163">
          <w:rPr>
            <w:noProof/>
          </w:rPr>
          <w:t>69</w:t>
        </w:r>
        <w:r w:rsidR="00921163">
          <w:fldChar w:fldCharType="end"/>
        </w:r>
      </w:ins>
      <w:bookmarkEnd w:id="947"/>
      <w:ins w:id="951" w:author="Ryan Lemos" w:date="2019-09-21T13:04:00Z">
        <w:r>
          <w:t xml:space="preserve"> - Tela de edição de uma questão</w:t>
        </w:r>
      </w:ins>
    </w:p>
    <w:p w14:paraId="014EFA18" w14:textId="5578C026" w:rsidR="00C60EA2" w:rsidRDefault="00265637" w:rsidP="00596E44">
      <w:pPr>
        <w:ind w:firstLine="0"/>
        <w:jc w:val="center"/>
        <w:rPr>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3397885"/>
                    </a:xfrm>
                    <a:prstGeom prst="rect">
                      <a:avLst/>
                    </a:prstGeom>
                  </pic:spPr>
                </pic:pic>
              </a:graphicData>
            </a:graphic>
          </wp:inline>
        </w:drawing>
      </w:r>
    </w:p>
    <w:p w14:paraId="1A019C48" w14:textId="77777777" w:rsidR="00265637" w:rsidRDefault="00265637" w:rsidP="00596E44">
      <w:pPr>
        <w:ind w:firstLine="0"/>
        <w:jc w:val="center"/>
      </w:pPr>
    </w:p>
    <w:p w14:paraId="4DDD155A" w14:textId="77777777" w:rsidR="00725243" w:rsidRDefault="00725243">
      <w:pPr>
        <w:ind w:firstLine="0"/>
      </w:pPr>
    </w:p>
    <w:p w14:paraId="35890519" w14:textId="0904C3EB" w:rsidR="00725243" w:rsidRDefault="00725243" w:rsidP="005B582B">
      <w:r>
        <w:t xml:space="preserve">A próxima estória descrita pela </w:t>
      </w:r>
      <w:r w:rsidRPr="005B582B">
        <w:t>figura x</w:t>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rPr>
          <w:ins w:id="952" w:author="Ryan Lemos" w:date="2019-09-22T13:14:00Z"/>
        </w:rPr>
      </w:pPr>
    </w:p>
    <w:p w14:paraId="65FC7870" w14:textId="55E70032" w:rsidR="00FE4DD4" w:rsidRDefault="00FE4DD4">
      <w:pPr>
        <w:pStyle w:val="Legenda"/>
        <w:pPrChange w:id="953" w:author="Ryan Lemos" w:date="2019-09-22T13:14:00Z">
          <w:pPr>
            <w:ind w:firstLine="0"/>
          </w:pPr>
        </w:pPrChange>
      </w:pPr>
      <w:ins w:id="954" w:author="Ryan Lemos" w:date="2019-09-22T13:14:00Z">
        <w:r>
          <w:t xml:space="preserve">Quadro </w:t>
        </w:r>
        <w:r>
          <w:fldChar w:fldCharType="begin"/>
        </w:r>
        <w:r>
          <w:instrText xml:space="preserve"> SEQ Quadro \* ARABIC </w:instrText>
        </w:r>
      </w:ins>
      <w:r>
        <w:fldChar w:fldCharType="separate"/>
      </w:r>
      <w:ins w:id="955" w:author="Ryan Lemos" w:date="2019-09-24T21:03:00Z">
        <w:r w:rsidR="005F6C85">
          <w:rPr>
            <w:noProof/>
          </w:rPr>
          <w:t>27</w:t>
        </w:r>
      </w:ins>
      <w:ins w:id="956" w:author="Ryan Lemos" w:date="2019-09-22T13:14:00Z">
        <w:r>
          <w:fldChar w:fldCharType="end"/>
        </w:r>
        <w:r w:rsidRPr="00A45B27">
          <w:t xml:space="preserve"> - Estória de </w:t>
        </w:r>
        <w:r>
          <w:t>criação de atividades</w:t>
        </w:r>
      </w:ins>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52D6B6DD" w14:textId="67A4CEFA" w:rsidR="00725243" w:rsidRDefault="008F079D" w:rsidP="00596E44">
      <w:pPr>
        <w:pStyle w:val="estrias"/>
        <w:numPr>
          <w:ilvl w:val="0"/>
          <w:numId w:val="19"/>
        </w:numPr>
      </w:pPr>
      <w:r>
        <w:t>O professor deve ser capaz de visualizar quais foram as questões</w:t>
      </w:r>
      <w:r w:rsidR="000D79BC">
        <w:t xml:space="preserve"> restantes dos filtros.</w:t>
      </w:r>
    </w:p>
    <w:p w14:paraId="12321740" w14:textId="77777777" w:rsidR="000C0CCF" w:rsidRDefault="000C0CCF" w:rsidP="000C0CCF"/>
    <w:p w14:paraId="26B2B95C" w14:textId="19B4CEE4" w:rsidR="000C0CCF" w:rsidRDefault="000C0CCF">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ins w:id="957" w:author="Ryan Lemos" w:date="2019-09-22T13:52:00Z">
        <w:r w:rsidR="00780414">
          <w:fldChar w:fldCharType="begin"/>
        </w:r>
        <w:r w:rsidR="00780414">
          <w:instrText xml:space="preserve"> REF _Ref20052737 \h </w:instrText>
        </w:r>
      </w:ins>
      <w:r w:rsidR="00780414">
        <w:fldChar w:fldCharType="separate"/>
      </w:r>
      <w:ins w:id="958" w:author="Ryan Lemos" w:date="2019-09-22T13:52:00Z">
        <w:r w:rsidR="00780414">
          <w:t xml:space="preserve">Figura </w:t>
        </w:r>
        <w:r w:rsidR="00780414">
          <w:rPr>
            <w:noProof/>
          </w:rPr>
          <w:t>70</w:t>
        </w:r>
        <w:r w:rsidR="00780414">
          <w:fldChar w:fldCharType="end"/>
        </w:r>
      </w:ins>
      <w:ins w:id="959" w:author="Ryan Lemos" w:date="2019-09-22T13:51:00Z">
        <w:r w:rsidR="00780414">
          <w:t xml:space="preserve"> </w:t>
        </w:r>
      </w:ins>
      <w:del w:id="960" w:author="Ryan Lemos" w:date="2019-09-22T13:51:00Z">
        <w:r w:rsidRPr="00596E44" w:rsidDel="00780414">
          <w:rPr>
            <w:highlight w:val="yellow"/>
          </w:rPr>
          <w:delText>figura X</w:delText>
        </w:r>
        <w:r w:rsidDel="00780414">
          <w:delText xml:space="preserve"> </w:delText>
        </w:r>
      </w:del>
      <w:r>
        <w:t>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com o símbolo de olho. Há ainda um campo de seleção</w:t>
      </w:r>
      <w:r w:rsidR="009D1767">
        <w:t>,</w:t>
      </w:r>
      <w:r>
        <w:t xml:space="preserve"> com o título escolher, que serve para o professor marcar as questões que quer remover da atividade.</w:t>
      </w:r>
    </w:p>
    <w:p w14:paraId="4BF17028" w14:textId="77777777" w:rsidR="00A05EF6" w:rsidRDefault="00A05EF6" w:rsidP="00596E44"/>
    <w:p w14:paraId="71FFC1C9" w14:textId="77777777" w:rsidR="00B965E2" w:rsidRDefault="00265637" w:rsidP="00725243">
      <w:pPr>
        <w:ind w:firstLine="0"/>
        <w:jc w:val="center"/>
        <w:rPr>
          <w:ins w:id="961" w:author="Ryan Lemos" w:date="2019-09-21T13:04:00Z"/>
        </w:rPr>
      </w:pPr>
      <w:r w:rsidRPr="00265637">
        <w:rPr>
          <w:noProof/>
        </w:rPr>
        <w:t xml:space="preserve"> </w:t>
      </w:r>
    </w:p>
    <w:p w14:paraId="7BBA3DDE" w14:textId="4044D651" w:rsidR="00B965E2" w:rsidRDefault="00B965E2">
      <w:pPr>
        <w:pStyle w:val="Legenda"/>
        <w:keepNext/>
        <w:rPr>
          <w:ins w:id="962" w:author="Ryan Lemos" w:date="2019-09-21T13:04:00Z"/>
        </w:rPr>
        <w:pPrChange w:id="963" w:author="Ryan Lemos" w:date="2019-09-21T13:04:00Z">
          <w:pPr>
            <w:pStyle w:val="Legenda"/>
          </w:pPr>
        </w:pPrChange>
      </w:pPr>
      <w:bookmarkStart w:id="964" w:name="_Ref20052737"/>
      <w:ins w:id="965" w:author="Ryan Lemos" w:date="2019-09-21T13:04:00Z">
        <w:r>
          <w:lastRenderedPageBreak/>
          <w:t xml:space="preserve">Figura </w:t>
        </w:r>
      </w:ins>
      <w:ins w:id="966" w:author="Ryan Lemos" w:date="2019-09-22T12:43:00Z">
        <w:r w:rsidR="00921163">
          <w:fldChar w:fldCharType="begin"/>
        </w:r>
        <w:r w:rsidR="00921163">
          <w:instrText xml:space="preserve"> SEQ Figura \* ARABIC </w:instrText>
        </w:r>
      </w:ins>
      <w:r w:rsidR="00921163">
        <w:fldChar w:fldCharType="separate"/>
      </w:r>
      <w:ins w:id="967" w:author="Ryan Lemos" w:date="2019-09-22T12:43:00Z">
        <w:r w:rsidR="00921163">
          <w:rPr>
            <w:noProof/>
          </w:rPr>
          <w:t>70</w:t>
        </w:r>
        <w:r w:rsidR="00921163">
          <w:fldChar w:fldCharType="end"/>
        </w:r>
      </w:ins>
      <w:bookmarkEnd w:id="964"/>
      <w:ins w:id="968" w:author="Ryan Lemos" w:date="2019-09-21T13:04:00Z">
        <w:r>
          <w:t xml:space="preserve"> - Tela de criação de uma atividade</w:t>
        </w:r>
      </w:ins>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79827" cy="3066439"/>
                    </a:xfrm>
                    <a:prstGeom prst="rect">
                      <a:avLst/>
                    </a:prstGeom>
                  </pic:spPr>
                </pic:pic>
              </a:graphicData>
            </a:graphic>
          </wp:inline>
        </w:drawing>
      </w:r>
    </w:p>
    <w:p w14:paraId="40495D44" w14:textId="77777777" w:rsidR="00C632A2" w:rsidRDefault="00C632A2" w:rsidP="00C632A2"/>
    <w:p w14:paraId="598BDD5B" w14:textId="057E60C4" w:rsidR="00C632A2" w:rsidDel="00FE4DD4" w:rsidRDefault="00C632A2" w:rsidP="00C632A2">
      <w:pPr>
        <w:rPr>
          <w:del w:id="969" w:author="Ryan Lemos" w:date="2019-09-22T13:14:00Z"/>
        </w:rPr>
      </w:pPr>
      <w:r>
        <w:t xml:space="preserve">Já a </w:t>
      </w:r>
      <w:ins w:id="970" w:author="Ryan Lemos" w:date="2019-09-22T13:52:00Z">
        <w:r w:rsidR="00780414">
          <w:fldChar w:fldCharType="begin"/>
        </w:r>
        <w:r w:rsidR="00780414">
          <w:instrText xml:space="preserve"> REF _Ref20052757 \h </w:instrText>
        </w:r>
      </w:ins>
      <w:r w:rsidR="00780414">
        <w:fldChar w:fldCharType="separate"/>
      </w:r>
      <w:ins w:id="971" w:author="Ryan Lemos" w:date="2019-09-22T13:52:00Z">
        <w:r w:rsidR="00780414">
          <w:t xml:space="preserve">Figura </w:t>
        </w:r>
        <w:r w:rsidR="00780414">
          <w:rPr>
            <w:noProof/>
          </w:rPr>
          <w:t>71</w:t>
        </w:r>
        <w:r w:rsidR="00780414">
          <w:fldChar w:fldCharType="end"/>
        </w:r>
        <w:r w:rsidR="00780414">
          <w:t xml:space="preserve"> </w:t>
        </w:r>
      </w:ins>
      <w:del w:id="972" w:author="Ryan Lemos" w:date="2019-09-22T13:52:00Z">
        <w:r w:rsidRPr="00596E44" w:rsidDel="00780414">
          <w:rPr>
            <w:highlight w:val="yellow"/>
          </w:rPr>
          <w:delText>figura X</w:delText>
        </w:r>
        <w:r w:rsidDel="00780414">
          <w:delText xml:space="preserve"> </w:delText>
        </w:r>
      </w:del>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65B7DC39" w14:textId="77777777" w:rsidR="00AC435E" w:rsidRDefault="00AC435E"/>
    <w:p w14:paraId="08C6C8E7" w14:textId="77777777" w:rsidR="00B965E2" w:rsidRDefault="00265637" w:rsidP="00725243">
      <w:pPr>
        <w:ind w:firstLine="0"/>
        <w:jc w:val="center"/>
        <w:rPr>
          <w:ins w:id="973" w:author="Ryan Lemos" w:date="2019-09-21T13:05:00Z"/>
        </w:rPr>
      </w:pPr>
      <w:r w:rsidRPr="00265637">
        <w:rPr>
          <w:noProof/>
        </w:rPr>
        <w:t xml:space="preserve"> </w:t>
      </w:r>
    </w:p>
    <w:p w14:paraId="4D15F532" w14:textId="69E34134" w:rsidR="00B965E2" w:rsidRDefault="00B965E2">
      <w:pPr>
        <w:pStyle w:val="Legenda"/>
        <w:keepNext/>
        <w:rPr>
          <w:ins w:id="974" w:author="Ryan Lemos" w:date="2019-09-21T13:05:00Z"/>
        </w:rPr>
        <w:pPrChange w:id="975" w:author="Ryan Lemos" w:date="2019-09-21T13:05:00Z">
          <w:pPr>
            <w:pStyle w:val="Legenda"/>
          </w:pPr>
        </w:pPrChange>
      </w:pPr>
      <w:bookmarkStart w:id="976" w:name="_Ref20052757"/>
      <w:ins w:id="977" w:author="Ryan Lemos" w:date="2019-09-21T13:05:00Z">
        <w:r>
          <w:t xml:space="preserve">Figura </w:t>
        </w:r>
      </w:ins>
      <w:ins w:id="978" w:author="Ryan Lemos" w:date="2019-09-22T12:43:00Z">
        <w:r w:rsidR="00921163">
          <w:fldChar w:fldCharType="begin"/>
        </w:r>
        <w:r w:rsidR="00921163">
          <w:instrText xml:space="preserve"> SEQ Figura \* ARABIC </w:instrText>
        </w:r>
      </w:ins>
      <w:r w:rsidR="00921163">
        <w:fldChar w:fldCharType="separate"/>
      </w:r>
      <w:ins w:id="979" w:author="Ryan Lemos" w:date="2019-09-22T12:43:00Z">
        <w:r w:rsidR="00921163">
          <w:rPr>
            <w:noProof/>
          </w:rPr>
          <w:t>71</w:t>
        </w:r>
        <w:r w:rsidR="00921163">
          <w:fldChar w:fldCharType="end"/>
        </w:r>
      </w:ins>
      <w:bookmarkEnd w:id="976"/>
      <w:ins w:id="980" w:author="Ryan Lemos" w:date="2019-09-21T13:05:00Z">
        <w:r>
          <w:t xml:space="preserve"> - </w:t>
        </w:r>
        <w:r w:rsidRPr="0096664E">
          <w:t>Tela de criação de uma atividade</w:t>
        </w:r>
        <w:r>
          <w:t xml:space="preserve"> parte 2</w:t>
        </w:r>
      </w:ins>
    </w:p>
    <w:p w14:paraId="598873B0" w14:textId="472F9DD5" w:rsidR="000C0CCF" w:rsidRDefault="00265637" w:rsidP="00725243">
      <w:pPr>
        <w:ind w:firstLine="0"/>
        <w:jc w:val="center"/>
      </w:pPr>
      <w:r>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259455"/>
                    </a:xfrm>
                    <a:prstGeom prst="rect">
                      <a:avLst/>
                    </a:prstGeom>
                  </pic:spPr>
                </pic:pic>
              </a:graphicData>
            </a:graphic>
          </wp:inline>
        </w:drawing>
      </w:r>
    </w:p>
    <w:p w14:paraId="62CAFFE0" w14:textId="77777777" w:rsidR="00C632A2" w:rsidRDefault="00C632A2" w:rsidP="00725243">
      <w:pPr>
        <w:ind w:firstLine="0"/>
        <w:jc w:val="center"/>
      </w:pPr>
    </w:p>
    <w:p w14:paraId="20C72585" w14:textId="5A132571" w:rsidR="00C632A2" w:rsidDel="00FE4DD4" w:rsidRDefault="00C632A2" w:rsidP="00C632A2">
      <w:pPr>
        <w:rPr>
          <w:del w:id="981" w:author="Ryan Lemos" w:date="2019-09-22T13:15:00Z"/>
        </w:rPr>
      </w:pPr>
      <w:r>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com o ícone de olho</w:t>
      </w:r>
      <w:r w:rsidR="009D1767">
        <w:t>,</w:t>
      </w:r>
      <w:r>
        <w:t xml:space="preserve"> que apresenta a listagem</w:t>
      </w:r>
      <w:r w:rsidR="009D1767">
        <w:t>,</w:t>
      </w:r>
      <w:r>
        <w:t xml:space="preserve"> conforme visto na</w:t>
      </w:r>
      <w:del w:id="982" w:author="Ryan Lemos" w:date="2019-09-22T13:52:00Z">
        <w:r w:rsidDel="00780414">
          <w:delText xml:space="preserve"> </w:delText>
        </w:r>
      </w:del>
      <w:ins w:id="983" w:author="Ryan Lemos" w:date="2019-09-22T13:52:00Z">
        <w:r w:rsidR="00780414">
          <w:t xml:space="preserve"> </w:t>
        </w:r>
        <w:r w:rsidR="00780414">
          <w:fldChar w:fldCharType="begin"/>
        </w:r>
        <w:r w:rsidR="00780414">
          <w:instrText xml:space="preserve"> REF _Ref20052789 \h </w:instrText>
        </w:r>
      </w:ins>
      <w:r w:rsidR="00780414">
        <w:fldChar w:fldCharType="separate"/>
      </w:r>
      <w:ins w:id="984" w:author="Ryan Lemos" w:date="2019-09-22T13:52:00Z">
        <w:r w:rsidR="00780414">
          <w:t xml:space="preserve">Figura </w:t>
        </w:r>
        <w:r w:rsidR="00780414">
          <w:rPr>
            <w:noProof/>
          </w:rPr>
          <w:t>72</w:t>
        </w:r>
        <w:r w:rsidR="00780414">
          <w:fldChar w:fldCharType="end"/>
        </w:r>
      </w:ins>
      <w:del w:id="985" w:author="Ryan Lemos" w:date="2019-09-22T13:52:00Z">
        <w:r w:rsidRPr="00596E44" w:rsidDel="00780414">
          <w:rPr>
            <w:highlight w:val="yellow"/>
          </w:rPr>
          <w:delText>figura X</w:delText>
        </w:r>
      </w:del>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12F71D6F" w14:textId="77777777" w:rsidR="00C632A2" w:rsidRDefault="00C632A2"/>
    <w:p w14:paraId="3099ADC1" w14:textId="77777777" w:rsidR="00B965E2" w:rsidRDefault="00265637" w:rsidP="00596E44">
      <w:pPr>
        <w:ind w:firstLine="0"/>
        <w:jc w:val="center"/>
        <w:rPr>
          <w:ins w:id="986" w:author="Ryan Lemos" w:date="2019-09-21T13:05:00Z"/>
        </w:rPr>
      </w:pPr>
      <w:r w:rsidRPr="00265637">
        <w:rPr>
          <w:noProof/>
        </w:rPr>
        <w:t xml:space="preserve"> </w:t>
      </w:r>
    </w:p>
    <w:p w14:paraId="12AB9C1C" w14:textId="48AAEE9C" w:rsidR="00B965E2" w:rsidRDefault="00B965E2">
      <w:pPr>
        <w:pStyle w:val="Legenda"/>
        <w:keepNext/>
        <w:rPr>
          <w:ins w:id="987" w:author="Ryan Lemos" w:date="2019-09-21T13:05:00Z"/>
        </w:rPr>
        <w:pPrChange w:id="988" w:author="Ryan Lemos" w:date="2019-09-21T13:05:00Z">
          <w:pPr>
            <w:pStyle w:val="Legenda"/>
          </w:pPr>
        </w:pPrChange>
      </w:pPr>
      <w:bookmarkStart w:id="989" w:name="_Ref20052789"/>
      <w:ins w:id="990" w:author="Ryan Lemos" w:date="2019-09-21T13:05:00Z">
        <w:r>
          <w:t xml:space="preserve">Figura </w:t>
        </w:r>
      </w:ins>
      <w:ins w:id="991" w:author="Ryan Lemos" w:date="2019-09-22T12:43:00Z">
        <w:r w:rsidR="00921163">
          <w:fldChar w:fldCharType="begin"/>
        </w:r>
        <w:r w:rsidR="00921163">
          <w:instrText xml:space="preserve"> SEQ Figura \* ARABIC </w:instrText>
        </w:r>
      </w:ins>
      <w:r w:rsidR="00921163">
        <w:fldChar w:fldCharType="separate"/>
      </w:r>
      <w:ins w:id="992" w:author="Ryan Lemos" w:date="2019-09-22T12:43:00Z">
        <w:r w:rsidR="00921163">
          <w:rPr>
            <w:noProof/>
          </w:rPr>
          <w:t>72</w:t>
        </w:r>
        <w:r w:rsidR="00921163">
          <w:fldChar w:fldCharType="end"/>
        </w:r>
      </w:ins>
      <w:bookmarkEnd w:id="989"/>
      <w:ins w:id="993" w:author="Ryan Lemos" w:date="2019-09-21T13:05:00Z">
        <w:r>
          <w:t xml:space="preserve"> - Tela de visualização de questões</w:t>
        </w:r>
      </w:ins>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43006" cy="2982370"/>
                    </a:xfrm>
                    <a:prstGeom prst="rect">
                      <a:avLst/>
                    </a:prstGeom>
                  </pic:spPr>
                </pic:pic>
              </a:graphicData>
            </a:graphic>
          </wp:inline>
        </w:drawing>
      </w:r>
    </w:p>
    <w:p w14:paraId="58015E7E" w14:textId="77777777" w:rsidR="00265637" w:rsidRDefault="00265637" w:rsidP="00596E44">
      <w:pPr>
        <w:ind w:firstLine="0"/>
        <w:jc w:val="center"/>
        <w:rPr>
          <w:noProof/>
        </w:rPr>
      </w:pPr>
    </w:p>
    <w:p w14:paraId="003446DC" w14:textId="165AA3C2" w:rsidR="00B965E2" w:rsidRDefault="00265637">
      <w:pPr>
        <w:rPr>
          <w:noProof/>
        </w:rPr>
      </w:pPr>
      <w:r>
        <w:rPr>
          <w:noProof/>
        </w:rPr>
        <w:t>Caso queira visualizar toda a questão é possível pelo mesmo símbolo de olho</w:t>
      </w:r>
      <w:r w:rsidR="009D1767">
        <w:rPr>
          <w:noProof/>
        </w:rPr>
        <w:t>,</w:t>
      </w:r>
      <w:r>
        <w:rPr>
          <w:noProof/>
        </w:rPr>
        <w:t xml:space="preserve"> que os dados da questão surgirão, conforme visto na</w:t>
      </w:r>
      <w:ins w:id="994" w:author="Ryan Lemos" w:date="2019-09-22T13:53:00Z">
        <w:r w:rsidR="00780414">
          <w:rPr>
            <w:noProof/>
          </w:rPr>
          <w:t xml:space="preserve"> </w:t>
        </w:r>
        <w:r w:rsidR="00780414">
          <w:rPr>
            <w:noProof/>
          </w:rPr>
          <w:fldChar w:fldCharType="begin"/>
        </w:r>
        <w:r w:rsidR="00780414">
          <w:rPr>
            <w:noProof/>
          </w:rPr>
          <w:instrText xml:space="preserve"> REF _Ref20052832 \h </w:instrText>
        </w:r>
      </w:ins>
      <w:r w:rsidR="00780414">
        <w:rPr>
          <w:noProof/>
        </w:rPr>
      </w:r>
      <w:r w:rsidR="00780414">
        <w:rPr>
          <w:noProof/>
        </w:rPr>
        <w:fldChar w:fldCharType="separate"/>
      </w:r>
      <w:ins w:id="995" w:author="Ryan Lemos" w:date="2019-09-22T13:53:00Z">
        <w:r w:rsidR="00780414">
          <w:t xml:space="preserve">Figura </w:t>
        </w:r>
        <w:r w:rsidR="00780414">
          <w:rPr>
            <w:noProof/>
          </w:rPr>
          <w:t>73</w:t>
        </w:r>
        <w:r w:rsidR="00780414">
          <w:rPr>
            <w:noProof/>
          </w:rPr>
          <w:fldChar w:fldCharType="end"/>
        </w:r>
      </w:ins>
      <w:del w:id="996" w:author="Ryan Lemos" w:date="2019-09-22T13:53:00Z">
        <w:r w:rsidDel="00780414">
          <w:rPr>
            <w:noProof/>
          </w:rPr>
          <w:delText xml:space="preserve"> </w:delText>
        </w:r>
        <w:r w:rsidRPr="005B582B" w:rsidDel="00780414">
          <w:rPr>
            <w:noProof/>
            <w:highlight w:val="yellow"/>
          </w:rPr>
          <w:delText>figura x</w:delText>
        </w:r>
      </w:del>
      <w:r>
        <w:rPr>
          <w:noProof/>
        </w:rPr>
        <w:t>. Isso é para</w:t>
      </w:r>
      <w:r w:rsidR="009D1767">
        <w:rPr>
          <w:noProof/>
        </w:rPr>
        <w:t>,</w:t>
      </w:r>
      <w:r>
        <w:rPr>
          <w:noProof/>
        </w:rPr>
        <w:t xml:space="preserve"> em caso de o professor querer utilizar questões de outros professores, ele possa conhecer a questão</w:t>
      </w:r>
      <w:r w:rsidR="009D1767">
        <w:rPr>
          <w:noProof/>
        </w:rPr>
        <w:t xml:space="preserve">, sendo apresentado </w:t>
      </w:r>
      <w:r>
        <w:rPr>
          <w:noProof/>
        </w:rPr>
        <w:t>suas alternativas (se houver)</w:t>
      </w:r>
      <w:r w:rsidR="009D1767">
        <w:rPr>
          <w:noProof/>
        </w:rPr>
        <w:t>,</w:t>
      </w:r>
      <w:r>
        <w:rPr>
          <w:noProof/>
        </w:rPr>
        <w:t xml:space="preserve"> enunciado</w:t>
      </w:r>
      <w:r w:rsidR="008150A3">
        <w:rPr>
          <w:noProof/>
        </w:rPr>
        <w:t xml:space="preserve">, </w:t>
      </w:r>
      <w:r w:rsidR="009D1767">
        <w:rPr>
          <w:noProof/>
        </w:rPr>
        <w:t>á</w:t>
      </w:r>
      <w:r w:rsidR="008150A3">
        <w:rPr>
          <w:noProof/>
        </w:rPr>
        <w:t>udios vinculados a questão</w:t>
      </w:r>
      <w:r w:rsidR="009D1767">
        <w:rPr>
          <w:noProof/>
        </w:rPr>
        <w:t>, dentre outros atributos</w:t>
      </w:r>
      <w:del w:id="997" w:author="Ryan Lemos" w:date="2019-09-22T13:53:00Z">
        <w:r w:rsidR="009D1767" w:rsidDel="00780414">
          <w:rPr>
            <w:noProof/>
          </w:rPr>
          <w:delText xml:space="preserve"> definidos para a questão</w:delText>
        </w:r>
      </w:del>
      <w:r>
        <w:rPr>
          <w:noProof/>
        </w:rPr>
        <w:t>.</w:t>
      </w:r>
    </w:p>
    <w:p w14:paraId="2C1D2725" w14:textId="60734CA4" w:rsidR="00B965E2" w:rsidRDefault="00B965E2">
      <w:pPr>
        <w:pStyle w:val="Legenda"/>
        <w:keepNext/>
        <w:rPr>
          <w:ins w:id="998" w:author="Ryan Lemos" w:date="2019-09-21T13:05:00Z"/>
        </w:rPr>
        <w:pPrChange w:id="999" w:author="Ryan Lemos" w:date="2019-09-21T13:05:00Z">
          <w:pPr>
            <w:pStyle w:val="Legenda"/>
          </w:pPr>
        </w:pPrChange>
      </w:pPr>
      <w:bookmarkStart w:id="1000" w:name="_Ref20052832"/>
      <w:ins w:id="1001" w:author="Ryan Lemos" w:date="2019-09-21T13:05:00Z">
        <w:r>
          <w:lastRenderedPageBreak/>
          <w:t xml:space="preserve">Figura </w:t>
        </w:r>
      </w:ins>
      <w:ins w:id="1002" w:author="Ryan Lemos" w:date="2019-09-22T12:43:00Z">
        <w:r w:rsidR="00921163">
          <w:fldChar w:fldCharType="begin"/>
        </w:r>
        <w:r w:rsidR="00921163">
          <w:instrText xml:space="preserve"> SEQ Figura \* ARABIC </w:instrText>
        </w:r>
      </w:ins>
      <w:r w:rsidR="00921163">
        <w:fldChar w:fldCharType="separate"/>
      </w:r>
      <w:ins w:id="1003" w:author="Ryan Lemos" w:date="2019-09-22T12:43:00Z">
        <w:r w:rsidR="00921163">
          <w:rPr>
            <w:noProof/>
          </w:rPr>
          <w:t>73</w:t>
        </w:r>
        <w:r w:rsidR="00921163">
          <w:fldChar w:fldCharType="end"/>
        </w:r>
      </w:ins>
      <w:bookmarkEnd w:id="1000"/>
      <w:ins w:id="1004" w:author="Ryan Lemos" w:date="2019-09-21T13:05:00Z">
        <w:r>
          <w:t xml:space="preserve"> - Tela de visualização de uma questão em específico </w:t>
        </w:r>
      </w:ins>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5547" cy="2944220"/>
                    </a:xfrm>
                    <a:prstGeom prst="rect">
                      <a:avLst/>
                    </a:prstGeom>
                  </pic:spPr>
                </pic:pic>
              </a:graphicData>
            </a:graphic>
          </wp:inline>
        </w:drawing>
      </w:r>
    </w:p>
    <w:p w14:paraId="4A35E9BC" w14:textId="649A3790" w:rsidR="00725243" w:rsidRDefault="00725243">
      <w:pPr>
        <w:ind w:firstLine="0"/>
        <w:rPr>
          <w:ins w:id="1005" w:author="Ryan Lemos" w:date="2019-09-24T20:47:00Z"/>
        </w:rPr>
      </w:pPr>
    </w:p>
    <w:p w14:paraId="0B527FEF" w14:textId="468458EF" w:rsidR="003B3A81" w:rsidRDefault="003B3A81" w:rsidP="00F5144D">
      <w:pPr>
        <w:rPr>
          <w:ins w:id="1006" w:author="Ryan Lemos" w:date="2019-09-24T21:03:00Z"/>
        </w:rPr>
      </w:pPr>
      <w:ins w:id="1007" w:author="Ryan Lemos" w:date="2019-09-24T20:47:00Z">
        <w:r>
          <w:t>Finalizada a criação de uma atividade o professor pode conferi-la em sua lista de atividades.</w:t>
        </w:r>
      </w:ins>
      <w:ins w:id="1008" w:author="Ryan Lemos" w:date="2019-09-24T20:48:00Z">
        <w:r>
          <w:t xml:space="preserve"> A estória que define</w:t>
        </w:r>
      </w:ins>
      <w:ins w:id="1009" w:author="Ryan Lemos" w:date="2019-09-24T20:49:00Z">
        <w:r w:rsidR="00214F9A">
          <w:t xml:space="preserve"> </w:t>
        </w:r>
      </w:ins>
      <w:ins w:id="1010" w:author="Ryan Lemos" w:date="2019-09-24T20:50:00Z">
        <w:r w:rsidR="00214F9A">
          <w:t>essa funcionalidade</w:t>
        </w:r>
      </w:ins>
      <w:ins w:id="1011" w:author="Ryan Lemos" w:date="2019-09-24T20:57:00Z">
        <w:r w:rsidR="00214F9A">
          <w:t xml:space="preserve"> é descrita pelo </w:t>
        </w:r>
        <w:r w:rsidR="00214F9A" w:rsidRPr="00214F9A">
          <w:rPr>
            <w:highlight w:val="yellow"/>
            <w:rPrChange w:id="1012" w:author="Ryan Lemos" w:date="2019-09-24T20:57:00Z">
              <w:rPr/>
            </w:rPrChange>
          </w:rPr>
          <w:t>quadro x</w:t>
        </w:r>
        <w:r w:rsidR="00214F9A">
          <w:t xml:space="preserve">. </w:t>
        </w:r>
      </w:ins>
      <w:ins w:id="1013" w:author="Ryan Lemos" w:date="2019-09-24T20:58:00Z">
        <w:r w:rsidR="00214F9A">
          <w:t>Como descrito pela estória, mais precisamente nas restrições, é possível ao professor</w:t>
        </w:r>
        <w:r w:rsidR="00436B0A">
          <w:t xml:space="preserve"> </w:t>
        </w:r>
      </w:ins>
      <w:ins w:id="1014" w:author="Ryan Lemos" w:date="2019-09-24T20:59:00Z">
        <w:r w:rsidR="00F5144D">
          <w:t>além de criar uma atividade, editá-la, duplicar, excluir e gerar um PDF</w:t>
        </w:r>
      </w:ins>
      <w:ins w:id="1015" w:author="Ryan Lemos" w:date="2019-09-24T21:00:00Z">
        <w:r w:rsidR="00F5144D">
          <w:t xml:space="preserve"> com as questões da atividade juntamente com o seu gabarito.</w:t>
        </w:r>
      </w:ins>
    </w:p>
    <w:p w14:paraId="5E549506" w14:textId="77777777" w:rsidR="005F6C85" w:rsidRDefault="005F6C85" w:rsidP="00F5144D">
      <w:pPr>
        <w:rPr>
          <w:ins w:id="1016" w:author="Ryan Lemos" w:date="2019-09-24T21:02:00Z"/>
        </w:rPr>
      </w:pPr>
    </w:p>
    <w:p w14:paraId="78B3930C" w14:textId="3736A5D3" w:rsidR="005F6C85" w:rsidRDefault="005F6C85">
      <w:pPr>
        <w:pStyle w:val="Legenda"/>
        <w:pPrChange w:id="1017" w:author="Ryan Lemos" w:date="2019-09-24T21:03:00Z">
          <w:pPr>
            <w:ind w:firstLine="0"/>
          </w:pPr>
        </w:pPrChange>
      </w:pPr>
      <w:ins w:id="1018" w:author="Ryan Lemos" w:date="2019-09-24T21:03:00Z">
        <w:r>
          <w:t xml:space="preserve">Quadro </w:t>
        </w:r>
        <w:r>
          <w:fldChar w:fldCharType="begin"/>
        </w:r>
        <w:r>
          <w:instrText xml:space="preserve"> SEQ Quadro \* ARABIC </w:instrText>
        </w:r>
      </w:ins>
      <w:r>
        <w:fldChar w:fldCharType="separate"/>
      </w:r>
      <w:ins w:id="1019" w:author="Ryan Lemos" w:date="2019-09-24T21:03:00Z">
        <w:r>
          <w:rPr>
            <w:noProof/>
          </w:rPr>
          <w:t>28</w:t>
        </w:r>
        <w:r>
          <w:fldChar w:fldCharType="end"/>
        </w:r>
        <w:r>
          <w:t xml:space="preserve"> - Estória de visualização das atividades criadas</w:t>
        </w:r>
      </w:ins>
    </w:p>
    <w:p w14:paraId="5D3669DE" w14:textId="729CF25B" w:rsidR="003B3A81" w:rsidRDefault="003B3A81" w:rsidP="003B3A81">
      <w:pPr>
        <w:pStyle w:val="estrias"/>
        <w:rPr>
          <w:ins w:id="1020" w:author="Ryan Lemos" w:date="2019-09-24T20:48:00Z"/>
        </w:rPr>
      </w:pPr>
      <w:ins w:id="1021" w:author="Ryan Lemos" w:date="2019-09-24T20:46:00Z">
        <w:r>
          <w:t xml:space="preserve">Como professor quero ser capaz de </w:t>
        </w:r>
      </w:ins>
      <w:ins w:id="1022" w:author="Ryan Lemos" w:date="2019-09-24T20:47:00Z">
        <w:r>
          <w:t xml:space="preserve">visualizar </w:t>
        </w:r>
      </w:ins>
      <w:ins w:id="1023" w:author="Ryan Lemos" w:date="2019-09-24T20:46:00Z">
        <w:r>
          <w:t>as atividades que criei</w:t>
        </w:r>
      </w:ins>
      <w:ins w:id="1024" w:author="Ryan Lemos" w:date="2019-09-24T20:47:00Z">
        <w:r>
          <w:t xml:space="preserve"> e as ações </w:t>
        </w:r>
      </w:ins>
      <w:ins w:id="1025" w:author="Ryan Lemos" w:date="2019-09-24T20:48:00Z">
        <w:r>
          <w:t>que posso fazer com elas</w:t>
        </w:r>
      </w:ins>
      <w:ins w:id="1026" w:author="Ryan Lemos" w:date="2019-09-24T20:46:00Z">
        <w:r>
          <w:t>.</w:t>
        </w:r>
      </w:ins>
    </w:p>
    <w:p w14:paraId="0A0A8DF0" w14:textId="77777777" w:rsidR="003B3A81" w:rsidRDefault="003B3A81" w:rsidP="003B3A81">
      <w:pPr>
        <w:pStyle w:val="estrias"/>
        <w:rPr>
          <w:ins w:id="1027" w:author="Ryan Lemos" w:date="2019-09-24T20:48:00Z"/>
        </w:rPr>
      </w:pPr>
    </w:p>
    <w:p w14:paraId="5CD05DAC" w14:textId="51F3F3D9" w:rsidR="003B3A81" w:rsidRDefault="003B3A81" w:rsidP="003B3A81">
      <w:pPr>
        <w:pStyle w:val="estrias"/>
        <w:rPr>
          <w:ins w:id="1028" w:author="Ryan Lemos" w:date="2019-09-24T20:48:00Z"/>
          <w:b/>
          <w:bCs/>
        </w:rPr>
      </w:pPr>
      <w:ins w:id="1029" w:author="Ryan Lemos" w:date="2019-09-24T20:48:00Z">
        <w:r w:rsidRPr="003B3A81">
          <w:rPr>
            <w:b/>
            <w:bCs/>
            <w:rPrChange w:id="1030" w:author="Ryan Lemos" w:date="2019-09-24T20:48:00Z">
              <w:rPr/>
            </w:rPrChange>
          </w:rPr>
          <w:t>Restrições da estória:</w:t>
        </w:r>
      </w:ins>
    </w:p>
    <w:p w14:paraId="16DEA680" w14:textId="3AD0A8B7" w:rsidR="003B3A81" w:rsidRPr="00214F9A" w:rsidRDefault="00214F9A">
      <w:pPr>
        <w:pStyle w:val="estrias"/>
        <w:numPr>
          <w:ilvl w:val="0"/>
          <w:numId w:val="26"/>
        </w:numPr>
        <w:rPr>
          <w:ins w:id="1031" w:author="Ryan Lemos" w:date="2019-09-24T20:46:00Z"/>
        </w:rPr>
        <w:pPrChange w:id="1032" w:author="Ryan Lemos" w:date="2019-09-24T20:48:00Z">
          <w:pPr>
            <w:pStyle w:val="estrias"/>
          </w:pPr>
        </w:pPrChange>
      </w:pPr>
      <w:ins w:id="1033" w:author="Ryan Lemos" w:date="2019-09-24T20:48:00Z">
        <w:r w:rsidRPr="00214F9A">
          <w:rPr>
            <w:rPrChange w:id="1034" w:author="Ryan Lemos" w:date="2019-09-24T20:48:00Z">
              <w:rPr>
                <w:b/>
                <w:bCs/>
              </w:rPr>
            </w:rPrChange>
          </w:rPr>
          <w:t>As</w:t>
        </w:r>
      </w:ins>
      <w:ins w:id="1035" w:author="Ryan Lemos" w:date="2019-09-24T20:49:00Z">
        <w:r>
          <w:t xml:space="preserve"> ações devem ser de editar, duplicar, excluir e gerar PDF</w:t>
        </w:r>
      </w:ins>
      <w:ins w:id="1036" w:author="Ryan Lemos" w:date="2019-09-24T20:57:00Z">
        <w:r>
          <w:t xml:space="preserve"> da atividade</w:t>
        </w:r>
      </w:ins>
      <w:ins w:id="1037" w:author="Ryan Lemos" w:date="2019-09-24T20:49:00Z">
        <w:r>
          <w:t>.</w:t>
        </w:r>
      </w:ins>
      <w:ins w:id="1038" w:author="Ryan Lemos" w:date="2019-09-24T20:48:00Z">
        <w:r w:rsidRPr="00214F9A">
          <w:rPr>
            <w:rPrChange w:id="1039" w:author="Ryan Lemos" w:date="2019-09-24T20:48:00Z">
              <w:rPr>
                <w:b/>
                <w:bCs/>
              </w:rPr>
            </w:rPrChange>
          </w:rPr>
          <w:t xml:space="preserve"> </w:t>
        </w:r>
      </w:ins>
    </w:p>
    <w:p w14:paraId="21750F1F" w14:textId="77777777" w:rsidR="005F6C85" w:rsidRDefault="005F6C85" w:rsidP="005F6C85">
      <w:pPr>
        <w:rPr>
          <w:ins w:id="1040" w:author="Ryan Lemos" w:date="2019-09-24T21:04:00Z"/>
        </w:rPr>
      </w:pPr>
    </w:p>
    <w:p w14:paraId="5D2561B1" w14:textId="2575F7F6" w:rsidR="005F6C85" w:rsidRDefault="005F6C85" w:rsidP="005F6C85">
      <w:pPr>
        <w:rPr>
          <w:ins w:id="1041" w:author="Ryan Lemos" w:date="2019-09-24T21:26:00Z"/>
        </w:rPr>
      </w:pPr>
      <w:ins w:id="1042" w:author="Ryan Lemos" w:date="2019-09-24T21:04:00Z">
        <w:r>
          <w:t xml:space="preserve">A interação resultante </w:t>
        </w:r>
      </w:ins>
      <w:ins w:id="1043" w:author="Ryan Lemos" w:date="2019-09-24T21:05:00Z">
        <w:r>
          <w:t xml:space="preserve">pode ser vista na </w:t>
        </w:r>
        <w:r>
          <w:fldChar w:fldCharType="begin"/>
        </w:r>
        <w:r>
          <w:instrText xml:space="preserve"> REF _Ref20053018 \h </w:instrText>
        </w:r>
      </w:ins>
      <w:r>
        <w:fldChar w:fldCharType="separate"/>
      </w:r>
      <w:ins w:id="1044" w:author="Ryan Lemos" w:date="2019-09-24T21:05:00Z">
        <w:r>
          <w:t xml:space="preserve">Figura </w:t>
        </w:r>
        <w:r>
          <w:rPr>
            <w:noProof/>
          </w:rPr>
          <w:t>74</w:t>
        </w:r>
        <w:r>
          <w:fldChar w:fldCharType="end"/>
        </w:r>
        <w:r>
          <w:t xml:space="preserve">. </w:t>
        </w:r>
      </w:ins>
      <w:ins w:id="1045" w:author="Ryan Lemos" w:date="2019-09-24T21:09:00Z">
        <w:r w:rsidR="005D1008">
          <w:t>Os botões para as ações</w:t>
        </w:r>
      </w:ins>
      <w:ins w:id="1046" w:author="Ryan Lemos" w:date="2019-09-24T21:17:00Z">
        <w:r w:rsidR="0088162B">
          <w:t xml:space="preserve"> são como as definidas na </w:t>
        </w:r>
        <w:r w:rsidR="0088162B" w:rsidRPr="0088162B">
          <w:rPr>
            <w:highlight w:val="yellow"/>
            <w:rPrChange w:id="1047" w:author="Ryan Lemos" w:date="2019-09-24T21:17:00Z">
              <w:rPr/>
            </w:rPrChange>
          </w:rPr>
          <w:t>seção x</w:t>
        </w:r>
        <w:r w:rsidR="0088162B">
          <w:t>.</w:t>
        </w:r>
      </w:ins>
      <w:ins w:id="1048" w:author="Ryan Lemos" w:date="2019-09-24T21:09:00Z">
        <w:r w:rsidR="005D1008">
          <w:t xml:space="preserve"> </w:t>
        </w:r>
      </w:ins>
      <w:ins w:id="1049" w:author="Ryan Lemos" w:date="2019-09-24T21:17:00Z">
        <w:r w:rsidR="0088162B">
          <w:t xml:space="preserve">A </w:t>
        </w:r>
      </w:ins>
      <w:ins w:id="1050" w:author="Ryan Lemos" w:date="2019-09-24T21:18:00Z">
        <w:r w:rsidR="0088162B">
          <w:fldChar w:fldCharType="begin"/>
        </w:r>
        <w:r w:rsidR="0088162B">
          <w:instrText xml:space="preserve"> REF _Ref20053018 \h </w:instrText>
        </w:r>
      </w:ins>
      <w:ins w:id="1051" w:author="Ryan Lemos" w:date="2019-09-24T21:18:00Z">
        <w:r w:rsidR="0088162B">
          <w:fldChar w:fldCharType="separate"/>
        </w:r>
        <w:r w:rsidR="0088162B">
          <w:t xml:space="preserve">Figura </w:t>
        </w:r>
        <w:r w:rsidR="0088162B">
          <w:rPr>
            <w:noProof/>
          </w:rPr>
          <w:t>74</w:t>
        </w:r>
        <w:r w:rsidR="0088162B">
          <w:fldChar w:fldCharType="end"/>
        </w:r>
        <w:r w:rsidR="0088162B">
          <w:t xml:space="preserve"> ainda tem uma peculiaridade, que se trata da atividade com nome de ‘Test Online’, nota-se que </w:t>
        </w:r>
      </w:ins>
      <w:ins w:id="1052" w:author="Ryan Lemos" w:date="2019-09-24T21:19:00Z">
        <w:r w:rsidR="0088162B">
          <w:t xml:space="preserve">há os botões de edição e exclusão. O motivo é que essa atividade está associada a uma turma ou grupo de alunos, conforme </w:t>
        </w:r>
        <w:r w:rsidR="0088162B" w:rsidRPr="0068253A">
          <w:rPr>
            <w:highlight w:val="yellow"/>
            <w:rPrChange w:id="1053" w:author="Ryan Lemos" w:date="2019-09-24T21:19:00Z">
              <w:rPr/>
            </w:rPrChange>
          </w:rPr>
          <w:t>seção x</w:t>
        </w:r>
        <w:r w:rsidR="0068253A">
          <w:t>.</w:t>
        </w:r>
      </w:ins>
      <w:ins w:id="1054" w:author="Ryan Lemos" w:date="2019-09-24T21:18:00Z">
        <w:r w:rsidR="0088162B">
          <w:t xml:space="preserve"> </w:t>
        </w:r>
      </w:ins>
      <w:ins w:id="1055" w:author="Ryan Lemos" w:date="2019-09-24T21:20:00Z">
        <w:r w:rsidR="0068253A">
          <w:t xml:space="preserve">Assim o professor fica impossibilitado de editar, pois influenciaria em quem já resolveu e quem ainda não resolveu a atividade, gerando disparidade </w:t>
        </w:r>
      </w:ins>
      <w:ins w:id="1056" w:author="Ryan Lemos" w:date="2019-09-24T21:23:00Z">
        <w:r w:rsidR="0068253A">
          <w:t xml:space="preserve">atividades entre alunos diferentes. Além de que </w:t>
        </w:r>
      </w:ins>
      <w:ins w:id="1057" w:author="Ryan Lemos" w:date="2019-09-24T21:24:00Z">
        <w:r w:rsidR="0068253A">
          <w:t>essa edição, juntamente com a exclusão,</w:t>
        </w:r>
      </w:ins>
      <w:ins w:id="1058" w:author="Ryan Lemos" w:date="2019-09-24T21:23:00Z">
        <w:r w:rsidR="0068253A">
          <w:t xml:space="preserve"> pode levar em inconsistências na base</w:t>
        </w:r>
      </w:ins>
      <w:ins w:id="1059" w:author="Ryan Lemos" w:date="2019-09-24T21:24:00Z">
        <w:r w:rsidR="0068253A">
          <w:t xml:space="preserve">, conforme seção </w:t>
        </w:r>
        <w:commentRangeStart w:id="1060"/>
        <w:r w:rsidR="0068253A">
          <w:t>X</w:t>
        </w:r>
        <w:commentRangeEnd w:id="1060"/>
        <w:r w:rsidR="0068253A">
          <w:rPr>
            <w:rStyle w:val="Refdecomentrio"/>
          </w:rPr>
          <w:commentReference w:id="1060"/>
        </w:r>
        <w:r w:rsidR="0068253A">
          <w:t xml:space="preserve">. A </w:t>
        </w:r>
      </w:ins>
      <w:ins w:id="1061" w:author="Ryan Lemos" w:date="2019-09-24T21:25:00Z">
        <w:r w:rsidR="0068253A">
          <w:t xml:space="preserve">partir </w:t>
        </w:r>
        <w:r w:rsidR="0068253A">
          <w:lastRenderedPageBreak/>
          <w:t xml:space="preserve">dessa incapacidade de edição de uma atividade, pensando na possibilidade </w:t>
        </w:r>
      </w:ins>
      <w:ins w:id="1062" w:author="Ryan Lemos" w:date="2019-09-24T21:26:00Z">
        <w:r w:rsidR="0068253A">
          <w:t>de o</w:t>
        </w:r>
      </w:ins>
      <w:ins w:id="1063" w:author="Ryan Lemos" w:date="2019-09-24T21:25:00Z">
        <w:r w:rsidR="0068253A">
          <w:t xml:space="preserve"> professor querer utilizar a atividade </w:t>
        </w:r>
      </w:ins>
      <w:ins w:id="1064" w:author="Ryan Lemos" w:date="2019-09-24T21:26:00Z">
        <w:r w:rsidR="0068253A">
          <w:t>novamente,</w:t>
        </w:r>
      </w:ins>
      <w:ins w:id="1065" w:author="Ryan Lemos" w:date="2019-09-24T21:25:00Z">
        <w:r w:rsidR="0068253A">
          <w:t xml:space="preserve"> porém alterando algumas questões, surge a possibilidade</w:t>
        </w:r>
      </w:ins>
      <w:ins w:id="1066" w:author="Ryan Lemos" w:date="2019-09-24T21:26:00Z">
        <w:r w:rsidR="0068253A">
          <w:t xml:space="preserve"> então</w:t>
        </w:r>
      </w:ins>
      <w:ins w:id="1067" w:author="Ryan Lemos" w:date="2019-09-24T21:25:00Z">
        <w:r w:rsidR="0068253A">
          <w:t xml:space="preserve"> de duplicação da atividade</w:t>
        </w:r>
      </w:ins>
      <w:ins w:id="1068" w:author="Ryan Lemos" w:date="2019-09-24T21:26:00Z">
        <w:r w:rsidR="0068253A">
          <w:t xml:space="preserve"> conforme descrita na </w:t>
        </w:r>
        <w:r w:rsidR="0068253A" w:rsidRPr="0068253A">
          <w:rPr>
            <w:highlight w:val="yellow"/>
            <w:rPrChange w:id="1069" w:author="Ryan Lemos" w:date="2019-09-24T21:26:00Z">
              <w:rPr/>
            </w:rPrChange>
          </w:rPr>
          <w:t>seção X</w:t>
        </w:r>
        <w:r w:rsidR="0068253A">
          <w:t>.</w:t>
        </w:r>
      </w:ins>
    </w:p>
    <w:p w14:paraId="28E6009F" w14:textId="77777777" w:rsidR="0068253A" w:rsidRDefault="0068253A">
      <w:pPr>
        <w:rPr>
          <w:ins w:id="1070" w:author="Ryan Lemos" w:date="2019-09-24T21:02:00Z"/>
        </w:rPr>
        <w:pPrChange w:id="1071" w:author="Ryan Lemos" w:date="2019-09-24T21:04:00Z">
          <w:pPr>
            <w:ind w:firstLine="0"/>
          </w:pPr>
        </w:pPrChange>
      </w:pPr>
    </w:p>
    <w:p w14:paraId="7EC63417" w14:textId="199E9215" w:rsidR="005F6C85" w:rsidRDefault="005F6C85">
      <w:pPr>
        <w:pStyle w:val="Legenda"/>
        <w:keepNext/>
        <w:rPr>
          <w:ins w:id="1072" w:author="Ryan Lemos" w:date="2019-09-24T21:03:00Z"/>
        </w:rPr>
        <w:pPrChange w:id="1073" w:author="Ryan Lemos" w:date="2019-09-24T21:03:00Z">
          <w:pPr>
            <w:pStyle w:val="Legenda"/>
          </w:pPr>
        </w:pPrChange>
      </w:pPr>
      <w:ins w:id="1074" w:author="Ryan Lemos" w:date="2019-09-24T21:03:00Z">
        <w:r>
          <w:t xml:space="preserve">Figura </w:t>
        </w:r>
        <w:r>
          <w:fldChar w:fldCharType="begin"/>
        </w:r>
        <w:r>
          <w:instrText xml:space="preserve"> SEQ Figura \* ARABIC </w:instrText>
        </w:r>
      </w:ins>
      <w:r>
        <w:fldChar w:fldCharType="separate"/>
      </w:r>
      <w:ins w:id="1075" w:author="Ryan Lemos" w:date="2019-09-24T21:03:00Z">
        <w:r>
          <w:rPr>
            <w:noProof/>
          </w:rPr>
          <w:t>74</w:t>
        </w:r>
        <w:r>
          <w:fldChar w:fldCharType="end"/>
        </w:r>
        <w:r>
          <w:t xml:space="preserve"> - Tela de listagem das atividades criadas</w:t>
        </w:r>
      </w:ins>
    </w:p>
    <w:p w14:paraId="4BF344F0" w14:textId="7356FB3B" w:rsidR="005F6C85" w:rsidRDefault="005F6C85" w:rsidP="005F6C85">
      <w:pPr>
        <w:ind w:firstLine="0"/>
        <w:jc w:val="center"/>
        <w:rPr>
          <w:ins w:id="1076" w:author="Ryan Lemos" w:date="2019-09-24T21:04:00Z"/>
        </w:rPr>
      </w:pPr>
      <w:ins w:id="1077" w:author="Ryan Lemos" w:date="2019-09-24T21:02:00Z">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218055"/>
                      </a:xfrm>
                      <a:prstGeom prst="rect">
                        <a:avLst/>
                      </a:prstGeom>
                    </pic:spPr>
                  </pic:pic>
                </a:graphicData>
              </a:graphic>
            </wp:inline>
          </w:drawing>
        </w:r>
      </w:ins>
    </w:p>
    <w:p w14:paraId="6AF0EAD6" w14:textId="77777777" w:rsidR="005F6C85" w:rsidRDefault="005F6C85">
      <w:pPr>
        <w:ind w:firstLine="0"/>
        <w:jc w:val="center"/>
        <w:rPr>
          <w:ins w:id="1078" w:author="Ryan Lemos" w:date="2019-09-24T20:46:00Z"/>
        </w:rPr>
        <w:pPrChange w:id="1079" w:author="Ryan Lemos" w:date="2019-09-24T21:02:00Z">
          <w:pPr/>
        </w:pPrChange>
      </w:pPr>
    </w:p>
    <w:p w14:paraId="1154AE5C" w14:textId="5146FEA9" w:rsidR="00A5757F" w:rsidRDefault="00A5757F" w:rsidP="005B582B">
      <w:r>
        <w:t xml:space="preserve">A estória presente na </w:t>
      </w:r>
      <w:r w:rsidRPr="00596E44">
        <w:rPr>
          <w:highlight w:val="yellow"/>
        </w:rPr>
        <w:t>figura x</w:t>
      </w:r>
      <w:r>
        <w:t xml:space="preserve"> define como se dá a necessidade de edição de uma atividade por um professor. Ele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rPr>
          <w:ins w:id="1080" w:author="Ryan Lemos" w:date="2019-09-22T13:15:00Z"/>
        </w:rPr>
      </w:pPr>
    </w:p>
    <w:p w14:paraId="58809502" w14:textId="1C7F36F0" w:rsidR="00FE4DD4" w:rsidRDefault="00FE4DD4">
      <w:pPr>
        <w:pStyle w:val="Legenda"/>
        <w:pPrChange w:id="1081" w:author="Ryan Lemos" w:date="2019-09-22T13:15:00Z">
          <w:pPr>
            <w:ind w:firstLine="0"/>
          </w:pPr>
        </w:pPrChange>
      </w:pPr>
      <w:ins w:id="1082" w:author="Ryan Lemos" w:date="2019-09-22T13:15:00Z">
        <w:r>
          <w:t xml:space="preserve">Quadro </w:t>
        </w:r>
        <w:r>
          <w:fldChar w:fldCharType="begin"/>
        </w:r>
        <w:r>
          <w:instrText xml:space="preserve"> SEQ Quadro \* ARABIC </w:instrText>
        </w:r>
      </w:ins>
      <w:r>
        <w:fldChar w:fldCharType="separate"/>
      </w:r>
      <w:ins w:id="1083" w:author="Ryan Lemos" w:date="2019-09-24T21:03:00Z">
        <w:r w:rsidR="005F6C85">
          <w:rPr>
            <w:noProof/>
          </w:rPr>
          <w:t>29</w:t>
        </w:r>
      </w:ins>
      <w:ins w:id="1084" w:author="Ryan Lemos" w:date="2019-09-22T13:15:00Z">
        <w:r>
          <w:fldChar w:fldCharType="end"/>
        </w:r>
        <w:r w:rsidRPr="00E0778B">
          <w:t xml:space="preserve"> - Estória de </w:t>
        </w:r>
        <w:r>
          <w:t>edição de atividades</w:t>
        </w:r>
      </w:ins>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rPr>
          <w:ins w:id="1085" w:author="Ryan Lemos" w:date="2019-09-24T20:44:00Z"/>
        </w:rPr>
      </w:pPr>
      <w:r>
        <w:t>Ainda assim deve haver a possibilidade de filtros para as questões.</w:t>
      </w:r>
    </w:p>
    <w:p w14:paraId="37ADDA94" w14:textId="416C90D1" w:rsidR="003B3A81" w:rsidRDefault="003B3A81">
      <w:pPr>
        <w:pStyle w:val="estrias"/>
        <w:numPr>
          <w:ilvl w:val="0"/>
          <w:numId w:val="18"/>
        </w:numPr>
      </w:pPr>
      <w:ins w:id="1086" w:author="Ryan Lemos" w:date="2019-09-24T20:44:00Z">
        <w:r>
          <w:t>Se a atividade estiver associada a uma turma o professor não poderá editar a atividade.</w:t>
        </w:r>
      </w:ins>
    </w:p>
    <w:p w14:paraId="57988BA7" w14:textId="1A3519F5" w:rsidR="000E3B98" w:rsidRDefault="000E3B98" w:rsidP="00596E44">
      <w:pPr>
        <w:ind w:firstLine="0"/>
      </w:pPr>
    </w:p>
    <w:p w14:paraId="32334824" w14:textId="66DD3A41" w:rsidR="00A5757F" w:rsidRDefault="00A5757F" w:rsidP="00A5757F">
      <w:r>
        <w:t xml:space="preserve">O </w:t>
      </w:r>
      <w:r w:rsidRPr="005B582B">
        <w:rPr>
          <w:i/>
          <w:iCs/>
        </w:rPr>
        <w:t>design</w:t>
      </w:r>
      <w:r>
        <w:t xml:space="preserve"> é semelhante ao visto</w:t>
      </w:r>
      <w:ins w:id="1087" w:author="Ryan Lemos" w:date="2019-09-22T13:55:00Z">
        <w:r w:rsidR="00A2188C">
          <w:t xml:space="preserve"> na </w:t>
        </w:r>
      </w:ins>
      <w:ins w:id="1088" w:author="Ryan Lemos" w:date="2019-09-22T13:56:00Z">
        <w:r w:rsidR="00A2188C">
          <w:fldChar w:fldCharType="begin"/>
        </w:r>
        <w:r w:rsidR="00A2188C">
          <w:instrText xml:space="preserve"> REF _Ref20052737 \h </w:instrText>
        </w:r>
      </w:ins>
      <w:r w:rsidR="00A2188C">
        <w:fldChar w:fldCharType="separate"/>
      </w:r>
      <w:ins w:id="1089" w:author="Ryan Lemos" w:date="2019-09-22T13:56:00Z">
        <w:r w:rsidR="00A2188C">
          <w:t xml:space="preserve">Figura </w:t>
        </w:r>
        <w:r w:rsidR="00A2188C">
          <w:rPr>
            <w:noProof/>
          </w:rPr>
          <w:t>70</w:t>
        </w:r>
        <w:r w:rsidR="00A2188C">
          <w:fldChar w:fldCharType="end"/>
        </w:r>
        <w:r w:rsidR="00A2188C">
          <w:t xml:space="preserve"> e na </w:t>
        </w:r>
        <w:r w:rsidR="00A2188C">
          <w:fldChar w:fldCharType="begin"/>
        </w:r>
        <w:r w:rsidR="00A2188C">
          <w:instrText xml:space="preserve"> REF _Ref20052757 \h </w:instrText>
        </w:r>
      </w:ins>
      <w:r w:rsidR="00A2188C">
        <w:fldChar w:fldCharType="separate"/>
      </w:r>
      <w:ins w:id="1090" w:author="Ryan Lemos" w:date="2019-09-22T13:56:00Z">
        <w:r w:rsidR="00A2188C">
          <w:t xml:space="preserve">Figura </w:t>
        </w:r>
        <w:r w:rsidR="00A2188C">
          <w:rPr>
            <w:noProof/>
          </w:rPr>
          <w:t>71</w:t>
        </w:r>
        <w:r w:rsidR="00A2188C">
          <w:fldChar w:fldCharType="end"/>
        </w:r>
      </w:ins>
      <w:del w:id="1091" w:author="Ryan Lemos" w:date="2019-09-22T13:56:00Z">
        <w:r w:rsidDel="00A2188C">
          <w:delText xml:space="preserve"> </w:delText>
        </w:r>
        <w:r w:rsidRPr="00596E44" w:rsidDel="00A2188C">
          <w:rPr>
            <w:highlight w:val="yellow"/>
          </w:rPr>
          <w:delText>na figura x e na figura x</w:delText>
        </w:r>
      </w:del>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del w:id="1092" w:author="Ryan Lemos" w:date="2019-09-22T13:56:00Z">
        <w:r w:rsidDel="00A2188C">
          <w:delText xml:space="preserve"> </w:delText>
        </w:r>
      </w:del>
      <w:ins w:id="1093" w:author="Ryan Lemos" w:date="2019-09-22T13:56:00Z">
        <w:r w:rsidR="00A2188C">
          <w:t xml:space="preserve"> </w:t>
        </w:r>
        <w:r w:rsidR="00A2188C">
          <w:fldChar w:fldCharType="begin"/>
        </w:r>
        <w:r w:rsidR="00A2188C">
          <w:instrText xml:space="preserve"> REF _Ref20053018 \h </w:instrText>
        </w:r>
      </w:ins>
      <w:r w:rsidR="00A2188C">
        <w:fldChar w:fldCharType="separate"/>
      </w:r>
      <w:ins w:id="1094" w:author="Ryan Lemos" w:date="2019-09-22T13:56:00Z">
        <w:r w:rsidR="00A2188C">
          <w:t xml:space="preserve">Figura </w:t>
        </w:r>
        <w:r w:rsidR="00A2188C">
          <w:rPr>
            <w:noProof/>
          </w:rPr>
          <w:t>74</w:t>
        </w:r>
        <w:r w:rsidR="00A2188C">
          <w:fldChar w:fldCharType="end"/>
        </w:r>
      </w:ins>
      <w:del w:id="1095" w:author="Ryan Lemos" w:date="2019-09-22T13:56:00Z">
        <w:r w:rsidRPr="00596E44" w:rsidDel="00A2188C">
          <w:rPr>
            <w:highlight w:val="yellow"/>
          </w:rPr>
          <w:delText>figura x</w:delText>
        </w:r>
      </w:del>
      <w:r>
        <w:t>.</w:t>
      </w:r>
      <w:r w:rsidR="002739C9">
        <w:t xml:space="preserve"> Os filtros 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w:t>
      </w:r>
      <w:r w:rsidR="007E0DFA">
        <w:lastRenderedPageBreak/>
        <w:t>um conjunto específico de questões, porém há possibilidade dessas questões nunca serem sorteadas. Através da edição</w:t>
      </w:r>
      <w:r w:rsidR="004F41B7">
        <w:t>,</w:t>
      </w:r>
      <w:r w:rsidR="007E0DFA">
        <w:t xml:space="preserve"> o professor é capaz de escolher essas questões e as adicioná-las. </w:t>
      </w:r>
    </w:p>
    <w:p w14:paraId="74635562" w14:textId="77777777" w:rsidR="00AC435E" w:rsidRDefault="00AC435E" w:rsidP="00A5757F"/>
    <w:p w14:paraId="0BF74B49" w14:textId="78FFCF78" w:rsidR="00B965E2" w:rsidRDefault="00B965E2">
      <w:pPr>
        <w:pStyle w:val="Legenda"/>
        <w:keepNext/>
        <w:rPr>
          <w:ins w:id="1096" w:author="Ryan Lemos" w:date="2019-09-21T13:06:00Z"/>
        </w:rPr>
        <w:pPrChange w:id="1097" w:author="Ryan Lemos" w:date="2019-09-21T13:06:00Z">
          <w:pPr>
            <w:pStyle w:val="Legenda"/>
          </w:pPr>
        </w:pPrChange>
      </w:pPr>
      <w:bookmarkStart w:id="1098" w:name="_Ref20053018"/>
      <w:ins w:id="1099" w:author="Ryan Lemos" w:date="2019-09-21T13:06:00Z">
        <w:r>
          <w:t xml:space="preserve">Figura </w:t>
        </w:r>
      </w:ins>
      <w:ins w:id="1100" w:author="Ryan Lemos" w:date="2019-09-22T12:43:00Z">
        <w:r w:rsidR="00921163">
          <w:fldChar w:fldCharType="begin"/>
        </w:r>
        <w:r w:rsidR="00921163">
          <w:instrText xml:space="preserve"> SEQ Figura \* ARABIC </w:instrText>
        </w:r>
      </w:ins>
      <w:r w:rsidR="00921163">
        <w:fldChar w:fldCharType="separate"/>
      </w:r>
      <w:ins w:id="1101" w:author="Ryan Lemos" w:date="2019-09-22T12:43:00Z">
        <w:r w:rsidR="00921163">
          <w:rPr>
            <w:noProof/>
          </w:rPr>
          <w:t>74</w:t>
        </w:r>
        <w:r w:rsidR="00921163">
          <w:fldChar w:fldCharType="end"/>
        </w:r>
      </w:ins>
      <w:bookmarkEnd w:id="1098"/>
      <w:ins w:id="1102" w:author="Ryan Lemos" w:date="2019-09-21T13:06:00Z">
        <w:r>
          <w:t xml:space="preserve"> - Tela de edição de uma atividade</w:t>
        </w:r>
      </w:ins>
    </w:p>
    <w:p w14:paraId="21CF754F" w14:textId="4D0D0D06" w:rsidR="002739C9" w:rsidRDefault="002739C9">
      <w:pPr>
        <w:ind w:firstLine="0"/>
        <w:rPr>
          <w:ins w:id="1103" w:author="Ryan Lemos" w:date="2019-09-21T12:52:00Z"/>
        </w:rPr>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10581" cy="2841956"/>
                    </a:xfrm>
                    <a:prstGeom prst="rect">
                      <a:avLst/>
                    </a:prstGeom>
                  </pic:spPr>
                </pic:pic>
              </a:graphicData>
            </a:graphic>
          </wp:inline>
        </w:drawing>
      </w:r>
    </w:p>
    <w:p w14:paraId="0AB8AA73" w14:textId="53D49C18" w:rsidR="003B3A81" w:rsidRDefault="003B3A81" w:rsidP="004D5E0A">
      <w:pPr>
        <w:rPr>
          <w:ins w:id="1104" w:author="Ryan Lemos" w:date="2019-09-26T19:56:00Z"/>
        </w:rPr>
      </w:pPr>
    </w:p>
    <w:p w14:paraId="1E7520E2" w14:textId="61AE14D9" w:rsidR="004D5E0A" w:rsidRDefault="004D5E0A" w:rsidP="004D5E0A">
      <w:pPr>
        <w:rPr>
          <w:ins w:id="1105" w:author="Ryan Lemos" w:date="2019-09-26T19:57:00Z"/>
        </w:rPr>
      </w:pPr>
      <w:ins w:id="1106" w:author="Ryan Lemos" w:date="2019-09-26T19:57:00Z">
        <w:r>
          <w:t xml:space="preserve">A partir das restrições geradas pela estória do </w:t>
        </w:r>
        <w:r w:rsidRPr="004D5E0A">
          <w:rPr>
            <w:highlight w:val="yellow"/>
            <w:rPrChange w:id="1107" w:author="Ryan Lemos" w:date="2019-09-26T19:57:00Z">
              <w:rPr/>
            </w:rPrChange>
          </w:rPr>
          <w:t>quadro x</w:t>
        </w:r>
        <w:r>
          <w:t xml:space="preserve"> surgiu uma nova necessidade, descrita pela </w:t>
        </w:r>
      </w:ins>
      <w:ins w:id="1108" w:author="Ryan Lemos" w:date="2019-09-26T19:58:00Z">
        <w:r>
          <w:t xml:space="preserve">estória do </w:t>
        </w:r>
        <w:r w:rsidRPr="004D5E0A">
          <w:rPr>
            <w:highlight w:val="yellow"/>
            <w:rPrChange w:id="1109" w:author="Ryan Lemos" w:date="2019-09-26T19:58:00Z">
              <w:rPr/>
            </w:rPrChange>
          </w:rPr>
          <w:t>quadro x</w:t>
        </w:r>
      </w:ins>
      <w:ins w:id="1110" w:author="Ryan Lemos" w:date="2019-09-26T20:00:00Z">
        <w:r>
          <w:t>.</w:t>
        </w:r>
      </w:ins>
      <w:ins w:id="1111" w:author="Ryan Lemos" w:date="2019-09-26T19:59:00Z">
        <w:r>
          <w:t xml:space="preserve"> </w:t>
        </w:r>
      </w:ins>
      <w:ins w:id="1112" w:author="Ryan Lemos" w:date="2019-09-26T20:00:00Z">
        <w:r>
          <w:t>S</w:t>
        </w:r>
      </w:ins>
      <w:ins w:id="1113" w:author="Ryan Lemos" w:date="2019-09-26T19:59:00Z">
        <w:r>
          <w:t xml:space="preserve">e trata da capacidade de </w:t>
        </w:r>
      </w:ins>
      <w:ins w:id="1114" w:author="Ryan Lemos" w:date="2019-09-26T20:00:00Z">
        <w:r>
          <w:t>duplicar uma atividade, caso o professor necessite reutilizar uma ou mais questões de uma atividade numa nova atividade.</w:t>
        </w:r>
      </w:ins>
    </w:p>
    <w:p w14:paraId="1E5715A8" w14:textId="77777777" w:rsidR="004D5E0A" w:rsidRDefault="004D5E0A" w:rsidP="004D5E0A">
      <w:pPr>
        <w:rPr>
          <w:ins w:id="1115" w:author="Ryan Lemos" w:date="2019-09-24T20:40:00Z"/>
        </w:rPr>
        <w:pPrChange w:id="1116" w:author="Ryan Lemos" w:date="2019-09-26T19:56:00Z">
          <w:pPr>
            <w:ind w:firstLine="0"/>
          </w:pPr>
        </w:pPrChange>
      </w:pPr>
    </w:p>
    <w:p w14:paraId="2C77E22B" w14:textId="5BA069BC" w:rsidR="00841D83" w:rsidRDefault="00841D83">
      <w:pPr>
        <w:pStyle w:val="estrias"/>
        <w:pPrChange w:id="1117" w:author="Ryan Lemos" w:date="2019-09-24T20:38:00Z">
          <w:pPr>
            <w:ind w:firstLine="0"/>
          </w:pPr>
        </w:pPrChange>
      </w:pPr>
      <w:commentRangeStart w:id="1118"/>
      <w:commentRangeEnd w:id="1118"/>
      <w:ins w:id="1119" w:author="Ryan Lemos" w:date="2019-09-21T12:53:00Z">
        <w:r>
          <w:rPr>
            <w:rStyle w:val="Refdecomentrio"/>
          </w:rPr>
          <w:commentReference w:id="1118"/>
        </w:r>
      </w:ins>
      <w:ins w:id="1120" w:author="Ryan Lemos" w:date="2019-09-24T20:39:00Z">
        <w:r w:rsidR="003B3A81">
          <w:t>Como professor quero ser capaz de duplicar atividades.</w:t>
        </w:r>
      </w:ins>
    </w:p>
    <w:p w14:paraId="019230A7" w14:textId="77777777" w:rsidR="004D5E0A" w:rsidRDefault="004D5E0A" w:rsidP="004D5E0A">
      <w:pPr>
        <w:rPr>
          <w:ins w:id="1121" w:author="Ryan Lemos" w:date="2019-09-26T20:03:00Z"/>
        </w:rPr>
      </w:pPr>
    </w:p>
    <w:p w14:paraId="2ED40FF9" w14:textId="67B0DC82" w:rsidR="00E33640" w:rsidRPr="0000255B" w:rsidRDefault="004D5E0A" w:rsidP="004D5E0A">
      <w:pPr>
        <w:rPr>
          <w:ins w:id="1122" w:author="Ryan Lemos" w:date="2019-09-26T20:45:00Z"/>
          <w:rPrChange w:id="1123" w:author="Ryan Lemos" w:date="2019-09-26T20:54:00Z">
            <w:rPr>
              <w:ins w:id="1124" w:author="Ryan Lemos" w:date="2019-09-26T20:45:00Z"/>
            </w:rPr>
          </w:rPrChange>
        </w:rPr>
      </w:pPr>
      <w:ins w:id="1125" w:author="Ryan Lemos" w:date="2019-09-26T20:03:00Z">
        <w:r>
          <w:t xml:space="preserve">Para que isso fosse possível se utilizou um método do </w:t>
        </w:r>
        <w:commentRangeStart w:id="1126"/>
        <w:r>
          <w:t>Eloquent</w:t>
        </w:r>
      </w:ins>
      <w:commentRangeEnd w:id="1126"/>
      <w:ins w:id="1127" w:author="Ryan Lemos" w:date="2019-09-26T20:05:00Z">
        <w:r>
          <w:rPr>
            <w:rStyle w:val="Refdecomentrio"/>
          </w:rPr>
          <w:commentReference w:id="1126"/>
        </w:r>
      </w:ins>
      <w:ins w:id="1128" w:author="Ryan Lemos" w:date="2019-09-26T20:03:00Z">
        <w:r>
          <w:t xml:space="preserve"> que se </w:t>
        </w:r>
      </w:ins>
      <w:ins w:id="1129" w:author="Ryan Lemos" w:date="2019-09-26T20:05:00Z">
        <w:r>
          <w:t xml:space="preserve">chama </w:t>
        </w:r>
        <w:r w:rsidRPr="00191B4D">
          <w:rPr>
            <w:i/>
            <w:iCs/>
            <w:rPrChange w:id="1130" w:author="Ryan Lemos" w:date="2019-09-26T20:41:00Z">
              <w:rPr/>
            </w:rPrChange>
          </w:rPr>
          <w:t>replicate</w:t>
        </w:r>
      </w:ins>
      <w:ins w:id="1131" w:author="Ryan Lemos" w:date="2019-09-26T20:41:00Z">
        <w:r w:rsidR="00191B4D">
          <w:t xml:space="preserve">, que </w:t>
        </w:r>
      </w:ins>
      <w:ins w:id="1132" w:author="Ryan Lemos" w:date="2019-09-26T20:45:00Z">
        <w:r w:rsidR="00191B4D">
          <w:t>retorna</w:t>
        </w:r>
      </w:ins>
      <w:ins w:id="1133" w:author="Ryan Lemos" w:date="2019-09-26T20:41:00Z">
        <w:r w:rsidR="00191B4D">
          <w:t xml:space="preserve"> uma r</w:t>
        </w:r>
      </w:ins>
      <w:ins w:id="1134" w:author="Ryan Lemos" w:date="2019-09-26T20:45:00Z">
        <w:r w:rsidR="00191B4D">
          <w:t>é</w:t>
        </w:r>
      </w:ins>
      <w:ins w:id="1135" w:author="Ryan Lemos" w:date="2019-09-26T20:41:00Z">
        <w:r w:rsidR="00191B4D">
          <w:t>plica do</w:t>
        </w:r>
      </w:ins>
      <w:ins w:id="1136" w:author="Ryan Lemos" w:date="2019-09-26T20:05:00Z">
        <w:r>
          <w:t xml:space="preserve"> </w:t>
        </w:r>
      </w:ins>
      <w:ins w:id="1137" w:author="Ryan Lemos" w:date="2019-09-26T20:45:00Z">
        <w:r w:rsidR="00191B4D">
          <w:t>objeto desejado que pode ser atribuído a outra variável</w:t>
        </w:r>
      </w:ins>
      <w:ins w:id="1138" w:author="Ryan Lemos" w:date="2019-09-26T20:46:00Z">
        <w:r w:rsidR="00191B4D">
          <w:t xml:space="preserve">, conforme visto na </w:t>
        </w:r>
      </w:ins>
      <w:ins w:id="1139" w:author="Ryan Lemos" w:date="2019-09-26T20:47:00Z">
        <w:r w:rsidR="00191B4D">
          <w:fldChar w:fldCharType="begin"/>
        </w:r>
        <w:r w:rsidR="00191B4D">
          <w:instrText xml:space="preserve"> REF _Ref20053073 \h </w:instrText>
        </w:r>
      </w:ins>
      <w:r w:rsidR="00191B4D">
        <w:fldChar w:fldCharType="separate"/>
      </w:r>
      <w:ins w:id="1140" w:author="Ryan Lemos" w:date="2019-09-26T20:47:00Z">
        <w:r w:rsidR="00191B4D">
          <w:t xml:space="preserve">Figura </w:t>
        </w:r>
        <w:r w:rsidR="00191B4D">
          <w:rPr>
            <w:noProof/>
          </w:rPr>
          <w:t>76</w:t>
        </w:r>
        <w:r w:rsidR="00191B4D">
          <w:fldChar w:fldCharType="end"/>
        </w:r>
      </w:ins>
      <w:ins w:id="1141" w:author="Ryan Lemos" w:date="2019-09-26T20:49:00Z">
        <w:r w:rsidR="00191B4D">
          <w:t xml:space="preserve"> na linha 114</w:t>
        </w:r>
      </w:ins>
      <w:ins w:id="1142" w:author="Ryan Lemos" w:date="2019-09-26T20:47:00Z">
        <w:r w:rsidR="00191B4D">
          <w:t xml:space="preserve">. </w:t>
        </w:r>
      </w:ins>
      <w:ins w:id="1143" w:author="Ryan Lemos" w:date="2019-09-26T20:50:00Z">
        <w:r w:rsidR="00191B4D">
          <w:t>Os relacionamentos gerados pelo registro anterior, no caso as questões atribuídas</w:t>
        </w:r>
      </w:ins>
      <w:ins w:id="1144" w:author="Ryan Lemos" w:date="2019-09-26T20:51:00Z">
        <w:r w:rsidR="0000255B">
          <w:t>,</w:t>
        </w:r>
      </w:ins>
      <w:ins w:id="1145" w:author="Ryan Lemos" w:date="2019-09-26T20:50:00Z">
        <w:r w:rsidR="00191B4D">
          <w:t xml:space="preserve"> </w:t>
        </w:r>
        <w:r w:rsidR="0000255B">
          <w:t xml:space="preserve">também </w:t>
        </w:r>
      </w:ins>
      <w:ins w:id="1146" w:author="Ryan Lemos" w:date="2019-09-26T20:51:00Z">
        <w:r w:rsidR="0000255B">
          <w:t>são</w:t>
        </w:r>
      </w:ins>
      <w:ins w:id="1147" w:author="Ryan Lemos" w:date="2019-09-26T20:50:00Z">
        <w:r w:rsidR="00191B4D">
          <w:t xml:space="preserve"> </w:t>
        </w:r>
        <w:r w:rsidR="0000255B">
          <w:t xml:space="preserve">salvos como visto </w:t>
        </w:r>
      </w:ins>
      <w:ins w:id="1148" w:author="Ryan Lemos" w:date="2019-09-26T20:51:00Z">
        <w:r w:rsidR="0000255B">
          <w:t>na</w:t>
        </w:r>
      </w:ins>
      <w:ins w:id="1149" w:author="Ryan Lemos" w:date="2019-09-26T20:50:00Z">
        <w:r w:rsidR="0000255B">
          <w:t xml:space="preserve"> linha 117</w:t>
        </w:r>
      </w:ins>
      <w:ins w:id="1150" w:author="Ryan Lemos" w:date="2019-09-26T20:51:00Z">
        <w:r w:rsidR="0000255B">
          <w:t xml:space="preserve"> a linha 121. No ambiente para que o professor possa duplicar a atividade, basta clicar</w:t>
        </w:r>
      </w:ins>
      <w:ins w:id="1151" w:author="Ryan Lemos" w:date="2019-09-26T20:52:00Z">
        <w:r w:rsidR="0000255B">
          <w:t xml:space="preserve"> no botão de duplicar atividade conforme seção x. Uma vez clicado, o </w:t>
        </w:r>
        <w:r w:rsidR="0000255B" w:rsidRPr="0000255B">
          <w:rPr>
            <w:i/>
            <w:iCs/>
            <w:rPrChange w:id="1152" w:author="Ryan Lemos" w:date="2019-09-26T20:52:00Z">
              <w:rPr/>
            </w:rPrChange>
          </w:rPr>
          <w:t>front-end</w:t>
        </w:r>
        <w:r w:rsidR="0000255B">
          <w:t xml:space="preserve"> Angular envia uma requisição para o </w:t>
        </w:r>
        <w:r w:rsidR="0000255B" w:rsidRPr="0000255B">
          <w:rPr>
            <w:i/>
            <w:iCs/>
            <w:rPrChange w:id="1153" w:author="Ryan Lemos" w:date="2019-09-26T20:53:00Z">
              <w:rPr/>
            </w:rPrChange>
          </w:rPr>
          <w:t>back-end</w:t>
        </w:r>
        <w:r w:rsidR="0000255B">
          <w:t xml:space="preserve"> Laravel</w:t>
        </w:r>
      </w:ins>
      <w:ins w:id="1154" w:author="Ryan Lemos" w:date="2019-09-26T20:53:00Z">
        <w:r w:rsidR="0000255B">
          <w:t xml:space="preserve">, caindo exatamente na função da </w:t>
        </w:r>
        <w:r w:rsidR="0000255B">
          <w:fldChar w:fldCharType="begin"/>
        </w:r>
        <w:r w:rsidR="0000255B">
          <w:instrText xml:space="preserve"> REF _Ref20053073 \h </w:instrText>
        </w:r>
        <w:r w:rsidR="0000255B">
          <w:fldChar w:fldCharType="separate"/>
        </w:r>
        <w:r w:rsidR="0000255B">
          <w:t xml:space="preserve">Figura </w:t>
        </w:r>
        <w:r w:rsidR="0000255B">
          <w:rPr>
            <w:noProof/>
          </w:rPr>
          <w:t>76</w:t>
        </w:r>
        <w:r w:rsidR="0000255B">
          <w:fldChar w:fldCharType="end"/>
        </w:r>
        <w:r w:rsidR="0000255B">
          <w:t>. Depois de duplicado</w:t>
        </w:r>
      </w:ins>
      <w:ins w:id="1155" w:author="Ryan Lemos" w:date="2019-09-26T20:54:00Z">
        <w:r w:rsidR="0000255B">
          <w:t xml:space="preserve"> o registro o </w:t>
        </w:r>
        <w:r w:rsidR="0000255B" w:rsidRPr="0000255B">
          <w:rPr>
            <w:i/>
            <w:iCs/>
            <w:rPrChange w:id="1156" w:author="Ryan Lemos" w:date="2019-09-26T20:54:00Z">
              <w:rPr/>
            </w:rPrChange>
          </w:rPr>
          <w:t>back-end</w:t>
        </w:r>
        <w:r w:rsidR="0000255B">
          <w:rPr>
            <w:i/>
            <w:iCs/>
          </w:rPr>
          <w:t xml:space="preserve"> </w:t>
        </w:r>
        <w:r w:rsidR="0000255B">
          <w:t xml:space="preserve">retorna um </w:t>
        </w:r>
        <w:commentRangeStart w:id="1157"/>
        <w:r w:rsidR="0000255B">
          <w:t>ApiResource</w:t>
        </w:r>
        <w:commentRangeEnd w:id="1157"/>
        <w:r w:rsidR="0000255B">
          <w:t xml:space="preserve"> </w:t>
        </w:r>
      </w:ins>
      <w:ins w:id="1158" w:author="Ryan Lemos" w:date="2019-09-26T20:55:00Z">
        <w:r w:rsidR="0000255B">
          <w:t xml:space="preserve">da atividade para o </w:t>
        </w:r>
        <w:r w:rsidR="0000255B" w:rsidRPr="0000255B">
          <w:rPr>
            <w:i/>
            <w:iCs/>
            <w:rPrChange w:id="1159" w:author="Ryan Lemos" w:date="2019-09-26T20:55:00Z">
              <w:rPr/>
            </w:rPrChange>
          </w:rPr>
          <w:t>front-end</w:t>
        </w:r>
        <w:r w:rsidR="0000255B">
          <w:t xml:space="preserve"> Angular, que então redireciona o usuário para a edição da atividade duplicada, para devidas alterações.</w:t>
        </w:r>
      </w:ins>
      <w:ins w:id="1160" w:author="Ryan Lemos" w:date="2019-09-26T20:54:00Z">
        <w:r w:rsidR="0000255B">
          <w:rPr>
            <w:rStyle w:val="Refdecomentrio"/>
          </w:rPr>
          <w:commentReference w:id="1157"/>
        </w:r>
      </w:ins>
    </w:p>
    <w:p w14:paraId="1BEDA553" w14:textId="1796F2ED" w:rsidR="00191B4D" w:rsidRDefault="00191B4D" w:rsidP="00191B4D">
      <w:pPr>
        <w:pStyle w:val="Legenda"/>
        <w:keepNext/>
        <w:rPr>
          <w:ins w:id="1161" w:author="Ryan Lemos" w:date="2019-09-26T20:46:00Z"/>
        </w:rPr>
        <w:pPrChange w:id="1162" w:author="Ryan Lemos" w:date="2019-09-26T20:46:00Z">
          <w:pPr>
            <w:pStyle w:val="Legenda"/>
          </w:pPr>
        </w:pPrChange>
      </w:pPr>
      <w:ins w:id="1163" w:author="Ryan Lemos" w:date="2019-09-26T20:46:00Z">
        <w:r>
          <w:lastRenderedPageBreak/>
          <w:t xml:space="preserve">Figura </w:t>
        </w:r>
        <w:r>
          <w:fldChar w:fldCharType="begin"/>
        </w:r>
        <w:r>
          <w:instrText xml:space="preserve"> SEQ Figura \* ARABIC </w:instrText>
        </w:r>
      </w:ins>
      <w:r>
        <w:fldChar w:fldCharType="separate"/>
      </w:r>
      <w:ins w:id="1164" w:author="Ryan Lemos" w:date="2019-09-26T20:46:00Z">
        <w:r>
          <w:rPr>
            <w:noProof/>
          </w:rPr>
          <w:t>76</w:t>
        </w:r>
        <w:r>
          <w:fldChar w:fldCharType="end"/>
        </w:r>
        <w:r>
          <w:t xml:space="preserve"> - Função de duplicação de registro</w:t>
        </w:r>
      </w:ins>
    </w:p>
    <w:p w14:paraId="150F4AAF" w14:textId="451F09F3" w:rsidR="00191B4D" w:rsidRDefault="00191B4D" w:rsidP="00191B4D">
      <w:pPr>
        <w:ind w:firstLine="0"/>
        <w:rPr>
          <w:ins w:id="1165" w:author="Ryan Lemos" w:date="2019-09-26T20:03:00Z"/>
        </w:rPr>
        <w:pPrChange w:id="1166" w:author="Ryan Lemos" w:date="2019-09-26T20:46:00Z">
          <w:pPr>
            <w:ind w:firstLine="0"/>
          </w:pPr>
        </w:pPrChange>
      </w:pPr>
      <w:ins w:id="1167" w:author="Ryan Lemos" w:date="2019-09-26T20:45:00Z">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2658110"/>
                      </a:xfrm>
                      <a:prstGeom prst="rect">
                        <a:avLst/>
                      </a:prstGeom>
                    </pic:spPr>
                  </pic:pic>
                </a:graphicData>
              </a:graphic>
            </wp:inline>
          </w:drawing>
        </w:r>
      </w:ins>
    </w:p>
    <w:p w14:paraId="22C03EDC" w14:textId="5CF34BC6" w:rsidR="004D5E0A" w:rsidRDefault="004D5E0A" w:rsidP="00FC505B">
      <w:pPr>
        <w:rPr>
          <w:ins w:id="1168" w:author="Ryan Lemos" w:date="2019-09-26T21:06:00Z"/>
        </w:rPr>
      </w:pPr>
    </w:p>
    <w:p w14:paraId="7CAEE5FF" w14:textId="4FA256CA" w:rsidR="00FC505B" w:rsidRDefault="00FC505B" w:rsidP="00FC505B">
      <w:pPr>
        <w:rPr>
          <w:ins w:id="1169" w:author="Ryan Lemos" w:date="2019-09-26T21:07:00Z"/>
        </w:rPr>
      </w:pPr>
      <w:ins w:id="1170" w:author="Ryan Lemos" w:date="2019-09-26T21:06:00Z">
        <w:r>
          <w:t>Um outro recurso disponível no ambiente, ao professor se dá pela ge</w:t>
        </w:r>
      </w:ins>
      <w:ins w:id="1171" w:author="Ryan Lemos" w:date="2019-09-26T21:07:00Z">
        <w:r>
          <w:t>ração de documentos no formato PDF</w:t>
        </w:r>
        <w:r w:rsidR="0058721F">
          <w:t xml:space="preserve"> das atividades criadas no ambiente. A estória que define essa necessidade pode ser vista pelo quadro x. </w:t>
        </w:r>
      </w:ins>
    </w:p>
    <w:p w14:paraId="21E85821" w14:textId="77777777" w:rsidR="0058721F" w:rsidRDefault="0058721F" w:rsidP="00FC505B">
      <w:pPr>
        <w:rPr>
          <w:ins w:id="1172" w:author="Ryan Lemos" w:date="2019-09-24T20:40:00Z"/>
        </w:rPr>
        <w:pPrChange w:id="1173" w:author="Ryan Lemos" w:date="2019-09-26T21:06:00Z">
          <w:pPr>
            <w:ind w:firstLine="0"/>
          </w:pPr>
        </w:pPrChange>
      </w:pPr>
    </w:p>
    <w:p w14:paraId="23E779B1" w14:textId="081146DA" w:rsidR="003B3A81" w:rsidRDefault="003B3A81">
      <w:pPr>
        <w:pStyle w:val="estrias"/>
        <w:rPr>
          <w:ins w:id="1174" w:author="Ryan Lemos" w:date="2019-09-26T21:08:00Z"/>
        </w:rPr>
      </w:pPr>
      <w:ins w:id="1175" w:author="Ryan Lemos" w:date="2019-09-24T20:40:00Z">
        <w:r>
          <w:t xml:space="preserve">Como professor quero ser capaz de gerar um </w:t>
        </w:r>
      </w:ins>
      <w:ins w:id="1176" w:author="Ryan Lemos" w:date="2019-09-24T20:46:00Z">
        <w:r>
          <w:t>PDF</w:t>
        </w:r>
      </w:ins>
      <w:ins w:id="1177" w:author="Ryan Lemos" w:date="2019-09-24T20:40:00Z">
        <w:r>
          <w:t xml:space="preserve"> da minha atividade</w:t>
        </w:r>
      </w:ins>
      <w:ins w:id="1178" w:author="Ryan Lemos" w:date="2019-09-26T21:08:00Z">
        <w:r w:rsidR="0058721F">
          <w:t>.</w:t>
        </w:r>
      </w:ins>
    </w:p>
    <w:p w14:paraId="19D7DBCF" w14:textId="096173DD" w:rsidR="0058721F" w:rsidRDefault="0058721F">
      <w:pPr>
        <w:pStyle w:val="estrias"/>
        <w:rPr>
          <w:ins w:id="1179" w:author="Ryan Lemos" w:date="2019-09-26T21:09:00Z"/>
          <w:b/>
          <w:bCs/>
        </w:rPr>
      </w:pPr>
      <w:ins w:id="1180" w:author="Ryan Lemos" w:date="2019-09-26T21:08:00Z">
        <w:r w:rsidRPr="0058721F">
          <w:rPr>
            <w:b/>
            <w:bCs/>
            <w:rPrChange w:id="1181" w:author="Ryan Lemos" w:date="2019-09-26T21:09:00Z">
              <w:rPr/>
            </w:rPrChange>
          </w:rPr>
          <w:t>Restriçõ</w:t>
        </w:r>
      </w:ins>
      <w:ins w:id="1182" w:author="Ryan Lemos" w:date="2019-09-26T21:09:00Z">
        <w:r w:rsidRPr="0058721F">
          <w:rPr>
            <w:b/>
            <w:bCs/>
            <w:rPrChange w:id="1183" w:author="Ryan Lemos" w:date="2019-09-26T21:09:00Z">
              <w:rPr/>
            </w:rPrChange>
          </w:rPr>
          <w:t>es da estória:</w:t>
        </w:r>
      </w:ins>
    </w:p>
    <w:p w14:paraId="7AA6AD96" w14:textId="13864926" w:rsidR="0058721F" w:rsidRPr="0058721F" w:rsidRDefault="0058721F">
      <w:pPr>
        <w:pStyle w:val="estrias"/>
        <w:rPr>
          <w:b/>
          <w:bCs/>
          <w:rPrChange w:id="1184" w:author="Ryan Lemos" w:date="2019-09-26T21:09:00Z">
            <w:rPr/>
          </w:rPrChange>
        </w:rPr>
        <w:pPrChange w:id="1185" w:author="Ryan Lemos" w:date="2019-09-24T20:40:00Z">
          <w:pPr>
            <w:ind w:firstLine="0"/>
          </w:pPr>
        </w:pPrChange>
      </w:pPr>
      <w:ins w:id="1186" w:author="Ryan Lemos" w:date="2019-09-26T21:09:00Z">
        <w:r>
          <w:t xml:space="preserve">A atividade deve </w:t>
        </w:r>
        <w:r>
          <w:t>conte</w:t>
        </w:r>
        <w:r>
          <w:t>r</w:t>
        </w:r>
        <w:bookmarkStart w:id="1187" w:name="_GoBack"/>
        <w:bookmarkEnd w:id="1187"/>
        <w:r>
          <w:t xml:space="preserve"> o gabarito das questões de marcar.</w:t>
        </w:r>
      </w:ins>
    </w:p>
    <w:p w14:paraId="7B47B557" w14:textId="77777777" w:rsidR="003B3A81" w:rsidRDefault="003B3A81" w:rsidP="00885747">
      <w:pPr>
        <w:rPr>
          <w:ins w:id="1188" w:author="Ryan Lemos" w:date="2019-09-24T20:44:00Z"/>
        </w:rPr>
      </w:pPr>
    </w:p>
    <w:p w14:paraId="187586BF" w14:textId="7CFC6F53" w:rsidR="00AC435E" w:rsidRDefault="00885747" w:rsidP="00885747">
      <w:pPr>
        <w:rPr>
          <w:ins w:id="1189" w:author="Ryan Lemos" w:date="2019-09-22T13:16:00Z"/>
        </w:rPr>
      </w:pPr>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Assim surge uma série de estórias, </w:t>
      </w:r>
      <w:r w:rsidR="00D43835" w:rsidRPr="005B582B">
        <w:rPr>
          <w:highlight w:val="yellow"/>
        </w:rPr>
        <w:t>estória x até y</w:t>
      </w:r>
      <w:r w:rsidR="00D43835">
        <w:t xml:space="preserve">, que descrevem o processo de gerenciamento das atividades de uma turma. A </w:t>
      </w:r>
      <w:r w:rsidR="00D43835" w:rsidRPr="005B582B">
        <w:rPr>
          <w:highlight w:val="yellow"/>
        </w:rPr>
        <w:t>estória x</w:t>
      </w:r>
      <w:r w:rsidR="00D43835">
        <w:t xml:space="preserve"> representa o anseio do professor por visualizar as atividades que foram atribuídas aos alunos. </w:t>
      </w:r>
    </w:p>
    <w:p w14:paraId="023A54E3" w14:textId="77777777" w:rsidR="00FE4DD4" w:rsidRDefault="00FE4DD4" w:rsidP="00885747"/>
    <w:p w14:paraId="4C24977F" w14:textId="3AA9568D" w:rsidR="00642301" w:rsidRDefault="00FE4DD4">
      <w:pPr>
        <w:pStyle w:val="Legenda"/>
        <w:pPrChange w:id="1190" w:author="Ryan Lemos" w:date="2019-09-22T13:16:00Z">
          <w:pPr/>
        </w:pPrChange>
      </w:pPr>
      <w:ins w:id="1191" w:author="Ryan Lemos" w:date="2019-09-22T13:16:00Z">
        <w:r>
          <w:t xml:space="preserve">Quadro </w:t>
        </w:r>
        <w:r>
          <w:fldChar w:fldCharType="begin"/>
        </w:r>
        <w:r>
          <w:instrText xml:space="preserve"> SEQ Quadro \* ARABIC </w:instrText>
        </w:r>
      </w:ins>
      <w:r>
        <w:fldChar w:fldCharType="separate"/>
      </w:r>
      <w:ins w:id="1192" w:author="Ryan Lemos" w:date="2019-09-24T21:03:00Z">
        <w:r w:rsidR="005F6C85">
          <w:rPr>
            <w:noProof/>
          </w:rPr>
          <w:t>30</w:t>
        </w:r>
      </w:ins>
      <w:ins w:id="1193" w:author="Ryan Lemos" w:date="2019-09-22T13:16:00Z">
        <w:r>
          <w:fldChar w:fldCharType="end"/>
        </w:r>
        <w:r w:rsidRPr="00CA69A4">
          <w:t xml:space="preserve"> - Estória de </w:t>
        </w:r>
        <w:r>
          <w:t>visualização de atividades associadas</w:t>
        </w:r>
      </w:ins>
    </w:p>
    <w:p w14:paraId="6FBF0535" w14:textId="51EDCDCC" w:rsidR="00AC435E" w:rsidDel="00FC505B" w:rsidRDefault="00642301" w:rsidP="00642301">
      <w:pPr>
        <w:pStyle w:val="estrias"/>
        <w:rPr>
          <w:del w:id="1194" w:author="Ryan Lemos" w:date="2019-09-26T20:56:00Z"/>
        </w:rPr>
      </w:pPr>
      <w:r>
        <w:t xml:space="preserve">Como professor quero ser capaz de </w:t>
      </w:r>
      <w:r w:rsidR="00D43835">
        <w:t>visualizar as atividades que enviei aos alunos.</w:t>
      </w:r>
    </w:p>
    <w:p w14:paraId="7AF79CDE" w14:textId="7EE83836" w:rsidR="00642301" w:rsidRPr="005B582B" w:rsidRDefault="00642301" w:rsidP="00FC505B">
      <w:pPr>
        <w:pStyle w:val="estrias"/>
        <w:rPr>
          <w:b/>
          <w:bCs/>
        </w:rPr>
        <w:pPrChange w:id="1195" w:author="Ryan Lemos" w:date="2019-09-26T20:56:00Z">
          <w:pPr>
            <w:pStyle w:val="estrias"/>
          </w:pPr>
        </w:pPrChange>
      </w:pPr>
    </w:p>
    <w:p w14:paraId="25881E53" w14:textId="77777777" w:rsidR="00642301" w:rsidRDefault="00642301" w:rsidP="00885747"/>
    <w:p w14:paraId="0E37A876" w14:textId="63530A7F" w:rsidR="00AC435E" w:rsidRDefault="00AC435E" w:rsidP="005B582B">
      <w:pPr>
        <w:rPr>
          <w:ins w:id="1196" w:author="Ryan Lemos" w:date="2019-09-21T13:06:00Z"/>
        </w:rPr>
      </w:pPr>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ins w:id="1197" w:author="Ryan Lemos" w:date="2019-09-22T13:57:00Z">
        <w:r w:rsidR="001A76D7">
          <w:fldChar w:fldCharType="begin"/>
        </w:r>
        <w:r w:rsidR="001A76D7">
          <w:instrText xml:space="preserve"> REF _Ref20053051 \h </w:instrText>
        </w:r>
      </w:ins>
      <w:r w:rsidR="001A76D7">
        <w:fldChar w:fldCharType="separate"/>
      </w:r>
      <w:ins w:id="1198" w:author="Ryan Lemos" w:date="2019-09-22T13:57:00Z">
        <w:r w:rsidR="001A76D7">
          <w:t xml:space="preserve">Figura </w:t>
        </w:r>
        <w:r w:rsidR="001A76D7">
          <w:rPr>
            <w:noProof/>
          </w:rPr>
          <w:t>75</w:t>
        </w:r>
        <w:r w:rsidR="001A76D7">
          <w:fldChar w:fldCharType="end"/>
        </w:r>
        <w:r w:rsidR="001A76D7">
          <w:t xml:space="preserve"> </w:t>
        </w:r>
      </w:ins>
      <w:del w:id="1199" w:author="Ryan Lemos" w:date="2019-09-22T13:57:00Z">
        <w:r w:rsidDel="001A76D7">
          <w:delText xml:space="preserve">figura x </w:delText>
        </w:r>
      </w:del>
      <w:r>
        <w:t>representa a listagem das atividades associadas a uma turma.</w:t>
      </w:r>
    </w:p>
    <w:p w14:paraId="4C8692AD" w14:textId="77777777" w:rsidR="00B965E2" w:rsidRDefault="00B965E2" w:rsidP="005B582B"/>
    <w:p w14:paraId="591FB405" w14:textId="140982A2" w:rsidR="00B965E2" w:rsidRDefault="00B965E2">
      <w:pPr>
        <w:pStyle w:val="Legenda"/>
        <w:keepNext/>
        <w:rPr>
          <w:ins w:id="1200" w:author="Ryan Lemos" w:date="2019-09-21T13:06:00Z"/>
        </w:rPr>
        <w:pPrChange w:id="1201" w:author="Ryan Lemos" w:date="2019-09-21T13:06:00Z">
          <w:pPr>
            <w:pStyle w:val="Legenda"/>
          </w:pPr>
        </w:pPrChange>
      </w:pPr>
      <w:bookmarkStart w:id="1202" w:name="_Ref20053051"/>
      <w:ins w:id="1203" w:author="Ryan Lemos" w:date="2019-09-21T13:06:00Z">
        <w:r>
          <w:t xml:space="preserve">Figura </w:t>
        </w:r>
      </w:ins>
      <w:ins w:id="1204" w:author="Ryan Lemos" w:date="2019-09-22T12:43:00Z">
        <w:r w:rsidR="00921163">
          <w:fldChar w:fldCharType="begin"/>
        </w:r>
        <w:r w:rsidR="00921163">
          <w:instrText xml:space="preserve"> SEQ Figura \* ARABIC </w:instrText>
        </w:r>
      </w:ins>
      <w:r w:rsidR="00921163">
        <w:fldChar w:fldCharType="separate"/>
      </w:r>
      <w:ins w:id="1205" w:author="Ryan Lemos" w:date="2019-09-22T12:43:00Z">
        <w:r w:rsidR="00921163">
          <w:rPr>
            <w:noProof/>
          </w:rPr>
          <w:t>75</w:t>
        </w:r>
        <w:r w:rsidR="00921163">
          <w:fldChar w:fldCharType="end"/>
        </w:r>
      </w:ins>
      <w:bookmarkEnd w:id="1202"/>
      <w:ins w:id="1206" w:author="Ryan Lemos" w:date="2019-09-21T13:06:00Z">
        <w:r>
          <w:t xml:space="preserve"> - Tela de listagem de atividades associadas a uma turma</w:t>
        </w:r>
      </w:ins>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57183" cy="2510249"/>
                    </a:xfrm>
                    <a:prstGeom prst="rect">
                      <a:avLst/>
                    </a:prstGeom>
                  </pic:spPr>
                </pic:pic>
              </a:graphicData>
            </a:graphic>
          </wp:inline>
        </w:drawing>
      </w:r>
    </w:p>
    <w:p w14:paraId="5FDB4F97" w14:textId="77777777" w:rsidR="001B007E" w:rsidRDefault="001B007E" w:rsidP="00596E44">
      <w:pPr>
        <w:ind w:firstLine="0"/>
        <w:jc w:val="center"/>
      </w:pPr>
    </w:p>
    <w:p w14:paraId="091D18A4" w14:textId="7B893C61" w:rsidR="001B007E" w:rsidRDefault="001B007E" w:rsidP="005B582B">
      <w:r w:rsidRPr="005B582B">
        <w:rPr>
          <w:highlight w:val="magenta"/>
        </w:rPr>
        <w:t>Escrever sobre a estória.</w:t>
      </w:r>
    </w:p>
    <w:p w14:paraId="5ADE3DFD" w14:textId="6DB6F95A" w:rsidR="001B007E" w:rsidRDefault="00FE4DD4">
      <w:pPr>
        <w:pStyle w:val="Legenda"/>
        <w:pPrChange w:id="1207" w:author="Ryan Lemos" w:date="2019-09-22T13:16:00Z">
          <w:pPr>
            <w:ind w:firstLine="0"/>
            <w:jc w:val="center"/>
          </w:pPr>
        </w:pPrChange>
      </w:pPr>
      <w:ins w:id="1208" w:author="Ryan Lemos" w:date="2019-09-22T13:16:00Z">
        <w:r>
          <w:t xml:space="preserve">Quadro </w:t>
        </w:r>
        <w:r>
          <w:fldChar w:fldCharType="begin"/>
        </w:r>
        <w:r>
          <w:instrText xml:space="preserve"> SEQ Quadro \* ARABIC </w:instrText>
        </w:r>
      </w:ins>
      <w:r>
        <w:fldChar w:fldCharType="separate"/>
      </w:r>
      <w:ins w:id="1209" w:author="Ryan Lemos" w:date="2019-09-24T21:03:00Z">
        <w:r w:rsidR="005F6C85">
          <w:rPr>
            <w:noProof/>
          </w:rPr>
          <w:t>31</w:t>
        </w:r>
      </w:ins>
      <w:ins w:id="1210" w:author="Ryan Lemos" w:date="2019-09-22T13:16:00Z">
        <w:r>
          <w:fldChar w:fldCharType="end"/>
        </w:r>
        <w:r w:rsidRPr="00D7662E">
          <w:t xml:space="preserve"> - Estória de </w:t>
        </w:r>
        <w:r>
          <w:t>associação de atividades a alunos</w:t>
        </w:r>
      </w:ins>
    </w:p>
    <w:p w14:paraId="2AE084BF" w14:textId="77777777" w:rsidR="001B007E" w:rsidRDefault="001B007E" w:rsidP="001B007E">
      <w:pPr>
        <w:pStyle w:val="estrias"/>
      </w:pPr>
      <w:r>
        <w:t>Como professor quero ser capaz de atribuir atividades aos meus alunos, definindo ou não prazos de entrega, se será feita em sala ou não.</w:t>
      </w:r>
    </w:p>
    <w:p w14:paraId="0CF74B03" w14:textId="77777777" w:rsidR="00061602" w:rsidRDefault="00061602" w:rsidP="00596E44">
      <w:pPr>
        <w:ind w:firstLine="0"/>
        <w:jc w:val="center"/>
      </w:pPr>
    </w:p>
    <w:p w14:paraId="0F0613AE" w14:textId="77777777" w:rsidR="00226055" w:rsidRDefault="00226055">
      <w:pPr>
        <w:ind w:firstLine="0"/>
      </w:pPr>
    </w:p>
    <w:p w14:paraId="772DB986" w14:textId="53C64B59" w:rsidR="00AC435E" w:rsidRDefault="00AC435E" w:rsidP="00596E44">
      <w:r>
        <w:t xml:space="preserve">Ao clicar no botão </w:t>
      </w:r>
      <w:r w:rsidR="004F46AF">
        <w:t>‘</w:t>
      </w:r>
      <w:r>
        <w:t>associar uma atividade a turma</w:t>
      </w:r>
      <w:r w:rsidR="004F46AF">
        <w:t>’,</w:t>
      </w:r>
      <w:r>
        <w:t xml:space="preserve"> surge uma tela</w:t>
      </w:r>
      <w:r w:rsidR="002407A7">
        <w:t>,</w:t>
      </w:r>
      <w:r>
        <w:t xml:space="preserve"> conforme visto na</w:t>
      </w:r>
      <w:ins w:id="1211" w:author="Ryan Lemos" w:date="2019-09-22T13:57:00Z">
        <w:r w:rsidR="001A76D7">
          <w:t xml:space="preserve"> </w:t>
        </w:r>
        <w:r w:rsidR="001A76D7">
          <w:fldChar w:fldCharType="begin"/>
        </w:r>
        <w:r w:rsidR="001A76D7">
          <w:instrText xml:space="preserve"> REF _Ref20053073 \h </w:instrText>
        </w:r>
      </w:ins>
      <w:r w:rsidR="001A76D7">
        <w:fldChar w:fldCharType="separate"/>
      </w:r>
      <w:ins w:id="1212" w:author="Ryan Lemos" w:date="2019-09-22T13:57:00Z">
        <w:r w:rsidR="001A76D7">
          <w:t xml:space="preserve">Figura </w:t>
        </w:r>
        <w:r w:rsidR="001A76D7">
          <w:rPr>
            <w:noProof/>
          </w:rPr>
          <w:t>76</w:t>
        </w:r>
        <w:r w:rsidR="001A76D7">
          <w:fldChar w:fldCharType="end"/>
        </w:r>
      </w:ins>
      <w:del w:id="1213" w:author="Ryan Lemos" w:date="2019-09-22T13:57:00Z">
        <w:r w:rsidDel="001A76D7">
          <w:delText xml:space="preserve"> </w:delText>
        </w:r>
        <w:r w:rsidRPr="00596E44" w:rsidDel="001A76D7">
          <w:rPr>
            <w:highlight w:val="yellow"/>
          </w:rPr>
          <w:delText>figura x</w:delText>
        </w:r>
      </w:del>
      <w:r>
        <w:t>. Nela o professor pode definir qual atividade ele quer aplicar (dentre as cadastradas), se quer que a 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t xml:space="preserve">Caso o professor decida por </w:t>
      </w:r>
      <w:r w:rsidR="00226055">
        <w:t>uma atividade avaliativa</w:t>
      </w:r>
      <w:r w:rsidR="002407A7">
        <w:t xml:space="preserve">, </w:t>
      </w:r>
      <w:r w:rsidR="00226055">
        <w:t xml:space="preserve">no ambiente surge um novo campo que diz respeito a um prazo para a resolução da atividade (esse campo é opcional). </w:t>
      </w:r>
    </w:p>
    <w:p w14:paraId="528688A9" w14:textId="77777777" w:rsidR="00D43835" w:rsidRDefault="00D43835" w:rsidP="00596E44"/>
    <w:p w14:paraId="63945898" w14:textId="411474CC" w:rsidR="00921163" w:rsidRDefault="00921163">
      <w:pPr>
        <w:pStyle w:val="Legenda"/>
        <w:keepNext/>
        <w:rPr>
          <w:ins w:id="1214" w:author="Ryan Lemos" w:date="2019-09-22T12:43:00Z"/>
        </w:rPr>
        <w:pPrChange w:id="1215" w:author="Ryan Lemos" w:date="2019-09-22T12:43:00Z">
          <w:pPr>
            <w:pStyle w:val="Legenda"/>
          </w:pPr>
        </w:pPrChange>
      </w:pPr>
      <w:bookmarkStart w:id="1216" w:name="_Ref20053073"/>
      <w:ins w:id="1217" w:author="Ryan Lemos" w:date="2019-09-22T12:43:00Z">
        <w:r>
          <w:lastRenderedPageBreak/>
          <w:t xml:space="preserve">Figura </w:t>
        </w:r>
        <w:r>
          <w:fldChar w:fldCharType="begin"/>
        </w:r>
        <w:r>
          <w:instrText xml:space="preserve"> SEQ Figura \* ARABIC </w:instrText>
        </w:r>
      </w:ins>
      <w:r>
        <w:fldChar w:fldCharType="separate"/>
      </w:r>
      <w:ins w:id="1218" w:author="Ryan Lemos" w:date="2019-09-22T12:43:00Z">
        <w:r>
          <w:rPr>
            <w:noProof/>
          </w:rPr>
          <w:t>76</w:t>
        </w:r>
        <w:r>
          <w:fldChar w:fldCharType="end"/>
        </w:r>
        <w:bookmarkEnd w:id="1216"/>
        <w:r>
          <w:t xml:space="preserve"> - </w:t>
        </w:r>
        <w:r w:rsidRPr="00B97D13">
          <w:t>Tela de associação de atividade a uma turma</w:t>
        </w:r>
      </w:ins>
    </w:p>
    <w:p w14:paraId="1C3E544C" w14:textId="77777777" w:rsidR="00921163" w:rsidRDefault="008A32A5">
      <w:pPr>
        <w:keepNext/>
        <w:ind w:firstLine="0"/>
        <w:jc w:val="center"/>
        <w:rPr>
          <w:ins w:id="1219" w:author="Ryan Lemos" w:date="2019-09-22T12:43:00Z"/>
        </w:rPr>
        <w:pPrChange w:id="1220" w:author="Ryan Lemos" w:date="2019-09-22T12:43:00Z">
          <w:pPr>
            <w:ind w:firstLine="0"/>
            <w:jc w:val="center"/>
          </w:pPr>
        </w:pPrChange>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2727960"/>
                    </a:xfrm>
                    <a:prstGeom prst="rect">
                      <a:avLst/>
                    </a:prstGeom>
                  </pic:spPr>
                </pic:pic>
              </a:graphicData>
            </a:graphic>
          </wp:inline>
        </w:drawing>
      </w:r>
    </w:p>
    <w:p w14:paraId="37B236C9" w14:textId="0FC88FB9" w:rsidR="00AC435E" w:rsidDel="00FE4DD4" w:rsidRDefault="00021305" w:rsidP="00596E44">
      <w:pPr>
        <w:ind w:firstLine="0"/>
        <w:jc w:val="center"/>
        <w:rPr>
          <w:del w:id="1221" w:author="Ryan Lemos" w:date="2019-09-22T13:16:00Z"/>
        </w:rPr>
      </w:pPr>
      <w:commentRangeStart w:id="1222"/>
      <w:commentRangeEnd w:id="1222"/>
      <w:r>
        <w:rPr>
          <w:rStyle w:val="Refdecomentrio"/>
        </w:rPr>
        <w:commentReference w:id="1222"/>
      </w:r>
    </w:p>
    <w:p w14:paraId="7DCEF72B" w14:textId="77777777" w:rsidR="001B007E" w:rsidRDefault="001B007E">
      <w:pPr>
        <w:ind w:firstLine="0"/>
        <w:jc w:val="center"/>
      </w:pPr>
    </w:p>
    <w:p w14:paraId="0803960E" w14:textId="4FDFC66F" w:rsidR="001B007E" w:rsidRDefault="001B007E" w:rsidP="001B007E">
      <w:pPr>
        <w:rPr>
          <w:ins w:id="1223" w:author="Ryan Lemos" w:date="2019-09-22T13:17:00Z"/>
        </w:rPr>
      </w:pPr>
      <w:r w:rsidRPr="00263FA0">
        <w:rPr>
          <w:highlight w:val="magenta"/>
        </w:rPr>
        <w:t>Escrever sobre a estória.</w:t>
      </w:r>
    </w:p>
    <w:p w14:paraId="56CC6465" w14:textId="77777777" w:rsidR="00FE4DD4" w:rsidRDefault="00FE4DD4" w:rsidP="001B007E"/>
    <w:p w14:paraId="72807F97" w14:textId="2B55494F" w:rsidR="00061602" w:rsidRDefault="00FE4DD4">
      <w:pPr>
        <w:pStyle w:val="Legenda"/>
        <w:pPrChange w:id="1224" w:author="Ryan Lemos" w:date="2019-09-22T13:17:00Z">
          <w:pPr>
            <w:ind w:firstLine="0"/>
            <w:jc w:val="center"/>
          </w:pPr>
        </w:pPrChange>
      </w:pPr>
      <w:ins w:id="1225" w:author="Ryan Lemos" w:date="2019-09-22T13:17:00Z">
        <w:r>
          <w:t xml:space="preserve">Quadro </w:t>
        </w:r>
        <w:r>
          <w:fldChar w:fldCharType="begin"/>
        </w:r>
        <w:r>
          <w:instrText xml:space="preserve"> SEQ Quadro \* ARABIC </w:instrText>
        </w:r>
      </w:ins>
      <w:r>
        <w:fldChar w:fldCharType="separate"/>
      </w:r>
      <w:ins w:id="1226" w:author="Ryan Lemos" w:date="2019-09-24T21:03:00Z">
        <w:r w:rsidR="005F6C85">
          <w:rPr>
            <w:noProof/>
          </w:rPr>
          <w:t>32</w:t>
        </w:r>
      </w:ins>
      <w:ins w:id="1227" w:author="Ryan Lemos" w:date="2019-09-22T13:17:00Z">
        <w:r>
          <w:fldChar w:fldCharType="end"/>
        </w:r>
        <w:r w:rsidRPr="00135095">
          <w:t xml:space="preserve"> - Estória de </w:t>
        </w:r>
        <w:r>
          <w:t>visualização de resultados de uma atividade</w:t>
        </w:r>
      </w:ins>
    </w:p>
    <w:p w14:paraId="177BBB35" w14:textId="4470C011" w:rsidR="00061602" w:rsidRDefault="00061602" w:rsidP="005B582B">
      <w:pPr>
        <w:pStyle w:val="estrias"/>
      </w:pPr>
      <w:r>
        <w:t>Como professor necessito ser capaz de visualizar o resultado dos meus alunos em uma atividade enviada a eles.</w:t>
      </w:r>
    </w:p>
    <w:p w14:paraId="4AECA013" w14:textId="77777777" w:rsidR="00AC435E" w:rsidRDefault="00AC435E"/>
    <w:p w14:paraId="72C5D7AF" w14:textId="7B352250" w:rsidR="00226055" w:rsidDel="00FE4DD4" w:rsidRDefault="00226055">
      <w:pPr>
        <w:rPr>
          <w:del w:id="1228" w:author="Ryan Lemos" w:date="2019-09-22T13:17:00Z"/>
        </w:rPr>
      </w:pPr>
      <w:r>
        <w:t>Ainda é possível ao professor</w:t>
      </w:r>
      <w:r w:rsidR="002C3568">
        <w:t>,</w:t>
      </w:r>
      <w:r>
        <w:t xml:space="preserve"> por meio do botão roxo</w:t>
      </w:r>
      <w:r w:rsidR="002C3568">
        <w:t>,</w:t>
      </w:r>
      <w:r>
        <w:t xml:space="preserve"> com símbolo </w:t>
      </w:r>
      <w:commentRangeStart w:id="1229"/>
      <w:del w:id="1230" w:author="Ryan Lemos" w:date="2019-09-22T13:58:00Z">
        <w:r w:rsidDel="001A76D7">
          <w:delText>‘</w:delText>
        </w:r>
      </w:del>
      <w:r>
        <w:t>i</w:t>
      </w:r>
      <w:del w:id="1231" w:author="Ryan Lemos" w:date="2019-09-22T13:58:00Z">
        <w:r w:rsidDel="001A76D7">
          <w:delText>)</w:delText>
        </w:r>
      </w:del>
      <w:r>
        <w:t xml:space="preserve"> </w:t>
      </w:r>
      <w:commentRangeEnd w:id="1229"/>
      <w:r w:rsidR="002C3568">
        <w:rPr>
          <w:rStyle w:val="Refdecomentrio"/>
        </w:rPr>
        <w:commentReference w:id="1229"/>
      </w:r>
      <w:r>
        <w:t>(conforme</w:t>
      </w:r>
      <w:del w:id="1232" w:author="Ryan Lemos" w:date="2019-09-22T13:58:00Z">
        <w:r w:rsidDel="001A76D7">
          <w:delText xml:space="preserve"> </w:delText>
        </w:r>
      </w:del>
      <w:ins w:id="1233" w:author="Ryan Lemos" w:date="2019-09-22T13:58:00Z">
        <w:r w:rsidR="001A76D7">
          <w:t xml:space="preserve"> </w:t>
        </w:r>
        <w:r w:rsidR="001A76D7">
          <w:fldChar w:fldCharType="begin"/>
        </w:r>
        <w:r w:rsidR="001A76D7">
          <w:instrText xml:space="preserve"> REF _Ref20053051 \h </w:instrText>
        </w:r>
      </w:ins>
      <w:r w:rsidR="001A76D7">
        <w:fldChar w:fldCharType="separate"/>
      </w:r>
      <w:ins w:id="1234" w:author="Ryan Lemos" w:date="2019-09-22T13:58:00Z">
        <w:r w:rsidR="001A76D7">
          <w:t xml:space="preserve">Figura </w:t>
        </w:r>
        <w:r w:rsidR="001A76D7">
          <w:rPr>
            <w:noProof/>
          </w:rPr>
          <w:t>75</w:t>
        </w:r>
        <w:r w:rsidR="001A76D7">
          <w:fldChar w:fldCharType="end"/>
        </w:r>
      </w:ins>
      <w:del w:id="1235" w:author="Ryan Lemos" w:date="2019-09-22T13:58:00Z">
        <w:r w:rsidRPr="00596E44" w:rsidDel="001A76D7">
          <w:rPr>
            <w:highlight w:val="yellow"/>
          </w:rPr>
          <w:delText>figura X</w:delText>
        </w:r>
      </w:del>
      <w:r>
        <w:t xml:space="preserve">) receber a informação das notas dos alunos para aquela atividade. </w:t>
      </w:r>
      <w:r w:rsidR="004F46AF">
        <w:t>Além disso é através dessa tela que o professor será capaz de reiniciar uma atividade, caso necessário. Por exemplo, houve um erro na hora do aluno responder a atividade, o professor então pode reiniciar a atividade, perdendo notas anteriores, e o aluno será capaz de fazer o exercício novamente.</w:t>
      </w:r>
    </w:p>
    <w:p w14:paraId="2AF04C29" w14:textId="77777777" w:rsidR="004F46AF" w:rsidRDefault="004F46AF"/>
    <w:p w14:paraId="67C0BA00" w14:textId="77777777" w:rsidR="00921163" w:rsidRDefault="008F460B" w:rsidP="00596E44">
      <w:pPr>
        <w:ind w:firstLine="0"/>
        <w:jc w:val="center"/>
        <w:rPr>
          <w:ins w:id="1236" w:author="Ryan Lemos" w:date="2019-09-22T12:44:00Z"/>
        </w:rPr>
      </w:pPr>
      <w:r w:rsidRPr="008F460B">
        <w:rPr>
          <w:noProof/>
        </w:rPr>
        <w:t xml:space="preserve"> </w:t>
      </w:r>
    </w:p>
    <w:p w14:paraId="67AC6FF5" w14:textId="3F1C49FF" w:rsidR="00921163" w:rsidRDefault="00921163">
      <w:pPr>
        <w:pStyle w:val="Legenda"/>
        <w:keepNext/>
        <w:rPr>
          <w:ins w:id="1237" w:author="Ryan Lemos" w:date="2019-09-22T12:44:00Z"/>
        </w:rPr>
        <w:pPrChange w:id="1238" w:author="Ryan Lemos" w:date="2019-09-22T12:44:00Z">
          <w:pPr>
            <w:pStyle w:val="Legenda"/>
          </w:pPr>
        </w:pPrChange>
      </w:pPr>
      <w:ins w:id="1239" w:author="Ryan Lemos" w:date="2019-09-22T12:44:00Z">
        <w:r>
          <w:lastRenderedPageBreak/>
          <w:t xml:space="preserve">Figura </w:t>
        </w:r>
        <w:r>
          <w:fldChar w:fldCharType="begin"/>
        </w:r>
        <w:r>
          <w:instrText xml:space="preserve"> SEQ Figura \* ARABIC </w:instrText>
        </w:r>
      </w:ins>
      <w:r>
        <w:fldChar w:fldCharType="separate"/>
      </w:r>
      <w:ins w:id="1240" w:author="Ryan Lemos" w:date="2019-09-22T12:44:00Z">
        <w:r>
          <w:rPr>
            <w:noProof/>
          </w:rPr>
          <w:t>77</w:t>
        </w:r>
        <w:r>
          <w:fldChar w:fldCharType="end"/>
        </w:r>
        <w:r>
          <w:t xml:space="preserve"> - Tela de resultados de uma atividade</w:t>
        </w:r>
      </w:ins>
    </w:p>
    <w:p w14:paraId="5FA696D6" w14:textId="06904556" w:rsidR="00226055" w:rsidRDefault="008F460B" w:rsidP="00596E44">
      <w:pPr>
        <w:ind w:firstLine="0"/>
        <w:jc w:val="center"/>
      </w:pP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19211" cy="2820810"/>
                    </a:xfrm>
                    <a:prstGeom prst="rect">
                      <a:avLst/>
                    </a:prstGeom>
                  </pic:spPr>
                </pic:pic>
              </a:graphicData>
            </a:graphic>
          </wp:inline>
        </w:drawing>
      </w:r>
    </w:p>
    <w:p w14:paraId="24B53498" w14:textId="77777777" w:rsidR="001B007E" w:rsidRDefault="001B007E" w:rsidP="001B007E">
      <w:pPr>
        <w:ind w:firstLine="0"/>
        <w:jc w:val="center"/>
      </w:pPr>
    </w:p>
    <w:p w14:paraId="56AF6297" w14:textId="77777777" w:rsidR="001B007E" w:rsidRDefault="001B007E" w:rsidP="001B007E">
      <w:r w:rsidRPr="00263FA0">
        <w:rPr>
          <w:highlight w:val="magenta"/>
        </w:rPr>
        <w:t>Escrever sobre a estória.</w:t>
      </w:r>
    </w:p>
    <w:p w14:paraId="42DE6F9D" w14:textId="7A3448E2" w:rsidR="00061602" w:rsidRDefault="00061602" w:rsidP="00FE4DD4">
      <w:pPr>
        <w:ind w:firstLine="0"/>
        <w:jc w:val="center"/>
        <w:rPr>
          <w:ins w:id="1241" w:author="Ryan Lemos" w:date="2019-09-22T13:17:00Z"/>
        </w:rPr>
      </w:pPr>
    </w:p>
    <w:p w14:paraId="42DD1045" w14:textId="412FEC93" w:rsidR="00FE4DD4" w:rsidRDefault="00FE4DD4">
      <w:pPr>
        <w:pStyle w:val="Legenda"/>
        <w:pPrChange w:id="1242" w:author="Ryan Lemos" w:date="2019-09-22T13:17:00Z">
          <w:pPr>
            <w:ind w:firstLine="0"/>
          </w:pPr>
        </w:pPrChange>
      </w:pPr>
      <w:ins w:id="1243" w:author="Ryan Lemos" w:date="2019-09-22T13:17:00Z">
        <w:r>
          <w:t xml:space="preserve">Quadro </w:t>
        </w:r>
        <w:r>
          <w:fldChar w:fldCharType="begin"/>
        </w:r>
        <w:r>
          <w:instrText xml:space="preserve"> SEQ Quadro \* ARABIC </w:instrText>
        </w:r>
      </w:ins>
      <w:r>
        <w:fldChar w:fldCharType="separate"/>
      </w:r>
      <w:ins w:id="1244" w:author="Ryan Lemos" w:date="2019-09-24T21:03:00Z">
        <w:r w:rsidR="005F6C85">
          <w:rPr>
            <w:noProof/>
          </w:rPr>
          <w:t>33</w:t>
        </w:r>
      </w:ins>
      <w:ins w:id="1245" w:author="Ryan Lemos" w:date="2019-09-22T13:17:00Z">
        <w:r>
          <w:fldChar w:fldCharType="end"/>
        </w:r>
        <w:r w:rsidRPr="00C507CD">
          <w:t xml:space="preserve"> - Estória de </w:t>
        </w:r>
        <w:r>
          <w:t>alteração de pontuação de uma atividade</w:t>
        </w:r>
      </w:ins>
    </w:p>
    <w:p w14:paraId="432898F3" w14:textId="08AEFD30"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FCE0ADB" w:rsidR="00061602" w:rsidRPr="00061602" w:rsidRDefault="00061602">
      <w:pPr>
        <w:pStyle w:val="estrias"/>
        <w:numPr>
          <w:ilvl w:val="0"/>
          <w:numId w:val="24"/>
        </w:numPr>
      </w:pPr>
      <w:r>
        <w:t>Só será possível alterar a pontuação de uma atividade caso nenhum aluno a tenha iniciado.</w:t>
      </w:r>
    </w:p>
    <w:p w14:paraId="69906F46" w14:textId="77777777" w:rsidR="00061602" w:rsidRDefault="00061602" w:rsidP="00596E44"/>
    <w:p w14:paraId="27D7542C" w14:textId="67AF60FB" w:rsidR="006D241F" w:rsidRDefault="006D241F" w:rsidP="00596E44">
      <w:r>
        <w:t>A partir do botão laranja</w:t>
      </w:r>
      <w:r w:rsidR="002C3568">
        <w:t>,</w:t>
      </w:r>
      <w:r>
        <w:t xml:space="preserve"> com símbolo de listagem</w:t>
      </w:r>
      <w:r w:rsidR="002C3568">
        <w:t>,</w:t>
      </w:r>
      <w:r>
        <w:t xml:space="preserve"> conforme visto na</w:t>
      </w:r>
      <w:del w:id="1246" w:author="Ryan Lemos" w:date="2019-09-22T13:58:00Z">
        <w:r w:rsidDel="001A76D7">
          <w:delText xml:space="preserve"> </w:delText>
        </w:r>
      </w:del>
      <w:ins w:id="1247" w:author="Ryan Lemos" w:date="2019-09-22T13:58:00Z">
        <w:r w:rsidR="001A76D7">
          <w:t xml:space="preserve"> </w:t>
        </w:r>
        <w:r w:rsidR="001A76D7">
          <w:fldChar w:fldCharType="begin"/>
        </w:r>
        <w:r w:rsidR="001A76D7">
          <w:instrText xml:space="preserve"> REF _Ref20053051 \h </w:instrText>
        </w:r>
      </w:ins>
      <w:r w:rsidR="001A76D7">
        <w:fldChar w:fldCharType="separate"/>
      </w:r>
      <w:ins w:id="1248" w:author="Ryan Lemos" w:date="2019-09-22T13:58:00Z">
        <w:r w:rsidR="001A76D7">
          <w:t xml:space="preserve">Figura </w:t>
        </w:r>
        <w:r w:rsidR="001A76D7">
          <w:rPr>
            <w:noProof/>
          </w:rPr>
          <w:t>75</w:t>
        </w:r>
        <w:r w:rsidR="001A76D7">
          <w:fldChar w:fldCharType="end"/>
        </w:r>
      </w:ins>
      <w:del w:id="1249" w:author="Ryan Lemos" w:date="2019-09-22T13:58:00Z">
        <w:r w:rsidRPr="00596E44" w:rsidDel="001A76D7">
          <w:rPr>
            <w:highlight w:val="yellow"/>
          </w:rPr>
          <w:delText>figura X</w:delText>
        </w:r>
      </w:del>
      <w:r>
        <w:t xml:space="preserve">, o professor pode definir a pontuação da atividade, e definir também quanto vale cada questão da atividade. A </w:t>
      </w:r>
      <w:ins w:id="1250" w:author="Ryan Lemos" w:date="2019-09-22T13:59:00Z">
        <w:r w:rsidR="001A76D7">
          <w:fldChar w:fldCharType="begin"/>
        </w:r>
        <w:r w:rsidR="001A76D7">
          <w:instrText xml:space="preserve"> REF _Ref20053157 \h </w:instrText>
        </w:r>
      </w:ins>
      <w:r w:rsidR="001A76D7">
        <w:fldChar w:fldCharType="separate"/>
      </w:r>
      <w:ins w:id="1251" w:author="Ryan Lemos" w:date="2019-09-22T13:59:00Z">
        <w:r w:rsidR="001A76D7">
          <w:t xml:space="preserve">Figura </w:t>
        </w:r>
        <w:r w:rsidR="001A76D7">
          <w:rPr>
            <w:noProof/>
          </w:rPr>
          <w:t>78</w:t>
        </w:r>
        <w:r w:rsidR="001A76D7">
          <w:fldChar w:fldCharType="end"/>
        </w:r>
      </w:ins>
      <w:ins w:id="1252" w:author="Ryan Lemos" w:date="2019-09-22T13:58:00Z">
        <w:r w:rsidR="001A76D7">
          <w:t xml:space="preserve"> </w:t>
        </w:r>
      </w:ins>
      <w:del w:id="1253" w:author="Ryan Lemos" w:date="2019-09-22T13:58:00Z">
        <w:r w:rsidRPr="00596E44" w:rsidDel="001A76D7">
          <w:rPr>
            <w:highlight w:val="yellow"/>
          </w:rPr>
          <w:delText>figura x</w:delText>
        </w:r>
        <w:r w:rsidDel="001A76D7">
          <w:delText xml:space="preserve"> </w:delText>
        </w:r>
      </w:del>
      <w:r>
        <w:t>representa essa interação. Nela ainda é possível</w:t>
      </w:r>
      <w:r w:rsidR="002C3568">
        <w:t>,</w:t>
      </w:r>
      <w:r>
        <w:t xml:space="preserve"> ao professor</w:t>
      </w:r>
      <w:r w:rsidR="002C3568">
        <w:t>,</w:t>
      </w:r>
      <w:r>
        <w:t xml:space="preserve"> definir que todas as questões valham a mesma pontuação (caso não queira definir pontuações diferentes). Com isso</w:t>
      </w:r>
      <w:r w:rsidR="002C3568">
        <w:t>,</w:t>
      </w:r>
      <w:r>
        <w:t xml:space="preserve"> o professor pode definir</w:t>
      </w:r>
      <w:r w:rsidR="002C3568">
        <w:t>,</w:t>
      </w:r>
      <w:r>
        <w:t xml:space="preserve"> a seu critério</w:t>
      </w:r>
      <w:r w:rsidR="002C3568">
        <w:t>,</w:t>
      </w:r>
      <w:r>
        <w:t xml:space="preserve"> como será distribuída a pontuação da atividade.</w:t>
      </w:r>
    </w:p>
    <w:p w14:paraId="0AC4D6BB" w14:textId="77777777" w:rsidR="006D241F" w:rsidRDefault="006D241F" w:rsidP="00226055">
      <w:pPr>
        <w:ind w:firstLine="0"/>
      </w:pPr>
    </w:p>
    <w:p w14:paraId="53D9C330" w14:textId="77777777" w:rsidR="00921163" w:rsidRDefault="008F460B" w:rsidP="00A23065">
      <w:pPr>
        <w:ind w:firstLine="0"/>
        <w:jc w:val="center"/>
        <w:rPr>
          <w:ins w:id="1254" w:author="Ryan Lemos" w:date="2019-09-22T12:44:00Z"/>
        </w:rPr>
      </w:pPr>
      <w:r w:rsidRPr="008F460B">
        <w:rPr>
          <w:noProof/>
        </w:rPr>
        <w:t xml:space="preserve"> </w:t>
      </w:r>
    </w:p>
    <w:p w14:paraId="6421DB02" w14:textId="75CDBB4C" w:rsidR="00921163" w:rsidRDefault="00921163">
      <w:pPr>
        <w:pStyle w:val="Legenda"/>
        <w:keepNext/>
        <w:rPr>
          <w:ins w:id="1255" w:author="Ryan Lemos" w:date="2019-09-22T12:44:00Z"/>
        </w:rPr>
        <w:pPrChange w:id="1256" w:author="Ryan Lemos" w:date="2019-09-22T12:44:00Z">
          <w:pPr>
            <w:pStyle w:val="Legenda"/>
          </w:pPr>
        </w:pPrChange>
      </w:pPr>
      <w:bookmarkStart w:id="1257" w:name="_Ref20053157"/>
      <w:ins w:id="1258" w:author="Ryan Lemos" w:date="2019-09-22T12:44:00Z">
        <w:r>
          <w:lastRenderedPageBreak/>
          <w:t xml:space="preserve">Figura </w:t>
        </w:r>
        <w:r>
          <w:fldChar w:fldCharType="begin"/>
        </w:r>
        <w:r>
          <w:instrText xml:space="preserve"> SEQ Figura \* ARABIC </w:instrText>
        </w:r>
      </w:ins>
      <w:r>
        <w:fldChar w:fldCharType="separate"/>
      </w:r>
      <w:ins w:id="1259" w:author="Ryan Lemos" w:date="2019-09-22T12:44:00Z">
        <w:r>
          <w:rPr>
            <w:noProof/>
          </w:rPr>
          <w:t>78</w:t>
        </w:r>
        <w:r>
          <w:fldChar w:fldCharType="end"/>
        </w:r>
        <w:bookmarkEnd w:id="1257"/>
        <w:r>
          <w:t xml:space="preserve"> - Tela de modificação de pontuação de uma atividade</w:t>
        </w:r>
      </w:ins>
    </w:p>
    <w:p w14:paraId="3C6E86FF" w14:textId="59BD7260"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3442970"/>
                    </a:xfrm>
                    <a:prstGeom prst="rect">
                      <a:avLst/>
                    </a:prstGeom>
                  </pic:spPr>
                </pic:pic>
              </a:graphicData>
            </a:graphic>
          </wp:inline>
        </w:drawing>
      </w:r>
    </w:p>
    <w:p w14:paraId="19CB6FA0" w14:textId="77777777" w:rsidR="001B007E" w:rsidRDefault="001B007E" w:rsidP="001B007E">
      <w:pPr>
        <w:ind w:firstLine="0"/>
        <w:jc w:val="center"/>
      </w:pPr>
    </w:p>
    <w:p w14:paraId="658AD2F2" w14:textId="2B02EEEE" w:rsidR="001B007E" w:rsidRDefault="001B007E" w:rsidP="005B582B">
      <w:r w:rsidRPr="00263FA0">
        <w:rPr>
          <w:highlight w:val="magenta"/>
        </w:rPr>
        <w:t>Escrever sobre a estória.</w:t>
      </w:r>
    </w:p>
    <w:p w14:paraId="728214B5" w14:textId="1ED07D01" w:rsidR="00061602" w:rsidRDefault="00FE4DD4">
      <w:pPr>
        <w:pStyle w:val="Legenda"/>
        <w:pPrChange w:id="1260" w:author="Ryan Lemos" w:date="2019-09-22T13:18:00Z">
          <w:pPr>
            <w:ind w:firstLine="0"/>
            <w:jc w:val="center"/>
          </w:pPr>
        </w:pPrChange>
      </w:pPr>
      <w:ins w:id="1261" w:author="Ryan Lemos" w:date="2019-09-22T13:18:00Z">
        <w:r>
          <w:t xml:space="preserve">Quadro </w:t>
        </w:r>
        <w:r>
          <w:fldChar w:fldCharType="begin"/>
        </w:r>
        <w:r>
          <w:instrText xml:space="preserve"> SEQ Quadro \* ARABIC </w:instrText>
        </w:r>
      </w:ins>
      <w:r>
        <w:fldChar w:fldCharType="separate"/>
      </w:r>
      <w:ins w:id="1262" w:author="Ryan Lemos" w:date="2019-09-24T21:03:00Z">
        <w:r w:rsidR="005F6C85">
          <w:rPr>
            <w:noProof/>
          </w:rPr>
          <w:t>34</w:t>
        </w:r>
      </w:ins>
      <w:ins w:id="1263" w:author="Ryan Lemos" w:date="2019-09-22T13:18:00Z">
        <w:r>
          <w:fldChar w:fldCharType="end"/>
        </w:r>
        <w:r w:rsidRPr="002F7A73">
          <w:t xml:space="preserve"> - Estória de </w:t>
        </w:r>
        <w:r>
          <w:t>alteração de resultado</w:t>
        </w:r>
      </w:ins>
    </w:p>
    <w:p w14:paraId="2A61B679" w14:textId="2ADE1593" w:rsidR="00061602" w:rsidRDefault="00061602" w:rsidP="005B582B">
      <w:pPr>
        <w:pStyle w:val="estrias"/>
      </w:pPr>
      <w:r>
        <w:t xml:space="preserve">Como professor desejo </w:t>
      </w:r>
      <w:r w:rsidRPr="00C33B5F">
        <w:t>se</w:t>
      </w:r>
      <w:r>
        <w:t xml:space="preserve">r </w:t>
      </w:r>
      <w:r w:rsidRPr="00C33B5F">
        <w:t>capaz de alterar o resultado dos alunos (caso o exercício for feito em sala).</w:t>
      </w:r>
    </w:p>
    <w:p w14:paraId="773DADEA" w14:textId="77777777" w:rsidR="00A23065" w:rsidRDefault="00A23065" w:rsidP="00A23065"/>
    <w:p w14:paraId="1445DC93" w14:textId="1CAF6E4D" w:rsidR="00A23065" w:rsidRDefault="00A23065" w:rsidP="00A23065">
      <w:r>
        <w:t>Em caso de atividades realizadas em sala</w:t>
      </w:r>
      <w:r w:rsidR="002C3568">
        <w:t>,</w:t>
      </w:r>
      <w:r>
        <w:t xml:space="preserve"> o professor pode alterar a nota do aluno por meio do botão azul</w:t>
      </w:r>
      <w:r w:rsidR="002C3568">
        <w:t>,</w:t>
      </w:r>
      <w:r>
        <w:t xml:space="preserve"> com ícone de prancheta</w:t>
      </w:r>
      <w:r w:rsidR="002C3568">
        <w:t>,</w:t>
      </w:r>
      <w:r>
        <w:t xml:space="preserve"> conforme visto na</w:t>
      </w:r>
      <w:del w:id="1264" w:author="Ryan Lemos" w:date="2019-09-22T13:59:00Z">
        <w:r w:rsidDel="001A76D7">
          <w:delText xml:space="preserve"> </w:delText>
        </w:r>
      </w:del>
      <w:ins w:id="1265" w:author="Ryan Lemos" w:date="2019-09-22T13:59:00Z">
        <w:r w:rsidR="001A76D7">
          <w:t xml:space="preserve"> </w:t>
        </w:r>
        <w:r w:rsidR="001A76D7">
          <w:fldChar w:fldCharType="begin"/>
        </w:r>
        <w:r w:rsidR="001A76D7">
          <w:instrText xml:space="preserve"> REF _Ref20053051 \h </w:instrText>
        </w:r>
      </w:ins>
      <w:r w:rsidR="001A76D7">
        <w:fldChar w:fldCharType="separate"/>
      </w:r>
      <w:ins w:id="1266" w:author="Ryan Lemos" w:date="2019-09-22T13:59:00Z">
        <w:r w:rsidR="001A76D7">
          <w:t xml:space="preserve">Figura </w:t>
        </w:r>
        <w:r w:rsidR="001A76D7">
          <w:rPr>
            <w:noProof/>
          </w:rPr>
          <w:t>75</w:t>
        </w:r>
        <w:r w:rsidR="001A76D7">
          <w:fldChar w:fldCharType="end"/>
        </w:r>
      </w:ins>
      <w:del w:id="1267" w:author="Ryan Lemos" w:date="2019-09-22T13:59:00Z">
        <w:r w:rsidRPr="00596E44" w:rsidDel="001A76D7">
          <w:rPr>
            <w:highlight w:val="yellow"/>
          </w:rPr>
          <w:delText>figura x</w:delText>
        </w:r>
      </w:del>
      <w:r w:rsidR="002C3568">
        <w:t>.</w:t>
      </w:r>
      <w:r>
        <w:t xml:space="preserve"> </w:t>
      </w:r>
      <w:r w:rsidR="002C3568">
        <w:t xml:space="preserve">Ao </w:t>
      </w:r>
      <w:r>
        <w:t>clicar</w:t>
      </w:r>
      <w:r w:rsidR="002C3568">
        <w:t xml:space="preserve"> no ícone,</w:t>
      </w:r>
      <w:r>
        <w:t xml:space="preserve"> surge uma tela contendo os nomes dos alunos</w:t>
      </w:r>
      <w:r w:rsidR="002C3568">
        <w:t>,</w:t>
      </w:r>
      <w:r>
        <w:t xml:space="preserve"> juntamente com o seu resultado</w:t>
      </w:r>
      <w:r w:rsidR="002C3568">
        <w:t>,</w:t>
      </w:r>
      <w:r>
        <w:t xml:space="preserve"> para aquela atividade</w:t>
      </w:r>
      <w:r w:rsidR="002C3568">
        <w:t>,</w:t>
      </w:r>
      <w:r>
        <w:t xml:space="preserve"> conforme explicitado na</w:t>
      </w:r>
      <w:del w:id="1268" w:author="Ryan Lemos" w:date="2019-09-22T13:59:00Z">
        <w:r w:rsidDel="001A76D7">
          <w:delText xml:space="preserve"> </w:delText>
        </w:r>
      </w:del>
      <w:ins w:id="1269" w:author="Ryan Lemos" w:date="2019-09-22T13:59:00Z">
        <w:r w:rsidR="001A76D7">
          <w:t xml:space="preserve"> </w:t>
        </w:r>
        <w:r w:rsidR="001A76D7">
          <w:fldChar w:fldCharType="begin"/>
        </w:r>
        <w:r w:rsidR="001A76D7">
          <w:instrText xml:space="preserve"> REF _Ref20053204 \h </w:instrText>
        </w:r>
      </w:ins>
      <w:r w:rsidR="001A76D7">
        <w:fldChar w:fldCharType="separate"/>
      </w:r>
      <w:ins w:id="1270" w:author="Ryan Lemos" w:date="2019-09-22T13:59:00Z">
        <w:r w:rsidR="001A76D7">
          <w:t xml:space="preserve">Figura </w:t>
        </w:r>
        <w:r w:rsidR="001A76D7">
          <w:rPr>
            <w:noProof/>
          </w:rPr>
          <w:t>79</w:t>
        </w:r>
        <w:r w:rsidR="001A76D7">
          <w:fldChar w:fldCharType="end"/>
        </w:r>
      </w:ins>
      <w:del w:id="1271" w:author="Ryan Lemos" w:date="2019-09-22T13:59:00Z">
        <w:r w:rsidRPr="00596E44" w:rsidDel="001A76D7">
          <w:rPr>
            <w:highlight w:val="yellow"/>
          </w:rPr>
          <w:delText>figura x</w:delText>
        </w:r>
      </w:del>
      <w:r>
        <w:t>.</w:t>
      </w:r>
    </w:p>
    <w:p w14:paraId="572BC2E6" w14:textId="77777777" w:rsidR="00A23065" w:rsidRDefault="00A23065"/>
    <w:p w14:paraId="29B49347" w14:textId="77777777" w:rsidR="00921163" w:rsidRDefault="008F460B" w:rsidP="00A23065">
      <w:pPr>
        <w:ind w:firstLine="0"/>
        <w:jc w:val="center"/>
        <w:rPr>
          <w:ins w:id="1272" w:author="Ryan Lemos" w:date="2019-09-22T12:45:00Z"/>
        </w:rPr>
      </w:pPr>
      <w:r w:rsidRPr="008F460B">
        <w:rPr>
          <w:noProof/>
        </w:rPr>
        <w:t xml:space="preserve"> </w:t>
      </w:r>
    </w:p>
    <w:p w14:paraId="0F82E6F5" w14:textId="1B345373" w:rsidR="00921163" w:rsidRDefault="00921163">
      <w:pPr>
        <w:pStyle w:val="Legenda"/>
        <w:keepNext/>
        <w:rPr>
          <w:ins w:id="1273" w:author="Ryan Lemos" w:date="2019-09-22T12:45:00Z"/>
        </w:rPr>
        <w:pPrChange w:id="1274" w:author="Ryan Lemos" w:date="2019-09-22T12:45:00Z">
          <w:pPr>
            <w:pStyle w:val="Legenda"/>
          </w:pPr>
        </w:pPrChange>
      </w:pPr>
      <w:bookmarkStart w:id="1275" w:name="_Ref20053204"/>
      <w:ins w:id="1276" w:author="Ryan Lemos" w:date="2019-09-22T12:45:00Z">
        <w:r>
          <w:lastRenderedPageBreak/>
          <w:t xml:space="preserve">Figura </w:t>
        </w:r>
        <w:r>
          <w:fldChar w:fldCharType="begin"/>
        </w:r>
        <w:r>
          <w:instrText xml:space="preserve"> SEQ Figura \* ARABIC </w:instrText>
        </w:r>
      </w:ins>
      <w:r>
        <w:fldChar w:fldCharType="separate"/>
      </w:r>
      <w:ins w:id="1277" w:author="Ryan Lemos" w:date="2019-09-22T12:45:00Z">
        <w:r>
          <w:rPr>
            <w:noProof/>
          </w:rPr>
          <w:t>79</w:t>
        </w:r>
        <w:r>
          <w:fldChar w:fldCharType="end"/>
        </w:r>
        <w:bookmarkEnd w:id="1275"/>
        <w:r>
          <w:t xml:space="preserve"> - Tela de alteração de resultados de uma atividade</w:t>
        </w:r>
      </w:ins>
    </w:p>
    <w:p w14:paraId="44E0E70B" w14:textId="57F9EAE1" w:rsidR="00226055" w:rsidRDefault="008F460B" w:rsidP="00A2306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13301" cy="3081171"/>
                    </a:xfrm>
                    <a:prstGeom prst="rect">
                      <a:avLst/>
                    </a:prstGeom>
                  </pic:spPr>
                </pic:pic>
              </a:graphicData>
            </a:graphic>
          </wp:inline>
        </w:drawing>
      </w:r>
    </w:p>
    <w:p w14:paraId="56FC2FDB" w14:textId="77777777" w:rsidR="001B007E" w:rsidRDefault="001B007E" w:rsidP="001B007E">
      <w:pPr>
        <w:ind w:firstLine="0"/>
        <w:jc w:val="center"/>
      </w:pPr>
    </w:p>
    <w:p w14:paraId="2EBB0003" w14:textId="4F922C2A" w:rsidR="001B007E" w:rsidRDefault="001B007E" w:rsidP="005B582B">
      <w:r w:rsidRPr="00263FA0">
        <w:rPr>
          <w:highlight w:val="magenta"/>
        </w:rPr>
        <w:t>Escrever sobre a estória.</w:t>
      </w:r>
    </w:p>
    <w:p w14:paraId="399096D3" w14:textId="325381CD" w:rsidR="00061602" w:rsidRDefault="00FE4DD4">
      <w:pPr>
        <w:pStyle w:val="Legenda"/>
        <w:pPrChange w:id="1278" w:author="Ryan Lemos" w:date="2019-09-22T13:18:00Z">
          <w:pPr>
            <w:ind w:firstLine="0"/>
            <w:jc w:val="center"/>
          </w:pPr>
        </w:pPrChange>
      </w:pPr>
      <w:ins w:id="1279" w:author="Ryan Lemos" w:date="2019-09-22T13:18:00Z">
        <w:r>
          <w:t xml:space="preserve">Quadro </w:t>
        </w:r>
        <w:r>
          <w:fldChar w:fldCharType="begin"/>
        </w:r>
        <w:r>
          <w:instrText xml:space="preserve"> SEQ Quadro \* ARABIC </w:instrText>
        </w:r>
      </w:ins>
      <w:r>
        <w:fldChar w:fldCharType="separate"/>
      </w:r>
      <w:ins w:id="1280" w:author="Ryan Lemos" w:date="2019-09-24T21:03:00Z">
        <w:r w:rsidR="005F6C85">
          <w:rPr>
            <w:noProof/>
          </w:rPr>
          <w:t>35</w:t>
        </w:r>
      </w:ins>
      <w:ins w:id="1281" w:author="Ryan Lemos" w:date="2019-09-22T13:18:00Z">
        <w:r>
          <w:fldChar w:fldCharType="end"/>
        </w:r>
        <w:r w:rsidRPr="00FA2724">
          <w:t xml:space="preserve"> - Estória de </w:t>
        </w:r>
        <w:r>
          <w:t>impressão personalizada</w:t>
        </w:r>
      </w:ins>
    </w:p>
    <w:p w14:paraId="5F1984D4" w14:textId="22BB6996" w:rsidR="00061602" w:rsidRDefault="002635CF" w:rsidP="005B582B">
      <w:pPr>
        <w:pStyle w:val="estrias"/>
      </w:pPr>
      <w:r>
        <w:t>Como professor desejo ser</w:t>
      </w:r>
      <w:r w:rsidR="00061602">
        <w:t xml:space="preserve"> capaz de imprimir a atividade de maneira personalizada para cada aluno.</w:t>
      </w:r>
    </w:p>
    <w:p w14:paraId="491673DA" w14:textId="77777777" w:rsidR="001F718F" w:rsidRDefault="001F718F" w:rsidP="00A23065">
      <w:pPr>
        <w:ind w:firstLine="0"/>
        <w:jc w:val="center"/>
      </w:pPr>
    </w:p>
    <w:p w14:paraId="030C63A5" w14:textId="4FF165AC" w:rsidR="002C3A9E" w:rsidRDefault="00A23065" w:rsidP="00596E44">
      <w:r>
        <w:t>Ainda é possível</w:t>
      </w:r>
      <w:r w:rsidR="002C3568">
        <w:t>,</w:t>
      </w:r>
      <w:r>
        <w:t xml:space="preserve"> ao professor</w:t>
      </w:r>
      <w:r w:rsidR="002C3568">
        <w:t>,</w:t>
      </w:r>
      <w:r>
        <w:t xml:space="preserve"> uma impressão personalizada das atividades que serão feitas em sala, por meio do botão com símbolo de </w:t>
      </w:r>
      <w:del w:id="1282" w:author="Ryan Lemos" w:date="2019-09-22T13:59:00Z">
        <w:r w:rsidDel="001A76D7">
          <w:delText>impressora</w:delText>
        </w:r>
      </w:del>
      <w:ins w:id="1283" w:author="Ryan Lemos" w:date="2019-09-22T13:59:00Z">
        <w:r w:rsidR="001A76D7">
          <w:t>PDF</w:t>
        </w:r>
      </w:ins>
      <w:r w:rsidR="002C3568">
        <w:t>,</w:t>
      </w:r>
      <w:r>
        <w:t xml:space="preserve"> como visto na</w:t>
      </w:r>
      <w:del w:id="1284" w:author="Ryan Lemos" w:date="2019-09-22T14:00:00Z">
        <w:r w:rsidDel="001A76D7">
          <w:delText xml:space="preserve"> </w:delText>
        </w:r>
      </w:del>
      <w:ins w:id="1285" w:author="Ryan Lemos" w:date="2019-09-22T14:00:00Z">
        <w:r w:rsidR="001A76D7">
          <w:t xml:space="preserve"> </w:t>
        </w:r>
        <w:r w:rsidR="001A76D7">
          <w:fldChar w:fldCharType="begin"/>
        </w:r>
        <w:r w:rsidR="001A76D7">
          <w:instrText xml:space="preserve"> REF _Ref20053051 \h </w:instrText>
        </w:r>
      </w:ins>
      <w:r w:rsidR="001A76D7">
        <w:fldChar w:fldCharType="separate"/>
      </w:r>
      <w:ins w:id="1286" w:author="Ryan Lemos" w:date="2019-09-22T14:00:00Z">
        <w:r w:rsidR="001A76D7">
          <w:t xml:space="preserve">Figura </w:t>
        </w:r>
        <w:r w:rsidR="001A76D7">
          <w:rPr>
            <w:noProof/>
          </w:rPr>
          <w:t>75</w:t>
        </w:r>
        <w:r w:rsidR="001A76D7">
          <w:fldChar w:fldCharType="end"/>
        </w:r>
      </w:ins>
      <w:del w:id="1287" w:author="Ryan Lemos" w:date="2019-09-22T14:00:00Z">
        <w:r w:rsidRPr="00596E44" w:rsidDel="001A76D7">
          <w:rPr>
            <w:highlight w:val="yellow"/>
          </w:rPr>
          <w:delText>figura x</w:delText>
        </w:r>
      </w:del>
      <w:r>
        <w:t>. Essa impressão gera um arquivo em formato PDF</w:t>
      </w:r>
      <w:r w:rsidR="002C3568">
        <w:t>,</w:t>
      </w:r>
      <w:r>
        <w:t xml:space="preserve"> </w:t>
      </w:r>
      <w:r w:rsidR="002C3A9E">
        <w:t xml:space="preserve">contendo os dados de cada aluno. A impressão é feita com as questões ordenadas de maneira aleatória para cada aluno, juntamente com as alternativas (em caso de questões que não sejam discursivas) também de maneira aleatória. Assim uma mesma atividade pode ser concebida de n maneiras, e a probabilidade de um aluno sair com uma atividade exatamente igual </w:t>
      </w:r>
      <w:r w:rsidR="002C3568">
        <w:t>à</w:t>
      </w:r>
      <w:r w:rsidR="002C3A9E">
        <w:t xml:space="preserve"> do colega é extremamente baixa.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aos quais as questões e suas alternativas foram sorteadas.</w:t>
      </w:r>
    </w:p>
    <w:p w14:paraId="2A348DA5" w14:textId="77777777" w:rsidR="001B007E" w:rsidRDefault="001B007E" w:rsidP="001B007E">
      <w:pPr>
        <w:ind w:firstLine="0"/>
        <w:jc w:val="center"/>
      </w:pPr>
    </w:p>
    <w:p w14:paraId="003C73D6" w14:textId="299DE727" w:rsidR="001B007E" w:rsidRDefault="001B007E">
      <w:r w:rsidRPr="00263FA0">
        <w:rPr>
          <w:highlight w:val="magenta"/>
        </w:rPr>
        <w:t>Escrever sobre a estória.</w:t>
      </w:r>
    </w:p>
    <w:p w14:paraId="2C7CAB87" w14:textId="091E4D6A" w:rsidR="00061602" w:rsidRDefault="00061602" w:rsidP="00596E44">
      <w:pPr>
        <w:rPr>
          <w:ins w:id="1288" w:author="Ryan Lemos" w:date="2019-09-22T13:18:00Z"/>
        </w:rPr>
      </w:pPr>
    </w:p>
    <w:p w14:paraId="6A8C81CB" w14:textId="2B5C41FB" w:rsidR="00FE4DD4" w:rsidRDefault="00FE4DD4" w:rsidP="00596E44">
      <w:pPr>
        <w:rPr>
          <w:ins w:id="1289" w:author="Ryan Lemos" w:date="2019-09-22T13:18:00Z"/>
        </w:rPr>
      </w:pPr>
    </w:p>
    <w:p w14:paraId="0D5C0FFB" w14:textId="1FDDC2D6" w:rsidR="00FE4DD4" w:rsidRDefault="00FE4DD4" w:rsidP="00596E44">
      <w:pPr>
        <w:rPr>
          <w:ins w:id="1290" w:author="Ryan Lemos" w:date="2019-09-22T13:18:00Z"/>
        </w:rPr>
      </w:pPr>
    </w:p>
    <w:p w14:paraId="19885D7E" w14:textId="234E020B" w:rsidR="00FE4DD4" w:rsidRDefault="00FE4DD4">
      <w:pPr>
        <w:pStyle w:val="Legenda"/>
        <w:pPrChange w:id="1291" w:author="Ryan Lemos" w:date="2019-09-22T13:19:00Z">
          <w:pPr/>
        </w:pPrChange>
      </w:pPr>
      <w:ins w:id="1292" w:author="Ryan Lemos" w:date="2019-09-22T13:19:00Z">
        <w:r>
          <w:t xml:space="preserve">Quadro </w:t>
        </w:r>
        <w:r>
          <w:fldChar w:fldCharType="begin"/>
        </w:r>
        <w:r>
          <w:instrText xml:space="preserve"> SEQ Quadro \* ARABIC </w:instrText>
        </w:r>
      </w:ins>
      <w:r>
        <w:fldChar w:fldCharType="separate"/>
      </w:r>
      <w:ins w:id="1293" w:author="Ryan Lemos" w:date="2019-09-24T21:03:00Z">
        <w:r w:rsidR="005F6C85">
          <w:rPr>
            <w:noProof/>
          </w:rPr>
          <w:t>36</w:t>
        </w:r>
      </w:ins>
      <w:ins w:id="1294" w:author="Ryan Lemos" w:date="2019-09-22T13:19:00Z">
        <w:r>
          <w:fldChar w:fldCharType="end"/>
        </w:r>
        <w:r>
          <w:t xml:space="preserve"> - Associação de outros alunos a uma atividade já associada</w:t>
        </w:r>
      </w:ins>
    </w:p>
    <w:p w14:paraId="66BC4DD1" w14:textId="34097E0B" w:rsidR="00061602" w:rsidDel="00FE4DD4" w:rsidRDefault="002635CF" w:rsidP="005B582B">
      <w:pPr>
        <w:pStyle w:val="estrias"/>
        <w:rPr>
          <w:del w:id="1295" w:author="Ryan Lemos" w:date="2019-09-22T13:19:00Z"/>
        </w:rPr>
      </w:pPr>
      <w:r>
        <w:lastRenderedPageBreak/>
        <w:t>Como professor desejo</w:t>
      </w:r>
      <w:r w:rsidR="00061602">
        <w:t xml:space="preserve"> incluir alunos em uma atividade já associada a outros alunos (caso seja uma atividade não avaliativa).</w:t>
      </w:r>
    </w:p>
    <w:p w14:paraId="47BADCFA" w14:textId="77777777" w:rsidR="00061602" w:rsidRDefault="00061602">
      <w:pPr>
        <w:pStyle w:val="estrias"/>
        <w:pPrChange w:id="1296" w:author="Ryan Lemos" w:date="2019-09-22T13:19:00Z">
          <w:pPr/>
        </w:pPrChange>
      </w:pPr>
    </w:p>
    <w:p w14:paraId="64AC78D6" w14:textId="77777777" w:rsidR="001B007E" w:rsidRDefault="001B007E" w:rsidP="001B007E">
      <w:pPr>
        <w:ind w:firstLine="0"/>
        <w:jc w:val="center"/>
      </w:pPr>
    </w:p>
    <w:p w14:paraId="4BF72DFF" w14:textId="226AA32D" w:rsidR="001B007E" w:rsidRDefault="001B007E" w:rsidP="008A7FB4">
      <w:r>
        <w:rPr>
          <w:highlight w:val="magenta"/>
        </w:rPr>
        <w:t>Incluir print da tela da estória</w:t>
      </w:r>
      <w:r w:rsidRPr="00263FA0">
        <w:rPr>
          <w:highlight w:val="magenta"/>
        </w:rPr>
        <w:t>.</w:t>
      </w:r>
    </w:p>
    <w:p w14:paraId="7002CAB0" w14:textId="77777777" w:rsidR="008A7FB4" w:rsidRDefault="008A7FB4"/>
    <w:p w14:paraId="3B784C8D" w14:textId="2765AEDB" w:rsidR="008A7FB4" w:rsidRDefault="008A7FB4" w:rsidP="00A23065">
      <w:pPr>
        <w:rPr>
          <w:ins w:id="1297" w:author="Ryan Lemos" w:date="2019-09-22T13:19:00Z"/>
        </w:rPr>
      </w:pPr>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7B4111">
        <w:t>,</w:t>
      </w:r>
      <w:r>
        <w:t xml:space="preserve"> por meio de observações acerca das respostas dos alunos.</w:t>
      </w:r>
      <w:r w:rsidR="00A23065">
        <w:t xml:space="preserve"> </w:t>
      </w:r>
      <w:r>
        <w:t>A estória x demonstra esse anseio por parte do professor</w:t>
      </w:r>
      <w:r w:rsidR="00A23065">
        <w:t xml:space="preserve">. </w:t>
      </w:r>
    </w:p>
    <w:p w14:paraId="02F1DF61" w14:textId="43BF1E1D" w:rsidR="00FE4DD4" w:rsidRDefault="00FE4DD4" w:rsidP="00FE4DD4">
      <w:pPr>
        <w:ind w:firstLine="0"/>
        <w:jc w:val="center"/>
        <w:rPr>
          <w:ins w:id="1298" w:author="Ryan Lemos" w:date="2019-09-22T13:19:00Z"/>
        </w:rPr>
      </w:pPr>
    </w:p>
    <w:p w14:paraId="15F3178E" w14:textId="5383186D" w:rsidR="00FE4DD4" w:rsidRDefault="00FE4DD4">
      <w:pPr>
        <w:pStyle w:val="Legenda"/>
        <w:pPrChange w:id="1299" w:author="Ryan Lemos" w:date="2019-09-22T13:20:00Z">
          <w:pPr/>
        </w:pPrChange>
      </w:pPr>
      <w:ins w:id="1300" w:author="Ryan Lemos" w:date="2019-09-22T13:20:00Z">
        <w:r>
          <w:t xml:space="preserve">Quadro </w:t>
        </w:r>
        <w:r>
          <w:fldChar w:fldCharType="begin"/>
        </w:r>
        <w:r>
          <w:instrText xml:space="preserve"> SEQ Quadro \* ARABIC </w:instrText>
        </w:r>
      </w:ins>
      <w:r>
        <w:fldChar w:fldCharType="separate"/>
      </w:r>
      <w:ins w:id="1301" w:author="Ryan Lemos" w:date="2019-09-24T21:03:00Z">
        <w:r w:rsidR="005F6C85">
          <w:rPr>
            <w:noProof/>
          </w:rPr>
          <w:t>37</w:t>
        </w:r>
      </w:ins>
      <w:ins w:id="1302" w:author="Ryan Lemos" w:date="2019-09-22T13:20:00Z">
        <w:r>
          <w:fldChar w:fldCharType="end"/>
        </w:r>
        <w:r w:rsidRPr="00DB5F02">
          <w:t xml:space="preserve"> - Estória de </w:t>
        </w:r>
        <w:r>
          <w:t>correção de atividades</w:t>
        </w:r>
      </w:ins>
    </w:p>
    <w:p w14:paraId="2D29909E" w14:textId="12E35501" w:rsidR="008A7FB4" w:rsidRDefault="008A7FB4" w:rsidP="008A7FB4">
      <w:pPr>
        <w:pStyle w:val="estrias"/>
      </w:pPr>
      <w:r w:rsidRPr="005B582B">
        <w:t>Como p</w:t>
      </w:r>
      <w:r>
        <w:t>rofessor desejo ser capaz de corrigir as atividades respondidas pelos alunos.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72346FE3" w14:textId="32D0BFD8" w:rsidR="00FB6641" w:rsidRPr="005B582B" w:rsidRDefault="00FB6641" w:rsidP="005B582B">
      <w:pPr>
        <w:pStyle w:val="estrias"/>
        <w:numPr>
          <w:ilvl w:val="0"/>
          <w:numId w:val="24"/>
        </w:numPr>
        <w:rPr>
          <w:b/>
          <w:bCs/>
        </w:rPr>
      </w:pPr>
      <w:r>
        <w:t>Na correção, o professor deve ser capaz de opinar acerca de cada uma das respostas de um aluno.</w:t>
      </w:r>
    </w:p>
    <w:p w14:paraId="385E454B" w14:textId="77777777" w:rsidR="008A7FB4" w:rsidRDefault="008A7FB4" w:rsidP="008A7FB4"/>
    <w:p w14:paraId="72A6854E" w14:textId="19D5F4F6" w:rsidR="00A23065" w:rsidRDefault="00A23065">
      <w:r>
        <w:t>A implementação dessa estória é demonstrada pela</w:t>
      </w:r>
      <w:ins w:id="1303" w:author="Ryan Lemos" w:date="2019-09-22T14:00:00Z">
        <w:r w:rsidR="0023197E">
          <w:t xml:space="preserve"> </w:t>
        </w:r>
        <w:r w:rsidR="0023197E">
          <w:fldChar w:fldCharType="begin"/>
        </w:r>
        <w:r w:rsidR="0023197E">
          <w:instrText xml:space="preserve"> REF _Ref20053266 \h </w:instrText>
        </w:r>
      </w:ins>
      <w:r w:rsidR="0023197E">
        <w:fldChar w:fldCharType="separate"/>
      </w:r>
      <w:ins w:id="1304" w:author="Ryan Lemos" w:date="2019-09-22T14:00:00Z">
        <w:r w:rsidR="0023197E">
          <w:t xml:space="preserve">Figura </w:t>
        </w:r>
        <w:r w:rsidR="0023197E">
          <w:rPr>
            <w:noProof/>
          </w:rPr>
          <w:t>80</w:t>
        </w:r>
        <w:r w:rsidR="0023197E">
          <w:fldChar w:fldCharType="end"/>
        </w:r>
        <w:r w:rsidR="0023197E">
          <w:t xml:space="preserve"> e a </w:t>
        </w:r>
        <w:r w:rsidR="0023197E">
          <w:fldChar w:fldCharType="begin"/>
        </w:r>
        <w:r w:rsidR="0023197E">
          <w:instrText xml:space="preserve"> REF _Ref20053275 \h </w:instrText>
        </w:r>
      </w:ins>
      <w:r w:rsidR="0023197E">
        <w:fldChar w:fldCharType="separate"/>
      </w:r>
      <w:ins w:id="1305" w:author="Ryan Lemos" w:date="2019-09-22T14:00:00Z">
        <w:r w:rsidR="0023197E">
          <w:t xml:space="preserve">Figura </w:t>
        </w:r>
        <w:r w:rsidR="0023197E">
          <w:rPr>
            <w:noProof/>
          </w:rPr>
          <w:t>81</w:t>
        </w:r>
        <w:r w:rsidR="0023197E">
          <w:fldChar w:fldCharType="end"/>
        </w:r>
      </w:ins>
      <w:del w:id="1306" w:author="Ryan Lemos" w:date="2019-09-22T14:01:00Z">
        <w:r w:rsidDel="0023197E">
          <w:delText xml:space="preserve"> </w:delText>
        </w:r>
        <w:r w:rsidRPr="00596E44" w:rsidDel="0023197E">
          <w:rPr>
            <w:highlight w:val="yellow"/>
          </w:rPr>
          <w:delText>figura x e a figura x</w:delText>
        </w:r>
      </w:del>
      <w:r>
        <w:t xml:space="preserve">. A </w:t>
      </w:r>
      <w:ins w:id="1307" w:author="Ryan Lemos" w:date="2019-09-22T14:01:00Z">
        <w:r w:rsidR="0023197E">
          <w:fldChar w:fldCharType="begin"/>
        </w:r>
        <w:r w:rsidR="0023197E">
          <w:instrText xml:space="preserve"> REF _Ref20053266 \h </w:instrText>
        </w:r>
      </w:ins>
      <w:r w:rsidR="0023197E">
        <w:fldChar w:fldCharType="separate"/>
      </w:r>
      <w:ins w:id="1308" w:author="Ryan Lemos" w:date="2019-09-22T14:01:00Z">
        <w:r w:rsidR="0023197E">
          <w:t xml:space="preserve">Figura </w:t>
        </w:r>
        <w:r w:rsidR="0023197E">
          <w:rPr>
            <w:noProof/>
          </w:rPr>
          <w:t>80</w:t>
        </w:r>
        <w:r w:rsidR="0023197E">
          <w:fldChar w:fldCharType="end"/>
        </w:r>
        <w:r w:rsidR="0023197E">
          <w:t xml:space="preserve"> </w:t>
        </w:r>
      </w:ins>
      <w:del w:id="1309" w:author="Ryan Lemos" w:date="2019-09-22T14:01:00Z">
        <w:r w:rsidRPr="00596E44" w:rsidDel="0023197E">
          <w:rPr>
            <w:highlight w:val="yellow"/>
          </w:rPr>
          <w:delText>figura x</w:delText>
        </w:r>
        <w:r w:rsidDel="0023197E">
          <w:delText xml:space="preserve"> </w:delText>
        </w:r>
      </w:del>
      <w:r>
        <w:t>se trata das atividades recebidas pelo professor</w:t>
      </w:r>
      <w:r w:rsidR="002C3A9E">
        <w:t xml:space="preserve">, </w:t>
      </w:r>
      <w:r w:rsidR="007B4111">
        <w:t>em que consta</w:t>
      </w:r>
      <w:r w:rsidR="002C3A9E">
        <w:t xml:space="preserve"> uma lista de atividades recebidas para correção. Para corrigir</w:t>
      </w:r>
      <w:r w:rsidR="007B4111">
        <w:t>,</w:t>
      </w:r>
      <w:r w:rsidR="002C3A9E">
        <w:t xml:space="preserve"> o professor deve clicar no botão azul</w:t>
      </w:r>
      <w:r w:rsidR="007B4111">
        <w:t>,</w:t>
      </w:r>
      <w:r w:rsidR="002C3A9E">
        <w:t xml:space="preserve"> com símbolo de lápis.</w:t>
      </w:r>
    </w:p>
    <w:p w14:paraId="7954FA58" w14:textId="77777777" w:rsidR="00A23065" w:rsidRDefault="00A23065" w:rsidP="00226055">
      <w:pPr>
        <w:ind w:firstLine="0"/>
      </w:pPr>
    </w:p>
    <w:p w14:paraId="59F0932A" w14:textId="4708E637" w:rsidR="00921163" w:rsidRDefault="00921163">
      <w:pPr>
        <w:pStyle w:val="Legenda"/>
        <w:keepNext/>
        <w:rPr>
          <w:ins w:id="1310" w:author="Ryan Lemos" w:date="2019-09-22T12:45:00Z"/>
        </w:rPr>
        <w:pPrChange w:id="1311" w:author="Ryan Lemos" w:date="2019-09-22T12:45:00Z">
          <w:pPr>
            <w:pStyle w:val="Legenda"/>
          </w:pPr>
        </w:pPrChange>
      </w:pPr>
      <w:bookmarkStart w:id="1312" w:name="_Ref20053266"/>
      <w:ins w:id="1313" w:author="Ryan Lemos" w:date="2019-09-22T12:45:00Z">
        <w:r>
          <w:lastRenderedPageBreak/>
          <w:t xml:space="preserve">Figura </w:t>
        </w:r>
        <w:r>
          <w:fldChar w:fldCharType="begin"/>
        </w:r>
        <w:r>
          <w:instrText xml:space="preserve"> SEQ Figura \* ARABIC </w:instrText>
        </w:r>
      </w:ins>
      <w:r>
        <w:fldChar w:fldCharType="separate"/>
      </w:r>
      <w:ins w:id="1314" w:author="Ryan Lemos" w:date="2019-09-22T12:45:00Z">
        <w:r>
          <w:rPr>
            <w:noProof/>
          </w:rPr>
          <w:t>80</w:t>
        </w:r>
        <w:r>
          <w:fldChar w:fldCharType="end"/>
        </w:r>
        <w:bookmarkEnd w:id="1312"/>
        <w:r>
          <w:t xml:space="preserve"> - Tela de listagem de atividades recebidas</w:t>
        </w:r>
      </w:ins>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24463" cy="2867010"/>
                    </a:xfrm>
                    <a:prstGeom prst="rect">
                      <a:avLst/>
                    </a:prstGeom>
                  </pic:spPr>
                </pic:pic>
              </a:graphicData>
            </a:graphic>
          </wp:inline>
        </w:drawing>
      </w:r>
    </w:p>
    <w:p w14:paraId="5946CEAB" w14:textId="77777777" w:rsidR="003A1F2B" w:rsidRDefault="003A1F2B" w:rsidP="00226055">
      <w:pPr>
        <w:ind w:firstLine="0"/>
      </w:pPr>
    </w:p>
    <w:p w14:paraId="0C734998" w14:textId="46346A3C" w:rsidR="002C3A9E" w:rsidRDefault="002C3A9E" w:rsidP="00596E44">
      <w:r>
        <w:t>Ao clicar nesse botão surge uma tela</w:t>
      </w:r>
      <w:r w:rsidR="007B4111">
        <w:t>,</w:t>
      </w:r>
      <w:r>
        <w:t xml:space="preserve"> conforme apresentada na</w:t>
      </w:r>
      <w:del w:id="1315" w:author="Ryan Lemos" w:date="2019-09-22T14:01:00Z">
        <w:r w:rsidDel="0023197E">
          <w:delText xml:space="preserve"> </w:delText>
        </w:r>
      </w:del>
      <w:ins w:id="1316" w:author="Ryan Lemos" w:date="2019-09-22T14:01:00Z">
        <w:r w:rsidR="0023197E">
          <w:t xml:space="preserve"> </w:t>
        </w:r>
        <w:r w:rsidR="0023197E">
          <w:fldChar w:fldCharType="begin"/>
        </w:r>
        <w:r w:rsidR="0023197E">
          <w:instrText xml:space="preserve"> REF _Ref20053275 \h </w:instrText>
        </w:r>
      </w:ins>
      <w:r w:rsidR="0023197E">
        <w:fldChar w:fldCharType="separate"/>
      </w:r>
      <w:ins w:id="1317" w:author="Ryan Lemos" w:date="2019-09-22T14:01:00Z">
        <w:r w:rsidR="0023197E">
          <w:t xml:space="preserve">Figura </w:t>
        </w:r>
        <w:r w:rsidR="0023197E">
          <w:rPr>
            <w:noProof/>
          </w:rPr>
          <w:t>81</w:t>
        </w:r>
        <w:r w:rsidR="0023197E">
          <w:fldChar w:fldCharType="end"/>
        </w:r>
      </w:ins>
      <w:del w:id="1318" w:author="Ryan Lemos" w:date="2019-09-22T14:01:00Z">
        <w:r w:rsidDel="0023197E">
          <w:delText>figura X</w:delText>
        </w:r>
      </w:del>
      <w:r w:rsidR="007B4111">
        <w:t>,</w:t>
      </w:r>
      <w:r>
        <w:t xml:space="preserve"> que detém a lista de questões da atividade.</w:t>
      </w:r>
      <w:r w:rsidR="0019114F">
        <w:t xml:space="preserve"> Para cada questão </w:t>
      </w:r>
      <w:r w:rsidR="007B4111">
        <w:t>são</w:t>
      </w:r>
      <w:r w:rsidR="0019114F">
        <w:t xml:space="preserve"> descrito</w:t>
      </w:r>
      <w:r w:rsidR="007B4111">
        <w:t>s</w:t>
      </w:r>
      <w:r w:rsidR="0019114F">
        <w:t xml:space="preserve"> todos os seus dados chave, como texto de apoio, o texto da questão em si, o valor da questão,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 dar nota</w:t>
      </w:r>
      <w:r w:rsidR="0019114F">
        <w:t xml:space="preserve"> (que é obrigatório preencher) e colocar uma observação</w:t>
      </w:r>
      <w:r w:rsidR="007B4111">
        <w:t>,</w:t>
      </w:r>
      <w:r w:rsidR="0019114F">
        <w:t xml:space="preserve"> acerca da resposta do aluno.</w:t>
      </w:r>
      <w:r>
        <w:t xml:space="preserve"> As questões de marcar o professor não precisa dar nota, somente</w:t>
      </w:r>
      <w:r w:rsidR="0019114F">
        <w:t xml:space="preserve"> se quiser a observação. Nelas</w:t>
      </w:r>
      <w:r w:rsidR="007B4111">
        <w:t>,</w:t>
      </w:r>
      <w:r w:rsidR="0019114F">
        <w:t xml:space="preserve"> a nota do aluno já aparece</w:t>
      </w:r>
      <w:r w:rsidR="007B4111">
        <w:t>,</w:t>
      </w:r>
      <w:r w:rsidR="0019114F">
        <w:t xml:space="preserve"> juntamente com a questão em si, conforme visto na</w:t>
      </w:r>
      <w:del w:id="1319" w:author="Ryan Lemos" w:date="2019-09-22T14:01:00Z">
        <w:r w:rsidR="0019114F" w:rsidDel="0023197E">
          <w:delText xml:space="preserve"> </w:delText>
        </w:r>
      </w:del>
      <w:ins w:id="1320" w:author="Ryan Lemos" w:date="2019-09-22T14:01:00Z">
        <w:r w:rsidR="0023197E">
          <w:t xml:space="preserve"> </w:t>
        </w:r>
        <w:r w:rsidR="0023197E">
          <w:fldChar w:fldCharType="begin"/>
        </w:r>
        <w:r w:rsidR="0023197E">
          <w:instrText xml:space="preserve"> REF _Ref20053275 \h </w:instrText>
        </w:r>
      </w:ins>
      <w:r w:rsidR="0023197E">
        <w:fldChar w:fldCharType="separate"/>
      </w:r>
      <w:ins w:id="1321" w:author="Ryan Lemos" w:date="2019-09-22T14:01:00Z">
        <w:r w:rsidR="0023197E">
          <w:t xml:space="preserve">Figura </w:t>
        </w:r>
        <w:r w:rsidR="0023197E">
          <w:rPr>
            <w:noProof/>
          </w:rPr>
          <w:t>81</w:t>
        </w:r>
        <w:r w:rsidR="0023197E">
          <w:fldChar w:fldCharType="end"/>
        </w:r>
      </w:ins>
      <w:del w:id="1322" w:author="Ryan Lemos" w:date="2019-09-22T14:01:00Z">
        <w:r w:rsidR="0019114F" w:rsidDel="0023197E">
          <w:delText>figura X</w:delText>
        </w:r>
      </w:del>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5FFACEFE" w:rsidR="00921163" w:rsidRDefault="00921163">
      <w:pPr>
        <w:pStyle w:val="Legenda"/>
        <w:keepNext/>
        <w:rPr>
          <w:ins w:id="1323" w:author="Ryan Lemos" w:date="2019-09-22T12:46:00Z"/>
        </w:rPr>
        <w:pPrChange w:id="1324" w:author="Ryan Lemos" w:date="2019-09-22T12:46:00Z">
          <w:pPr>
            <w:pStyle w:val="Legenda"/>
          </w:pPr>
        </w:pPrChange>
      </w:pPr>
      <w:bookmarkStart w:id="1325" w:name="_Ref20053275"/>
      <w:ins w:id="1326" w:author="Ryan Lemos" w:date="2019-09-22T12:46:00Z">
        <w:r>
          <w:lastRenderedPageBreak/>
          <w:t xml:space="preserve">Figura </w:t>
        </w:r>
        <w:r>
          <w:fldChar w:fldCharType="begin"/>
        </w:r>
        <w:r>
          <w:instrText xml:space="preserve"> SEQ Figura \* ARABIC </w:instrText>
        </w:r>
      </w:ins>
      <w:r>
        <w:fldChar w:fldCharType="separate"/>
      </w:r>
      <w:ins w:id="1327" w:author="Ryan Lemos" w:date="2019-09-22T12:46:00Z">
        <w:r>
          <w:rPr>
            <w:noProof/>
          </w:rPr>
          <w:t>81</w:t>
        </w:r>
        <w:r>
          <w:fldChar w:fldCharType="end"/>
        </w:r>
        <w:bookmarkEnd w:id="1325"/>
        <w:r>
          <w:t xml:space="preserve"> - Tela de correção de uma atividade</w:t>
        </w:r>
      </w:ins>
    </w:p>
    <w:p w14:paraId="3DDB0D08" w14:textId="6DB56651" w:rsidR="00226055" w:rsidRDefault="00E419B2">
      <w:pPr>
        <w:ind w:firstLine="0"/>
        <w:jc w:val="center"/>
        <w:pPrChange w:id="1328" w:author="Ryan Lemos" w:date="2019-09-22T12:46:00Z">
          <w:pPr>
            <w:ind w:firstLine="0"/>
          </w:pPr>
        </w:pPrChange>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2680335"/>
                    </a:xfrm>
                    <a:prstGeom prst="rect">
                      <a:avLst/>
                    </a:prstGeom>
                  </pic:spPr>
                </pic:pic>
              </a:graphicData>
            </a:graphic>
          </wp:inline>
        </w:drawing>
      </w:r>
    </w:p>
    <w:p w14:paraId="178FCA52" w14:textId="77777777" w:rsidR="004F46AF" w:rsidRPr="004C0224" w:rsidRDefault="004F46AF" w:rsidP="00596E44">
      <w:pPr>
        <w:ind w:firstLine="0"/>
      </w:pPr>
    </w:p>
    <w:p w14:paraId="02515A2C" w14:textId="77777777" w:rsidR="003C127D" w:rsidRDefault="003C127D">
      <w:pPr>
        <w:pStyle w:val="Ttulo4"/>
      </w:pPr>
      <w:bookmarkStart w:id="1329" w:name="_Toc17133810"/>
      <w:r>
        <w:t>Aluno</w:t>
      </w:r>
      <w:bookmarkEnd w:id="1329"/>
    </w:p>
    <w:p w14:paraId="05FD0E2C" w14:textId="77777777" w:rsidR="004F46AF" w:rsidRDefault="004F46AF" w:rsidP="004F46AF"/>
    <w:p w14:paraId="58156CB3" w14:textId="3241AFDC" w:rsidR="004F46AF" w:rsidRDefault="004F46AF" w:rsidP="004F46AF">
      <w:r>
        <w:t xml:space="preserve">Ao aluno foi acrescido a possibilidade de receber atividades, </w:t>
      </w:r>
      <w:ins w:id="1330" w:author="Ryan Lemos" w:date="2019-09-22T13:20:00Z">
        <w:r w:rsidR="00FE4DD4">
          <w:t>r</w:t>
        </w:r>
      </w:ins>
      <w:del w:id="1331" w:author="Ryan Lemos" w:date="2019-09-22T13:20:00Z">
        <w:r w:rsidR="007B4111" w:rsidDel="00FE4DD4">
          <w:pgNum/>
        </w:r>
      </w:del>
      <w:r w:rsidR="007B4111">
        <w:t>espond</w:t>
      </w:r>
      <w:ins w:id="1332" w:author="Ryan Lemos" w:date="2019-09-22T13:20:00Z">
        <w:r w:rsidR="00FE4DD4">
          <w:t>ê</w:t>
        </w:r>
      </w:ins>
      <w:del w:id="1333" w:author="Ryan Lemos" w:date="2019-09-22T13:20:00Z">
        <w:r w:rsidR="007B4111" w:rsidDel="00FE4DD4">
          <w:delText>e</w:delText>
        </w:r>
      </w:del>
      <w:r>
        <w:t>-las e verificar seu resultado, bem como anotações advindas do professor</w:t>
      </w:r>
      <w:r w:rsidR="007B4111">
        <w:t>,</w:t>
      </w:r>
      <w:r>
        <w:t xml:space="preserve"> acerca de cada questão respondida. </w:t>
      </w:r>
    </w:p>
    <w:p w14:paraId="48F80122" w14:textId="6D71022C" w:rsidR="00DC28CE" w:rsidRDefault="008057E8" w:rsidP="00021305">
      <w:pPr>
        <w:rPr>
          <w:ins w:id="1334" w:author="Ryan Lemos" w:date="2019-09-22T13:21:00Z"/>
        </w:rPr>
      </w:pPr>
      <w:r>
        <w:t xml:space="preserve">A primeira estória se trata da lista das atividades de um aluno, e é representada pela </w:t>
      </w:r>
      <w:r w:rsidRPr="00596E44">
        <w:rPr>
          <w:highlight w:val="yellow"/>
        </w:rPr>
        <w:t>figura x</w:t>
      </w:r>
      <w:r>
        <w:t>. Essa estória apresenta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D4A65" w14:textId="77777777" w:rsidR="00FE4DD4" w:rsidRDefault="00FE4DD4">
      <w:pPr>
        <w:ind w:firstLine="0"/>
        <w:jc w:val="center"/>
        <w:pPrChange w:id="1335" w:author="Ryan Lemos" w:date="2019-09-22T13:21:00Z">
          <w:pPr/>
        </w:pPrChange>
      </w:pPr>
    </w:p>
    <w:p w14:paraId="12B239E9" w14:textId="7F13B8BF" w:rsidR="00300D1E" w:rsidRDefault="00FE4DD4">
      <w:pPr>
        <w:pStyle w:val="Legenda"/>
        <w:pPrChange w:id="1336" w:author="Ryan Lemos" w:date="2019-09-22T13:21:00Z">
          <w:pPr/>
        </w:pPrChange>
      </w:pPr>
      <w:ins w:id="1337" w:author="Ryan Lemos" w:date="2019-09-22T13:21:00Z">
        <w:r>
          <w:t xml:space="preserve">Quadro </w:t>
        </w:r>
        <w:r>
          <w:fldChar w:fldCharType="begin"/>
        </w:r>
        <w:r>
          <w:instrText xml:space="preserve"> SEQ Quadro \* ARABIC </w:instrText>
        </w:r>
      </w:ins>
      <w:r>
        <w:fldChar w:fldCharType="separate"/>
      </w:r>
      <w:ins w:id="1338" w:author="Ryan Lemos" w:date="2019-09-24T21:03:00Z">
        <w:r w:rsidR="005F6C85">
          <w:rPr>
            <w:noProof/>
          </w:rPr>
          <w:t>38</w:t>
        </w:r>
      </w:ins>
      <w:ins w:id="1339" w:author="Ryan Lemos" w:date="2019-09-22T13:21:00Z">
        <w:r>
          <w:fldChar w:fldCharType="end"/>
        </w:r>
        <w:r w:rsidRPr="00332C38">
          <w:t xml:space="preserve"> - Estória de </w:t>
        </w:r>
        <w:r>
          <w:t>visualização de atividades recebidas para um aluno</w:t>
        </w:r>
      </w:ins>
    </w:p>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57843AB" w14:textId="2AE018D8" w:rsidR="00300D1E" w:rsidRDefault="00300D1E" w:rsidP="00596E44">
      <w:pPr>
        <w:pStyle w:val="estrias"/>
        <w:numPr>
          <w:ilvl w:val="0"/>
          <w:numId w:val="17"/>
        </w:numPr>
      </w:pPr>
      <w:r>
        <w:t>Devo ser capaz de categorizar as atividades por nível</w:t>
      </w:r>
      <w:r w:rsidR="009801FC">
        <w:t>,</w:t>
      </w:r>
      <w:r>
        <w:t xml:space="preserve"> se foi corrigida ou não.</w:t>
      </w:r>
    </w:p>
    <w:p w14:paraId="167D28CC" w14:textId="77777777" w:rsidR="00A05EF6" w:rsidRDefault="00A05EF6" w:rsidP="00021305"/>
    <w:p w14:paraId="7ABDC7F8" w14:textId="6C426C4B" w:rsidR="00ED291E" w:rsidRDefault="00ED291E" w:rsidP="00021305">
      <w:r>
        <w:lastRenderedPageBreak/>
        <w:t xml:space="preserve">A interação responsável por </w:t>
      </w:r>
      <w:r w:rsidR="00021305">
        <w:t>compreender</w:t>
      </w:r>
      <w:r>
        <w:t xml:space="preserve"> essa estória se dá pela</w:t>
      </w:r>
      <w:del w:id="1340" w:author="Ryan Lemos" w:date="2019-09-22T14:02:00Z">
        <w:r w:rsidDel="0023197E">
          <w:delText xml:space="preserve"> </w:delText>
        </w:r>
      </w:del>
      <w:ins w:id="1341" w:author="Ryan Lemos" w:date="2019-09-22T14:02:00Z">
        <w:r w:rsidR="0023197E">
          <w:t xml:space="preserve"> </w:t>
        </w:r>
        <w:r w:rsidR="0023197E">
          <w:fldChar w:fldCharType="begin"/>
        </w:r>
        <w:r w:rsidR="0023197E">
          <w:instrText xml:space="preserve"> REF _Ref20053355 \h </w:instrText>
        </w:r>
      </w:ins>
      <w:r w:rsidR="0023197E">
        <w:fldChar w:fldCharType="separate"/>
      </w:r>
      <w:ins w:id="1342" w:author="Ryan Lemos" w:date="2019-09-22T14:02:00Z">
        <w:r w:rsidR="0023197E">
          <w:t xml:space="preserve">Figura </w:t>
        </w:r>
        <w:r w:rsidR="0023197E">
          <w:rPr>
            <w:noProof/>
          </w:rPr>
          <w:t>82</w:t>
        </w:r>
        <w:r w:rsidR="0023197E">
          <w:fldChar w:fldCharType="end"/>
        </w:r>
      </w:ins>
      <w:del w:id="1343" w:author="Ryan Lemos" w:date="2019-09-22T14:02:00Z">
        <w:r w:rsidRPr="00596E44" w:rsidDel="0023197E">
          <w:rPr>
            <w:highlight w:val="yellow"/>
          </w:rPr>
          <w:delText>figura x</w:delText>
        </w:r>
      </w:del>
      <w:r>
        <w:t xml:space="preserve">. </w:t>
      </w:r>
      <w:r w:rsidR="00021305">
        <w:t>Como especificado pela estória, atividades já respondidas podem ser reconhecidas por sua ação de botão</w:t>
      </w:r>
      <w:r w:rsidR="009801FC">
        <w:t>,</w:t>
      </w:r>
      <w:r w:rsidR="00021305">
        <w:t xml:space="preserve"> com símbolo de olho na cor amarela. Já as atividades a serem respondidas são identificadas através de um botão de lápis na cor azul.</w:t>
      </w:r>
    </w:p>
    <w:p w14:paraId="5DAD785E" w14:textId="77777777" w:rsidR="008057E8" w:rsidRDefault="008057E8" w:rsidP="004F46AF"/>
    <w:p w14:paraId="39DE62A5" w14:textId="43C321D2" w:rsidR="00921163" w:rsidRDefault="00921163">
      <w:pPr>
        <w:pStyle w:val="Legenda"/>
        <w:keepNext/>
        <w:rPr>
          <w:ins w:id="1344" w:author="Ryan Lemos" w:date="2019-09-22T12:46:00Z"/>
        </w:rPr>
        <w:pPrChange w:id="1345" w:author="Ryan Lemos" w:date="2019-09-22T12:46:00Z">
          <w:pPr>
            <w:pStyle w:val="Legenda"/>
          </w:pPr>
        </w:pPrChange>
      </w:pPr>
      <w:bookmarkStart w:id="1346" w:name="_Ref20053355"/>
      <w:ins w:id="1347" w:author="Ryan Lemos" w:date="2019-09-22T12:46:00Z">
        <w:r>
          <w:t xml:space="preserve">Figura </w:t>
        </w:r>
        <w:r>
          <w:fldChar w:fldCharType="begin"/>
        </w:r>
        <w:r>
          <w:instrText xml:space="preserve"> SEQ Figura \* ARABIC </w:instrText>
        </w:r>
      </w:ins>
      <w:r>
        <w:fldChar w:fldCharType="separate"/>
      </w:r>
      <w:ins w:id="1348" w:author="Ryan Lemos" w:date="2019-09-22T12:46:00Z">
        <w:r>
          <w:rPr>
            <w:noProof/>
          </w:rPr>
          <w:t>82</w:t>
        </w:r>
        <w:r>
          <w:fldChar w:fldCharType="end"/>
        </w:r>
        <w:bookmarkEnd w:id="1346"/>
        <w:r>
          <w:t xml:space="preserve"> - Tela de listagem de atividades recebidas por um aluno</w:t>
        </w:r>
      </w:ins>
    </w:p>
    <w:p w14:paraId="62EF90FA" w14:textId="66EA56D4" w:rsidR="008057E8" w:rsidRDefault="008057E8">
      <w:pPr>
        <w:ind w:firstLine="0"/>
        <w:jc w:val="center"/>
        <w:pPrChange w:id="1349" w:author="Ryan Lemos" w:date="2019-09-22T12:46:00Z">
          <w:pPr>
            <w:ind w:firstLine="0"/>
          </w:pPr>
        </w:pPrChange>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2740025"/>
                    </a:xfrm>
                    <a:prstGeom prst="rect">
                      <a:avLst/>
                    </a:prstGeom>
                  </pic:spPr>
                </pic:pic>
              </a:graphicData>
            </a:graphic>
          </wp:inline>
        </w:drawing>
      </w:r>
    </w:p>
    <w:p w14:paraId="4712028B" w14:textId="3ED6FF2E" w:rsidR="00021305" w:rsidRDefault="00021305" w:rsidP="008057E8">
      <w:pPr>
        <w:ind w:firstLine="0"/>
      </w:pPr>
    </w:p>
    <w:p w14:paraId="59084D05" w14:textId="74583B29" w:rsidR="00021305" w:rsidRDefault="00021305" w:rsidP="00021305">
      <w:r>
        <w:t xml:space="preserve">Quanto à possibilidade de o aluno responder as atividades pelo ambiente, </w:t>
      </w:r>
      <w:r w:rsidR="00693EDB">
        <w:t xml:space="preserve">surge a estória demonstrada pela </w:t>
      </w:r>
      <w:r w:rsidR="00693EDB" w:rsidRPr="00596E44">
        <w:rPr>
          <w:highlight w:val="yellow"/>
        </w:rPr>
        <w:t>figura x</w:t>
      </w:r>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rPr>
          <w:ins w:id="1350" w:author="Ryan Lemos" w:date="2019-09-22T13:22:00Z"/>
        </w:rPr>
      </w:pPr>
    </w:p>
    <w:p w14:paraId="1D08E970" w14:textId="11D79243" w:rsidR="00FE4DD4" w:rsidRDefault="00FE4DD4">
      <w:pPr>
        <w:pStyle w:val="Legenda"/>
        <w:pPrChange w:id="1351" w:author="Ryan Lemos" w:date="2019-09-22T13:22:00Z">
          <w:pPr/>
        </w:pPrChange>
      </w:pPr>
      <w:ins w:id="1352" w:author="Ryan Lemos" w:date="2019-09-22T13:22:00Z">
        <w:r>
          <w:t xml:space="preserve">Quadro </w:t>
        </w:r>
        <w:r>
          <w:fldChar w:fldCharType="begin"/>
        </w:r>
        <w:r>
          <w:instrText xml:space="preserve"> SEQ Quadro \* ARABIC </w:instrText>
        </w:r>
      </w:ins>
      <w:r>
        <w:fldChar w:fldCharType="separate"/>
      </w:r>
      <w:ins w:id="1353" w:author="Ryan Lemos" w:date="2019-09-24T21:03:00Z">
        <w:r w:rsidR="005F6C85">
          <w:rPr>
            <w:noProof/>
          </w:rPr>
          <w:t>39</w:t>
        </w:r>
      </w:ins>
      <w:ins w:id="1354" w:author="Ryan Lemos" w:date="2019-09-22T13:22:00Z">
        <w:r>
          <w:fldChar w:fldCharType="end"/>
        </w:r>
        <w:r w:rsidRPr="00EF0EC7">
          <w:t xml:space="preserve"> - Estória de </w:t>
        </w:r>
        <w:r>
          <w:t>resolução de atividades</w:t>
        </w:r>
      </w:ins>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t>O aluno deve ser capaz de identificar o tempo que lhe resta para a resolução de uma questão.</w:t>
      </w:r>
    </w:p>
    <w:p w14:paraId="7BCE15A3" w14:textId="77777777" w:rsidR="00300D1E" w:rsidRDefault="00300D1E" w:rsidP="00596E44">
      <w:pPr>
        <w:pStyle w:val="estrias"/>
        <w:numPr>
          <w:ilvl w:val="0"/>
          <w:numId w:val="16"/>
        </w:numPr>
      </w:pPr>
      <w:r>
        <w:lastRenderedPageBreak/>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10732EE" w14:textId="0EE90298" w:rsidR="00326003" w:rsidRDefault="00300D1E" w:rsidP="00596E44">
      <w:pPr>
        <w:pStyle w:val="estrias"/>
        <w:numPr>
          <w:ilvl w:val="0"/>
          <w:numId w:val="16"/>
        </w:numPr>
      </w:pPr>
      <w:r>
        <w:t xml:space="preserve">Em questões de fala, deve ser possível ao aluno gravar a fala para que o professor possa </w:t>
      </w:r>
      <w:r w:rsidR="009801FC">
        <w:pgNum/>
      </w:r>
      <w:r w:rsidR="009801FC">
        <w:t>valia</w:t>
      </w:r>
      <w:r>
        <w:t>-la.</w:t>
      </w:r>
    </w:p>
    <w:p w14:paraId="0A718D07" w14:textId="15688498" w:rsidR="00693EDB" w:rsidRDefault="00693EDB">
      <w:pPr>
        <w:ind w:firstLine="0"/>
        <w:jc w:val="center"/>
      </w:pPr>
    </w:p>
    <w:p w14:paraId="4294E2A2" w14:textId="6A96E8EB" w:rsidR="001F718F" w:rsidRDefault="00227575" w:rsidP="001F718F">
      <w:r>
        <w:t xml:space="preserve">A </w:t>
      </w:r>
      <w:ins w:id="1355" w:author="Ryan Lemos" w:date="2019-09-22T14:02:00Z">
        <w:r w:rsidR="0023197E">
          <w:fldChar w:fldCharType="begin"/>
        </w:r>
        <w:r w:rsidR="0023197E">
          <w:instrText xml:space="preserve"> REF _Ref20053371 \h </w:instrText>
        </w:r>
      </w:ins>
      <w:r w:rsidR="0023197E">
        <w:fldChar w:fldCharType="separate"/>
      </w:r>
      <w:ins w:id="1356" w:author="Ryan Lemos" w:date="2019-09-22T14:02:00Z">
        <w:r w:rsidR="0023197E">
          <w:t xml:space="preserve">Figura </w:t>
        </w:r>
        <w:r w:rsidR="0023197E">
          <w:rPr>
            <w:noProof/>
          </w:rPr>
          <w:t>83</w:t>
        </w:r>
        <w:r w:rsidR="0023197E">
          <w:fldChar w:fldCharType="end"/>
        </w:r>
        <w:r w:rsidR="0023197E">
          <w:t xml:space="preserve"> </w:t>
        </w:r>
      </w:ins>
      <w:del w:id="1357" w:author="Ryan Lemos" w:date="2019-09-22T14:02:00Z">
        <w:r w:rsidRPr="00596E44" w:rsidDel="0023197E">
          <w:rPr>
            <w:highlight w:val="yellow"/>
          </w:rPr>
          <w:delText>figura x</w:delText>
        </w:r>
        <w:r w:rsidDel="0023197E">
          <w:delText xml:space="preserve"> </w:delText>
        </w:r>
      </w:del>
      <w:r>
        <w:t>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3D563AF0" w14:textId="50ED2B36" w:rsidR="00921163" w:rsidRDefault="00921163">
      <w:pPr>
        <w:pStyle w:val="Legenda"/>
        <w:keepNext/>
        <w:rPr>
          <w:ins w:id="1358" w:author="Ryan Lemos" w:date="2019-09-22T12:47:00Z"/>
        </w:rPr>
        <w:pPrChange w:id="1359" w:author="Ryan Lemos" w:date="2019-09-22T12:47:00Z">
          <w:pPr>
            <w:pStyle w:val="Legenda"/>
          </w:pPr>
        </w:pPrChange>
      </w:pPr>
      <w:bookmarkStart w:id="1360" w:name="_Ref20053371"/>
      <w:ins w:id="1361" w:author="Ryan Lemos" w:date="2019-09-22T12:47:00Z">
        <w:r>
          <w:t xml:space="preserve">Figura </w:t>
        </w:r>
        <w:r>
          <w:fldChar w:fldCharType="begin"/>
        </w:r>
        <w:r>
          <w:instrText xml:space="preserve"> SEQ Figura \* ARABIC </w:instrText>
        </w:r>
      </w:ins>
      <w:r>
        <w:fldChar w:fldCharType="separate"/>
      </w:r>
      <w:ins w:id="1362" w:author="Ryan Lemos" w:date="2019-09-22T12:47:00Z">
        <w:r>
          <w:rPr>
            <w:noProof/>
          </w:rPr>
          <w:t>83</w:t>
        </w:r>
        <w:r>
          <w:fldChar w:fldCharType="end"/>
        </w:r>
        <w:bookmarkEnd w:id="1360"/>
        <w:r>
          <w:t xml:space="preserve"> - Tela de primeiro acesso a uma atividade</w:t>
        </w:r>
      </w:ins>
    </w:p>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61146" cy="2894289"/>
                    </a:xfrm>
                    <a:prstGeom prst="rect">
                      <a:avLst/>
                    </a:prstGeom>
                  </pic:spPr>
                </pic:pic>
              </a:graphicData>
            </a:graphic>
          </wp:inline>
        </w:drawing>
      </w:r>
    </w:p>
    <w:p w14:paraId="48AFB14B" w14:textId="77777777" w:rsidR="00227575" w:rsidRDefault="00227575" w:rsidP="00227575"/>
    <w:p w14:paraId="5E3FBF68" w14:textId="4B3B78A6" w:rsidR="00227575" w:rsidRDefault="00227575" w:rsidP="00596E44">
      <w:r>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w:t>
      </w:r>
      <w:ins w:id="1363" w:author="Ryan Lemos" w:date="2019-09-22T14:02:00Z">
        <w:r w:rsidR="0023197E">
          <w:t xml:space="preserve"> (</w:t>
        </w:r>
        <w:r w:rsidR="0023197E">
          <w:fldChar w:fldCharType="begin"/>
        </w:r>
        <w:r w:rsidR="0023197E">
          <w:instrText xml:space="preserve"> REF _Ref20053387 \h </w:instrText>
        </w:r>
      </w:ins>
      <w:r w:rsidR="0023197E">
        <w:fldChar w:fldCharType="separate"/>
      </w:r>
      <w:ins w:id="1364" w:author="Ryan Lemos" w:date="2019-09-22T14:02:00Z">
        <w:r w:rsidR="0023197E">
          <w:t xml:space="preserve">Figura </w:t>
        </w:r>
        <w:r w:rsidR="0023197E">
          <w:rPr>
            <w:noProof/>
          </w:rPr>
          <w:t>84</w:t>
        </w:r>
        <w:r w:rsidR="0023197E">
          <w:fldChar w:fldCharType="end"/>
        </w:r>
        <w:r w:rsidR="0023197E">
          <w:t>)</w:t>
        </w:r>
      </w:ins>
      <w:del w:id="1365" w:author="Ryan Lemos" w:date="2019-09-22T14:02:00Z">
        <w:r w:rsidR="00A05EF6" w:rsidDel="0023197E">
          <w:delText xml:space="preserve">, </w:delText>
        </w:r>
        <w:r w:rsidR="00A05EF6" w:rsidRPr="005820D8" w:rsidDel="0023197E">
          <w:rPr>
            <w:highlight w:val="yellow"/>
          </w:rPr>
          <w:delText>figura x</w:delText>
        </w:r>
      </w:del>
      <w:r w:rsidR="00A05EF6">
        <w:t xml:space="preserve">, utilizando o </w:t>
      </w:r>
      <w:r w:rsidR="00A05EF6">
        <w:lastRenderedPageBreak/>
        <w:t xml:space="preserve">gravador de voz do navegador. </w:t>
      </w:r>
      <w:r>
        <w:t>Além disso</w:t>
      </w:r>
      <w:r w:rsidR="00A05EF6">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218FD136" w:rsidR="00921163" w:rsidRDefault="00921163">
      <w:pPr>
        <w:pStyle w:val="Legenda"/>
        <w:keepNext/>
        <w:rPr>
          <w:ins w:id="1366" w:author="Ryan Lemos" w:date="2019-09-22T12:47:00Z"/>
        </w:rPr>
        <w:pPrChange w:id="1367" w:author="Ryan Lemos" w:date="2019-09-22T12:47:00Z">
          <w:pPr>
            <w:pStyle w:val="Legenda"/>
          </w:pPr>
        </w:pPrChange>
      </w:pPr>
      <w:bookmarkStart w:id="1368" w:name="_Ref20053387"/>
      <w:ins w:id="1369" w:author="Ryan Lemos" w:date="2019-09-22T12:47:00Z">
        <w:r>
          <w:t xml:space="preserve">Figura </w:t>
        </w:r>
        <w:r>
          <w:fldChar w:fldCharType="begin"/>
        </w:r>
        <w:r>
          <w:instrText xml:space="preserve"> SEQ Figura \* ARABIC </w:instrText>
        </w:r>
      </w:ins>
      <w:r>
        <w:fldChar w:fldCharType="separate"/>
      </w:r>
      <w:ins w:id="1370" w:author="Ryan Lemos" w:date="2019-09-22T12:47:00Z">
        <w:r>
          <w:rPr>
            <w:noProof/>
          </w:rPr>
          <w:t>84</w:t>
        </w:r>
        <w:r>
          <w:fldChar w:fldCharType="end"/>
        </w:r>
        <w:bookmarkEnd w:id="1368"/>
        <w:r>
          <w:t xml:space="preserve"> - Tela de resolução do tipo fala</w:t>
        </w:r>
      </w:ins>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79713" cy="1497641"/>
                    </a:xfrm>
                    <a:prstGeom prst="rect">
                      <a:avLst/>
                    </a:prstGeom>
                  </pic:spPr>
                </pic:pic>
              </a:graphicData>
            </a:graphic>
          </wp:inline>
        </w:drawing>
      </w:r>
    </w:p>
    <w:p w14:paraId="06BC3A34" w14:textId="7E11A39F" w:rsidR="00A05EF6" w:rsidRDefault="00A05EF6" w:rsidP="004F46AF">
      <w:pPr>
        <w:ind w:firstLine="0"/>
      </w:pPr>
    </w:p>
    <w:p w14:paraId="05BEF696" w14:textId="4D320737" w:rsidR="00A05EF6" w:rsidRDefault="00A05EF6" w:rsidP="00596E44">
      <w:r>
        <w:t>Os recursos adicionais podem ser vistos tanto ao fundo da</w:t>
      </w:r>
      <w:del w:id="1371" w:author="Ryan Lemos" w:date="2019-09-22T14:03:00Z">
        <w:r w:rsidDel="0023197E">
          <w:delText xml:space="preserve"> </w:delText>
        </w:r>
      </w:del>
      <w:ins w:id="1372" w:author="Ryan Lemos" w:date="2019-09-22T14:03:00Z">
        <w:r w:rsidR="0023197E">
          <w:t xml:space="preserve"> </w:t>
        </w:r>
        <w:r w:rsidR="0023197E">
          <w:fldChar w:fldCharType="begin"/>
        </w:r>
        <w:r w:rsidR="0023197E">
          <w:instrText xml:space="preserve"> REF _Ref20053371 \h </w:instrText>
        </w:r>
      </w:ins>
      <w:r w:rsidR="0023197E">
        <w:fldChar w:fldCharType="separate"/>
      </w:r>
      <w:ins w:id="1373" w:author="Ryan Lemos" w:date="2019-09-22T14:03:00Z">
        <w:r w:rsidR="0023197E">
          <w:t xml:space="preserve">Figura </w:t>
        </w:r>
        <w:r w:rsidR="0023197E">
          <w:rPr>
            <w:noProof/>
          </w:rPr>
          <w:t>83</w:t>
        </w:r>
        <w:r w:rsidR="0023197E">
          <w:fldChar w:fldCharType="end"/>
        </w:r>
      </w:ins>
      <w:del w:id="1374" w:author="Ryan Lemos" w:date="2019-09-22T14:03:00Z">
        <w:r w:rsidRPr="00596E44" w:rsidDel="0023197E">
          <w:rPr>
            <w:highlight w:val="yellow"/>
          </w:rPr>
          <w:delText>figura x</w:delText>
        </w:r>
      </w:del>
      <w:r>
        <w:t>, no caso uma imagem, e na</w:t>
      </w:r>
      <w:del w:id="1375" w:author="Ryan Lemos" w:date="2019-09-22T14:03:00Z">
        <w:r w:rsidDel="0023197E">
          <w:delText xml:space="preserve"> </w:delText>
        </w:r>
      </w:del>
      <w:ins w:id="1376" w:author="Ryan Lemos" w:date="2019-09-22T14:03:00Z">
        <w:r w:rsidR="0023197E">
          <w:t xml:space="preserve"> </w:t>
        </w:r>
        <w:r w:rsidR="0023197E">
          <w:fldChar w:fldCharType="begin"/>
        </w:r>
        <w:r w:rsidR="0023197E">
          <w:instrText xml:space="preserve"> REF _Ref20053454 \h </w:instrText>
        </w:r>
      </w:ins>
      <w:r w:rsidR="0023197E">
        <w:fldChar w:fldCharType="separate"/>
      </w:r>
      <w:ins w:id="1377" w:author="Ryan Lemos" w:date="2019-09-22T14:03:00Z">
        <w:r w:rsidR="0023197E">
          <w:t xml:space="preserve">Figura </w:t>
        </w:r>
        <w:r w:rsidR="0023197E">
          <w:rPr>
            <w:noProof/>
          </w:rPr>
          <w:t>85</w:t>
        </w:r>
        <w:r w:rsidR="0023197E">
          <w:fldChar w:fldCharType="end"/>
        </w:r>
      </w:ins>
      <w:del w:id="1378" w:author="Ryan Lemos" w:date="2019-09-22T14:03:00Z">
        <w:r w:rsidRPr="00596E44" w:rsidDel="0023197E">
          <w:rPr>
            <w:highlight w:val="yellow"/>
          </w:rPr>
          <w:delText>figura x</w:delText>
        </w:r>
      </w:del>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529F73E7" w:rsidR="00921163" w:rsidRDefault="00921163">
      <w:pPr>
        <w:pStyle w:val="Legenda"/>
        <w:keepNext/>
        <w:rPr>
          <w:ins w:id="1379" w:author="Ryan Lemos" w:date="2019-09-22T12:47:00Z"/>
        </w:rPr>
        <w:pPrChange w:id="1380" w:author="Ryan Lemos" w:date="2019-09-22T12:47:00Z">
          <w:pPr>
            <w:pStyle w:val="Legenda"/>
          </w:pPr>
        </w:pPrChange>
      </w:pPr>
      <w:bookmarkStart w:id="1381" w:name="_Ref20053454"/>
      <w:ins w:id="1382" w:author="Ryan Lemos" w:date="2019-09-22T12:47:00Z">
        <w:r>
          <w:t xml:space="preserve">Figura </w:t>
        </w:r>
        <w:r>
          <w:fldChar w:fldCharType="begin"/>
        </w:r>
        <w:r>
          <w:instrText xml:space="preserve"> SEQ Figura \* ARABIC </w:instrText>
        </w:r>
      </w:ins>
      <w:r>
        <w:fldChar w:fldCharType="separate"/>
      </w:r>
      <w:ins w:id="1383" w:author="Ryan Lemos" w:date="2019-09-22T12:47:00Z">
        <w:r>
          <w:rPr>
            <w:noProof/>
          </w:rPr>
          <w:t>85</w:t>
        </w:r>
        <w:r>
          <w:fldChar w:fldCharType="end"/>
        </w:r>
        <w:bookmarkEnd w:id="1381"/>
        <w:r>
          <w:t xml:space="preserve"> - Tela de questão com recurso de áudio</w:t>
        </w:r>
      </w:ins>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10285" cy="2023527"/>
                    </a:xfrm>
                    <a:prstGeom prst="rect">
                      <a:avLst/>
                    </a:prstGeom>
                  </pic:spPr>
                </pic:pic>
              </a:graphicData>
            </a:graphic>
          </wp:inline>
        </w:drawing>
      </w:r>
    </w:p>
    <w:p w14:paraId="69DE9541" w14:textId="1B10DD65" w:rsidR="0034071A" w:rsidRDefault="0034071A" w:rsidP="0034071A"/>
    <w:p w14:paraId="710A2C0D" w14:textId="264BA31A" w:rsidR="0034071A" w:rsidRDefault="0034071A" w:rsidP="0034071A">
      <w:r>
        <w:t xml:space="preserve">A última interação possível ao aluno é quando a atividade já está respondida, </w:t>
      </w:r>
      <w:r w:rsidR="0001061E">
        <w:t xml:space="preserve">possibilitando </w:t>
      </w:r>
      <w:r>
        <w:t xml:space="preserve">somente visualizar seus resultados. A estória da </w:t>
      </w:r>
      <w:r w:rsidRPr="00596E44">
        <w:rPr>
          <w:highlight w:val="yellow"/>
        </w:rPr>
        <w:t>figura x</w:t>
      </w:r>
      <w:r>
        <w:t xml:space="preserve"> representa esse requisito.</w:t>
      </w:r>
    </w:p>
    <w:p w14:paraId="404037C0" w14:textId="7D705288" w:rsidR="00300D1E" w:rsidRDefault="00FE4DD4">
      <w:pPr>
        <w:pStyle w:val="Legenda"/>
        <w:pPrChange w:id="1384" w:author="Ryan Lemos" w:date="2019-09-22T13:22:00Z">
          <w:pPr/>
        </w:pPrChange>
      </w:pPr>
      <w:ins w:id="1385" w:author="Ryan Lemos" w:date="2019-09-22T13:22:00Z">
        <w:r>
          <w:t xml:space="preserve">Quadro </w:t>
        </w:r>
        <w:r>
          <w:fldChar w:fldCharType="begin"/>
        </w:r>
        <w:r>
          <w:instrText xml:space="preserve"> SEQ Quadro \* ARABIC </w:instrText>
        </w:r>
      </w:ins>
      <w:r>
        <w:fldChar w:fldCharType="separate"/>
      </w:r>
      <w:ins w:id="1386" w:author="Ryan Lemos" w:date="2019-09-24T21:03:00Z">
        <w:r w:rsidR="005F6C85">
          <w:rPr>
            <w:noProof/>
          </w:rPr>
          <w:t>40</w:t>
        </w:r>
      </w:ins>
      <w:ins w:id="1387" w:author="Ryan Lemos" w:date="2019-09-22T13:22:00Z">
        <w:r>
          <w:fldChar w:fldCharType="end"/>
        </w:r>
        <w:r w:rsidRPr="00F35E2D">
          <w:t xml:space="preserve"> - Estória de </w:t>
        </w:r>
        <w:r>
          <w:t>visualização de resultado de uma at</w:t>
        </w:r>
      </w:ins>
      <w:ins w:id="1388" w:author="Ryan Lemos" w:date="2019-09-22T13:23:00Z">
        <w:r>
          <w:t>ividade</w:t>
        </w:r>
        <w:r w:rsidR="00454122">
          <w:t xml:space="preserve"> para um aluno</w:t>
        </w:r>
      </w:ins>
    </w:p>
    <w:p w14:paraId="31A496CB" w14:textId="5CE17DD3" w:rsidR="00300D1E" w:rsidRDefault="00300D1E" w:rsidP="00596E44">
      <w:pPr>
        <w:pStyle w:val="estrias"/>
      </w:pPr>
      <w:r>
        <w:t xml:space="preserve">Como aluno quero ser capaz de verificar meus resultados nas atividades, de maneira a compreender todas as questões da </w:t>
      </w:r>
      <w:r>
        <w:lastRenderedPageBreak/>
        <w:t>atividade e ainda observações deixadas pelo professor.</w:t>
      </w:r>
    </w:p>
    <w:p w14:paraId="2A1D6E6C" w14:textId="0E38E060" w:rsidR="0034071A" w:rsidRDefault="0034071A" w:rsidP="00596E44">
      <w:pPr>
        <w:ind w:firstLine="0"/>
      </w:pPr>
    </w:p>
    <w:p w14:paraId="036216F1" w14:textId="77777777" w:rsidR="00072DA1" w:rsidRDefault="00072DA1" w:rsidP="0034071A">
      <w:pPr>
        <w:jc w:val="center"/>
      </w:pPr>
    </w:p>
    <w:p w14:paraId="1A10C0E7" w14:textId="2DDF5B85" w:rsidR="00072DA1" w:rsidRDefault="00072DA1" w:rsidP="00596E44">
      <w:r>
        <w:t xml:space="preserve">A </w:t>
      </w:r>
      <w:ins w:id="1389" w:author="Ryan Lemos" w:date="2019-09-22T14:04:00Z">
        <w:r w:rsidR="0023197E">
          <w:fldChar w:fldCharType="begin"/>
        </w:r>
        <w:r w:rsidR="0023197E">
          <w:instrText xml:space="preserve"> REF _Ref20053469 \h </w:instrText>
        </w:r>
      </w:ins>
      <w:r w:rsidR="0023197E">
        <w:fldChar w:fldCharType="separate"/>
      </w:r>
      <w:ins w:id="1390" w:author="Ryan Lemos" w:date="2019-09-22T14:04:00Z">
        <w:r w:rsidR="0023197E">
          <w:t xml:space="preserve">Figura </w:t>
        </w:r>
        <w:r w:rsidR="0023197E">
          <w:rPr>
            <w:noProof/>
          </w:rPr>
          <w:t>86</w:t>
        </w:r>
        <w:r w:rsidR="0023197E">
          <w:fldChar w:fldCharType="end"/>
        </w:r>
        <w:r w:rsidR="0023197E">
          <w:t xml:space="preserve"> </w:t>
        </w:r>
      </w:ins>
      <w:del w:id="1391" w:author="Ryan Lemos" w:date="2019-09-22T14:04:00Z">
        <w:r w:rsidRPr="00596E44" w:rsidDel="0023197E">
          <w:rPr>
            <w:highlight w:val="yellow"/>
          </w:rPr>
          <w:delText>figura x</w:delText>
        </w:r>
        <w:r w:rsidDel="0023197E">
          <w:delText xml:space="preserve"> </w:delText>
        </w:r>
      </w:del>
      <w:r>
        <w:t xml:space="preserve">representa a interação do aluno informada na estória da </w:t>
      </w:r>
      <w:r w:rsidRPr="00596E44">
        <w:rPr>
          <w:highlight w:val="yellow"/>
        </w:rPr>
        <w:t>figura x</w:t>
      </w:r>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A14BCE" w14:textId="6716426E" w:rsidR="00921163" w:rsidRDefault="00921163">
      <w:pPr>
        <w:pStyle w:val="Legenda"/>
        <w:keepNext/>
        <w:rPr>
          <w:ins w:id="1392" w:author="Ryan Lemos" w:date="2019-09-22T12:48:00Z"/>
        </w:rPr>
        <w:pPrChange w:id="1393" w:author="Ryan Lemos" w:date="2019-09-22T12:48:00Z">
          <w:pPr>
            <w:pStyle w:val="Legenda"/>
          </w:pPr>
        </w:pPrChange>
      </w:pPr>
      <w:bookmarkStart w:id="1394" w:name="_Ref20053469"/>
      <w:ins w:id="1395" w:author="Ryan Lemos" w:date="2019-09-22T12:48:00Z">
        <w:r>
          <w:t xml:space="preserve">Figura </w:t>
        </w:r>
        <w:r>
          <w:fldChar w:fldCharType="begin"/>
        </w:r>
        <w:r>
          <w:instrText xml:space="preserve"> SEQ Figura \* ARABIC </w:instrText>
        </w:r>
      </w:ins>
      <w:r>
        <w:fldChar w:fldCharType="separate"/>
      </w:r>
      <w:ins w:id="1396" w:author="Ryan Lemos" w:date="2019-09-22T12:48:00Z">
        <w:r>
          <w:rPr>
            <w:noProof/>
          </w:rPr>
          <w:t>86</w:t>
        </w:r>
        <w:r>
          <w:fldChar w:fldCharType="end"/>
        </w:r>
        <w:bookmarkEnd w:id="1394"/>
        <w:r>
          <w:t xml:space="preserve"> - Tela de resultado da atividade para um aluno</w:t>
        </w:r>
      </w:ins>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07253" cy="2447327"/>
                    </a:xfrm>
                    <a:prstGeom prst="rect">
                      <a:avLst/>
                    </a:prstGeom>
                  </pic:spPr>
                </pic:pic>
              </a:graphicData>
            </a:graphic>
          </wp:inline>
        </w:drawing>
      </w:r>
    </w:p>
    <w:p w14:paraId="67DFF27C" w14:textId="77777777" w:rsidR="003C127D" w:rsidRPr="00E33640" w:rsidRDefault="003C127D" w:rsidP="00596E44"/>
    <w:p w14:paraId="15667703" w14:textId="162008B1" w:rsidR="003C127D" w:rsidRDefault="003C127D" w:rsidP="003C127D">
      <w:pPr>
        <w:pStyle w:val="Ttulo2"/>
      </w:pPr>
      <w:bookmarkStart w:id="1397" w:name="_Toc17133811"/>
      <w:r>
        <w:t>Release 3 – Complementos</w:t>
      </w:r>
      <w:bookmarkEnd w:id="1397"/>
    </w:p>
    <w:p w14:paraId="49F4182A" w14:textId="77777777" w:rsidR="00C57C44" w:rsidRDefault="00C57C44" w:rsidP="00C57C44"/>
    <w:p w14:paraId="65FA3674" w14:textId="77EBFBCB"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r w:rsidRPr="00596E44">
        <w:rPr>
          <w:i/>
          <w:iCs/>
        </w:rPr>
        <w:t>refactorings</w:t>
      </w:r>
      <w:r>
        <w:t xml:space="preserve">, como visto na </w:t>
      </w:r>
      <w:r w:rsidRPr="00596E44">
        <w:rPr>
          <w:highlight w:val="red"/>
        </w:rPr>
        <w:t>seção x</w:t>
      </w:r>
      <w:r w:rsidR="0001061E">
        <w:t>, que</w:t>
      </w:r>
      <w:r>
        <w:t xml:space="preserve"> se </w:t>
      </w:r>
      <w:r w:rsidR="009B5E45">
        <w:t>trata</w:t>
      </w:r>
      <w:r>
        <w:t xml:space="preserve"> de melhorias que não modificam as funcionalidades</w:t>
      </w:r>
      <w:r w:rsidR="0001061E">
        <w:t>,</w:t>
      </w:r>
      <w:r>
        <w:t xml:space="preserve"> apenas melhoram a 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 c</w:t>
      </w:r>
      <w:r w:rsidR="009B5E45">
        <w:t>omo também melhorias no código, como uma melhor organização do código, uma divisão de tarefas entre cliente e servidor mais balanceada, tipagem de variáveis</w:t>
      </w:r>
      <w:r w:rsidR="0001061E">
        <w:t>,</w:t>
      </w:r>
      <w:r w:rsidR="009B5E45">
        <w:t xml:space="preserve"> etc. Todas as mudanças visuais podem ser 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1398" w:name="_Toc17133812"/>
      <w:r>
        <w:lastRenderedPageBreak/>
        <w:t>Sistema desenvolvido</w:t>
      </w:r>
      <w:bookmarkEnd w:id="1398"/>
    </w:p>
    <w:p w14:paraId="3AA80399" w14:textId="77777777" w:rsidR="009B5E45" w:rsidRDefault="009B5E45" w:rsidP="009B5E45"/>
    <w:p w14:paraId="5B30C9EA" w14:textId="5D9C980D" w:rsidR="009B5E45" w:rsidRDefault="009B5E45">
      <w:r>
        <w:t xml:space="preserve">Como ressaltado, o desenvolvimento deste </w:t>
      </w:r>
      <w:r w:rsidRPr="005B582B">
        <w:rPr>
          <w:i/>
          <w:iCs/>
        </w:rPr>
        <w:t>release</w:t>
      </w:r>
      <w:r>
        <w:t xml:space="preserve"> compreendeu </w:t>
      </w:r>
      <w:del w:id="1399" w:author="Ryan Lemos" w:date="2019-09-24T08:32:00Z">
        <w:r w:rsidDel="0051335C">
          <w:delText xml:space="preserve">somente </w:delText>
        </w:r>
      </w:del>
      <w:r>
        <w:t xml:space="preserve">no relatório de desempenho, tanto para o professor quanto para o aluno. Ao professor é possível que </w:t>
      </w:r>
      <w:del w:id="1400" w:author="Ryan Lemos" w:date="2019-09-24T08:33:00Z">
        <w:r w:rsidDel="0051335C">
          <w:delText xml:space="preserve">ele </w:delText>
        </w:r>
      </w:del>
      <w:r>
        <w:t>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1401" w:name="_Toc17133813"/>
      <w:r>
        <w:t>Professor</w:t>
      </w:r>
      <w:bookmarkEnd w:id="1401"/>
    </w:p>
    <w:p w14:paraId="1E362F4C" w14:textId="3E692FAB" w:rsidR="00394EB9" w:rsidRDefault="00394EB9" w:rsidP="00394EB9"/>
    <w:p w14:paraId="645696A0" w14:textId="07253A2D" w:rsidR="006269C7" w:rsidRDefault="006269C7" w:rsidP="00394EB9">
      <w:r>
        <w:t xml:space="preserve">Conforme discutido na seção </w:t>
      </w:r>
      <w:r w:rsidR="0001061E">
        <w:t xml:space="preserve">xxx,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ins w:id="1402" w:author="Ryan Lemos" w:date="2019-09-24T08:32:00Z">
        <w:r w:rsidR="00C12F24">
          <w:t xml:space="preserve"> na identificação e apoio aos alunos que</w:t>
        </w:r>
      </w:ins>
      <w:r w:rsidR="00403EF2">
        <w:t xml:space="preserve"> </w:t>
      </w:r>
      <w:del w:id="1403" w:author="Ryan Lemos" w:date="2019-09-24T08:32:00Z">
        <w:r w:rsidR="00403EF2" w:rsidDel="00C12F24">
          <w:delText>na ajuda de determinados alunos que possam precisar de auxílio</w:delText>
        </w:r>
        <w:r w:rsidR="0001061E" w:rsidDel="00C12F24">
          <w:delText>,</w:delText>
        </w:r>
        <w:r w:rsidR="00403EF2" w:rsidDel="00C12F24">
          <w:delText xml:space="preserve"> pois </w:delText>
        </w:r>
      </w:del>
      <w:r w:rsidR="00403EF2">
        <w:t xml:space="preserve">apresentaram baixo desempenho. A estória que representa essa interação pode ser vista na </w:t>
      </w:r>
      <w:r w:rsidR="00403EF2" w:rsidRPr="00596E44">
        <w:rPr>
          <w:highlight w:val="yellow"/>
        </w:rPr>
        <w:t>figura x</w:t>
      </w:r>
      <w:r w:rsidR="00403EF2">
        <w:t>.</w:t>
      </w:r>
    </w:p>
    <w:p w14:paraId="61CFC4F5" w14:textId="77777777" w:rsidR="00454122" w:rsidRPr="00454122" w:rsidRDefault="00454122" w:rsidP="00454122">
      <w:pPr>
        <w:pStyle w:val="Legenda"/>
        <w:rPr>
          <w:ins w:id="1404" w:author="Ryan Lemos" w:date="2019-09-22T13:23:00Z"/>
          <w:b w:val="0"/>
          <w:bCs/>
          <w:rPrChange w:id="1405" w:author="Ryan Lemos" w:date="2019-09-22T13:23:00Z">
            <w:rPr>
              <w:ins w:id="1406" w:author="Ryan Lemos" w:date="2019-09-22T13:23:00Z"/>
            </w:rPr>
          </w:rPrChange>
        </w:rPr>
      </w:pPr>
    </w:p>
    <w:p w14:paraId="101ABF94" w14:textId="057EDA7C" w:rsidR="00403EF2" w:rsidRDefault="00454122">
      <w:pPr>
        <w:pStyle w:val="Legenda"/>
        <w:pPrChange w:id="1407" w:author="Ryan Lemos" w:date="2019-09-22T13:23:00Z">
          <w:pPr/>
        </w:pPrChange>
      </w:pPr>
      <w:ins w:id="1408" w:author="Ryan Lemos" w:date="2019-09-22T13:23:00Z">
        <w:r>
          <w:t xml:space="preserve">Quadro </w:t>
        </w:r>
        <w:r>
          <w:fldChar w:fldCharType="begin"/>
        </w:r>
        <w:r>
          <w:instrText xml:space="preserve"> SEQ Quadro \* ARABIC </w:instrText>
        </w:r>
      </w:ins>
      <w:r>
        <w:fldChar w:fldCharType="separate"/>
      </w:r>
      <w:ins w:id="1409" w:author="Ryan Lemos" w:date="2019-09-24T21:03:00Z">
        <w:r w:rsidR="005F6C85">
          <w:rPr>
            <w:noProof/>
          </w:rPr>
          <w:t>41</w:t>
        </w:r>
      </w:ins>
      <w:ins w:id="1410" w:author="Ryan Lemos" w:date="2019-09-22T13:23:00Z">
        <w:r>
          <w:fldChar w:fldCharType="end"/>
        </w:r>
        <w:r w:rsidRPr="0068662A">
          <w:t xml:space="preserve"> - Estória de </w:t>
        </w:r>
        <w:r>
          <w:t>visualização de desempenho de uma turma</w:t>
        </w:r>
      </w:ins>
    </w:p>
    <w:p w14:paraId="0BD9D14A" w14:textId="2162C7EF" w:rsidR="00403EF2" w:rsidRDefault="00584E31" w:rsidP="00596E44">
      <w:pPr>
        <w:pStyle w:val="estrias"/>
      </w:pPr>
      <w:r w:rsidRPr="00584E31">
        <w:t>Como professor quero ser capaz de visualizar o desempenho dos meus alunos.</w:t>
      </w:r>
    </w:p>
    <w:p w14:paraId="1650B295" w14:textId="10F957C1" w:rsidR="00403EF2" w:rsidRDefault="00403EF2" w:rsidP="00394EB9"/>
    <w:p w14:paraId="402B7325" w14:textId="6E8944EB"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01061E">
        <w:t>O</w:t>
      </w:r>
      <w:r w:rsidR="004959D0">
        <w:t xml:space="preserve"> professor </w:t>
      </w:r>
      <w:r w:rsidR="0001061E">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1970581F" w:rsidR="00921163" w:rsidRDefault="00921163">
      <w:pPr>
        <w:pStyle w:val="Legenda"/>
        <w:keepNext/>
        <w:rPr>
          <w:ins w:id="1411" w:author="Ryan Lemos" w:date="2019-09-22T12:48:00Z"/>
        </w:rPr>
        <w:pPrChange w:id="1412" w:author="Ryan Lemos" w:date="2019-09-22T12:48:00Z">
          <w:pPr>
            <w:pStyle w:val="Legenda"/>
          </w:pPr>
        </w:pPrChange>
      </w:pPr>
      <w:ins w:id="1413" w:author="Ryan Lemos" w:date="2019-09-22T12:48:00Z">
        <w:r>
          <w:t xml:space="preserve">Figura </w:t>
        </w:r>
        <w:r>
          <w:fldChar w:fldCharType="begin"/>
        </w:r>
        <w:r>
          <w:instrText xml:space="preserve"> SEQ Figura \* ARABIC </w:instrText>
        </w:r>
      </w:ins>
      <w:r>
        <w:fldChar w:fldCharType="separate"/>
      </w:r>
      <w:ins w:id="1414" w:author="Ryan Lemos" w:date="2019-09-22T12:48:00Z">
        <w:r>
          <w:rPr>
            <w:noProof/>
          </w:rPr>
          <w:t>87</w:t>
        </w:r>
        <w:r>
          <w:fldChar w:fldCharType="end"/>
        </w:r>
        <w:r>
          <w:t xml:space="preserve"> - Tela de desempenho da turma</w:t>
        </w:r>
      </w:ins>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97335" cy="1874115"/>
                    </a:xfrm>
                    <a:prstGeom prst="rect">
                      <a:avLst/>
                    </a:prstGeom>
                  </pic:spPr>
                </pic:pic>
              </a:graphicData>
            </a:graphic>
          </wp:inline>
        </w:drawing>
      </w:r>
    </w:p>
    <w:p w14:paraId="52136D2B" w14:textId="77777777" w:rsidR="00394EB9" w:rsidRPr="00596E44" w:rsidRDefault="00394EB9" w:rsidP="00596E44"/>
    <w:p w14:paraId="33707155" w14:textId="78CD9216" w:rsidR="009A2E13" w:rsidRDefault="003C127D" w:rsidP="00BE3639">
      <w:pPr>
        <w:pStyle w:val="Ttulo4"/>
      </w:pPr>
      <w:bookmarkStart w:id="1415" w:name="_Toc17133814"/>
      <w:r>
        <w:t>Aluno</w:t>
      </w:r>
      <w:bookmarkEnd w:id="1415"/>
    </w:p>
    <w:p w14:paraId="016A5287" w14:textId="77777777" w:rsidR="00353AF5" w:rsidRPr="00753186" w:rsidRDefault="00353AF5" w:rsidP="005B582B"/>
    <w:p w14:paraId="29CADA4E" w14:textId="2325D5B2"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consegue enxergar visualmente seu desempenho e como tem evoluído no decorrer dos níveis. A </w:t>
      </w:r>
      <w:r w:rsidRPr="005B582B">
        <w:rPr>
          <w:highlight w:val="yellow"/>
        </w:rPr>
        <w:t>estória x</w:t>
      </w:r>
      <w:r>
        <w:t xml:space="preserve"> que define essa interação</w:t>
      </w:r>
      <w:r w:rsidR="00A844C7">
        <w:t xml:space="preserve"> está retratada na </w:t>
      </w:r>
      <w:r w:rsidR="00A844C7" w:rsidRPr="005B582B">
        <w:rPr>
          <w:highlight w:val="yellow"/>
        </w:rPr>
        <w:t>Figura xx.</w:t>
      </w:r>
    </w:p>
    <w:p w14:paraId="7D37E33A" w14:textId="77777777" w:rsidR="00454122" w:rsidRPr="00454122" w:rsidRDefault="00454122" w:rsidP="00454122">
      <w:pPr>
        <w:pStyle w:val="Legenda"/>
        <w:rPr>
          <w:ins w:id="1416" w:author="Ryan Lemos" w:date="2019-09-22T13:24:00Z"/>
          <w:b w:val="0"/>
          <w:bCs/>
          <w:rPrChange w:id="1417" w:author="Ryan Lemos" w:date="2019-09-22T13:25:00Z">
            <w:rPr>
              <w:ins w:id="1418" w:author="Ryan Lemos" w:date="2019-09-22T13:24:00Z"/>
            </w:rPr>
          </w:rPrChange>
        </w:rPr>
      </w:pPr>
    </w:p>
    <w:p w14:paraId="66930498" w14:textId="16C75FDA" w:rsidR="00353AF5" w:rsidRDefault="00454122">
      <w:pPr>
        <w:pStyle w:val="Legenda"/>
        <w:pPrChange w:id="1419" w:author="Ryan Lemos" w:date="2019-09-22T13:24:00Z">
          <w:pPr/>
        </w:pPrChange>
      </w:pPr>
      <w:ins w:id="1420" w:author="Ryan Lemos" w:date="2019-09-22T13:24:00Z">
        <w:r>
          <w:t xml:space="preserve">Quadro </w:t>
        </w:r>
        <w:r>
          <w:fldChar w:fldCharType="begin"/>
        </w:r>
        <w:r>
          <w:instrText xml:space="preserve"> SEQ Quadro \* ARABIC </w:instrText>
        </w:r>
      </w:ins>
      <w:r>
        <w:fldChar w:fldCharType="separate"/>
      </w:r>
      <w:ins w:id="1421" w:author="Ryan Lemos" w:date="2019-09-24T21:03:00Z">
        <w:r w:rsidR="005F6C85">
          <w:rPr>
            <w:noProof/>
          </w:rPr>
          <w:t>42</w:t>
        </w:r>
      </w:ins>
      <w:ins w:id="1422" w:author="Ryan Lemos" w:date="2019-09-22T13:24:00Z">
        <w:r>
          <w:fldChar w:fldCharType="end"/>
        </w:r>
        <w:r>
          <w:t xml:space="preserve"> - </w:t>
        </w:r>
        <w:r w:rsidRPr="00491E62">
          <w:t>Estória de</w:t>
        </w:r>
        <w:r>
          <w:t xml:space="preserve"> visualização de desempenho para um aluno</w:t>
        </w:r>
      </w:ins>
    </w:p>
    <w:p w14:paraId="1C914B2C" w14:textId="465C6970"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Pr="00584E31">
        <w:t>.</w:t>
      </w:r>
    </w:p>
    <w:p w14:paraId="3D846E89" w14:textId="66259B0E" w:rsidR="00353AF5" w:rsidRDefault="00353AF5" w:rsidP="00353AF5"/>
    <w:p w14:paraId="73DAC2E2" w14:textId="16AE8F80" w:rsidR="00353AF5" w:rsidRDefault="00611F3F" w:rsidP="00353AF5">
      <w:r>
        <w:t xml:space="preserve">O </w:t>
      </w:r>
      <w:ins w:id="1423" w:author="Ryan Lemos" w:date="2019-09-22T14:05:00Z">
        <w:r w:rsidR="0023197E">
          <w:fldChar w:fldCharType="begin"/>
        </w:r>
        <w:r w:rsidR="0023197E">
          <w:instrText xml:space="preserve"> REF _Ref20053527 \h </w:instrText>
        </w:r>
      </w:ins>
      <w:r w:rsidR="0023197E">
        <w:fldChar w:fldCharType="separate"/>
      </w:r>
      <w:ins w:id="1424" w:author="Ryan Lemos" w:date="2019-09-22T14:05:00Z">
        <w:r w:rsidR="0023197E">
          <w:t xml:space="preserve">Gráfico </w:t>
        </w:r>
        <w:r w:rsidR="0023197E">
          <w:rPr>
            <w:noProof/>
          </w:rPr>
          <w:t>1</w:t>
        </w:r>
        <w:r w:rsidR="0023197E">
          <w:fldChar w:fldCharType="end"/>
        </w:r>
      </w:ins>
      <w:ins w:id="1425" w:author="Ryan Lemos" w:date="2019-09-22T14:04:00Z">
        <w:r w:rsidR="0023197E">
          <w:t xml:space="preserve"> </w:t>
        </w:r>
      </w:ins>
      <w:del w:id="1426" w:author="Ryan Lemos" w:date="2019-09-22T14:04:00Z">
        <w:r w:rsidDel="0023197E">
          <w:delText>Gráfico x</w:delText>
        </w:r>
        <w:r w:rsidR="00353AF5" w:rsidDel="0023197E">
          <w:delText xml:space="preserve"> </w:delText>
        </w:r>
      </w:del>
      <w:r w:rsidR="00353AF5">
        <w:t>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3010F360" w14:textId="41C3E815" w:rsidR="00921163" w:rsidRDefault="00921163">
      <w:pPr>
        <w:pStyle w:val="Legenda"/>
        <w:keepNext/>
        <w:rPr>
          <w:ins w:id="1427" w:author="Ryan Lemos" w:date="2019-09-22T12:49:00Z"/>
        </w:rPr>
        <w:pPrChange w:id="1428" w:author="Ryan Lemos" w:date="2019-09-22T12:49:00Z">
          <w:pPr>
            <w:pStyle w:val="Legenda"/>
          </w:pPr>
        </w:pPrChange>
      </w:pPr>
      <w:bookmarkStart w:id="1429" w:name="_Ref20053527"/>
      <w:ins w:id="1430" w:author="Ryan Lemos" w:date="2019-09-22T12:49:00Z">
        <w:r>
          <w:t xml:space="preserve">Gráfico </w:t>
        </w:r>
        <w:r>
          <w:fldChar w:fldCharType="begin"/>
        </w:r>
        <w:r>
          <w:instrText xml:space="preserve"> SEQ Gráfico \* ARABIC </w:instrText>
        </w:r>
      </w:ins>
      <w:r>
        <w:fldChar w:fldCharType="separate"/>
      </w:r>
      <w:ins w:id="1431" w:author="Ryan Lemos" w:date="2019-09-22T12:50:00Z">
        <w:r>
          <w:rPr>
            <w:noProof/>
          </w:rPr>
          <w:t>1</w:t>
        </w:r>
      </w:ins>
      <w:ins w:id="1432" w:author="Ryan Lemos" w:date="2019-09-22T12:49:00Z">
        <w:r>
          <w:fldChar w:fldCharType="end"/>
        </w:r>
      </w:ins>
      <w:bookmarkEnd w:id="1429"/>
      <w:ins w:id="1433" w:author="Ryan Lemos" w:date="2019-09-22T14:05:00Z">
        <w:r w:rsidR="0023197E">
          <w:t xml:space="preserve"> </w:t>
        </w:r>
      </w:ins>
      <w:ins w:id="1434" w:author="Ryan Lemos" w:date="2019-09-22T12:49:00Z">
        <w:r>
          <w:t>- Visualização do d</w:t>
        </w:r>
        <w:r w:rsidRPr="00411AA1">
          <w:t xml:space="preserve">esempenho dos </w:t>
        </w:r>
      </w:ins>
      <w:ins w:id="1435" w:author="Ryan Lemos" w:date="2019-09-22T12:50:00Z">
        <w:r>
          <w:t>alunos pelos anos</w:t>
        </w:r>
      </w:ins>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82636" cy="2624119"/>
                    </a:xfrm>
                    <a:prstGeom prst="rect">
                      <a:avLst/>
                    </a:prstGeom>
                  </pic:spPr>
                </pic:pic>
              </a:graphicData>
            </a:graphic>
          </wp:inline>
        </w:drawing>
      </w:r>
    </w:p>
    <w:p w14:paraId="00E40A7E" w14:textId="77777777" w:rsidR="00FD5D46" w:rsidRDefault="00FD5D46" w:rsidP="005B582B">
      <w:pPr>
        <w:ind w:firstLine="0"/>
        <w:jc w:val="center"/>
      </w:pPr>
    </w:p>
    <w:p w14:paraId="368BBC55" w14:textId="65E63AA1" w:rsidR="001511E1" w:rsidRPr="008B44C6" w:rsidRDefault="001511E1" w:rsidP="00353AF5">
      <w:r>
        <w:t xml:space="preserve">Já </w:t>
      </w:r>
      <w:r w:rsidR="00611F3F">
        <w:t>o</w:t>
      </w:r>
      <w:del w:id="1436" w:author="Ryan Lemos" w:date="2019-09-22T14:05:00Z">
        <w:r w:rsidDel="0023197E">
          <w:delText xml:space="preserve"> </w:delText>
        </w:r>
      </w:del>
      <w:ins w:id="1437" w:author="Ryan Lemos" w:date="2019-09-22T14:05:00Z">
        <w:r w:rsidR="0023197E">
          <w:t xml:space="preserve"> </w:t>
        </w:r>
        <w:r w:rsidR="0023197E">
          <w:fldChar w:fldCharType="begin"/>
        </w:r>
        <w:r w:rsidR="0023197E">
          <w:instrText xml:space="preserve"> REF _Ref20053546 \h </w:instrText>
        </w:r>
      </w:ins>
      <w:r w:rsidR="0023197E">
        <w:fldChar w:fldCharType="separate"/>
      </w:r>
      <w:ins w:id="1438" w:author="Ryan Lemos" w:date="2019-09-22T14:05:00Z">
        <w:r w:rsidR="0023197E">
          <w:t xml:space="preserve">Gráfico </w:t>
        </w:r>
        <w:r w:rsidR="0023197E">
          <w:rPr>
            <w:noProof/>
          </w:rPr>
          <w:t>2</w:t>
        </w:r>
        <w:r w:rsidR="0023197E">
          <w:fldChar w:fldCharType="end"/>
        </w:r>
      </w:ins>
      <w:del w:id="1439" w:author="Ryan Lemos" w:date="2019-09-22T14:05:00Z">
        <w:r w:rsidR="00611F3F" w:rsidDel="0023197E">
          <w:delText>Gráfico xxx</w:delText>
        </w:r>
      </w:del>
      <w:r w:rsidR="00611F3F">
        <w:t xml:space="preserve"> </w:t>
      </w:r>
      <w:del w:id="1440" w:author="Ryan Lemos" w:date="2019-09-21T12:55:00Z">
        <w:r w:rsidR="006F204A" w:rsidDel="00841D83">
          <w:delText xml:space="preserve"> </w:delText>
        </w:r>
      </w:del>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MaterializeCSS chamado </w:t>
      </w:r>
      <w:r w:rsidR="008B44C6" w:rsidRPr="005B582B">
        <w:rPr>
          <w:i/>
          <w:iCs/>
        </w:rPr>
        <w:t>switch</w:t>
      </w:r>
      <w:r w:rsidR="00611F3F">
        <w:rPr>
          <w:i/>
          <w:iCs/>
        </w:rPr>
        <w:t>,</w:t>
      </w:r>
      <w:r w:rsidR="008B44C6">
        <w:rPr>
          <w:i/>
          <w:iCs/>
        </w:rPr>
        <w:t xml:space="preserve"> </w:t>
      </w:r>
      <w:r w:rsidR="008B44C6">
        <w:t xml:space="preserve">que seria como um interruptor. Para o lado esquerdo </w:t>
      </w:r>
      <w:r w:rsidR="008B44C6">
        <w:lastRenderedPageBreak/>
        <w:t xml:space="preserve">visualiza-se o </w:t>
      </w:r>
      <w:commentRangeStart w:id="1441"/>
      <w:r w:rsidR="008B44C6">
        <w:t>gráfico por níve</w:t>
      </w:r>
      <w:ins w:id="1442" w:author="Ryan Lemos" w:date="2019-09-24T20:25:00Z">
        <w:r w:rsidR="003B2AF5">
          <w:t>is</w:t>
        </w:r>
      </w:ins>
      <w:del w:id="1443" w:author="Ryan Lemos" w:date="2019-09-24T20:25:00Z">
        <w:r w:rsidR="008B44C6" w:rsidDel="003B2AF5">
          <w:delText>l</w:delText>
        </w:r>
      </w:del>
      <w:r w:rsidR="008B44C6">
        <w:t xml:space="preserve">, ao ser levado para a direita visualiza-se o gráfico por </w:t>
      </w:r>
      <w:del w:id="1444" w:author="Ryan Lemos" w:date="2019-09-24T20:25:00Z">
        <w:r w:rsidR="008B44C6" w:rsidDel="003B2AF5">
          <w:delText>níveis</w:delText>
        </w:r>
      </w:del>
      <w:ins w:id="1445" w:author="Ryan Lemos" w:date="2019-09-24T20:25:00Z">
        <w:r w:rsidR="003B2AF5">
          <w:t>tipos de questões</w:t>
        </w:r>
      </w:ins>
      <w:r w:rsidR="008B44C6">
        <w:t>.</w:t>
      </w:r>
      <w:commentRangeEnd w:id="1441"/>
      <w:r w:rsidR="00611F3F">
        <w:rPr>
          <w:rStyle w:val="Refdecomentrio"/>
        </w:rPr>
        <w:commentReference w:id="1441"/>
      </w:r>
    </w:p>
    <w:p w14:paraId="0115E590" w14:textId="77777777" w:rsidR="00FD5D46" w:rsidRDefault="00FD5D46" w:rsidP="00353AF5"/>
    <w:p w14:paraId="5E33F522" w14:textId="437B017E" w:rsidR="00921163" w:rsidRDefault="00921163">
      <w:pPr>
        <w:pStyle w:val="Legenda"/>
        <w:keepNext/>
        <w:rPr>
          <w:ins w:id="1446" w:author="Ryan Lemos" w:date="2019-09-22T12:50:00Z"/>
        </w:rPr>
        <w:pPrChange w:id="1447" w:author="Ryan Lemos" w:date="2019-09-22T12:50:00Z">
          <w:pPr>
            <w:pStyle w:val="Legenda"/>
          </w:pPr>
        </w:pPrChange>
      </w:pPr>
      <w:bookmarkStart w:id="1448" w:name="_Ref20053546"/>
      <w:ins w:id="1449" w:author="Ryan Lemos" w:date="2019-09-22T12:50:00Z">
        <w:r>
          <w:t xml:space="preserve">Gráfico </w:t>
        </w:r>
        <w:r>
          <w:fldChar w:fldCharType="begin"/>
        </w:r>
        <w:r>
          <w:instrText xml:space="preserve"> SEQ Gráfico \* ARABIC </w:instrText>
        </w:r>
      </w:ins>
      <w:r>
        <w:fldChar w:fldCharType="separate"/>
      </w:r>
      <w:ins w:id="1450" w:author="Ryan Lemos" w:date="2019-09-22T12:50:00Z">
        <w:r>
          <w:rPr>
            <w:noProof/>
          </w:rPr>
          <w:t>2</w:t>
        </w:r>
        <w:r>
          <w:fldChar w:fldCharType="end"/>
        </w:r>
        <w:bookmarkEnd w:id="1448"/>
        <w:r>
          <w:t xml:space="preserve"> - </w:t>
        </w:r>
        <w:r w:rsidRPr="009E4A47">
          <w:t>Visualização do desempenho dos alunos p</w:t>
        </w:r>
        <w:r>
          <w:t>or tipo de questão</w:t>
        </w:r>
      </w:ins>
    </w:p>
    <w:p w14:paraId="31930348" w14:textId="11E7526E" w:rsidR="00FD5D46" w:rsidRPr="00753186" w:rsidRDefault="00FD5D46" w:rsidP="005B582B">
      <w:pPr>
        <w:ind w:firstLine="0"/>
        <w:jc w:val="center"/>
      </w:pPr>
      <w:r>
        <w:rPr>
          <w:noProof/>
        </w:rPr>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77711" cy="2839166"/>
                    </a:xfrm>
                    <a:prstGeom prst="rect">
                      <a:avLst/>
                    </a:prstGeom>
                  </pic:spPr>
                </pic:pic>
              </a:graphicData>
            </a:graphic>
          </wp:inline>
        </w:drawing>
      </w:r>
    </w:p>
    <w:p w14:paraId="0368D2A2" w14:textId="5396D362" w:rsidR="00BE3639" w:rsidRPr="00134BC2" w:rsidRDefault="00BE3639"/>
    <w:p w14:paraId="4211DBC7" w14:textId="5812B300" w:rsidR="009A2E13" w:rsidRDefault="009A2E13" w:rsidP="00596E44">
      <w:pPr>
        <w:pStyle w:val="Ttulo2"/>
      </w:pPr>
      <w:bookmarkStart w:id="1451" w:name="_Toc17133815"/>
      <w:r>
        <w:t>Testes</w:t>
      </w:r>
      <w:bookmarkEnd w:id="1451"/>
      <w:r w:rsidR="00A26001">
        <w:t xml:space="preserve"> DO DESENVOLVIMENTO</w:t>
      </w:r>
    </w:p>
    <w:p w14:paraId="422927A7" w14:textId="77777777" w:rsidR="009A2E13" w:rsidRPr="004C0224" w:rsidRDefault="009A2E13" w:rsidP="009A2E13"/>
    <w:p w14:paraId="3FE2FAA6" w14:textId="2C3E2420" w:rsidR="009A2E13" w:rsidRDefault="009A2E13" w:rsidP="009A2E13">
      <w:r>
        <w:t xml:space="preserve">A biblioteca de testes utilizada foi o </w:t>
      </w:r>
      <w:commentRangeStart w:id="1452"/>
      <w:r>
        <w:t xml:space="preserve">PHPUnit, </w:t>
      </w:r>
      <w:commentRangeEnd w:id="1452"/>
      <w:r w:rsidR="00A26001">
        <w:rPr>
          <w:rStyle w:val="Refdecomentrio"/>
        </w:rPr>
        <w:commentReference w:id="1452"/>
      </w:r>
      <w:r>
        <w:t>que já vem integrado com o Laravel. O Laravel apoia as funções nativas do PHPUnit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01B68900" w14:textId="66FCA588" w:rsidR="009A2E13" w:rsidRPr="005A6F0E" w:rsidRDefault="009A2E13" w:rsidP="009A2E13">
      <w:r>
        <w:t xml:space="preserve">O primeiro exemplo de teste se trata do trecho de código </w:t>
      </w:r>
      <w:r w:rsidR="00A26001">
        <w:t xml:space="preserve">da </w:t>
      </w:r>
      <w:r w:rsidR="00A26001" w:rsidRPr="005B582B">
        <w:rPr>
          <w:highlight w:val="yellow"/>
        </w:rPr>
        <w:t>Figura xxx</w:t>
      </w:r>
      <w:r w:rsidRPr="005B582B">
        <w:rPr>
          <w:highlight w:val="yellow"/>
        </w:rPr>
        <w:t>,</w:t>
      </w:r>
      <w:r>
        <w:t xml:space="preserve"> que compreende na classe de Teste de usuário, demonstrando a função de teste de inserção. Tem-se a utilização de dois Traits Laravel, o ‘</w:t>
      </w:r>
      <w:r w:rsidRPr="008250E0">
        <w:rPr>
          <w:i/>
        </w:rPr>
        <w:t>WithoutMiddleware</w:t>
      </w:r>
      <w:r>
        <w:rPr>
          <w:i/>
        </w:rPr>
        <w:t>’ e ‘DatabaseMigrations’</w:t>
      </w:r>
      <w:r>
        <w:t xml:space="preserve">. O primeiro serve para não utilizar </w:t>
      </w:r>
      <w:r w:rsidRPr="008250E0">
        <w:rPr>
          <w:i/>
        </w:rPr>
        <w:t>middlewares</w:t>
      </w:r>
      <w:r>
        <w:t xml:space="preserve"> que podem impedir o acesso a determinados conteúdos</w:t>
      </w:r>
      <w:r w:rsidR="00A26001">
        <w:t>,</w:t>
      </w:r>
      <w:r>
        <w:t xml:space="preserve"> para determinados tipos de usuários. O segundo acrescenta as migrações, que cria toda a base de dados no ambiente de teste. Há ainda uma função chamada ‘setUp’, que seria uma configuração inicial dos testes, </w:t>
      </w:r>
      <w:r w:rsidR="00A26001">
        <w:t xml:space="preserve">e </w:t>
      </w:r>
      <w:r>
        <w:t>nela é possível configurar o que for necessário para todos os testes</w:t>
      </w:r>
      <w:r w:rsidR="00A26001">
        <w:t>,</w:t>
      </w:r>
      <w:r>
        <w:t xml:space="preserve"> antes que o teste ocorra em si. Para isso usou-se o comando artisan ‘db:seed’ que </w:t>
      </w:r>
      <w:r>
        <w:lastRenderedPageBreak/>
        <w:t>serve para ‘alimentar’ a base de dados com registros. O restante da função serve para autenticar um usuário</w:t>
      </w:r>
      <w:r w:rsidR="00A26001">
        <w:t>,</w:t>
      </w:r>
      <w:r>
        <w:t xml:space="preserve"> que será utilizado em outro trecho da classe de testes de usuário.</w:t>
      </w:r>
    </w:p>
    <w:p w14:paraId="52B27E8B" w14:textId="77777777" w:rsidR="009A2E13" w:rsidRPr="00A118AA" w:rsidRDefault="009A2E13" w:rsidP="009A2E13"/>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r w:rsidRPr="008250E0">
        <w:rPr>
          <w:rFonts w:ascii="Courier New" w:eastAsia="Times New Roman" w:hAnsi="Courier New" w:cs="Courier New"/>
          <w:color w:val="A9B7C6"/>
          <w:sz w:val="20"/>
          <w:szCs w:val="20"/>
          <w:shd w:val="clear" w:color="auto" w:fill="232525"/>
          <w:lang w:val="en-US" w:eastAsia="pt-BR"/>
        </w:rPr>
        <w:t xml:space="preserve">UserTest </w:t>
      </w:r>
      <w:r w:rsidRPr="008250E0">
        <w:rPr>
          <w:rFonts w:ascii="Courier New" w:eastAsia="Times New Roman" w:hAnsi="Courier New" w:cs="Courier New"/>
          <w:b/>
          <w:bCs/>
          <w:color w:val="CC7832"/>
          <w:sz w:val="20"/>
          <w:szCs w:val="20"/>
          <w:shd w:val="clear" w:color="auto" w:fill="232525"/>
          <w:lang w:val="en-US" w:eastAsia="pt-BR"/>
        </w:rPr>
        <w:t xml:space="preserve">extends </w:t>
      </w:r>
      <w:r w:rsidRPr="008250E0">
        <w:rPr>
          <w:rFonts w:ascii="Courier New" w:eastAsia="Times New Roman" w:hAnsi="Courier New" w:cs="Courier New"/>
          <w:color w:val="A9B7C6"/>
          <w:sz w:val="20"/>
          <w:szCs w:val="20"/>
          <w:shd w:val="clear" w:color="auto" w:fill="232525"/>
          <w:lang w:val="en-US" w:eastAsia="pt-BR"/>
        </w:rPr>
        <w:t>TestCase</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WithoutMiddleware</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DatabaseMigrations</w:t>
      </w:r>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i/>
          <w:iCs/>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'db:seed'</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'auth.login_for_tests'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'teresinhag'</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testStore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postJson</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'user.store'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assertStatus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r w:rsidRPr="008250E0">
        <w:rPr>
          <w:rFonts w:ascii="Courier New" w:eastAsia="Times New Roman" w:hAnsi="Courier New" w:cs="Courier New"/>
          <w:color w:val="FFC66D"/>
          <w:sz w:val="20"/>
          <w:szCs w:val="20"/>
          <w:shd w:val="clear" w:color="auto" w:fill="232525"/>
          <w:lang w:val="en-US" w:eastAsia="pt-BR"/>
        </w:rPr>
        <w:t>assertJson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'role_user'</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77777777" w:rsidR="009A2E13" w:rsidRPr="008250E0" w:rsidRDefault="009A2E13" w:rsidP="009A2E13">
      <w:pPr>
        <w:rPr>
          <w:lang w:val="en-US"/>
        </w:rPr>
      </w:pPr>
    </w:p>
    <w:p w14:paraId="74EEBEB3" w14:textId="1286D1B3" w:rsidR="009A2E13" w:rsidRDefault="009A2E13" w:rsidP="009A2E13">
      <w:r>
        <w:t>Para a função ‘testStore’</w:t>
      </w:r>
      <w:r w:rsidR="00A26001">
        <w:t>,</w:t>
      </w:r>
      <w:r>
        <w:t xml:space="preserve"> que verifica a inserção de um novo usuário na base de dados, tem-se a primeira linha que recebe a resposta de uma requisição para a rota de inserção de usuários, passando os dados do usuário por meio de um </w:t>
      </w:r>
      <w:r w:rsidRPr="008250E0">
        <w:rPr>
          <w:i/>
        </w:rPr>
        <w:t>array</w:t>
      </w:r>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Pr="00715412">
        <w:t>JavaScript Object Notation</w:t>
      </w:r>
      <w:r>
        <w:t xml:space="preserve"> (JSON), que se trata de uma notação de objetos entendida de maneira padrão por diversas tecnologias. Esper</w:t>
      </w:r>
      <w:r w:rsidR="00A26001">
        <w:t>ava-se</w:t>
      </w:r>
      <w:r>
        <w:t xml:space="preserve"> receber um objeto contendo a palavra ‘</w:t>
      </w:r>
      <w:r w:rsidRPr="008250E0">
        <w:rPr>
          <w:i/>
        </w:rPr>
        <w:t>success</w:t>
      </w:r>
      <w:r>
        <w:t xml:space="preserve">’, indicando que tudo </w:t>
      </w:r>
      <w:r>
        <w:lastRenderedPageBreak/>
        <w:t>ocorreu bem. Ainda há mais duas asserções que verificam se os dados foram salvos na base de dados.</w:t>
      </w:r>
    </w:p>
    <w:p w14:paraId="0616E1A0" w14:textId="5927870F" w:rsidR="009A2E13" w:rsidRDefault="009A2E13" w:rsidP="009A2E13">
      <w:r>
        <w:t xml:space="preserve">O teste do trecho de código </w:t>
      </w:r>
      <w:r w:rsidR="00A26001">
        <w:t xml:space="preserve">da </w:t>
      </w:r>
      <w:r w:rsidR="00A26001" w:rsidRPr="005B582B">
        <w:rPr>
          <w:highlight w:val="yellow"/>
        </w:rPr>
        <w:t>Figura xxx</w:t>
      </w:r>
      <w:r w:rsidR="00A26001">
        <w:t xml:space="preserve"> </w:t>
      </w:r>
      <w:r>
        <w:t xml:space="preserve">é responsável por verificar se é possível enviar uma notificação ao professor, </w:t>
      </w:r>
      <w:r w:rsidR="00A26001">
        <w:t xml:space="preserve">e </w:t>
      </w:r>
      <w:r>
        <w:t>salvar na base, ao enviar uma dúvida. As asserções seguem o mesmo exemplo do teste de inserção dos usuários.</w:t>
      </w:r>
    </w:p>
    <w:p w14:paraId="36DA6FB2" w14:textId="77777777" w:rsidR="009A2E13" w:rsidRDefault="009A2E13" w:rsidP="009A2E13"/>
    <w:p w14:paraId="74FBDED2" w14:textId="77777777" w:rsidR="009A2E13" w:rsidRPr="008250E0" w:rsidRDefault="009A2E13" w:rsidP="009A2E13">
      <w:pPr>
        <w:pStyle w:val="Pr-formataoHTML"/>
        <w:shd w:val="clear" w:color="auto" w:fill="2B2B2B"/>
        <w:rPr>
          <w:color w:val="A9B7C6"/>
          <w:lang w:val="en-US"/>
        </w:rPr>
      </w:pPr>
      <w:r w:rsidRPr="008250E0">
        <w:rPr>
          <w:b/>
          <w:bCs/>
          <w:color w:val="CC7832"/>
          <w:shd w:val="clear" w:color="auto" w:fill="232525"/>
          <w:lang w:val="en-US"/>
        </w:rPr>
        <w:t xml:space="preserve">public function </w:t>
      </w:r>
      <w:r w:rsidRPr="008250E0">
        <w:rPr>
          <w:color w:val="FFC66D"/>
          <w:shd w:val="clear" w:color="auto" w:fill="232525"/>
          <w:lang w:val="en-US"/>
        </w:rPr>
        <w:t>testIfSendNotificationOnCreate</w:t>
      </w:r>
      <w:r w:rsidRPr="008250E0">
        <w:rPr>
          <w:color w:val="A9B7C6"/>
          <w:shd w:val="clear" w:color="auto" w:fill="232525"/>
          <w:lang w:val="en-US"/>
        </w:rPr>
        <w:t>(){</w:t>
      </w:r>
      <w:r w:rsidRPr="008250E0">
        <w:rPr>
          <w:color w:val="A9B7C6"/>
          <w:shd w:val="clear" w:color="auto" w:fill="232525"/>
          <w:lang w:val="en-US"/>
        </w:rPr>
        <w:br/>
      </w:r>
      <w:r w:rsidRPr="008250E0">
        <w:rPr>
          <w:color w:val="A9B7C6"/>
          <w:shd w:val="clear" w:color="auto" w:fill="232525"/>
          <w:lang w:val="en-US"/>
        </w:rPr>
        <w:br/>
        <w:t xml:space="preserve">    </w:t>
      </w:r>
      <w:r w:rsidRPr="008250E0">
        <w:rPr>
          <w:color w:val="9876AA"/>
          <w:shd w:val="clear" w:color="auto" w:fill="232525"/>
          <w:lang w:val="en-US"/>
        </w:rPr>
        <w:t xml:space="preserve">$response </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enviaDuvida</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assertStatus</w:t>
      </w:r>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assertJson</w:t>
      </w:r>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assertDatabaseHas</w:t>
      </w:r>
      <w:r w:rsidRPr="008250E0">
        <w:rPr>
          <w:color w:val="A9B7C6"/>
          <w:shd w:val="clear" w:color="auto" w:fill="232525"/>
          <w:lang w:val="en-US"/>
        </w:rPr>
        <w:t>(</w:t>
      </w:r>
      <w:r w:rsidRPr="008250E0">
        <w:rPr>
          <w:color w:val="6A8759"/>
          <w:shd w:val="clear" w:color="auto" w:fill="232525"/>
          <w:lang w:val="en-US"/>
        </w:rPr>
        <w:t>'notifications'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 xml:space="preserve">'notifiable_id' </w:t>
      </w:r>
      <w:r w:rsidRPr="008250E0">
        <w:rPr>
          <w:color w:val="A9B7C6"/>
          <w:shd w:val="clear" w:color="auto" w:fill="232525"/>
          <w:lang w:val="en-US"/>
        </w:rPr>
        <w:t xml:space="preserve">=&gt; </w:t>
      </w:r>
      <w:r w:rsidRPr="008250E0">
        <w:rPr>
          <w:color w:val="6897BB"/>
          <w:shd w:val="clear" w:color="auto" w:fill="232525"/>
          <w:lang w:val="en-US"/>
        </w:rPr>
        <w:t>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A9B7C6"/>
          <w:shd w:val="clear" w:color="auto" w:fill="232525"/>
          <w:lang w:val="en-US"/>
        </w:rPr>
        <w:t>}</w:t>
      </w:r>
    </w:p>
    <w:p w14:paraId="7DA01259" w14:textId="77777777" w:rsidR="009A2E13" w:rsidRPr="008250E0" w:rsidRDefault="009A2E13" w:rsidP="009A2E13">
      <w:pPr>
        <w:rPr>
          <w:lang w:val="en-US"/>
        </w:rPr>
      </w:pPr>
      <w:r w:rsidRPr="008250E0">
        <w:rPr>
          <w:lang w:val="en-US"/>
        </w:rPr>
        <w:t xml:space="preserve"> </w:t>
      </w:r>
    </w:p>
    <w:p w14:paraId="00ECEE7A" w14:textId="5C752BC8" w:rsidR="009A2E13" w:rsidRDefault="009A2E13" w:rsidP="009A2E13">
      <w:r>
        <w:t xml:space="preserve">O próximo teste se trata da atualização de um evento criado por um professor, </w:t>
      </w:r>
      <w:r w:rsidR="00A26001">
        <w:t xml:space="preserve">e </w:t>
      </w:r>
      <w:r>
        <w:t>utiliza-se a função para criar um evento de um professor. Após criar o evento</w:t>
      </w:r>
      <w:r w:rsidR="00A26001">
        <w:t>,</w:t>
      </w:r>
      <w:r>
        <w:t xml:space="preserve"> e salv</w:t>
      </w:r>
      <w:r w:rsidR="00A26001">
        <w:t>á</w:t>
      </w:r>
      <w:r>
        <w:t>-lo na base de dados</w:t>
      </w:r>
      <w:r w:rsidR="00A26001">
        <w:t>,</w:t>
      </w:r>
      <w:r>
        <w:t xml:space="preserve"> recebe-se a resposta da rota de atualização</w:t>
      </w:r>
      <w:r w:rsidR="00A26001">
        <w:t>,</w:t>
      </w:r>
      <w:r>
        <w:t xml:space="preserve"> pela função ‘json’ (passando como parâmetros o verbo HTPP que nesse caso foi o PUT, a rota, os dados e o cabeçalho, que se trata do </w:t>
      </w:r>
      <w:r w:rsidRPr="005B582B">
        <w:rPr>
          <w:i/>
          <w:iCs/>
        </w:rPr>
        <w:t>token</w:t>
      </w:r>
      <w:r w:rsidR="00A26001">
        <w:t>,</w:t>
      </w:r>
      <w:r>
        <w:t xml:space="preserve"> que verifica que o usuário se autenticou no ambiente</w:t>
      </w:r>
      <w:r w:rsidR="00A26001">
        <w:t>)</w:t>
      </w:r>
      <w:r>
        <w:t>. As funções de asserção são praticamente as mesmas, o que irá mudar é a última verificação que determina se há algum dado faltando ou não</w:t>
      </w:r>
      <w:r w:rsidR="00A26001">
        <w:t>,</w:t>
      </w:r>
      <w:r>
        <w:t xml:space="preserve"> existente na base. Isso se dá pelo fato que o processo de atualizar os dados antigos do evento não devem existir. Somente devem existir na base os dados atuais</w:t>
      </w:r>
      <w:r w:rsidR="00A26001">
        <w:t>,</w:t>
      </w:r>
      <w:r>
        <w:t xml:space="preserve"> que foram atualizados. Então faz-se duas verificações, se existe o dado novo e se o dado antigo não existe mais.</w:t>
      </w:r>
    </w:p>
    <w:p w14:paraId="1C856177" w14:textId="77777777" w:rsidR="009A2E13" w:rsidRPr="00A118AA" w:rsidRDefault="009A2E13" w:rsidP="009A2E13"/>
    <w:p w14:paraId="43F8CCFA" w14:textId="77777777" w:rsidR="009A2E13" w:rsidRPr="008250E0" w:rsidRDefault="009A2E13" w:rsidP="009A2E13">
      <w:pPr>
        <w:pStyle w:val="Pr-formataoHTML"/>
        <w:shd w:val="clear" w:color="auto" w:fill="2B2B2B"/>
        <w:rPr>
          <w:color w:val="A9B7C6"/>
          <w:lang w:val="en-US"/>
        </w:rPr>
      </w:pPr>
      <w:r w:rsidRPr="004D5E0A">
        <w:rPr>
          <w:color w:val="A9B7C6"/>
          <w:shd w:val="clear" w:color="auto" w:fill="232525"/>
          <w:lang w:val="en-US"/>
          <w:rPrChange w:id="1453" w:author="Ryan Lemos" w:date="2019-09-26T19:56:00Z">
            <w:rPr>
              <w:color w:val="A9B7C6"/>
              <w:shd w:val="clear" w:color="auto" w:fill="232525"/>
              <w:lang w:val="en-US"/>
            </w:rPr>
          </w:rPrChange>
        </w:rPr>
        <w:br/>
      </w:r>
      <w:r w:rsidRPr="008250E0">
        <w:rPr>
          <w:b/>
          <w:bCs/>
          <w:color w:val="CC7832"/>
          <w:shd w:val="clear" w:color="auto" w:fill="232525"/>
          <w:lang w:val="en-US"/>
        </w:rPr>
        <w:t xml:space="preserve">public function </w:t>
      </w:r>
      <w:r w:rsidRPr="008250E0">
        <w:rPr>
          <w:color w:val="FFC66D"/>
          <w:shd w:val="clear" w:color="auto" w:fill="232525"/>
          <w:lang w:val="en-US"/>
        </w:rPr>
        <w:t>testUpdate</w:t>
      </w: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createGroup</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createEventTeacher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 edição'</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'event.update'</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9876AA"/>
          <w:shd w:val="clear" w:color="auto" w:fill="232525"/>
          <w:lang w:val="en-US"/>
        </w:rPr>
        <w:t>header_teacher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assertStatus</w:t>
      </w:r>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assertJson</w:t>
      </w:r>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assertDatabaseHas</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assertDatabaseMissing</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77777777" w:rsidR="009A2E13" w:rsidRDefault="009A2E13" w:rsidP="00596E44">
      <w:pPr>
        <w:pStyle w:val="Ttulo2"/>
        <w:numPr>
          <w:ilvl w:val="0"/>
          <w:numId w:val="0"/>
        </w:numPr>
        <w:ind w:left="578"/>
        <w:rPr>
          <w:lang w:val="en-US"/>
        </w:rPr>
      </w:pPr>
    </w:p>
    <w:p w14:paraId="6C31B15E" w14:textId="77777777" w:rsidR="00E55893" w:rsidRDefault="00E55893" w:rsidP="00E55893">
      <w:pPr>
        <w:pStyle w:val="Ttulo1"/>
        <w:rPr>
          <w:lang w:val="en-US"/>
        </w:rPr>
      </w:pPr>
      <w:bookmarkStart w:id="1454" w:name="_Toc17133816"/>
      <w:r>
        <w:rPr>
          <w:lang w:val="en-US"/>
        </w:rPr>
        <w:t>Utilização</w:t>
      </w:r>
      <w:bookmarkEnd w:id="1454"/>
    </w:p>
    <w:p w14:paraId="4E25139D" w14:textId="77777777" w:rsidR="00E55893" w:rsidRDefault="00E55893" w:rsidP="00E55893">
      <w:pPr>
        <w:pStyle w:val="Ttulo1"/>
        <w:rPr>
          <w:lang w:val="en-US"/>
        </w:rPr>
      </w:pPr>
      <w:bookmarkStart w:id="1455" w:name="_Toc17133817"/>
      <w:r>
        <w:rPr>
          <w:lang w:val="en-US"/>
        </w:rPr>
        <w:t>Considerações finais</w:t>
      </w:r>
      <w:bookmarkEnd w:id="1455"/>
    </w:p>
    <w:p w14:paraId="5BE1101D" w14:textId="394F89E8" w:rsidR="007216C5" w:rsidRPr="00596E44" w:rsidRDefault="00E55893">
      <w:pPr>
        <w:pStyle w:val="Ttulo2"/>
        <w:rPr>
          <w:lang w:val="en-US"/>
        </w:rPr>
      </w:pPr>
      <w:bookmarkStart w:id="1456" w:name="_Toc17133818"/>
      <w:r>
        <w:rPr>
          <w:lang w:val="en-US"/>
        </w:rPr>
        <w:t>Trabalhos futuros</w:t>
      </w:r>
      <w:bookmarkEnd w:id="1456"/>
      <w:r w:rsidR="007216C5" w:rsidRPr="00596E44">
        <w:rPr>
          <w:lang w:val="en-US"/>
        </w:rPr>
        <w:br/>
      </w:r>
    </w:p>
    <w:p w14:paraId="3C069AA2" w14:textId="77777777" w:rsidR="00B265CE" w:rsidRPr="00596E44" w:rsidRDefault="00B265CE" w:rsidP="00B265CE">
      <w:pPr>
        <w:rPr>
          <w:lang w:val="en-US"/>
        </w:rPr>
        <w:sectPr w:rsidR="00B265CE" w:rsidRPr="00596E44"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1457" w:name="_Toc17133819"/>
      <w:r>
        <w:lastRenderedPageBreak/>
        <w:t>Referências</w:t>
      </w:r>
      <w:bookmarkEnd w:id="1457"/>
    </w:p>
    <w:p w14:paraId="1FD163B3" w14:textId="77777777" w:rsidR="00BE5291" w:rsidRPr="00BE5291" w:rsidRDefault="00BE5291" w:rsidP="00BE5291"/>
    <w:p w14:paraId="3EEA8AB1" w14:textId="77777777" w:rsidR="00D534F8" w:rsidRDefault="00D534F8" w:rsidP="000809C2">
      <w:pPr>
        <w:spacing w:line="240" w:lineRule="auto"/>
        <w:ind w:firstLine="0"/>
        <w:jc w:val="left"/>
        <w:rPr>
          <w:noProof/>
        </w:rPr>
      </w:pPr>
      <w:r w:rsidRPr="00596E44">
        <w:rPr>
          <w:noProof/>
          <w:highlight w:val="yellow"/>
        </w:rPr>
        <w:t xml:space="preserve">ABREU, L. </w:t>
      </w:r>
      <w:r w:rsidRPr="00596E44">
        <w:rPr>
          <w:b/>
          <w:noProof/>
          <w:highlight w:val="yellow"/>
        </w:rPr>
        <w:t>TypeScript:</w:t>
      </w:r>
      <w:r w:rsidRPr="00596E44">
        <w:rPr>
          <w:noProof/>
          <w:highlight w:val="yellow"/>
        </w:rPr>
        <w:t xml:space="preserve"> O JavasCript Moderno para Criação de Aplicações. Lisboa: FCA – Editora de Informática. 2017.</w:t>
      </w:r>
    </w:p>
    <w:p w14:paraId="46D778C6" w14:textId="77777777" w:rsidR="00D534F8" w:rsidRDefault="00D534F8" w:rsidP="000809C2">
      <w:pPr>
        <w:spacing w:line="240" w:lineRule="auto"/>
        <w:ind w:firstLine="0"/>
        <w:jc w:val="left"/>
        <w:rPr>
          <w:noProof/>
        </w:rPr>
      </w:pPr>
    </w:p>
    <w:p w14:paraId="534120EA" w14:textId="77777777" w:rsidR="00D339A1" w:rsidRPr="00D339A1" w:rsidRDefault="00D339A1" w:rsidP="000809C2">
      <w:pPr>
        <w:spacing w:line="240" w:lineRule="auto"/>
        <w:ind w:firstLine="0"/>
        <w:jc w:val="left"/>
        <w:rPr>
          <w:noProof/>
        </w:rPr>
      </w:pPr>
      <w:r w:rsidRPr="00596E44">
        <w:rPr>
          <w:noProof/>
          <w:highlight w:val="yellow"/>
        </w:rPr>
        <w:t xml:space="preserve">ALVES, J. R. M. </w:t>
      </w:r>
      <w:r w:rsidRPr="00596E44">
        <w:rPr>
          <w:i/>
          <w:noProof/>
          <w:highlight w:val="yellow"/>
        </w:rPr>
        <w:t>et al.</w:t>
      </w:r>
      <w:r w:rsidRPr="00596E44">
        <w:rPr>
          <w:noProof/>
          <w:highlight w:val="yellow"/>
        </w:rPr>
        <w:t xml:space="preserve"> </w:t>
      </w:r>
      <w:r w:rsidRPr="00596E44">
        <w:rPr>
          <w:b/>
          <w:bCs/>
          <w:noProof/>
          <w:highlight w:val="yellow"/>
        </w:rPr>
        <w:t>Educação a Distância:</w:t>
      </w:r>
      <w:r w:rsidRPr="00596E44">
        <w:rPr>
          <w:noProof/>
          <w:highlight w:val="yellow"/>
        </w:rPr>
        <w:t xml:space="preserve"> o estado da arte. São Paulo: Pearson Education do Brasil, v. 1, 2009.</w:t>
      </w:r>
    </w:p>
    <w:p w14:paraId="04989ACF" w14:textId="77777777" w:rsidR="00D339A1" w:rsidRDefault="00D339A1" w:rsidP="000809C2">
      <w:pPr>
        <w:spacing w:line="240" w:lineRule="auto"/>
        <w:ind w:firstLine="0"/>
        <w:jc w:val="left"/>
        <w:rPr>
          <w:noProof/>
        </w:rPr>
      </w:pPr>
    </w:p>
    <w:p w14:paraId="6D77BCF4" w14:textId="77777777" w:rsidR="00D339A1" w:rsidRPr="00D339A1" w:rsidRDefault="00D339A1" w:rsidP="000809C2">
      <w:pPr>
        <w:spacing w:line="240" w:lineRule="auto"/>
        <w:ind w:firstLine="0"/>
        <w:jc w:val="left"/>
        <w:rPr>
          <w:noProof/>
        </w:rPr>
      </w:pPr>
      <w:r w:rsidRPr="00596E44">
        <w:rPr>
          <w:noProof/>
          <w:highlight w:val="yellow"/>
        </w:rPr>
        <w:t xml:space="preserve">BABBEL. </w:t>
      </w:r>
      <w:r w:rsidRPr="00596E44">
        <w:rPr>
          <w:b/>
          <w:bCs/>
          <w:noProof/>
          <w:highlight w:val="yellow"/>
        </w:rPr>
        <w:t>Preços</w:t>
      </w:r>
      <w:r w:rsidR="00E44BB8" w:rsidRPr="00596E44">
        <w:rPr>
          <w:noProof/>
          <w:highlight w:val="yellow"/>
        </w:rPr>
        <w:t>.</w:t>
      </w:r>
      <w:r w:rsidRPr="00596E44">
        <w:rPr>
          <w:noProof/>
          <w:highlight w:val="yellow"/>
        </w:rPr>
        <w:t xml:space="preserve"> 2018. Disponível em: &lt;https://home.babbel.com/prices&gt;. Acesso em: 23 ago. 2018.</w:t>
      </w:r>
    </w:p>
    <w:p w14:paraId="2598E0F7" w14:textId="77777777" w:rsidR="00D339A1" w:rsidRDefault="00D339A1" w:rsidP="000809C2">
      <w:pPr>
        <w:spacing w:line="240" w:lineRule="auto"/>
        <w:ind w:firstLine="0"/>
        <w:jc w:val="left"/>
        <w:rPr>
          <w:noProof/>
        </w:rPr>
      </w:pPr>
    </w:p>
    <w:p w14:paraId="74FB352D" w14:textId="77777777" w:rsidR="00D339A1" w:rsidRPr="00D339A1" w:rsidRDefault="00D339A1" w:rsidP="000809C2">
      <w:pPr>
        <w:spacing w:line="240" w:lineRule="auto"/>
        <w:ind w:firstLine="0"/>
        <w:jc w:val="left"/>
        <w:rPr>
          <w:noProof/>
        </w:rPr>
      </w:pPr>
      <w:r w:rsidRPr="00596E44">
        <w:rPr>
          <w:noProof/>
          <w:highlight w:val="yellow"/>
        </w:rPr>
        <w:t xml:space="preserve">BACICH, L. </w:t>
      </w:r>
      <w:r w:rsidRPr="00596E44">
        <w:rPr>
          <w:i/>
          <w:noProof/>
          <w:highlight w:val="yellow"/>
        </w:rPr>
        <w:t>et al</w:t>
      </w:r>
      <w:r w:rsidRPr="00596E44">
        <w:rPr>
          <w:noProof/>
          <w:highlight w:val="yellow"/>
        </w:rPr>
        <w:t xml:space="preserve">. </w:t>
      </w:r>
      <w:r w:rsidRPr="00596E44">
        <w:rPr>
          <w:b/>
          <w:bCs/>
          <w:noProof/>
          <w:highlight w:val="yellow"/>
        </w:rPr>
        <w:t>Ensino Híbrido:</w:t>
      </w:r>
      <w:r w:rsidRPr="00596E44">
        <w:rPr>
          <w:noProof/>
          <w:highlight w:val="yellow"/>
        </w:rPr>
        <w:t xml:space="preserve"> Personalização e tecnologia na educação. Porto Alegre: Penso, 2015.</w:t>
      </w:r>
    </w:p>
    <w:p w14:paraId="6433EA32" w14:textId="77777777" w:rsidR="00D339A1" w:rsidRDefault="00D339A1" w:rsidP="000809C2">
      <w:pPr>
        <w:spacing w:line="240" w:lineRule="auto"/>
        <w:ind w:firstLine="0"/>
        <w:jc w:val="left"/>
        <w:rPr>
          <w:noProof/>
        </w:rPr>
      </w:pPr>
    </w:p>
    <w:p w14:paraId="36AC5AE7" w14:textId="77777777" w:rsidR="00D339A1" w:rsidRPr="00D339A1" w:rsidRDefault="00D339A1" w:rsidP="000809C2">
      <w:pPr>
        <w:spacing w:line="240" w:lineRule="auto"/>
        <w:ind w:firstLine="0"/>
        <w:jc w:val="left"/>
        <w:rPr>
          <w:noProof/>
        </w:rPr>
      </w:pPr>
      <w:r w:rsidRPr="00596E44">
        <w:rPr>
          <w:noProof/>
          <w:highlight w:val="yellow"/>
        </w:rPr>
        <w:t xml:space="preserve">BARANAUSKAS, M. C. C.; ROCHA, H. V. D. </w:t>
      </w:r>
      <w:r w:rsidRPr="00596E44">
        <w:rPr>
          <w:b/>
          <w:bCs/>
          <w:noProof/>
          <w:highlight w:val="yellow"/>
        </w:rPr>
        <w:t>Design e Avaliação de Interfaces Humano-Computador</w:t>
      </w:r>
      <w:r w:rsidRPr="00596E44">
        <w:rPr>
          <w:noProof/>
          <w:highlight w:val="yellow"/>
        </w:rPr>
        <w:t>. Campinas: UNIVERSIDADE ESTADUAL DE CAMPINAS, 2003.</w:t>
      </w:r>
      <w:r w:rsidR="005B5EC4" w:rsidRPr="00596E44">
        <w:rPr>
          <w:noProof/>
          <w:highlight w:val="yellow"/>
        </w:rPr>
        <w:t xml:space="preserve"> Disponível em</w:t>
      </w:r>
      <w:r w:rsidR="00D21BE3" w:rsidRPr="00596E44">
        <w:rPr>
          <w:noProof/>
          <w:highlight w:val="yellow"/>
        </w:rPr>
        <w:t>:</w:t>
      </w:r>
      <w:r w:rsidR="005B5EC4" w:rsidRPr="00596E44">
        <w:rPr>
          <w:noProof/>
          <w:highlight w:val="yellow"/>
        </w:rPr>
        <w:t xml:space="preserve"> &lt;https://www.nied.unicamp.br/biblioteca/design-e-avaliacao-de-interfaces-humano-computador/ &gt; Acesso em:</w:t>
      </w:r>
      <w:r w:rsidR="00F85EFB" w:rsidRPr="00596E44">
        <w:rPr>
          <w:noProof/>
          <w:highlight w:val="yellow"/>
        </w:rPr>
        <w:t xml:space="preserve"> 22</w:t>
      </w:r>
      <w:r w:rsidR="00F0748E" w:rsidRPr="00596E44">
        <w:rPr>
          <w:noProof/>
          <w:highlight w:val="yellow"/>
        </w:rPr>
        <w:t xml:space="preserve"> </w:t>
      </w:r>
      <w:r w:rsidR="00F85EFB" w:rsidRPr="00596E44">
        <w:rPr>
          <w:noProof/>
          <w:highlight w:val="yellow"/>
        </w:rPr>
        <w:t>set. 2018.</w:t>
      </w:r>
    </w:p>
    <w:p w14:paraId="7042880D" w14:textId="77777777" w:rsidR="00D339A1" w:rsidRDefault="00D339A1" w:rsidP="000809C2">
      <w:pPr>
        <w:spacing w:line="240" w:lineRule="auto"/>
        <w:ind w:firstLine="0"/>
        <w:jc w:val="left"/>
        <w:rPr>
          <w:noProof/>
        </w:rPr>
      </w:pPr>
    </w:p>
    <w:p w14:paraId="436A48F1" w14:textId="77777777" w:rsidR="00D339A1" w:rsidRPr="00D339A1" w:rsidRDefault="00D339A1" w:rsidP="000809C2">
      <w:pPr>
        <w:spacing w:line="240" w:lineRule="auto"/>
        <w:ind w:firstLine="0"/>
        <w:jc w:val="left"/>
        <w:rPr>
          <w:noProof/>
        </w:rPr>
      </w:pPr>
      <w:r w:rsidRPr="00596E44">
        <w:rPr>
          <w:noProof/>
          <w:highlight w:val="yellow"/>
        </w:rPr>
        <w:t xml:space="preserve">CAELUM. </w:t>
      </w:r>
      <w:r w:rsidRPr="00596E44">
        <w:rPr>
          <w:b/>
          <w:bCs/>
          <w:noProof/>
          <w:highlight w:val="yellow"/>
        </w:rPr>
        <w:t>Desenvolvimento Web com HTML, CSS e JavaScript</w:t>
      </w:r>
      <w:r w:rsidRPr="00596E44">
        <w:rPr>
          <w:noProof/>
          <w:highlight w:val="yellow"/>
        </w:rPr>
        <w:t>. São Paulo: Caelum ensino e inovação, 2018. Disponível em: &lt;https://www.caelum.com.br/download/caelum-html-css-javascript.pdf&gt;. Acesso em: 07 out. 2018.</w:t>
      </w:r>
    </w:p>
    <w:p w14:paraId="5F7D26E2" w14:textId="77777777" w:rsidR="00E0253B" w:rsidRDefault="00E0253B" w:rsidP="000809C2">
      <w:pPr>
        <w:spacing w:line="240" w:lineRule="auto"/>
        <w:ind w:firstLine="0"/>
        <w:jc w:val="left"/>
        <w:rPr>
          <w:noProof/>
        </w:rPr>
      </w:pPr>
    </w:p>
    <w:p w14:paraId="5F498411" w14:textId="77777777" w:rsidR="00D339A1" w:rsidRPr="00D339A1" w:rsidRDefault="00D339A1" w:rsidP="000809C2">
      <w:pPr>
        <w:spacing w:line="240" w:lineRule="auto"/>
        <w:ind w:firstLine="0"/>
        <w:jc w:val="left"/>
        <w:rPr>
          <w:noProof/>
        </w:rPr>
      </w:pPr>
      <w:r w:rsidRPr="00596E44">
        <w:rPr>
          <w:noProof/>
          <w:highlight w:val="yellow"/>
        </w:rPr>
        <w:t xml:space="preserve">CAMPOS, A. L. N. </w:t>
      </w:r>
      <w:r w:rsidRPr="00596E44">
        <w:rPr>
          <w:b/>
          <w:bCs/>
          <w:noProof/>
          <w:highlight w:val="yellow"/>
        </w:rPr>
        <w:t>Modelagem de Processos com BPMN</w:t>
      </w:r>
      <w:r w:rsidRPr="00596E44">
        <w:rPr>
          <w:noProof/>
          <w:highlight w:val="yellow"/>
        </w:rPr>
        <w:t>. 2. ed. Rio de Janeiro: Brasport, 2014.</w:t>
      </w:r>
    </w:p>
    <w:p w14:paraId="225C6375" w14:textId="77777777" w:rsidR="00D339A1" w:rsidRDefault="00D339A1" w:rsidP="000809C2">
      <w:pPr>
        <w:spacing w:line="240" w:lineRule="auto"/>
        <w:ind w:firstLine="0"/>
        <w:jc w:val="left"/>
        <w:rPr>
          <w:noProof/>
        </w:rPr>
      </w:pPr>
    </w:p>
    <w:p w14:paraId="4D604CD4" w14:textId="77777777" w:rsidR="00D339A1" w:rsidRPr="00D339A1" w:rsidRDefault="00D339A1" w:rsidP="000809C2">
      <w:pPr>
        <w:spacing w:line="240" w:lineRule="auto"/>
        <w:ind w:firstLine="0"/>
        <w:jc w:val="left"/>
        <w:rPr>
          <w:noProof/>
        </w:rPr>
      </w:pPr>
      <w:r w:rsidRPr="00596E44">
        <w:rPr>
          <w:noProof/>
          <w:highlight w:val="yellow"/>
        </w:rPr>
        <w:t xml:space="preserve">CARVALHO, V. </w:t>
      </w:r>
      <w:r w:rsidRPr="00596E44">
        <w:rPr>
          <w:b/>
          <w:bCs/>
          <w:noProof/>
          <w:highlight w:val="yellow"/>
        </w:rPr>
        <w:t>MySQL:</w:t>
      </w:r>
      <w:r w:rsidRPr="00596E44">
        <w:rPr>
          <w:noProof/>
          <w:highlight w:val="yellow"/>
        </w:rPr>
        <w:t xml:space="preserve"> Comece com o principal banco de dados open source do mercado. São Paulo: Casa do Código, 2015.</w:t>
      </w:r>
    </w:p>
    <w:p w14:paraId="02704C3E" w14:textId="77777777" w:rsidR="00D339A1" w:rsidRDefault="00D339A1" w:rsidP="000809C2">
      <w:pPr>
        <w:spacing w:line="240" w:lineRule="auto"/>
        <w:ind w:firstLine="0"/>
        <w:jc w:val="left"/>
        <w:rPr>
          <w:noProof/>
        </w:rPr>
      </w:pPr>
    </w:p>
    <w:p w14:paraId="2929973B" w14:textId="77777777" w:rsidR="00D339A1" w:rsidRPr="00596E44" w:rsidRDefault="00D339A1" w:rsidP="000809C2">
      <w:pPr>
        <w:spacing w:line="240" w:lineRule="auto"/>
        <w:ind w:firstLine="0"/>
        <w:jc w:val="left"/>
        <w:rPr>
          <w:noProof/>
        </w:rPr>
      </w:pPr>
      <w:r w:rsidRPr="00596E44">
        <w:rPr>
          <w:noProof/>
          <w:highlight w:val="yellow"/>
        </w:rPr>
        <w:t xml:space="preserve">CCAA. </w:t>
      </w:r>
      <w:r w:rsidRPr="00596E44">
        <w:rPr>
          <w:b/>
          <w:bCs/>
          <w:noProof/>
          <w:highlight w:val="yellow"/>
        </w:rPr>
        <w:t>Espaço CCAA Aluno</w:t>
      </w:r>
      <w:r w:rsidR="00E44BB8" w:rsidRPr="00596E44">
        <w:rPr>
          <w:noProof/>
          <w:highlight w:val="yellow"/>
        </w:rPr>
        <w:t>.</w:t>
      </w:r>
      <w:r w:rsidRPr="00596E44">
        <w:rPr>
          <w:noProof/>
          <w:highlight w:val="yellow"/>
        </w:rPr>
        <w:t xml:space="preserve"> sd. Disponível em: &lt;https://www.ccaa.com.br/espacoccaa/conteudos/&gt;. Acesso em: 23 ago. 2018.</w:t>
      </w:r>
    </w:p>
    <w:p w14:paraId="3B9B6876" w14:textId="77777777" w:rsidR="00C00F6E" w:rsidRPr="00596E44" w:rsidRDefault="00C00F6E" w:rsidP="000809C2">
      <w:pPr>
        <w:spacing w:line="240" w:lineRule="auto"/>
        <w:ind w:firstLine="0"/>
        <w:jc w:val="left"/>
        <w:rPr>
          <w:noProof/>
        </w:rPr>
      </w:pPr>
    </w:p>
    <w:p w14:paraId="54033FEC" w14:textId="161D6FA0" w:rsidR="00C00F6E" w:rsidRPr="00E95C78" w:rsidRDefault="00C00F6E" w:rsidP="000809C2">
      <w:pPr>
        <w:spacing w:line="240" w:lineRule="auto"/>
        <w:ind w:firstLine="0"/>
        <w:jc w:val="left"/>
        <w:rPr>
          <w:noProof/>
          <w:lang w:val="en-US"/>
        </w:rPr>
      </w:pPr>
      <w:r w:rsidRPr="00596E44">
        <w:rPr>
          <w:noProof/>
          <w:highlight w:val="yellow"/>
        </w:rPr>
        <w:t xml:space="preserve">CKEDITOR. </w:t>
      </w:r>
      <w:r w:rsidRPr="00596E44">
        <w:rPr>
          <w:b/>
          <w:noProof/>
          <w:highlight w:val="yellow"/>
        </w:rPr>
        <w:t>CKEditor Ecosystem</w:t>
      </w:r>
      <w:r w:rsidRPr="00596E44">
        <w:rPr>
          <w:noProof/>
          <w:highlight w:val="yellow"/>
        </w:rPr>
        <w:t xml:space="preserve">. 2019. Disponível em: &lt;https://ckeditor.com/&gt;. </w:t>
      </w:r>
      <w:r w:rsidRPr="00596E44">
        <w:rPr>
          <w:noProof/>
          <w:highlight w:val="yellow"/>
          <w:lang w:val="en-US"/>
        </w:rPr>
        <w:t xml:space="preserve">Acesso em: </w:t>
      </w:r>
      <w:r w:rsidR="00CF506D" w:rsidRPr="00596E44">
        <w:rPr>
          <w:noProof/>
          <w:highlight w:val="yellow"/>
          <w:lang w:val="en-US"/>
        </w:rPr>
        <w:t>02 mai</w:t>
      </w:r>
      <w:r w:rsidR="0053624F">
        <w:rPr>
          <w:noProof/>
          <w:highlight w:val="yellow"/>
          <w:lang w:val="en-US"/>
        </w:rPr>
        <w:t>o</w:t>
      </w:r>
      <w:r w:rsidR="00CF506D" w:rsidRPr="00596E44">
        <w:rPr>
          <w:noProof/>
          <w:highlight w:val="yellow"/>
          <w:lang w:val="en-US"/>
        </w:rPr>
        <w:t xml:space="preserve"> 2019.</w:t>
      </w:r>
    </w:p>
    <w:p w14:paraId="1BB81E66" w14:textId="77777777" w:rsidR="00D339A1" w:rsidRPr="00E95C78" w:rsidRDefault="00D339A1" w:rsidP="000809C2">
      <w:pPr>
        <w:spacing w:line="240" w:lineRule="auto"/>
        <w:ind w:firstLine="0"/>
        <w:jc w:val="left"/>
        <w:rPr>
          <w:noProof/>
          <w:lang w:val="en-US"/>
        </w:rPr>
      </w:pPr>
    </w:p>
    <w:p w14:paraId="0172E47C" w14:textId="77777777" w:rsidR="00D339A1" w:rsidRPr="00596E44" w:rsidRDefault="00D339A1" w:rsidP="000809C2">
      <w:pPr>
        <w:spacing w:line="240" w:lineRule="auto"/>
        <w:ind w:firstLine="0"/>
        <w:jc w:val="left"/>
        <w:rPr>
          <w:noProof/>
          <w:lang w:val="en-US"/>
        </w:rPr>
      </w:pPr>
      <w:r w:rsidRPr="00596E44">
        <w:rPr>
          <w:noProof/>
          <w:highlight w:val="yellow"/>
          <w:lang w:val="en-US"/>
        </w:rPr>
        <w:t xml:space="preserve">CROCKFORD, D. </w:t>
      </w:r>
      <w:r w:rsidRPr="00596E44">
        <w:rPr>
          <w:b/>
          <w:bCs/>
          <w:noProof/>
          <w:highlight w:val="yellow"/>
          <w:lang w:val="en-US"/>
        </w:rPr>
        <w:t>JavaScript:</w:t>
      </w:r>
      <w:r w:rsidRPr="00596E44">
        <w:rPr>
          <w:noProof/>
          <w:highlight w:val="yellow"/>
          <w:lang w:val="en-US"/>
        </w:rPr>
        <w:t xml:space="preserve"> The Good Parts. Sebastopol: O'Reilly, 2008.</w:t>
      </w:r>
      <w:r w:rsidR="000158A8" w:rsidRPr="00596E44">
        <w:rPr>
          <w:noProof/>
          <w:lang w:val="en-US"/>
        </w:rPr>
        <w:t xml:space="preserve"> </w:t>
      </w:r>
    </w:p>
    <w:p w14:paraId="2FB409B8" w14:textId="77777777" w:rsidR="00D339A1" w:rsidRPr="00596E44" w:rsidRDefault="00D339A1" w:rsidP="000809C2">
      <w:pPr>
        <w:spacing w:line="240" w:lineRule="auto"/>
        <w:ind w:firstLine="0"/>
        <w:jc w:val="left"/>
        <w:rPr>
          <w:noProof/>
          <w:lang w:val="en-US"/>
        </w:rPr>
      </w:pPr>
    </w:p>
    <w:p w14:paraId="28E592D1" w14:textId="77777777" w:rsidR="00D339A1" w:rsidRPr="00D339A1" w:rsidRDefault="00D339A1" w:rsidP="000809C2">
      <w:pPr>
        <w:spacing w:line="240" w:lineRule="auto"/>
        <w:ind w:firstLine="0"/>
        <w:jc w:val="left"/>
        <w:rPr>
          <w:noProof/>
        </w:rPr>
      </w:pPr>
      <w:r w:rsidRPr="00596E44">
        <w:rPr>
          <w:noProof/>
          <w:highlight w:val="yellow"/>
        </w:rPr>
        <w:t xml:space="preserve">DIAS, D. D. S.; SILVA, M. F. D. </w:t>
      </w:r>
      <w:r w:rsidRPr="00596E44">
        <w:rPr>
          <w:b/>
          <w:bCs/>
          <w:noProof/>
          <w:highlight w:val="yellow"/>
        </w:rPr>
        <w:t>Como escrever uma monografia:</w:t>
      </w:r>
      <w:r w:rsidRPr="00596E44">
        <w:rPr>
          <w:noProof/>
          <w:highlight w:val="yellow"/>
        </w:rPr>
        <w:t xml:space="preserve"> Manual de elaboração com exemplos e exercícios. Rio de Janeiro: Atlas, 2010.</w:t>
      </w:r>
    </w:p>
    <w:p w14:paraId="0A3E1909" w14:textId="77777777" w:rsidR="00D339A1" w:rsidRDefault="00D339A1" w:rsidP="000809C2">
      <w:pPr>
        <w:spacing w:line="240" w:lineRule="auto"/>
        <w:ind w:firstLine="0"/>
        <w:jc w:val="left"/>
        <w:rPr>
          <w:noProof/>
        </w:rPr>
      </w:pPr>
    </w:p>
    <w:p w14:paraId="0B53137A" w14:textId="77777777" w:rsidR="00D339A1" w:rsidRDefault="00D339A1" w:rsidP="000809C2">
      <w:pPr>
        <w:spacing w:line="240" w:lineRule="auto"/>
        <w:ind w:firstLine="0"/>
        <w:jc w:val="left"/>
        <w:rPr>
          <w:noProof/>
        </w:rPr>
      </w:pPr>
      <w:r w:rsidRPr="00596E44">
        <w:rPr>
          <w:noProof/>
          <w:highlight w:val="yellow"/>
        </w:rPr>
        <w:t xml:space="preserve">DUOLINGO. </w:t>
      </w:r>
      <w:r w:rsidRPr="00596E44">
        <w:rPr>
          <w:b/>
          <w:bCs/>
          <w:noProof/>
          <w:highlight w:val="yellow"/>
        </w:rPr>
        <w:t>Aprenda idiomas de graça. Para sempre</w:t>
      </w:r>
      <w:r w:rsidRPr="00596E44">
        <w:rPr>
          <w:noProof/>
          <w:highlight w:val="yellow"/>
        </w:rPr>
        <w:t>, sd. Disponível em: &lt;https://pt.duolingo.com/&gt;. Acesso em: 23 ago. 2018.</w:t>
      </w:r>
    </w:p>
    <w:p w14:paraId="0D1ED6B3" w14:textId="77777777" w:rsidR="00D339A1" w:rsidRPr="00D339A1" w:rsidRDefault="00D339A1" w:rsidP="000809C2">
      <w:pPr>
        <w:spacing w:line="240" w:lineRule="auto"/>
        <w:ind w:firstLine="0"/>
        <w:jc w:val="left"/>
        <w:rPr>
          <w:noProof/>
        </w:rPr>
      </w:pPr>
    </w:p>
    <w:p w14:paraId="731F42AA" w14:textId="77777777" w:rsidR="00D339A1" w:rsidRPr="00D339A1" w:rsidRDefault="00D339A1" w:rsidP="000809C2">
      <w:pPr>
        <w:spacing w:line="240" w:lineRule="auto"/>
        <w:ind w:firstLine="0"/>
        <w:jc w:val="left"/>
        <w:rPr>
          <w:noProof/>
        </w:rPr>
      </w:pPr>
      <w:r w:rsidRPr="00596E44">
        <w:rPr>
          <w:noProof/>
          <w:highlight w:val="yellow"/>
        </w:rPr>
        <w:t xml:space="preserve">ELMASRI, R.; NAVATHE, S. B. </w:t>
      </w:r>
      <w:r w:rsidRPr="00596E44">
        <w:rPr>
          <w:b/>
          <w:bCs/>
          <w:noProof/>
          <w:highlight w:val="yellow"/>
        </w:rPr>
        <w:t>Sistemas de Banco de Dados</w:t>
      </w:r>
      <w:r w:rsidRPr="00596E44">
        <w:rPr>
          <w:noProof/>
          <w:highlight w:val="yellow"/>
        </w:rPr>
        <w:t>. 6. ed. São Paulo: Pearson Education, 2011.</w:t>
      </w:r>
    </w:p>
    <w:p w14:paraId="114D6DB5" w14:textId="77777777" w:rsidR="00D339A1" w:rsidRDefault="00D339A1" w:rsidP="000809C2">
      <w:pPr>
        <w:spacing w:line="240" w:lineRule="auto"/>
        <w:ind w:firstLine="0"/>
        <w:jc w:val="left"/>
        <w:rPr>
          <w:noProof/>
        </w:rPr>
      </w:pPr>
    </w:p>
    <w:p w14:paraId="627670E0" w14:textId="77777777" w:rsidR="00D339A1" w:rsidRPr="00D339A1" w:rsidRDefault="00D339A1" w:rsidP="000809C2">
      <w:pPr>
        <w:spacing w:line="240" w:lineRule="auto"/>
        <w:ind w:firstLine="0"/>
        <w:jc w:val="left"/>
        <w:rPr>
          <w:noProof/>
        </w:rPr>
      </w:pPr>
      <w:r w:rsidRPr="00596E44">
        <w:rPr>
          <w:noProof/>
          <w:highlight w:val="yellow"/>
        </w:rPr>
        <w:t xml:space="preserve">FERREIRA, A. B. D. H. </w:t>
      </w:r>
      <w:r w:rsidRPr="00596E44">
        <w:rPr>
          <w:b/>
          <w:bCs/>
          <w:noProof/>
          <w:highlight w:val="yellow"/>
        </w:rPr>
        <w:t>Mini Aurélio Século XXI:</w:t>
      </w:r>
      <w:r w:rsidRPr="00596E44">
        <w:rPr>
          <w:noProof/>
          <w:highlight w:val="yellow"/>
        </w:rPr>
        <w:t xml:space="preserve"> O minidicionário da língua portuguesa. 5. ed. Rio de Janeiro: Nova Fronteira S.A, 2001.</w:t>
      </w:r>
    </w:p>
    <w:p w14:paraId="0C27DD67" w14:textId="77777777" w:rsidR="00D339A1" w:rsidRDefault="00D339A1" w:rsidP="000809C2">
      <w:pPr>
        <w:spacing w:line="240" w:lineRule="auto"/>
        <w:ind w:firstLine="0"/>
        <w:jc w:val="left"/>
        <w:rPr>
          <w:noProof/>
        </w:rPr>
      </w:pPr>
    </w:p>
    <w:p w14:paraId="7065709D" w14:textId="23167DBD" w:rsidR="00D339A1" w:rsidRDefault="00D339A1" w:rsidP="000809C2">
      <w:pPr>
        <w:spacing w:line="240" w:lineRule="auto"/>
        <w:ind w:firstLine="0"/>
        <w:jc w:val="left"/>
        <w:rPr>
          <w:noProof/>
        </w:rPr>
      </w:pPr>
      <w:r w:rsidRPr="00596E44">
        <w:rPr>
          <w:noProof/>
          <w:highlight w:val="yellow"/>
        </w:rPr>
        <w:lastRenderedPageBreak/>
        <w:t xml:space="preserve">GOOGLE. </w:t>
      </w:r>
      <w:r w:rsidR="00BF38D5" w:rsidRPr="00596E44">
        <w:rPr>
          <w:b/>
          <w:bCs/>
          <w:noProof/>
          <w:highlight w:val="yellow"/>
        </w:rPr>
        <w:t>Angular</w:t>
      </w:r>
      <w:r w:rsidR="001B55B1">
        <w:rPr>
          <w:noProof/>
          <w:highlight w:val="yellow"/>
        </w:rPr>
        <w:t>.</w:t>
      </w:r>
      <w:r w:rsidRPr="00596E44">
        <w:rPr>
          <w:noProof/>
          <w:highlight w:val="yellow"/>
        </w:rPr>
        <w:t xml:space="preserve"> </w:t>
      </w:r>
      <w:del w:id="1458" w:author="Ryan Lemos" w:date="2019-09-21T12:15:00Z">
        <w:r w:rsidRPr="00596E44" w:rsidDel="00512162">
          <w:rPr>
            <w:noProof/>
            <w:highlight w:val="yellow"/>
          </w:rPr>
          <w:delText>201</w:delText>
        </w:r>
        <w:r w:rsidR="00BF38D5" w:rsidRPr="00596E44" w:rsidDel="00512162">
          <w:rPr>
            <w:noProof/>
            <w:highlight w:val="yellow"/>
          </w:rPr>
          <w:delText>9</w:delText>
        </w:r>
        <w:r w:rsidR="006C52DB" w:rsidDel="00512162">
          <w:rPr>
            <w:noProof/>
            <w:highlight w:val="yellow"/>
          </w:rPr>
          <w:delText>a</w:delText>
        </w:r>
      </w:del>
      <w:ins w:id="1459" w:author="Ryan Lemos" w:date="2019-09-21T12:15:00Z">
        <w:r w:rsidR="00512162" w:rsidRPr="00596E44">
          <w:rPr>
            <w:noProof/>
            <w:highlight w:val="yellow"/>
          </w:rPr>
          <w:t>2019</w:t>
        </w:r>
        <w:r w:rsidR="00512162">
          <w:rPr>
            <w:noProof/>
            <w:highlight w:val="yellow"/>
          </w:rPr>
          <w:t>b</w:t>
        </w:r>
      </w:ins>
      <w:r w:rsidRPr="00596E44">
        <w:rPr>
          <w:noProof/>
          <w:highlight w:val="yellow"/>
        </w:rPr>
        <w:t>. Disponível em: &lt;</w:t>
      </w:r>
      <w:r w:rsidR="00BF38D5" w:rsidRPr="00596E44">
        <w:rPr>
          <w:noProof/>
          <w:highlight w:val="yellow"/>
        </w:rPr>
        <w:t>https://angular.io/</w:t>
      </w:r>
      <w:r w:rsidRPr="00596E44">
        <w:rPr>
          <w:noProof/>
          <w:highlight w:val="yellow"/>
        </w:rPr>
        <w:t xml:space="preserve">&gt;. Acesso em: </w:t>
      </w:r>
      <w:r w:rsidR="00275E78" w:rsidRPr="00596E44">
        <w:rPr>
          <w:noProof/>
          <w:highlight w:val="yellow"/>
        </w:rPr>
        <w:t>08</w:t>
      </w:r>
      <w:r w:rsidRPr="00596E44">
        <w:rPr>
          <w:noProof/>
          <w:highlight w:val="yellow"/>
        </w:rPr>
        <w:t xml:space="preserve"> </w:t>
      </w:r>
      <w:r w:rsidR="00275E78" w:rsidRPr="00596E44">
        <w:rPr>
          <w:noProof/>
          <w:highlight w:val="yellow"/>
        </w:rPr>
        <w:t>fev</w:t>
      </w:r>
      <w:r w:rsidRPr="00596E44">
        <w:rPr>
          <w:noProof/>
          <w:highlight w:val="yellow"/>
        </w:rPr>
        <w:t>. 201</w:t>
      </w:r>
      <w:r w:rsidR="00275E78" w:rsidRPr="00596E44">
        <w:rPr>
          <w:noProof/>
          <w:highlight w:val="yellow"/>
        </w:rPr>
        <w:t>9</w:t>
      </w:r>
      <w:r w:rsidRPr="00596E44">
        <w:rPr>
          <w:noProof/>
          <w:highlight w:val="yellow"/>
        </w:rPr>
        <w:t>.</w:t>
      </w:r>
    </w:p>
    <w:p w14:paraId="7E9E19B6" w14:textId="77777777" w:rsidR="006C52DB" w:rsidRDefault="006C52DB" w:rsidP="000809C2">
      <w:pPr>
        <w:spacing w:line="240" w:lineRule="auto"/>
        <w:ind w:firstLine="0"/>
        <w:jc w:val="left"/>
        <w:rPr>
          <w:noProof/>
        </w:rPr>
      </w:pPr>
    </w:p>
    <w:p w14:paraId="124D63DD" w14:textId="396AB751" w:rsidR="006C52DB" w:rsidRDefault="006C52DB" w:rsidP="000809C2">
      <w:pPr>
        <w:spacing w:line="240" w:lineRule="auto"/>
        <w:ind w:firstLine="0"/>
        <w:jc w:val="left"/>
        <w:rPr>
          <w:noProof/>
        </w:rPr>
      </w:pPr>
      <w:r w:rsidRPr="00596E44">
        <w:rPr>
          <w:noProof/>
          <w:highlight w:val="yellow"/>
        </w:rPr>
        <w:t xml:space="preserve">GOOGLE. </w:t>
      </w:r>
      <w:r w:rsidRPr="00596E44">
        <w:rPr>
          <w:b/>
          <w:noProof/>
          <w:highlight w:val="yellow"/>
        </w:rPr>
        <w:t>Introduction</w:t>
      </w:r>
      <w:r w:rsidR="001B55B1">
        <w:rPr>
          <w:noProof/>
          <w:highlight w:val="yellow"/>
        </w:rPr>
        <w:t>.</w:t>
      </w:r>
      <w:r w:rsidRPr="00596E44">
        <w:rPr>
          <w:noProof/>
          <w:highlight w:val="yellow"/>
        </w:rPr>
        <w:t xml:space="preserve"> </w:t>
      </w:r>
      <w:del w:id="1460" w:author="Ryan Lemos" w:date="2019-09-21T12:15:00Z">
        <w:r w:rsidRPr="00596E44" w:rsidDel="00512162">
          <w:rPr>
            <w:noProof/>
            <w:highlight w:val="yellow"/>
          </w:rPr>
          <w:delText>2019b</w:delText>
        </w:r>
      </w:del>
      <w:ins w:id="1461" w:author="Ryan Lemos" w:date="2019-09-21T12:15:00Z">
        <w:r w:rsidR="00512162" w:rsidRPr="00596E44">
          <w:rPr>
            <w:noProof/>
            <w:highlight w:val="yellow"/>
          </w:rPr>
          <w:t>2019</w:t>
        </w:r>
        <w:r w:rsidR="00512162">
          <w:rPr>
            <w:noProof/>
            <w:highlight w:val="yellow"/>
          </w:rPr>
          <w:t>a</w:t>
        </w:r>
      </w:ins>
      <w:r w:rsidRPr="00596E44">
        <w:rPr>
          <w:noProof/>
          <w:highlight w:val="yellow"/>
        </w:rPr>
        <w:t>. Disponível em: &lt;https://material.io/design/introduction/#principles&gt;. Acesso em: 29 abr. 2019.</w:t>
      </w:r>
    </w:p>
    <w:p w14:paraId="3DFCDBCB" w14:textId="77777777" w:rsidR="00095610" w:rsidRDefault="00095610" w:rsidP="000809C2">
      <w:pPr>
        <w:spacing w:line="240" w:lineRule="auto"/>
        <w:ind w:firstLine="0"/>
        <w:jc w:val="left"/>
        <w:rPr>
          <w:noProof/>
        </w:rPr>
      </w:pPr>
    </w:p>
    <w:p w14:paraId="2888D1AA" w14:textId="77777777" w:rsidR="00095610" w:rsidRPr="00D339A1" w:rsidRDefault="00095610" w:rsidP="000809C2">
      <w:pPr>
        <w:spacing w:line="240" w:lineRule="auto"/>
        <w:ind w:firstLine="0"/>
        <w:jc w:val="left"/>
        <w:rPr>
          <w:noProof/>
        </w:rPr>
      </w:pPr>
      <w:r w:rsidRPr="00596E44">
        <w:rPr>
          <w:noProof/>
          <w:highlight w:val="yellow"/>
        </w:rPr>
        <w:t xml:space="preserve">GUEDES, T. </w:t>
      </w:r>
      <w:r w:rsidRPr="00596E44">
        <w:rPr>
          <w:b/>
          <w:noProof/>
          <w:highlight w:val="yellow"/>
        </w:rPr>
        <w:t xml:space="preserve">Crie aplicações com </w:t>
      </w:r>
      <w:r w:rsidR="00C05B5C" w:rsidRPr="00596E44">
        <w:rPr>
          <w:b/>
          <w:noProof/>
          <w:highlight w:val="yellow"/>
        </w:rPr>
        <w:t>Angular</w:t>
      </w:r>
      <w:r w:rsidRPr="00596E44">
        <w:rPr>
          <w:noProof/>
          <w:highlight w:val="yellow"/>
        </w:rPr>
        <w:t>: o novo Framework do Google. São Paulo: Casa do Código, 2017.</w:t>
      </w:r>
    </w:p>
    <w:p w14:paraId="45F05A9F" w14:textId="77777777" w:rsidR="00D339A1" w:rsidRDefault="00D339A1" w:rsidP="000809C2">
      <w:pPr>
        <w:spacing w:line="240" w:lineRule="auto"/>
        <w:ind w:firstLine="0"/>
        <w:jc w:val="left"/>
        <w:rPr>
          <w:noProof/>
        </w:rPr>
      </w:pPr>
    </w:p>
    <w:p w14:paraId="30D167D8" w14:textId="77777777" w:rsidR="00D339A1" w:rsidRPr="00E95C78" w:rsidRDefault="00D339A1" w:rsidP="000809C2">
      <w:pPr>
        <w:spacing w:line="240" w:lineRule="auto"/>
        <w:ind w:firstLine="0"/>
        <w:jc w:val="left"/>
        <w:rPr>
          <w:noProof/>
          <w:lang w:val="en-US"/>
        </w:rPr>
      </w:pPr>
      <w:r w:rsidRPr="00596E44">
        <w:rPr>
          <w:noProof/>
          <w:highlight w:val="yellow"/>
        </w:rPr>
        <w:t xml:space="preserve">HIRAMA, K. </w:t>
      </w:r>
      <w:r w:rsidRPr="00596E44">
        <w:rPr>
          <w:b/>
          <w:bCs/>
          <w:noProof/>
          <w:highlight w:val="yellow"/>
        </w:rPr>
        <w:t>Engenharia de Software:</w:t>
      </w:r>
      <w:r w:rsidRPr="00596E44">
        <w:rPr>
          <w:noProof/>
          <w:highlight w:val="yellow"/>
        </w:rPr>
        <w:t xml:space="preserve"> Qualidade e Produtividade com Tecnologia. </w:t>
      </w:r>
      <w:r w:rsidRPr="00596E44">
        <w:rPr>
          <w:noProof/>
          <w:highlight w:val="yellow"/>
          <w:lang w:val="en-US"/>
        </w:rPr>
        <w:t>Rio de Janeiro: Elsevier, 2011.</w:t>
      </w:r>
    </w:p>
    <w:p w14:paraId="6C899A64" w14:textId="77777777" w:rsidR="00D339A1" w:rsidRPr="00E95C78" w:rsidRDefault="00D339A1" w:rsidP="000809C2">
      <w:pPr>
        <w:spacing w:line="240" w:lineRule="auto"/>
        <w:ind w:firstLine="0"/>
        <w:jc w:val="left"/>
        <w:rPr>
          <w:noProof/>
          <w:lang w:val="en-US"/>
        </w:rPr>
      </w:pPr>
    </w:p>
    <w:p w14:paraId="75F4CEC2" w14:textId="77777777" w:rsidR="001D561A" w:rsidRPr="001D561A" w:rsidRDefault="00D339A1" w:rsidP="001D561A">
      <w:pPr>
        <w:spacing w:line="240" w:lineRule="auto"/>
        <w:ind w:firstLine="0"/>
        <w:jc w:val="left"/>
        <w:rPr>
          <w:noProof/>
        </w:rPr>
      </w:pPr>
      <w:r w:rsidRPr="00596E44">
        <w:rPr>
          <w:noProof/>
          <w:highlight w:val="yellow"/>
          <w:lang w:val="en-US"/>
        </w:rPr>
        <w:t xml:space="preserve">INSTITUTE OF ELETRICAL AND ELETRONICS ENGINEERS. </w:t>
      </w:r>
      <w:r w:rsidRPr="00596E44">
        <w:rPr>
          <w:b/>
          <w:bCs/>
          <w:noProof/>
          <w:highlight w:val="yellow"/>
          <w:lang w:val="en-US"/>
        </w:rPr>
        <w:t>IEE</w:t>
      </w:r>
      <w:r w:rsidR="00E95C78" w:rsidRPr="00596E44">
        <w:rPr>
          <w:b/>
          <w:bCs/>
          <w:noProof/>
          <w:highlight w:val="yellow"/>
          <w:lang w:val="en-US"/>
        </w:rPr>
        <w:t>E</w:t>
      </w:r>
      <w:r w:rsidRPr="00596E44">
        <w:rPr>
          <w:b/>
          <w:bCs/>
          <w:noProof/>
          <w:highlight w:val="yellow"/>
          <w:lang w:val="en-US"/>
        </w:rPr>
        <w:t xml:space="preserve"> Std 610.12-1990:</w:t>
      </w:r>
      <w:r w:rsidRPr="00596E44">
        <w:rPr>
          <w:noProof/>
          <w:highlight w:val="yellow"/>
          <w:lang w:val="en-US"/>
        </w:rPr>
        <w:t xml:space="preserve"> IEEE Standard Glossary of Software Engineering Terminology. </w:t>
      </w:r>
      <w:r w:rsidRPr="00596E44">
        <w:rPr>
          <w:noProof/>
          <w:highlight w:val="yellow"/>
        </w:rPr>
        <w:t>New York: [s.n.], 1990. 84 p.</w:t>
      </w:r>
      <w:r w:rsidR="001D561A" w:rsidRPr="00596E44">
        <w:rPr>
          <w:noProof/>
          <w:highlight w:val="yellow"/>
        </w:rPr>
        <w:t xml:space="preserve"> Disponível em: &lt;</w:t>
      </w:r>
      <w:r w:rsidR="00E95C78" w:rsidRPr="00596E44">
        <w:rPr>
          <w:highlight w:val="yellow"/>
        </w:rPr>
        <w:t xml:space="preserve"> </w:t>
      </w:r>
      <w:r w:rsidR="009D2A48" w:rsidRPr="00596E44">
        <w:rPr>
          <w:highlight w:val="yellow"/>
        </w:rPr>
        <w:t>http://www.mit.jyu.fi/ope/kurssit/TIES462/Materiaalit/IEEE_SoftwareEngGlossary.pdf</w:t>
      </w:r>
      <w:r w:rsidR="001D561A" w:rsidRPr="00596E44">
        <w:rPr>
          <w:noProof/>
          <w:highlight w:val="yellow"/>
        </w:rPr>
        <w:t>&gt;. Acesso em:</w:t>
      </w:r>
      <w:r w:rsidR="00E95C78" w:rsidRPr="00596E44">
        <w:rPr>
          <w:noProof/>
          <w:highlight w:val="yellow"/>
        </w:rPr>
        <w:t xml:space="preserve"> 9 set. 2018.</w:t>
      </w:r>
    </w:p>
    <w:p w14:paraId="4BACDFFD" w14:textId="77777777" w:rsidR="00D339A1" w:rsidRPr="00596E44" w:rsidRDefault="00D339A1" w:rsidP="000809C2">
      <w:pPr>
        <w:spacing w:line="240" w:lineRule="auto"/>
        <w:ind w:firstLine="0"/>
        <w:jc w:val="left"/>
        <w:rPr>
          <w:noProof/>
        </w:rPr>
      </w:pPr>
    </w:p>
    <w:p w14:paraId="4219BBF6" w14:textId="77777777" w:rsidR="00D339A1" w:rsidRPr="00596E44" w:rsidRDefault="00D339A1" w:rsidP="000809C2">
      <w:pPr>
        <w:spacing w:line="240" w:lineRule="auto"/>
        <w:ind w:firstLine="0"/>
        <w:jc w:val="left"/>
        <w:rPr>
          <w:noProof/>
        </w:rPr>
      </w:pPr>
      <w:r w:rsidRPr="00596E44">
        <w:rPr>
          <w:noProof/>
          <w:highlight w:val="yellow"/>
        </w:rPr>
        <w:t xml:space="preserve">LOCKHART, J. </w:t>
      </w:r>
      <w:r w:rsidRPr="00596E44">
        <w:rPr>
          <w:b/>
          <w:bCs/>
          <w:noProof/>
          <w:highlight w:val="yellow"/>
        </w:rPr>
        <w:t>PHP Moderno</w:t>
      </w:r>
      <w:r w:rsidRPr="00596E44">
        <w:rPr>
          <w:noProof/>
          <w:highlight w:val="yellow"/>
        </w:rPr>
        <w:t>. São Paulo: Novatec, 2015.</w:t>
      </w:r>
      <w:r w:rsidR="007742D4" w:rsidRPr="00596E44">
        <w:rPr>
          <w:noProof/>
        </w:rPr>
        <w:t xml:space="preserve"> </w:t>
      </w:r>
    </w:p>
    <w:p w14:paraId="4571C95E" w14:textId="0A7B0584" w:rsidR="00F97B7F" w:rsidRPr="00596E44" w:rsidRDefault="00F97B7F" w:rsidP="000809C2">
      <w:pPr>
        <w:spacing w:line="240" w:lineRule="auto"/>
        <w:ind w:firstLine="0"/>
        <w:jc w:val="left"/>
        <w:rPr>
          <w:noProof/>
        </w:rPr>
      </w:pPr>
    </w:p>
    <w:p w14:paraId="3947003A" w14:textId="77777777" w:rsidR="00F97B7F" w:rsidRDefault="00F97B7F" w:rsidP="000809C2">
      <w:pPr>
        <w:spacing w:line="240" w:lineRule="auto"/>
        <w:ind w:firstLine="0"/>
        <w:jc w:val="left"/>
        <w:rPr>
          <w:noProof/>
        </w:rPr>
      </w:pPr>
      <w:r w:rsidRPr="00596E44">
        <w:rPr>
          <w:noProof/>
          <w:highlight w:val="yellow"/>
          <w:lang w:val="en-US"/>
        </w:rPr>
        <w:t xml:space="preserve">MASSÉ, M. </w:t>
      </w:r>
      <w:r w:rsidRPr="00596E44">
        <w:rPr>
          <w:b/>
          <w:noProof/>
          <w:highlight w:val="yellow"/>
          <w:lang w:val="en-US"/>
        </w:rPr>
        <w:t xml:space="preserve">REST API: </w:t>
      </w:r>
      <w:r w:rsidRPr="00596E44">
        <w:rPr>
          <w:noProof/>
          <w:highlight w:val="yellow"/>
          <w:lang w:val="en-US"/>
        </w:rPr>
        <w:t xml:space="preserve">Design RuleBook. </w:t>
      </w:r>
      <w:r w:rsidRPr="00596E44">
        <w:rPr>
          <w:noProof/>
          <w:highlight w:val="yellow"/>
        </w:rPr>
        <w:t>Sebastopol: O'Reilly, 2012.</w:t>
      </w:r>
    </w:p>
    <w:p w14:paraId="73E08C2E" w14:textId="77777777" w:rsidR="008051B4" w:rsidRDefault="008051B4" w:rsidP="000809C2">
      <w:pPr>
        <w:spacing w:line="240" w:lineRule="auto"/>
        <w:ind w:firstLine="0"/>
        <w:jc w:val="left"/>
        <w:rPr>
          <w:noProof/>
        </w:rPr>
      </w:pPr>
    </w:p>
    <w:p w14:paraId="086EBC1F" w14:textId="77777777" w:rsidR="008051B4" w:rsidRPr="00596E44" w:rsidRDefault="008051B4" w:rsidP="000809C2">
      <w:pPr>
        <w:spacing w:line="240" w:lineRule="auto"/>
        <w:ind w:firstLine="0"/>
        <w:jc w:val="left"/>
        <w:rPr>
          <w:noProof/>
        </w:rPr>
      </w:pPr>
      <w:r w:rsidRPr="00596E44">
        <w:rPr>
          <w:noProof/>
          <w:highlight w:val="yellow"/>
        </w:rPr>
        <w:t xml:space="preserve">MATERIALIZE. </w:t>
      </w:r>
      <w:r w:rsidRPr="00596E44">
        <w:rPr>
          <w:b/>
          <w:noProof/>
          <w:highlight w:val="yellow"/>
        </w:rPr>
        <w:t>Materialize</w:t>
      </w:r>
      <w:r w:rsidR="001B55B1">
        <w:rPr>
          <w:noProof/>
          <w:highlight w:val="yellow"/>
        </w:rPr>
        <w:t>.</w:t>
      </w:r>
      <w:r w:rsidR="001B55B1" w:rsidRPr="00596E44">
        <w:rPr>
          <w:noProof/>
          <w:highlight w:val="yellow"/>
        </w:rPr>
        <w:t xml:space="preserve"> 2019</w:t>
      </w:r>
      <w:r w:rsidRPr="00596E44">
        <w:rPr>
          <w:noProof/>
          <w:highlight w:val="yellow"/>
        </w:rPr>
        <w:t>. Disponível em: &lt;http://archives.materializecss.com/0.100.2/&gt;. Acesso em: 25 abr. 2019.</w:t>
      </w:r>
    </w:p>
    <w:p w14:paraId="1B33AB09" w14:textId="77777777" w:rsidR="00D339A1" w:rsidRPr="00596E44" w:rsidRDefault="00D339A1" w:rsidP="000809C2">
      <w:pPr>
        <w:spacing w:line="240" w:lineRule="auto"/>
        <w:ind w:firstLine="0"/>
        <w:jc w:val="left"/>
        <w:rPr>
          <w:noProof/>
        </w:rPr>
      </w:pPr>
    </w:p>
    <w:p w14:paraId="28352D78" w14:textId="77777777" w:rsidR="00D339A1" w:rsidRDefault="00D339A1" w:rsidP="000809C2">
      <w:pPr>
        <w:spacing w:line="240" w:lineRule="auto"/>
        <w:ind w:firstLine="0"/>
        <w:jc w:val="left"/>
        <w:rPr>
          <w:noProof/>
        </w:rPr>
      </w:pPr>
      <w:r w:rsidRPr="00596E44">
        <w:rPr>
          <w:noProof/>
          <w:highlight w:val="yellow"/>
        </w:rPr>
        <w:t xml:space="preserve">MCFARLAND, D. S. </w:t>
      </w:r>
      <w:r w:rsidRPr="00596E44">
        <w:rPr>
          <w:b/>
          <w:bCs/>
          <w:noProof/>
          <w:highlight w:val="yellow"/>
        </w:rPr>
        <w:t>CSS3:</w:t>
      </w:r>
      <w:r w:rsidRPr="00596E44">
        <w:rPr>
          <w:noProof/>
          <w:highlight w:val="yellow"/>
        </w:rPr>
        <w:t xml:space="preserve"> the missing manual. 3. ed. Sebastopol: O'Reilly, 2013.</w:t>
      </w:r>
    </w:p>
    <w:p w14:paraId="1B1E2D16" w14:textId="77777777" w:rsidR="00F810C1" w:rsidRDefault="00F810C1" w:rsidP="000809C2">
      <w:pPr>
        <w:spacing w:line="240" w:lineRule="auto"/>
        <w:ind w:firstLine="0"/>
        <w:jc w:val="left"/>
        <w:rPr>
          <w:noProof/>
        </w:rPr>
      </w:pPr>
    </w:p>
    <w:p w14:paraId="6FB46C52" w14:textId="77777777" w:rsidR="00D339A1" w:rsidRPr="00D339A1" w:rsidRDefault="00D339A1" w:rsidP="000809C2">
      <w:pPr>
        <w:spacing w:line="240" w:lineRule="auto"/>
        <w:ind w:firstLine="0"/>
        <w:jc w:val="left"/>
        <w:rPr>
          <w:noProof/>
        </w:rPr>
      </w:pPr>
      <w:r w:rsidRPr="00596E44">
        <w:rPr>
          <w:noProof/>
          <w:highlight w:val="yellow"/>
        </w:rPr>
        <w:t xml:space="preserve">MELO NETO, J. A. D. </w:t>
      </w:r>
      <w:r w:rsidRPr="00596E44">
        <w:rPr>
          <w:i/>
          <w:noProof/>
          <w:highlight w:val="yellow"/>
        </w:rPr>
        <w:t>et al.</w:t>
      </w:r>
      <w:r w:rsidRPr="00596E44">
        <w:rPr>
          <w:noProof/>
          <w:highlight w:val="yellow"/>
        </w:rPr>
        <w:t xml:space="preserve"> </w:t>
      </w:r>
      <w:r w:rsidRPr="00596E44">
        <w:rPr>
          <w:b/>
          <w:bCs/>
          <w:noProof/>
          <w:highlight w:val="yellow"/>
        </w:rPr>
        <w:t>Educação a distância:</w:t>
      </w:r>
      <w:r w:rsidRPr="00596E44">
        <w:rPr>
          <w:noProof/>
          <w:highlight w:val="yellow"/>
        </w:rPr>
        <w:t xml:space="preserve"> o estado da arte. São Paulo: Pearson Education do Brasil, v. 2, 2012.</w:t>
      </w:r>
    </w:p>
    <w:p w14:paraId="5EBA9B9F" w14:textId="77777777" w:rsidR="00D339A1" w:rsidRDefault="00D339A1" w:rsidP="000809C2">
      <w:pPr>
        <w:spacing w:line="240" w:lineRule="auto"/>
        <w:ind w:firstLine="0"/>
        <w:jc w:val="left"/>
        <w:rPr>
          <w:noProof/>
        </w:rPr>
      </w:pPr>
    </w:p>
    <w:p w14:paraId="1E788B62" w14:textId="0C6E4530" w:rsidR="00D339A1" w:rsidRPr="00D339A1" w:rsidRDefault="00D339A1" w:rsidP="000809C2">
      <w:pPr>
        <w:spacing w:line="240" w:lineRule="auto"/>
        <w:ind w:firstLine="0"/>
        <w:jc w:val="left"/>
        <w:rPr>
          <w:noProof/>
        </w:rPr>
      </w:pPr>
      <w:r w:rsidRPr="00596E44">
        <w:rPr>
          <w:noProof/>
          <w:highlight w:val="yellow"/>
        </w:rPr>
        <w:t xml:space="preserve">PHP. </w:t>
      </w:r>
      <w:r w:rsidRPr="00596E44">
        <w:rPr>
          <w:b/>
          <w:noProof/>
          <w:highlight w:val="yellow"/>
        </w:rPr>
        <w:t>O que é o PHP?</w:t>
      </w:r>
      <w:r w:rsidRPr="00596E44">
        <w:rPr>
          <w:noProof/>
          <w:highlight w:val="yellow"/>
        </w:rPr>
        <w:t>, 2018</w:t>
      </w:r>
      <w:del w:id="1462" w:author="Ryan Lemos" w:date="2019-09-21T12:06:00Z">
        <w:r w:rsidRPr="00596E44" w:rsidDel="00D77583">
          <w:rPr>
            <w:noProof/>
            <w:highlight w:val="yellow"/>
          </w:rPr>
          <w:delText>b</w:delText>
        </w:r>
      </w:del>
      <w:r w:rsidRPr="00596E44">
        <w:rPr>
          <w:noProof/>
          <w:highlight w:val="yellow"/>
        </w:rPr>
        <w:t>. Disponível em: &lt;https://secure.php.net/manual/pt_BR/intro-whatis.php&gt;. Acesso em: 30 set. 2018.</w:t>
      </w:r>
    </w:p>
    <w:p w14:paraId="1187DE56" w14:textId="77777777" w:rsidR="00D339A1" w:rsidRDefault="00D339A1" w:rsidP="000809C2">
      <w:pPr>
        <w:spacing w:line="240" w:lineRule="auto"/>
        <w:ind w:firstLine="0"/>
        <w:jc w:val="left"/>
        <w:rPr>
          <w:noProof/>
        </w:rPr>
      </w:pPr>
    </w:p>
    <w:p w14:paraId="24693168" w14:textId="77777777" w:rsidR="00D339A1" w:rsidRPr="00E95C78" w:rsidRDefault="00D339A1" w:rsidP="000809C2">
      <w:pPr>
        <w:spacing w:line="240" w:lineRule="auto"/>
        <w:ind w:firstLine="0"/>
        <w:jc w:val="left"/>
        <w:rPr>
          <w:noProof/>
          <w:lang w:val="en-US"/>
        </w:rPr>
      </w:pPr>
      <w:r w:rsidRPr="00596E44">
        <w:rPr>
          <w:noProof/>
          <w:highlight w:val="yellow"/>
        </w:rPr>
        <w:t xml:space="preserve">PRESSMAN, R. S. </w:t>
      </w:r>
      <w:r w:rsidRPr="00596E44">
        <w:rPr>
          <w:b/>
          <w:bCs/>
          <w:noProof/>
          <w:highlight w:val="yellow"/>
        </w:rPr>
        <w:t>Engenharia de Software:</w:t>
      </w:r>
      <w:r w:rsidRPr="00596E44">
        <w:rPr>
          <w:noProof/>
          <w:highlight w:val="yellow"/>
        </w:rPr>
        <w:t xml:space="preserve"> Uma abordagem Profissional. </w:t>
      </w:r>
      <w:r w:rsidRPr="00596E44">
        <w:rPr>
          <w:noProof/>
          <w:highlight w:val="yellow"/>
          <w:lang w:val="en-US"/>
        </w:rPr>
        <w:t>7. ed. Porto Alegre: Bookman, 2011.</w:t>
      </w:r>
    </w:p>
    <w:p w14:paraId="7299240B" w14:textId="77777777" w:rsidR="00D339A1" w:rsidRPr="00E95C78" w:rsidRDefault="00D339A1" w:rsidP="000809C2">
      <w:pPr>
        <w:spacing w:line="240" w:lineRule="auto"/>
        <w:ind w:firstLine="0"/>
        <w:jc w:val="left"/>
        <w:rPr>
          <w:noProof/>
          <w:lang w:val="en-US"/>
        </w:rPr>
      </w:pPr>
    </w:p>
    <w:p w14:paraId="78089BD9" w14:textId="77777777" w:rsidR="001D561A" w:rsidRPr="00596E44" w:rsidRDefault="00D339A1" w:rsidP="001D561A">
      <w:pPr>
        <w:spacing w:line="240" w:lineRule="auto"/>
        <w:ind w:firstLine="0"/>
        <w:jc w:val="left"/>
        <w:rPr>
          <w:noProof/>
          <w:lang w:val="en-US"/>
        </w:rPr>
      </w:pPr>
      <w:r w:rsidRPr="00596E44">
        <w:rPr>
          <w:noProof/>
          <w:highlight w:val="yellow"/>
          <w:lang w:val="en-US"/>
        </w:rPr>
        <w:t xml:space="preserve">ROBBINS, J. N. </w:t>
      </w:r>
      <w:r w:rsidRPr="00596E44">
        <w:rPr>
          <w:b/>
          <w:bCs/>
          <w:noProof/>
          <w:highlight w:val="yellow"/>
          <w:lang w:val="en-US"/>
        </w:rPr>
        <w:t>HTML5:</w:t>
      </w:r>
      <w:r w:rsidRPr="00596E44">
        <w:rPr>
          <w:noProof/>
          <w:highlight w:val="yellow"/>
          <w:lang w:val="en-US"/>
        </w:rPr>
        <w:t xml:space="preserve"> Pocket Reference. 5. ed. Sebastopol: O'Reilly, 2013.</w:t>
      </w:r>
    </w:p>
    <w:p w14:paraId="7D4FDCB9" w14:textId="77777777" w:rsidR="00D339A1" w:rsidRPr="00E95C78" w:rsidRDefault="00D339A1" w:rsidP="000809C2">
      <w:pPr>
        <w:spacing w:line="240" w:lineRule="auto"/>
        <w:ind w:firstLine="0"/>
        <w:jc w:val="left"/>
        <w:rPr>
          <w:noProof/>
          <w:lang w:val="en-US"/>
        </w:rPr>
      </w:pPr>
    </w:p>
    <w:p w14:paraId="7BD3A003" w14:textId="77777777" w:rsidR="00D339A1" w:rsidRDefault="00D339A1" w:rsidP="000809C2">
      <w:pPr>
        <w:spacing w:line="240" w:lineRule="auto"/>
        <w:ind w:firstLine="0"/>
        <w:jc w:val="left"/>
        <w:rPr>
          <w:noProof/>
        </w:rPr>
      </w:pPr>
      <w:r w:rsidRPr="00596E44">
        <w:rPr>
          <w:noProof/>
          <w:highlight w:val="yellow"/>
          <w:lang w:val="en-US"/>
        </w:rPr>
        <w:t xml:space="preserve">SANDHU, R. S. Role-based Access Control. In: </w:t>
      </w:r>
      <w:r w:rsidRPr="00596E44">
        <w:rPr>
          <w:b/>
          <w:noProof/>
          <w:highlight w:val="yellow"/>
          <w:lang w:val="en-US"/>
        </w:rPr>
        <w:t>Advances in Computers.</w:t>
      </w:r>
      <w:r w:rsidRPr="00596E44">
        <w:rPr>
          <w:noProof/>
          <w:highlight w:val="yellow"/>
          <w:lang w:val="en-US"/>
        </w:rPr>
        <w:t xml:space="preserve"> Fairfax: Academic Press, v. 46, 1998. p. 237-286. </w:t>
      </w:r>
      <w:r w:rsidRPr="00596E44">
        <w:rPr>
          <w:noProof/>
          <w:highlight w:val="yellow"/>
        </w:rPr>
        <w:t>Disponível em: &lt;http://www.profsandhu.com/articles/advcom/adv_comp_rbac.pdf&gt;. Acesso em: 5 out. 2018.</w:t>
      </w:r>
    </w:p>
    <w:p w14:paraId="00AE8835" w14:textId="77777777" w:rsidR="001A0B14" w:rsidRDefault="001A0B14" w:rsidP="000809C2">
      <w:pPr>
        <w:spacing w:line="240" w:lineRule="auto"/>
        <w:ind w:firstLine="0"/>
        <w:jc w:val="left"/>
        <w:rPr>
          <w:noProof/>
        </w:rPr>
      </w:pPr>
    </w:p>
    <w:p w14:paraId="42AC0922" w14:textId="77777777" w:rsidR="00F80769" w:rsidRPr="001A0B14" w:rsidRDefault="001A0B14" w:rsidP="000809C2">
      <w:pPr>
        <w:spacing w:line="240" w:lineRule="auto"/>
        <w:ind w:firstLine="0"/>
        <w:jc w:val="left"/>
        <w:rPr>
          <w:noProof/>
        </w:rPr>
      </w:pPr>
      <w:r w:rsidRPr="00596E44">
        <w:rPr>
          <w:noProof/>
          <w:highlight w:val="yellow"/>
        </w:rPr>
        <w:t xml:space="preserve">SANTOS, L. dos. </w:t>
      </w:r>
      <w:r w:rsidRPr="00596E44">
        <w:rPr>
          <w:b/>
          <w:noProof/>
          <w:highlight w:val="yellow"/>
        </w:rPr>
        <w:t xml:space="preserve">Como escrever boas histórias de usuário (User Stories). </w:t>
      </w:r>
      <w:r w:rsidRPr="00596E44">
        <w:rPr>
          <w:noProof/>
          <w:highlight w:val="yellow"/>
        </w:rPr>
        <w:t>2017. Disponível em: &lt;https://medium.com/vertice/como-escrever-boas-users-stories-hist%C3%B3rias-de-usu%C3%A1rios-b29c75043fac&gt;. Acesso em: 17 fev. 2019.</w:t>
      </w:r>
    </w:p>
    <w:p w14:paraId="5CE739D0" w14:textId="77777777" w:rsidR="00D339A1" w:rsidRPr="00D339A1" w:rsidRDefault="00D339A1" w:rsidP="000809C2">
      <w:pPr>
        <w:spacing w:line="240" w:lineRule="auto"/>
        <w:ind w:firstLine="0"/>
        <w:jc w:val="left"/>
      </w:pPr>
    </w:p>
    <w:p w14:paraId="2DA1CB69" w14:textId="77777777" w:rsidR="00D339A1" w:rsidRPr="00D339A1" w:rsidRDefault="00D339A1" w:rsidP="000809C2">
      <w:pPr>
        <w:spacing w:line="240" w:lineRule="auto"/>
        <w:ind w:firstLine="0"/>
        <w:jc w:val="left"/>
        <w:rPr>
          <w:noProof/>
        </w:rPr>
      </w:pPr>
      <w:r w:rsidRPr="00596E44">
        <w:rPr>
          <w:noProof/>
          <w:highlight w:val="yellow"/>
        </w:rPr>
        <w:t xml:space="preserve">SEVERINO, A. J. </w:t>
      </w:r>
      <w:r w:rsidRPr="00596E44">
        <w:rPr>
          <w:b/>
          <w:bCs/>
          <w:noProof/>
          <w:highlight w:val="yellow"/>
        </w:rPr>
        <w:t>Metodologia de trabalho científico</w:t>
      </w:r>
      <w:r w:rsidRPr="00596E44">
        <w:rPr>
          <w:noProof/>
          <w:highlight w:val="yellow"/>
        </w:rPr>
        <w:t>. 22. ed. São Paulo: Cortez, 2002.</w:t>
      </w:r>
    </w:p>
    <w:p w14:paraId="330555BC" w14:textId="77777777" w:rsidR="00D339A1" w:rsidRDefault="00D339A1" w:rsidP="000809C2">
      <w:pPr>
        <w:spacing w:line="240" w:lineRule="auto"/>
        <w:ind w:firstLine="0"/>
        <w:jc w:val="left"/>
        <w:rPr>
          <w:noProof/>
        </w:rPr>
      </w:pPr>
    </w:p>
    <w:p w14:paraId="6EB6D7EC" w14:textId="77777777" w:rsidR="00D339A1" w:rsidRPr="00E95C78" w:rsidRDefault="00D339A1" w:rsidP="000809C2">
      <w:pPr>
        <w:spacing w:line="240" w:lineRule="auto"/>
        <w:ind w:firstLine="0"/>
        <w:jc w:val="left"/>
        <w:rPr>
          <w:noProof/>
          <w:lang w:val="en-US"/>
        </w:rPr>
      </w:pPr>
      <w:r w:rsidRPr="00596E44">
        <w:rPr>
          <w:noProof/>
          <w:highlight w:val="yellow"/>
        </w:rPr>
        <w:t xml:space="preserve">SILBERCHATZ, A.; KORTH, H. F.; SUDARSHAN, S. </w:t>
      </w:r>
      <w:r w:rsidRPr="00596E44">
        <w:rPr>
          <w:b/>
          <w:bCs/>
          <w:noProof/>
          <w:highlight w:val="yellow"/>
        </w:rPr>
        <w:t>Sistema de Banco de Dados</w:t>
      </w:r>
      <w:r w:rsidRPr="00596E44">
        <w:rPr>
          <w:noProof/>
          <w:highlight w:val="yellow"/>
        </w:rPr>
        <w:t xml:space="preserve">. </w:t>
      </w:r>
      <w:r w:rsidRPr="00596E44">
        <w:rPr>
          <w:noProof/>
          <w:highlight w:val="yellow"/>
          <w:lang w:val="en-US"/>
        </w:rPr>
        <w:t>3. ed. São Paulo: Pearson Education, 1999.</w:t>
      </w:r>
    </w:p>
    <w:p w14:paraId="778675A3" w14:textId="77777777" w:rsidR="00D339A1" w:rsidRPr="00E95C78" w:rsidRDefault="00D339A1" w:rsidP="000809C2">
      <w:pPr>
        <w:spacing w:line="240" w:lineRule="auto"/>
        <w:ind w:firstLine="0"/>
        <w:jc w:val="left"/>
        <w:rPr>
          <w:noProof/>
          <w:lang w:val="en-US"/>
        </w:rPr>
      </w:pPr>
    </w:p>
    <w:p w14:paraId="7C5BE69F" w14:textId="77777777" w:rsidR="001D561A" w:rsidRPr="001D561A" w:rsidRDefault="00D339A1" w:rsidP="001D561A">
      <w:pPr>
        <w:spacing w:line="240" w:lineRule="auto"/>
        <w:ind w:firstLine="0"/>
        <w:jc w:val="left"/>
        <w:rPr>
          <w:noProof/>
        </w:rPr>
      </w:pPr>
      <w:r w:rsidRPr="00596E44">
        <w:rPr>
          <w:noProof/>
          <w:highlight w:val="yellow"/>
          <w:lang w:val="en-US"/>
        </w:rPr>
        <w:lastRenderedPageBreak/>
        <w:t xml:space="preserve">SILVER, B. </w:t>
      </w:r>
      <w:r w:rsidRPr="00596E44">
        <w:rPr>
          <w:b/>
          <w:bCs/>
          <w:noProof/>
          <w:highlight w:val="yellow"/>
          <w:lang w:val="en-US"/>
        </w:rPr>
        <w:t>BPMN Method and Style:</w:t>
      </w:r>
      <w:r w:rsidRPr="00596E44">
        <w:rPr>
          <w:noProof/>
          <w:highlight w:val="yellow"/>
          <w:lang w:val="en-US"/>
        </w:rPr>
        <w:t xml:space="preserve"> with Bpmn Implementer's Guide. </w:t>
      </w:r>
      <w:r w:rsidRPr="00596E44">
        <w:rPr>
          <w:noProof/>
          <w:highlight w:val="yellow"/>
        </w:rPr>
        <w:t>2. ed. Altadena: Cody-Cassidy Press, 2017</w:t>
      </w:r>
      <w:r w:rsidR="00A33B79" w:rsidRPr="00596E44">
        <w:rPr>
          <w:noProof/>
          <w:highlight w:val="yellow"/>
        </w:rPr>
        <w:t>.</w:t>
      </w:r>
    </w:p>
    <w:p w14:paraId="6CAB5E11" w14:textId="77777777" w:rsidR="00D339A1" w:rsidRDefault="00D339A1" w:rsidP="000809C2">
      <w:pPr>
        <w:spacing w:line="240" w:lineRule="auto"/>
        <w:ind w:firstLine="0"/>
        <w:jc w:val="left"/>
        <w:rPr>
          <w:noProof/>
        </w:rPr>
      </w:pPr>
    </w:p>
    <w:p w14:paraId="05449935" w14:textId="77777777" w:rsidR="00D339A1" w:rsidRPr="00D339A1" w:rsidRDefault="00D339A1" w:rsidP="000809C2">
      <w:pPr>
        <w:spacing w:line="240" w:lineRule="auto"/>
        <w:ind w:firstLine="0"/>
        <w:jc w:val="left"/>
        <w:rPr>
          <w:noProof/>
        </w:rPr>
      </w:pPr>
      <w:r w:rsidRPr="00596E44">
        <w:rPr>
          <w:noProof/>
          <w:highlight w:val="yellow"/>
        </w:rPr>
        <w:t xml:space="preserve">SKLAR, D. </w:t>
      </w:r>
      <w:r w:rsidRPr="00596E44">
        <w:rPr>
          <w:b/>
          <w:bCs/>
          <w:noProof/>
          <w:highlight w:val="yellow"/>
        </w:rPr>
        <w:t>Aprendendo PHP:</w:t>
      </w:r>
      <w:r w:rsidRPr="00596E44">
        <w:rPr>
          <w:noProof/>
          <w:highlight w:val="yellow"/>
        </w:rPr>
        <w:t xml:space="preserve"> Introdução amigável à linguagem mais popular da WEB. São Paulo: Novatec, 2016.</w:t>
      </w:r>
      <w:r w:rsidR="006B76CA">
        <w:rPr>
          <w:noProof/>
        </w:rPr>
        <w:t xml:space="preserve"> </w:t>
      </w:r>
    </w:p>
    <w:p w14:paraId="33B63071" w14:textId="77777777" w:rsidR="00D339A1" w:rsidRDefault="00D339A1" w:rsidP="000809C2">
      <w:pPr>
        <w:spacing w:line="240" w:lineRule="auto"/>
        <w:ind w:firstLine="0"/>
        <w:jc w:val="left"/>
        <w:rPr>
          <w:noProof/>
        </w:rPr>
      </w:pPr>
    </w:p>
    <w:p w14:paraId="6F6D1CA4" w14:textId="77777777" w:rsidR="00D339A1" w:rsidRPr="00D339A1" w:rsidRDefault="00D339A1" w:rsidP="000809C2">
      <w:pPr>
        <w:spacing w:line="240" w:lineRule="auto"/>
        <w:ind w:firstLine="0"/>
        <w:jc w:val="left"/>
        <w:rPr>
          <w:noProof/>
        </w:rPr>
      </w:pPr>
      <w:r w:rsidRPr="00596E44">
        <w:rPr>
          <w:noProof/>
          <w:highlight w:val="yellow"/>
        </w:rPr>
        <w:t xml:space="preserve">SOMMERVILLE, I. </w:t>
      </w:r>
      <w:r w:rsidRPr="00596E44">
        <w:rPr>
          <w:b/>
          <w:bCs/>
          <w:noProof/>
          <w:highlight w:val="yellow"/>
        </w:rPr>
        <w:t>Engenharia de Software</w:t>
      </w:r>
      <w:r w:rsidRPr="00596E44">
        <w:rPr>
          <w:noProof/>
          <w:highlight w:val="yellow"/>
        </w:rPr>
        <w:t>. 9. ed. São Paulo: Pearson Prentice Hall, 2011.</w:t>
      </w:r>
    </w:p>
    <w:p w14:paraId="47F0A541" w14:textId="77777777" w:rsidR="00D339A1" w:rsidRDefault="00D339A1" w:rsidP="000809C2">
      <w:pPr>
        <w:spacing w:line="240" w:lineRule="auto"/>
        <w:ind w:firstLine="0"/>
        <w:jc w:val="left"/>
        <w:rPr>
          <w:noProof/>
        </w:rPr>
      </w:pPr>
    </w:p>
    <w:p w14:paraId="76009B2E" w14:textId="77777777" w:rsidR="00D339A1" w:rsidRPr="00D339A1" w:rsidRDefault="00D339A1" w:rsidP="000809C2">
      <w:pPr>
        <w:spacing w:line="240" w:lineRule="auto"/>
        <w:ind w:firstLine="0"/>
        <w:jc w:val="left"/>
        <w:rPr>
          <w:noProof/>
        </w:rPr>
      </w:pPr>
      <w:r w:rsidRPr="00596E44">
        <w:rPr>
          <w:noProof/>
          <w:highlight w:val="yellow"/>
        </w:rPr>
        <w:t xml:space="preserve">STAUFFER, M. </w:t>
      </w:r>
      <w:r w:rsidRPr="00596E44">
        <w:rPr>
          <w:b/>
          <w:bCs/>
          <w:noProof/>
          <w:highlight w:val="yellow"/>
        </w:rPr>
        <w:t>Desenvolvendo com Laravel:</w:t>
      </w:r>
      <w:r w:rsidRPr="00596E44">
        <w:rPr>
          <w:noProof/>
          <w:highlight w:val="yellow"/>
        </w:rPr>
        <w:t xml:space="preserve"> Um Framework para construção de aplicativos PHP modernos. São Paulo: Novatec, 2017.</w:t>
      </w:r>
    </w:p>
    <w:p w14:paraId="104E3B7C" w14:textId="77777777" w:rsidR="00D339A1" w:rsidRDefault="00D339A1" w:rsidP="000809C2">
      <w:pPr>
        <w:spacing w:line="240" w:lineRule="auto"/>
        <w:ind w:firstLine="0"/>
        <w:jc w:val="left"/>
        <w:rPr>
          <w:noProof/>
        </w:rPr>
      </w:pPr>
    </w:p>
    <w:p w14:paraId="244CBC9F" w14:textId="77777777" w:rsidR="00D339A1" w:rsidRPr="00D339A1" w:rsidRDefault="00D339A1" w:rsidP="000809C2">
      <w:pPr>
        <w:spacing w:line="240" w:lineRule="auto"/>
        <w:ind w:firstLine="0"/>
        <w:jc w:val="left"/>
        <w:rPr>
          <w:noProof/>
        </w:rPr>
      </w:pPr>
      <w:r w:rsidRPr="00596E44">
        <w:rPr>
          <w:noProof/>
          <w:highlight w:val="yellow"/>
        </w:rPr>
        <w:t xml:space="preserve">TELES, V. M. </w:t>
      </w:r>
      <w:r w:rsidRPr="00596E44">
        <w:rPr>
          <w:b/>
          <w:bCs/>
          <w:noProof/>
          <w:highlight w:val="yellow"/>
        </w:rPr>
        <w:t>Extreme Programming:</w:t>
      </w:r>
      <w:r w:rsidRPr="00596E44">
        <w:rPr>
          <w:noProof/>
          <w:highlight w:val="yellow"/>
        </w:rPr>
        <w:t xml:space="preserve"> Aprenda como encantar seus usuários desenvolvendo software com agilidade e alta qualidade. 2. ed. São Paulo: Novatec, 2014.</w:t>
      </w:r>
    </w:p>
    <w:p w14:paraId="66C4CF01" w14:textId="77777777" w:rsidR="00D339A1" w:rsidRDefault="00D339A1" w:rsidP="000809C2">
      <w:pPr>
        <w:spacing w:line="240" w:lineRule="auto"/>
        <w:ind w:firstLine="0"/>
        <w:jc w:val="left"/>
        <w:rPr>
          <w:noProof/>
        </w:rPr>
      </w:pPr>
    </w:p>
    <w:p w14:paraId="27464231" w14:textId="6C967580" w:rsidR="00D339A1" w:rsidRPr="00D339A1" w:rsidRDefault="00D339A1" w:rsidP="000809C2">
      <w:pPr>
        <w:spacing w:line="240" w:lineRule="auto"/>
        <w:ind w:firstLine="0"/>
        <w:jc w:val="left"/>
        <w:rPr>
          <w:noProof/>
        </w:rPr>
      </w:pPr>
      <w:r w:rsidRPr="00596E44">
        <w:rPr>
          <w:noProof/>
          <w:highlight w:val="yellow"/>
        </w:rPr>
        <w:t xml:space="preserve">WIZARD. </w:t>
      </w:r>
      <w:r w:rsidRPr="00596E44">
        <w:rPr>
          <w:b/>
          <w:bCs/>
          <w:noProof/>
          <w:highlight w:val="yellow"/>
        </w:rPr>
        <w:t>Experiências Wizard</w:t>
      </w:r>
      <w:r w:rsidRPr="00596E44">
        <w:rPr>
          <w:noProof/>
          <w:highlight w:val="yellow"/>
        </w:rPr>
        <w:t xml:space="preserve">, </w:t>
      </w:r>
      <w:del w:id="1463" w:author="Ryan Lemos" w:date="2019-09-21T12:11:00Z">
        <w:r w:rsidRPr="00596E44" w:rsidDel="00E234D7">
          <w:rPr>
            <w:noProof/>
            <w:highlight w:val="yellow"/>
          </w:rPr>
          <w:delText>2017a</w:delText>
        </w:r>
      </w:del>
      <w:ins w:id="1464" w:author="Ryan Lemos" w:date="2019-09-21T12:11:00Z">
        <w:r w:rsidR="00E234D7" w:rsidRPr="00596E44">
          <w:rPr>
            <w:noProof/>
            <w:highlight w:val="yellow"/>
          </w:rPr>
          <w:t>2017</w:t>
        </w:r>
        <w:r w:rsidR="00E234D7">
          <w:rPr>
            <w:noProof/>
            <w:highlight w:val="yellow"/>
          </w:rPr>
          <w:t>b</w:t>
        </w:r>
      </w:ins>
      <w:r w:rsidRPr="00596E44">
        <w:rPr>
          <w:noProof/>
          <w:highlight w:val="yellow"/>
        </w:rPr>
        <w:t>. Disponível em: &lt;http://www.wizard.com.br/experiencias-wizard/&gt;. Acesso em: 23 ago. 2018.</w:t>
      </w:r>
    </w:p>
    <w:p w14:paraId="4D6609B2" w14:textId="77777777" w:rsidR="00D339A1" w:rsidRDefault="00D339A1" w:rsidP="000809C2">
      <w:pPr>
        <w:spacing w:line="240" w:lineRule="auto"/>
        <w:ind w:firstLine="0"/>
        <w:jc w:val="left"/>
        <w:rPr>
          <w:noProof/>
        </w:rPr>
      </w:pPr>
    </w:p>
    <w:p w14:paraId="5E8EDED5" w14:textId="632690D4" w:rsidR="00D339A1" w:rsidRDefault="00D339A1" w:rsidP="000809C2">
      <w:pPr>
        <w:spacing w:line="240" w:lineRule="auto"/>
        <w:ind w:firstLine="0"/>
        <w:jc w:val="left"/>
        <w:rPr>
          <w:noProof/>
        </w:rPr>
      </w:pPr>
      <w:r w:rsidRPr="00596E44">
        <w:rPr>
          <w:noProof/>
          <w:highlight w:val="yellow"/>
        </w:rPr>
        <w:t xml:space="preserve">WIZARD. </w:t>
      </w:r>
      <w:r w:rsidRPr="00596E44">
        <w:rPr>
          <w:b/>
          <w:bCs/>
          <w:noProof/>
          <w:highlight w:val="yellow"/>
        </w:rPr>
        <w:t>Sobre a Wizard</w:t>
      </w:r>
      <w:r w:rsidRPr="00596E44">
        <w:rPr>
          <w:noProof/>
          <w:highlight w:val="yellow"/>
        </w:rPr>
        <w:t>, 2017</w:t>
      </w:r>
      <w:ins w:id="1465" w:author="Ryan Lemos" w:date="2019-09-21T12:11:00Z">
        <w:r w:rsidR="00E234D7">
          <w:rPr>
            <w:noProof/>
            <w:highlight w:val="yellow"/>
          </w:rPr>
          <w:t>a</w:t>
        </w:r>
      </w:ins>
      <w:del w:id="1466" w:author="Ryan Lemos" w:date="2019-09-21T12:11:00Z">
        <w:r w:rsidRPr="00596E44" w:rsidDel="00E234D7">
          <w:rPr>
            <w:noProof/>
            <w:highlight w:val="yellow"/>
          </w:rPr>
          <w:delText>b</w:delText>
        </w:r>
      </w:del>
      <w:r w:rsidRPr="00596E44">
        <w:rPr>
          <w:noProof/>
          <w:highlight w:val="yellow"/>
        </w:rPr>
        <w:t>. Disponível em: &lt;http://www.wizard.com.br/sobre-wizard/&gt;. Acesso em: 23 ago. 2018.</w:t>
      </w:r>
    </w:p>
    <w:p w14:paraId="2A07842C" w14:textId="77777777" w:rsidR="00D339A1" w:rsidRPr="00D339A1"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96E44">
        <w:rPr>
          <w:noProof/>
          <w:highlight w:val="yellow"/>
        </w:rPr>
        <w:t xml:space="preserve">ZAPATER, M.; SUZUKI, R. </w:t>
      </w:r>
      <w:r w:rsidRPr="00596E44">
        <w:rPr>
          <w:b/>
          <w:noProof/>
          <w:highlight w:val="yellow"/>
        </w:rPr>
        <w:t>Segurança da Informação:</w:t>
      </w:r>
      <w:r w:rsidRPr="00596E44">
        <w:rPr>
          <w:noProof/>
          <w:highlight w:val="yellow"/>
        </w:rPr>
        <w:t xml:space="preserve"> Um diferencial determinante na competitividade das corporações. Promon Business &amp; Tecnology Review. Rio de Janeiro,</w:t>
      </w:r>
      <w:r w:rsidR="0053624F">
        <w:rPr>
          <w:noProof/>
          <w:highlight w:val="yellow"/>
        </w:rPr>
        <w:t xml:space="preserve"> </w:t>
      </w:r>
      <w:r w:rsidRPr="00596E44">
        <w:rPr>
          <w:noProof/>
          <w:highlight w:val="yellow"/>
        </w:rPr>
        <w:t>2005.</w:t>
      </w:r>
      <w:r w:rsidR="0053624F">
        <w:rPr>
          <w:noProof/>
          <w:highlight w:val="yellow"/>
        </w:rPr>
        <w:t xml:space="preserve"> 28 p.</w:t>
      </w:r>
      <w:r w:rsidRPr="00596E44">
        <w:rPr>
          <w:noProof/>
          <w:highlight w:val="yellow"/>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1467" w:name="_Toc17133820"/>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1467"/>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8" w:author="Karine Martins" w:date="2019-09-16T08:10:00Z" w:initials="KM">
    <w:p w14:paraId="14AD2452" w14:textId="2E11960B" w:rsidR="004D5E0A" w:rsidRDefault="004D5E0A">
      <w:pPr>
        <w:pStyle w:val="Textodecomentrio"/>
      </w:pPr>
      <w:r>
        <w:rPr>
          <w:rStyle w:val="Refdecomentrio"/>
        </w:rPr>
        <w:annotationRef/>
      </w:r>
      <w:r>
        <w:t>A introdução está muito sucinta. Pode trazer tema, problema, justificativa e objetivos, na íntegra do projeto, sem precisar resumir. A única convenção a utilizar é a questão de texto corrido, sem uso de marcadores e subdivisões de títulos. Outro cuidado é o tempo verbal. Lembre-se que monografia é relatar algo já realizado e não de futuro.</w:t>
      </w:r>
    </w:p>
  </w:comment>
  <w:comment w:id="44" w:author="Karine Martins" w:date="2019-09-16T08:15:00Z" w:initials="KM">
    <w:p w14:paraId="46479457" w14:textId="1DC785ED" w:rsidR="004D5E0A" w:rsidRDefault="004D5E0A">
      <w:pPr>
        <w:pStyle w:val="Textodecomentrio"/>
      </w:pPr>
      <w:r>
        <w:rPr>
          <w:rStyle w:val="Refdecomentrio"/>
        </w:rPr>
        <w:annotationRef/>
      </w:r>
      <w:r>
        <w:t xml:space="preserve">Segue-se a ordem alfabética. Primeiro a, depois b. </w:t>
      </w:r>
    </w:p>
  </w:comment>
  <w:comment w:id="126" w:author="Karine Martins" w:date="2019-09-16T08:51:00Z" w:initials="KM">
    <w:p w14:paraId="03D6273A" w14:textId="0BFB8C7C" w:rsidR="004D5E0A" w:rsidRDefault="004D5E0A">
      <w:pPr>
        <w:pStyle w:val="Textodecomentrio"/>
      </w:pPr>
      <w:r>
        <w:rPr>
          <w:rStyle w:val="Refdecomentrio"/>
        </w:rPr>
        <w:annotationRef/>
      </w:r>
      <w:r>
        <w:t>B antes de a?</w:t>
      </w:r>
    </w:p>
  </w:comment>
  <w:comment w:id="132" w:author="Ryan Lemos" w:date="2019-09-22T14:07:00Z" w:initials="RL">
    <w:p w14:paraId="1F21C6CB" w14:textId="60C117EA" w:rsidR="004D5E0A" w:rsidRDefault="004D5E0A">
      <w:pPr>
        <w:pStyle w:val="Textodecomentrio"/>
      </w:pPr>
      <w:r>
        <w:rPr>
          <w:rStyle w:val="Refdecomentrio"/>
        </w:rPr>
        <w:annotationRef/>
      </w:r>
      <w:r>
        <w:t>Escrever sobre os navegadores web e seus recursos</w:t>
      </w:r>
    </w:p>
  </w:comment>
  <w:comment w:id="139" w:author="Ryan Lemos" w:date="2019-09-22T14:17:00Z" w:initials="RL">
    <w:p w14:paraId="2D709400" w14:textId="1A9A0CFB" w:rsidR="004D5E0A" w:rsidRDefault="004D5E0A">
      <w:pPr>
        <w:pStyle w:val="Textodecomentrio"/>
      </w:pPr>
      <w:r>
        <w:rPr>
          <w:rStyle w:val="Refdecomentrio"/>
        </w:rPr>
        <w:annotationRef/>
      </w:r>
      <w:r>
        <w:t>Escrever sobre o VSCODE</w:t>
      </w:r>
    </w:p>
  </w:comment>
  <w:comment w:id="171" w:author="Karine Martins" w:date="2019-09-16T08:57:00Z" w:initials="KM">
    <w:p w14:paraId="1D17E44C" w14:textId="7A4D2D26" w:rsidR="004D5E0A" w:rsidRDefault="004D5E0A">
      <w:pPr>
        <w:pStyle w:val="Textodecomentrio"/>
      </w:pPr>
      <w:r>
        <w:rPr>
          <w:rStyle w:val="Refdecomentrio"/>
        </w:rPr>
        <w:annotationRef/>
      </w:r>
      <w:r>
        <w:t>Tem que adequar pois o trabalho já foi feito e a pergunta é: conseguiu atingir isso?</w:t>
      </w:r>
    </w:p>
  </w:comment>
  <w:comment w:id="174" w:author="Karine Martins" w:date="2019-09-16T08:58:00Z" w:initials="KM">
    <w:p w14:paraId="7DCA078F" w14:textId="76125634" w:rsidR="004D5E0A" w:rsidRDefault="004D5E0A">
      <w:pPr>
        <w:pStyle w:val="Textodecomentrio"/>
      </w:pPr>
      <w:r>
        <w:rPr>
          <w:rStyle w:val="Refdecomentrio"/>
        </w:rPr>
        <w:annotationRef/>
      </w:r>
      <w:r>
        <w:t>B antes de a.</w:t>
      </w:r>
    </w:p>
  </w:comment>
  <w:comment w:id="195" w:author="Ryan Lemos" w:date="2019-09-22T14:19:00Z" w:initials="RL">
    <w:p w14:paraId="1F1AC1CD" w14:textId="238AF01C" w:rsidR="004D5E0A" w:rsidRDefault="004D5E0A">
      <w:pPr>
        <w:pStyle w:val="Textodecomentrio"/>
      </w:pPr>
      <w:r>
        <w:rPr>
          <w:rStyle w:val="Refdecomentrio"/>
        </w:rPr>
        <w:annotationRef/>
      </w:r>
      <w:r>
        <w:t>Escrever sobre o JSON</w:t>
      </w:r>
    </w:p>
  </w:comment>
  <w:comment w:id="214" w:author="Ryan Lemos" w:date="2019-09-22T14:09:00Z" w:initials="RL">
    <w:p w14:paraId="01DBE393" w14:textId="3ECEDB66" w:rsidR="004D5E0A" w:rsidRDefault="004D5E0A">
      <w:pPr>
        <w:pStyle w:val="Textodecomentrio"/>
      </w:pPr>
      <w:r>
        <w:rPr>
          <w:rStyle w:val="Refdecomentrio"/>
        </w:rPr>
        <w:annotationRef/>
      </w:r>
      <w:r>
        <w:t>Escrever sobre o php unit</w:t>
      </w:r>
    </w:p>
  </w:comment>
  <w:comment w:id="218" w:author="Ryan Lemos" w:date="2019-09-22T14:10:00Z" w:initials="RL">
    <w:p w14:paraId="20C39DAA" w14:textId="600BC011" w:rsidR="004D5E0A" w:rsidRDefault="004D5E0A">
      <w:pPr>
        <w:pStyle w:val="Textodecomentrio"/>
      </w:pPr>
      <w:r>
        <w:rPr>
          <w:rStyle w:val="Refdecomentrio"/>
        </w:rPr>
        <w:annotationRef/>
      </w:r>
      <w:r>
        <w:t>Escrever sobre o artisan</w:t>
      </w:r>
    </w:p>
  </w:comment>
  <w:comment w:id="251" w:author="Karine Martins" w:date="2019-09-16T09:36:00Z" w:initials="KM">
    <w:p w14:paraId="55BBEA7D" w14:textId="46336C44" w:rsidR="004D5E0A" w:rsidRDefault="004D5E0A">
      <w:pPr>
        <w:pStyle w:val="Textodecomentrio"/>
      </w:pPr>
      <w:r>
        <w:rPr>
          <w:rStyle w:val="Refdecomentrio"/>
        </w:rPr>
        <w:annotationRef/>
      </w:r>
      <w:r>
        <w:t>Não consta no referencial teórico.</w:t>
      </w:r>
    </w:p>
  </w:comment>
  <w:comment w:id="261" w:author="Karine Martins" w:date="2019-09-16T09:41:00Z" w:initials="KM">
    <w:p w14:paraId="1352919B" w14:textId="083707E2" w:rsidR="004D5E0A" w:rsidRDefault="004D5E0A">
      <w:pPr>
        <w:pStyle w:val="Textodecomentrio"/>
      </w:pPr>
      <w:r>
        <w:rPr>
          <w:rStyle w:val="Refdecomentrio"/>
        </w:rPr>
        <w:annotationRef/>
      </w:r>
      <w:r>
        <w:rPr>
          <w:noProof/>
        </w:rPr>
        <w:t>Não tem legnda e fonte, além da figura não ser mencionada no texto.</w:t>
      </w:r>
    </w:p>
  </w:comment>
  <w:comment w:id="339" w:author="Karine Martins" w:date="2019-09-16T20:14:00Z" w:initials="KM">
    <w:p w14:paraId="020BD9DF" w14:textId="696D38C8" w:rsidR="004D5E0A" w:rsidRDefault="004D5E0A">
      <w:pPr>
        <w:pStyle w:val="Textodecomentrio"/>
      </w:pPr>
      <w:r>
        <w:rPr>
          <w:rStyle w:val="Refdecomentrio"/>
        </w:rPr>
        <w:annotationRef/>
      </w:r>
      <w:r>
        <w:rPr>
          <w:noProof/>
        </w:rPr>
        <w:t>Primeira vez que é utilizada a palavra , sem uma definição prévia.</w:t>
      </w:r>
    </w:p>
  </w:comment>
  <w:comment w:id="340" w:author="Karine Martins" w:date="2019-09-16T20:15:00Z" w:initials="KM">
    <w:p w14:paraId="0BFF6AA8" w14:textId="66B8E6F5" w:rsidR="004D5E0A" w:rsidRDefault="004D5E0A">
      <w:pPr>
        <w:pStyle w:val="Textodecomentrio"/>
      </w:pPr>
      <w:r>
        <w:rPr>
          <w:rStyle w:val="Refdecomentrio"/>
        </w:rPr>
        <w:annotationRef/>
      </w:r>
      <w:r>
        <w:rPr>
          <w:noProof/>
        </w:rPr>
        <w:t>Não houve definição prévia dessa palav e nem no contexto de Laravel foi citada.</w:t>
      </w:r>
    </w:p>
  </w:comment>
  <w:comment w:id="373" w:author="Ryan Lemos" w:date="2019-09-22T13:32:00Z" w:initials="RL">
    <w:p w14:paraId="20D7F8EE" w14:textId="1A88033A" w:rsidR="004D5E0A" w:rsidRDefault="004D5E0A">
      <w:pPr>
        <w:pStyle w:val="Textodecomentrio"/>
      </w:pPr>
      <w:r>
        <w:rPr>
          <w:rStyle w:val="Refdecomentrio"/>
        </w:rPr>
        <w:annotationRef/>
      </w:r>
      <w:r>
        <w:t>VERIFICAR SE FALA DO JQUERY NO REFERENCIAL</w:t>
      </w:r>
    </w:p>
  </w:comment>
  <w:comment w:id="380" w:author="Karine Martins" w:date="2019-09-16T20:21:00Z" w:initials="KM">
    <w:p w14:paraId="06E924F5" w14:textId="7F5008A7" w:rsidR="004D5E0A" w:rsidRDefault="004D5E0A">
      <w:pPr>
        <w:pStyle w:val="Textodecomentrio"/>
      </w:pPr>
      <w:r>
        <w:rPr>
          <w:rStyle w:val="Refdecomentrio"/>
        </w:rPr>
        <w:annotationRef/>
      </w:r>
      <w:r>
        <w:rPr>
          <w:noProof/>
        </w:rPr>
        <w:t>O que a senha tem a ver com a data de nascimento?</w:t>
      </w:r>
    </w:p>
  </w:comment>
  <w:comment w:id="531" w:author="Karine Martins" w:date="2019-09-16T20:50:00Z" w:initials="KM">
    <w:p w14:paraId="4C017126" w14:textId="0B092BE9" w:rsidR="004D5E0A" w:rsidRDefault="004D5E0A">
      <w:pPr>
        <w:pStyle w:val="Textodecomentrio"/>
      </w:pPr>
      <w:r>
        <w:rPr>
          <w:rStyle w:val="Refdecomentrio"/>
        </w:rPr>
        <w:annotationRef/>
      </w:r>
      <w:r>
        <w:rPr>
          <w:noProof/>
        </w:rPr>
        <w:t>E o caso de apostilas em .doc ou pdf?</w:t>
      </w:r>
    </w:p>
  </w:comment>
  <w:comment w:id="532" w:author="Ryan Lemos" w:date="2019-09-21T12:44:00Z" w:initials="RL">
    <w:p w14:paraId="17E0511B" w14:textId="77777777" w:rsidR="004D5E0A" w:rsidRDefault="004D5E0A">
      <w:pPr>
        <w:pStyle w:val="Textodecomentrio"/>
      </w:pPr>
      <w:r>
        <w:rPr>
          <w:rStyle w:val="Refdecomentrio"/>
        </w:rPr>
        <w:annotationRef/>
      </w:r>
      <w:r>
        <w:t>Ela falou que era só essas duas opções</w:t>
      </w:r>
    </w:p>
    <w:p w14:paraId="682C528B" w14:textId="4E6871BD" w:rsidR="004D5E0A" w:rsidRDefault="004D5E0A">
      <w:pPr>
        <w:pStyle w:val="Textodecomentrio"/>
      </w:pPr>
    </w:p>
  </w:comment>
  <w:comment w:id="893" w:author="Karine Martins" w:date="2019-09-16T22:26:00Z" w:initials="KM">
    <w:p w14:paraId="0C802FA7" w14:textId="106F8E2E" w:rsidR="004D5E0A" w:rsidRDefault="004D5E0A">
      <w:pPr>
        <w:pStyle w:val="Textodecomentrio"/>
      </w:pPr>
      <w:r>
        <w:rPr>
          <w:rStyle w:val="Refdecomentrio"/>
        </w:rPr>
        <w:annotationRef/>
      </w:r>
      <w:r>
        <w:rPr>
          <w:noProof/>
        </w:rPr>
        <w:t>Assunto novo que não consta no referencial teórico.</w:t>
      </w:r>
    </w:p>
  </w:comment>
  <w:comment w:id="922" w:author="Karine Martins" w:date="2019-09-16T22:30:00Z" w:initials="KM">
    <w:p w14:paraId="1726744F" w14:textId="667C70ED" w:rsidR="004D5E0A" w:rsidRDefault="004D5E0A">
      <w:pPr>
        <w:pStyle w:val="Textodecomentrio"/>
      </w:pPr>
      <w:r>
        <w:rPr>
          <w:rStyle w:val="Refdecomentrio"/>
        </w:rPr>
        <w:annotationRef/>
      </w:r>
      <w:r>
        <w:t>Assunto novo e não tratado no referencial teórico.</w:t>
      </w:r>
    </w:p>
  </w:comment>
  <w:comment w:id="1060" w:author="Ryan Lemos" w:date="2019-09-24T21:24:00Z" w:initials="RL">
    <w:p w14:paraId="3885BE35" w14:textId="449743B6" w:rsidR="004D5E0A" w:rsidRDefault="004D5E0A">
      <w:pPr>
        <w:pStyle w:val="Textodecomentrio"/>
      </w:pPr>
      <w:r>
        <w:rPr>
          <w:rStyle w:val="Refdecomentrio"/>
        </w:rPr>
        <w:annotationRef/>
      </w:r>
      <w:r>
        <w:t>Verificar se eu falo isso no referencial na parte de BD</w:t>
      </w:r>
    </w:p>
  </w:comment>
  <w:comment w:id="1118" w:author="Ryan Lemos" w:date="2019-09-21T12:53:00Z" w:initials="RL">
    <w:p w14:paraId="3706C445" w14:textId="4EAC78E6" w:rsidR="004D5E0A" w:rsidRDefault="004D5E0A">
      <w:pPr>
        <w:pStyle w:val="Textodecomentrio"/>
      </w:pPr>
      <w:r>
        <w:rPr>
          <w:rStyle w:val="Refdecomentrio"/>
        </w:rPr>
        <w:annotationRef/>
      </w:r>
      <w:r w:rsidRPr="008C1DD0">
        <w:rPr>
          <w:highlight w:val="yellow"/>
        </w:rPr>
        <w:t>FALAR SOBRE A POSSIBILIDADE DE DUPLICAR UMA ATIVIDADE E GERAR SEU PDF</w:t>
      </w:r>
    </w:p>
  </w:comment>
  <w:comment w:id="1126" w:author="Ryan Lemos" w:date="2019-09-26T20:05:00Z" w:initials="RL">
    <w:p w14:paraId="38B7C0FF" w14:textId="374B04D3" w:rsidR="004D5E0A" w:rsidRDefault="004D5E0A">
      <w:pPr>
        <w:pStyle w:val="Textodecomentrio"/>
      </w:pPr>
      <w:r>
        <w:rPr>
          <w:rStyle w:val="Refdecomentrio"/>
        </w:rPr>
        <w:annotationRef/>
      </w:r>
      <w:r>
        <w:t>Verificar se fala do eloquent no referencial</w:t>
      </w:r>
    </w:p>
  </w:comment>
  <w:comment w:id="1157" w:author="Ryan Lemos" w:date="2019-09-26T20:54:00Z" w:initials="RL">
    <w:p w14:paraId="1AD6DFA7" w14:textId="12C77755" w:rsidR="0000255B" w:rsidRDefault="0000255B">
      <w:pPr>
        <w:pStyle w:val="Textodecomentrio"/>
      </w:pPr>
      <w:r>
        <w:rPr>
          <w:rStyle w:val="Refdecomentrio"/>
        </w:rPr>
        <w:annotationRef/>
      </w:r>
      <w:r>
        <w:t>Falar disso no referencial</w:t>
      </w:r>
    </w:p>
  </w:comment>
  <w:comment w:id="1222" w:author="Ryan Lemos" w:date="2019-07-28T18:23:00Z" w:initials="RL">
    <w:p w14:paraId="1A90DA8B" w14:textId="38E31B32" w:rsidR="004D5E0A" w:rsidRDefault="004D5E0A">
      <w:pPr>
        <w:pStyle w:val="Textodecomentrio"/>
      </w:pPr>
      <w:r>
        <w:rPr>
          <w:rStyle w:val="Refdecomentrio"/>
        </w:rPr>
        <w:annotationRef/>
      </w:r>
    </w:p>
  </w:comment>
  <w:comment w:id="1229" w:author="Karine Martins" w:date="2019-09-16T22:48:00Z" w:initials="KM">
    <w:p w14:paraId="314FADE5" w14:textId="02CB6D1A" w:rsidR="004D5E0A" w:rsidRDefault="004D5E0A">
      <w:pPr>
        <w:pStyle w:val="Textodecomentrio"/>
      </w:pPr>
      <w:r>
        <w:rPr>
          <w:rStyle w:val="Refdecomentrio"/>
        </w:rPr>
        <w:annotationRef/>
      </w:r>
      <w:r>
        <w:t>Acrescemtar o ícone mesmo.</w:t>
      </w:r>
    </w:p>
  </w:comment>
  <w:comment w:id="1441" w:author="Karine Martins" w:date="2019-09-16T23:08:00Z" w:initials="KM">
    <w:p w14:paraId="3F0389AF" w14:textId="11FB5553" w:rsidR="004D5E0A" w:rsidRDefault="004D5E0A">
      <w:pPr>
        <w:pStyle w:val="Textodecomentrio"/>
      </w:pPr>
      <w:r>
        <w:rPr>
          <w:rStyle w:val="Refdecomentrio"/>
        </w:rPr>
        <w:annotationRef/>
      </w:r>
      <w:r>
        <w:t>Apresentar imagens para diferenciar pois não vi diferença.</w:t>
      </w:r>
    </w:p>
  </w:comment>
  <w:comment w:id="1452" w:author="Karine Martins" w:date="2019-09-16T23:09:00Z" w:initials="KM">
    <w:p w14:paraId="77E3381D" w14:textId="72A791E3" w:rsidR="004D5E0A" w:rsidRDefault="004D5E0A">
      <w:pPr>
        <w:pStyle w:val="Textodecomentrio"/>
      </w:pPr>
      <w:r>
        <w:rPr>
          <w:rStyle w:val="Refdecomentrio"/>
        </w:rPr>
        <w:annotationRef/>
      </w:r>
      <w:r>
        <w:t>NÃO FOI DESCRITA NO REFERENCIAL TEÓRICO.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AD2452" w15:done="0"/>
  <w15:commentEx w15:paraId="46479457" w15:done="0"/>
  <w15:commentEx w15:paraId="03D6273A" w15:done="0"/>
  <w15:commentEx w15:paraId="1F21C6CB" w15:done="0"/>
  <w15:commentEx w15:paraId="2D709400" w15:done="0"/>
  <w15:commentEx w15:paraId="1D17E44C" w15:done="0"/>
  <w15:commentEx w15:paraId="7DCA078F" w15:done="1"/>
  <w15:commentEx w15:paraId="1F1AC1CD" w15:done="0"/>
  <w15:commentEx w15:paraId="01DBE393" w15:done="0"/>
  <w15:commentEx w15:paraId="20C39DAA" w15:done="0"/>
  <w15:commentEx w15:paraId="55BBEA7D" w15:done="0"/>
  <w15:commentEx w15:paraId="1352919B" w15:done="0"/>
  <w15:commentEx w15:paraId="020BD9DF" w15:done="0"/>
  <w15:commentEx w15:paraId="0BFF6AA8" w15:done="0"/>
  <w15:commentEx w15:paraId="20D7F8EE" w15:done="0"/>
  <w15:commentEx w15:paraId="06E924F5" w15:done="1"/>
  <w15:commentEx w15:paraId="4C017126" w15:done="0"/>
  <w15:commentEx w15:paraId="682C528B" w15:paraIdParent="4C017126" w15:done="0"/>
  <w15:commentEx w15:paraId="0C802FA7" w15:done="0"/>
  <w15:commentEx w15:paraId="1726744F" w15:done="0"/>
  <w15:commentEx w15:paraId="3885BE35" w15:done="0"/>
  <w15:commentEx w15:paraId="3706C445" w15:done="0"/>
  <w15:commentEx w15:paraId="38B7C0FF" w15:done="0"/>
  <w15:commentEx w15:paraId="1AD6DFA7" w15:done="0"/>
  <w15:commentEx w15:paraId="1A90DA8B" w15:done="0"/>
  <w15:commentEx w15:paraId="314FADE5" w15:done="0"/>
  <w15:commentEx w15:paraId="3F0389AF" w15:done="0"/>
  <w15:commentEx w15:paraId="77E3381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AD2452" w16cid:durableId="2129C1DE"/>
  <w16cid:commentId w16cid:paraId="46479457" w16cid:durableId="2129C331"/>
  <w16cid:commentId w16cid:paraId="03D6273A" w16cid:durableId="2129CB99"/>
  <w16cid:commentId w16cid:paraId="1F21C6CB" w16cid:durableId="2131FEB5"/>
  <w16cid:commentId w16cid:paraId="2D709400" w16cid:durableId="21320107"/>
  <w16cid:commentId w16cid:paraId="1D17E44C" w16cid:durableId="2129CCE7"/>
  <w16cid:commentId w16cid:paraId="7DCA078F" w16cid:durableId="2129CD1A"/>
  <w16cid:commentId w16cid:paraId="1F1AC1CD" w16cid:durableId="2132017A"/>
  <w16cid:commentId w16cid:paraId="01DBE393" w16cid:durableId="2131FF2F"/>
  <w16cid:commentId w16cid:paraId="20C39DAA" w16cid:durableId="2131FF5E"/>
  <w16cid:commentId w16cid:paraId="55BBEA7D" w16cid:durableId="2129D607"/>
  <w16cid:commentId w16cid:paraId="1352919B" w16cid:durableId="2129D734"/>
  <w16cid:commentId w16cid:paraId="020BD9DF" w16cid:durableId="212A6B96"/>
  <w16cid:commentId w16cid:paraId="0BFF6AA8" w16cid:durableId="212A6BF2"/>
  <w16cid:commentId w16cid:paraId="20D7F8EE" w16cid:durableId="2131F657"/>
  <w16cid:commentId w16cid:paraId="06E924F5" w16cid:durableId="212A6D46"/>
  <w16cid:commentId w16cid:paraId="4C017126" w16cid:durableId="212A7424"/>
  <w16cid:commentId w16cid:paraId="682C528B" w16cid:durableId="213099A3"/>
  <w16cid:commentId w16cid:paraId="0C802FA7" w16cid:durableId="212A8AAC"/>
  <w16cid:commentId w16cid:paraId="1726744F" w16cid:durableId="212A8B7D"/>
  <w16cid:commentId w16cid:paraId="3885BE35" w16cid:durableId="213507FB"/>
  <w16cid:commentId w16cid:paraId="3706C445" w16cid:durableId="21309BAE"/>
  <w16cid:commentId w16cid:paraId="38B7C0FF" w16cid:durableId="21379891"/>
  <w16cid:commentId w16cid:paraId="1AD6DFA7" w16cid:durableId="2137A40D"/>
  <w16cid:commentId w16cid:paraId="1A90DA8B" w16cid:durableId="21308B49"/>
  <w16cid:commentId w16cid:paraId="314FADE5" w16cid:durableId="212A8FB6"/>
  <w16cid:commentId w16cid:paraId="3F0389AF" w16cid:durableId="212A947A"/>
  <w16cid:commentId w16cid:paraId="77E3381D" w16cid:durableId="212A94B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CD8F2C" w14:textId="77777777" w:rsidR="00DD4017" w:rsidRDefault="00DD4017" w:rsidP="00C24B28">
      <w:pPr>
        <w:spacing w:line="240" w:lineRule="auto"/>
      </w:pPr>
      <w:r>
        <w:separator/>
      </w:r>
    </w:p>
  </w:endnote>
  <w:endnote w:type="continuationSeparator" w:id="0">
    <w:p w14:paraId="01815BCC" w14:textId="77777777" w:rsidR="00DD4017" w:rsidRDefault="00DD4017"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02DA21" w14:textId="77777777" w:rsidR="00DD4017" w:rsidRDefault="00DD4017" w:rsidP="00C24B28">
      <w:pPr>
        <w:spacing w:line="240" w:lineRule="auto"/>
      </w:pPr>
      <w:r>
        <w:separator/>
      </w:r>
    </w:p>
  </w:footnote>
  <w:footnote w:type="continuationSeparator" w:id="0">
    <w:p w14:paraId="4886C212" w14:textId="77777777" w:rsidR="00DD4017" w:rsidRDefault="00DD4017"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DB125" w14:textId="282708DE" w:rsidR="004D5E0A" w:rsidRDefault="004D5E0A">
    <w:pPr>
      <w:pStyle w:val="Cabealho"/>
      <w:jc w:val="right"/>
      <w:rPr>
        <w:ins w:id="2" w:author="Ryan Lemos" w:date="2019-09-21T11:59:00Z"/>
      </w:rPr>
    </w:pPr>
  </w:p>
  <w:p w14:paraId="0D5B3EA3" w14:textId="77777777" w:rsidR="004D5E0A" w:rsidRDefault="004D5E0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4D5E0A" w:rsidRDefault="004D5E0A">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4D5E0A" w:rsidRDefault="004D5E0A">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4D5E0A" w:rsidRDefault="004D5E0A">
    <w:pPr>
      <w:pStyle w:val="Corpodetexto"/>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4D5E0A" w:rsidRDefault="004D5E0A">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4D5E0A" w:rsidRDefault="004D5E0A">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4D5E0A" w:rsidRDefault="004D5E0A">
                    <w:pPr>
                      <w:spacing w:before="10"/>
                      <w:ind w:left="20"/>
                      <w:rPr>
                        <w:b/>
                      </w:rPr>
                    </w:pPr>
                    <w:r>
                      <w:rPr>
                        <w:b/>
                      </w:rPr>
                      <w:t>RESUMO</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4D5E0A" w:rsidRPr="00C1350C" w:rsidRDefault="004D5E0A">
    <w:pPr>
      <w:pStyle w:val="Cabealho"/>
      <w:jc w:val="right"/>
      <w:rPr>
        <w:sz w:val="20"/>
        <w:szCs w:val="20"/>
      </w:rPr>
    </w:pPr>
  </w:p>
  <w:p w14:paraId="4574301F" w14:textId="77777777" w:rsidR="004D5E0A" w:rsidRPr="00475C34" w:rsidRDefault="004D5E0A" w:rsidP="00475C34">
    <w:pPr>
      <w:pStyle w:val="Cabealho"/>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4D5E0A" w:rsidRPr="00C1350C" w:rsidRDefault="004D5E0A">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4D5E0A" w:rsidRPr="00C1350C" w:rsidRDefault="004D5E0A">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4D5E0A" w:rsidRPr="00C1350C" w:rsidRDefault="004D5E0A">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6"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7"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9"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0"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1"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3"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4"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7"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8"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9"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0"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2"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3"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4"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1"/>
  </w:num>
  <w:num w:numId="2">
    <w:abstractNumId w:val="14"/>
  </w:num>
  <w:num w:numId="3">
    <w:abstractNumId w:val="15"/>
  </w:num>
  <w:num w:numId="4">
    <w:abstractNumId w:val="19"/>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2"/>
  </w:num>
  <w:num w:numId="8">
    <w:abstractNumId w:val="5"/>
  </w:num>
  <w:num w:numId="9">
    <w:abstractNumId w:val="1"/>
  </w:num>
  <w:num w:numId="10">
    <w:abstractNumId w:val="3"/>
  </w:num>
  <w:num w:numId="11">
    <w:abstractNumId w:val="13"/>
  </w:num>
  <w:num w:numId="12">
    <w:abstractNumId w:val="7"/>
  </w:num>
  <w:num w:numId="13">
    <w:abstractNumId w:val="0"/>
  </w:num>
  <w:num w:numId="14">
    <w:abstractNumId w:val="8"/>
  </w:num>
  <w:num w:numId="15">
    <w:abstractNumId w:val="16"/>
  </w:num>
  <w:num w:numId="16">
    <w:abstractNumId w:val="4"/>
  </w:num>
  <w:num w:numId="17">
    <w:abstractNumId w:val="6"/>
  </w:num>
  <w:num w:numId="18">
    <w:abstractNumId w:val="17"/>
  </w:num>
  <w:num w:numId="19">
    <w:abstractNumId w:val="12"/>
  </w:num>
  <w:num w:numId="20">
    <w:abstractNumId w:val="24"/>
  </w:num>
  <w:num w:numId="21">
    <w:abstractNumId w:val="11"/>
  </w:num>
  <w:num w:numId="22">
    <w:abstractNumId w:val="22"/>
  </w:num>
  <w:num w:numId="23">
    <w:abstractNumId w:val="20"/>
  </w:num>
  <w:num w:numId="24">
    <w:abstractNumId w:val="10"/>
  </w:num>
  <w:num w:numId="25">
    <w:abstractNumId w:val="18"/>
  </w:num>
  <w:num w:numId="26">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rson w15:author="Karine Martins">
    <w15:presenceInfo w15:providerId="Windows Live" w15:userId="829972754c6982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55B"/>
    <w:rsid w:val="000032A4"/>
    <w:rsid w:val="00004774"/>
    <w:rsid w:val="0000541D"/>
    <w:rsid w:val="000056AA"/>
    <w:rsid w:val="00005904"/>
    <w:rsid w:val="00007D72"/>
    <w:rsid w:val="0001061E"/>
    <w:rsid w:val="00011241"/>
    <w:rsid w:val="000141C1"/>
    <w:rsid w:val="00014B39"/>
    <w:rsid w:val="00014D90"/>
    <w:rsid w:val="000158A8"/>
    <w:rsid w:val="000159B3"/>
    <w:rsid w:val="00017C3F"/>
    <w:rsid w:val="00017D8C"/>
    <w:rsid w:val="00020A75"/>
    <w:rsid w:val="00020B97"/>
    <w:rsid w:val="00021305"/>
    <w:rsid w:val="000230F3"/>
    <w:rsid w:val="00024DAF"/>
    <w:rsid w:val="0002552A"/>
    <w:rsid w:val="00025794"/>
    <w:rsid w:val="00025BB2"/>
    <w:rsid w:val="00026623"/>
    <w:rsid w:val="00027C62"/>
    <w:rsid w:val="000313A3"/>
    <w:rsid w:val="000337A3"/>
    <w:rsid w:val="000342CC"/>
    <w:rsid w:val="000355D3"/>
    <w:rsid w:val="0003588E"/>
    <w:rsid w:val="000359CC"/>
    <w:rsid w:val="00035A41"/>
    <w:rsid w:val="00036533"/>
    <w:rsid w:val="00036E5A"/>
    <w:rsid w:val="000409C7"/>
    <w:rsid w:val="00040E68"/>
    <w:rsid w:val="000430BA"/>
    <w:rsid w:val="000436F8"/>
    <w:rsid w:val="00044917"/>
    <w:rsid w:val="000451C9"/>
    <w:rsid w:val="000457D9"/>
    <w:rsid w:val="00045B68"/>
    <w:rsid w:val="00046041"/>
    <w:rsid w:val="000463E6"/>
    <w:rsid w:val="00046874"/>
    <w:rsid w:val="00046CD3"/>
    <w:rsid w:val="00047219"/>
    <w:rsid w:val="00050E1D"/>
    <w:rsid w:val="000520ED"/>
    <w:rsid w:val="00052293"/>
    <w:rsid w:val="00052ECE"/>
    <w:rsid w:val="00053AE7"/>
    <w:rsid w:val="0005542D"/>
    <w:rsid w:val="00057070"/>
    <w:rsid w:val="0006137C"/>
    <w:rsid w:val="00061602"/>
    <w:rsid w:val="00062608"/>
    <w:rsid w:val="00062A3C"/>
    <w:rsid w:val="000638D6"/>
    <w:rsid w:val="00063EEB"/>
    <w:rsid w:val="00063EF1"/>
    <w:rsid w:val="00065236"/>
    <w:rsid w:val="00067C3F"/>
    <w:rsid w:val="00070634"/>
    <w:rsid w:val="00071453"/>
    <w:rsid w:val="0007209C"/>
    <w:rsid w:val="00072A1C"/>
    <w:rsid w:val="00072DA1"/>
    <w:rsid w:val="00073800"/>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5A0"/>
    <w:rsid w:val="00095610"/>
    <w:rsid w:val="00095BB3"/>
    <w:rsid w:val="00097BA3"/>
    <w:rsid w:val="00097F52"/>
    <w:rsid w:val="000A0BD1"/>
    <w:rsid w:val="000A13DB"/>
    <w:rsid w:val="000A1C9C"/>
    <w:rsid w:val="000A1E7E"/>
    <w:rsid w:val="000A2CD0"/>
    <w:rsid w:val="000A4A8B"/>
    <w:rsid w:val="000A5A15"/>
    <w:rsid w:val="000A6051"/>
    <w:rsid w:val="000A60C7"/>
    <w:rsid w:val="000A7001"/>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682"/>
    <w:rsid w:val="000D507A"/>
    <w:rsid w:val="000D5CF0"/>
    <w:rsid w:val="000D79BC"/>
    <w:rsid w:val="000D7E32"/>
    <w:rsid w:val="000E1A66"/>
    <w:rsid w:val="000E3B98"/>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0B74"/>
    <w:rsid w:val="001119F8"/>
    <w:rsid w:val="0011235D"/>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E22"/>
    <w:rsid w:val="001429B7"/>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114F"/>
    <w:rsid w:val="00191B4D"/>
    <w:rsid w:val="00195995"/>
    <w:rsid w:val="00195EE3"/>
    <w:rsid w:val="00196CD9"/>
    <w:rsid w:val="001A0B14"/>
    <w:rsid w:val="001A0EC3"/>
    <w:rsid w:val="001A0EE2"/>
    <w:rsid w:val="001A10DD"/>
    <w:rsid w:val="001A28E7"/>
    <w:rsid w:val="001A2AEE"/>
    <w:rsid w:val="001A2D1A"/>
    <w:rsid w:val="001A2DF1"/>
    <w:rsid w:val="001A4AEF"/>
    <w:rsid w:val="001A7133"/>
    <w:rsid w:val="001A76D7"/>
    <w:rsid w:val="001A795A"/>
    <w:rsid w:val="001A7EB0"/>
    <w:rsid w:val="001B007E"/>
    <w:rsid w:val="001B23F4"/>
    <w:rsid w:val="001B250E"/>
    <w:rsid w:val="001B2DA8"/>
    <w:rsid w:val="001B4094"/>
    <w:rsid w:val="001B451C"/>
    <w:rsid w:val="001B52AE"/>
    <w:rsid w:val="001B55B1"/>
    <w:rsid w:val="001B5BE5"/>
    <w:rsid w:val="001B67AB"/>
    <w:rsid w:val="001B7210"/>
    <w:rsid w:val="001C089A"/>
    <w:rsid w:val="001C1AAA"/>
    <w:rsid w:val="001C2D71"/>
    <w:rsid w:val="001C4320"/>
    <w:rsid w:val="001C74DF"/>
    <w:rsid w:val="001C7EEF"/>
    <w:rsid w:val="001D0075"/>
    <w:rsid w:val="001D261F"/>
    <w:rsid w:val="001D2BA8"/>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18F"/>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4F9A"/>
    <w:rsid w:val="00215A64"/>
    <w:rsid w:val="00216157"/>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197E"/>
    <w:rsid w:val="002338C8"/>
    <w:rsid w:val="00237DB9"/>
    <w:rsid w:val="0024032D"/>
    <w:rsid w:val="002407A7"/>
    <w:rsid w:val="00240F85"/>
    <w:rsid w:val="002421E0"/>
    <w:rsid w:val="002424A1"/>
    <w:rsid w:val="00243339"/>
    <w:rsid w:val="0024674F"/>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603B"/>
    <w:rsid w:val="002717D4"/>
    <w:rsid w:val="0027197B"/>
    <w:rsid w:val="002720E4"/>
    <w:rsid w:val="00272B8E"/>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1B1C"/>
    <w:rsid w:val="002C277D"/>
    <w:rsid w:val="002C2872"/>
    <w:rsid w:val="002C28D4"/>
    <w:rsid w:val="002C2BEC"/>
    <w:rsid w:val="002C3568"/>
    <w:rsid w:val="002C3A9E"/>
    <w:rsid w:val="002C512B"/>
    <w:rsid w:val="002C54DD"/>
    <w:rsid w:val="002C7A0B"/>
    <w:rsid w:val="002D0367"/>
    <w:rsid w:val="002D05BB"/>
    <w:rsid w:val="002D073A"/>
    <w:rsid w:val="002D1A7B"/>
    <w:rsid w:val="002D1E6C"/>
    <w:rsid w:val="002D33F5"/>
    <w:rsid w:val="002D4EA3"/>
    <w:rsid w:val="002D65A4"/>
    <w:rsid w:val="002D6CD4"/>
    <w:rsid w:val="002E0311"/>
    <w:rsid w:val="002E032D"/>
    <w:rsid w:val="002E06F3"/>
    <w:rsid w:val="002E194C"/>
    <w:rsid w:val="002E284D"/>
    <w:rsid w:val="002E317D"/>
    <w:rsid w:val="002E39B0"/>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2554"/>
    <w:rsid w:val="00324A16"/>
    <w:rsid w:val="00324B80"/>
    <w:rsid w:val="00325BEA"/>
    <w:rsid w:val="00326003"/>
    <w:rsid w:val="003264B4"/>
    <w:rsid w:val="00332F7F"/>
    <w:rsid w:val="003335C4"/>
    <w:rsid w:val="003353B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AF5"/>
    <w:rsid w:val="003B2B7A"/>
    <w:rsid w:val="003B3A81"/>
    <w:rsid w:val="003B4045"/>
    <w:rsid w:val="003B49D8"/>
    <w:rsid w:val="003B4E90"/>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59D0"/>
    <w:rsid w:val="0049723A"/>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2546"/>
    <w:rsid w:val="004C2D5D"/>
    <w:rsid w:val="004C3E78"/>
    <w:rsid w:val="004C52AB"/>
    <w:rsid w:val="004D1124"/>
    <w:rsid w:val="004D1787"/>
    <w:rsid w:val="004D32E9"/>
    <w:rsid w:val="004D3B78"/>
    <w:rsid w:val="004D40BE"/>
    <w:rsid w:val="004D4704"/>
    <w:rsid w:val="004D5E0A"/>
    <w:rsid w:val="004D672C"/>
    <w:rsid w:val="004D7A85"/>
    <w:rsid w:val="004D7A94"/>
    <w:rsid w:val="004E03FA"/>
    <w:rsid w:val="004E12B0"/>
    <w:rsid w:val="004E2699"/>
    <w:rsid w:val="004E2974"/>
    <w:rsid w:val="004E2F1A"/>
    <w:rsid w:val="004E5461"/>
    <w:rsid w:val="004E5854"/>
    <w:rsid w:val="004F0639"/>
    <w:rsid w:val="004F3A13"/>
    <w:rsid w:val="004F41B7"/>
    <w:rsid w:val="004F46AF"/>
    <w:rsid w:val="004F519B"/>
    <w:rsid w:val="004F54E5"/>
    <w:rsid w:val="004F60D9"/>
    <w:rsid w:val="004F7863"/>
    <w:rsid w:val="00501E82"/>
    <w:rsid w:val="00501F9D"/>
    <w:rsid w:val="00506933"/>
    <w:rsid w:val="00510265"/>
    <w:rsid w:val="0051065B"/>
    <w:rsid w:val="00510EAC"/>
    <w:rsid w:val="00512162"/>
    <w:rsid w:val="00512BE6"/>
    <w:rsid w:val="0051335C"/>
    <w:rsid w:val="00515A53"/>
    <w:rsid w:val="005161B8"/>
    <w:rsid w:val="005165A5"/>
    <w:rsid w:val="005207B8"/>
    <w:rsid w:val="00520D4A"/>
    <w:rsid w:val="00520E94"/>
    <w:rsid w:val="00520F03"/>
    <w:rsid w:val="005210D9"/>
    <w:rsid w:val="00521931"/>
    <w:rsid w:val="00521B4E"/>
    <w:rsid w:val="00521C9E"/>
    <w:rsid w:val="005241B1"/>
    <w:rsid w:val="00524428"/>
    <w:rsid w:val="00525649"/>
    <w:rsid w:val="005260CB"/>
    <w:rsid w:val="005262D6"/>
    <w:rsid w:val="00530AC3"/>
    <w:rsid w:val="00532250"/>
    <w:rsid w:val="00532A28"/>
    <w:rsid w:val="00534C2D"/>
    <w:rsid w:val="005358E8"/>
    <w:rsid w:val="00535A0B"/>
    <w:rsid w:val="0053624F"/>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4E31"/>
    <w:rsid w:val="005854F3"/>
    <w:rsid w:val="0058721F"/>
    <w:rsid w:val="005873D5"/>
    <w:rsid w:val="00591448"/>
    <w:rsid w:val="00592C27"/>
    <w:rsid w:val="00595635"/>
    <w:rsid w:val="00596BF9"/>
    <w:rsid w:val="00596E44"/>
    <w:rsid w:val="005A01B5"/>
    <w:rsid w:val="005A0BA5"/>
    <w:rsid w:val="005A26E4"/>
    <w:rsid w:val="005A2D83"/>
    <w:rsid w:val="005A47D2"/>
    <w:rsid w:val="005A55FD"/>
    <w:rsid w:val="005A61AA"/>
    <w:rsid w:val="005A6F0E"/>
    <w:rsid w:val="005A76FB"/>
    <w:rsid w:val="005B013B"/>
    <w:rsid w:val="005B01A9"/>
    <w:rsid w:val="005B19E3"/>
    <w:rsid w:val="005B3026"/>
    <w:rsid w:val="005B582B"/>
    <w:rsid w:val="005B5EC4"/>
    <w:rsid w:val="005B6230"/>
    <w:rsid w:val="005B7023"/>
    <w:rsid w:val="005C106A"/>
    <w:rsid w:val="005C1ADD"/>
    <w:rsid w:val="005C1EF3"/>
    <w:rsid w:val="005C2183"/>
    <w:rsid w:val="005C3861"/>
    <w:rsid w:val="005C46E8"/>
    <w:rsid w:val="005C4E6B"/>
    <w:rsid w:val="005C5E9A"/>
    <w:rsid w:val="005C6A6B"/>
    <w:rsid w:val="005D0C26"/>
    <w:rsid w:val="005D1008"/>
    <w:rsid w:val="005D254E"/>
    <w:rsid w:val="005D4313"/>
    <w:rsid w:val="005D48CB"/>
    <w:rsid w:val="005D5225"/>
    <w:rsid w:val="005E32C9"/>
    <w:rsid w:val="005E3464"/>
    <w:rsid w:val="005E4896"/>
    <w:rsid w:val="005E5840"/>
    <w:rsid w:val="005F0194"/>
    <w:rsid w:val="005F0557"/>
    <w:rsid w:val="005F1ECA"/>
    <w:rsid w:val="005F248C"/>
    <w:rsid w:val="005F4BD8"/>
    <w:rsid w:val="005F5B8A"/>
    <w:rsid w:val="005F6C85"/>
    <w:rsid w:val="005F7938"/>
    <w:rsid w:val="00600233"/>
    <w:rsid w:val="006002C8"/>
    <w:rsid w:val="0060102B"/>
    <w:rsid w:val="00601168"/>
    <w:rsid w:val="0060136A"/>
    <w:rsid w:val="0060171D"/>
    <w:rsid w:val="00601F8B"/>
    <w:rsid w:val="006025A5"/>
    <w:rsid w:val="0060327A"/>
    <w:rsid w:val="006032F9"/>
    <w:rsid w:val="006034C1"/>
    <w:rsid w:val="00610E07"/>
    <w:rsid w:val="00611F3F"/>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69C7"/>
    <w:rsid w:val="00627B70"/>
    <w:rsid w:val="00633709"/>
    <w:rsid w:val="006339DC"/>
    <w:rsid w:val="00634322"/>
    <w:rsid w:val="00635E2C"/>
    <w:rsid w:val="00636936"/>
    <w:rsid w:val="00637C8E"/>
    <w:rsid w:val="00640D2B"/>
    <w:rsid w:val="006411C6"/>
    <w:rsid w:val="00641546"/>
    <w:rsid w:val="006415C2"/>
    <w:rsid w:val="00642301"/>
    <w:rsid w:val="00642378"/>
    <w:rsid w:val="00642888"/>
    <w:rsid w:val="00643274"/>
    <w:rsid w:val="00643E24"/>
    <w:rsid w:val="00644138"/>
    <w:rsid w:val="00645BD3"/>
    <w:rsid w:val="00646C9D"/>
    <w:rsid w:val="00646DE8"/>
    <w:rsid w:val="00646DF8"/>
    <w:rsid w:val="0064714D"/>
    <w:rsid w:val="006476E9"/>
    <w:rsid w:val="00650228"/>
    <w:rsid w:val="00654EED"/>
    <w:rsid w:val="0065607B"/>
    <w:rsid w:val="00657261"/>
    <w:rsid w:val="00657878"/>
    <w:rsid w:val="00657D9D"/>
    <w:rsid w:val="00657F50"/>
    <w:rsid w:val="00660466"/>
    <w:rsid w:val="00661406"/>
    <w:rsid w:val="006635BB"/>
    <w:rsid w:val="0066402F"/>
    <w:rsid w:val="0066460A"/>
    <w:rsid w:val="00664853"/>
    <w:rsid w:val="00664BE5"/>
    <w:rsid w:val="00665D51"/>
    <w:rsid w:val="00667531"/>
    <w:rsid w:val="00673F0C"/>
    <w:rsid w:val="00674022"/>
    <w:rsid w:val="00675471"/>
    <w:rsid w:val="00676588"/>
    <w:rsid w:val="00681380"/>
    <w:rsid w:val="006814E6"/>
    <w:rsid w:val="0068253A"/>
    <w:rsid w:val="006834ED"/>
    <w:rsid w:val="00684D1C"/>
    <w:rsid w:val="00691107"/>
    <w:rsid w:val="0069115F"/>
    <w:rsid w:val="006921D0"/>
    <w:rsid w:val="00693EDB"/>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2DB"/>
    <w:rsid w:val="006C554E"/>
    <w:rsid w:val="006C7D6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204A"/>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D29"/>
    <w:rsid w:val="00725243"/>
    <w:rsid w:val="00725491"/>
    <w:rsid w:val="0072691D"/>
    <w:rsid w:val="00727E5E"/>
    <w:rsid w:val="00731834"/>
    <w:rsid w:val="0073216C"/>
    <w:rsid w:val="0073374B"/>
    <w:rsid w:val="00734E81"/>
    <w:rsid w:val="0073538E"/>
    <w:rsid w:val="0073791D"/>
    <w:rsid w:val="00737B65"/>
    <w:rsid w:val="0074122F"/>
    <w:rsid w:val="00741774"/>
    <w:rsid w:val="00741AAF"/>
    <w:rsid w:val="0074225E"/>
    <w:rsid w:val="007423D5"/>
    <w:rsid w:val="00742AD2"/>
    <w:rsid w:val="007438A2"/>
    <w:rsid w:val="0074469D"/>
    <w:rsid w:val="00744F39"/>
    <w:rsid w:val="00746A3B"/>
    <w:rsid w:val="00747341"/>
    <w:rsid w:val="007502A9"/>
    <w:rsid w:val="00752538"/>
    <w:rsid w:val="00752E3D"/>
    <w:rsid w:val="00753186"/>
    <w:rsid w:val="0075437C"/>
    <w:rsid w:val="00754BFB"/>
    <w:rsid w:val="00755810"/>
    <w:rsid w:val="00755BB9"/>
    <w:rsid w:val="00755FAF"/>
    <w:rsid w:val="007567FB"/>
    <w:rsid w:val="00757A94"/>
    <w:rsid w:val="00760E3E"/>
    <w:rsid w:val="0076151F"/>
    <w:rsid w:val="0076179B"/>
    <w:rsid w:val="0076363A"/>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448E"/>
    <w:rsid w:val="007950B1"/>
    <w:rsid w:val="0079566F"/>
    <w:rsid w:val="007A0577"/>
    <w:rsid w:val="007A0D38"/>
    <w:rsid w:val="007A16FF"/>
    <w:rsid w:val="007A2067"/>
    <w:rsid w:val="007A25D9"/>
    <w:rsid w:val="007A3F1B"/>
    <w:rsid w:val="007A44CD"/>
    <w:rsid w:val="007A5153"/>
    <w:rsid w:val="007A5F3B"/>
    <w:rsid w:val="007B05F6"/>
    <w:rsid w:val="007B145F"/>
    <w:rsid w:val="007B2832"/>
    <w:rsid w:val="007B4111"/>
    <w:rsid w:val="007B61FF"/>
    <w:rsid w:val="007B7613"/>
    <w:rsid w:val="007C351E"/>
    <w:rsid w:val="007C6290"/>
    <w:rsid w:val="007C69E6"/>
    <w:rsid w:val="007C7670"/>
    <w:rsid w:val="007D1ACF"/>
    <w:rsid w:val="007D45C3"/>
    <w:rsid w:val="007D58DA"/>
    <w:rsid w:val="007D740F"/>
    <w:rsid w:val="007D7572"/>
    <w:rsid w:val="007D798F"/>
    <w:rsid w:val="007D7C65"/>
    <w:rsid w:val="007E0D3C"/>
    <w:rsid w:val="007E0DFA"/>
    <w:rsid w:val="007E2674"/>
    <w:rsid w:val="007E27A6"/>
    <w:rsid w:val="007E3B43"/>
    <w:rsid w:val="007E3DF1"/>
    <w:rsid w:val="007E4A25"/>
    <w:rsid w:val="007E50BD"/>
    <w:rsid w:val="007E71AA"/>
    <w:rsid w:val="007F5095"/>
    <w:rsid w:val="007F6CC7"/>
    <w:rsid w:val="007F6E7C"/>
    <w:rsid w:val="007F7B5C"/>
    <w:rsid w:val="00800522"/>
    <w:rsid w:val="008009D1"/>
    <w:rsid w:val="008051B4"/>
    <w:rsid w:val="008051DB"/>
    <w:rsid w:val="008057E8"/>
    <w:rsid w:val="008112B2"/>
    <w:rsid w:val="008115A1"/>
    <w:rsid w:val="00811E10"/>
    <w:rsid w:val="008150A3"/>
    <w:rsid w:val="00815E1B"/>
    <w:rsid w:val="00817198"/>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162B"/>
    <w:rsid w:val="008823CD"/>
    <w:rsid w:val="00883E88"/>
    <w:rsid w:val="00884200"/>
    <w:rsid w:val="00884219"/>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7FD"/>
    <w:rsid w:val="008A2428"/>
    <w:rsid w:val="008A2918"/>
    <w:rsid w:val="008A32A5"/>
    <w:rsid w:val="008A4B7B"/>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A3E"/>
    <w:rsid w:val="008C38D8"/>
    <w:rsid w:val="008C483B"/>
    <w:rsid w:val="008C4A0B"/>
    <w:rsid w:val="008C56FF"/>
    <w:rsid w:val="008C7405"/>
    <w:rsid w:val="008D15A0"/>
    <w:rsid w:val="008D3297"/>
    <w:rsid w:val="008D3D21"/>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6A8"/>
    <w:rsid w:val="008F6CAC"/>
    <w:rsid w:val="008F6EE2"/>
    <w:rsid w:val="008F7A2E"/>
    <w:rsid w:val="00903662"/>
    <w:rsid w:val="00903AE7"/>
    <w:rsid w:val="00903EB4"/>
    <w:rsid w:val="009046CF"/>
    <w:rsid w:val="00904D38"/>
    <w:rsid w:val="00905032"/>
    <w:rsid w:val="00906D21"/>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2C42"/>
    <w:rsid w:val="00933692"/>
    <w:rsid w:val="00933E2B"/>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69CF"/>
    <w:rsid w:val="009A7B93"/>
    <w:rsid w:val="009B1B55"/>
    <w:rsid w:val="009B245F"/>
    <w:rsid w:val="009B3841"/>
    <w:rsid w:val="009B3BE0"/>
    <w:rsid w:val="009B4F8A"/>
    <w:rsid w:val="009B5E45"/>
    <w:rsid w:val="009B6875"/>
    <w:rsid w:val="009B6D0B"/>
    <w:rsid w:val="009B7397"/>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1767"/>
    <w:rsid w:val="009D2445"/>
    <w:rsid w:val="009D2A48"/>
    <w:rsid w:val="009D33ED"/>
    <w:rsid w:val="009D474E"/>
    <w:rsid w:val="009D68E1"/>
    <w:rsid w:val="009D6BC2"/>
    <w:rsid w:val="009E06D0"/>
    <w:rsid w:val="009E0DFF"/>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5EF6"/>
    <w:rsid w:val="00A06192"/>
    <w:rsid w:val="00A1160D"/>
    <w:rsid w:val="00A118AA"/>
    <w:rsid w:val="00A131B7"/>
    <w:rsid w:val="00A156CD"/>
    <w:rsid w:val="00A157DE"/>
    <w:rsid w:val="00A1768E"/>
    <w:rsid w:val="00A20FAA"/>
    <w:rsid w:val="00A21335"/>
    <w:rsid w:val="00A2188C"/>
    <w:rsid w:val="00A22ECA"/>
    <w:rsid w:val="00A23065"/>
    <w:rsid w:val="00A23302"/>
    <w:rsid w:val="00A235D0"/>
    <w:rsid w:val="00A23E32"/>
    <w:rsid w:val="00A23F70"/>
    <w:rsid w:val="00A2452D"/>
    <w:rsid w:val="00A2494E"/>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5757F"/>
    <w:rsid w:val="00A606E6"/>
    <w:rsid w:val="00A6213E"/>
    <w:rsid w:val="00A636CB"/>
    <w:rsid w:val="00A65374"/>
    <w:rsid w:val="00A66625"/>
    <w:rsid w:val="00A70DA8"/>
    <w:rsid w:val="00A7257B"/>
    <w:rsid w:val="00A72EBB"/>
    <w:rsid w:val="00A738A2"/>
    <w:rsid w:val="00A74523"/>
    <w:rsid w:val="00A7499D"/>
    <w:rsid w:val="00A74A37"/>
    <w:rsid w:val="00A761BD"/>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B00B5"/>
    <w:rsid w:val="00AB250E"/>
    <w:rsid w:val="00AB2F50"/>
    <w:rsid w:val="00AB35D5"/>
    <w:rsid w:val="00AB385B"/>
    <w:rsid w:val="00AB3C4D"/>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1BB"/>
    <w:rsid w:val="00B05A6F"/>
    <w:rsid w:val="00B064C1"/>
    <w:rsid w:val="00B10B9F"/>
    <w:rsid w:val="00B1119E"/>
    <w:rsid w:val="00B116AB"/>
    <w:rsid w:val="00B13CD6"/>
    <w:rsid w:val="00B16BAC"/>
    <w:rsid w:val="00B170CF"/>
    <w:rsid w:val="00B17438"/>
    <w:rsid w:val="00B17950"/>
    <w:rsid w:val="00B17DCF"/>
    <w:rsid w:val="00B21300"/>
    <w:rsid w:val="00B224BF"/>
    <w:rsid w:val="00B24BE4"/>
    <w:rsid w:val="00B251F7"/>
    <w:rsid w:val="00B26489"/>
    <w:rsid w:val="00B26539"/>
    <w:rsid w:val="00B265CE"/>
    <w:rsid w:val="00B300A5"/>
    <w:rsid w:val="00B30211"/>
    <w:rsid w:val="00B307BB"/>
    <w:rsid w:val="00B311CF"/>
    <w:rsid w:val="00B334A9"/>
    <w:rsid w:val="00B335E4"/>
    <w:rsid w:val="00B36A81"/>
    <w:rsid w:val="00B3767E"/>
    <w:rsid w:val="00B4017F"/>
    <w:rsid w:val="00B40B44"/>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E5E"/>
    <w:rsid w:val="00B721EE"/>
    <w:rsid w:val="00B72861"/>
    <w:rsid w:val="00B73CDF"/>
    <w:rsid w:val="00B7454B"/>
    <w:rsid w:val="00B778F3"/>
    <w:rsid w:val="00B77D37"/>
    <w:rsid w:val="00B80DB4"/>
    <w:rsid w:val="00B82B0A"/>
    <w:rsid w:val="00B82E8A"/>
    <w:rsid w:val="00B86943"/>
    <w:rsid w:val="00B8698D"/>
    <w:rsid w:val="00B86B7E"/>
    <w:rsid w:val="00B90DB4"/>
    <w:rsid w:val="00B9282B"/>
    <w:rsid w:val="00B92B4E"/>
    <w:rsid w:val="00B930B2"/>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564"/>
    <w:rsid w:val="00BB59C9"/>
    <w:rsid w:val="00BB7F3D"/>
    <w:rsid w:val="00BC0316"/>
    <w:rsid w:val="00BC0F18"/>
    <w:rsid w:val="00BC228A"/>
    <w:rsid w:val="00BC47FE"/>
    <w:rsid w:val="00BC494F"/>
    <w:rsid w:val="00BC4BB5"/>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639"/>
    <w:rsid w:val="00BE398C"/>
    <w:rsid w:val="00BE3C05"/>
    <w:rsid w:val="00BE5291"/>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2F24"/>
    <w:rsid w:val="00C1350C"/>
    <w:rsid w:val="00C16820"/>
    <w:rsid w:val="00C233A8"/>
    <w:rsid w:val="00C23846"/>
    <w:rsid w:val="00C24435"/>
    <w:rsid w:val="00C24558"/>
    <w:rsid w:val="00C248E8"/>
    <w:rsid w:val="00C24B28"/>
    <w:rsid w:val="00C25861"/>
    <w:rsid w:val="00C3177A"/>
    <w:rsid w:val="00C33153"/>
    <w:rsid w:val="00C33B5F"/>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46C2"/>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0F20"/>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4FC7"/>
    <w:rsid w:val="00D65636"/>
    <w:rsid w:val="00D66866"/>
    <w:rsid w:val="00D67AD9"/>
    <w:rsid w:val="00D67CBF"/>
    <w:rsid w:val="00D702B4"/>
    <w:rsid w:val="00D719EF"/>
    <w:rsid w:val="00D724F5"/>
    <w:rsid w:val="00D72925"/>
    <w:rsid w:val="00D764A7"/>
    <w:rsid w:val="00D76516"/>
    <w:rsid w:val="00D76B5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A80"/>
    <w:rsid w:val="00D9623A"/>
    <w:rsid w:val="00DA129B"/>
    <w:rsid w:val="00DA1574"/>
    <w:rsid w:val="00DA3DBD"/>
    <w:rsid w:val="00DA42CB"/>
    <w:rsid w:val="00DA49B0"/>
    <w:rsid w:val="00DA645E"/>
    <w:rsid w:val="00DA6DC5"/>
    <w:rsid w:val="00DA77E5"/>
    <w:rsid w:val="00DB29B6"/>
    <w:rsid w:val="00DB3739"/>
    <w:rsid w:val="00DB37F6"/>
    <w:rsid w:val="00DB3B57"/>
    <w:rsid w:val="00DB4F23"/>
    <w:rsid w:val="00DB544E"/>
    <w:rsid w:val="00DB67FE"/>
    <w:rsid w:val="00DB6973"/>
    <w:rsid w:val="00DC28CE"/>
    <w:rsid w:val="00DC2BED"/>
    <w:rsid w:val="00DC2E54"/>
    <w:rsid w:val="00DC4A43"/>
    <w:rsid w:val="00DC6A31"/>
    <w:rsid w:val="00DD0050"/>
    <w:rsid w:val="00DD12F6"/>
    <w:rsid w:val="00DD1900"/>
    <w:rsid w:val="00DD1A6C"/>
    <w:rsid w:val="00DD261E"/>
    <w:rsid w:val="00DD2FB4"/>
    <w:rsid w:val="00DD30FE"/>
    <w:rsid w:val="00DD4017"/>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8AC"/>
    <w:rsid w:val="00DF64AC"/>
    <w:rsid w:val="00DF726D"/>
    <w:rsid w:val="00DF7624"/>
    <w:rsid w:val="00E00C08"/>
    <w:rsid w:val="00E01691"/>
    <w:rsid w:val="00E018ED"/>
    <w:rsid w:val="00E0253B"/>
    <w:rsid w:val="00E02E54"/>
    <w:rsid w:val="00E03C76"/>
    <w:rsid w:val="00E05053"/>
    <w:rsid w:val="00E05820"/>
    <w:rsid w:val="00E106F1"/>
    <w:rsid w:val="00E16558"/>
    <w:rsid w:val="00E207E4"/>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333B"/>
    <w:rsid w:val="00E33640"/>
    <w:rsid w:val="00E3420B"/>
    <w:rsid w:val="00E376AE"/>
    <w:rsid w:val="00E419B2"/>
    <w:rsid w:val="00E428AD"/>
    <w:rsid w:val="00E44BB8"/>
    <w:rsid w:val="00E44F8E"/>
    <w:rsid w:val="00E50EAA"/>
    <w:rsid w:val="00E52242"/>
    <w:rsid w:val="00E524BE"/>
    <w:rsid w:val="00E535D5"/>
    <w:rsid w:val="00E54C0C"/>
    <w:rsid w:val="00E550EC"/>
    <w:rsid w:val="00E55893"/>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3953"/>
    <w:rsid w:val="00E95466"/>
    <w:rsid w:val="00E95C78"/>
    <w:rsid w:val="00EA0CBF"/>
    <w:rsid w:val="00EA2079"/>
    <w:rsid w:val="00EA351A"/>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D0FA2"/>
    <w:rsid w:val="00ED291E"/>
    <w:rsid w:val="00ED3C34"/>
    <w:rsid w:val="00ED455B"/>
    <w:rsid w:val="00ED5549"/>
    <w:rsid w:val="00ED5BCD"/>
    <w:rsid w:val="00ED5F25"/>
    <w:rsid w:val="00ED6555"/>
    <w:rsid w:val="00EE101B"/>
    <w:rsid w:val="00EE3DE9"/>
    <w:rsid w:val="00EE494C"/>
    <w:rsid w:val="00EE588E"/>
    <w:rsid w:val="00EE5F10"/>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20BA"/>
    <w:rsid w:val="00F42676"/>
    <w:rsid w:val="00F42679"/>
    <w:rsid w:val="00F42D4C"/>
    <w:rsid w:val="00F434C7"/>
    <w:rsid w:val="00F44134"/>
    <w:rsid w:val="00F508F6"/>
    <w:rsid w:val="00F5144D"/>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641"/>
    <w:rsid w:val="00FB6F67"/>
    <w:rsid w:val="00FB7BB6"/>
    <w:rsid w:val="00FC0021"/>
    <w:rsid w:val="00FC505B"/>
    <w:rsid w:val="00FC5A32"/>
    <w:rsid w:val="00FD0859"/>
    <w:rsid w:val="00FD0909"/>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theme" Target="theme/theme1.xml"/><Relationship Id="rId21" Type="http://schemas.openxmlformats.org/officeDocument/2006/relationships/image" Target="media/image5.png"/><Relationship Id="rId42" Type="http://schemas.openxmlformats.org/officeDocument/2006/relationships/header" Target="header7.xml"/><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microsoft.com/office/2016/09/relationships/commentsIds" Target="commentsIds.xml"/><Relationship Id="rId107" Type="http://schemas.openxmlformats.org/officeDocument/2006/relationships/image" Target="media/image88.png"/><Relationship Id="rId11" Type="http://schemas.openxmlformats.org/officeDocument/2006/relationships/header" Target="header4.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5.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image" Target="media/image95.png"/><Relationship Id="rId10" Type="http://schemas.openxmlformats.org/officeDocument/2006/relationships/header" Target="header3.xml"/><Relationship Id="rId31" Type="http://schemas.openxmlformats.org/officeDocument/2006/relationships/image" Target="media/image15.png"/><Relationship Id="rId44" Type="http://schemas.openxmlformats.org/officeDocument/2006/relationships/header" Target="header8.xm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jpe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6.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header" Target="header9.xm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8.png"/><Relationship Id="rId116" Type="http://schemas.microsoft.com/office/2011/relationships/people" Target="people.xml"/><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666323A3-4267-4840-BDF3-6D3C23683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679</TotalTime>
  <Pages>113</Pages>
  <Words>21584</Words>
  <Characters>116555</Characters>
  <Application>Microsoft Office Word</Application>
  <DocSecurity>0</DocSecurity>
  <Lines>971</Lines>
  <Paragraphs>275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137864</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36</cp:revision>
  <cp:lastPrinted>2018-11-06T01:42:00Z</cp:lastPrinted>
  <dcterms:created xsi:type="dcterms:W3CDTF">2019-09-21T14:25:00Z</dcterms:created>
  <dcterms:modified xsi:type="dcterms:W3CDTF">2019-09-27T01:31:00Z</dcterms:modified>
</cp:coreProperties>
</file>