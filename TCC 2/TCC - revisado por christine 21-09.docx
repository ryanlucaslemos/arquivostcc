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0"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1" w:author="Ryan Lemos" w:date="2019-10-07T11:19:00Z">
        <w:r w:rsidRPr="00694F9B">
          <w:rPr>
            <w:lang w:val="en-US"/>
            <w:rPrChange w:id="2"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5074A5" w:rsidRDefault="00D77583" w:rsidP="00D77583">
      <w:pPr>
        <w:spacing w:after="160"/>
        <w:ind w:firstLine="0"/>
      </w:pPr>
      <w:r w:rsidRPr="005074A5">
        <w:t>REST</w:t>
      </w:r>
      <w:r w:rsidRPr="005074A5">
        <w:tab/>
      </w:r>
      <w:r w:rsidRPr="005074A5">
        <w:tab/>
      </w:r>
      <w:r w:rsidRPr="005074A5">
        <w:rPr>
          <w:i/>
          <w:iC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lastRenderedPageBreak/>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702BBF62" w14:textId="4D9AB709" w:rsidR="00DE2B76" w:rsidRDefault="003C5BA6">
      <w:pPr>
        <w:pStyle w:val="Sumrio1"/>
        <w:tabs>
          <w:tab w:val="left" w:pos="1200"/>
          <w:tab w:val="right" w:leader="dot" w:pos="9061"/>
        </w:tabs>
        <w:rPr>
          <w:ins w:id="3" w:author="Ryan Lemos" w:date="2019-10-09T09:30: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4" w:author="Ryan Lemos" w:date="2019-10-09T09:30:00Z">
        <w:r w:rsidR="00DE2B76">
          <w:rPr>
            <w:noProof/>
          </w:rPr>
          <w:t>1</w:t>
        </w:r>
        <w:r w:rsidR="00DE2B76">
          <w:rPr>
            <w:rFonts w:asciiTheme="minorHAnsi" w:eastAsiaTheme="minorEastAsia" w:hAnsiTheme="minorHAnsi" w:cstheme="minorBidi"/>
            <w:b w:val="0"/>
            <w:bCs w:val="0"/>
            <w:caps w:val="0"/>
            <w:noProof/>
            <w:sz w:val="22"/>
            <w:szCs w:val="22"/>
            <w:lang w:eastAsia="pt-BR"/>
          </w:rPr>
          <w:tab/>
        </w:r>
        <w:r w:rsidR="00DE2B76">
          <w:rPr>
            <w:noProof/>
          </w:rPr>
          <w:t>INTRODUÇÃO</w:t>
        </w:r>
        <w:r w:rsidR="00DE2B76">
          <w:rPr>
            <w:noProof/>
          </w:rPr>
          <w:tab/>
        </w:r>
        <w:r w:rsidR="00DE2B76">
          <w:rPr>
            <w:noProof/>
          </w:rPr>
          <w:fldChar w:fldCharType="begin"/>
        </w:r>
        <w:r w:rsidR="00DE2B76">
          <w:rPr>
            <w:noProof/>
          </w:rPr>
          <w:instrText xml:space="preserve"> PAGEREF _Toc21505860 \h </w:instrText>
        </w:r>
      </w:ins>
      <w:r w:rsidR="00DE2B76">
        <w:rPr>
          <w:noProof/>
        </w:rPr>
      </w:r>
      <w:r w:rsidR="00DE2B76">
        <w:rPr>
          <w:noProof/>
        </w:rPr>
        <w:fldChar w:fldCharType="separate"/>
      </w:r>
      <w:ins w:id="5" w:author="Ryan Lemos" w:date="2019-10-09T09:44:00Z">
        <w:r w:rsidR="00511CE0">
          <w:rPr>
            <w:noProof/>
          </w:rPr>
          <w:t>12</w:t>
        </w:r>
      </w:ins>
      <w:ins w:id="6" w:author="Ryan Lemos" w:date="2019-10-09T09:30:00Z">
        <w:r w:rsidR="00DE2B76">
          <w:rPr>
            <w:noProof/>
          </w:rPr>
          <w:fldChar w:fldCharType="end"/>
        </w:r>
      </w:ins>
    </w:p>
    <w:p w14:paraId="595A0AEF" w14:textId="3D71220C" w:rsidR="00DE2B76" w:rsidRDefault="00DE2B76">
      <w:pPr>
        <w:pStyle w:val="Sumrio1"/>
        <w:tabs>
          <w:tab w:val="left" w:pos="1200"/>
          <w:tab w:val="right" w:leader="dot" w:pos="9061"/>
        </w:tabs>
        <w:rPr>
          <w:ins w:id="7" w:author="Ryan Lemos" w:date="2019-10-09T09:30:00Z"/>
          <w:rFonts w:asciiTheme="minorHAnsi" w:eastAsiaTheme="minorEastAsia" w:hAnsiTheme="minorHAnsi" w:cstheme="minorBidi"/>
          <w:b w:val="0"/>
          <w:bCs w:val="0"/>
          <w:caps w:val="0"/>
          <w:noProof/>
          <w:sz w:val="22"/>
          <w:szCs w:val="22"/>
          <w:lang w:eastAsia="pt-BR"/>
        </w:rPr>
      </w:pPr>
      <w:ins w:id="8" w:author="Ryan Lemos" w:date="2019-10-09T09:30: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_Toc21505861 \h </w:instrText>
        </w:r>
      </w:ins>
      <w:r>
        <w:rPr>
          <w:noProof/>
        </w:rPr>
      </w:r>
      <w:r>
        <w:rPr>
          <w:noProof/>
        </w:rPr>
        <w:fldChar w:fldCharType="separate"/>
      </w:r>
      <w:ins w:id="9" w:author="Ryan Lemos" w:date="2019-10-09T09:44:00Z">
        <w:r w:rsidR="00511CE0">
          <w:rPr>
            <w:noProof/>
          </w:rPr>
          <w:t>14</w:t>
        </w:r>
      </w:ins>
      <w:ins w:id="10" w:author="Ryan Lemos" w:date="2019-10-09T09:30:00Z">
        <w:r>
          <w:rPr>
            <w:noProof/>
          </w:rPr>
          <w:fldChar w:fldCharType="end"/>
        </w:r>
      </w:ins>
    </w:p>
    <w:p w14:paraId="6E62683C" w14:textId="3F402775" w:rsidR="00DE2B76" w:rsidRDefault="00DE2B76">
      <w:pPr>
        <w:pStyle w:val="Sumrio2"/>
        <w:tabs>
          <w:tab w:val="left" w:pos="1200"/>
          <w:tab w:val="right" w:leader="dot" w:pos="9061"/>
        </w:tabs>
        <w:rPr>
          <w:ins w:id="11" w:author="Ryan Lemos" w:date="2019-10-09T09:30:00Z"/>
          <w:rFonts w:asciiTheme="minorHAnsi" w:eastAsiaTheme="minorEastAsia" w:hAnsiTheme="minorHAnsi" w:cstheme="minorBidi"/>
          <w:caps w:val="0"/>
          <w:noProof/>
          <w:sz w:val="22"/>
          <w:szCs w:val="22"/>
          <w:lang w:eastAsia="pt-BR"/>
        </w:rPr>
      </w:pPr>
      <w:ins w:id="12" w:author="Ryan Lemos" w:date="2019-10-09T09:30: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_Toc21505862 \h </w:instrText>
        </w:r>
      </w:ins>
      <w:r>
        <w:rPr>
          <w:noProof/>
        </w:rPr>
      </w:r>
      <w:r>
        <w:rPr>
          <w:noProof/>
        </w:rPr>
        <w:fldChar w:fldCharType="separate"/>
      </w:r>
      <w:ins w:id="13" w:author="Ryan Lemos" w:date="2019-10-09T09:44:00Z">
        <w:r w:rsidR="00511CE0">
          <w:rPr>
            <w:noProof/>
          </w:rPr>
          <w:t>14</w:t>
        </w:r>
      </w:ins>
      <w:ins w:id="14" w:author="Ryan Lemos" w:date="2019-10-09T09:30:00Z">
        <w:r>
          <w:rPr>
            <w:noProof/>
          </w:rPr>
          <w:fldChar w:fldCharType="end"/>
        </w:r>
      </w:ins>
    </w:p>
    <w:p w14:paraId="5045B7D6" w14:textId="155DCBB7" w:rsidR="00DE2B76" w:rsidRDefault="00DE2B76">
      <w:pPr>
        <w:pStyle w:val="Sumrio3"/>
        <w:rPr>
          <w:ins w:id="15" w:author="Ryan Lemos" w:date="2019-10-09T09:30:00Z"/>
          <w:rFonts w:asciiTheme="minorHAnsi" w:eastAsiaTheme="minorEastAsia" w:hAnsiTheme="minorHAnsi" w:cstheme="minorBidi"/>
          <w:b w:val="0"/>
          <w:iCs w:val="0"/>
          <w:noProof/>
          <w:sz w:val="22"/>
          <w:szCs w:val="22"/>
          <w:lang w:eastAsia="pt-BR"/>
        </w:rPr>
      </w:pPr>
      <w:ins w:id="16" w:author="Ryan Lemos" w:date="2019-10-09T09:30: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_Toc21505863 \h </w:instrText>
        </w:r>
      </w:ins>
      <w:r>
        <w:rPr>
          <w:noProof/>
        </w:rPr>
      </w:r>
      <w:r>
        <w:rPr>
          <w:noProof/>
        </w:rPr>
        <w:fldChar w:fldCharType="separate"/>
      </w:r>
      <w:ins w:id="17" w:author="Ryan Lemos" w:date="2019-10-09T09:44:00Z">
        <w:r w:rsidR="00511CE0">
          <w:rPr>
            <w:noProof/>
          </w:rPr>
          <w:t>14</w:t>
        </w:r>
      </w:ins>
      <w:ins w:id="18" w:author="Ryan Lemos" w:date="2019-10-09T09:30:00Z">
        <w:r>
          <w:rPr>
            <w:noProof/>
          </w:rPr>
          <w:fldChar w:fldCharType="end"/>
        </w:r>
      </w:ins>
    </w:p>
    <w:p w14:paraId="1DAA7844" w14:textId="68D9638D" w:rsidR="00DE2B76" w:rsidRDefault="00DE2B76">
      <w:pPr>
        <w:pStyle w:val="Sumrio2"/>
        <w:tabs>
          <w:tab w:val="left" w:pos="1200"/>
          <w:tab w:val="right" w:leader="dot" w:pos="9061"/>
        </w:tabs>
        <w:rPr>
          <w:ins w:id="19" w:author="Ryan Lemos" w:date="2019-10-09T09:30:00Z"/>
          <w:rFonts w:asciiTheme="minorHAnsi" w:eastAsiaTheme="minorEastAsia" w:hAnsiTheme="minorHAnsi" w:cstheme="minorBidi"/>
          <w:caps w:val="0"/>
          <w:noProof/>
          <w:sz w:val="22"/>
          <w:szCs w:val="22"/>
          <w:lang w:eastAsia="pt-BR"/>
        </w:rPr>
      </w:pPr>
      <w:ins w:id="20" w:author="Ryan Lemos" w:date="2019-10-09T09:30: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_Toc21505864 \h </w:instrText>
        </w:r>
      </w:ins>
      <w:r>
        <w:rPr>
          <w:noProof/>
        </w:rPr>
      </w:r>
      <w:r>
        <w:rPr>
          <w:noProof/>
        </w:rPr>
        <w:fldChar w:fldCharType="separate"/>
      </w:r>
      <w:ins w:id="21" w:author="Ryan Lemos" w:date="2019-10-09T09:44:00Z">
        <w:r w:rsidR="00511CE0">
          <w:rPr>
            <w:noProof/>
          </w:rPr>
          <w:t>16</w:t>
        </w:r>
      </w:ins>
      <w:ins w:id="22" w:author="Ryan Lemos" w:date="2019-10-09T09:30:00Z">
        <w:r>
          <w:rPr>
            <w:noProof/>
          </w:rPr>
          <w:fldChar w:fldCharType="end"/>
        </w:r>
      </w:ins>
    </w:p>
    <w:p w14:paraId="2FD49548" w14:textId="33BEEFD3" w:rsidR="00DE2B76" w:rsidRDefault="00DE2B76">
      <w:pPr>
        <w:pStyle w:val="Sumrio3"/>
        <w:rPr>
          <w:ins w:id="23" w:author="Ryan Lemos" w:date="2019-10-09T09:30:00Z"/>
          <w:rFonts w:asciiTheme="minorHAnsi" w:eastAsiaTheme="minorEastAsia" w:hAnsiTheme="minorHAnsi" w:cstheme="minorBidi"/>
          <w:b w:val="0"/>
          <w:iCs w:val="0"/>
          <w:noProof/>
          <w:sz w:val="22"/>
          <w:szCs w:val="22"/>
          <w:lang w:eastAsia="pt-BR"/>
        </w:rPr>
      </w:pPr>
      <w:ins w:id="24" w:author="Ryan Lemos" w:date="2019-10-09T09:30: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_Toc21505865 \h </w:instrText>
        </w:r>
      </w:ins>
      <w:r>
        <w:rPr>
          <w:noProof/>
        </w:rPr>
      </w:r>
      <w:r>
        <w:rPr>
          <w:noProof/>
        </w:rPr>
        <w:fldChar w:fldCharType="separate"/>
      </w:r>
      <w:ins w:id="25" w:author="Ryan Lemos" w:date="2019-10-09T09:44:00Z">
        <w:r w:rsidR="00511CE0">
          <w:rPr>
            <w:noProof/>
          </w:rPr>
          <w:t>17</w:t>
        </w:r>
      </w:ins>
      <w:ins w:id="26" w:author="Ryan Lemos" w:date="2019-10-09T09:30:00Z">
        <w:r>
          <w:rPr>
            <w:noProof/>
          </w:rPr>
          <w:fldChar w:fldCharType="end"/>
        </w:r>
      </w:ins>
    </w:p>
    <w:p w14:paraId="096FB710" w14:textId="7AF88383" w:rsidR="00DE2B76" w:rsidRDefault="00DE2B76">
      <w:pPr>
        <w:pStyle w:val="Sumrio3"/>
        <w:rPr>
          <w:ins w:id="27" w:author="Ryan Lemos" w:date="2019-10-09T09:30:00Z"/>
          <w:rFonts w:asciiTheme="minorHAnsi" w:eastAsiaTheme="minorEastAsia" w:hAnsiTheme="minorHAnsi" w:cstheme="minorBidi"/>
          <w:b w:val="0"/>
          <w:iCs w:val="0"/>
          <w:noProof/>
          <w:sz w:val="22"/>
          <w:szCs w:val="22"/>
          <w:lang w:eastAsia="pt-BR"/>
        </w:rPr>
      </w:pPr>
      <w:ins w:id="28" w:author="Ryan Lemos" w:date="2019-10-09T09:30: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_Toc21505866 \h </w:instrText>
        </w:r>
      </w:ins>
      <w:r>
        <w:rPr>
          <w:noProof/>
        </w:rPr>
      </w:r>
      <w:r>
        <w:rPr>
          <w:noProof/>
        </w:rPr>
        <w:fldChar w:fldCharType="separate"/>
      </w:r>
      <w:ins w:id="29" w:author="Ryan Lemos" w:date="2019-10-09T09:44:00Z">
        <w:r w:rsidR="00511CE0">
          <w:rPr>
            <w:noProof/>
          </w:rPr>
          <w:t>17</w:t>
        </w:r>
      </w:ins>
      <w:ins w:id="30" w:author="Ryan Lemos" w:date="2019-10-09T09:30:00Z">
        <w:r>
          <w:rPr>
            <w:noProof/>
          </w:rPr>
          <w:fldChar w:fldCharType="end"/>
        </w:r>
      </w:ins>
    </w:p>
    <w:p w14:paraId="1DCE945E" w14:textId="11B8CA60" w:rsidR="00DE2B76" w:rsidRDefault="00DE2B76">
      <w:pPr>
        <w:pStyle w:val="Sumrio3"/>
        <w:rPr>
          <w:ins w:id="31" w:author="Ryan Lemos" w:date="2019-10-09T09:30:00Z"/>
          <w:rFonts w:asciiTheme="minorHAnsi" w:eastAsiaTheme="minorEastAsia" w:hAnsiTheme="minorHAnsi" w:cstheme="minorBidi"/>
          <w:b w:val="0"/>
          <w:iCs w:val="0"/>
          <w:noProof/>
          <w:sz w:val="22"/>
          <w:szCs w:val="22"/>
          <w:lang w:eastAsia="pt-BR"/>
        </w:rPr>
      </w:pPr>
      <w:ins w:id="32" w:author="Ryan Lemos" w:date="2019-10-09T09:30: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_Toc21505867 \h </w:instrText>
        </w:r>
      </w:ins>
      <w:r>
        <w:rPr>
          <w:noProof/>
        </w:rPr>
      </w:r>
      <w:r>
        <w:rPr>
          <w:noProof/>
        </w:rPr>
        <w:fldChar w:fldCharType="separate"/>
      </w:r>
      <w:ins w:id="33" w:author="Ryan Lemos" w:date="2019-10-09T09:44:00Z">
        <w:r w:rsidR="00511CE0">
          <w:rPr>
            <w:noProof/>
          </w:rPr>
          <w:t>18</w:t>
        </w:r>
      </w:ins>
      <w:ins w:id="34" w:author="Ryan Lemos" w:date="2019-10-09T09:30:00Z">
        <w:r>
          <w:rPr>
            <w:noProof/>
          </w:rPr>
          <w:fldChar w:fldCharType="end"/>
        </w:r>
      </w:ins>
    </w:p>
    <w:p w14:paraId="191E8C6E" w14:textId="06094AE6" w:rsidR="00DE2B76" w:rsidRDefault="00DE2B76">
      <w:pPr>
        <w:pStyle w:val="Sumrio4"/>
        <w:tabs>
          <w:tab w:val="left" w:pos="1200"/>
          <w:tab w:val="right" w:leader="dot" w:pos="9061"/>
        </w:tabs>
        <w:rPr>
          <w:ins w:id="35" w:author="Ryan Lemos" w:date="2019-10-09T09:30:00Z"/>
          <w:rFonts w:asciiTheme="minorHAnsi" w:eastAsiaTheme="minorEastAsia" w:hAnsiTheme="minorHAnsi" w:cstheme="minorBidi"/>
          <w:noProof/>
          <w:sz w:val="22"/>
          <w:szCs w:val="22"/>
          <w:lang w:eastAsia="pt-BR"/>
        </w:rPr>
      </w:pPr>
      <w:ins w:id="36" w:author="Ryan Lemos" w:date="2019-10-09T09:30: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3B3F1B">
          <w:rPr>
            <w:i/>
            <w:noProof/>
          </w:rPr>
          <w:t>Business Process Model and Notation</w:t>
        </w:r>
        <w:r>
          <w:rPr>
            <w:noProof/>
          </w:rPr>
          <w:t xml:space="preserve"> (BPMN)</w:t>
        </w:r>
        <w:r>
          <w:rPr>
            <w:noProof/>
          </w:rPr>
          <w:tab/>
        </w:r>
        <w:r>
          <w:rPr>
            <w:noProof/>
          </w:rPr>
          <w:fldChar w:fldCharType="begin"/>
        </w:r>
        <w:r>
          <w:rPr>
            <w:noProof/>
          </w:rPr>
          <w:instrText xml:space="preserve"> PAGEREF _Toc21505868 \h </w:instrText>
        </w:r>
      </w:ins>
      <w:r>
        <w:rPr>
          <w:noProof/>
        </w:rPr>
      </w:r>
      <w:r>
        <w:rPr>
          <w:noProof/>
        </w:rPr>
        <w:fldChar w:fldCharType="separate"/>
      </w:r>
      <w:ins w:id="37" w:author="Ryan Lemos" w:date="2019-10-09T09:44:00Z">
        <w:r w:rsidR="00511CE0">
          <w:rPr>
            <w:noProof/>
          </w:rPr>
          <w:t>20</w:t>
        </w:r>
      </w:ins>
      <w:ins w:id="38" w:author="Ryan Lemos" w:date="2019-10-09T09:30:00Z">
        <w:r>
          <w:rPr>
            <w:noProof/>
          </w:rPr>
          <w:fldChar w:fldCharType="end"/>
        </w:r>
      </w:ins>
    </w:p>
    <w:p w14:paraId="43FE06DE" w14:textId="490FCE22" w:rsidR="00DE2B76" w:rsidRDefault="00DE2B76">
      <w:pPr>
        <w:pStyle w:val="Sumrio4"/>
        <w:tabs>
          <w:tab w:val="left" w:pos="1200"/>
          <w:tab w:val="right" w:leader="dot" w:pos="9061"/>
        </w:tabs>
        <w:rPr>
          <w:ins w:id="39" w:author="Ryan Lemos" w:date="2019-10-09T09:30:00Z"/>
          <w:rFonts w:asciiTheme="minorHAnsi" w:eastAsiaTheme="minorEastAsia" w:hAnsiTheme="minorHAnsi" w:cstheme="minorBidi"/>
          <w:noProof/>
          <w:sz w:val="22"/>
          <w:szCs w:val="22"/>
          <w:lang w:eastAsia="pt-BR"/>
        </w:rPr>
      </w:pPr>
      <w:ins w:id="40" w:author="Ryan Lemos" w:date="2019-10-09T09:30: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_Toc21505869 \h </w:instrText>
        </w:r>
      </w:ins>
      <w:r>
        <w:rPr>
          <w:noProof/>
        </w:rPr>
      </w:r>
      <w:r>
        <w:rPr>
          <w:noProof/>
        </w:rPr>
        <w:fldChar w:fldCharType="separate"/>
      </w:r>
      <w:ins w:id="41" w:author="Ryan Lemos" w:date="2019-10-09T09:44:00Z">
        <w:r w:rsidR="00511CE0">
          <w:rPr>
            <w:noProof/>
          </w:rPr>
          <w:t>24</w:t>
        </w:r>
      </w:ins>
      <w:ins w:id="42" w:author="Ryan Lemos" w:date="2019-10-09T09:30:00Z">
        <w:r>
          <w:rPr>
            <w:noProof/>
          </w:rPr>
          <w:fldChar w:fldCharType="end"/>
        </w:r>
      </w:ins>
    </w:p>
    <w:p w14:paraId="035A4141" w14:textId="5382A2CD" w:rsidR="00DE2B76" w:rsidRDefault="00DE2B76">
      <w:pPr>
        <w:pStyle w:val="Sumrio4"/>
        <w:tabs>
          <w:tab w:val="left" w:pos="1200"/>
          <w:tab w:val="right" w:leader="dot" w:pos="9061"/>
        </w:tabs>
        <w:rPr>
          <w:ins w:id="43" w:author="Ryan Lemos" w:date="2019-10-09T09:30:00Z"/>
          <w:rFonts w:asciiTheme="minorHAnsi" w:eastAsiaTheme="minorEastAsia" w:hAnsiTheme="minorHAnsi" w:cstheme="minorBidi"/>
          <w:noProof/>
          <w:sz w:val="22"/>
          <w:szCs w:val="22"/>
          <w:lang w:eastAsia="pt-BR"/>
        </w:rPr>
      </w:pPr>
      <w:ins w:id="44" w:author="Ryan Lemos" w:date="2019-10-09T09:30:00Z">
        <w:r>
          <w:rPr>
            <w:noProof/>
          </w:rPr>
          <w:t>2.2.3.3</w:t>
        </w:r>
        <w:r>
          <w:rPr>
            <w:rFonts w:asciiTheme="minorHAnsi" w:eastAsiaTheme="minorEastAsia" w:hAnsiTheme="minorHAnsi" w:cstheme="minorBidi"/>
            <w:noProof/>
            <w:sz w:val="22"/>
            <w:szCs w:val="22"/>
            <w:lang w:eastAsia="pt-BR"/>
          </w:rPr>
          <w:tab/>
        </w:r>
        <w:r w:rsidRPr="003B3F1B">
          <w:rPr>
            <w:i/>
            <w:noProof/>
          </w:rPr>
          <w:t>Extreme Programming</w:t>
        </w:r>
        <w:r>
          <w:rPr>
            <w:noProof/>
          </w:rPr>
          <w:t xml:space="preserve"> (XP)</w:t>
        </w:r>
        <w:r>
          <w:rPr>
            <w:noProof/>
          </w:rPr>
          <w:tab/>
        </w:r>
        <w:r>
          <w:rPr>
            <w:noProof/>
          </w:rPr>
          <w:fldChar w:fldCharType="begin"/>
        </w:r>
        <w:r>
          <w:rPr>
            <w:noProof/>
          </w:rPr>
          <w:instrText xml:space="preserve"> PAGEREF _Toc21505870 \h </w:instrText>
        </w:r>
      </w:ins>
      <w:r>
        <w:rPr>
          <w:noProof/>
        </w:rPr>
      </w:r>
      <w:r>
        <w:rPr>
          <w:noProof/>
        </w:rPr>
        <w:fldChar w:fldCharType="separate"/>
      </w:r>
      <w:ins w:id="45" w:author="Ryan Lemos" w:date="2019-10-09T09:44:00Z">
        <w:r w:rsidR="00511CE0">
          <w:rPr>
            <w:noProof/>
          </w:rPr>
          <w:t>25</w:t>
        </w:r>
      </w:ins>
      <w:ins w:id="46" w:author="Ryan Lemos" w:date="2019-10-09T09:30:00Z">
        <w:r>
          <w:rPr>
            <w:noProof/>
          </w:rPr>
          <w:fldChar w:fldCharType="end"/>
        </w:r>
      </w:ins>
    </w:p>
    <w:p w14:paraId="3885FC7B" w14:textId="54F77163" w:rsidR="00DE2B76" w:rsidRDefault="00DE2B76">
      <w:pPr>
        <w:pStyle w:val="Sumrio3"/>
        <w:rPr>
          <w:ins w:id="47" w:author="Ryan Lemos" w:date="2019-10-09T09:30:00Z"/>
          <w:rFonts w:asciiTheme="minorHAnsi" w:eastAsiaTheme="minorEastAsia" w:hAnsiTheme="minorHAnsi" w:cstheme="minorBidi"/>
          <w:b w:val="0"/>
          <w:iCs w:val="0"/>
          <w:noProof/>
          <w:sz w:val="22"/>
          <w:szCs w:val="22"/>
          <w:lang w:eastAsia="pt-BR"/>
        </w:rPr>
      </w:pPr>
      <w:ins w:id="48" w:author="Ryan Lemos" w:date="2019-10-09T09:30: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_Toc21505871 \h </w:instrText>
        </w:r>
      </w:ins>
      <w:r>
        <w:rPr>
          <w:noProof/>
        </w:rPr>
      </w:r>
      <w:r>
        <w:rPr>
          <w:noProof/>
        </w:rPr>
        <w:fldChar w:fldCharType="separate"/>
      </w:r>
      <w:ins w:id="49" w:author="Ryan Lemos" w:date="2019-10-09T09:44:00Z">
        <w:r w:rsidR="00511CE0">
          <w:rPr>
            <w:noProof/>
          </w:rPr>
          <w:t>27</w:t>
        </w:r>
      </w:ins>
      <w:ins w:id="50" w:author="Ryan Lemos" w:date="2019-10-09T09:30:00Z">
        <w:r>
          <w:rPr>
            <w:noProof/>
          </w:rPr>
          <w:fldChar w:fldCharType="end"/>
        </w:r>
      </w:ins>
    </w:p>
    <w:p w14:paraId="0733D86C" w14:textId="438740E8" w:rsidR="00DE2B76" w:rsidRDefault="00DE2B76">
      <w:pPr>
        <w:pStyle w:val="Sumrio4"/>
        <w:tabs>
          <w:tab w:val="left" w:pos="1200"/>
          <w:tab w:val="right" w:leader="dot" w:pos="9061"/>
        </w:tabs>
        <w:rPr>
          <w:ins w:id="51" w:author="Ryan Lemos" w:date="2019-10-09T09:30:00Z"/>
          <w:rFonts w:asciiTheme="minorHAnsi" w:eastAsiaTheme="minorEastAsia" w:hAnsiTheme="minorHAnsi" w:cstheme="minorBidi"/>
          <w:noProof/>
          <w:sz w:val="22"/>
          <w:szCs w:val="22"/>
          <w:lang w:eastAsia="pt-BR"/>
        </w:rPr>
      </w:pPr>
      <w:ins w:id="52" w:author="Ryan Lemos" w:date="2019-10-09T09:30:00Z">
        <w:r>
          <w:rPr>
            <w:noProof/>
          </w:rPr>
          <w:t>2.2.4.1</w:t>
        </w:r>
        <w:r>
          <w:rPr>
            <w:rFonts w:asciiTheme="minorHAnsi" w:eastAsiaTheme="minorEastAsia" w:hAnsiTheme="minorHAnsi" w:cstheme="minorBidi"/>
            <w:noProof/>
            <w:sz w:val="22"/>
            <w:szCs w:val="22"/>
            <w:lang w:eastAsia="pt-BR"/>
          </w:rPr>
          <w:tab/>
        </w:r>
        <w:r w:rsidRPr="003B3F1B">
          <w:rPr>
            <w:i/>
            <w:noProof/>
          </w:rPr>
          <w:t>Visual Studio Code</w:t>
        </w:r>
        <w:r>
          <w:rPr>
            <w:noProof/>
          </w:rPr>
          <w:t xml:space="preserve"> (VSCODE)</w:t>
        </w:r>
        <w:r>
          <w:rPr>
            <w:noProof/>
          </w:rPr>
          <w:tab/>
        </w:r>
        <w:r>
          <w:rPr>
            <w:noProof/>
          </w:rPr>
          <w:fldChar w:fldCharType="begin"/>
        </w:r>
        <w:r>
          <w:rPr>
            <w:noProof/>
          </w:rPr>
          <w:instrText xml:space="preserve"> PAGEREF _Toc21505872 \h </w:instrText>
        </w:r>
      </w:ins>
      <w:r>
        <w:rPr>
          <w:noProof/>
        </w:rPr>
      </w:r>
      <w:r>
        <w:rPr>
          <w:noProof/>
        </w:rPr>
        <w:fldChar w:fldCharType="separate"/>
      </w:r>
      <w:ins w:id="53" w:author="Ryan Lemos" w:date="2019-10-09T09:44:00Z">
        <w:r w:rsidR="00511CE0">
          <w:rPr>
            <w:noProof/>
          </w:rPr>
          <w:t>28</w:t>
        </w:r>
      </w:ins>
      <w:ins w:id="54" w:author="Ryan Lemos" w:date="2019-10-09T09:30:00Z">
        <w:r>
          <w:rPr>
            <w:noProof/>
          </w:rPr>
          <w:fldChar w:fldCharType="end"/>
        </w:r>
      </w:ins>
    </w:p>
    <w:p w14:paraId="6B0263A0" w14:textId="2A3234BB" w:rsidR="00DE2B76" w:rsidRPr="00DE2B76" w:rsidRDefault="00DE2B76">
      <w:pPr>
        <w:pStyle w:val="Sumrio4"/>
        <w:tabs>
          <w:tab w:val="left" w:pos="1200"/>
          <w:tab w:val="right" w:leader="dot" w:pos="9061"/>
        </w:tabs>
        <w:rPr>
          <w:ins w:id="55" w:author="Ryan Lemos" w:date="2019-10-09T09:30:00Z"/>
          <w:rFonts w:asciiTheme="minorHAnsi" w:eastAsiaTheme="minorEastAsia" w:hAnsiTheme="minorHAnsi" w:cstheme="minorBidi"/>
          <w:noProof/>
          <w:sz w:val="22"/>
          <w:szCs w:val="22"/>
          <w:lang w:val="en-US" w:eastAsia="pt-BR"/>
          <w:rPrChange w:id="56" w:author="Ryan Lemos" w:date="2019-10-09T09:30:00Z">
            <w:rPr>
              <w:ins w:id="57" w:author="Ryan Lemos" w:date="2019-10-09T09:30:00Z"/>
              <w:rFonts w:asciiTheme="minorHAnsi" w:eastAsiaTheme="minorEastAsia" w:hAnsiTheme="minorHAnsi" w:cstheme="minorBidi"/>
              <w:noProof/>
              <w:sz w:val="22"/>
              <w:szCs w:val="22"/>
              <w:lang w:eastAsia="pt-BR"/>
            </w:rPr>
          </w:rPrChange>
        </w:rPr>
      </w:pPr>
      <w:ins w:id="58" w:author="Ryan Lemos" w:date="2019-10-09T09:30:00Z">
        <w:r w:rsidRPr="003B3F1B">
          <w:rPr>
            <w:noProof/>
            <w:lang w:val="en-US"/>
          </w:rPr>
          <w:t>2.2.4.2</w:t>
        </w:r>
        <w:r w:rsidRPr="00DE2B76">
          <w:rPr>
            <w:rFonts w:asciiTheme="minorHAnsi" w:eastAsiaTheme="minorEastAsia" w:hAnsiTheme="minorHAnsi" w:cstheme="minorBidi"/>
            <w:noProof/>
            <w:sz w:val="22"/>
            <w:szCs w:val="22"/>
            <w:lang w:val="en-US" w:eastAsia="pt-BR"/>
            <w:rPrChange w:id="59" w:author="Ryan Lemos" w:date="2019-10-09T09:30:00Z">
              <w:rPr>
                <w:rFonts w:asciiTheme="minorHAnsi" w:eastAsiaTheme="minorEastAsia" w:hAnsiTheme="minorHAnsi" w:cstheme="minorBidi"/>
                <w:noProof/>
                <w:sz w:val="22"/>
                <w:szCs w:val="22"/>
                <w:lang w:eastAsia="pt-BR"/>
              </w:rPr>
            </w:rPrChange>
          </w:rPr>
          <w:tab/>
        </w:r>
        <w:r w:rsidRPr="003B3F1B">
          <w:rPr>
            <w:i/>
            <w:noProof/>
            <w:lang w:val="en-US"/>
          </w:rPr>
          <w:t>Hyper Text Markup Language</w:t>
        </w:r>
        <w:r w:rsidRPr="003B3F1B">
          <w:rPr>
            <w:noProof/>
            <w:lang w:val="en-US"/>
          </w:rPr>
          <w:t xml:space="preserve"> (HTML)</w:t>
        </w:r>
        <w:r w:rsidRPr="00DE2B76">
          <w:rPr>
            <w:noProof/>
            <w:lang w:val="en-US"/>
            <w:rPrChange w:id="60" w:author="Ryan Lemos" w:date="2019-10-09T09:30:00Z">
              <w:rPr>
                <w:noProof/>
              </w:rPr>
            </w:rPrChange>
          </w:rPr>
          <w:tab/>
        </w:r>
        <w:r>
          <w:rPr>
            <w:noProof/>
          </w:rPr>
          <w:fldChar w:fldCharType="begin"/>
        </w:r>
        <w:r w:rsidRPr="00DE2B76">
          <w:rPr>
            <w:noProof/>
            <w:lang w:val="en-US"/>
            <w:rPrChange w:id="61" w:author="Ryan Lemos" w:date="2019-10-09T09:30:00Z">
              <w:rPr>
                <w:noProof/>
              </w:rPr>
            </w:rPrChange>
          </w:rPr>
          <w:instrText xml:space="preserve"> PAGEREF _Toc21505873 \h </w:instrText>
        </w:r>
      </w:ins>
      <w:r>
        <w:rPr>
          <w:noProof/>
        </w:rPr>
      </w:r>
      <w:r>
        <w:rPr>
          <w:noProof/>
        </w:rPr>
        <w:fldChar w:fldCharType="separate"/>
      </w:r>
      <w:ins w:id="62" w:author="Ryan Lemos" w:date="2019-10-09T09:44:00Z">
        <w:r w:rsidR="00511CE0">
          <w:rPr>
            <w:noProof/>
            <w:lang w:val="en-US"/>
          </w:rPr>
          <w:t>28</w:t>
        </w:r>
      </w:ins>
      <w:ins w:id="63" w:author="Ryan Lemos" w:date="2019-10-09T09:30:00Z">
        <w:r>
          <w:rPr>
            <w:noProof/>
          </w:rPr>
          <w:fldChar w:fldCharType="end"/>
        </w:r>
      </w:ins>
    </w:p>
    <w:p w14:paraId="55B4DA66" w14:textId="068224E7" w:rsidR="00DE2B76" w:rsidRPr="00DE2B76" w:rsidRDefault="00DE2B76">
      <w:pPr>
        <w:pStyle w:val="Sumrio4"/>
        <w:tabs>
          <w:tab w:val="left" w:pos="1200"/>
          <w:tab w:val="right" w:leader="dot" w:pos="9061"/>
        </w:tabs>
        <w:rPr>
          <w:ins w:id="64" w:author="Ryan Lemos" w:date="2019-10-09T09:30:00Z"/>
          <w:rFonts w:asciiTheme="minorHAnsi" w:eastAsiaTheme="minorEastAsia" w:hAnsiTheme="minorHAnsi" w:cstheme="minorBidi"/>
          <w:noProof/>
          <w:sz w:val="22"/>
          <w:szCs w:val="22"/>
          <w:lang w:val="en-US" w:eastAsia="pt-BR"/>
          <w:rPrChange w:id="65" w:author="Ryan Lemos" w:date="2019-10-09T09:30:00Z">
            <w:rPr>
              <w:ins w:id="66" w:author="Ryan Lemos" w:date="2019-10-09T09:30:00Z"/>
              <w:rFonts w:asciiTheme="minorHAnsi" w:eastAsiaTheme="minorEastAsia" w:hAnsiTheme="minorHAnsi" w:cstheme="minorBidi"/>
              <w:noProof/>
              <w:sz w:val="22"/>
              <w:szCs w:val="22"/>
              <w:lang w:eastAsia="pt-BR"/>
            </w:rPr>
          </w:rPrChange>
        </w:rPr>
      </w:pPr>
      <w:ins w:id="67" w:author="Ryan Lemos" w:date="2019-10-09T09:30:00Z">
        <w:r w:rsidRPr="00DE2B76">
          <w:rPr>
            <w:noProof/>
            <w:lang w:val="en-US"/>
            <w:rPrChange w:id="68" w:author="Ryan Lemos" w:date="2019-10-09T09:30:00Z">
              <w:rPr>
                <w:noProof/>
              </w:rPr>
            </w:rPrChange>
          </w:rPr>
          <w:t>2.2.4.3</w:t>
        </w:r>
        <w:r w:rsidRPr="00DE2B76">
          <w:rPr>
            <w:rFonts w:asciiTheme="minorHAnsi" w:eastAsiaTheme="minorEastAsia" w:hAnsiTheme="minorHAnsi" w:cstheme="minorBidi"/>
            <w:noProof/>
            <w:sz w:val="22"/>
            <w:szCs w:val="22"/>
            <w:lang w:val="en-US" w:eastAsia="pt-BR"/>
            <w:rPrChange w:id="69"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70" w:author="Ryan Lemos" w:date="2019-10-09T09:30:00Z">
              <w:rPr>
                <w:i/>
                <w:noProof/>
              </w:rPr>
            </w:rPrChange>
          </w:rPr>
          <w:t>Cascading Style Sheets</w:t>
        </w:r>
        <w:r w:rsidRPr="00DE2B76">
          <w:rPr>
            <w:noProof/>
            <w:lang w:val="en-US"/>
            <w:rPrChange w:id="71" w:author="Ryan Lemos" w:date="2019-10-09T09:30:00Z">
              <w:rPr>
                <w:noProof/>
              </w:rPr>
            </w:rPrChange>
          </w:rPr>
          <w:t xml:space="preserve"> (CSS)</w:t>
        </w:r>
        <w:r w:rsidRPr="00DE2B76">
          <w:rPr>
            <w:noProof/>
            <w:lang w:val="en-US"/>
            <w:rPrChange w:id="72" w:author="Ryan Lemos" w:date="2019-10-09T09:30:00Z">
              <w:rPr>
                <w:noProof/>
              </w:rPr>
            </w:rPrChange>
          </w:rPr>
          <w:tab/>
        </w:r>
        <w:r>
          <w:rPr>
            <w:noProof/>
          </w:rPr>
          <w:fldChar w:fldCharType="begin"/>
        </w:r>
        <w:r w:rsidRPr="00DE2B76">
          <w:rPr>
            <w:noProof/>
            <w:lang w:val="en-US"/>
            <w:rPrChange w:id="73" w:author="Ryan Lemos" w:date="2019-10-09T09:30:00Z">
              <w:rPr>
                <w:noProof/>
              </w:rPr>
            </w:rPrChange>
          </w:rPr>
          <w:instrText xml:space="preserve"> PAGEREF _Toc21505874 \h </w:instrText>
        </w:r>
      </w:ins>
      <w:r>
        <w:rPr>
          <w:noProof/>
        </w:rPr>
      </w:r>
      <w:r>
        <w:rPr>
          <w:noProof/>
        </w:rPr>
        <w:fldChar w:fldCharType="separate"/>
      </w:r>
      <w:ins w:id="74" w:author="Ryan Lemos" w:date="2019-10-09T09:44:00Z">
        <w:r w:rsidR="00511CE0">
          <w:rPr>
            <w:noProof/>
            <w:lang w:val="en-US"/>
          </w:rPr>
          <w:t>29</w:t>
        </w:r>
      </w:ins>
      <w:ins w:id="75" w:author="Ryan Lemos" w:date="2019-10-09T09:30:00Z">
        <w:r>
          <w:rPr>
            <w:noProof/>
          </w:rPr>
          <w:fldChar w:fldCharType="end"/>
        </w:r>
      </w:ins>
    </w:p>
    <w:p w14:paraId="162B5CD7" w14:textId="0B5744EC" w:rsidR="00DE2B76" w:rsidRPr="00DE2B76" w:rsidRDefault="00DE2B76">
      <w:pPr>
        <w:pStyle w:val="Sumrio4"/>
        <w:tabs>
          <w:tab w:val="left" w:pos="1200"/>
          <w:tab w:val="right" w:leader="dot" w:pos="9061"/>
        </w:tabs>
        <w:rPr>
          <w:ins w:id="76" w:author="Ryan Lemos" w:date="2019-10-09T09:30:00Z"/>
          <w:rFonts w:asciiTheme="minorHAnsi" w:eastAsiaTheme="minorEastAsia" w:hAnsiTheme="minorHAnsi" w:cstheme="minorBidi"/>
          <w:noProof/>
          <w:sz w:val="22"/>
          <w:szCs w:val="22"/>
          <w:lang w:val="en-US" w:eastAsia="pt-BR"/>
          <w:rPrChange w:id="77" w:author="Ryan Lemos" w:date="2019-10-09T09:30:00Z">
            <w:rPr>
              <w:ins w:id="78" w:author="Ryan Lemos" w:date="2019-10-09T09:30:00Z"/>
              <w:rFonts w:asciiTheme="minorHAnsi" w:eastAsiaTheme="minorEastAsia" w:hAnsiTheme="minorHAnsi" w:cstheme="minorBidi"/>
              <w:noProof/>
              <w:sz w:val="22"/>
              <w:szCs w:val="22"/>
              <w:lang w:eastAsia="pt-BR"/>
            </w:rPr>
          </w:rPrChange>
        </w:rPr>
      </w:pPr>
      <w:ins w:id="79" w:author="Ryan Lemos" w:date="2019-10-09T09:30:00Z">
        <w:r w:rsidRPr="00DE2B76">
          <w:rPr>
            <w:noProof/>
            <w:lang w:val="en-US"/>
            <w:rPrChange w:id="80" w:author="Ryan Lemos" w:date="2019-10-09T09:30:00Z">
              <w:rPr>
                <w:noProof/>
              </w:rPr>
            </w:rPrChange>
          </w:rPr>
          <w:t>2.2.4.4</w:t>
        </w:r>
        <w:r w:rsidRPr="00DE2B76">
          <w:rPr>
            <w:rFonts w:asciiTheme="minorHAnsi" w:eastAsiaTheme="minorEastAsia" w:hAnsiTheme="minorHAnsi" w:cstheme="minorBidi"/>
            <w:noProof/>
            <w:sz w:val="22"/>
            <w:szCs w:val="22"/>
            <w:lang w:val="en-US" w:eastAsia="pt-BR"/>
            <w:rPrChange w:id="81"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82" w:author="Ryan Lemos" w:date="2019-10-09T09:30:00Z">
              <w:rPr>
                <w:noProof/>
              </w:rPr>
            </w:rPrChange>
          </w:rPr>
          <w:t>JavaScript (JS)</w:t>
        </w:r>
        <w:r w:rsidRPr="00DE2B76">
          <w:rPr>
            <w:noProof/>
            <w:lang w:val="en-US"/>
            <w:rPrChange w:id="83" w:author="Ryan Lemos" w:date="2019-10-09T09:30:00Z">
              <w:rPr>
                <w:noProof/>
              </w:rPr>
            </w:rPrChange>
          </w:rPr>
          <w:tab/>
        </w:r>
        <w:r>
          <w:rPr>
            <w:noProof/>
          </w:rPr>
          <w:fldChar w:fldCharType="begin"/>
        </w:r>
        <w:r w:rsidRPr="00DE2B76">
          <w:rPr>
            <w:noProof/>
            <w:lang w:val="en-US"/>
            <w:rPrChange w:id="84" w:author="Ryan Lemos" w:date="2019-10-09T09:30:00Z">
              <w:rPr>
                <w:noProof/>
              </w:rPr>
            </w:rPrChange>
          </w:rPr>
          <w:instrText xml:space="preserve"> PAGEREF _Toc21505875 \h </w:instrText>
        </w:r>
      </w:ins>
      <w:r>
        <w:rPr>
          <w:noProof/>
        </w:rPr>
      </w:r>
      <w:r>
        <w:rPr>
          <w:noProof/>
        </w:rPr>
        <w:fldChar w:fldCharType="separate"/>
      </w:r>
      <w:ins w:id="85" w:author="Ryan Lemos" w:date="2019-10-09T09:44:00Z">
        <w:r w:rsidR="00511CE0">
          <w:rPr>
            <w:noProof/>
            <w:lang w:val="en-US"/>
          </w:rPr>
          <w:t>30</w:t>
        </w:r>
      </w:ins>
      <w:ins w:id="86" w:author="Ryan Lemos" w:date="2019-10-09T09:30:00Z">
        <w:r>
          <w:rPr>
            <w:noProof/>
          </w:rPr>
          <w:fldChar w:fldCharType="end"/>
        </w:r>
      </w:ins>
    </w:p>
    <w:p w14:paraId="18955928" w14:textId="2FEEAD19" w:rsidR="00DE2B76" w:rsidRPr="00DE2B76" w:rsidRDefault="00DE2B76">
      <w:pPr>
        <w:pStyle w:val="Sumrio4"/>
        <w:tabs>
          <w:tab w:val="left" w:pos="1200"/>
          <w:tab w:val="right" w:leader="dot" w:pos="9061"/>
        </w:tabs>
        <w:rPr>
          <w:ins w:id="87" w:author="Ryan Lemos" w:date="2019-10-09T09:30:00Z"/>
          <w:rFonts w:asciiTheme="minorHAnsi" w:eastAsiaTheme="minorEastAsia" w:hAnsiTheme="minorHAnsi" w:cstheme="minorBidi"/>
          <w:noProof/>
          <w:sz w:val="22"/>
          <w:szCs w:val="22"/>
          <w:lang w:val="en-US" w:eastAsia="pt-BR"/>
          <w:rPrChange w:id="88" w:author="Ryan Lemos" w:date="2019-10-09T09:30:00Z">
            <w:rPr>
              <w:ins w:id="89" w:author="Ryan Lemos" w:date="2019-10-09T09:30:00Z"/>
              <w:rFonts w:asciiTheme="minorHAnsi" w:eastAsiaTheme="minorEastAsia" w:hAnsiTheme="minorHAnsi" w:cstheme="minorBidi"/>
              <w:noProof/>
              <w:sz w:val="22"/>
              <w:szCs w:val="22"/>
              <w:lang w:eastAsia="pt-BR"/>
            </w:rPr>
          </w:rPrChange>
        </w:rPr>
      </w:pPr>
      <w:ins w:id="90" w:author="Ryan Lemos" w:date="2019-10-09T09:30:00Z">
        <w:r w:rsidRPr="00DE2B76">
          <w:rPr>
            <w:noProof/>
            <w:lang w:val="en-US"/>
            <w:rPrChange w:id="91" w:author="Ryan Lemos" w:date="2019-10-09T09:30:00Z">
              <w:rPr>
                <w:noProof/>
              </w:rPr>
            </w:rPrChange>
          </w:rPr>
          <w:t>2.2.4.5</w:t>
        </w:r>
        <w:r w:rsidRPr="00DE2B76">
          <w:rPr>
            <w:rFonts w:asciiTheme="minorHAnsi" w:eastAsiaTheme="minorEastAsia" w:hAnsiTheme="minorHAnsi" w:cstheme="minorBidi"/>
            <w:noProof/>
            <w:sz w:val="22"/>
            <w:szCs w:val="22"/>
            <w:lang w:val="en-US" w:eastAsia="pt-BR"/>
            <w:rPrChange w:id="92"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93" w:author="Ryan Lemos" w:date="2019-10-09T09:30:00Z">
              <w:rPr>
                <w:noProof/>
              </w:rPr>
            </w:rPrChange>
          </w:rPr>
          <w:t xml:space="preserve">JavaScript </w:t>
        </w:r>
        <w:r w:rsidRPr="00DE2B76">
          <w:rPr>
            <w:i/>
            <w:noProof/>
            <w:lang w:val="en-US"/>
            <w:rPrChange w:id="94" w:author="Ryan Lemos" w:date="2019-10-09T09:30:00Z">
              <w:rPr>
                <w:i/>
                <w:noProof/>
              </w:rPr>
            </w:rPrChange>
          </w:rPr>
          <w:t>Object Notation</w:t>
        </w:r>
        <w:r w:rsidRPr="00DE2B76">
          <w:rPr>
            <w:noProof/>
            <w:lang w:val="en-US"/>
            <w:rPrChange w:id="95" w:author="Ryan Lemos" w:date="2019-10-09T09:30:00Z">
              <w:rPr>
                <w:noProof/>
              </w:rPr>
            </w:rPrChange>
          </w:rPr>
          <w:t xml:space="preserve"> (JSON)</w:t>
        </w:r>
        <w:r w:rsidRPr="00DE2B76">
          <w:rPr>
            <w:noProof/>
            <w:lang w:val="en-US"/>
            <w:rPrChange w:id="96" w:author="Ryan Lemos" w:date="2019-10-09T09:30:00Z">
              <w:rPr>
                <w:noProof/>
              </w:rPr>
            </w:rPrChange>
          </w:rPr>
          <w:tab/>
        </w:r>
        <w:r>
          <w:rPr>
            <w:noProof/>
          </w:rPr>
          <w:fldChar w:fldCharType="begin"/>
        </w:r>
        <w:r w:rsidRPr="00DE2B76">
          <w:rPr>
            <w:noProof/>
            <w:lang w:val="en-US"/>
            <w:rPrChange w:id="97" w:author="Ryan Lemos" w:date="2019-10-09T09:30:00Z">
              <w:rPr>
                <w:noProof/>
              </w:rPr>
            </w:rPrChange>
          </w:rPr>
          <w:instrText xml:space="preserve"> PAGEREF _Toc21505876 \h </w:instrText>
        </w:r>
      </w:ins>
      <w:r>
        <w:rPr>
          <w:noProof/>
        </w:rPr>
      </w:r>
      <w:r>
        <w:rPr>
          <w:noProof/>
        </w:rPr>
        <w:fldChar w:fldCharType="separate"/>
      </w:r>
      <w:ins w:id="98" w:author="Ryan Lemos" w:date="2019-10-09T09:44:00Z">
        <w:r w:rsidR="00511CE0">
          <w:rPr>
            <w:noProof/>
            <w:lang w:val="en-US"/>
          </w:rPr>
          <w:t>31</w:t>
        </w:r>
      </w:ins>
      <w:ins w:id="99" w:author="Ryan Lemos" w:date="2019-10-09T09:30:00Z">
        <w:r>
          <w:rPr>
            <w:noProof/>
          </w:rPr>
          <w:fldChar w:fldCharType="end"/>
        </w:r>
      </w:ins>
    </w:p>
    <w:p w14:paraId="348A1E16" w14:textId="52143A56" w:rsidR="00DE2B76" w:rsidRPr="00DE2B76" w:rsidRDefault="00DE2B76">
      <w:pPr>
        <w:pStyle w:val="Sumrio4"/>
        <w:tabs>
          <w:tab w:val="left" w:pos="1200"/>
          <w:tab w:val="right" w:leader="dot" w:pos="9061"/>
        </w:tabs>
        <w:rPr>
          <w:ins w:id="100" w:author="Ryan Lemos" w:date="2019-10-09T09:30:00Z"/>
          <w:rFonts w:asciiTheme="minorHAnsi" w:eastAsiaTheme="minorEastAsia" w:hAnsiTheme="minorHAnsi" w:cstheme="minorBidi"/>
          <w:noProof/>
          <w:sz w:val="22"/>
          <w:szCs w:val="22"/>
          <w:lang w:val="en-US" w:eastAsia="pt-BR"/>
          <w:rPrChange w:id="101" w:author="Ryan Lemos" w:date="2019-10-09T09:30:00Z">
            <w:rPr>
              <w:ins w:id="102" w:author="Ryan Lemos" w:date="2019-10-09T09:30:00Z"/>
              <w:rFonts w:asciiTheme="minorHAnsi" w:eastAsiaTheme="minorEastAsia" w:hAnsiTheme="minorHAnsi" w:cstheme="minorBidi"/>
              <w:noProof/>
              <w:sz w:val="22"/>
              <w:szCs w:val="22"/>
              <w:lang w:eastAsia="pt-BR"/>
            </w:rPr>
          </w:rPrChange>
        </w:rPr>
      </w:pPr>
      <w:ins w:id="103" w:author="Ryan Lemos" w:date="2019-10-09T09:30:00Z">
        <w:r w:rsidRPr="00DE2B76">
          <w:rPr>
            <w:noProof/>
            <w:lang w:val="en-US"/>
            <w:rPrChange w:id="104" w:author="Ryan Lemos" w:date="2019-10-09T09:30:00Z">
              <w:rPr>
                <w:noProof/>
              </w:rPr>
            </w:rPrChange>
          </w:rPr>
          <w:t>2.2.4.6</w:t>
        </w:r>
        <w:r w:rsidRPr="00DE2B76">
          <w:rPr>
            <w:rFonts w:asciiTheme="minorHAnsi" w:eastAsiaTheme="minorEastAsia" w:hAnsiTheme="minorHAnsi" w:cstheme="minorBidi"/>
            <w:noProof/>
            <w:sz w:val="22"/>
            <w:szCs w:val="22"/>
            <w:lang w:val="en-US" w:eastAsia="pt-BR"/>
            <w:rPrChange w:id="105"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06" w:author="Ryan Lemos" w:date="2019-10-09T09:30:00Z">
              <w:rPr>
                <w:noProof/>
              </w:rPr>
            </w:rPrChange>
          </w:rPr>
          <w:t>TypeScript</w:t>
        </w:r>
        <w:r w:rsidRPr="00DE2B76">
          <w:rPr>
            <w:noProof/>
            <w:lang w:val="en-US"/>
            <w:rPrChange w:id="107" w:author="Ryan Lemos" w:date="2019-10-09T09:30:00Z">
              <w:rPr>
                <w:noProof/>
              </w:rPr>
            </w:rPrChange>
          </w:rPr>
          <w:tab/>
        </w:r>
        <w:r>
          <w:rPr>
            <w:noProof/>
          </w:rPr>
          <w:fldChar w:fldCharType="begin"/>
        </w:r>
        <w:r w:rsidRPr="00DE2B76">
          <w:rPr>
            <w:noProof/>
            <w:lang w:val="en-US"/>
            <w:rPrChange w:id="108" w:author="Ryan Lemos" w:date="2019-10-09T09:30:00Z">
              <w:rPr>
                <w:noProof/>
              </w:rPr>
            </w:rPrChange>
          </w:rPr>
          <w:instrText xml:space="preserve"> PAGEREF _Toc21505877 \h </w:instrText>
        </w:r>
      </w:ins>
      <w:r>
        <w:rPr>
          <w:noProof/>
        </w:rPr>
      </w:r>
      <w:r>
        <w:rPr>
          <w:noProof/>
        </w:rPr>
        <w:fldChar w:fldCharType="separate"/>
      </w:r>
      <w:ins w:id="109" w:author="Ryan Lemos" w:date="2019-10-09T09:44:00Z">
        <w:r w:rsidR="00511CE0">
          <w:rPr>
            <w:noProof/>
            <w:lang w:val="en-US"/>
          </w:rPr>
          <w:t>32</w:t>
        </w:r>
      </w:ins>
      <w:ins w:id="110" w:author="Ryan Lemos" w:date="2019-10-09T09:30:00Z">
        <w:r>
          <w:rPr>
            <w:noProof/>
          </w:rPr>
          <w:fldChar w:fldCharType="end"/>
        </w:r>
      </w:ins>
    </w:p>
    <w:p w14:paraId="31B10191" w14:textId="6DBD9831" w:rsidR="00DE2B76" w:rsidRPr="00DE2B76" w:rsidRDefault="00DE2B76">
      <w:pPr>
        <w:pStyle w:val="Sumrio4"/>
        <w:tabs>
          <w:tab w:val="left" w:pos="1200"/>
          <w:tab w:val="right" w:leader="dot" w:pos="9061"/>
        </w:tabs>
        <w:rPr>
          <w:ins w:id="111" w:author="Ryan Lemos" w:date="2019-10-09T09:30:00Z"/>
          <w:rFonts w:asciiTheme="minorHAnsi" w:eastAsiaTheme="minorEastAsia" w:hAnsiTheme="minorHAnsi" w:cstheme="minorBidi"/>
          <w:noProof/>
          <w:sz w:val="22"/>
          <w:szCs w:val="22"/>
          <w:lang w:val="en-US" w:eastAsia="pt-BR"/>
          <w:rPrChange w:id="112" w:author="Ryan Lemos" w:date="2019-10-09T09:30:00Z">
            <w:rPr>
              <w:ins w:id="113" w:author="Ryan Lemos" w:date="2019-10-09T09:30:00Z"/>
              <w:rFonts w:asciiTheme="minorHAnsi" w:eastAsiaTheme="minorEastAsia" w:hAnsiTheme="minorHAnsi" w:cstheme="minorBidi"/>
              <w:noProof/>
              <w:sz w:val="22"/>
              <w:szCs w:val="22"/>
              <w:lang w:eastAsia="pt-BR"/>
            </w:rPr>
          </w:rPrChange>
        </w:rPr>
      </w:pPr>
      <w:ins w:id="114" w:author="Ryan Lemos" w:date="2019-10-09T09:30:00Z">
        <w:r w:rsidRPr="00DE2B76">
          <w:rPr>
            <w:noProof/>
            <w:lang w:val="en-US"/>
            <w:rPrChange w:id="115" w:author="Ryan Lemos" w:date="2019-10-09T09:30:00Z">
              <w:rPr>
                <w:noProof/>
              </w:rPr>
            </w:rPrChange>
          </w:rPr>
          <w:t>2.2.4.7</w:t>
        </w:r>
        <w:r w:rsidRPr="00DE2B76">
          <w:rPr>
            <w:rFonts w:asciiTheme="minorHAnsi" w:eastAsiaTheme="minorEastAsia" w:hAnsiTheme="minorHAnsi" w:cstheme="minorBidi"/>
            <w:noProof/>
            <w:sz w:val="22"/>
            <w:szCs w:val="22"/>
            <w:lang w:val="en-US" w:eastAsia="pt-BR"/>
            <w:rPrChange w:id="116"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17" w:author="Ryan Lemos" w:date="2019-10-09T09:30:00Z">
              <w:rPr>
                <w:noProof/>
              </w:rPr>
            </w:rPrChange>
          </w:rPr>
          <w:t>Angular</w:t>
        </w:r>
        <w:r w:rsidRPr="00DE2B76">
          <w:rPr>
            <w:noProof/>
            <w:lang w:val="en-US"/>
            <w:rPrChange w:id="118" w:author="Ryan Lemos" w:date="2019-10-09T09:30:00Z">
              <w:rPr>
                <w:noProof/>
              </w:rPr>
            </w:rPrChange>
          </w:rPr>
          <w:tab/>
        </w:r>
        <w:r>
          <w:rPr>
            <w:noProof/>
          </w:rPr>
          <w:fldChar w:fldCharType="begin"/>
        </w:r>
        <w:r w:rsidRPr="00DE2B76">
          <w:rPr>
            <w:noProof/>
            <w:lang w:val="en-US"/>
            <w:rPrChange w:id="119" w:author="Ryan Lemos" w:date="2019-10-09T09:30:00Z">
              <w:rPr>
                <w:noProof/>
              </w:rPr>
            </w:rPrChange>
          </w:rPr>
          <w:instrText xml:space="preserve"> PAGEREF _Toc21505878 \h </w:instrText>
        </w:r>
      </w:ins>
      <w:r>
        <w:rPr>
          <w:noProof/>
        </w:rPr>
      </w:r>
      <w:r>
        <w:rPr>
          <w:noProof/>
        </w:rPr>
        <w:fldChar w:fldCharType="separate"/>
      </w:r>
      <w:ins w:id="120" w:author="Ryan Lemos" w:date="2019-10-09T09:44:00Z">
        <w:r w:rsidR="00511CE0">
          <w:rPr>
            <w:noProof/>
            <w:lang w:val="en-US"/>
          </w:rPr>
          <w:t>32</w:t>
        </w:r>
      </w:ins>
      <w:ins w:id="121" w:author="Ryan Lemos" w:date="2019-10-09T09:30:00Z">
        <w:r>
          <w:rPr>
            <w:noProof/>
          </w:rPr>
          <w:fldChar w:fldCharType="end"/>
        </w:r>
      </w:ins>
    </w:p>
    <w:p w14:paraId="6E95EDC4" w14:textId="01504B38" w:rsidR="00DE2B76" w:rsidRPr="00DE2B76" w:rsidRDefault="00DE2B76">
      <w:pPr>
        <w:pStyle w:val="Sumrio4"/>
        <w:tabs>
          <w:tab w:val="left" w:pos="1200"/>
          <w:tab w:val="right" w:leader="dot" w:pos="9061"/>
        </w:tabs>
        <w:rPr>
          <w:ins w:id="122" w:author="Ryan Lemos" w:date="2019-10-09T09:30:00Z"/>
          <w:rFonts w:asciiTheme="minorHAnsi" w:eastAsiaTheme="minorEastAsia" w:hAnsiTheme="minorHAnsi" w:cstheme="minorBidi"/>
          <w:noProof/>
          <w:sz w:val="22"/>
          <w:szCs w:val="22"/>
          <w:lang w:val="en-US" w:eastAsia="pt-BR"/>
          <w:rPrChange w:id="123" w:author="Ryan Lemos" w:date="2019-10-09T09:30:00Z">
            <w:rPr>
              <w:ins w:id="124" w:author="Ryan Lemos" w:date="2019-10-09T09:30:00Z"/>
              <w:rFonts w:asciiTheme="minorHAnsi" w:eastAsiaTheme="minorEastAsia" w:hAnsiTheme="minorHAnsi" w:cstheme="minorBidi"/>
              <w:noProof/>
              <w:sz w:val="22"/>
              <w:szCs w:val="22"/>
              <w:lang w:eastAsia="pt-BR"/>
            </w:rPr>
          </w:rPrChange>
        </w:rPr>
      </w:pPr>
      <w:ins w:id="125" w:author="Ryan Lemos" w:date="2019-10-09T09:30:00Z">
        <w:r w:rsidRPr="00DE2B76">
          <w:rPr>
            <w:noProof/>
            <w:lang w:val="en-US"/>
            <w:rPrChange w:id="126" w:author="Ryan Lemos" w:date="2019-10-09T09:30:00Z">
              <w:rPr>
                <w:noProof/>
              </w:rPr>
            </w:rPrChange>
          </w:rPr>
          <w:t>2.2.4.8</w:t>
        </w:r>
        <w:r w:rsidRPr="00DE2B76">
          <w:rPr>
            <w:rFonts w:asciiTheme="minorHAnsi" w:eastAsiaTheme="minorEastAsia" w:hAnsiTheme="minorHAnsi" w:cstheme="minorBidi"/>
            <w:noProof/>
            <w:sz w:val="22"/>
            <w:szCs w:val="22"/>
            <w:lang w:val="en-US" w:eastAsia="pt-BR"/>
            <w:rPrChange w:id="127"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128" w:author="Ryan Lemos" w:date="2019-10-09T09:30:00Z">
              <w:rPr>
                <w:i/>
                <w:noProof/>
              </w:rPr>
            </w:rPrChange>
          </w:rPr>
          <w:t>Hypertext PreProcessor</w:t>
        </w:r>
        <w:r w:rsidRPr="00DE2B76">
          <w:rPr>
            <w:noProof/>
            <w:lang w:val="en-US"/>
            <w:rPrChange w:id="129" w:author="Ryan Lemos" w:date="2019-10-09T09:30:00Z">
              <w:rPr>
                <w:noProof/>
              </w:rPr>
            </w:rPrChange>
          </w:rPr>
          <w:t xml:space="preserve"> (PHP)</w:t>
        </w:r>
        <w:r w:rsidRPr="00DE2B76">
          <w:rPr>
            <w:noProof/>
            <w:lang w:val="en-US"/>
            <w:rPrChange w:id="130" w:author="Ryan Lemos" w:date="2019-10-09T09:30:00Z">
              <w:rPr>
                <w:noProof/>
              </w:rPr>
            </w:rPrChange>
          </w:rPr>
          <w:tab/>
        </w:r>
        <w:r>
          <w:rPr>
            <w:noProof/>
          </w:rPr>
          <w:fldChar w:fldCharType="begin"/>
        </w:r>
        <w:r w:rsidRPr="00DE2B76">
          <w:rPr>
            <w:noProof/>
            <w:lang w:val="en-US"/>
            <w:rPrChange w:id="131" w:author="Ryan Lemos" w:date="2019-10-09T09:30:00Z">
              <w:rPr>
                <w:noProof/>
              </w:rPr>
            </w:rPrChange>
          </w:rPr>
          <w:instrText xml:space="preserve"> PAGEREF _Toc21505879 \h </w:instrText>
        </w:r>
      </w:ins>
      <w:r>
        <w:rPr>
          <w:noProof/>
        </w:rPr>
      </w:r>
      <w:r>
        <w:rPr>
          <w:noProof/>
        </w:rPr>
        <w:fldChar w:fldCharType="separate"/>
      </w:r>
      <w:ins w:id="132" w:author="Ryan Lemos" w:date="2019-10-09T09:44:00Z">
        <w:r w:rsidR="00511CE0">
          <w:rPr>
            <w:noProof/>
            <w:lang w:val="en-US"/>
          </w:rPr>
          <w:t>34</w:t>
        </w:r>
      </w:ins>
      <w:ins w:id="133" w:author="Ryan Lemos" w:date="2019-10-09T09:30:00Z">
        <w:r>
          <w:rPr>
            <w:noProof/>
          </w:rPr>
          <w:fldChar w:fldCharType="end"/>
        </w:r>
      </w:ins>
    </w:p>
    <w:p w14:paraId="08CF6D18" w14:textId="5636B8A5" w:rsidR="00DE2B76" w:rsidRPr="00DE2B76" w:rsidRDefault="00DE2B76">
      <w:pPr>
        <w:pStyle w:val="Sumrio4"/>
        <w:tabs>
          <w:tab w:val="left" w:pos="1200"/>
          <w:tab w:val="right" w:leader="dot" w:pos="9061"/>
        </w:tabs>
        <w:rPr>
          <w:ins w:id="134" w:author="Ryan Lemos" w:date="2019-10-09T09:30:00Z"/>
          <w:rFonts w:asciiTheme="minorHAnsi" w:eastAsiaTheme="minorEastAsia" w:hAnsiTheme="minorHAnsi" w:cstheme="minorBidi"/>
          <w:noProof/>
          <w:sz w:val="22"/>
          <w:szCs w:val="22"/>
          <w:lang w:val="en-US" w:eastAsia="pt-BR"/>
          <w:rPrChange w:id="135" w:author="Ryan Lemos" w:date="2019-10-09T09:30:00Z">
            <w:rPr>
              <w:ins w:id="136" w:author="Ryan Lemos" w:date="2019-10-09T09:30:00Z"/>
              <w:rFonts w:asciiTheme="minorHAnsi" w:eastAsiaTheme="minorEastAsia" w:hAnsiTheme="minorHAnsi" w:cstheme="minorBidi"/>
              <w:noProof/>
              <w:sz w:val="22"/>
              <w:szCs w:val="22"/>
              <w:lang w:eastAsia="pt-BR"/>
            </w:rPr>
          </w:rPrChange>
        </w:rPr>
      </w:pPr>
      <w:ins w:id="137" w:author="Ryan Lemos" w:date="2019-10-09T09:30:00Z">
        <w:r w:rsidRPr="00DE2B76">
          <w:rPr>
            <w:noProof/>
            <w:lang w:val="en-US"/>
            <w:rPrChange w:id="138" w:author="Ryan Lemos" w:date="2019-10-09T09:30:00Z">
              <w:rPr>
                <w:noProof/>
              </w:rPr>
            </w:rPrChange>
          </w:rPr>
          <w:t>2.2.4.9</w:t>
        </w:r>
        <w:r w:rsidRPr="00DE2B76">
          <w:rPr>
            <w:rFonts w:asciiTheme="minorHAnsi" w:eastAsiaTheme="minorEastAsia" w:hAnsiTheme="minorHAnsi" w:cstheme="minorBidi"/>
            <w:noProof/>
            <w:sz w:val="22"/>
            <w:szCs w:val="22"/>
            <w:lang w:val="en-US" w:eastAsia="pt-BR"/>
            <w:rPrChange w:id="139"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140" w:author="Ryan Lemos" w:date="2019-10-09T09:30:00Z">
              <w:rPr>
                <w:i/>
                <w:noProof/>
              </w:rPr>
            </w:rPrChange>
          </w:rPr>
          <w:t>Framework</w:t>
        </w:r>
        <w:r w:rsidRPr="00DE2B76">
          <w:rPr>
            <w:noProof/>
            <w:lang w:val="en-US"/>
            <w:rPrChange w:id="141" w:author="Ryan Lemos" w:date="2019-10-09T09:30:00Z">
              <w:rPr>
                <w:noProof/>
              </w:rPr>
            </w:rPrChange>
          </w:rPr>
          <w:t xml:space="preserve"> Laravel</w:t>
        </w:r>
        <w:r w:rsidRPr="00DE2B76">
          <w:rPr>
            <w:noProof/>
            <w:lang w:val="en-US"/>
            <w:rPrChange w:id="142" w:author="Ryan Lemos" w:date="2019-10-09T09:30:00Z">
              <w:rPr>
                <w:noProof/>
              </w:rPr>
            </w:rPrChange>
          </w:rPr>
          <w:tab/>
        </w:r>
        <w:r>
          <w:rPr>
            <w:noProof/>
          </w:rPr>
          <w:fldChar w:fldCharType="begin"/>
        </w:r>
        <w:r w:rsidRPr="00DE2B76">
          <w:rPr>
            <w:noProof/>
            <w:lang w:val="en-US"/>
            <w:rPrChange w:id="143" w:author="Ryan Lemos" w:date="2019-10-09T09:30:00Z">
              <w:rPr>
                <w:noProof/>
              </w:rPr>
            </w:rPrChange>
          </w:rPr>
          <w:instrText xml:space="preserve"> PAGEREF _Toc21505880 \h </w:instrText>
        </w:r>
      </w:ins>
      <w:r>
        <w:rPr>
          <w:noProof/>
        </w:rPr>
      </w:r>
      <w:r>
        <w:rPr>
          <w:noProof/>
        </w:rPr>
        <w:fldChar w:fldCharType="separate"/>
      </w:r>
      <w:ins w:id="144" w:author="Ryan Lemos" w:date="2019-10-09T09:44:00Z">
        <w:r w:rsidR="00511CE0">
          <w:rPr>
            <w:noProof/>
            <w:lang w:val="en-US"/>
          </w:rPr>
          <w:t>34</w:t>
        </w:r>
      </w:ins>
      <w:ins w:id="145" w:author="Ryan Lemos" w:date="2019-10-09T09:30:00Z">
        <w:r>
          <w:rPr>
            <w:noProof/>
          </w:rPr>
          <w:fldChar w:fldCharType="end"/>
        </w:r>
      </w:ins>
    </w:p>
    <w:p w14:paraId="1898F2FC" w14:textId="6B47BB93" w:rsidR="00DE2B76" w:rsidRPr="00DE2B76" w:rsidRDefault="00DE2B76">
      <w:pPr>
        <w:pStyle w:val="Sumrio4"/>
        <w:tabs>
          <w:tab w:val="left" w:pos="1200"/>
          <w:tab w:val="right" w:leader="dot" w:pos="9061"/>
        </w:tabs>
        <w:rPr>
          <w:ins w:id="146" w:author="Ryan Lemos" w:date="2019-10-09T09:30:00Z"/>
          <w:rFonts w:asciiTheme="minorHAnsi" w:eastAsiaTheme="minorEastAsia" w:hAnsiTheme="minorHAnsi" w:cstheme="minorBidi"/>
          <w:noProof/>
          <w:sz w:val="22"/>
          <w:szCs w:val="22"/>
          <w:lang w:val="en-US" w:eastAsia="pt-BR"/>
          <w:rPrChange w:id="147" w:author="Ryan Lemos" w:date="2019-10-09T09:30:00Z">
            <w:rPr>
              <w:ins w:id="148" w:author="Ryan Lemos" w:date="2019-10-09T09:30:00Z"/>
              <w:rFonts w:asciiTheme="minorHAnsi" w:eastAsiaTheme="minorEastAsia" w:hAnsiTheme="minorHAnsi" w:cstheme="minorBidi"/>
              <w:noProof/>
              <w:sz w:val="22"/>
              <w:szCs w:val="22"/>
              <w:lang w:eastAsia="pt-BR"/>
            </w:rPr>
          </w:rPrChange>
        </w:rPr>
      </w:pPr>
      <w:ins w:id="149" w:author="Ryan Lemos" w:date="2019-10-09T09:30:00Z">
        <w:r w:rsidRPr="00DE2B76">
          <w:rPr>
            <w:noProof/>
            <w:lang w:val="en-US"/>
            <w:rPrChange w:id="150" w:author="Ryan Lemos" w:date="2019-10-09T09:30:00Z">
              <w:rPr>
                <w:noProof/>
              </w:rPr>
            </w:rPrChange>
          </w:rPr>
          <w:t>2.2.4.10</w:t>
        </w:r>
        <w:r w:rsidRPr="00DE2B76">
          <w:rPr>
            <w:rFonts w:asciiTheme="minorHAnsi" w:eastAsiaTheme="minorEastAsia" w:hAnsiTheme="minorHAnsi" w:cstheme="minorBidi"/>
            <w:noProof/>
            <w:sz w:val="22"/>
            <w:szCs w:val="22"/>
            <w:lang w:val="en-US" w:eastAsia="pt-BR"/>
            <w:rPrChange w:id="151" w:author="Ryan Lemos" w:date="2019-10-09T09:30:00Z">
              <w:rPr>
                <w:rFonts w:asciiTheme="minorHAnsi" w:eastAsiaTheme="minorEastAsia" w:hAnsiTheme="minorHAnsi" w:cstheme="minorBidi"/>
                <w:noProof/>
                <w:sz w:val="22"/>
                <w:szCs w:val="22"/>
                <w:lang w:eastAsia="pt-BR"/>
              </w:rPr>
            </w:rPrChange>
          </w:rPr>
          <w:tab/>
        </w:r>
        <w:r w:rsidRPr="003B3F1B">
          <w:rPr>
            <w:i/>
            <w:noProof/>
            <w:lang w:val="en-US"/>
          </w:rPr>
          <w:t>Representational State Transfer</w:t>
        </w:r>
        <w:r w:rsidRPr="003B3F1B">
          <w:rPr>
            <w:noProof/>
            <w:lang w:val="en-US"/>
          </w:rPr>
          <w:t xml:space="preserve"> (</w:t>
        </w:r>
        <w:r w:rsidRPr="00DE2B76">
          <w:rPr>
            <w:noProof/>
            <w:lang w:val="en-US"/>
            <w:rPrChange w:id="152" w:author="Ryan Lemos" w:date="2019-10-09T09:30:00Z">
              <w:rPr>
                <w:noProof/>
              </w:rPr>
            </w:rPrChange>
          </w:rPr>
          <w:t>REST)</w:t>
        </w:r>
        <w:r w:rsidRPr="00DE2B76">
          <w:rPr>
            <w:noProof/>
            <w:lang w:val="en-US"/>
            <w:rPrChange w:id="153" w:author="Ryan Lemos" w:date="2019-10-09T09:30:00Z">
              <w:rPr>
                <w:noProof/>
              </w:rPr>
            </w:rPrChange>
          </w:rPr>
          <w:tab/>
        </w:r>
        <w:r>
          <w:rPr>
            <w:noProof/>
          </w:rPr>
          <w:fldChar w:fldCharType="begin"/>
        </w:r>
        <w:r w:rsidRPr="00DE2B76">
          <w:rPr>
            <w:noProof/>
            <w:lang w:val="en-US"/>
            <w:rPrChange w:id="154" w:author="Ryan Lemos" w:date="2019-10-09T09:30:00Z">
              <w:rPr>
                <w:noProof/>
              </w:rPr>
            </w:rPrChange>
          </w:rPr>
          <w:instrText xml:space="preserve"> PAGEREF _Toc21505881 \h </w:instrText>
        </w:r>
      </w:ins>
      <w:r>
        <w:rPr>
          <w:noProof/>
        </w:rPr>
      </w:r>
      <w:r>
        <w:rPr>
          <w:noProof/>
        </w:rPr>
        <w:fldChar w:fldCharType="separate"/>
      </w:r>
      <w:ins w:id="155" w:author="Ryan Lemos" w:date="2019-10-09T09:44:00Z">
        <w:r w:rsidR="00511CE0">
          <w:rPr>
            <w:noProof/>
            <w:lang w:val="en-US"/>
          </w:rPr>
          <w:t>36</w:t>
        </w:r>
      </w:ins>
      <w:ins w:id="156" w:author="Ryan Lemos" w:date="2019-10-09T09:30:00Z">
        <w:r>
          <w:rPr>
            <w:noProof/>
          </w:rPr>
          <w:fldChar w:fldCharType="end"/>
        </w:r>
      </w:ins>
    </w:p>
    <w:p w14:paraId="3EAE690A" w14:textId="5AC4DE0B" w:rsidR="00DE2B76" w:rsidRDefault="00DE2B76">
      <w:pPr>
        <w:pStyle w:val="Sumrio4"/>
        <w:tabs>
          <w:tab w:val="left" w:pos="1200"/>
          <w:tab w:val="right" w:leader="dot" w:pos="9061"/>
        </w:tabs>
        <w:rPr>
          <w:ins w:id="157" w:author="Ryan Lemos" w:date="2019-10-09T09:30:00Z"/>
          <w:rFonts w:asciiTheme="minorHAnsi" w:eastAsiaTheme="minorEastAsia" w:hAnsiTheme="minorHAnsi" w:cstheme="minorBidi"/>
          <w:noProof/>
          <w:sz w:val="22"/>
          <w:szCs w:val="22"/>
          <w:lang w:eastAsia="pt-BR"/>
        </w:rPr>
      </w:pPr>
      <w:ins w:id="158" w:author="Ryan Lemos" w:date="2019-10-09T09:30:00Z">
        <w:r w:rsidRPr="00DE2B76">
          <w:rPr>
            <w:noProof/>
            <w:rPrChange w:id="159" w:author="Ryan Lemos" w:date="2019-10-09T09:30:00Z">
              <w:rPr>
                <w:noProof/>
                <w:lang w:val="en-US"/>
              </w:rPr>
            </w:rPrChange>
          </w:rPr>
          <w:t>2.2.4.11</w:t>
        </w:r>
        <w:r>
          <w:rPr>
            <w:rFonts w:asciiTheme="minorHAnsi" w:eastAsiaTheme="minorEastAsia" w:hAnsiTheme="minorHAnsi" w:cstheme="minorBidi"/>
            <w:noProof/>
            <w:sz w:val="22"/>
            <w:szCs w:val="22"/>
            <w:lang w:eastAsia="pt-BR"/>
          </w:rPr>
          <w:tab/>
        </w:r>
        <w:r w:rsidRPr="00DE2B76">
          <w:rPr>
            <w:i/>
            <w:noProof/>
            <w:rPrChange w:id="160" w:author="Ryan Lemos" w:date="2019-10-09T09:30:00Z">
              <w:rPr>
                <w:i/>
                <w:noProof/>
                <w:lang w:val="en-US"/>
              </w:rPr>
            </w:rPrChange>
          </w:rPr>
          <w:t>Application Programming Interfaces</w:t>
        </w:r>
        <w:r w:rsidRPr="00DE2B76">
          <w:rPr>
            <w:noProof/>
            <w:rPrChange w:id="161" w:author="Ryan Lemos" w:date="2019-10-09T09:30:00Z">
              <w:rPr>
                <w:noProof/>
                <w:lang w:val="en-US"/>
              </w:rPr>
            </w:rPrChange>
          </w:rPr>
          <w:t xml:space="preserve"> (API)</w:t>
        </w:r>
        <w:r>
          <w:rPr>
            <w:noProof/>
          </w:rPr>
          <w:tab/>
        </w:r>
        <w:r>
          <w:rPr>
            <w:noProof/>
          </w:rPr>
          <w:fldChar w:fldCharType="begin"/>
        </w:r>
        <w:r>
          <w:rPr>
            <w:noProof/>
          </w:rPr>
          <w:instrText xml:space="preserve"> PAGEREF _Toc21505882 \h </w:instrText>
        </w:r>
      </w:ins>
      <w:r>
        <w:rPr>
          <w:noProof/>
        </w:rPr>
      </w:r>
      <w:r>
        <w:rPr>
          <w:noProof/>
        </w:rPr>
        <w:fldChar w:fldCharType="separate"/>
      </w:r>
      <w:ins w:id="162" w:author="Ryan Lemos" w:date="2019-10-09T09:44:00Z">
        <w:r w:rsidR="00511CE0">
          <w:rPr>
            <w:noProof/>
          </w:rPr>
          <w:t>37</w:t>
        </w:r>
      </w:ins>
      <w:ins w:id="163" w:author="Ryan Lemos" w:date="2019-10-09T09:30:00Z">
        <w:r>
          <w:rPr>
            <w:noProof/>
          </w:rPr>
          <w:fldChar w:fldCharType="end"/>
        </w:r>
      </w:ins>
    </w:p>
    <w:p w14:paraId="44008704" w14:textId="56CB9D01" w:rsidR="00DE2B76" w:rsidRDefault="00DE2B76">
      <w:pPr>
        <w:pStyle w:val="Sumrio3"/>
        <w:rPr>
          <w:ins w:id="164" w:author="Ryan Lemos" w:date="2019-10-09T09:30:00Z"/>
          <w:rFonts w:asciiTheme="minorHAnsi" w:eastAsiaTheme="minorEastAsia" w:hAnsiTheme="minorHAnsi" w:cstheme="minorBidi"/>
          <w:b w:val="0"/>
          <w:iCs w:val="0"/>
          <w:noProof/>
          <w:sz w:val="22"/>
          <w:szCs w:val="22"/>
          <w:lang w:eastAsia="pt-BR"/>
        </w:rPr>
      </w:pPr>
      <w:ins w:id="165" w:author="Ryan Lemos" w:date="2019-10-09T09:30: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_Toc21505883 \h </w:instrText>
        </w:r>
      </w:ins>
      <w:r>
        <w:rPr>
          <w:noProof/>
        </w:rPr>
      </w:r>
      <w:r>
        <w:rPr>
          <w:noProof/>
        </w:rPr>
        <w:fldChar w:fldCharType="separate"/>
      </w:r>
      <w:ins w:id="166" w:author="Ryan Lemos" w:date="2019-10-09T09:44:00Z">
        <w:r w:rsidR="00511CE0">
          <w:rPr>
            <w:noProof/>
          </w:rPr>
          <w:t>37</w:t>
        </w:r>
      </w:ins>
      <w:ins w:id="167" w:author="Ryan Lemos" w:date="2019-10-09T09:30:00Z">
        <w:r>
          <w:rPr>
            <w:noProof/>
          </w:rPr>
          <w:fldChar w:fldCharType="end"/>
        </w:r>
      </w:ins>
    </w:p>
    <w:p w14:paraId="63486AE2" w14:textId="7BB6DD7A" w:rsidR="00DE2B76" w:rsidRDefault="00DE2B76">
      <w:pPr>
        <w:pStyle w:val="Sumrio3"/>
        <w:rPr>
          <w:ins w:id="168" w:author="Ryan Lemos" w:date="2019-10-09T09:30:00Z"/>
          <w:rFonts w:asciiTheme="minorHAnsi" w:eastAsiaTheme="minorEastAsia" w:hAnsiTheme="minorHAnsi" w:cstheme="minorBidi"/>
          <w:b w:val="0"/>
          <w:iCs w:val="0"/>
          <w:noProof/>
          <w:sz w:val="22"/>
          <w:szCs w:val="22"/>
          <w:lang w:eastAsia="pt-BR"/>
        </w:rPr>
      </w:pPr>
      <w:ins w:id="169" w:author="Ryan Lemos" w:date="2019-10-09T09:30: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_Toc21505884 \h </w:instrText>
        </w:r>
      </w:ins>
      <w:r>
        <w:rPr>
          <w:noProof/>
        </w:rPr>
      </w:r>
      <w:r>
        <w:rPr>
          <w:noProof/>
        </w:rPr>
        <w:fldChar w:fldCharType="separate"/>
      </w:r>
      <w:ins w:id="170" w:author="Ryan Lemos" w:date="2019-10-09T09:44:00Z">
        <w:r w:rsidR="00511CE0">
          <w:rPr>
            <w:noProof/>
          </w:rPr>
          <w:t>39</w:t>
        </w:r>
      </w:ins>
      <w:ins w:id="171" w:author="Ryan Lemos" w:date="2019-10-09T09:30:00Z">
        <w:r>
          <w:rPr>
            <w:noProof/>
          </w:rPr>
          <w:fldChar w:fldCharType="end"/>
        </w:r>
      </w:ins>
    </w:p>
    <w:p w14:paraId="6C395669" w14:textId="21047231" w:rsidR="00DE2B76" w:rsidRDefault="00DE2B76">
      <w:pPr>
        <w:pStyle w:val="Sumrio1"/>
        <w:tabs>
          <w:tab w:val="left" w:pos="1200"/>
          <w:tab w:val="right" w:leader="dot" w:pos="9061"/>
        </w:tabs>
        <w:rPr>
          <w:ins w:id="172" w:author="Ryan Lemos" w:date="2019-10-09T09:30:00Z"/>
          <w:rFonts w:asciiTheme="minorHAnsi" w:eastAsiaTheme="minorEastAsia" w:hAnsiTheme="minorHAnsi" w:cstheme="minorBidi"/>
          <w:b w:val="0"/>
          <w:bCs w:val="0"/>
          <w:caps w:val="0"/>
          <w:noProof/>
          <w:sz w:val="22"/>
          <w:szCs w:val="22"/>
          <w:lang w:eastAsia="pt-BR"/>
        </w:rPr>
      </w:pPr>
      <w:ins w:id="173" w:author="Ryan Lemos" w:date="2019-10-09T09:30: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_Toc21505885 \h </w:instrText>
        </w:r>
      </w:ins>
      <w:r>
        <w:rPr>
          <w:noProof/>
        </w:rPr>
      </w:r>
      <w:r>
        <w:rPr>
          <w:noProof/>
        </w:rPr>
        <w:fldChar w:fldCharType="separate"/>
      </w:r>
      <w:ins w:id="174" w:author="Ryan Lemos" w:date="2019-10-09T09:44:00Z">
        <w:r w:rsidR="00511CE0">
          <w:rPr>
            <w:noProof/>
          </w:rPr>
          <w:t>41</w:t>
        </w:r>
      </w:ins>
      <w:ins w:id="175" w:author="Ryan Lemos" w:date="2019-10-09T09:30:00Z">
        <w:r>
          <w:rPr>
            <w:noProof/>
          </w:rPr>
          <w:fldChar w:fldCharType="end"/>
        </w:r>
      </w:ins>
    </w:p>
    <w:p w14:paraId="6EB4F314" w14:textId="2DC8950B" w:rsidR="00DE2B76" w:rsidRDefault="00DE2B76">
      <w:pPr>
        <w:pStyle w:val="Sumrio2"/>
        <w:tabs>
          <w:tab w:val="left" w:pos="1200"/>
          <w:tab w:val="right" w:leader="dot" w:pos="9061"/>
        </w:tabs>
        <w:rPr>
          <w:ins w:id="176" w:author="Ryan Lemos" w:date="2019-10-09T09:30:00Z"/>
          <w:rFonts w:asciiTheme="minorHAnsi" w:eastAsiaTheme="minorEastAsia" w:hAnsiTheme="minorHAnsi" w:cstheme="minorBidi"/>
          <w:caps w:val="0"/>
          <w:noProof/>
          <w:sz w:val="22"/>
          <w:szCs w:val="22"/>
          <w:lang w:eastAsia="pt-BR"/>
        </w:rPr>
      </w:pPr>
      <w:ins w:id="177" w:author="Ryan Lemos" w:date="2019-10-09T09:30: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_Toc21505886 \h </w:instrText>
        </w:r>
      </w:ins>
      <w:r>
        <w:rPr>
          <w:noProof/>
        </w:rPr>
      </w:r>
      <w:r>
        <w:rPr>
          <w:noProof/>
        </w:rPr>
        <w:fldChar w:fldCharType="separate"/>
      </w:r>
      <w:ins w:id="178" w:author="Ryan Lemos" w:date="2019-10-09T09:44:00Z">
        <w:r w:rsidR="00511CE0">
          <w:rPr>
            <w:noProof/>
          </w:rPr>
          <w:t>41</w:t>
        </w:r>
      </w:ins>
      <w:ins w:id="179" w:author="Ryan Lemos" w:date="2019-10-09T09:30:00Z">
        <w:r>
          <w:rPr>
            <w:noProof/>
          </w:rPr>
          <w:fldChar w:fldCharType="end"/>
        </w:r>
      </w:ins>
    </w:p>
    <w:p w14:paraId="2EDE26B3" w14:textId="48AC7038" w:rsidR="00DE2B76" w:rsidRDefault="00DE2B76">
      <w:pPr>
        <w:pStyle w:val="Sumrio2"/>
        <w:tabs>
          <w:tab w:val="left" w:pos="1200"/>
          <w:tab w:val="right" w:leader="dot" w:pos="9061"/>
        </w:tabs>
        <w:rPr>
          <w:ins w:id="180" w:author="Ryan Lemos" w:date="2019-10-09T09:30:00Z"/>
          <w:rFonts w:asciiTheme="minorHAnsi" w:eastAsiaTheme="minorEastAsia" w:hAnsiTheme="minorHAnsi" w:cstheme="minorBidi"/>
          <w:caps w:val="0"/>
          <w:noProof/>
          <w:sz w:val="22"/>
          <w:szCs w:val="22"/>
          <w:lang w:eastAsia="pt-BR"/>
        </w:rPr>
      </w:pPr>
      <w:ins w:id="181" w:author="Ryan Lemos" w:date="2019-10-09T09:30: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_Toc21505887 \h </w:instrText>
        </w:r>
      </w:ins>
      <w:r>
        <w:rPr>
          <w:noProof/>
        </w:rPr>
      </w:r>
      <w:r>
        <w:rPr>
          <w:noProof/>
        </w:rPr>
        <w:fldChar w:fldCharType="separate"/>
      </w:r>
      <w:ins w:id="182" w:author="Ryan Lemos" w:date="2019-10-09T09:44:00Z">
        <w:r w:rsidR="00511CE0">
          <w:rPr>
            <w:noProof/>
          </w:rPr>
          <w:t>42</w:t>
        </w:r>
      </w:ins>
      <w:ins w:id="183" w:author="Ryan Lemos" w:date="2019-10-09T09:30:00Z">
        <w:r>
          <w:rPr>
            <w:noProof/>
          </w:rPr>
          <w:fldChar w:fldCharType="end"/>
        </w:r>
      </w:ins>
    </w:p>
    <w:p w14:paraId="1B7F722D" w14:textId="04E8A2B6" w:rsidR="00DE2B76" w:rsidRDefault="00DE2B76">
      <w:pPr>
        <w:pStyle w:val="Sumrio2"/>
        <w:tabs>
          <w:tab w:val="left" w:pos="1200"/>
          <w:tab w:val="right" w:leader="dot" w:pos="9061"/>
        </w:tabs>
        <w:rPr>
          <w:ins w:id="184" w:author="Ryan Lemos" w:date="2019-10-09T09:30:00Z"/>
          <w:rFonts w:asciiTheme="minorHAnsi" w:eastAsiaTheme="minorEastAsia" w:hAnsiTheme="minorHAnsi" w:cstheme="minorBidi"/>
          <w:caps w:val="0"/>
          <w:noProof/>
          <w:sz w:val="22"/>
          <w:szCs w:val="22"/>
          <w:lang w:eastAsia="pt-BR"/>
        </w:rPr>
      </w:pPr>
      <w:ins w:id="185" w:author="Ryan Lemos" w:date="2019-10-09T09:30: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_Toc21505888 \h </w:instrText>
        </w:r>
      </w:ins>
      <w:r>
        <w:rPr>
          <w:noProof/>
        </w:rPr>
      </w:r>
      <w:r>
        <w:rPr>
          <w:noProof/>
        </w:rPr>
        <w:fldChar w:fldCharType="separate"/>
      </w:r>
      <w:ins w:id="186" w:author="Ryan Lemos" w:date="2019-10-09T09:44:00Z">
        <w:r w:rsidR="00511CE0">
          <w:rPr>
            <w:noProof/>
          </w:rPr>
          <w:t>42</w:t>
        </w:r>
      </w:ins>
      <w:ins w:id="187" w:author="Ryan Lemos" w:date="2019-10-09T09:30:00Z">
        <w:r>
          <w:rPr>
            <w:noProof/>
          </w:rPr>
          <w:fldChar w:fldCharType="end"/>
        </w:r>
      </w:ins>
    </w:p>
    <w:p w14:paraId="034BF753" w14:textId="62A91FD1" w:rsidR="00DE2B76" w:rsidRDefault="00DE2B76">
      <w:pPr>
        <w:pStyle w:val="Sumrio2"/>
        <w:tabs>
          <w:tab w:val="left" w:pos="1200"/>
          <w:tab w:val="right" w:leader="dot" w:pos="9061"/>
        </w:tabs>
        <w:rPr>
          <w:ins w:id="188" w:author="Ryan Lemos" w:date="2019-10-09T09:30:00Z"/>
          <w:rFonts w:asciiTheme="minorHAnsi" w:eastAsiaTheme="minorEastAsia" w:hAnsiTheme="minorHAnsi" w:cstheme="minorBidi"/>
          <w:caps w:val="0"/>
          <w:noProof/>
          <w:sz w:val="22"/>
          <w:szCs w:val="22"/>
          <w:lang w:eastAsia="pt-BR"/>
        </w:rPr>
      </w:pPr>
      <w:ins w:id="189" w:author="Ryan Lemos" w:date="2019-10-09T09:30: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_Toc21505889 \h </w:instrText>
        </w:r>
      </w:ins>
      <w:r>
        <w:rPr>
          <w:noProof/>
        </w:rPr>
      </w:r>
      <w:r>
        <w:rPr>
          <w:noProof/>
        </w:rPr>
        <w:fldChar w:fldCharType="separate"/>
      </w:r>
      <w:ins w:id="190" w:author="Ryan Lemos" w:date="2019-10-09T09:44:00Z">
        <w:r w:rsidR="00511CE0">
          <w:rPr>
            <w:noProof/>
          </w:rPr>
          <w:t>44</w:t>
        </w:r>
      </w:ins>
      <w:ins w:id="191" w:author="Ryan Lemos" w:date="2019-10-09T09:30:00Z">
        <w:r>
          <w:rPr>
            <w:noProof/>
          </w:rPr>
          <w:fldChar w:fldCharType="end"/>
        </w:r>
      </w:ins>
    </w:p>
    <w:p w14:paraId="145BEFDD" w14:textId="7E498F98" w:rsidR="00DE2B76" w:rsidRDefault="00DE2B76">
      <w:pPr>
        <w:pStyle w:val="Sumrio2"/>
        <w:tabs>
          <w:tab w:val="left" w:pos="1200"/>
          <w:tab w:val="right" w:leader="dot" w:pos="9061"/>
        </w:tabs>
        <w:rPr>
          <w:ins w:id="192" w:author="Ryan Lemos" w:date="2019-10-09T09:30:00Z"/>
          <w:rFonts w:asciiTheme="minorHAnsi" w:eastAsiaTheme="minorEastAsia" w:hAnsiTheme="minorHAnsi" w:cstheme="minorBidi"/>
          <w:caps w:val="0"/>
          <w:noProof/>
          <w:sz w:val="22"/>
          <w:szCs w:val="22"/>
          <w:lang w:eastAsia="pt-BR"/>
        </w:rPr>
      </w:pPr>
      <w:ins w:id="193" w:author="Ryan Lemos" w:date="2019-10-09T09:30: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_Toc21505890 \h </w:instrText>
        </w:r>
      </w:ins>
      <w:r>
        <w:rPr>
          <w:noProof/>
        </w:rPr>
      </w:r>
      <w:r>
        <w:rPr>
          <w:noProof/>
        </w:rPr>
        <w:fldChar w:fldCharType="separate"/>
      </w:r>
      <w:ins w:id="194" w:author="Ryan Lemos" w:date="2019-10-09T09:44:00Z">
        <w:r w:rsidR="00511CE0">
          <w:rPr>
            <w:noProof/>
          </w:rPr>
          <w:t>47</w:t>
        </w:r>
      </w:ins>
      <w:ins w:id="195" w:author="Ryan Lemos" w:date="2019-10-09T09:30:00Z">
        <w:r>
          <w:rPr>
            <w:noProof/>
          </w:rPr>
          <w:fldChar w:fldCharType="end"/>
        </w:r>
      </w:ins>
    </w:p>
    <w:p w14:paraId="260DBA6B" w14:textId="6BFAEA00" w:rsidR="00DE2B76" w:rsidRDefault="00DE2B76">
      <w:pPr>
        <w:pStyle w:val="Sumrio3"/>
        <w:rPr>
          <w:ins w:id="196" w:author="Ryan Lemos" w:date="2019-10-09T09:30:00Z"/>
          <w:rFonts w:asciiTheme="minorHAnsi" w:eastAsiaTheme="minorEastAsia" w:hAnsiTheme="minorHAnsi" w:cstheme="minorBidi"/>
          <w:b w:val="0"/>
          <w:iCs w:val="0"/>
          <w:noProof/>
          <w:sz w:val="22"/>
          <w:szCs w:val="22"/>
          <w:lang w:eastAsia="pt-BR"/>
        </w:rPr>
      </w:pPr>
      <w:ins w:id="197" w:author="Ryan Lemos" w:date="2019-10-09T09:30: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_Toc21505891 \h </w:instrText>
        </w:r>
      </w:ins>
      <w:r>
        <w:rPr>
          <w:noProof/>
        </w:rPr>
      </w:r>
      <w:r>
        <w:rPr>
          <w:noProof/>
        </w:rPr>
        <w:fldChar w:fldCharType="separate"/>
      </w:r>
      <w:ins w:id="198" w:author="Ryan Lemos" w:date="2019-10-09T09:44:00Z">
        <w:r w:rsidR="00511CE0">
          <w:rPr>
            <w:noProof/>
          </w:rPr>
          <w:t>48</w:t>
        </w:r>
      </w:ins>
      <w:ins w:id="199" w:author="Ryan Lemos" w:date="2019-10-09T09:30:00Z">
        <w:r>
          <w:rPr>
            <w:noProof/>
          </w:rPr>
          <w:fldChar w:fldCharType="end"/>
        </w:r>
      </w:ins>
    </w:p>
    <w:p w14:paraId="77B57023" w14:textId="757DE581" w:rsidR="00DE2B76" w:rsidRDefault="00DE2B76">
      <w:pPr>
        <w:pStyle w:val="Sumrio3"/>
        <w:rPr>
          <w:ins w:id="200" w:author="Ryan Lemos" w:date="2019-10-09T09:30:00Z"/>
          <w:rFonts w:asciiTheme="minorHAnsi" w:eastAsiaTheme="minorEastAsia" w:hAnsiTheme="minorHAnsi" w:cstheme="minorBidi"/>
          <w:b w:val="0"/>
          <w:iCs w:val="0"/>
          <w:noProof/>
          <w:sz w:val="22"/>
          <w:szCs w:val="22"/>
          <w:lang w:eastAsia="pt-BR"/>
        </w:rPr>
      </w:pPr>
      <w:ins w:id="201" w:author="Ryan Lemos" w:date="2019-10-09T09:30: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_Toc21505892 \h </w:instrText>
        </w:r>
      </w:ins>
      <w:r>
        <w:rPr>
          <w:noProof/>
        </w:rPr>
      </w:r>
      <w:r>
        <w:rPr>
          <w:noProof/>
        </w:rPr>
        <w:fldChar w:fldCharType="separate"/>
      </w:r>
      <w:ins w:id="202" w:author="Ryan Lemos" w:date="2019-10-09T09:44:00Z">
        <w:r w:rsidR="00511CE0">
          <w:rPr>
            <w:noProof/>
          </w:rPr>
          <w:t>51</w:t>
        </w:r>
      </w:ins>
      <w:ins w:id="203" w:author="Ryan Lemos" w:date="2019-10-09T09:30:00Z">
        <w:r>
          <w:rPr>
            <w:noProof/>
          </w:rPr>
          <w:fldChar w:fldCharType="end"/>
        </w:r>
      </w:ins>
    </w:p>
    <w:p w14:paraId="069BE3AF" w14:textId="4F3C2D29" w:rsidR="00DE2B76" w:rsidRDefault="00DE2B76">
      <w:pPr>
        <w:pStyle w:val="Sumrio3"/>
        <w:rPr>
          <w:ins w:id="204" w:author="Ryan Lemos" w:date="2019-10-09T09:30:00Z"/>
          <w:rFonts w:asciiTheme="minorHAnsi" w:eastAsiaTheme="minorEastAsia" w:hAnsiTheme="minorHAnsi" w:cstheme="minorBidi"/>
          <w:b w:val="0"/>
          <w:iCs w:val="0"/>
          <w:noProof/>
          <w:sz w:val="22"/>
          <w:szCs w:val="22"/>
          <w:lang w:eastAsia="pt-BR"/>
        </w:rPr>
      </w:pPr>
      <w:ins w:id="205" w:author="Ryan Lemos" w:date="2019-10-09T09:30: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_Toc21505893 \h </w:instrText>
        </w:r>
      </w:ins>
      <w:r>
        <w:rPr>
          <w:noProof/>
        </w:rPr>
      </w:r>
      <w:r>
        <w:rPr>
          <w:noProof/>
        </w:rPr>
        <w:fldChar w:fldCharType="separate"/>
      </w:r>
      <w:ins w:id="206" w:author="Ryan Lemos" w:date="2019-10-09T09:44:00Z">
        <w:r w:rsidR="00511CE0">
          <w:rPr>
            <w:noProof/>
          </w:rPr>
          <w:t>51</w:t>
        </w:r>
      </w:ins>
      <w:ins w:id="207" w:author="Ryan Lemos" w:date="2019-10-09T09:30:00Z">
        <w:r>
          <w:rPr>
            <w:noProof/>
          </w:rPr>
          <w:fldChar w:fldCharType="end"/>
        </w:r>
      </w:ins>
    </w:p>
    <w:p w14:paraId="257A5285" w14:textId="7B1303C2" w:rsidR="00DE2B76" w:rsidRDefault="00DE2B76">
      <w:pPr>
        <w:pStyle w:val="Sumrio3"/>
        <w:rPr>
          <w:ins w:id="208" w:author="Ryan Lemos" w:date="2019-10-09T09:30:00Z"/>
          <w:rFonts w:asciiTheme="minorHAnsi" w:eastAsiaTheme="minorEastAsia" w:hAnsiTheme="minorHAnsi" w:cstheme="minorBidi"/>
          <w:b w:val="0"/>
          <w:iCs w:val="0"/>
          <w:noProof/>
          <w:sz w:val="22"/>
          <w:szCs w:val="22"/>
          <w:lang w:eastAsia="pt-BR"/>
        </w:rPr>
      </w:pPr>
      <w:ins w:id="209" w:author="Ryan Lemos" w:date="2019-10-09T09:30: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_Toc21505894 \h </w:instrText>
        </w:r>
      </w:ins>
      <w:r>
        <w:rPr>
          <w:noProof/>
        </w:rPr>
      </w:r>
      <w:r>
        <w:rPr>
          <w:noProof/>
        </w:rPr>
        <w:fldChar w:fldCharType="separate"/>
      </w:r>
      <w:ins w:id="210" w:author="Ryan Lemos" w:date="2019-10-09T09:44:00Z">
        <w:r w:rsidR="00511CE0">
          <w:rPr>
            <w:noProof/>
          </w:rPr>
          <w:t>53</w:t>
        </w:r>
      </w:ins>
      <w:ins w:id="211" w:author="Ryan Lemos" w:date="2019-10-09T09:30:00Z">
        <w:r>
          <w:rPr>
            <w:noProof/>
          </w:rPr>
          <w:fldChar w:fldCharType="end"/>
        </w:r>
      </w:ins>
    </w:p>
    <w:p w14:paraId="60BC76A8" w14:textId="1CA2339A" w:rsidR="00DE2B76" w:rsidRDefault="00DE2B76">
      <w:pPr>
        <w:pStyle w:val="Sumrio3"/>
        <w:rPr>
          <w:ins w:id="212" w:author="Ryan Lemos" w:date="2019-10-09T09:30:00Z"/>
          <w:rFonts w:asciiTheme="minorHAnsi" w:eastAsiaTheme="minorEastAsia" w:hAnsiTheme="minorHAnsi" w:cstheme="minorBidi"/>
          <w:b w:val="0"/>
          <w:iCs w:val="0"/>
          <w:noProof/>
          <w:sz w:val="22"/>
          <w:szCs w:val="22"/>
          <w:lang w:eastAsia="pt-BR"/>
        </w:rPr>
      </w:pPr>
      <w:ins w:id="213" w:author="Ryan Lemos" w:date="2019-10-09T09:30: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_Toc21505895 \h </w:instrText>
        </w:r>
      </w:ins>
      <w:r>
        <w:rPr>
          <w:noProof/>
        </w:rPr>
      </w:r>
      <w:r>
        <w:rPr>
          <w:noProof/>
        </w:rPr>
        <w:fldChar w:fldCharType="separate"/>
      </w:r>
      <w:ins w:id="214" w:author="Ryan Lemos" w:date="2019-10-09T09:44:00Z">
        <w:r w:rsidR="00511CE0">
          <w:rPr>
            <w:noProof/>
          </w:rPr>
          <w:t>54</w:t>
        </w:r>
      </w:ins>
      <w:ins w:id="215" w:author="Ryan Lemos" w:date="2019-10-09T09:30:00Z">
        <w:r>
          <w:rPr>
            <w:noProof/>
          </w:rPr>
          <w:fldChar w:fldCharType="end"/>
        </w:r>
      </w:ins>
    </w:p>
    <w:p w14:paraId="3920E9AB" w14:textId="1305849A" w:rsidR="00DE2B76" w:rsidRDefault="00DE2B76">
      <w:pPr>
        <w:pStyle w:val="Sumrio2"/>
        <w:tabs>
          <w:tab w:val="left" w:pos="1200"/>
          <w:tab w:val="right" w:leader="dot" w:pos="9061"/>
        </w:tabs>
        <w:rPr>
          <w:ins w:id="216" w:author="Ryan Lemos" w:date="2019-10-09T09:30:00Z"/>
          <w:rFonts w:asciiTheme="minorHAnsi" w:eastAsiaTheme="minorEastAsia" w:hAnsiTheme="minorHAnsi" w:cstheme="minorBidi"/>
          <w:caps w:val="0"/>
          <w:noProof/>
          <w:sz w:val="22"/>
          <w:szCs w:val="22"/>
          <w:lang w:eastAsia="pt-BR"/>
        </w:rPr>
      </w:pPr>
      <w:ins w:id="217" w:author="Ryan Lemos" w:date="2019-10-09T09:30: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_Toc21505896 \h </w:instrText>
        </w:r>
      </w:ins>
      <w:r>
        <w:rPr>
          <w:noProof/>
        </w:rPr>
      </w:r>
      <w:r>
        <w:rPr>
          <w:noProof/>
        </w:rPr>
        <w:fldChar w:fldCharType="separate"/>
      </w:r>
      <w:ins w:id="218" w:author="Ryan Lemos" w:date="2019-10-09T09:44:00Z">
        <w:r w:rsidR="00511CE0">
          <w:rPr>
            <w:noProof/>
          </w:rPr>
          <w:t>55</w:t>
        </w:r>
      </w:ins>
      <w:ins w:id="219" w:author="Ryan Lemos" w:date="2019-10-09T09:30:00Z">
        <w:r>
          <w:rPr>
            <w:noProof/>
          </w:rPr>
          <w:fldChar w:fldCharType="end"/>
        </w:r>
      </w:ins>
    </w:p>
    <w:p w14:paraId="3EB10868" w14:textId="45970296" w:rsidR="00DE2B76" w:rsidRDefault="00DE2B76">
      <w:pPr>
        <w:pStyle w:val="Sumrio3"/>
        <w:rPr>
          <w:ins w:id="220" w:author="Ryan Lemos" w:date="2019-10-09T09:30:00Z"/>
          <w:rFonts w:asciiTheme="minorHAnsi" w:eastAsiaTheme="minorEastAsia" w:hAnsiTheme="minorHAnsi" w:cstheme="minorBidi"/>
          <w:b w:val="0"/>
          <w:iCs w:val="0"/>
          <w:noProof/>
          <w:sz w:val="22"/>
          <w:szCs w:val="22"/>
          <w:lang w:eastAsia="pt-BR"/>
        </w:rPr>
      </w:pPr>
      <w:ins w:id="221" w:author="Ryan Lemos" w:date="2019-10-09T09:30: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_Toc21505897 \h </w:instrText>
        </w:r>
      </w:ins>
      <w:r>
        <w:rPr>
          <w:noProof/>
        </w:rPr>
      </w:r>
      <w:r>
        <w:rPr>
          <w:noProof/>
        </w:rPr>
        <w:fldChar w:fldCharType="separate"/>
      </w:r>
      <w:ins w:id="222" w:author="Ryan Lemos" w:date="2019-10-09T09:44:00Z">
        <w:r w:rsidR="00511CE0">
          <w:rPr>
            <w:noProof/>
          </w:rPr>
          <w:t>55</w:t>
        </w:r>
      </w:ins>
      <w:ins w:id="223" w:author="Ryan Lemos" w:date="2019-10-09T09:30:00Z">
        <w:r>
          <w:rPr>
            <w:noProof/>
          </w:rPr>
          <w:fldChar w:fldCharType="end"/>
        </w:r>
      </w:ins>
    </w:p>
    <w:p w14:paraId="289C5BF8" w14:textId="53018998" w:rsidR="00DE2B76" w:rsidRDefault="00DE2B76">
      <w:pPr>
        <w:pStyle w:val="Sumrio4"/>
        <w:tabs>
          <w:tab w:val="left" w:pos="1200"/>
          <w:tab w:val="right" w:leader="dot" w:pos="9061"/>
        </w:tabs>
        <w:rPr>
          <w:ins w:id="224" w:author="Ryan Lemos" w:date="2019-10-09T09:30:00Z"/>
          <w:rFonts w:asciiTheme="minorHAnsi" w:eastAsiaTheme="minorEastAsia" w:hAnsiTheme="minorHAnsi" w:cstheme="minorBidi"/>
          <w:noProof/>
          <w:sz w:val="22"/>
          <w:szCs w:val="22"/>
          <w:lang w:eastAsia="pt-BR"/>
        </w:rPr>
      </w:pPr>
      <w:ins w:id="225" w:author="Ryan Lemos" w:date="2019-10-09T09:30: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_Toc21505898 \h </w:instrText>
        </w:r>
      </w:ins>
      <w:r>
        <w:rPr>
          <w:noProof/>
        </w:rPr>
      </w:r>
      <w:r>
        <w:rPr>
          <w:noProof/>
        </w:rPr>
        <w:fldChar w:fldCharType="separate"/>
      </w:r>
      <w:ins w:id="226" w:author="Ryan Lemos" w:date="2019-10-09T09:44:00Z">
        <w:r w:rsidR="00511CE0">
          <w:rPr>
            <w:noProof/>
          </w:rPr>
          <w:t>58</w:t>
        </w:r>
      </w:ins>
      <w:ins w:id="227" w:author="Ryan Lemos" w:date="2019-10-09T09:30:00Z">
        <w:r>
          <w:rPr>
            <w:noProof/>
          </w:rPr>
          <w:fldChar w:fldCharType="end"/>
        </w:r>
      </w:ins>
    </w:p>
    <w:p w14:paraId="1180F8F0" w14:textId="4745B35A" w:rsidR="00DE2B76" w:rsidRDefault="00DE2B76">
      <w:pPr>
        <w:pStyle w:val="Sumrio4"/>
        <w:tabs>
          <w:tab w:val="left" w:pos="1200"/>
          <w:tab w:val="right" w:leader="dot" w:pos="9061"/>
        </w:tabs>
        <w:rPr>
          <w:ins w:id="228" w:author="Ryan Lemos" w:date="2019-10-09T09:30:00Z"/>
          <w:rFonts w:asciiTheme="minorHAnsi" w:eastAsiaTheme="minorEastAsia" w:hAnsiTheme="minorHAnsi" w:cstheme="minorBidi"/>
          <w:noProof/>
          <w:sz w:val="22"/>
          <w:szCs w:val="22"/>
          <w:lang w:eastAsia="pt-BR"/>
        </w:rPr>
      </w:pPr>
      <w:ins w:id="229" w:author="Ryan Lemos" w:date="2019-10-09T09:30: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_Toc21505899 \h </w:instrText>
        </w:r>
      </w:ins>
      <w:r>
        <w:rPr>
          <w:noProof/>
        </w:rPr>
      </w:r>
      <w:r>
        <w:rPr>
          <w:noProof/>
        </w:rPr>
        <w:fldChar w:fldCharType="separate"/>
      </w:r>
      <w:ins w:id="230" w:author="Ryan Lemos" w:date="2019-10-09T09:44:00Z">
        <w:r w:rsidR="00511CE0">
          <w:rPr>
            <w:noProof/>
          </w:rPr>
          <w:t>63</w:t>
        </w:r>
      </w:ins>
      <w:ins w:id="231" w:author="Ryan Lemos" w:date="2019-10-09T09:30:00Z">
        <w:r>
          <w:rPr>
            <w:noProof/>
          </w:rPr>
          <w:fldChar w:fldCharType="end"/>
        </w:r>
      </w:ins>
    </w:p>
    <w:p w14:paraId="1BDAB960" w14:textId="55935437" w:rsidR="00DE2B76" w:rsidRDefault="00DE2B76">
      <w:pPr>
        <w:pStyle w:val="Sumrio4"/>
        <w:tabs>
          <w:tab w:val="left" w:pos="1200"/>
          <w:tab w:val="right" w:leader="dot" w:pos="9061"/>
        </w:tabs>
        <w:rPr>
          <w:ins w:id="232" w:author="Ryan Lemos" w:date="2019-10-09T09:30:00Z"/>
          <w:rFonts w:asciiTheme="minorHAnsi" w:eastAsiaTheme="minorEastAsia" w:hAnsiTheme="minorHAnsi" w:cstheme="minorBidi"/>
          <w:noProof/>
          <w:sz w:val="22"/>
          <w:szCs w:val="22"/>
          <w:lang w:eastAsia="pt-BR"/>
        </w:rPr>
      </w:pPr>
      <w:ins w:id="233" w:author="Ryan Lemos" w:date="2019-10-09T09:30: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_Toc21505900 \h </w:instrText>
        </w:r>
      </w:ins>
      <w:r>
        <w:rPr>
          <w:noProof/>
        </w:rPr>
      </w:r>
      <w:r>
        <w:rPr>
          <w:noProof/>
        </w:rPr>
        <w:fldChar w:fldCharType="separate"/>
      </w:r>
      <w:ins w:id="234" w:author="Ryan Lemos" w:date="2019-10-09T09:44:00Z">
        <w:r w:rsidR="00511CE0">
          <w:rPr>
            <w:noProof/>
          </w:rPr>
          <w:t>66</w:t>
        </w:r>
      </w:ins>
      <w:ins w:id="235" w:author="Ryan Lemos" w:date="2019-10-09T09:30:00Z">
        <w:r>
          <w:rPr>
            <w:noProof/>
          </w:rPr>
          <w:fldChar w:fldCharType="end"/>
        </w:r>
      </w:ins>
    </w:p>
    <w:p w14:paraId="31065578" w14:textId="35ED8D95" w:rsidR="00DE2B76" w:rsidRDefault="00DE2B76">
      <w:pPr>
        <w:pStyle w:val="Sumrio4"/>
        <w:tabs>
          <w:tab w:val="left" w:pos="1200"/>
          <w:tab w:val="right" w:leader="dot" w:pos="9061"/>
        </w:tabs>
        <w:rPr>
          <w:ins w:id="236" w:author="Ryan Lemos" w:date="2019-10-09T09:30:00Z"/>
          <w:rFonts w:asciiTheme="minorHAnsi" w:eastAsiaTheme="minorEastAsia" w:hAnsiTheme="minorHAnsi" w:cstheme="minorBidi"/>
          <w:noProof/>
          <w:sz w:val="22"/>
          <w:szCs w:val="22"/>
          <w:lang w:eastAsia="pt-BR"/>
        </w:rPr>
      </w:pPr>
      <w:ins w:id="237" w:author="Ryan Lemos" w:date="2019-10-09T09:30: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_Toc21505901 \h </w:instrText>
        </w:r>
      </w:ins>
      <w:r>
        <w:rPr>
          <w:noProof/>
        </w:rPr>
      </w:r>
      <w:r>
        <w:rPr>
          <w:noProof/>
        </w:rPr>
        <w:fldChar w:fldCharType="separate"/>
      </w:r>
      <w:ins w:id="238" w:author="Ryan Lemos" w:date="2019-10-09T09:44:00Z">
        <w:r w:rsidR="00511CE0">
          <w:rPr>
            <w:noProof/>
          </w:rPr>
          <w:t>78</w:t>
        </w:r>
      </w:ins>
      <w:ins w:id="239" w:author="Ryan Lemos" w:date="2019-10-09T09:30:00Z">
        <w:r>
          <w:rPr>
            <w:noProof/>
          </w:rPr>
          <w:fldChar w:fldCharType="end"/>
        </w:r>
      </w:ins>
    </w:p>
    <w:p w14:paraId="5B099BE8" w14:textId="1897E88C" w:rsidR="00DE2B76" w:rsidRDefault="00DE2B76">
      <w:pPr>
        <w:pStyle w:val="Sumrio2"/>
        <w:tabs>
          <w:tab w:val="left" w:pos="1200"/>
          <w:tab w:val="right" w:leader="dot" w:pos="9061"/>
        </w:tabs>
        <w:rPr>
          <w:ins w:id="240" w:author="Ryan Lemos" w:date="2019-10-09T09:30:00Z"/>
          <w:rFonts w:asciiTheme="minorHAnsi" w:eastAsiaTheme="minorEastAsia" w:hAnsiTheme="minorHAnsi" w:cstheme="minorBidi"/>
          <w:caps w:val="0"/>
          <w:noProof/>
          <w:sz w:val="22"/>
          <w:szCs w:val="22"/>
          <w:lang w:eastAsia="pt-BR"/>
        </w:rPr>
      </w:pPr>
      <w:ins w:id="241" w:author="Ryan Lemos" w:date="2019-10-09T09:30: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_Toc21505902 \h </w:instrText>
        </w:r>
      </w:ins>
      <w:r>
        <w:rPr>
          <w:noProof/>
        </w:rPr>
      </w:r>
      <w:r>
        <w:rPr>
          <w:noProof/>
        </w:rPr>
        <w:fldChar w:fldCharType="separate"/>
      </w:r>
      <w:ins w:id="242" w:author="Ryan Lemos" w:date="2019-10-09T09:44:00Z">
        <w:r w:rsidR="00511CE0">
          <w:rPr>
            <w:noProof/>
          </w:rPr>
          <w:t>83</w:t>
        </w:r>
      </w:ins>
      <w:ins w:id="243" w:author="Ryan Lemos" w:date="2019-10-09T09:30:00Z">
        <w:r>
          <w:rPr>
            <w:noProof/>
          </w:rPr>
          <w:fldChar w:fldCharType="end"/>
        </w:r>
      </w:ins>
    </w:p>
    <w:p w14:paraId="1AAEFFC8" w14:textId="06E76E30" w:rsidR="00DE2B76" w:rsidRDefault="00DE2B76">
      <w:pPr>
        <w:pStyle w:val="Sumrio3"/>
        <w:rPr>
          <w:ins w:id="244" w:author="Ryan Lemos" w:date="2019-10-09T09:30:00Z"/>
          <w:rFonts w:asciiTheme="minorHAnsi" w:eastAsiaTheme="minorEastAsia" w:hAnsiTheme="minorHAnsi" w:cstheme="minorBidi"/>
          <w:b w:val="0"/>
          <w:iCs w:val="0"/>
          <w:noProof/>
          <w:sz w:val="22"/>
          <w:szCs w:val="22"/>
          <w:lang w:eastAsia="pt-BR"/>
        </w:rPr>
      </w:pPr>
      <w:ins w:id="245" w:author="Ryan Lemos" w:date="2019-10-09T09:30: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_Toc21505903 \h </w:instrText>
        </w:r>
      </w:ins>
      <w:r>
        <w:rPr>
          <w:noProof/>
        </w:rPr>
      </w:r>
      <w:r>
        <w:rPr>
          <w:noProof/>
        </w:rPr>
        <w:fldChar w:fldCharType="separate"/>
      </w:r>
      <w:ins w:id="246" w:author="Ryan Lemos" w:date="2019-10-09T09:44:00Z">
        <w:r w:rsidR="00511CE0">
          <w:rPr>
            <w:noProof/>
          </w:rPr>
          <w:t>83</w:t>
        </w:r>
      </w:ins>
      <w:ins w:id="247" w:author="Ryan Lemos" w:date="2019-10-09T09:30:00Z">
        <w:r>
          <w:rPr>
            <w:noProof/>
          </w:rPr>
          <w:fldChar w:fldCharType="end"/>
        </w:r>
      </w:ins>
    </w:p>
    <w:p w14:paraId="46974FBB" w14:textId="41F034DE" w:rsidR="00DE2B76" w:rsidRDefault="00DE2B76">
      <w:pPr>
        <w:pStyle w:val="Sumrio4"/>
        <w:tabs>
          <w:tab w:val="right" w:leader="dot" w:pos="9061"/>
        </w:tabs>
        <w:rPr>
          <w:ins w:id="248" w:author="Ryan Lemos" w:date="2019-10-09T09:30:00Z"/>
          <w:rFonts w:asciiTheme="minorHAnsi" w:eastAsiaTheme="minorEastAsia" w:hAnsiTheme="minorHAnsi" w:cstheme="minorBidi"/>
          <w:noProof/>
          <w:sz w:val="22"/>
          <w:szCs w:val="22"/>
          <w:lang w:eastAsia="pt-BR"/>
        </w:rPr>
      </w:pPr>
      <w:ins w:id="249" w:author="Ryan Lemos" w:date="2019-10-09T09:30: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_Toc21505904 \h </w:instrText>
        </w:r>
      </w:ins>
      <w:r>
        <w:rPr>
          <w:noProof/>
        </w:rPr>
      </w:r>
      <w:r>
        <w:rPr>
          <w:noProof/>
        </w:rPr>
        <w:fldChar w:fldCharType="separate"/>
      </w:r>
      <w:ins w:id="250" w:author="Ryan Lemos" w:date="2019-10-09T09:44:00Z">
        <w:r w:rsidR="00511CE0">
          <w:rPr>
            <w:noProof/>
          </w:rPr>
          <w:t>83</w:t>
        </w:r>
      </w:ins>
      <w:ins w:id="251" w:author="Ryan Lemos" w:date="2019-10-09T09:30:00Z">
        <w:r>
          <w:rPr>
            <w:noProof/>
          </w:rPr>
          <w:fldChar w:fldCharType="end"/>
        </w:r>
      </w:ins>
    </w:p>
    <w:p w14:paraId="35DA9BFD" w14:textId="38CD640D" w:rsidR="00DE2B76" w:rsidRDefault="00DE2B76">
      <w:pPr>
        <w:pStyle w:val="Sumrio4"/>
        <w:tabs>
          <w:tab w:val="right" w:leader="dot" w:pos="9061"/>
        </w:tabs>
        <w:rPr>
          <w:ins w:id="252" w:author="Ryan Lemos" w:date="2019-10-09T09:30:00Z"/>
          <w:rFonts w:asciiTheme="minorHAnsi" w:eastAsiaTheme="minorEastAsia" w:hAnsiTheme="minorHAnsi" w:cstheme="minorBidi"/>
          <w:noProof/>
          <w:sz w:val="22"/>
          <w:szCs w:val="22"/>
          <w:lang w:eastAsia="pt-BR"/>
        </w:rPr>
      </w:pPr>
      <w:ins w:id="253" w:author="Ryan Lemos" w:date="2019-10-09T09:30:00Z">
        <w:r>
          <w:rPr>
            <w:noProof/>
          </w:rPr>
          <w:t>3.7.1.1</w:t>
        </w:r>
        <w:r>
          <w:rPr>
            <w:noProof/>
          </w:rPr>
          <w:tab/>
        </w:r>
        <w:r>
          <w:rPr>
            <w:noProof/>
          </w:rPr>
          <w:fldChar w:fldCharType="begin"/>
        </w:r>
        <w:r>
          <w:rPr>
            <w:noProof/>
          </w:rPr>
          <w:instrText xml:space="preserve"> PAGEREF _Toc21505918 \h </w:instrText>
        </w:r>
      </w:ins>
      <w:r>
        <w:rPr>
          <w:noProof/>
        </w:rPr>
      </w:r>
      <w:r>
        <w:rPr>
          <w:noProof/>
        </w:rPr>
        <w:fldChar w:fldCharType="separate"/>
      </w:r>
      <w:ins w:id="254" w:author="Ryan Lemos" w:date="2019-10-09T09:44:00Z">
        <w:r w:rsidR="00511CE0">
          <w:rPr>
            <w:noProof/>
          </w:rPr>
          <w:t>83</w:t>
        </w:r>
      </w:ins>
      <w:ins w:id="255" w:author="Ryan Lemos" w:date="2019-10-09T09:30:00Z">
        <w:r>
          <w:rPr>
            <w:noProof/>
          </w:rPr>
          <w:fldChar w:fldCharType="end"/>
        </w:r>
      </w:ins>
    </w:p>
    <w:p w14:paraId="1E9F17B2" w14:textId="7A2CC29E" w:rsidR="00DE2B76" w:rsidRDefault="00DE2B76">
      <w:pPr>
        <w:pStyle w:val="Sumrio4"/>
        <w:tabs>
          <w:tab w:val="left" w:pos="1200"/>
          <w:tab w:val="right" w:leader="dot" w:pos="9061"/>
        </w:tabs>
        <w:rPr>
          <w:ins w:id="256" w:author="Ryan Lemos" w:date="2019-10-09T09:30:00Z"/>
          <w:rFonts w:asciiTheme="minorHAnsi" w:eastAsiaTheme="minorEastAsia" w:hAnsiTheme="minorHAnsi" w:cstheme="minorBidi"/>
          <w:noProof/>
          <w:sz w:val="22"/>
          <w:szCs w:val="22"/>
          <w:lang w:eastAsia="pt-BR"/>
        </w:rPr>
      </w:pPr>
      <w:ins w:id="257" w:author="Ryan Lemos" w:date="2019-10-09T09:30: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_Toc21505919 \h </w:instrText>
        </w:r>
      </w:ins>
      <w:r>
        <w:rPr>
          <w:noProof/>
        </w:rPr>
      </w:r>
      <w:r>
        <w:rPr>
          <w:noProof/>
        </w:rPr>
        <w:fldChar w:fldCharType="separate"/>
      </w:r>
      <w:ins w:id="258" w:author="Ryan Lemos" w:date="2019-10-09T09:44:00Z">
        <w:r w:rsidR="00511CE0">
          <w:rPr>
            <w:noProof/>
          </w:rPr>
          <w:t>106</w:t>
        </w:r>
      </w:ins>
      <w:ins w:id="259" w:author="Ryan Lemos" w:date="2019-10-09T09:30:00Z">
        <w:r>
          <w:rPr>
            <w:noProof/>
          </w:rPr>
          <w:fldChar w:fldCharType="end"/>
        </w:r>
      </w:ins>
    </w:p>
    <w:p w14:paraId="585CD8E3" w14:textId="20A283C3" w:rsidR="00DE2B76" w:rsidRDefault="00DE2B76">
      <w:pPr>
        <w:pStyle w:val="Sumrio2"/>
        <w:tabs>
          <w:tab w:val="left" w:pos="1200"/>
          <w:tab w:val="right" w:leader="dot" w:pos="9061"/>
        </w:tabs>
        <w:rPr>
          <w:ins w:id="260" w:author="Ryan Lemos" w:date="2019-10-09T09:30:00Z"/>
          <w:rFonts w:asciiTheme="minorHAnsi" w:eastAsiaTheme="minorEastAsia" w:hAnsiTheme="minorHAnsi" w:cstheme="minorBidi"/>
          <w:caps w:val="0"/>
          <w:noProof/>
          <w:sz w:val="22"/>
          <w:szCs w:val="22"/>
          <w:lang w:eastAsia="pt-BR"/>
        </w:rPr>
      </w:pPr>
      <w:ins w:id="261" w:author="Ryan Lemos" w:date="2019-10-09T09:30: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_Toc21505920 \h </w:instrText>
        </w:r>
      </w:ins>
      <w:r>
        <w:rPr>
          <w:noProof/>
        </w:rPr>
      </w:r>
      <w:r>
        <w:rPr>
          <w:noProof/>
        </w:rPr>
        <w:fldChar w:fldCharType="separate"/>
      </w:r>
      <w:ins w:id="262" w:author="Ryan Lemos" w:date="2019-10-09T09:44:00Z">
        <w:r w:rsidR="00511CE0">
          <w:rPr>
            <w:noProof/>
          </w:rPr>
          <w:t>110</w:t>
        </w:r>
      </w:ins>
      <w:ins w:id="263" w:author="Ryan Lemos" w:date="2019-10-09T09:30:00Z">
        <w:r>
          <w:rPr>
            <w:noProof/>
          </w:rPr>
          <w:fldChar w:fldCharType="end"/>
        </w:r>
      </w:ins>
    </w:p>
    <w:p w14:paraId="7CF95267" w14:textId="0C210FC7" w:rsidR="00DE2B76" w:rsidRDefault="00DE2B76">
      <w:pPr>
        <w:pStyle w:val="Sumrio3"/>
        <w:rPr>
          <w:ins w:id="264" w:author="Ryan Lemos" w:date="2019-10-09T09:30:00Z"/>
          <w:rFonts w:asciiTheme="minorHAnsi" w:eastAsiaTheme="minorEastAsia" w:hAnsiTheme="minorHAnsi" w:cstheme="minorBidi"/>
          <w:b w:val="0"/>
          <w:iCs w:val="0"/>
          <w:noProof/>
          <w:sz w:val="22"/>
          <w:szCs w:val="22"/>
          <w:lang w:eastAsia="pt-BR"/>
        </w:rPr>
      </w:pPr>
      <w:ins w:id="265" w:author="Ryan Lemos" w:date="2019-10-09T09:30: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_Toc21505921 \h </w:instrText>
        </w:r>
      </w:ins>
      <w:r>
        <w:rPr>
          <w:noProof/>
        </w:rPr>
      </w:r>
      <w:r>
        <w:rPr>
          <w:noProof/>
        </w:rPr>
        <w:fldChar w:fldCharType="separate"/>
      </w:r>
      <w:ins w:id="266" w:author="Ryan Lemos" w:date="2019-10-09T09:44:00Z">
        <w:r w:rsidR="00511CE0">
          <w:rPr>
            <w:noProof/>
          </w:rPr>
          <w:t>111</w:t>
        </w:r>
      </w:ins>
      <w:ins w:id="267" w:author="Ryan Lemos" w:date="2019-10-09T09:30:00Z">
        <w:r>
          <w:rPr>
            <w:noProof/>
          </w:rPr>
          <w:fldChar w:fldCharType="end"/>
        </w:r>
      </w:ins>
    </w:p>
    <w:p w14:paraId="03DB46BD" w14:textId="6B0BB096" w:rsidR="00DE2B76" w:rsidRDefault="00DE2B76">
      <w:pPr>
        <w:pStyle w:val="Sumrio4"/>
        <w:tabs>
          <w:tab w:val="left" w:pos="1200"/>
          <w:tab w:val="right" w:leader="dot" w:pos="9061"/>
        </w:tabs>
        <w:rPr>
          <w:ins w:id="268" w:author="Ryan Lemos" w:date="2019-10-09T09:30:00Z"/>
          <w:rFonts w:asciiTheme="minorHAnsi" w:eastAsiaTheme="minorEastAsia" w:hAnsiTheme="minorHAnsi" w:cstheme="minorBidi"/>
          <w:noProof/>
          <w:sz w:val="22"/>
          <w:szCs w:val="22"/>
          <w:lang w:eastAsia="pt-BR"/>
        </w:rPr>
      </w:pPr>
      <w:ins w:id="269" w:author="Ryan Lemos" w:date="2019-10-09T09:30: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_Toc21505922 \h </w:instrText>
        </w:r>
      </w:ins>
      <w:r>
        <w:rPr>
          <w:noProof/>
        </w:rPr>
      </w:r>
      <w:r>
        <w:rPr>
          <w:noProof/>
        </w:rPr>
        <w:fldChar w:fldCharType="separate"/>
      </w:r>
      <w:ins w:id="270" w:author="Ryan Lemos" w:date="2019-10-09T09:44:00Z">
        <w:r w:rsidR="00511CE0">
          <w:rPr>
            <w:noProof/>
          </w:rPr>
          <w:t>111</w:t>
        </w:r>
      </w:ins>
      <w:ins w:id="271" w:author="Ryan Lemos" w:date="2019-10-09T09:30:00Z">
        <w:r>
          <w:rPr>
            <w:noProof/>
          </w:rPr>
          <w:fldChar w:fldCharType="end"/>
        </w:r>
      </w:ins>
    </w:p>
    <w:p w14:paraId="0E3563F4" w14:textId="35921F73" w:rsidR="00DE2B76" w:rsidRDefault="00DE2B76">
      <w:pPr>
        <w:pStyle w:val="Sumrio4"/>
        <w:tabs>
          <w:tab w:val="left" w:pos="1200"/>
          <w:tab w:val="right" w:leader="dot" w:pos="9061"/>
        </w:tabs>
        <w:rPr>
          <w:ins w:id="272" w:author="Ryan Lemos" w:date="2019-10-09T09:30:00Z"/>
          <w:rFonts w:asciiTheme="minorHAnsi" w:eastAsiaTheme="minorEastAsia" w:hAnsiTheme="minorHAnsi" w:cstheme="minorBidi"/>
          <w:noProof/>
          <w:sz w:val="22"/>
          <w:szCs w:val="22"/>
          <w:lang w:eastAsia="pt-BR"/>
        </w:rPr>
      </w:pPr>
      <w:ins w:id="273" w:author="Ryan Lemos" w:date="2019-10-09T09:30: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_Toc21505923 \h </w:instrText>
        </w:r>
      </w:ins>
      <w:r>
        <w:rPr>
          <w:noProof/>
        </w:rPr>
      </w:r>
      <w:r>
        <w:rPr>
          <w:noProof/>
        </w:rPr>
        <w:fldChar w:fldCharType="separate"/>
      </w:r>
      <w:ins w:id="274" w:author="Ryan Lemos" w:date="2019-10-09T09:44:00Z">
        <w:r w:rsidR="00511CE0">
          <w:rPr>
            <w:noProof/>
          </w:rPr>
          <w:t>112</w:t>
        </w:r>
      </w:ins>
      <w:ins w:id="275" w:author="Ryan Lemos" w:date="2019-10-09T09:30:00Z">
        <w:r>
          <w:rPr>
            <w:noProof/>
          </w:rPr>
          <w:fldChar w:fldCharType="end"/>
        </w:r>
      </w:ins>
    </w:p>
    <w:p w14:paraId="31485053" w14:textId="7D859A4D" w:rsidR="00DE2B76" w:rsidRDefault="00DE2B76">
      <w:pPr>
        <w:pStyle w:val="Sumrio2"/>
        <w:tabs>
          <w:tab w:val="left" w:pos="1200"/>
          <w:tab w:val="right" w:leader="dot" w:pos="9061"/>
        </w:tabs>
        <w:rPr>
          <w:ins w:id="276" w:author="Ryan Lemos" w:date="2019-10-09T09:30:00Z"/>
          <w:rFonts w:asciiTheme="minorHAnsi" w:eastAsiaTheme="minorEastAsia" w:hAnsiTheme="minorHAnsi" w:cstheme="minorBidi"/>
          <w:caps w:val="0"/>
          <w:noProof/>
          <w:sz w:val="22"/>
          <w:szCs w:val="22"/>
          <w:lang w:eastAsia="pt-BR"/>
        </w:rPr>
      </w:pPr>
      <w:ins w:id="277" w:author="Ryan Lemos" w:date="2019-10-09T09:30: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_Toc21505924 \h </w:instrText>
        </w:r>
      </w:ins>
      <w:r>
        <w:rPr>
          <w:noProof/>
        </w:rPr>
      </w:r>
      <w:r>
        <w:rPr>
          <w:noProof/>
        </w:rPr>
        <w:fldChar w:fldCharType="separate"/>
      </w:r>
      <w:ins w:id="278" w:author="Ryan Lemos" w:date="2019-10-09T09:44:00Z">
        <w:r w:rsidR="00511CE0">
          <w:rPr>
            <w:noProof/>
          </w:rPr>
          <w:t>114</w:t>
        </w:r>
      </w:ins>
      <w:ins w:id="279" w:author="Ryan Lemos" w:date="2019-10-09T09:30:00Z">
        <w:r>
          <w:rPr>
            <w:noProof/>
          </w:rPr>
          <w:fldChar w:fldCharType="end"/>
        </w:r>
      </w:ins>
    </w:p>
    <w:p w14:paraId="3E3E3AF9" w14:textId="2C31919E" w:rsidR="00DE2B76" w:rsidRDefault="00DE2B76">
      <w:pPr>
        <w:pStyle w:val="Sumrio3"/>
        <w:rPr>
          <w:ins w:id="280" w:author="Ryan Lemos" w:date="2019-10-09T09:30:00Z"/>
          <w:rFonts w:asciiTheme="minorHAnsi" w:eastAsiaTheme="minorEastAsia" w:hAnsiTheme="minorHAnsi" w:cstheme="minorBidi"/>
          <w:b w:val="0"/>
          <w:iCs w:val="0"/>
          <w:noProof/>
          <w:sz w:val="22"/>
          <w:szCs w:val="22"/>
          <w:lang w:eastAsia="pt-BR"/>
        </w:rPr>
      </w:pPr>
      <w:ins w:id="281" w:author="Ryan Lemos" w:date="2019-10-09T09:30: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_Toc21505925 \h </w:instrText>
        </w:r>
      </w:ins>
      <w:r>
        <w:rPr>
          <w:noProof/>
        </w:rPr>
      </w:r>
      <w:r>
        <w:rPr>
          <w:noProof/>
        </w:rPr>
        <w:fldChar w:fldCharType="separate"/>
      </w:r>
      <w:ins w:id="282" w:author="Ryan Lemos" w:date="2019-10-09T09:44:00Z">
        <w:r w:rsidR="00511CE0">
          <w:rPr>
            <w:noProof/>
          </w:rPr>
          <w:t>115</w:t>
        </w:r>
      </w:ins>
      <w:ins w:id="283" w:author="Ryan Lemos" w:date="2019-10-09T09:30:00Z">
        <w:r>
          <w:rPr>
            <w:noProof/>
          </w:rPr>
          <w:fldChar w:fldCharType="end"/>
        </w:r>
      </w:ins>
    </w:p>
    <w:p w14:paraId="74692C7C" w14:textId="5CF27E9E" w:rsidR="00DE2B76" w:rsidRDefault="00DE2B76">
      <w:pPr>
        <w:pStyle w:val="Sumrio1"/>
        <w:tabs>
          <w:tab w:val="left" w:pos="1200"/>
          <w:tab w:val="right" w:leader="dot" w:pos="9061"/>
        </w:tabs>
        <w:rPr>
          <w:ins w:id="284" w:author="Ryan Lemos" w:date="2019-10-09T09:30:00Z"/>
          <w:rFonts w:asciiTheme="minorHAnsi" w:eastAsiaTheme="minorEastAsia" w:hAnsiTheme="minorHAnsi" w:cstheme="minorBidi"/>
          <w:b w:val="0"/>
          <w:bCs w:val="0"/>
          <w:caps w:val="0"/>
          <w:noProof/>
          <w:sz w:val="22"/>
          <w:szCs w:val="22"/>
          <w:lang w:eastAsia="pt-BR"/>
        </w:rPr>
      </w:pPr>
      <w:ins w:id="285" w:author="Ryan Lemos" w:date="2019-10-09T09:30: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_Toc21505926 \h </w:instrText>
        </w:r>
      </w:ins>
      <w:r>
        <w:rPr>
          <w:noProof/>
        </w:rPr>
      </w:r>
      <w:r>
        <w:rPr>
          <w:noProof/>
        </w:rPr>
        <w:fldChar w:fldCharType="separate"/>
      </w:r>
      <w:ins w:id="286" w:author="Ryan Lemos" w:date="2019-10-09T09:44:00Z">
        <w:r w:rsidR="00511CE0">
          <w:rPr>
            <w:noProof/>
          </w:rPr>
          <w:t>118</w:t>
        </w:r>
      </w:ins>
      <w:ins w:id="287" w:author="Ryan Lemos" w:date="2019-10-09T09:30:00Z">
        <w:r>
          <w:rPr>
            <w:noProof/>
          </w:rPr>
          <w:fldChar w:fldCharType="end"/>
        </w:r>
      </w:ins>
    </w:p>
    <w:p w14:paraId="01DC7C93" w14:textId="6699514A" w:rsidR="00DE2B76" w:rsidRDefault="00DE2B76">
      <w:pPr>
        <w:pStyle w:val="Sumrio1"/>
        <w:tabs>
          <w:tab w:val="left" w:pos="1200"/>
          <w:tab w:val="right" w:leader="dot" w:pos="9061"/>
        </w:tabs>
        <w:rPr>
          <w:ins w:id="288" w:author="Ryan Lemos" w:date="2019-10-09T09:30:00Z"/>
          <w:rFonts w:asciiTheme="minorHAnsi" w:eastAsiaTheme="minorEastAsia" w:hAnsiTheme="minorHAnsi" w:cstheme="minorBidi"/>
          <w:b w:val="0"/>
          <w:bCs w:val="0"/>
          <w:caps w:val="0"/>
          <w:noProof/>
          <w:sz w:val="22"/>
          <w:szCs w:val="22"/>
          <w:lang w:eastAsia="pt-BR"/>
        </w:rPr>
      </w:pPr>
      <w:ins w:id="289" w:author="Ryan Lemos" w:date="2019-10-09T09:30: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_Toc21505927 \h </w:instrText>
        </w:r>
      </w:ins>
      <w:r>
        <w:rPr>
          <w:noProof/>
        </w:rPr>
      </w:r>
      <w:r>
        <w:rPr>
          <w:noProof/>
        </w:rPr>
        <w:fldChar w:fldCharType="separate"/>
      </w:r>
      <w:ins w:id="290" w:author="Ryan Lemos" w:date="2019-10-09T09:44:00Z">
        <w:r w:rsidR="00511CE0">
          <w:rPr>
            <w:noProof/>
          </w:rPr>
          <w:t>119</w:t>
        </w:r>
      </w:ins>
      <w:ins w:id="291" w:author="Ryan Lemos" w:date="2019-10-09T09:30:00Z">
        <w:r>
          <w:rPr>
            <w:noProof/>
          </w:rPr>
          <w:fldChar w:fldCharType="end"/>
        </w:r>
      </w:ins>
    </w:p>
    <w:p w14:paraId="02A3B9B2" w14:textId="2ED371F1" w:rsidR="00DE2B76" w:rsidRDefault="00DE2B76">
      <w:pPr>
        <w:pStyle w:val="Sumrio2"/>
        <w:tabs>
          <w:tab w:val="left" w:pos="1200"/>
          <w:tab w:val="right" w:leader="dot" w:pos="9061"/>
        </w:tabs>
        <w:rPr>
          <w:ins w:id="292" w:author="Ryan Lemos" w:date="2019-10-09T09:30:00Z"/>
          <w:rFonts w:asciiTheme="minorHAnsi" w:eastAsiaTheme="minorEastAsia" w:hAnsiTheme="minorHAnsi" w:cstheme="minorBidi"/>
          <w:caps w:val="0"/>
          <w:noProof/>
          <w:sz w:val="22"/>
          <w:szCs w:val="22"/>
          <w:lang w:eastAsia="pt-BR"/>
        </w:rPr>
      </w:pPr>
      <w:ins w:id="293" w:author="Ryan Lemos" w:date="2019-10-09T09:30:00Z">
        <w:r w:rsidRPr="00DE2B76">
          <w:rPr>
            <w:noProof/>
            <w:rPrChange w:id="294" w:author="Ryan Lemos" w:date="2019-10-09T09:31: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_Toc21505928 \h </w:instrText>
        </w:r>
      </w:ins>
      <w:r>
        <w:rPr>
          <w:noProof/>
        </w:rPr>
      </w:r>
      <w:r>
        <w:rPr>
          <w:noProof/>
        </w:rPr>
        <w:fldChar w:fldCharType="separate"/>
      </w:r>
      <w:ins w:id="295" w:author="Ryan Lemos" w:date="2019-10-09T09:44:00Z">
        <w:r w:rsidR="00511CE0">
          <w:rPr>
            <w:noProof/>
          </w:rPr>
          <w:t>119</w:t>
        </w:r>
      </w:ins>
      <w:ins w:id="296" w:author="Ryan Lemos" w:date="2019-10-09T09:30:00Z">
        <w:r>
          <w:rPr>
            <w:noProof/>
          </w:rPr>
          <w:fldChar w:fldCharType="end"/>
        </w:r>
      </w:ins>
    </w:p>
    <w:p w14:paraId="5E178E2C" w14:textId="6A6B4B41" w:rsidR="00DE2B76" w:rsidRDefault="00DE2B76">
      <w:pPr>
        <w:pStyle w:val="Sumrio1"/>
        <w:tabs>
          <w:tab w:val="right" w:leader="dot" w:pos="9061"/>
        </w:tabs>
        <w:rPr>
          <w:ins w:id="297" w:author="Ryan Lemos" w:date="2019-10-09T09:30:00Z"/>
          <w:rFonts w:asciiTheme="minorHAnsi" w:eastAsiaTheme="minorEastAsia" w:hAnsiTheme="minorHAnsi" w:cstheme="minorBidi"/>
          <w:b w:val="0"/>
          <w:bCs w:val="0"/>
          <w:caps w:val="0"/>
          <w:noProof/>
          <w:sz w:val="22"/>
          <w:szCs w:val="22"/>
          <w:lang w:eastAsia="pt-BR"/>
        </w:rPr>
      </w:pPr>
      <w:ins w:id="298" w:author="Ryan Lemos" w:date="2019-10-09T09:30:00Z">
        <w:r>
          <w:rPr>
            <w:noProof/>
          </w:rPr>
          <w:t>Referências</w:t>
        </w:r>
        <w:r>
          <w:rPr>
            <w:noProof/>
          </w:rPr>
          <w:tab/>
        </w:r>
        <w:r>
          <w:rPr>
            <w:noProof/>
          </w:rPr>
          <w:fldChar w:fldCharType="begin"/>
        </w:r>
        <w:r>
          <w:rPr>
            <w:noProof/>
          </w:rPr>
          <w:instrText xml:space="preserve"> PAGEREF _Toc21505929 \h </w:instrText>
        </w:r>
      </w:ins>
      <w:r>
        <w:rPr>
          <w:noProof/>
        </w:rPr>
      </w:r>
      <w:r>
        <w:rPr>
          <w:noProof/>
        </w:rPr>
        <w:fldChar w:fldCharType="separate"/>
      </w:r>
      <w:ins w:id="299" w:author="Ryan Lemos" w:date="2019-10-09T09:44:00Z">
        <w:r w:rsidR="00511CE0">
          <w:rPr>
            <w:noProof/>
          </w:rPr>
          <w:t>120</w:t>
        </w:r>
      </w:ins>
      <w:ins w:id="300" w:author="Ryan Lemos" w:date="2019-10-09T09:30:00Z">
        <w:r>
          <w:rPr>
            <w:noProof/>
          </w:rPr>
          <w:fldChar w:fldCharType="end"/>
        </w:r>
      </w:ins>
    </w:p>
    <w:p w14:paraId="48B61AC6" w14:textId="07D28C57" w:rsidR="00DE2B76" w:rsidRDefault="00DE2B76">
      <w:pPr>
        <w:pStyle w:val="Sumrio1"/>
        <w:tabs>
          <w:tab w:val="right" w:leader="dot" w:pos="9061"/>
        </w:tabs>
        <w:rPr>
          <w:ins w:id="301" w:author="Ryan Lemos" w:date="2019-10-09T09:30:00Z"/>
          <w:rFonts w:asciiTheme="minorHAnsi" w:eastAsiaTheme="minorEastAsia" w:hAnsiTheme="minorHAnsi" w:cstheme="minorBidi"/>
          <w:b w:val="0"/>
          <w:bCs w:val="0"/>
          <w:caps w:val="0"/>
          <w:noProof/>
          <w:sz w:val="22"/>
          <w:szCs w:val="22"/>
          <w:lang w:eastAsia="pt-BR"/>
        </w:rPr>
      </w:pPr>
      <w:ins w:id="302" w:author="Ryan Lemos" w:date="2019-10-09T09:30: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_Toc21505930 \h </w:instrText>
        </w:r>
      </w:ins>
      <w:r>
        <w:rPr>
          <w:noProof/>
        </w:rPr>
      </w:r>
      <w:r>
        <w:rPr>
          <w:noProof/>
        </w:rPr>
        <w:fldChar w:fldCharType="separate"/>
      </w:r>
      <w:ins w:id="303" w:author="Ryan Lemos" w:date="2019-10-09T09:44:00Z">
        <w:r w:rsidR="00511CE0">
          <w:rPr>
            <w:noProof/>
          </w:rPr>
          <w:t>124</w:t>
        </w:r>
      </w:ins>
      <w:ins w:id="304" w:author="Ryan Lemos" w:date="2019-10-09T09:30:00Z">
        <w:r>
          <w:rPr>
            <w:noProof/>
          </w:rPr>
          <w:fldChar w:fldCharType="end"/>
        </w:r>
      </w:ins>
    </w:p>
    <w:p w14:paraId="709276DE" w14:textId="536F4EB8" w:rsidR="00054B21" w:rsidDel="00EA672B" w:rsidRDefault="00054B21">
      <w:pPr>
        <w:pStyle w:val="Sumrio1"/>
        <w:tabs>
          <w:tab w:val="left" w:pos="1200"/>
          <w:tab w:val="right" w:leader="dot" w:pos="9061"/>
        </w:tabs>
        <w:rPr>
          <w:del w:id="305" w:author="Ryan Lemos" w:date="2019-10-07T11:05:00Z"/>
          <w:rFonts w:asciiTheme="minorHAnsi" w:eastAsiaTheme="minorEastAsia" w:hAnsiTheme="minorHAnsi" w:cstheme="minorBidi"/>
          <w:b w:val="0"/>
          <w:bCs w:val="0"/>
          <w:caps w:val="0"/>
          <w:noProof/>
          <w:sz w:val="22"/>
          <w:szCs w:val="22"/>
          <w:lang w:eastAsia="pt-BR"/>
        </w:rPr>
      </w:pPr>
      <w:del w:id="306"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307" w:author="Ryan Lemos" w:date="2019-10-07T11:05:00Z"/>
          <w:rFonts w:asciiTheme="minorHAnsi" w:eastAsiaTheme="minorEastAsia" w:hAnsiTheme="minorHAnsi" w:cstheme="minorBidi"/>
          <w:b w:val="0"/>
          <w:bCs w:val="0"/>
          <w:caps w:val="0"/>
          <w:noProof/>
          <w:sz w:val="22"/>
          <w:szCs w:val="22"/>
          <w:lang w:eastAsia="pt-BR"/>
        </w:rPr>
      </w:pPr>
      <w:del w:id="308"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309" w:author="Ryan Lemos" w:date="2019-10-07T11:05:00Z"/>
          <w:rFonts w:asciiTheme="minorHAnsi" w:eastAsiaTheme="minorEastAsia" w:hAnsiTheme="minorHAnsi" w:cstheme="minorBidi"/>
          <w:caps w:val="0"/>
          <w:noProof/>
          <w:sz w:val="22"/>
          <w:szCs w:val="22"/>
          <w:lang w:eastAsia="pt-BR"/>
        </w:rPr>
      </w:pPr>
      <w:del w:id="310"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311" w:author="Ryan Lemos" w:date="2019-10-07T11:05:00Z"/>
          <w:rFonts w:asciiTheme="minorHAnsi" w:eastAsiaTheme="minorEastAsia" w:hAnsiTheme="minorHAnsi" w:cstheme="minorBidi"/>
          <w:b w:val="0"/>
          <w:iCs w:val="0"/>
          <w:noProof/>
          <w:sz w:val="22"/>
          <w:szCs w:val="22"/>
          <w:lang w:eastAsia="pt-BR"/>
        </w:rPr>
      </w:pPr>
      <w:del w:id="312"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313" w:author="Ryan Lemos" w:date="2019-10-07T11:05:00Z"/>
          <w:rFonts w:asciiTheme="minorHAnsi" w:eastAsiaTheme="minorEastAsia" w:hAnsiTheme="minorHAnsi" w:cstheme="minorBidi"/>
          <w:caps w:val="0"/>
          <w:noProof/>
          <w:sz w:val="22"/>
          <w:szCs w:val="22"/>
          <w:lang w:eastAsia="pt-BR"/>
        </w:rPr>
      </w:pPr>
      <w:del w:id="314"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315" w:author="Ryan Lemos" w:date="2019-10-07T11:05:00Z"/>
          <w:rFonts w:asciiTheme="minorHAnsi" w:eastAsiaTheme="minorEastAsia" w:hAnsiTheme="minorHAnsi" w:cstheme="minorBidi"/>
          <w:b w:val="0"/>
          <w:iCs w:val="0"/>
          <w:noProof/>
          <w:sz w:val="22"/>
          <w:szCs w:val="22"/>
          <w:lang w:eastAsia="pt-BR"/>
        </w:rPr>
      </w:pPr>
      <w:del w:id="316"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317" w:author="Ryan Lemos" w:date="2019-10-07T11:05:00Z"/>
          <w:rFonts w:asciiTheme="minorHAnsi" w:eastAsiaTheme="minorEastAsia" w:hAnsiTheme="minorHAnsi" w:cstheme="minorBidi"/>
          <w:b w:val="0"/>
          <w:iCs w:val="0"/>
          <w:noProof/>
          <w:sz w:val="22"/>
          <w:szCs w:val="22"/>
          <w:lang w:eastAsia="pt-BR"/>
        </w:rPr>
      </w:pPr>
      <w:del w:id="318"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319" w:author="Ryan Lemos" w:date="2019-10-07T11:05:00Z"/>
          <w:rFonts w:asciiTheme="minorHAnsi" w:eastAsiaTheme="minorEastAsia" w:hAnsiTheme="minorHAnsi" w:cstheme="minorBidi"/>
          <w:b w:val="0"/>
          <w:iCs w:val="0"/>
          <w:noProof/>
          <w:sz w:val="22"/>
          <w:szCs w:val="22"/>
          <w:lang w:eastAsia="pt-BR"/>
        </w:rPr>
      </w:pPr>
      <w:del w:id="320"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321" w:author="Ryan Lemos" w:date="2019-10-07T11:05:00Z"/>
          <w:rFonts w:asciiTheme="minorHAnsi" w:eastAsiaTheme="minorEastAsia" w:hAnsiTheme="minorHAnsi" w:cstheme="minorBidi"/>
          <w:noProof/>
          <w:sz w:val="22"/>
          <w:szCs w:val="22"/>
          <w:lang w:eastAsia="pt-BR"/>
        </w:rPr>
      </w:pPr>
      <w:del w:id="322"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323" w:author="Ryan Lemos" w:date="2019-10-07T11:05:00Z"/>
          <w:rFonts w:asciiTheme="minorHAnsi" w:eastAsiaTheme="minorEastAsia" w:hAnsiTheme="minorHAnsi" w:cstheme="minorBidi"/>
          <w:noProof/>
          <w:sz w:val="22"/>
          <w:szCs w:val="22"/>
          <w:lang w:eastAsia="pt-BR"/>
        </w:rPr>
      </w:pPr>
      <w:del w:id="324"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325" w:author="Ryan Lemos" w:date="2019-10-07T11:05:00Z"/>
          <w:rFonts w:asciiTheme="minorHAnsi" w:eastAsiaTheme="minorEastAsia" w:hAnsiTheme="minorHAnsi" w:cstheme="minorBidi"/>
          <w:noProof/>
          <w:sz w:val="22"/>
          <w:szCs w:val="22"/>
          <w:lang w:eastAsia="pt-BR"/>
        </w:rPr>
      </w:pPr>
      <w:del w:id="326"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327" w:author="Ryan Lemos" w:date="2019-10-07T11:05:00Z"/>
          <w:rFonts w:asciiTheme="minorHAnsi" w:eastAsiaTheme="minorEastAsia" w:hAnsiTheme="minorHAnsi" w:cstheme="minorBidi"/>
          <w:b w:val="0"/>
          <w:iCs w:val="0"/>
          <w:noProof/>
          <w:sz w:val="22"/>
          <w:szCs w:val="22"/>
          <w:lang w:eastAsia="pt-BR"/>
        </w:rPr>
      </w:pPr>
      <w:del w:id="328"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329" w:author="Ryan Lemos" w:date="2019-10-07T11:05:00Z"/>
          <w:rFonts w:asciiTheme="minorHAnsi" w:eastAsiaTheme="minorEastAsia" w:hAnsiTheme="minorHAnsi" w:cstheme="minorBidi"/>
          <w:noProof/>
          <w:sz w:val="22"/>
          <w:szCs w:val="22"/>
          <w:lang w:eastAsia="pt-BR"/>
        </w:rPr>
      </w:pPr>
      <w:del w:id="330"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331" w:author="Ryan Lemos" w:date="2019-10-07T11:05:00Z"/>
          <w:rFonts w:asciiTheme="minorHAnsi" w:eastAsiaTheme="minorEastAsia" w:hAnsiTheme="minorHAnsi" w:cstheme="minorBidi"/>
          <w:noProof/>
          <w:sz w:val="22"/>
          <w:szCs w:val="22"/>
          <w:lang w:eastAsia="pt-BR"/>
          <w:rPrChange w:id="332" w:author="Ryan Lemos" w:date="2019-10-07T11:06:00Z">
            <w:rPr>
              <w:del w:id="333" w:author="Ryan Lemos" w:date="2019-10-07T11:05:00Z"/>
              <w:rFonts w:asciiTheme="minorHAnsi" w:eastAsiaTheme="minorEastAsia" w:hAnsiTheme="minorHAnsi" w:cstheme="minorBidi"/>
              <w:noProof/>
              <w:sz w:val="22"/>
              <w:szCs w:val="22"/>
              <w:lang w:val="en-US" w:eastAsia="pt-BR"/>
            </w:rPr>
          </w:rPrChange>
        </w:rPr>
      </w:pPr>
      <w:del w:id="334" w:author="Ryan Lemos" w:date="2019-10-07T11:05:00Z">
        <w:r w:rsidRPr="00EA672B" w:rsidDel="00EA672B">
          <w:rPr>
            <w:noProof/>
            <w:rPrChange w:id="335"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33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37" w:author="Ryan Lemos" w:date="2019-10-07T11:06:00Z">
              <w:rPr>
                <w:noProof/>
                <w:lang w:val="en-US"/>
              </w:rPr>
            </w:rPrChange>
          </w:rPr>
          <w:delText>Visual Studio Code (VSCODE)</w:delText>
        </w:r>
        <w:r w:rsidRPr="00EA672B" w:rsidDel="00EA672B">
          <w:rPr>
            <w:noProof/>
            <w:rPrChange w:id="338"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339" w:author="Ryan Lemos" w:date="2019-10-07T11:05:00Z"/>
          <w:rFonts w:asciiTheme="minorHAnsi" w:eastAsiaTheme="minorEastAsia" w:hAnsiTheme="minorHAnsi" w:cstheme="minorBidi"/>
          <w:noProof/>
          <w:sz w:val="22"/>
          <w:szCs w:val="22"/>
          <w:lang w:eastAsia="pt-BR"/>
          <w:rPrChange w:id="340" w:author="Ryan Lemos" w:date="2019-10-07T11:06:00Z">
            <w:rPr>
              <w:del w:id="341" w:author="Ryan Lemos" w:date="2019-10-07T11:05:00Z"/>
              <w:rFonts w:asciiTheme="minorHAnsi" w:eastAsiaTheme="minorEastAsia" w:hAnsiTheme="minorHAnsi" w:cstheme="minorBidi"/>
              <w:noProof/>
              <w:sz w:val="22"/>
              <w:szCs w:val="22"/>
              <w:lang w:val="en-US" w:eastAsia="pt-BR"/>
            </w:rPr>
          </w:rPrChange>
        </w:rPr>
      </w:pPr>
      <w:del w:id="342" w:author="Ryan Lemos" w:date="2019-10-07T11:05:00Z">
        <w:r w:rsidRPr="00EA672B" w:rsidDel="00EA672B">
          <w:rPr>
            <w:noProof/>
            <w:rPrChange w:id="343"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34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45" w:author="Ryan Lemos" w:date="2019-10-07T11:06:00Z">
              <w:rPr>
                <w:i/>
                <w:noProof/>
                <w:lang w:val="en-US"/>
              </w:rPr>
            </w:rPrChange>
          </w:rPr>
          <w:delText>Hyper Text Markup Language</w:delText>
        </w:r>
        <w:r w:rsidRPr="00EA672B" w:rsidDel="00EA672B">
          <w:rPr>
            <w:noProof/>
            <w:rPrChange w:id="346" w:author="Ryan Lemos" w:date="2019-10-07T11:06:00Z">
              <w:rPr>
                <w:noProof/>
                <w:lang w:val="en-US"/>
              </w:rPr>
            </w:rPrChange>
          </w:rPr>
          <w:delText xml:space="preserve"> (HTML)</w:delText>
        </w:r>
        <w:r w:rsidRPr="00EA672B" w:rsidDel="00EA672B">
          <w:rPr>
            <w:noProof/>
            <w:rPrChange w:id="347"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348" w:author="Ryan Lemos" w:date="2019-10-07T11:05:00Z"/>
          <w:rFonts w:asciiTheme="minorHAnsi" w:eastAsiaTheme="minorEastAsia" w:hAnsiTheme="minorHAnsi" w:cstheme="minorBidi"/>
          <w:noProof/>
          <w:sz w:val="22"/>
          <w:szCs w:val="22"/>
          <w:lang w:eastAsia="pt-BR"/>
          <w:rPrChange w:id="349" w:author="Ryan Lemos" w:date="2019-10-07T11:06:00Z">
            <w:rPr>
              <w:del w:id="350" w:author="Ryan Lemos" w:date="2019-10-07T11:05:00Z"/>
              <w:rFonts w:asciiTheme="minorHAnsi" w:eastAsiaTheme="minorEastAsia" w:hAnsiTheme="minorHAnsi" w:cstheme="minorBidi"/>
              <w:noProof/>
              <w:sz w:val="22"/>
              <w:szCs w:val="22"/>
              <w:lang w:val="en-US" w:eastAsia="pt-BR"/>
            </w:rPr>
          </w:rPrChange>
        </w:rPr>
      </w:pPr>
      <w:del w:id="351" w:author="Ryan Lemos" w:date="2019-10-07T11:05:00Z">
        <w:r w:rsidRPr="00EA672B" w:rsidDel="00EA672B">
          <w:rPr>
            <w:noProof/>
            <w:rPrChange w:id="352"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353"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54" w:author="Ryan Lemos" w:date="2019-10-07T11:06:00Z">
              <w:rPr>
                <w:i/>
                <w:noProof/>
                <w:lang w:val="en-US"/>
              </w:rPr>
            </w:rPrChange>
          </w:rPr>
          <w:delText>Cascading Style Sheets</w:delText>
        </w:r>
        <w:r w:rsidRPr="00EA672B" w:rsidDel="00EA672B">
          <w:rPr>
            <w:noProof/>
            <w:rPrChange w:id="355" w:author="Ryan Lemos" w:date="2019-10-07T11:06:00Z">
              <w:rPr>
                <w:noProof/>
                <w:lang w:val="en-US"/>
              </w:rPr>
            </w:rPrChange>
          </w:rPr>
          <w:delText xml:space="preserve"> (CSS)</w:delText>
        </w:r>
        <w:r w:rsidRPr="00EA672B" w:rsidDel="00EA672B">
          <w:rPr>
            <w:noProof/>
            <w:rPrChange w:id="356"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357" w:author="Ryan Lemos" w:date="2019-10-07T11:05:00Z"/>
          <w:rFonts w:asciiTheme="minorHAnsi" w:eastAsiaTheme="minorEastAsia" w:hAnsiTheme="minorHAnsi" w:cstheme="minorBidi"/>
          <w:noProof/>
          <w:sz w:val="22"/>
          <w:szCs w:val="22"/>
          <w:lang w:eastAsia="pt-BR"/>
          <w:rPrChange w:id="358" w:author="Ryan Lemos" w:date="2019-10-07T11:06:00Z">
            <w:rPr>
              <w:del w:id="359" w:author="Ryan Lemos" w:date="2019-10-07T11:05:00Z"/>
              <w:rFonts w:asciiTheme="minorHAnsi" w:eastAsiaTheme="minorEastAsia" w:hAnsiTheme="minorHAnsi" w:cstheme="minorBidi"/>
              <w:noProof/>
              <w:sz w:val="22"/>
              <w:szCs w:val="22"/>
              <w:lang w:val="en-US" w:eastAsia="pt-BR"/>
            </w:rPr>
          </w:rPrChange>
        </w:rPr>
      </w:pPr>
      <w:del w:id="360" w:author="Ryan Lemos" w:date="2019-10-07T11:05:00Z">
        <w:r w:rsidRPr="00EA672B" w:rsidDel="00EA672B">
          <w:rPr>
            <w:noProof/>
            <w:rPrChange w:id="361"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362"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63" w:author="Ryan Lemos" w:date="2019-10-07T11:06:00Z">
              <w:rPr>
                <w:noProof/>
                <w:lang w:val="en-US"/>
              </w:rPr>
            </w:rPrChange>
          </w:rPr>
          <w:delText>MaterializeCSS</w:delText>
        </w:r>
        <w:r w:rsidRPr="00EA672B" w:rsidDel="00EA672B">
          <w:rPr>
            <w:noProof/>
            <w:rPrChange w:id="364"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365" w:author="Ryan Lemos" w:date="2019-10-07T11:05:00Z"/>
          <w:rFonts w:asciiTheme="minorHAnsi" w:eastAsiaTheme="minorEastAsia" w:hAnsiTheme="minorHAnsi" w:cstheme="minorBidi"/>
          <w:noProof/>
          <w:sz w:val="22"/>
          <w:szCs w:val="22"/>
          <w:lang w:eastAsia="pt-BR"/>
          <w:rPrChange w:id="366" w:author="Ryan Lemos" w:date="2019-10-07T11:06:00Z">
            <w:rPr>
              <w:del w:id="367" w:author="Ryan Lemos" w:date="2019-10-07T11:05:00Z"/>
              <w:rFonts w:asciiTheme="minorHAnsi" w:eastAsiaTheme="minorEastAsia" w:hAnsiTheme="minorHAnsi" w:cstheme="minorBidi"/>
              <w:noProof/>
              <w:sz w:val="22"/>
              <w:szCs w:val="22"/>
              <w:lang w:val="en-US" w:eastAsia="pt-BR"/>
            </w:rPr>
          </w:rPrChange>
        </w:rPr>
      </w:pPr>
      <w:del w:id="368" w:author="Ryan Lemos" w:date="2019-10-07T11:05:00Z">
        <w:r w:rsidRPr="00EA672B" w:rsidDel="00EA672B">
          <w:rPr>
            <w:noProof/>
            <w:rPrChange w:id="369"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370"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71" w:author="Ryan Lemos" w:date="2019-10-07T11:06:00Z">
              <w:rPr>
                <w:noProof/>
                <w:lang w:val="en-US"/>
              </w:rPr>
            </w:rPrChange>
          </w:rPr>
          <w:delText>JavaScript (JS)</w:delText>
        </w:r>
        <w:r w:rsidRPr="00EA672B" w:rsidDel="00EA672B">
          <w:rPr>
            <w:noProof/>
            <w:rPrChange w:id="372"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373" w:author="Ryan Lemos" w:date="2019-10-07T11:05:00Z"/>
          <w:rFonts w:asciiTheme="minorHAnsi" w:eastAsiaTheme="minorEastAsia" w:hAnsiTheme="minorHAnsi" w:cstheme="minorBidi"/>
          <w:noProof/>
          <w:sz w:val="22"/>
          <w:szCs w:val="22"/>
          <w:lang w:eastAsia="pt-BR"/>
          <w:rPrChange w:id="374" w:author="Ryan Lemos" w:date="2019-10-07T11:06:00Z">
            <w:rPr>
              <w:del w:id="375" w:author="Ryan Lemos" w:date="2019-10-07T11:05:00Z"/>
              <w:rFonts w:asciiTheme="minorHAnsi" w:eastAsiaTheme="minorEastAsia" w:hAnsiTheme="minorHAnsi" w:cstheme="minorBidi"/>
              <w:noProof/>
              <w:sz w:val="22"/>
              <w:szCs w:val="22"/>
              <w:lang w:val="en-US" w:eastAsia="pt-BR"/>
            </w:rPr>
          </w:rPrChange>
        </w:rPr>
      </w:pPr>
      <w:del w:id="376" w:author="Ryan Lemos" w:date="2019-10-07T11:05:00Z">
        <w:r w:rsidRPr="00EA672B" w:rsidDel="00EA672B">
          <w:rPr>
            <w:noProof/>
            <w:rPrChange w:id="377"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37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79" w:author="Ryan Lemos" w:date="2019-10-07T11:06:00Z">
              <w:rPr>
                <w:noProof/>
                <w:lang w:val="en-US"/>
              </w:rPr>
            </w:rPrChange>
          </w:rPr>
          <w:delText xml:space="preserve">JavaScript </w:delText>
        </w:r>
        <w:r w:rsidRPr="00EA672B" w:rsidDel="00EA672B">
          <w:rPr>
            <w:i/>
            <w:noProof/>
            <w:rPrChange w:id="380" w:author="Ryan Lemos" w:date="2019-10-07T11:06:00Z">
              <w:rPr>
                <w:i/>
                <w:noProof/>
                <w:lang w:val="en-US"/>
              </w:rPr>
            </w:rPrChange>
          </w:rPr>
          <w:delText>Object Notation</w:delText>
        </w:r>
        <w:r w:rsidRPr="00EA672B" w:rsidDel="00EA672B">
          <w:rPr>
            <w:noProof/>
            <w:rPrChange w:id="381" w:author="Ryan Lemos" w:date="2019-10-07T11:06:00Z">
              <w:rPr>
                <w:noProof/>
                <w:lang w:val="en-US"/>
              </w:rPr>
            </w:rPrChange>
          </w:rPr>
          <w:delText xml:space="preserve"> (JSON)</w:delText>
        </w:r>
        <w:r w:rsidRPr="00EA672B" w:rsidDel="00EA672B">
          <w:rPr>
            <w:noProof/>
            <w:rPrChange w:id="382"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383" w:author="Ryan Lemos" w:date="2019-10-07T11:05:00Z"/>
          <w:rFonts w:asciiTheme="minorHAnsi" w:eastAsiaTheme="minorEastAsia" w:hAnsiTheme="minorHAnsi" w:cstheme="minorBidi"/>
          <w:noProof/>
          <w:sz w:val="22"/>
          <w:szCs w:val="22"/>
          <w:lang w:eastAsia="pt-BR"/>
          <w:rPrChange w:id="384" w:author="Ryan Lemos" w:date="2019-10-07T11:06:00Z">
            <w:rPr>
              <w:del w:id="385" w:author="Ryan Lemos" w:date="2019-10-07T11:05:00Z"/>
              <w:rFonts w:asciiTheme="minorHAnsi" w:eastAsiaTheme="minorEastAsia" w:hAnsiTheme="minorHAnsi" w:cstheme="minorBidi"/>
              <w:noProof/>
              <w:sz w:val="22"/>
              <w:szCs w:val="22"/>
              <w:lang w:val="en-US" w:eastAsia="pt-BR"/>
            </w:rPr>
          </w:rPrChange>
        </w:rPr>
      </w:pPr>
      <w:del w:id="386" w:author="Ryan Lemos" w:date="2019-10-07T11:05:00Z">
        <w:r w:rsidRPr="00EA672B" w:rsidDel="00EA672B">
          <w:rPr>
            <w:noProof/>
            <w:rPrChange w:id="387"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38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89" w:author="Ryan Lemos" w:date="2019-10-07T11:06:00Z">
              <w:rPr>
                <w:noProof/>
                <w:lang w:val="en-US"/>
              </w:rPr>
            </w:rPrChange>
          </w:rPr>
          <w:delText>TypeScript</w:delText>
        </w:r>
        <w:r w:rsidRPr="00EA672B" w:rsidDel="00EA672B">
          <w:rPr>
            <w:noProof/>
            <w:rPrChange w:id="390"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391" w:author="Ryan Lemos" w:date="2019-10-07T11:05:00Z"/>
          <w:rFonts w:asciiTheme="minorHAnsi" w:eastAsiaTheme="minorEastAsia" w:hAnsiTheme="minorHAnsi" w:cstheme="minorBidi"/>
          <w:noProof/>
          <w:sz w:val="22"/>
          <w:szCs w:val="22"/>
          <w:lang w:eastAsia="pt-BR"/>
          <w:rPrChange w:id="392" w:author="Ryan Lemos" w:date="2019-10-07T11:06:00Z">
            <w:rPr>
              <w:del w:id="393" w:author="Ryan Lemos" w:date="2019-10-07T11:05:00Z"/>
              <w:rFonts w:asciiTheme="minorHAnsi" w:eastAsiaTheme="minorEastAsia" w:hAnsiTheme="minorHAnsi" w:cstheme="minorBidi"/>
              <w:noProof/>
              <w:sz w:val="22"/>
              <w:szCs w:val="22"/>
              <w:lang w:val="en-US" w:eastAsia="pt-BR"/>
            </w:rPr>
          </w:rPrChange>
        </w:rPr>
      </w:pPr>
      <w:del w:id="394" w:author="Ryan Lemos" w:date="2019-10-07T11:05:00Z">
        <w:r w:rsidRPr="00EA672B" w:rsidDel="00EA672B">
          <w:rPr>
            <w:noProof/>
            <w:rPrChange w:id="395"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39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97" w:author="Ryan Lemos" w:date="2019-10-07T11:06:00Z">
              <w:rPr>
                <w:noProof/>
                <w:lang w:val="en-US"/>
              </w:rPr>
            </w:rPrChange>
          </w:rPr>
          <w:delText>Angular</w:delText>
        </w:r>
        <w:r w:rsidRPr="00EA672B" w:rsidDel="00EA672B">
          <w:rPr>
            <w:noProof/>
            <w:rPrChange w:id="398"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399" w:author="Ryan Lemos" w:date="2019-10-07T11:05:00Z"/>
          <w:rFonts w:asciiTheme="minorHAnsi" w:eastAsiaTheme="minorEastAsia" w:hAnsiTheme="minorHAnsi" w:cstheme="minorBidi"/>
          <w:noProof/>
          <w:sz w:val="22"/>
          <w:szCs w:val="22"/>
          <w:lang w:eastAsia="pt-BR"/>
          <w:rPrChange w:id="400" w:author="Ryan Lemos" w:date="2019-10-07T11:06:00Z">
            <w:rPr>
              <w:del w:id="401" w:author="Ryan Lemos" w:date="2019-10-07T11:05:00Z"/>
              <w:rFonts w:asciiTheme="minorHAnsi" w:eastAsiaTheme="minorEastAsia" w:hAnsiTheme="minorHAnsi" w:cstheme="minorBidi"/>
              <w:noProof/>
              <w:sz w:val="22"/>
              <w:szCs w:val="22"/>
              <w:lang w:val="en-US" w:eastAsia="pt-BR"/>
            </w:rPr>
          </w:rPrChange>
        </w:rPr>
      </w:pPr>
      <w:del w:id="402" w:author="Ryan Lemos" w:date="2019-10-07T11:05:00Z">
        <w:r w:rsidRPr="00EA672B" w:rsidDel="00EA672B">
          <w:rPr>
            <w:noProof/>
            <w:rPrChange w:id="403"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40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05" w:author="Ryan Lemos" w:date="2019-10-07T11:06:00Z">
              <w:rPr>
                <w:i/>
                <w:noProof/>
                <w:lang w:val="en-US"/>
              </w:rPr>
            </w:rPrChange>
          </w:rPr>
          <w:delText>Hypertext PreProcessor</w:delText>
        </w:r>
        <w:r w:rsidRPr="00EA672B" w:rsidDel="00EA672B">
          <w:rPr>
            <w:noProof/>
            <w:rPrChange w:id="406" w:author="Ryan Lemos" w:date="2019-10-07T11:06:00Z">
              <w:rPr>
                <w:noProof/>
                <w:lang w:val="en-US"/>
              </w:rPr>
            </w:rPrChange>
          </w:rPr>
          <w:delText xml:space="preserve"> (PHP)</w:delText>
        </w:r>
        <w:r w:rsidRPr="00EA672B" w:rsidDel="00EA672B">
          <w:rPr>
            <w:noProof/>
            <w:rPrChange w:id="407"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408" w:author="Ryan Lemos" w:date="2019-10-07T11:05:00Z"/>
          <w:rFonts w:asciiTheme="minorHAnsi" w:eastAsiaTheme="minorEastAsia" w:hAnsiTheme="minorHAnsi" w:cstheme="minorBidi"/>
          <w:noProof/>
          <w:sz w:val="22"/>
          <w:szCs w:val="22"/>
          <w:lang w:eastAsia="pt-BR"/>
          <w:rPrChange w:id="409" w:author="Ryan Lemos" w:date="2019-10-07T11:06:00Z">
            <w:rPr>
              <w:del w:id="410" w:author="Ryan Lemos" w:date="2019-10-07T11:05:00Z"/>
              <w:rFonts w:asciiTheme="minorHAnsi" w:eastAsiaTheme="minorEastAsia" w:hAnsiTheme="minorHAnsi" w:cstheme="minorBidi"/>
              <w:noProof/>
              <w:sz w:val="22"/>
              <w:szCs w:val="22"/>
              <w:lang w:val="en-US" w:eastAsia="pt-BR"/>
            </w:rPr>
          </w:rPrChange>
        </w:rPr>
      </w:pPr>
      <w:del w:id="411" w:author="Ryan Lemos" w:date="2019-10-07T11:05:00Z">
        <w:r w:rsidRPr="00EA672B" w:rsidDel="00EA672B">
          <w:rPr>
            <w:noProof/>
            <w:rPrChange w:id="412"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41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14" w:author="Ryan Lemos" w:date="2019-10-07T11:06:00Z">
              <w:rPr>
                <w:noProof/>
                <w:lang w:val="en-US"/>
              </w:rPr>
            </w:rPrChange>
          </w:rPr>
          <w:delText>PHPUNIT</w:delText>
        </w:r>
        <w:r w:rsidRPr="00EA672B" w:rsidDel="00EA672B">
          <w:rPr>
            <w:noProof/>
            <w:rPrChange w:id="415"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416" w:author="Ryan Lemos" w:date="2019-10-07T11:05:00Z"/>
          <w:rFonts w:asciiTheme="minorHAnsi" w:eastAsiaTheme="minorEastAsia" w:hAnsiTheme="minorHAnsi" w:cstheme="minorBidi"/>
          <w:noProof/>
          <w:sz w:val="22"/>
          <w:szCs w:val="22"/>
          <w:lang w:eastAsia="pt-BR"/>
          <w:rPrChange w:id="417" w:author="Ryan Lemos" w:date="2019-10-07T11:06:00Z">
            <w:rPr>
              <w:del w:id="418" w:author="Ryan Lemos" w:date="2019-10-07T11:05:00Z"/>
              <w:rFonts w:asciiTheme="minorHAnsi" w:eastAsiaTheme="minorEastAsia" w:hAnsiTheme="minorHAnsi" w:cstheme="minorBidi"/>
              <w:noProof/>
              <w:sz w:val="22"/>
              <w:szCs w:val="22"/>
              <w:lang w:val="en-US" w:eastAsia="pt-BR"/>
            </w:rPr>
          </w:rPrChange>
        </w:rPr>
      </w:pPr>
      <w:del w:id="419" w:author="Ryan Lemos" w:date="2019-10-07T11:05:00Z">
        <w:r w:rsidRPr="00EA672B" w:rsidDel="00EA672B">
          <w:rPr>
            <w:noProof/>
            <w:rPrChange w:id="420"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421"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22" w:author="Ryan Lemos" w:date="2019-10-07T11:06:00Z">
              <w:rPr>
                <w:i/>
                <w:noProof/>
                <w:lang w:val="en-US"/>
              </w:rPr>
            </w:rPrChange>
          </w:rPr>
          <w:delText>Framework</w:delText>
        </w:r>
        <w:r w:rsidRPr="00EA672B" w:rsidDel="00EA672B">
          <w:rPr>
            <w:noProof/>
            <w:rPrChange w:id="423" w:author="Ryan Lemos" w:date="2019-10-07T11:06:00Z">
              <w:rPr>
                <w:noProof/>
                <w:lang w:val="en-US"/>
              </w:rPr>
            </w:rPrChange>
          </w:rPr>
          <w:delText xml:space="preserve"> Laravel</w:delText>
        </w:r>
        <w:r w:rsidRPr="00EA672B" w:rsidDel="00EA672B">
          <w:rPr>
            <w:noProof/>
            <w:rPrChange w:id="424"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425" w:author="Ryan Lemos" w:date="2019-10-07T11:05:00Z"/>
          <w:rFonts w:asciiTheme="minorHAnsi" w:eastAsiaTheme="minorEastAsia" w:hAnsiTheme="minorHAnsi" w:cstheme="minorBidi"/>
          <w:noProof/>
          <w:sz w:val="22"/>
          <w:szCs w:val="22"/>
          <w:lang w:eastAsia="pt-BR"/>
          <w:rPrChange w:id="426" w:author="Ryan Lemos" w:date="2019-10-07T11:06:00Z">
            <w:rPr>
              <w:del w:id="427" w:author="Ryan Lemos" w:date="2019-10-07T11:05:00Z"/>
              <w:rFonts w:asciiTheme="minorHAnsi" w:eastAsiaTheme="minorEastAsia" w:hAnsiTheme="minorHAnsi" w:cstheme="minorBidi"/>
              <w:noProof/>
              <w:sz w:val="22"/>
              <w:szCs w:val="22"/>
              <w:lang w:val="en-US" w:eastAsia="pt-BR"/>
            </w:rPr>
          </w:rPrChange>
        </w:rPr>
      </w:pPr>
      <w:del w:id="428" w:author="Ryan Lemos" w:date="2019-10-07T11:05:00Z">
        <w:r w:rsidRPr="00EA672B" w:rsidDel="00EA672B">
          <w:rPr>
            <w:noProof/>
            <w:rPrChange w:id="429"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430"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31" w:author="Ryan Lemos" w:date="2019-10-07T11:06:00Z">
              <w:rPr>
                <w:i/>
                <w:noProof/>
                <w:lang w:val="en-US"/>
              </w:rPr>
            </w:rPrChange>
          </w:rPr>
          <w:delText>Representational State Transfer</w:delText>
        </w:r>
        <w:r w:rsidRPr="00EA672B" w:rsidDel="00EA672B">
          <w:rPr>
            <w:noProof/>
            <w:rPrChange w:id="432" w:author="Ryan Lemos" w:date="2019-10-07T11:06:00Z">
              <w:rPr>
                <w:noProof/>
                <w:lang w:val="en-US"/>
              </w:rPr>
            </w:rPrChange>
          </w:rPr>
          <w:delText xml:space="preserve"> (REST)</w:delText>
        </w:r>
        <w:r w:rsidRPr="00EA672B" w:rsidDel="00EA672B">
          <w:rPr>
            <w:noProof/>
            <w:rPrChange w:id="433"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434" w:author="Ryan Lemos" w:date="2019-10-07T11:05:00Z"/>
          <w:rFonts w:asciiTheme="minorHAnsi" w:eastAsiaTheme="minorEastAsia" w:hAnsiTheme="minorHAnsi" w:cstheme="minorBidi"/>
          <w:noProof/>
          <w:sz w:val="22"/>
          <w:szCs w:val="22"/>
          <w:lang w:eastAsia="pt-BR"/>
        </w:rPr>
      </w:pPr>
      <w:del w:id="435"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436" w:author="Ryan Lemos" w:date="2019-10-07T11:05:00Z"/>
          <w:rFonts w:asciiTheme="minorHAnsi" w:eastAsiaTheme="minorEastAsia" w:hAnsiTheme="minorHAnsi" w:cstheme="minorBidi"/>
          <w:b w:val="0"/>
          <w:iCs w:val="0"/>
          <w:noProof/>
          <w:sz w:val="22"/>
          <w:szCs w:val="22"/>
          <w:lang w:eastAsia="pt-BR"/>
        </w:rPr>
      </w:pPr>
      <w:del w:id="437"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438" w:author="Ryan Lemos" w:date="2019-10-07T11:05:00Z"/>
          <w:rFonts w:asciiTheme="minorHAnsi" w:eastAsiaTheme="minorEastAsia" w:hAnsiTheme="minorHAnsi" w:cstheme="minorBidi"/>
          <w:b w:val="0"/>
          <w:bCs w:val="0"/>
          <w:caps w:val="0"/>
          <w:noProof/>
          <w:sz w:val="22"/>
          <w:szCs w:val="22"/>
          <w:lang w:eastAsia="pt-BR"/>
        </w:rPr>
      </w:pPr>
      <w:del w:id="439"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440" w:author="Ryan Lemos" w:date="2019-10-07T11:05:00Z"/>
          <w:rFonts w:asciiTheme="minorHAnsi" w:eastAsiaTheme="minorEastAsia" w:hAnsiTheme="minorHAnsi" w:cstheme="minorBidi"/>
          <w:caps w:val="0"/>
          <w:noProof/>
          <w:sz w:val="22"/>
          <w:szCs w:val="22"/>
          <w:lang w:eastAsia="pt-BR"/>
        </w:rPr>
      </w:pPr>
      <w:del w:id="441"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442" w:author="Ryan Lemos" w:date="2019-10-07T11:05:00Z"/>
          <w:rFonts w:asciiTheme="minorHAnsi" w:eastAsiaTheme="minorEastAsia" w:hAnsiTheme="minorHAnsi" w:cstheme="minorBidi"/>
          <w:caps w:val="0"/>
          <w:noProof/>
          <w:sz w:val="22"/>
          <w:szCs w:val="22"/>
          <w:lang w:eastAsia="pt-BR"/>
        </w:rPr>
      </w:pPr>
      <w:del w:id="443"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444" w:author="Ryan Lemos" w:date="2019-10-07T11:05:00Z"/>
          <w:rFonts w:asciiTheme="minorHAnsi" w:eastAsiaTheme="minorEastAsia" w:hAnsiTheme="minorHAnsi" w:cstheme="minorBidi"/>
          <w:caps w:val="0"/>
          <w:noProof/>
          <w:sz w:val="22"/>
          <w:szCs w:val="22"/>
          <w:lang w:eastAsia="pt-BR"/>
        </w:rPr>
      </w:pPr>
      <w:del w:id="445"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446" w:author="Ryan Lemos" w:date="2019-10-07T11:05:00Z"/>
          <w:rFonts w:asciiTheme="minorHAnsi" w:eastAsiaTheme="minorEastAsia" w:hAnsiTheme="minorHAnsi" w:cstheme="minorBidi"/>
          <w:caps w:val="0"/>
          <w:noProof/>
          <w:sz w:val="22"/>
          <w:szCs w:val="22"/>
          <w:lang w:eastAsia="pt-BR"/>
        </w:rPr>
      </w:pPr>
      <w:del w:id="447"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448" w:author="Ryan Lemos" w:date="2019-10-07T11:05:00Z"/>
          <w:rFonts w:asciiTheme="minorHAnsi" w:eastAsiaTheme="minorEastAsia" w:hAnsiTheme="minorHAnsi" w:cstheme="minorBidi"/>
          <w:caps w:val="0"/>
          <w:noProof/>
          <w:sz w:val="22"/>
          <w:szCs w:val="22"/>
          <w:lang w:eastAsia="pt-BR"/>
        </w:rPr>
      </w:pPr>
      <w:del w:id="449"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450" w:author="Ryan Lemos" w:date="2019-10-07T11:05:00Z"/>
          <w:rFonts w:asciiTheme="minorHAnsi" w:eastAsiaTheme="minorEastAsia" w:hAnsiTheme="minorHAnsi" w:cstheme="minorBidi"/>
          <w:b w:val="0"/>
          <w:iCs w:val="0"/>
          <w:noProof/>
          <w:sz w:val="22"/>
          <w:szCs w:val="22"/>
          <w:lang w:eastAsia="pt-BR"/>
        </w:rPr>
      </w:pPr>
      <w:del w:id="451"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452" w:author="Ryan Lemos" w:date="2019-10-07T11:05:00Z"/>
          <w:rFonts w:asciiTheme="minorHAnsi" w:eastAsiaTheme="minorEastAsia" w:hAnsiTheme="minorHAnsi" w:cstheme="minorBidi"/>
          <w:b w:val="0"/>
          <w:iCs w:val="0"/>
          <w:noProof/>
          <w:sz w:val="22"/>
          <w:szCs w:val="22"/>
          <w:lang w:eastAsia="pt-BR"/>
        </w:rPr>
      </w:pPr>
      <w:del w:id="453"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454" w:author="Ryan Lemos" w:date="2019-10-07T11:05:00Z"/>
          <w:rFonts w:asciiTheme="minorHAnsi" w:eastAsiaTheme="minorEastAsia" w:hAnsiTheme="minorHAnsi" w:cstheme="minorBidi"/>
          <w:b w:val="0"/>
          <w:iCs w:val="0"/>
          <w:noProof/>
          <w:sz w:val="22"/>
          <w:szCs w:val="22"/>
          <w:lang w:eastAsia="pt-BR"/>
        </w:rPr>
      </w:pPr>
      <w:del w:id="455"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456" w:author="Ryan Lemos" w:date="2019-10-07T11:05:00Z"/>
          <w:rFonts w:asciiTheme="minorHAnsi" w:eastAsiaTheme="minorEastAsia" w:hAnsiTheme="minorHAnsi" w:cstheme="minorBidi"/>
          <w:b w:val="0"/>
          <w:iCs w:val="0"/>
          <w:noProof/>
          <w:sz w:val="22"/>
          <w:szCs w:val="22"/>
          <w:lang w:eastAsia="pt-BR"/>
        </w:rPr>
      </w:pPr>
      <w:del w:id="457"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458" w:author="Ryan Lemos" w:date="2019-10-07T11:05:00Z"/>
          <w:rFonts w:asciiTheme="minorHAnsi" w:eastAsiaTheme="minorEastAsia" w:hAnsiTheme="minorHAnsi" w:cstheme="minorBidi"/>
          <w:b w:val="0"/>
          <w:iCs w:val="0"/>
          <w:noProof/>
          <w:sz w:val="22"/>
          <w:szCs w:val="22"/>
          <w:lang w:eastAsia="pt-BR"/>
        </w:rPr>
      </w:pPr>
      <w:del w:id="459"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460" w:author="Ryan Lemos" w:date="2019-10-07T11:05:00Z"/>
          <w:rFonts w:asciiTheme="minorHAnsi" w:eastAsiaTheme="minorEastAsia" w:hAnsiTheme="minorHAnsi" w:cstheme="minorBidi"/>
          <w:b w:val="0"/>
          <w:iCs w:val="0"/>
          <w:noProof/>
          <w:sz w:val="22"/>
          <w:szCs w:val="22"/>
          <w:lang w:eastAsia="pt-BR"/>
        </w:rPr>
      </w:pPr>
      <w:del w:id="461"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462" w:author="Ryan Lemos" w:date="2019-10-07T11:05:00Z"/>
          <w:rFonts w:asciiTheme="minorHAnsi" w:eastAsiaTheme="minorEastAsia" w:hAnsiTheme="minorHAnsi" w:cstheme="minorBidi"/>
          <w:b w:val="0"/>
          <w:iCs w:val="0"/>
          <w:noProof/>
          <w:sz w:val="22"/>
          <w:szCs w:val="22"/>
          <w:lang w:eastAsia="pt-BR"/>
        </w:rPr>
      </w:pPr>
      <w:del w:id="463"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464" w:author="Ryan Lemos" w:date="2019-10-07T11:05:00Z"/>
          <w:rFonts w:asciiTheme="minorHAnsi" w:eastAsiaTheme="minorEastAsia" w:hAnsiTheme="minorHAnsi" w:cstheme="minorBidi"/>
          <w:b w:val="0"/>
          <w:iCs w:val="0"/>
          <w:noProof/>
          <w:sz w:val="22"/>
          <w:szCs w:val="22"/>
          <w:lang w:eastAsia="pt-BR"/>
        </w:rPr>
      </w:pPr>
      <w:del w:id="465"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466" w:author="Ryan Lemos" w:date="2019-10-07T11:05:00Z"/>
          <w:rFonts w:asciiTheme="minorHAnsi" w:eastAsiaTheme="minorEastAsia" w:hAnsiTheme="minorHAnsi" w:cstheme="minorBidi"/>
          <w:caps w:val="0"/>
          <w:noProof/>
          <w:sz w:val="22"/>
          <w:szCs w:val="22"/>
          <w:lang w:eastAsia="pt-BR"/>
        </w:rPr>
      </w:pPr>
      <w:del w:id="467"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468" w:author="Ryan Lemos" w:date="2019-10-07T11:05:00Z"/>
          <w:rFonts w:asciiTheme="minorHAnsi" w:eastAsiaTheme="minorEastAsia" w:hAnsiTheme="minorHAnsi" w:cstheme="minorBidi"/>
          <w:b w:val="0"/>
          <w:iCs w:val="0"/>
          <w:noProof/>
          <w:sz w:val="22"/>
          <w:szCs w:val="22"/>
          <w:lang w:eastAsia="pt-BR"/>
        </w:rPr>
      </w:pPr>
      <w:del w:id="469"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470" w:author="Ryan Lemos" w:date="2019-10-07T11:05:00Z"/>
          <w:rFonts w:asciiTheme="minorHAnsi" w:eastAsiaTheme="minorEastAsia" w:hAnsiTheme="minorHAnsi" w:cstheme="minorBidi"/>
          <w:noProof/>
          <w:sz w:val="22"/>
          <w:szCs w:val="22"/>
          <w:lang w:eastAsia="pt-BR"/>
        </w:rPr>
      </w:pPr>
      <w:del w:id="471"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472" w:author="Ryan Lemos" w:date="2019-10-07T11:05:00Z"/>
          <w:rFonts w:asciiTheme="minorHAnsi" w:eastAsiaTheme="minorEastAsia" w:hAnsiTheme="minorHAnsi" w:cstheme="minorBidi"/>
          <w:noProof/>
          <w:sz w:val="22"/>
          <w:szCs w:val="22"/>
          <w:lang w:eastAsia="pt-BR"/>
        </w:rPr>
      </w:pPr>
      <w:del w:id="473"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474" w:author="Ryan Lemos" w:date="2019-10-07T11:05:00Z"/>
          <w:rFonts w:asciiTheme="minorHAnsi" w:eastAsiaTheme="minorEastAsia" w:hAnsiTheme="minorHAnsi" w:cstheme="minorBidi"/>
          <w:noProof/>
          <w:sz w:val="22"/>
          <w:szCs w:val="22"/>
          <w:lang w:eastAsia="pt-BR"/>
        </w:rPr>
      </w:pPr>
      <w:del w:id="475"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476" w:author="Ryan Lemos" w:date="2019-10-07T11:05:00Z"/>
          <w:rFonts w:asciiTheme="minorHAnsi" w:eastAsiaTheme="minorEastAsia" w:hAnsiTheme="minorHAnsi" w:cstheme="minorBidi"/>
          <w:noProof/>
          <w:sz w:val="22"/>
          <w:szCs w:val="22"/>
          <w:lang w:eastAsia="pt-BR"/>
        </w:rPr>
      </w:pPr>
      <w:del w:id="477"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478" w:author="Ryan Lemos" w:date="2019-10-07T11:05:00Z"/>
          <w:rFonts w:asciiTheme="minorHAnsi" w:eastAsiaTheme="minorEastAsia" w:hAnsiTheme="minorHAnsi" w:cstheme="minorBidi"/>
          <w:caps w:val="0"/>
          <w:noProof/>
          <w:sz w:val="22"/>
          <w:szCs w:val="22"/>
          <w:lang w:eastAsia="pt-BR"/>
        </w:rPr>
      </w:pPr>
      <w:del w:id="479"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480" w:author="Ryan Lemos" w:date="2019-10-07T11:05:00Z"/>
          <w:rFonts w:asciiTheme="minorHAnsi" w:eastAsiaTheme="minorEastAsia" w:hAnsiTheme="minorHAnsi" w:cstheme="minorBidi"/>
          <w:b w:val="0"/>
          <w:iCs w:val="0"/>
          <w:noProof/>
          <w:sz w:val="22"/>
          <w:szCs w:val="22"/>
          <w:lang w:eastAsia="pt-BR"/>
        </w:rPr>
      </w:pPr>
      <w:del w:id="481"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482" w:author="Ryan Lemos" w:date="2019-10-07T11:05:00Z"/>
          <w:rFonts w:asciiTheme="minorHAnsi" w:eastAsiaTheme="minorEastAsia" w:hAnsiTheme="minorHAnsi" w:cstheme="minorBidi"/>
          <w:noProof/>
          <w:sz w:val="22"/>
          <w:szCs w:val="22"/>
          <w:lang w:eastAsia="pt-BR"/>
        </w:rPr>
      </w:pPr>
      <w:del w:id="483"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484" w:author="Ryan Lemos" w:date="2019-10-07T11:05:00Z"/>
          <w:rFonts w:asciiTheme="minorHAnsi" w:eastAsiaTheme="minorEastAsia" w:hAnsiTheme="minorHAnsi" w:cstheme="minorBidi"/>
          <w:noProof/>
          <w:sz w:val="22"/>
          <w:szCs w:val="22"/>
          <w:lang w:eastAsia="pt-BR"/>
        </w:rPr>
      </w:pPr>
      <w:del w:id="485"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486" w:author="Ryan Lemos" w:date="2019-10-07T11:05:00Z"/>
          <w:rFonts w:asciiTheme="minorHAnsi" w:eastAsiaTheme="minorEastAsia" w:hAnsiTheme="minorHAnsi" w:cstheme="minorBidi"/>
          <w:caps w:val="0"/>
          <w:noProof/>
          <w:sz w:val="22"/>
          <w:szCs w:val="22"/>
          <w:lang w:eastAsia="pt-BR"/>
        </w:rPr>
      </w:pPr>
      <w:del w:id="487"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488" w:author="Ryan Lemos" w:date="2019-10-07T11:05:00Z"/>
          <w:rFonts w:asciiTheme="minorHAnsi" w:eastAsiaTheme="minorEastAsia" w:hAnsiTheme="minorHAnsi" w:cstheme="minorBidi"/>
          <w:b w:val="0"/>
          <w:iCs w:val="0"/>
          <w:noProof/>
          <w:sz w:val="22"/>
          <w:szCs w:val="22"/>
          <w:lang w:eastAsia="pt-BR"/>
        </w:rPr>
      </w:pPr>
      <w:del w:id="489"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490" w:author="Ryan Lemos" w:date="2019-10-07T11:05:00Z"/>
          <w:rFonts w:asciiTheme="minorHAnsi" w:eastAsiaTheme="minorEastAsia" w:hAnsiTheme="minorHAnsi" w:cstheme="minorBidi"/>
          <w:noProof/>
          <w:sz w:val="22"/>
          <w:szCs w:val="22"/>
          <w:lang w:eastAsia="pt-BR"/>
        </w:rPr>
      </w:pPr>
      <w:del w:id="491"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492" w:author="Ryan Lemos" w:date="2019-10-07T11:05:00Z"/>
          <w:rFonts w:asciiTheme="minorHAnsi" w:eastAsiaTheme="minorEastAsia" w:hAnsiTheme="minorHAnsi" w:cstheme="minorBidi"/>
          <w:noProof/>
          <w:sz w:val="22"/>
          <w:szCs w:val="22"/>
          <w:lang w:eastAsia="pt-BR"/>
        </w:rPr>
      </w:pPr>
      <w:del w:id="493"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494" w:author="Ryan Lemos" w:date="2019-10-07T11:05:00Z"/>
          <w:rFonts w:asciiTheme="minorHAnsi" w:eastAsiaTheme="minorEastAsia" w:hAnsiTheme="minorHAnsi" w:cstheme="minorBidi"/>
          <w:caps w:val="0"/>
          <w:noProof/>
          <w:sz w:val="22"/>
          <w:szCs w:val="22"/>
          <w:lang w:eastAsia="pt-BR"/>
        </w:rPr>
      </w:pPr>
      <w:del w:id="495"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496" w:author="Ryan Lemos" w:date="2019-10-07T11:05:00Z"/>
          <w:rFonts w:asciiTheme="minorHAnsi" w:eastAsiaTheme="minorEastAsia" w:hAnsiTheme="minorHAnsi" w:cstheme="minorBidi"/>
          <w:b w:val="0"/>
          <w:iCs w:val="0"/>
          <w:noProof/>
          <w:sz w:val="22"/>
          <w:szCs w:val="22"/>
          <w:lang w:eastAsia="pt-BR"/>
        </w:rPr>
      </w:pPr>
      <w:del w:id="497"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498" w:author="Ryan Lemos" w:date="2019-10-07T11:05:00Z"/>
          <w:rFonts w:asciiTheme="minorHAnsi" w:eastAsiaTheme="minorEastAsia" w:hAnsiTheme="minorHAnsi" w:cstheme="minorBidi"/>
          <w:b w:val="0"/>
          <w:bCs w:val="0"/>
          <w:caps w:val="0"/>
          <w:noProof/>
          <w:sz w:val="22"/>
          <w:szCs w:val="22"/>
          <w:lang w:eastAsia="pt-BR"/>
        </w:rPr>
      </w:pPr>
      <w:del w:id="499"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500" w:author="Ryan Lemos" w:date="2019-10-07T11:05:00Z"/>
          <w:rFonts w:asciiTheme="minorHAnsi" w:eastAsiaTheme="minorEastAsia" w:hAnsiTheme="minorHAnsi" w:cstheme="minorBidi"/>
          <w:b w:val="0"/>
          <w:bCs w:val="0"/>
          <w:caps w:val="0"/>
          <w:noProof/>
          <w:sz w:val="22"/>
          <w:szCs w:val="22"/>
          <w:lang w:eastAsia="pt-BR"/>
        </w:rPr>
      </w:pPr>
      <w:del w:id="501"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502" w:author="Ryan Lemos" w:date="2019-10-07T11:05:00Z"/>
          <w:rFonts w:asciiTheme="minorHAnsi" w:eastAsiaTheme="minorEastAsia" w:hAnsiTheme="minorHAnsi" w:cstheme="minorBidi"/>
          <w:caps w:val="0"/>
          <w:noProof/>
          <w:sz w:val="22"/>
          <w:szCs w:val="22"/>
          <w:lang w:eastAsia="pt-BR"/>
        </w:rPr>
      </w:pPr>
      <w:del w:id="503"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504" w:author="Ryan Lemos" w:date="2019-10-07T11:05:00Z"/>
          <w:rFonts w:asciiTheme="minorHAnsi" w:eastAsiaTheme="minorEastAsia" w:hAnsiTheme="minorHAnsi" w:cstheme="minorBidi"/>
          <w:b w:val="0"/>
          <w:bCs w:val="0"/>
          <w:caps w:val="0"/>
          <w:noProof/>
          <w:sz w:val="22"/>
          <w:szCs w:val="22"/>
          <w:lang w:eastAsia="pt-BR"/>
        </w:rPr>
      </w:pPr>
      <w:del w:id="505"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506" w:author="Ryan Lemos" w:date="2019-10-07T11:05:00Z"/>
          <w:rFonts w:asciiTheme="minorHAnsi" w:eastAsiaTheme="minorEastAsia" w:hAnsiTheme="minorHAnsi" w:cstheme="minorBidi"/>
          <w:b w:val="0"/>
          <w:bCs w:val="0"/>
          <w:caps w:val="0"/>
          <w:noProof/>
          <w:sz w:val="22"/>
          <w:szCs w:val="22"/>
          <w:lang w:eastAsia="pt-BR"/>
        </w:rPr>
      </w:pPr>
      <w:del w:id="507"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508" w:name="_Ref528267984"/>
      <w:bookmarkStart w:id="509" w:name="_Toc21505860"/>
      <w:r w:rsidRPr="006A6D09">
        <w:rPr>
          <w:szCs w:val="24"/>
        </w:rPr>
        <w:lastRenderedPageBreak/>
        <w:t>INTRODUÇÃO</w:t>
      </w:r>
      <w:bookmarkEnd w:id="508"/>
      <w:bookmarkEnd w:id="509"/>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510"/>
      <w:r w:rsidR="00661406">
        <w:t>desempenho</w:t>
      </w:r>
      <w:commentRangeEnd w:id="510"/>
      <w:r w:rsidR="0097329B">
        <w:rPr>
          <w:rStyle w:val="Refdecomentrio"/>
        </w:rPr>
        <w:commentReference w:id="510"/>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11" w:name="_Ref528269096"/>
      <w:bookmarkStart w:id="512" w:name="_Toc21505861"/>
      <w:r>
        <w:lastRenderedPageBreak/>
        <w:t>Referencial teórico</w:t>
      </w:r>
      <w:bookmarkEnd w:id="511"/>
      <w:bookmarkEnd w:id="512"/>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513" w:name="_Toc21505862"/>
      <w:r>
        <w:t xml:space="preserve">Educação </w:t>
      </w:r>
      <w:r w:rsidR="00D61CB9">
        <w:t>a distância – ambiente virtual</w:t>
      </w:r>
      <w:bookmarkEnd w:id="513"/>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514" w:name="_Ref527667254"/>
      <w:bookmarkStart w:id="515" w:name="_Toc21505863"/>
      <w:r w:rsidRPr="00C119E4">
        <w:t>Metodologias/sistemas de apoio de ensino de idiomas</w:t>
      </w:r>
      <w:bookmarkEnd w:id="514"/>
      <w:bookmarkEnd w:id="515"/>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02B193FE"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516"/>
      <w:commentRangeEnd w:id="516"/>
      <w:r w:rsidR="009E0DFF">
        <w:rPr>
          <w:rStyle w:val="Refdecomentrio"/>
        </w:rPr>
        <w:commentReference w:id="516"/>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511CE0">
        <w:t xml:space="preserve">Figura </w:t>
      </w:r>
      <w:r w:rsidR="00511CE0">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1C8684ED" w:rsidR="00C87DBE" w:rsidRDefault="00C87DBE" w:rsidP="00FC0021">
      <w:pPr>
        <w:pStyle w:val="Legenda"/>
        <w:keepNext/>
      </w:pPr>
      <w:bookmarkStart w:id="517" w:name="_Ref526524016"/>
      <w:r>
        <w:t xml:space="preserve">Figura </w:t>
      </w:r>
      <w:fldSimple w:instr=" SEQ Figura \* ARABIC ">
        <w:r w:rsidR="001A66C9">
          <w:rPr>
            <w:noProof/>
          </w:rPr>
          <w:t>1</w:t>
        </w:r>
      </w:fldSimple>
      <w:bookmarkEnd w:id="517"/>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51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28613CEC" w:rsidR="00C87DBE" w:rsidRDefault="00C87DBE" w:rsidP="00FC0021">
      <w:pPr>
        <w:pStyle w:val="Legenda"/>
        <w:keepNext/>
      </w:pPr>
      <w:r>
        <w:t xml:space="preserve">Figura </w:t>
      </w:r>
      <w:fldSimple w:instr=" SEQ Figura \* ARABIC ">
        <w:r w:rsidR="001A66C9">
          <w:rPr>
            <w:noProof/>
          </w:rPr>
          <w:t>2</w:t>
        </w:r>
      </w:fldSimple>
      <w:bookmarkEnd w:id="518"/>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3E03CFB3"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519" w:author="Ryan Lemos" w:date="2019-10-09T09:44:00Z">
        <w:r w:rsidR="00511CE0">
          <w:t xml:space="preserve">Figura </w:t>
        </w:r>
        <w:r w:rsidR="00511CE0">
          <w:rPr>
            <w:noProof/>
          </w:rPr>
          <w:t>3</w:t>
        </w:r>
        <w:r w:rsidR="00511CE0" w:rsidDel="00D343FF">
          <w:rPr>
            <w:noProof/>
          </w:rPr>
          <w:t>4</w:t>
        </w:r>
      </w:ins>
      <w:del w:id="520"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3AD82D79" w:rsidR="00C87DBE" w:rsidRDefault="00C87DBE" w:rsidP="00FC0021">
      <w:pPr>
        <w:pStyle w:val="Legenda"/>
        <w:keepNext/>
      </w:pPr>
      <w:bookmarkStart w:id="521" w:name="_Ref526523959"/>
      <w:r>
        <w:t xml:space="preserve">Figura </w:t>
      </w:r>
      <w:fldSimple w:instr=" SEQ Figura \* ARABIC ">
        <w:ins w:id="522" w:author="Ryan Lemos" w:date="2019-10-09T20:53:00Z">
          <w:r w:rsidR="001A66C9">
            <w:rPr>
              <w:noProof/>
            </w:rPr>
            <w:t>3</w:t>
          </w:r>
        </w:ins>
        <w:del w:id="523" w:author="Ryan Lemos" w:date="2019-10-05T19:42:00Z">
          <w:r w:rsidR="00054B21" w:rsidDel="00D343FF">
            <w:rPr>
              <w:noProof/>
            </w:rPr>
            <w:delText>4</w:delText>
          </w:r>
        </w:del>
      </w:fldSimple>
      <w:bookmarkEnd w:id="521"/>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524" w:name="_Toc21505864"/>
      <w:r>
        <w:t>Desenvolvimento</w:t>
      </w:r>
      <w:r w:rsidR="00830B0E">
        <w:t xml:space="preserve"> e tecnologias</w:t>
      </w:r>
      <w:r>
        <w:t xml:space="preserve"> de </w:t>
      </w:r>
      <w:r w:rsidRPr="005329D1">
        <w:t>sistemas</w:t>
      </w:r>
      <w:r>
        <w:t xml:space="preserve"> Web</w:t>
      </w:r>
      <w:bookmarkEnd w:id="524"/>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525" w:name="_Toc21505865"/>
      <w:r>
        <w:t>C</w:t>
      </w:r>
      <w:r w:rsidR="00C04015">
        <w:t>ontrole de acesso</w:t>
      </w:r>
      <w:r w:rsidR="00F71835">
        <w:t>s</w:t>
      </w:r>
      <w:bookmarkEnd w:id="525"/>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526" w:name="_Toc21505866"/>
      <w:r>
        <w:t>Interação humano computador (IHC)</w:t>
      </w:r>
      <w:bookmarkEnd w:id="52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154D4DD"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527" w:author="Ryan Lemos" w:date="2019-10-09T09:44:00Z">
        <w:r w:rsidR="00511CE0">
          <w:t xml:space="preserve">Figura </w:t>
        </w:r>
        <w:r w:rsidR="00511CE0">
          <w:rPr>
            <w:noProof/>
          </w:rPr>
          <w:t>4</w:t>
        </w:r>
        <w:r w:rsidR="00511CE0" w:rsidDel="00D343FF">
          <w:rPr>
            <w:noProof/>
          </w:rPr>
          <w:t>5</w:t>
        </w:r>
      </w:ins>
      <w:del w:id="528"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55BEACE9" w:rsidR="00C87DBE" w:rsidRDefault="00C87DBE" w:rsidP="00FC0021">
      <w:pPr>
        <w:pStyle w:val="Legenda"/>
        <w:keepNext/>
      </w:pPr>
      <w:bookmarkStart w:id="529" w:name="_Ref526523912"/>
      <w:r>
        <w:t xml:space="preserve">Figura </w:t>
      </w:r>
      <w:fldSimple w:instr=" SEQ Figura \* ARABIC ">
        <w:ins w:id="530" w:author="Ryan Lemos" w:date="2019-10-09T20:53:00Z">
          <w:r w:rsidR="001A66C9">
            <w:rPr>
              <w:noProof/>
            </w:rPr>
            <w:t>4</w:t>
          </w:r>
        </w:ins>
        <w:del w:id="531" w:author="Ryan Lemos" w:date="2019-10-05T19:42:00Z">
          <w:r w:rsidR="00054B21" w:rsidDel="00D343FF">
            <w:rPr>
              <w:noProof/>
            </w:rPr>
            <w:delText>5</w:delText>
          </w:r>
        </w:del>
      </w:fldSimple>
      <w:bookmarkEnd w:id="529"/>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532" w:author="Ryan Lemos" w:date="2019-10-05T18:30:00Z">
        <w:r>
          <w:t xml:space="preserve">Morais e Loper (2014) indagam que é importante para </w:t>
        </w:r>
      </w:ins>
      <w:ins w:id="533" w:author="Ryan Lemos" w:date="2019-10-05T18:31:00Z">
        <w:r>
          <w:t>qualquer sistema seguir um padrão visual. Utilizando-se cores condizentes as interações esperadas</w:t>
        </w:r>
      </w:ins>
      <w:ins w:id="534" w:author="Ryan Lemos" w:date="2019-10-05T18:32:00Z">
        <w:r>
          <w:t xml:space="preserve">. Pois espera-se que um usuário passe bastante tempo utilizando uma aplicação </w:t>
        </w:r>
        <w:r w:rsidR="006C22F5">
          <w:t xml:space="preserve">então a experiencia gerada tem de ser a melhor possível. </w:t>
        </w:r>
      </w:ins>
      <w:ins w:id="535" w:author="Ryan Lemos" w:date="2019-10-05T18:33:00Z">
        <w:r w:rsidR="006C22F5">
          <w:t>Interfaces padronizadas garantem um</w:t>
        </w:r>
      </w:ins>
      <w:ins w:id="536" w:author="Ryan Lemos" w:date="2019-10-05T18:31:00Z">
        <w:r>
          <w:t xml:space="preserve"> </w:t>
        </w:r>
      </w:ins>
      <w:ins w:id="537" w:author="Ryan Lemos" w:date="2019-10-05T18:33:00Z">
        <w:r w:rsidR="006C22F5">
          <w:t xml:space="preserve">aprendizado mais rápido na utilização das telas, já que as utilizadas anteriormente </w:t>
        </w:r>
      </w:ins>
      <w:ins w:id="538"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539" w:name="_Toc21505867"/>
      <w:r>
        <w:t>Engenharia de Software</w:t>
      </w:r>
      <w:bookmarkEnd w:id="539"/>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1321CDB"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540" w:author="Ryan Lemos" w:date="2019-10-09T09:44:00Z">
        <w:r w:rsidR="00511CE0">
          <w:t xml:space="preserve">Figura </w:t>
        </w:r>
        <w:r w:rsidR="00511CE0">
          <w:rPr>
            <w:noProof/>
          </w:rPr>
          <w:t>5</w:t>
        </w:r>
        <w:r w:rsidR="00511CE0" w:rsidDel="00D343FF">
          <w:rPr>
            <w:noProof/>
          </w:rPr>
          <w:t>6</w:t>
        </w:r>
      </w:ins>
      <w:del w:id="541"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1E338C47" w:rsidR="00D51047" w:rsidRDefault="00D51047" w:rsidP="00D51047">
      <w:pPr>
        <w:pStyle w:val="Legenda"/>
        <w:keepNext/>
      </w:pPr>
      <w:bookmarkStart w:id="542" w:name="_Ref527140900"/>
      <w:r>
        <w:lastRenderedPageBreak/>
        <w:t xml:space="preserve">Figura </w:t>
      </w:r>
      <w:fldSimple w:instr=" SEQ Figura \* ARABIC ">
        <w:ins w:id="543" w:author="Ryan Lemos" w:date="2019-10-09T20:53:00Z">
          <w:r w:rsidR="001A66C9">
            <w:rPr>
              <w:noProof/>
            </w:rPr>
            <w:t>5</w:t>
          </w:r>
        </w:ins>
        <w:del w:id="544" w:author="Ryan Lemos" w:date="2019-10-05T19:42:00Z">
          <w:r w:rsidR="00054B21" w:rsidDel="00D343FF">
            <w:rPr>
              <w:noProof/>
            </w:rPr>
            <w:delText>6</w:delText>
          </w:r>
        </w:del>
      </w:fldSimple>
      <w:bookmarkEnd w:id="542"/>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545" w:name="_Toc21505868"/>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545"/>
    </w:p>
    <w:p w14:paraId="4DD245A6" w14:textId="77777777" w:rsidR="00CB3C88" w:rsidRDefault="00CB3C88" w:rsidP="00952162"/>
    <w:p w14:paraId="16C6DBA1" w14:textId="01E1139B"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546" w:author="Ryan Lemos" w:date="2019-10-09T09:44:00Z">
        <w:r w:rsidR="00511CE0">
          <w:t xml:space="preserve">Figura </w:t>
        </w:r>
        <w:r w:rsidR="00511CE0">
          <w:rPr>
            <w:noProof/>
          </w:rPr>
          <w:t>6</w:t>
        </w:r>
        <w:r w:rsidR="00511CE0" w:rsidDel="00D343FF">
          <w:rPr>
            <w:noProof/>
          </w:rPr>
          <w:t>7</w:t>
        </w:r>
      </w:ins>
      <w:del w:id="547"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7ED84937" w:rsidR="009B1B55" w:rsidRDefault="009B1B55" w:rsidP="00952162">
      <w:pPr>
        <w:pStyle w:val="Legenda"/>
        <w:keepNext/>
      </w:pPr>
      <w:bookmarkStart w:id="548" w:name="_Ref527049055"/>
      <w:r>
        <w:t xml:space="preserve">Figura </w:t>
      </w:r>
      <w:fldSimple w:instr=" SEQ Figura \* ARABIC ">
        <w:ins w:id="549" w:author="Ryan Lemos" w:date="2019-10-09T20:53:00Z">
          <w:r w:rsidR="001A66C9">
            <w:rPr>
              <w:noProof/>
            </w:rPr>
            <w:t>6</w:t>
          </w:r>
        </w:ins>
        <w:del w:id="550" w:author="Ryan Lemos" w:date="2019-10-05T19:42:00Z">
          <w:r w:rsidR="00054B21" w:rsidDel="00D343FF">
            <w:rPr>
              <w:noProof/>
            </w:rPr>
            <w:delText>7</w:delText>
          </w:r>
        </w:del>
      </w:fldSimple>
      <w:bookmarkEnd w:id="548"/>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555CECA0"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551" w:author="Ryan Lemos" w:date="2019-10-09T09:44:00Z">
        <w:r w:rsidR="00511CE0">
          <w:t xml:space="preserve">Figura </w:t>
        </w:r>
        <w:r w:rsidR="00511CE0">
          <w:rPr>
            <w:noProof/>
          </w:rPr>
          <w:t>6</w:t>
        </w:r>
        <w:r w:rsidR="00511CE0" w:rsidDel="00D343FF">
          <w:rPr>
            <w:noProof/>
          </w:rPr>
          <w:t>7</w:t>
        </w:r>
      </w:ins>
      <w:del w:id="552"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08C07BA"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553" w:author="Ryan Lemos" w:date="2019-10-09T09:44:00Z">
        <w:r w:rsidR="00511CE0">
          <w:t xml:space="preserve">Figura </w:t>
        </w:r>
        <w:r w:rsidR="00511CE0">
          <w:rPr>
            <w:noProof/>
          </w:rPr>
          <w:t>7</w:t>
        </w:r>
        <w:r w:rsidR="00511CE0" w:rsidDel="00D343FF">
          <w:rPr>
            <w:noProof/>
          </w:rPr>
          <w:t>8</w:t>
        </w:r>
      </w:ins>
      <w:del w:id="554"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2CB1A6F5" w:rsidR="00C91611" w:rsidRDefault="00C91611" w:rsidP="00952162">
      <w:pPr>
        <w:pStyle w:val="Legenda"/>
        <w:keepNext/>
      </w:pPr>
      <w:bookmarkStart w:id="555" w:name="_Ref527053242"/>
      <w:r>
        <w:lastRenderedPageBreak/>
        <w:t xml:space="preserve">Figura </w:t>
      </w:r>
      <w:fldSimple w:instr=" SEQ Figura \* ARABIC ">
        <w:ins w:id="556" w:author="Ryan Lemos" w:date="2019-10-09T20:53:00Z">
          <w:r w:rsidR="001A66C9">
            <w:rPr>
              <w:noProof/>
            </w:rPr>
            <w:t>7</w:t>
          </w:r>
        </w:ins>
        <w:del w:id="557" w:author="Ryan Lemos" w:date="2019-10-05T19:42:00Z">
          <w:r w:rsidR="00054B21" w:rsidDel="00D343FF">
            <w:rPr>
              <w:noProof/>
            </w:rPr>
            <w:delText>8</w:delText>
          </w:r>
        </w:del>
      </w:fldSimple>
      <w:bookmarkEnd w:id="555"/>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3415550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558" w:author="Ryan Lemos" w:date="2019-10-09T09:44:00Z">
        <w:r w:rsidR="00511CE0">
          <w:t xml:space="preserve">Figura </w:t>
        </w:r>
        <w:r w:rsidR="00511CE0">
          <w:rPr>
            <w:noProof/>
          </w:rPr>
          <w:t>8</w:t>
        </w:r>
        <w:r w:rsidR="00511CE0" w:rsidDel="00D343FF">
          <w:rPr>
            <w:noProof/>
          </w:rPr>
          <w:t>9</w:t>
        </w:r>
      </w:ins>
      <w:del w:id="559"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560" w:author="Ryan Lemos" w:date="2019-10-09T09:44:00Z">
        <w:r w:rsidR="00511CE0">
          <w:t xml:space="preserve">Figura </w:t>
        </w:r>
        <w:r w:rsidR="00511CE0">
          <w:rPr>
            <w:noProof/>
          </w:rPr>
          <w:t>8</w:t>
        </w:r>
        <w:r w:rsidR="00511CE0" w:rsidDel="00D343FF">
          <w:rPr>
            <w:noProof/>
          </w:rPr>
          <w:t>9</w:t>
        </w:r>
      </w:ins>
      <w:del w:id="561"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5414DE01" w:rsidR="000C5598" w:rsidRDefault="000C5598" w:rsidP="00952162">
      <w:pPr>
        <w:pStyle w:val="Legenda"/>
        <w:keepNext/>
      </w:pPr>
      <w:bookmarkStart w:id="562" w:name="_Ref527053785"/>
      <w:r>
        <w:t xml:space="preserve">Figura </w:t>
      </w:r>
      <w:fldSimple w:instr=" SEQ Figura \* ARABIC ">
        <w:ins w:id="563" w:author="Ryan Lemos" w:date="2019-10-09T20:53:00Z">
          <w:r w:rsidR="001A66C9">
            <w:rPr>
              <w:noProof/>
            </w:rPr>
            <w:t>8</w:t>
          </w:r>
        </w:ins>
        <w:del w:id="564" w:author="Ryan Lemos" w:date="2019-10-05T19:42:00Z">
          <w:r w:rsidR="00054B21" w:rsidDel="00D343FF">
            <w:rPr>
              <w:noProof/>
            </w:rPr>
            <w:delText>9</w:delText>
          </w:r>
        </w:del>
      </w:fldSimple>
      <w:bookmarkEnd w:id="562"/>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C4D4DCC"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565" w:author="Ryan Lemos" w:date="2019-10-09T09:44:00Z">
        <w:r w:rsidR="00511CE0">
          <w:t xml:space="preserve">Figura </w:t>
        </w:r>
        <w:r w:rsidR="00511CE0">
          <w:rPr>
            <w:noProof/>
          </w:rPr>
          <w:t>9</w:t>
        </w:r>
        <w:r w:rsidR="00511CE0" w:rsidDel="00D343FF">
          <w:rPr>
            <w:noProof/>
          </w:rPr>
          <w:t>10</w:t>
        </w:r>
      </w:ins>
      <w:del w:id="566"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5B90F991" w:rsidR="00442213" w:rsidRDefault="00442213" w:rsidP="00952162">
      <w:pPr>
        <w:pStyle w:val="Legenda"/>
        <w:keepNext/>
      </w:pPr>
      <w:bookmarkStart w:id="567" w:name="_Ref527057497"/>
      <w:r>
        <w:t xml:space="preserve">Figura </w:t>
      </w:r>
      <w:fldSimple w:instr=" SEQ Figura \* ARABIC ">
        <w:ins w:id="568" w:author="Ryan Lemos" w:date="2019-10-09T20:53:00Z">
          <w:r w:rsidR="001A66C9">
            <w:rPr>
              <w:noProof/>
            </w:rPr>
            <w:t>9</w:t>
          </w:r>
        </w:ins>
        <w:del w:id="569" w:author="Ryan Lemos" w:date="2019-10-05T19:42:00Z">
          <w:r w:rsidR="00054B21" w:rsidDel="00D343FF">
            <w:rPr>
              <w:noProof/>
            </w:rPr>
            <w:delText>10</w:delText>
          </w:r>
        </w:del>
      </w:fldSimple>
      <w:bookmarkEnd w:id="567"/>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0E62F84"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570" w:author="Ryan Lemos" w:date="2019-10-09T09:44:00Z">
        <w:r w:rsidR="00511CE0">
          <w:t xml:space="preserve">Figura </w:t>
        </w:r>
        <w:r w:rsidR="00511CE0">
          <w:rPr>
            <w:noProof/>
          </w:rPr>
          <w:t>10</w:t>
        </w:r>
        <w:r w:rsidR="00511CE0" w:rsidDel="00D343FF">
          <w:rPr>
            <w:noProof/>
          </w:rPr>
          <w:t>11</w:t>
        </w:r>
      </w:ins>
      <w:del w:id="571"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223AD9CC" w:rsidR="000337A3" w:rsidRDefault="000337A3" w:rsidP="00952162">
      <w:pPr>
        <w:pStyle w:val="Legenda"/>
        <w:keepNext/>
      </w:pPr>
      <w:bookmarkStart w:id="572" w:name="_Ref527059135"/>
      <w:r>
        <w:lastRenderedPageBreak/>
        <w:t xml:space="preserve">Figura </w:t>
      </w:r>
      <w:fldSimple w:instr=" SEQ Figura \* ARABIC ">
        <w:ins w:id="573" w:author="Ryan Lemos" w:date="2019-10-09T20:53:00Z">
          <w:r w:rsidR="001A66C9">
            <w:rPr>
              <w:noProof/>
            </w:rPr>
            <w:t>10</w:t>
          </w:r>
        </w:ins>
        <w:del w:id="574" w:author="Ryan Lemos" w:date="2019-10-05T19:42:00Z">
          <w:r w:rsidR="00054B21" w:rsidDel="00D343FF">
            <w:rPr>
              <w:noProof/>
            </w:rPr>
            <w:delText>11</w:delText>
          </w:r>
        </w:del>
      </w:fldSimple>
      <w:bookmarkEnd w:id="572"/>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75" w:name="_Ref528268444"/>
      <w:bookmarkStart w:id="576" w:name="_Toc21505869"/>
      <w:r>
        <w:t xml:space="preserve">Metodologia </w:t>
      </w:r>
      <w:r w:rsidR="00DD30FE">
        <w:t>Ágil</w:t>
      </w:r>
      <w:bookmarkEnd w:id="575"/>
      <w:bookmarkEnd w:id="576"/>
    </w:p>
    <w:p w14:paraId="45BFF314" w14:textId="77777777" w:rsidR="00A82B12" w:rsidRDefault="00A82B12" w:rsidP="00A82B12"/>
    <w:p w14:paraId="6FDD32D6" w14:textId="059B5A5B"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577" w:author="Ryan Lemos" w:date="2019-10-09T09:44:00Z">
        <w:r w:rsidR="00511CE0">
          <w:t xml:space="preserve">Figura </w:t>
        </w:r>
        <w:r w:rsidR="00511CE0">
          <w:rPr>
            <w:noProof/>
          </w:rPr>
          <w:t>11</w:t>
        </w:r>
        <w:r w:rsidR="00511CE0" w:rsidDel="00D343FF">
          <w:rPr>
            <w:noProof/>
          </w:rPr>
          <w:t>12</w:t>
        </w:r>
      </w:ins>
      <w:del w:id="578"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651EB09F" w:rsidR="00D069A7" w:rsidRDefault="00D069A7" w:rsidP="00952162">
      <w:pPr>
        <w:pStyle w:val="Legenda"/>
        <w:keepNext/>
      </w:pPr>
      <w:bookmarkStart w:id="579" w:name="_Ref526797528"/>
      <w:r>
        <w:lastRenderedPageBreak/>
        <w:t xml:space="preserve">Figura </w:t>
      </w:r>
      <w:fldSimple w:instr=" SEQ Figura \* ARABIC ">
        <w:ins w:id="580" w:author="Ryan Lemos" w:date="2019-10-09T20:53:00Z">
          <w:r w:rsidR="001A66C9">
            <w:rPr>
              <w:noProof/>
            </w:rPr>
            <w:t>11</w:t>
          </w:r>
        </w:ins>
        <w:del w:id="581" w:author="Ryan Lemos" w:date="2019-10-05T19:42:00Z">
          <w:r w:rsidR="00054B21" w:rsidDel="00D343FF">
            <w:rPr>
              <w:noProof/>
            </w:rPr>
            <w:delText>12</w:delText>
          </w:r>
        </w:del>
      </w:fldSimple>
      <w:bookmarkEnd w:id="579"/>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28F77586"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511CE0">
        <w:t>2.2.3.3</w:t>
      </w:r>
      <w:r w:rsidR="001A0EE2">
        <w:fldChar w:fldCharType="end"/>
      </w:r>
      <w:r>
        <w:t>, e</w:t>
      </w:r>
      <w:del w:id="582" w:author="Ryan Lemos" w:date="2019-10-05T18:37:00Z">
        <w:r w:rsidDel="006C22F5">
          <w:delText xml:space="preserve"> </w:delText>
        </w:r>
      </w:del>
      <w:ins w:id="583" w:author="Ryan Lemos" w:date="2019-10-05T18:37:00Z">
        <w:r w:rsidR="006C22F5">
          <w:t xml:space="preserve"> </w:t>
        </w:r>
      </w:ins>
      <w:r>
        <w:t>utilizado n</w:t>
      </w:r>
      <w:del w:id="584" w:author="Ryan Lemos" w:date="2019-10-05T18:37:00Z">
        <w:r w:rsidDel="006C22F5">
          <w:delText>o de</w:delText>
        </w:r>
        <w:r w:rsidR="001A0EE2" w:rsidDel="006C22F5">
          <w:delText>correr deste</w:delText>
        </w:r>
      </w:del>
      <w:ins w:id="585"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86" w:name="_Ref527668666"/>
      <w:bookmarkStart w:id="587" w:name="_Toc21505870"/>
      <w:r w:rsidRPr="00952162">
        <w:rPr>
          <w:i/>
        </w:rPr>
        <w:t>Extreme Programming</w:t>
      </w:r>
      <w:r w:rsidR="00B26489">
        <w:t xml:space="preserve"> </w:t>
      </w:r>
      <w:r>
        <w:t>(XP)</w:t>
      </w:r>
      <w:bookmarkEnd w:id="586"/>
      <w:bookmarkEnd w:id="587"/>
    </w:p>
    <w:p w14:paraId="1535B8CA" w14:textId="77777777" w:rsidR="00393E6F" w:rsidRPr="008D625B" w:rsidRDefault="00393E6F" w:rsidP="00393E6F"/>
    <w:p w14:paraId="48FEE251" w14:textId="1BEC49C7"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30407656" w:rsidR="00F03DA2" w:rsidRDefault="00F03DA2" w:rsidP="00F03DA2">
      <w:pPr>
        <w:pStyle w:val="Legenda"/>
        <w:keepNext/>
      </w:pPr>
      <w:r>
        <w:t xml:space="preserve">Figura </w:t>
      </w:r>
      <w:fldSimple w:instr=" SEQ Figura \* ARABIC ">
        <w:ins w:id="588" w:author="Ryan Lemos" w:date="2019-10-09T20:53:00Z">
          <w:r w:rsidR="001A66C9">
            <w:rPr>
              <w:noProof/>
            </w:rPr>
            <w:t>12</w:t>
          </w:r>
        </w:ins>
        <w:del w:id="589" w:author="Ryan Lemos" w:date="2019-10-05T19:42:00Z">
          <w:r w:rsidR="00054B21" w:rsidDel="00D343FF">
            <w:rPr>
              <w:noProof/>
            </w:rPr>
            <w:delText>13</w:delText>
          </w:r>
        </w:del>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381F101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590" w:name="_Toc21505871"/>
      <w:r>
        <w:t xml:space="preserve">Tecnologias para desenvolvimento </w:t>
      </w:r>
      <w:r w:rsidR="00D61CB9">
        <w:t>WEB</w:t>
      </w:r>
      <w:bookmarkEnd w:id="590"/>
    </w:p>
    <w:p w14:paraId="24372E43" w14:textId="77777777" w:rsidR="008D625B" w:rsidRDefault="008D625B" w:rsidP="008D625B"/>
    <w:p w14:paraId="73F6740A" w14:textId="70A043CB" w:rsidR="00CC35D7" w:rsidRDefault="00CC35D7" w:rsidP="008D625B">
      <w:r>
        <w:lastRenderedPageBreak/>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591"/>
      <w:commentRangeEnd w:id="591"/>
      <w:r w:rsidR="00C16820">
        <w:rPr>
          <w:rStyle w:val="Refdecomentrio"/>
        </w:rPr>
        <w:commentReference w:id="591"/>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592" w:author="Ryan Lemos" w:date="2019-10-07T20:10:00Z"/>
        </w:rPr>
      </w:pPr>
    </w:p>
    <w:p w14:paraId="0CB77F7E" w14:textId="0941E8F2" w:rsidR="009B7397" w:rsidDel="006F2975" w:rsidRDefault="00775631" w:rsidP="00775631">
      <w:pPr>
        <w:pStyle w:val="Ttulo4"/>
        <w:rPr>
          <w:del w:id="593" w:author="Ryan Lemos" w:date="2019-10-07T20:10:00Z"/>
        </w:rPr>
      </w:pPr>
      <w:del w:id="594" w:author="Ryan Lemos" w:date="2019-10-07T20:10:00Z">
        <w:r w:rsidDel="006F2975">
          <w:delText xml:space="preserve">Navegadores </w:delText>
        </w:r>
        <w:commentRangeStart w:id="595"/>
        <w:r w:rsidDel="006F2975">
          <w:delText>Web</w:delText>
        </w:r>
        <w:commentRangeEnd w:id="595"/>
        <w:r w:rsidR="00DF1ECF" w:rsidDel="006F2975">
          <w:rPr>
            <w:rStyle w:val="Refdecomentrio"/>
            <w:iCs w:val="0"/>
          </w:rPr>
          <w:commentReference w:id="595"/>
        </w:r>
      </w:del>
    </w:p>
    <w:p w14:paraId="3A6B2F8E" w14:textId="77777777" w:rsidR="006C22F5" w:rsidRPr="00B70A30" w:rsidRDefault="006C22F5" w:rsidP="00B70A30"/>
    <w:p w14:paraId="09DCB5E0" w14:textId="08BB47CD" w:rsidR="00BB5564" w:rsidRPr="00BB5564" w:rsidRDefault="002D0367">
      <w:pPr>
        <w:pStyle w:val="Ttulo4"/>
      </w:pPr>
      <w:bookmarkStart w:id="596" w:name="_Toc21505872"/>
      <w:r w:rsidRPr="00020347">
        <w:rPr>
          <w:i/>
          <w:iCs w:val="0"/>
          <w:rPrChange w:id="597" w:author="Ryan Lemos" w:date="2019-10-05T18:46:00Z">
            <w:rPr/>
          </w:rPrChange>
        </w:rPr>
        <w:t>Visual Studio Code</w:t>
      </w:r>
      <w:r>
        <w:t xml:space="preserve"> (</w:t>
      </w:r>
      <w:commentRangeStart w:id="598"/>
      <w:r>
        <w:t>VSCODE</w:t>
      </w:r>
      <w:commentRangeEnd w:id="598"/>
      <w:r w:rsidR="00BB5564">
        <w:rPr>
          <w:rStyle w:val="Refdecomentrio"/>
          <w:iCs w:val="0"/>
        </w:rPr>
        <w:commentReference w:id="598"/>
      </w:r>
      <w:r>
        <w:t>)</w:t>
      </w:r>
      <w:bookmarkEnd w:id="596"/>
    </w:p>
    <w:p w14:paraId="6D5C70EB" w14:textId="01A33E7E" w:rsidR="00775631" w:rsidRDefault="00775631">
      <w:pPr>
        <w:rPr>
          <w:ins w:id="599" w:author="Ryan Lemos" w:date="2019-10-05T18:41:00Z"/>
        </w:rPr>
      </w:pPr>
    </w:p>
    <w:p w14:paraId="6EA127FC" w14:textId="74A2781A" w:rsidR="006C22F5" w:rsidRPr="006B586C" w:rsidRDefault="00020347">
      <w:pPr>
        <w:rPr>
          <w:ins w:id="600" w:author="Ryan Lemos" w:date="2019-10-05T18:41:00Z"/>
        </w:rPr>
      </w:pPr>
      <w:ins w:id="601" w:author="Ryan Lemos" w:date="2019-10-05T18:46:00Z">
        <w:r w:rsidRPr="00020347">
          <w:rPr>
            <w:i/>
            <w:iCs/>
            <w:rPrChange w:id="602" w:author="Ryan Lemos" w:date="2019-10-05T18:46:00Z">
              <w:rPr/>
            </w:rPrChange>
          </w:rPr>
          <w:t>Visual Studio Code</w:t>
        </w:r>
        <w:r>
          <w:t xml:space="preserve">, ou VSCODE, se trata de um editor de código </w:t>
        </w:r>
      </w:ins>
      <w:ins w:id="603" w:author="Ryan Lemos" w:date="2019-10-05T18:47:00Z">
        <w:r>
          <w:t>criado pela Microsoft e que pode ser utilizado gratuitamente em sistemas Windows, Mac e Linux. O VSCODE traz uma série de funcionalidades que auxiliam o desenvolvedor com</w:t>
        </w:r>
      </w:ins>
      <w:ins w:id="604" w:author="Ryan Lemos" w:date="2019-10-05T18:48:00Z">
        <w:r>
          <w:t>o:</w:t>
        </w:r>
      </w:ins>
      <w:ins w:id="605" w:author="Ryan Lemos" w:date="2019-10-05T18:47:00Z">
        <w:r>
          <w:t xml:space="preserve"> </w:t>
        </w:r>
      </w:ins>
      <w:ins w:id="606" w:author="Ryan Lemos" w:date="2019-10-05T18:50:00Z">
        <w:r>
          <w:t>auxílio</w:t>
        </w:r>
      </w:ins>
      <w:ins w:id="607" w:author="Ryan Lemos" w:date="2019-10-05T18:48:00Z">
        <w:r>
          <w:t xml:space="preserve"> no versionamento de código, terminal integrado, </w:t>
        </w:r>
      </w:ins>
      <w:ins w:id="608" w:author="Ryan Lemos" w:date="2019-10-05T18:49:00Z">
        <w:r>
          <w:t>customização da ferramenta (desde temas a extensões), dentre outras.</w:t>
        </w:r>
      </w:ins>
      <w:ins w:id="609" w:author="Ryan Lemos" w:date="2019-10-05T18:59:00Z">
        <w:r w:rsidR="001B0DB7">
          <w:t xml:space="preserve"> Além disso é uma ferramenta simples e </w:t>
        </w:r>
      </w:ins>
      <w:ins w:id="610" w:author="Ryan Lemos" w:date="2019-10-05T19:00:00Z">
        <w:r w:rsidR="001B0DB7">
          <w:t>usuários podem criar e compartilhar extensões, o que gera uma ferramenta viva e que apoia o desenvolvimento em várias linguagens</w:t>
        </w:r>
      </w:ins>
      <w:ins w:id="611" w:author="Ryan Lemos" w:date="2019-10-05T19:01:00Z">
        <w:r w:rsidR="001B0DB7">
          <w:t xml:space="preserve"> (KAHLERT; GIZA; 2019)</w:t>
        </w:r>
      </w:ins>
      <w:ins w:id="612" w:author="Ryan Lemos" w:date="2019-10-05T19:00:00Z">
        <w:r w:rsidR="001B0DB7">
          <w:t xml:space="preserve">. </w:t>
        </w:r>
      </w:ins>
      <w:ins w:id="613" w:author="Ryan Lemos" w:date="2019-10-05T19:19:00Z">
        <w:r w:rsidR="00293154">
          <w:t xml:space="preserve">O VSCODE conta com uma funcionalidade chamada de </w:t>
        </w:r>
        <w:r w:rsidR="00293154" w:rsidRPr="00293154">
          <w:rPr>
            <w:i/>
            <w:iCs/>
            <w:rPrChange w:id="614" w:author="Ryan Lemos" w:date="2019-10-05T19:19:00Z">
              <w:rPr/>
            </w:rPrChange>
          </w:rPr>
          <w:t>WorkSpaces</w:t>
        </w:r>
      </w:ins>
      <w:ins w:id="615" w:author="Ryan Lemos" w:date="2019-10-05T19:20:00Z">
        <w:r w:rsidR="00293154">
          <w:t xml:space="preserve">, ou espaços de trabalho em português. Em um espaço de trabalho é possível agrupar uma ou mais aplicações semelhantes </w:t>
        </w:r>
      </w:ins>
      <w:ins w:id="616" w:author="Ryan Lemos" w:date="2019-10-05T19:21:00Z">
        <w:r w:rsidR="00293154">
          <w:t>e quando houver a necessidade de trabalhar em projetos diferentes, essas aplicações são salvas em um espaço de trabalho</w:t>
        </w:r>
        <w:r w:rsidR="006B586C">
          <w:t xml:space="preserve">. </w:t>
        </w:r>
      </w:ins>
      <w:ins w:id="617" w:author="Ryan Lemos" w:date="2019-10-05T19:22:00Z">
        <w:r w:rsidR="006B586C">
          <w:t>Ao abrir um espaço de trabalho as pastas salvas serão carregadas instantaneamente. Isso otim</w:t>
        </w:r>
      </w:ins>
      <w:ins w:id="618" w:author="Ryan Lemos" w:date="2019-10-05T19:23:00Z">
        <w:r w:rsidR="006B586C">
          <w:t>iza o tempo do desenvolvedor além de</w:t>
        </w:r>
      </w:ins>
      <w:ins w:id="619" w:author="Ryan Lemos" w:date="2019-10-05T19:24:00Z">
        <w:r w:rsidR="006B586C">
          <w:t xml:space="preserve"> manter</w:t>
        </w:r>
      </w:ins>
      <w:ins w:id="620" w:author="Ryan Lemos" w:date="2019-10-05T19:23:00Z">
        <w:r w:rsidR="006B586C">
          <w:t xml:space="preserve"> a organização nos projetos. Por exemplo organizar os projetos </w:t>
        </w:r>
      </w:ins>
      <w:ins w:id="621" w:author="Ryan Lemos" w:date="2019-10-05T19:24:00Z">
        <w:r w:rsidR="006B586C">
          <w:t xml:space="preserve">em uma dada linguagem em um </w:t>
        </w:r>
        <w:r w:rsidR="006B586C" w:rsidRPr="006B586C">
          <w:rPr>
            <w:i/>
            <w:iCs/>
            <w:rPrChange w:id="622" w:author="Ryan Lemos" w:date="2019-10-05T19:24:00Z">
              <w:rPr/>
            </w:rPrChange>
          </w:rPr>
          <w:t>workspace</w:t>
        </w:r>
        <w:r w:rsidR="006B586C">
          <w:t>, ou até mesmo de um determinado cliente</w:t>
        </w:r>
      </w:ins>
      <w:ins w:id="623" w:author="Ryan Lemos" w:date="2019-10-05T19:25:00Z">
        <w:r w:rsidR="006B586C">
          <w:t xml:space="preserve"> (SOLE, 2016)</w:t>
        </w:r>
      </w:ins>
      <w:ins w:id="624" w:author="Ryan Lemos" w:date="2019-10-05T19:24:00Z">
        <w:r w:rsidR="006B586C">
          <w:t xml:space="preserve">. </w:t>
        </w:r>
      </w:ins>
      <w:ins w:id="625" w:author="Ryan Lemos" w:date="2019-10-05T19:28:00Z">
        <w:r w:rsidR="00BA58CA">
          <w:t>Por tanto o VSCODE quanto o TypeScript (seção x) serem da Microsoft</w:t>
        </w:r>
      </w:ins>
      <w:ins w:id="626" w:author="Ryan Lemos" w:date="2019-10-05T19:29:00Z">
        <w:r w:rsidR="00BA58CA">
          <w:t xml:space="preserve">, há uma integração nativa entre ambas. O VSCODE pode indexar </w:t>
        </w:r>
      </w:ins>
      <w:ins w:id="627" w:author="Ryan Lemos" w:date="2019-10-05T19:30:00Z">
        <w:r w:rsidR="00BA58CA">
          <w:t xml:space="preserve">as pastas de um projeto TypeScript e reconhecer o caminho de dependências ou classes o que melhora o desempenho em programação </w:t>
        </w:r>
      </w:ins>
      <w:ins w:id="628" w:author="Ryan Lemos" w:date="2019-10-05T19:31:00Z">
        <w:r w:rsidR="00BA58CA">
          <w:t>feita em TypeScript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629" w:name="_Toc21505873"/>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29"/>
    </w:p>
    <w:p w14:paraId="6FA39729" w14:textId="77777777" w:rsidR="00CA0AB3" w:rsidRPr="00D8016C" w:rsidRDefault="00CA0AB3" w:rsidP="00952162">
      <w:pPr>
        <w:rPr>
          <w:lang w:val="en-US"/>
        </w:rPr>
      </w:pPr>
    </w:p>
    <w:p w14:paraId="71EAE352" w14:textId="300CB7A4"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w:t>
      </w:r>
      <w:r w:rsidR="00E3291E">
        <w:lastRenderedPageBreak/>
        <w:t xml:space="preserve">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630" w:author="Ryan Lemos" w:date="2019-10-09T09:44:00Z">
        <w:r w:rsidR="00511CE0">
          <w:t xml:space="preserve">Figura </w:t>
        </w:r>
        <w:r w:rsidR="00511CE0">
          <w:rPr>
            <w:noProof/>
          </w:rPr>
          <w:t>13</w:t>
        </w:r>
        <w:r w:rsidR="00511CE0" w:rsidDel="00D343FF">
          <w:rPr>
            <w:noProof/>
          </w:rPr>
          <w:t>14</w:t>
        </w:r>
      </w:ins>
      <w:del w:id="631"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0A03A55B" w:rsidR="001C7EEF" w:rsidRDefault="001C7EEF" w:rsidP="00952162">
      <w:pPr>
        <w:pStyle w:val="Legenda"/>
        <w:keepNext/>
      </w:pPr>
      <w:bookmarkStart w:id="632" w:name="_Ref526671958"/>
      <w:r>
        <w:t xml:space="preserve">Figura </w:t>
      </w:r>
      <w:fldSimple w:instr=" SEQ Figura \* ARABIC ">
        <w:ins w:id="633" w:author="Ryan Lemos" w:date="2019-10-09T20:53:00Z">
          <w:r w:rsidR="001A66C9">
            <w:rPr>
              <w:noProof/>
            </w:rPr>
            <w:t>13</w:t>
          </w:r>
        </w:ins>
        <w:del w:id="634" w:author="Ryan Lemos" w:date="2019-10-05T19:42:00Z">
          <w:r w:rsidR="00054B21" w:rsidDel="00D343FF">
            <w:rPr>
              <w:noProof/>
            </w:rPr>
            <w:delText>14</w:delText>
          </w:r>
        </w:del>
      </w:fldSimple>
      <w:bookmarkEnd w:id="632"/>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635" w:name="_Toc21505874"/>
      <w:r w:rsidRPr="00952162">
        <w:rPr>
          <w:i/>
        </w:rPr>
        <w:t>Cascading Style Sheets</w:t>
      </w:r>
      <w:r>
        <w:t xml:space="preserve"> (</w:t>
      </w:r>
      <w:r w:rsidR="00D61CB9" w:rsidRPr="003635FC">
        <w:t>CSS</w:t>
      </w:r>
      <w:r>
        <w:t>)</w:t>
      </w:r>
      <w:bookmarkEnd w:id="635"/>
    </w:p>
    <w:p w14:paraId="41EF115A" w14:textId="77777777" w:rsidR="00510265" w:rsidRDefault="00510265" w:rsidP="00510265"/>
    <w:p w14:paraId="0B79814A" w14:textId="428CD61A"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636" w:author="Ryan Lemos" w:date="2019-10-09T09:44:00Z">
        <w:r w:rsidR="00511CE0">
          <w:t xml:space="preserve">Figura </w:t>
        </w:r>
        <w:r w:rsidR="00511CE0">
          <w:rPr>
            <w:noProof/>
          </w:rPr>
          <w:t>14</w:t>
        </w:r>
        <w:r w:rsidR="00511CE0" w:rsidDel="00D343FF">
          <w:rPr>
            <w:noProof/>
          </w:rPr>
          <w:t>15</w:t>
        </w:r>
      </w:ins>
      <w:del w:id="637"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221FD435" w:rsidR="00211EBC" w:rsidRDefault="00211EBC" w:rsidP="00952162">
      <w:pPr>
        <w:pStyle w:val="Legenda"/>
        <w:keepNext/>
      </w:pPr>
      <w:bookmarkStart w:id="638" w:name="_Ref527141144"/>
      <w:r>
        <w:lastRenderedPageBreak/>
        <w:t xml:space="preserve">Figura </w:t>
      </w:r>
      <w:fldSimple w:instr=" SEQ Figura \* ARABIC ">
        <w:ins w:id="639" w:author="Ryan Lemos" w:date="2019-10-09T20:53:00Z">
          <w:r w:rsidR="001A66C9">
            <w:rPr>
              <w:noProof/>
            </w:rPr>
            <w:t>14</w:t>
          </w:r>
        </w:ins>
        <w:del w:id="640" w:author="Ryan Lemos" w:date="2019-10-05T19:42:00Z">
          <w:r w:rsidR="00054B21" w:rsidDel="00D343FF">
            <w:rPr>
              <w:noProof/>
            </w:rPr>
            <w:delText>15</w:delText>
          </w:r>
        </w:del>
      </w:fldSimple>
      <w:bookmarkEnd w:id="638"/>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641" w:author="Ryan Lemos" w:date="2019-10-07T08:48:00Z"/>
        </w:rPr>
      </w:pPr>
    </w:p>
    <w:p w14:paraId="77DE5FA4" w14:textId="241FF25B" w:rsidR="00113E53" w:rsidDel="00681596" w:rsidRDefault="001B67AB">
      <w:pPr>
        <w:rPr>
          <w:del w:id="642" w:author="Ryan Lemos" w:date="2019-10-07T08:48:00Z"/>
        </w:rPr>
      </w:pPr>
      <w:del w:id="643"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644" w:author="Ryan Lemos" w:date="2019-10-07T08:48:00Z"/>
        </w:rPr>
        <w:pPrChange w:id="645" w:author="Ryan Lemos" w:date="2019-10-07T08:48:00Z">
          <w:pPr>
            <w:pStyle w:val="Fontes"/>
          </w:pPr>
        </w:pPrChange>
      </w:pPr>
    </w:p>
    <w:p w14:paraId="33C3E668" w14:textId="1CC80C1F" w:rsidR="00402C84" w:rsidDel="00681596" w:rsidRDefault="00402C84">
      <w:pPr>
        <w:pStyle w:val="Legenda"/>
        <w:keepNext/>
        <w:jc w:val="both"/>
        <w:rPr>
          <w:del w:id="646" w:author="Ryan Lemos" w:date="2019-10-07T08:48:00Z"/>
        </w:rPr>
        <w:pPrChange w:id="647" w:author="Ryan Lemos" w:date="2019-10-07T08:48:00Z">
          <w:pPr>
            <w:pStyle w:val="Legenda"/>
            <w:keepNext/>
          </w:pPr>
        </w:pPrChange>
      </w:pPr>
      <w:bookmarkStart w:id="648" w:name="_Ref527141178"/>
      <w:del w:id="649" w:author="Ryan Lemos" w:date="2019-10-07T08:48: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650" w:author="Ryan Lemos" w:date="2019-10-05T19:42:00Z">
        <w:r w:rsidR="00054B21" w:rsidDel="00D343FF">
          <w:rPr>
            <w:noProof/>
          </w:rPr>
          <w:delText>16</w:delText>
        </w:r>
      </w:del>
      <w:del w:id="651" w:author="Ryan Lemos" w:date="2019-10-07T08:48:00Z">
        <w:r w:rsidR="00681596" w:rsidDel="00681596">
          <w:rPr>
            <w:b w:val="0"/>
            <w:iCs w:val="0"/>
            <w:noProof/>
          </w:rPr>
          <w:fldChar w:fldCharType="end"/>
        </w:r>
        <w:bookmarkEnd w:id="648"/>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652" w:author="Ryan Lemos" w:date="2019-10-07T08:48:00Z"/>
        </w:rPr>
        <w:pPrChange w:id="653" w:author="Ryan Lemos" w:date="2019-10-07T08:48:00Z">
          <w:pPr>
            <w:pStyle w:val="Fontes"/>
          </w:pPr>
        </w:pPrChange>
      </w:pPr>
      <w:del w:id="654" w:author="Ryan Lemos" w:date="2019-10-07T08:48:00Z">
        <w:r w:rsidRPr="00832539" w:rsidDel="00681596">
          <w:rPr>
            <w:b w:val="0"/>
            <w:iCs w:val="0"/>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655" w:author="Ryan Lemos" w:date="2019-10-07T08:48:00Z"/>
        </w:rPr>
        <w:pPrChange w:id="656" w:author="Ryan Lemos" w:date="2019-10-07T08:48:00Z">
          <w:pPr>
            <w:pStyle w:val="Fontes"/>
          </w:pPr>
        </w:pPrChange>
      </w:pPr>
      <w:del w:id="657"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658" w:author="Ryan Lemos" w:date="2019-10-07T08:48:00Z">
          <w:pPr>
            <w:pStyle w:val="Fontes"/>
          </w:pPr>
        </w:pPrChange>
      </w:pPr>
    </w:p>
    <w:p w14:paraId="787B011A" w14:textId="5E88BB9D" w:rsidR="00322554" w:rsidRDefault="00681596">
      <w:ins w:id="659" w:author="Ryan Lemos" w:date="2019-10-07T08:48:00Z">
        <w:r>
          <w:t>O CSS</w:t>
        </w:r>
      </w:ins>
      <w:ins w:id="660" w:author="Ryan Lemos" w:date="2019-10-07T08:49:00Z">
        <w:r>
          <w:t xml:space="preserve"> trabalha com o conceito de seletores. </w:t>
        </w:r>
      </w:ins>
      <w:del w:id="661"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662" w:author="Ryan Lemos" w:date="2019-10-07T08:49:00Z">
        <w:r w:rsidR="0061287F" w:rsidDel="00681596">
          <w:delText>O</w:delText>
        </w:r>
      </w:del>
      <w:ins w:id="663"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664" w:author="Ryan Lemos" w:date="2019-10-07T11:05:00Z">
        <w:r w:rsidR="005F248C">
          <w:fldChar w:fldCharType="separate"/>
        </w:r>
      </w:del>
      <w:ins w:id="665" w:author="Ryan Lemos" w:date="2019-10-09T09:44:00Z">
        <w:r w:rsidR="00511CE0" w:rsidDel="00681596">
          <w:t xml:space="preserve">Figura </w:t>
        </w:r>
        <w:r w:rsidR="00511CE0" w:rsidDel="00D343FF">
          <w:rPr>
            <w:noProof/>
          </w:rPr>
          <w:t>17</w:t>
        </w:r>
      </w:ins>
      <w:del w:id="666" w:author="Ryan Lemos" w:date="2019-10-07T11:05:00Z">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667" w:author="Ryan Lemos" w:date="2019-10-07T08:49:00Z"/>
        </w:rPr>
      </w:pPr>
      <w:bookmarkStart w:id="668" w:name="_Ref526690766"/>
    </w:p>
    <w:p w14:paraId="1ACE1E16" w14:textId="53F75F19" w:rsidR="00130966" w:rsidDel="00681596" w:rsidRDefault="00130966" w:rsidP="00952162">
      <w:pPr>
        <w:pStyle w:val="Legenda"/>
        <w:keepNext/>
        <w:rPr>
          <w:del w:id="669" w:author="Ryan Lemos" w:date="2019-10-07T08:47:00Z"/>
        </w:rPr>
      </w:pPr>
      <w:bookmarkStart w:id="670" w:name="_Ref527141224"/>
      <w:del w:id="671" w:author="Ryan Lemos" w:date="2019-10-07T08:47: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672" w:author="Ryan Lemos" w:date="2019-10-05T19:42:00Z">
        <w:r w:rsidR="00054B21" w:rsidDel="00D343FF">
          <w:rPr>
            <w:noProof/>
          </w:rPr>
          <w:delText>17</w:delText>
        </w:r>
      </w:del>
      <w:del w:id="673" w:author="Ryan Lemos" w:date="2019-10-07T08:47:00Z">
        <w:r w:rsidR="00681596" w:rsidDel="00681596">
          <w:rPr>
            <w:b w:val="0"/>
            <w:iCs w:val="0"/>
            <w:noProof/>
          </w:rPr>
          <w:fldChar w:fldCharType="end"/>
        </w:r>
        <w:bookmarkEnd w:id="668"/>
        <w:bookmarkEnd w:id="670"/>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674" w:author="Ryan Lemos" w:date="2019-10-07T08:47:00Z"/>
        </w:rPr>
      </w:pPr>
      <w:del w:id="675" w:author="Ryan Lemos" w:date="2019-10-07T08:47:00Z">
        <w:r w:rsidRPr="00832539" w:rsidDel="00681596">
          <w:rPr>
            <w:b w:val="0"/>
            <w:iCs w:val="0"/>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676" w:author="Ryan Lemos" w:date="2019-10-07T08:47:00Z"/>
        </w:rPr>
      </w:pPr>
      <w:del w:id="677"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678" w:author="Ryan Lemos" w:date="2019-10-07T08:47:00Z"/>
        </w:rPr>
      </w:pPr>
    </w:p>
    <w:p w14:paraId="5D1581E5" w14:textId="1C104025" w:rsidR="00322554" w:rsidDel="00681596" w:rsidRDefault="000451C9">
      <w:pPr>
        <w:rPr>
          <w:del w:id="679" w:author="Ryan Lemos" w:date="2019-10-07T08:47:00Z"/>
        </w:rPr>
      </w:pPr>
      <w:del w:id="680"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681" w:author="Ryan Lemos" w:date="2019-10-07T08:47:00Z">
          <w:pPr>
            <w:pStyle w:val="Fontes"/>
          </w:pPr>
        </w:pPrChange>
      </w:pPr>
    </w:p>
    <w:p w14:paraId="30AC2CD7" w14:textId="111DFFB7" w:rsidR="00322554" w:rsidRDefault="00322554" w:rsidP="00952162">
      <w:pPr>
        <w:pStyle w:val="Legenda"/>
        <w:keepNext/>
      </w:pPr>
      <w:bookmarkStart w:id="682" w:name="_Ref527043688"/>
      <w:r>
        <w:t xml:space="preserve">Figura </w:t>
      </w:r>
      <w:fldSimple w:instr=" SEQ Figura \* ARABIC ">
        <w:ins w:id="683" w:author="Ryan Lemos" w:date="2019-10-09T09:44:00Z">
          <w:r w:rsidR="00511CE0">
            <w:rPr>
              <w:noProof/>
            </w:rPr>
            <w:t>15</w:t>
          </w:r>
        </w:ins>
        <w:del w:id="684" w:author="Ryan Lemos" w:date="2019-10-05T19:42:00Z">
          <w:r w:rsidR="00054B21" w:rsidDel="00D343FF">
            <w:rPr>
              <w:noProof/>
            </w:rPr>
            <w:delText>18</w:delText>
          </w:r>
        </w:del>
      </w:fldSimple>
      <w:bookmarkEnd w:id="682"/>
      <w:r>
        <w:t xml:space="preserve"> </w:t>
      </w:r>
      <w:del w:id="685" w:author="Ryan Lemos" w:date="2019-10-07T08:48:00Z">
        <w:r w:rsidDel="00681596">
          <w:delText>-</w:delText>
        </w:r>
      </w:del>
      <w:ins w:id="686" w:author="Ryan Lemos" w:date="2019-10-07T08:48:00Z">
        <w:r w:rsidR="00681596">
          <w:t>–</w:t>
        </w:r>
      </w:ins>
      <w:r>
        <w:t xml:space="preserve"> </w:t>
      </w:r>
      <w:del w:id="687" w:author="Ryan Lemos" w:date="2019-10-07T08:48:00Z">
        <w:r w:rsidRPr="00CB6BC3" w:rsidDel="00681596">
          <w:delText>CSS contido no arquivo estilos.css</w:delText>
        </w:r>
      </w:del>
      <w:ins w:id="688" w:author="Ryan Lemos" w:date="2019-10-07T08:48:00Z">
        <w:r w:rsidR="00681596">
          <w:t xml:space="preserve">Exemplo de um seletor </w:t>
        </w:r>
      </w:ins>
      <w:ins w:id="689" w:author="Ryan Lemos" w:date="2019-10-07T08:50:00Z">
        <w:r w:rsidR="00681596">
          <w:t>CSS</w:t>
        </w:r>
      </w:ins>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690" w:author="Ryan Lemos" w:date="2019-10-07T08:46:00Z"/>
        </w:rPr>
      </w:pPr>
    </w:p>
    <w:p w14:paraId="772DBE98" w14:textId="38783905" w:rsidR="00CB211B" w:rsidDel="00681596" w:rsidRDefault="00A80249">
      <w:pPr>
        <w:ind w:firstLine="0"/>
        <w:rPr>
          <w:del w:id="691" w:author="Ryan Lemos" w:date="2019-10-07T08:46:00Z"/>
        </w:rPr>
        <w:pPrChange w:id="692" w:author="Ryan Lemos" w:date="2019-10-07T08:46:00Z">
          <w:pPr/>
        </w:pPrChange>
      </w:pPr>
      <w:del w:id="693"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694" w:author="Ryan Lemos" w:date="2019-10-07T08:46:00Z"/>
        </w:rPr>
        <w:pPrChange w:id="695" w:author="Ryan Lemos" w:date="2019-10-07T08:46:00Z">
          <w:pPr/>
        </w:pPrChange>
      </w:pPr>
    </w:p>
    <w:p w14:paraId="6154F44A" w14:textId="025B6D0B" w:rsidR="00130966" w:rsidDel="00681596" w:rsidRDefault="00130966">
      <w:pPr>
        <w:pStyle w:val="Legenda"/>
        <w:keepNext/>
        <w:jc w:val="both"/>
        <w:rPr>
          <w:del w:id="696" w:author="Ryan Lemos" w:date="2019-10-07T08:46:00Z"/>
        </w:rPr>
        <w:pPrChange w:id="697" w:author="Ryan Lemos" w:date="2019-10-07T08:46:00Z">
          <w:pPr>
            <w:pStyle w:val="Legenda"/>
            <w:keepNext/>
          </w:pPr>
        </w:pPrChange>
      </w:pPr>
      <w:bookmarkStart w:id="698" w:name="_Ref526690737"/>
      <w:del w:id="699" w:author="Ryan Lemos" w:date="2019-10-07T08:46: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700" w:author="Ryan Lemos" w:date="2019-10-05T19:42:00Z">
        <w:r w:rsidR="00054B21" w:rsidDel="00D343FF">
          <w:rPr>
            <w:noProof/>
          </w:rPr>
          <w:delText>19</w:delText>
        </w:r>
      </w:del>
      <w:del w:id="701" w:author="Ryan Lemos" w:date="2019-10-07T08:46:00Z">
        <w:r w:rsidR="00681596" w:rsidDel="00681596">
          <w:rPr>
            <w:b w:val="0"/>
            <w:iCs w:val="0"/>
            <w:noProof/>
          </w:rPr>
          <w:fldChar w:fldCharType="end"/>
        </w:r>
        <w:bookmarkEnd w:id="698"/>
        <w:r w:rsidDel="00681596">
          <w:delText xml:space="preserve"> - CSS inserido através de um arquivo externo</w:delText>
        </w:r>
      </w:del>
    </w:p>
    <w:p w14:paraId="132CA5BC" w14:textId="73DB2D47" w:rsidR="00DC4A43" w:rsidDel="00681596" w:rsidRDefault="00CB768F">
      <w:pPr>
        <w:pStyle w:val="Fontes"/>
        <w:jc w:val="both"/>
        <w:rPr>
          <w:del w:id="702" w:author="Ryan Lemos" w:date="2019-10-07T08:46:00Z"/>
        </w:rPr>
        <w:pPrChange w:id="703" w:author="Ryan Lemos" w:date="2019-10-07T08:46:00Z">
          <w:pPr>
            <w:pStyle w:val="Fontes"/>
          </w:pPr>
        </w:pPrChange>
      </w:pPr>
      <w:del w:id="704" w:author="Ryan Lemos" w:date="2019-10-07T08:46:00Z">
        <w:r w:rsidRPr="00832539" w:rsidDel="00681596">
          <w:rPr>
            <w:b w:val="0"/>
            <w:iCs w:val="0"/>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705" w:author="Ryan Lemos" w:date="2019-10-07T08:43:00Z"/>
        </w:rPr>
        <w:pPrChange w:id="706" w:author="Ryan Lemos" w:date="2019-10-07T08:46:00Z">
          <w:pPr>
            <w:pStyle w:val="Fontes"/>
          </w:pPr>
        </w:pPrChange>
      </w:pPr>
      <w:del w:id="707"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708" w:author="Ryan Lemos" w:date="2019-10-07T08:43:00Z"/>
        </w:rPr>
      </w:pPr>
    </w:p>
    <w:p w14:paraId="17874160" w14:textId="4AECE6C4" w:rsidR="00705B26" w:rsidDel="00681596" w:rsidRDefault="00705B26">
      <w:pPr>
        <w:pStyle w:val="Fontes"/>
        <w:jc w:val="both"/>
        <w:rPr>
          <w:del w:id="709" w:author="Ryan Lemos" w:date="2019-10-07T08:47:00Z"/>
        </w:rPr>
        <w:pPrChange w:id="710" w:author="Ryan Lemos" w:date="2019-10-07T08:46:00Z">
          <w:pPr>
            <w:pStyle w:val="Ttulo4"/>
          </w:pPr>
        </w:pPrChange>
      </w:pPr>
      <w:del w:id="711" w:author="Ryan Lemos" w:date="2019-10-07T08:43:00Z">
        <w:r w:rsidDel="00681596">
          <w:delText>MaterializeCSS</w:delText>
        </w:r>
      </w:del>
    </w:p>
    <w:p w14:paraId="3AE3CD20" w14:textId="77777777" w:rsidR="00705B26" w:rsidRDefault="00705B26">
      <w:pPr>
        <w:pStyle w:val="Fontes"/>
        <w:jc w:val="both"/>
        <w:pPrChange w:id="712" w:author="Ryan Lemos" w:date="2019-10-07T08:47:00Z">
          <w:pPr/>
        </w:pPrChange>
      </w:pPr>
    </w:p>
    <w:p w14:paraId="504128E1" w14:textId="0AC732EF" w:rsidR="00705B26" w:rsidRPr="00FD0909"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713" w:name="_Toc21505875"/>
      <w:r w:rsidRPr="003635FC">
        <w:t>J</w:t>
      </w:r>
      <w:r w:rsidR="0034001E" w:rsidRPr="003635FC">
        <w:t>ava</w:t>
      </w:r>
      <w:r w:rsidRPr="003635FC">
        <w:t>S</w:t>
      </w:r>
      <w:r w:rsidR="0034001E" w:rsidRPr="003635FC">
        <w:t>cript</w:t>
      </w:r>
      <w:r w:rsidR="004B14A6">
        <w:t xml:space="preserve"> (</w:t>
      </w:r>
      <w:commentRangeStart w:id="714"/>
      <w:r w:rsidR="004B14A6">
        <w:t>JS</w:t>
      </w:r>
      <w:commentRangeEnd w:id="714"/>
      <w:r w:rsidR="00172A13">
        <w:rPr>
          <w:rStyle w:val="Refdecomentrio"/>
          <w:iCs w:val="0"/>
        </w:rPr>
        <w:commentReference w:id="714"/>
      </w:r>
      <w:r w:rsidR="004B14A6">
        <w:t>)</w:t>
      </w:r>
      <w:bookmarkEnd w:id="713"/>
    </w:p>
    <w:p w14:paraId="41C4581C" w14:textId="77777777" w:rsidR="003C5D1B" w:rsidRDefault="003C5D1B" w:rsidP="008D625B"/>
    <w:p w14:paraId="2474FF24" w14:textId="77777777" w:rsidR="00C77717" w:rsidRDefault="00C77717" w:rsidP="008D625B">
      <w:r>
        <w:lastRenderedPageBreak/>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53424823" w:rsidR="00BF4602" w:rsidDel="00172A13" w:rsidRDefault="00C77717">
      <w:pPr>
        <w:rPr>
          <w:del w:id="715" w:author="Ryan Lemos" w:date="2019-10-07T19:59:00Z"/>
        </w:rPr>
      </w:pPr>
      <w:r>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716" w:author="Ryan Lemos" w:date="2019-10-07T20:15:00Z">
            <w:rPr/>
          </w:rPrChange>
        </w:rPr>
        <w:t>browsers</w:t>
      </w:r>
      <w:ins w:id="717" w:author="Ryan Lemos" w:date="2019-10-07T20:15:00Z">
        <w:r w:rsidR="006F2975">
          <w:t xml:space="preserve"> (ou navegadores</w:t>
        </w:r>
        <w:r w:rsidR="006F2975" w:rsidRPr="006F2975">
          <w:rPr>
            <w:rPrChange w:id="718" w:author="Ryan Lemos" w:date="2019-10-07T20:15:00Z">
              <w:rPr>
                <w:i/>
                <w:iCs/>
              </w:rPr>
            </w:rPrChange>
          </w:rPr>
          <w:t>)</w:t>
        </w:r>
      </w:ins>
      <w:r w:rsidR="003C5F5F">
        <w:t>,</w:t>
      </w:r>
      <w:r w:rsidR="00406AB2">
        <w:t xml:space="preserve"> </w:t>
      </w:r>
      <w:del w:id="719"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m o papel de interpretar o código em Java</w:t>
      </w:r>
      <w:r w:rsidR="00A95801">
        <w:t>Sc</w:t>
      </w:r>
      <w:r w:rsidR="003C5F5F">
        <w:t>ript e gerar uma saída</w:t>
      </w:r>
      <w:del w:id="720"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721" w:author="Ryan Lemos" w:date="2019-10-07T20:15:00Z">
        <w:r w:rsidR="006F2975">
          <w:t xml:space="preserve"> Então o </w:t>
        </w:r>
      </w:ins>
      <w:ins w:id="722" w:author="Ryan Lemos" w:date="2019-10-07T20:16:00Z">
        <w:r w:rsidR="006F2975">
          <w:t xml:space="preserve">navegador tem um papel de interpretador não somente de códigos JavaScript, mas também de HTML (seção x) e CSS (seção </w:t>
        </w:r>
      </w:ins>
      <w:del w:id="723" w:author="Ryan Lemos" w:date="2019-10-07T20:16:00Z">
        <w:r w:rsidR="000C31AC" w:rsidDel="006F2975">
          <w:delText xml:space="preserve"> </w:delText>
        </w:r>
      </w:del>
      <w:ins w:id="724" w:author="Ryan Lemos" w:date="2019-10-07T20:16:00Z">
        <w:r w:rsidR="006F2975">
          <w:t>x). Os navegadores modernos</w:t>
        </w:r>
      </w:ins>
      <w:ins w:id="725" w:author="Ryan Lemos" w:date="2019-10-07T20:32:00Z">
        <w:r w:rsidR="00E53873">
          <w:t>, como o Google Chrome por exemplo</w:t>
        </w:r>
      </w:ins>
      <w:ins w:id="726" w:author="Ryan Lemos" w:date="2019-10-07T20:38:00Z">
        <w:r w:rsidR="00E53873">
          <w:t xml:space="preserve"> provém</w:t>
        </w:r>
      </w:ins>
      <w:ins w:id="727" w:author="Ryan Lemos" w:date="2019-10-07T20:17:00Z">
        <w:r w:rsidR="006F2975">
          <w:t xml:space="preserve"> uma série</w:t>
        </w:r>
      </w:ins>
      <w:ins w:id="728" w:author="Ryan Lemos" w:date="2019-10-07T20:19:00Z">
        <w:r w:rsidR="006F2975">
          <w:t xml:space="preserve"> de recursos</w:t>
        </w:r>
      </w:ins>
      <w:ins w:id="729" w:author="Ryan Lemos" w:date="2019-10-07T20:38:00Z">
        <w:r w:rsidR="00E53873">
          <w:t xml:space="preserve"> de apoio ao desenvolvedor denominado de </w:t>
        </w:r>
        <w:r w:rsidR="00E53873" w:rsidRPr="009F7FCF">
          <w:rPr>
            <w:i/>
            <w:iCs/>
          </w:rPr>
          <w:t>DevTools</w:t>
        </w:r>
        <w:r w:rsidR="00E53873">
          <w:rPr>
            <w:i/>
            <w:iCs/>
          </w:rPr>
          <w:t>.</w:t>
        </w:r>
      </w:ins>
      <w:ins w:id="730" w:author="Ryan Lemos" w:date="2019-10-07T20:19:00Z">
        <w:r w:rsidR="006F2975">
          <w:t xml:space="preserve"> </w:t>
        </w:r>
      </w:ins>
      <w:ins w:id="731" w:author="Ryan Lemos" w:date="2019-10-07T20:39:00Z">
        <w:r w:rsidR="00E53873">
          <w:t>Com o Chrome é possível fazer</w:t>
        </w:r>
      </w:ins>
      <w:ins w:id="732" w:author="Ryan Lemos" w:date="2019-10-07T20:19:00Z">
        <w:r w:rsidR="006F2975">
          <w:t xml:space="preserve"> gravação de áudio, leitura de textos</w:t>
        </w:r>
      </w:ins>
      <w:ins w:id="733" w:author="Ryan Lemos" w:date="2019-10-07T20:39:00Z">
        <w:r w:rsidR="00E53873">
          <w:t xml:space="preserve"> pelo navegador</w:t>
        </w:r>
      </w:ins>
      <w:ins w:id="734" w:author="Ryan Lemos" w:date="2019-10-07T20:19:00Z">
        <w:r w:rsidR="006F2975">
          <w:t xml:space="preserve">, </w:t>
        </w:r>
        <w:r w:rsidR="00F40B49">
          <w:t>reconhecimento de voz</w:t>
        </w:r>
      </w:ins>
      <w:ins w:id="735" w:author="Ryan Lemos" w:date="2019-10-07T20:20:00Z">
        <w:r w:rsidR="00F40B49">
          <w:t xml:space="preserve">, armazenamento de dados (em armazenamento local ou </w:t>
        </w:r>
        <w:r w:rsidR="00F40B49" w:rsidRPr="00F40B49">
          <w:rPr>
            <w:i/>
            <w:iCs/>
            <w:rPrChange w:id="736" w:author="Ryan Lemos" w:date="2019-10-07T20:20:00Z">
              <w:rPr/>
            </w:rPrChange>
          </w:rPr>
          <w:t>Local Storage</w:t>
        </w:r>
        <w:r w:rsidR="00F40B49">
          <w:t>),</w:t>
        </w:r>
      </w:ins>
      <w:ins w:id="737" w:author="Ryan Lemos" w:date="2019-10-07T20:40:00Z">
        <w:r w:rsidR="00E53873">
          <w:t xml:space="preserve"> testar os scripts JavaScript por meio de um console diretamente no navegador,</w:t>
        </w:r>
      </w:ins>
      <w:ins w:id="738" w:author="Ryan Lemos" w:date="2019-10-07T20:20:00Z">
        <w:r w:rsidR="00F40B49">
          <w:t xml:space="preserve"> entre outros</w:t>
        </w:r>
      </w:ins>
      <w:ins w:id="739" w:author="Ryan Lemos" w:date="2019-10-07T20:41:00Z">
        <w:r w:rsidR="00E53873">
          <w:t xml:space="preserve"> (GOOGLE, 2019</w:t>
        </w:r>
      </w:ins>
      <w:ins w:id="740" w:author="Ryan Lemos" w:date="2019-10-07T20:43:00Z">
        <w:r w:rsidR="00BB6D2A">
          <w:t>b</w:t>
        </w:r>
      </w:ins>
      <w:ins w:id="741" w:author="Ryan Lemos" w:date="2019-10-07T20:41:00Z">
        <w:r w:rsidR="00E53873">
          <w:t>)</w:t>
        </w:r>
      </w:ins>
      <w:ins w:id="742" w:author="Ryan Lemos" w:date="2019-10-07T20:20:00Z">
        <w:r w:rsidR="00F40B49">
          <w:t>.</w:t>
        </w:r>
      </w:ins>
      <w:ins w:id="743" w:author="Ryan Lemos" w:date="2019-10-07T20:27:00Z">
        <w:r w:rsidR="00F40B49">
          <w:t xml:space="preserve"> </w:t>
        </w:r>
      </w:ins>
      <w:del w:id="744"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745" w:author="Ryan Lemos" w:date="2019-10-07T11:05:00Z">
        <w:r w:rsidR="00054B21" w:rsidDel="00EA672B">
          <w:delText xml:space="preserve">Figura </w:delText>
        </w:r>
        <w:r w:rsidR="00054B21" w:rsidDel="00EA672B">
          <w:rPr>
            <w:noProof/>
          </w:rPr>
          <w:delText>20</w:delText>
        </w:r>
      </w:del>
      <w:del w:id="746"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747" w:author="Ryan Lemos" w:date="2019-10-07T11:05:00Z">
        <w:r w:rsidR="00054B21" w:rsidDel="00EA672B">
          <w:delText xml:space="preserve">Figura </w:delText>
        </w:r>
        <w:r w:rsidR="00054B21" w:rsidDel="00EA672B">
          <w:rPr>
            <w:noProof/>
          </w:rPr>
          <w:delText>21</w:delText>
        </w:r>
      </w:del>
      <w:del w:id="748"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749" w:author="Ryan Lemos" w:date="2019-10-07T11:05:00Z">
        <w:r w:rsidR="00054B21" w:rsidDel="00EA672B">
          <w:delText xml:space="preserve">Figura </w:delText>
        </w:r>
        <w:r w:rsidR="00054B21" w:rsidDel="00EA672B">
          <w:rPr>
            <w:noProof/>
          </w:rPr>
          <w:delText>20</w:delText>
        </w:r>
      </w:del>
      <w:del w:id="750"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751" w:author="Ryan Lemos" w:date="2019-10-07T19:59:00Z"/>
        </w:rPr>
      </w:pPr>
    </w:p>
    <w:p w14:paraId="13B14A7B" w14:textId="40FC04C9" w:rsidR="00BC5765" w:rsidDel="00172A13" w:rsidRDefault="00BC5765">
      <w:pPr>
        <w:rPr>
          <w:del w:id="752" w:author="Ryan Lemos" w:date="2019-10-07T19:59:00Z"/>
        </w:rPr>
        <w:pPrChange w:id="753" w:author="Ryan Lemos" w:date="2019-10-07T19:59:00Z">
          <w:pPr>
            <w:pStyle w:val="Legenda"/>
            <w:keepNext/>
          </w:pPr>
        </w:pPrChange>
      </w:pPr>
      <w:bookmarkStart w:id="754" w:name="_Ref527139744"/>
      <w:bookmarkStart w:id="755" w:name="_Ref526686669"/>
      <w:del w:id="756"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757" w:author="Ryan Lemos" w:date="2019-10-05T19:42:00Z">
        <w:r w:rsidR="00054B21" w:rsidDel="00D343FF">
          <w:rPr>
            <w:noProof/>
          </w:rPr>
          <w:delText>20</w:delText>
        </w:r>
      </w:del>
      <w:del w:id="758" w:author="Ryan Lemos" w:date="2019-10-07T19:59:00Z">
        <w:r w:rsidR="00681596" w:rsidDel="00172A13">
          <w:rPr>
            <w:noProof/>
          </w:rPr>
          <w:fldChar w:fldCharType="end"/>
        </w:r>
        <w:bookmarkEnd w:id="754"/>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755"/>
      </w:del>
    </w:p>
    <w:p w14:paraId="13831B2A" w14:textId="1A77C1BB" w:rsidR="008D625B" w:rsidDel="00172A13" w:rsidRDefault="00CB768F">
      <w:pPr>
        <w:rPr>
          <w:del w:id="759" w:author="Ryan Lemos" w:date="2019-10-07T19:59:00Z"/>
        </w:rPr>
        <w:pPrChange w:id="760" w:author="Ryan Lemos" w:date="2019-10-07T19:59:00Z">
          <w:pPr>
            <w:pStyle w:val="Fontes"/>
          </w:pPr>
        </w:pPrChange>
      </w:pPr>
      <w:del w:id="761"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762" w:author="Ryan Lemos" w:date="2019-10-07T19:59:00Z"/>
        </w:rPr>
        <w:pPrChange w:id="763" w:author="Ryan Lemos" w:date="2019-10-07T19:59:00Z">
          <w:pPr>
            <w:pStyle w:val="Fontes"/>
          </w:pPr>
        </w:pPrChange>
      </w:pPr>
      <w:del w:id="764"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765" w:author="Ryan Lemos" w:date="2019-10-07T19:59:00Z"/>
        </w:rPr>
        <w:pPrChange w:id="766" w:author="Ryan Lemos" w:date="2019-10-07T19:59:00Z">
          <w:pPr>
            <w:pStyle w:val="Fontes"/>
          </w:pPr>
        </w:pPrChange>
      </w:pPr>
    </w:p>
    <w:p w14:paraId="614B86A6" w14:textId="6A36C57D" w:rsidR="00CB211B" w:rsidDel="00172A13" w:rsidRDefault="00C77717">
      <w:pPr>
        <w:rPr>
          <w:del w:id="767" w:author="Ryan Lemos" w:date="2019-10-07T19:59:00Z"/>
        </w:rPr>
      </w:pPr>
      <w:del w:id="768"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769" w:author="Ryan Lemos" w:date="2019-10-07T11:05:00Z">
        <w:r w:rsidR="00054B21" w:rsidDel="00EA672B">
          <w:delText xml:space="preserve">Figura </w:delText>
        </w:r>
        <w:r w:rsidR="00054B21" w:rsidDel="00EA672B">
          <w:rPr>
            <w:noProof/>
          </w:rPr>
          <w:delText>21</w:delText>
        </w:r>
      </w:del>
      <w:del w:id="770"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771" w:author="Ryan Lemos" w:date="2019-10-07T19:59:00Z"/>
        </w:rPr>
        <w:pPrChange w:id="772" w:author="Ryan Lemos" w:date="2019-10-07T19:59:00Z">
          <w:pPr>
            <w:pStyle w:val="Fontes"/>
          </w:pPr>
        </w:pPrChange>
      </w:pPr>
    </w:p>
    <w:p w14:paraId="3435273D" w14:textId="412C7BA0" w:rsidR="00C8070A" w:rsidDel="00172A13" w:rsidRDefault="00C8070A">
      <w:pPr>
        <w:rPr>
          <w:del w:id="773" w:author="Ryan Lemos" w:date="2019-10-07T19:59:00Z"/>
        </w:rPr>
        <w:pPrChange w:id="774" w:author="Ryan Lemos" w:date="2019-10-07T19:59:00Z">
          <w:pPr>
            <w:pStyle w:val="Legenda"/>
            <w:keepNext/>
          </w:pPr>
        </w:pPrChange>
      </w:pPr>
      <w:bookmarkStart w:id="775" w:name="_Ref526686696"/>
      <w:del w:id="776"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777" w:author="Ryan Lemos" w:date="2019-10-05T19:42:00Z">
        <w:r w:rsidR="00054B21" w:rsidDel="00D343FF">
          <w:rPr>
            <w:noProof/>
          </w:rPr>
          <w:delText>21</w:delText>
        </w:r>
      </w:del>
      <w:del w:id="778" w:author="Ryan Lemos" w:date="2019-10-07T19:59:00Z">
        <w:r w:rsidR="00681596" w:rsidDel="00172A13">
          <w:rPr>
            <w:noProof/>
          </w:rPr>
          <w:fldChar w:fldCharType="end"/>
        </w:r>
        <w:bookmarkEnd w:id="775"/>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779" w:author="Ryan Lemos" w:date="2019-10-07T19:59:00Z"/>
        </w:rPr>
        <w:pPrChange w:id="780" w:author="Ryan Lemos" w:date="2019-10-07T19:59:00Z">
          <w:pPr>
            <w:pStyle w:val="Fontes"/>
          </w:pPr>
        </w:pPrChange>
      </w:pPr>
      <w:del w:id="781"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782" w:author="Ryan Lemos" w:date="2019-10-07T19:59:00Z">
          <w:pPr>
            <w:pStyle w:val="Fontes"/>
          </w:pPr>
        </w:pPrChange>
      </w:pPr>
      <w:del w:id="783"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784" w:name="_Toc21505876"/>
      <w:r>
        <w:t xml:space="preserve">JavaScript </w:t>
      </w:r>
      <w:r w:rsidRPr="00B70A30">
        <w:rPr>
          <w:i/>
          <w:iCs w:val="0"/>
        </w:rPr>
        <w:t>Object Notation</w:t>
      </w:r>
      <w:r>
        <w:t xml:space="preserve"> (</w:t>
      </w:r>
      <w:commentRangeStart w:id="785"/>
      <w:r>
        <w:t>JSON</w:t>
      </w:r>
      <w:commentRangeEnd w:id="785"/>
      <w:r w:rsidR="00436BE6">
        <w:rPr>
          <w:rStyle w:val="Refdecomentrio"/>
          <w:iCs w:val="0"/>
        </w:rPr>
        <w:commentReference w:id="785"/>
      </w:r>
      <w:r>
        <w:t>)</w:t>
      </w:r>
      <w:bookmarkEnd w:id="784"/>
    </w:p>
    <w:p w14:paraId="079423C5" w14:textId="105A055A" w:rsidR="00046874" w:rsidRDefault="00046874">
      <w:pPr>
        <w:rPr>
          <w:ins w:id="786" w:author="Ryan Lemos" w:date="2019-10-05T19:25:00Z"/>
        </w:rPr>
        <w:pPrChange w:id="787" w:author="Ryan Lemos" w:date="2019-10-05T19:25:00Z">
          <w:pPr>
            <w:spacing w:line="240" w:lineRule="auto"/>
            <w:ind w:firstLine="0"/>
            <w:jc w:val="left"/>
            <w:outlineLvl w:val="9"/>
          </w:pPr>
        </w:pPrChange>
      </w:pPr>
    </w:p>
    <w:p w14:paraId="688C06F0" w14:textId="632E536F" w:rsidR="006B586C" w:rsidRPr="001D00D8" w:rsidRDefault="001D00D8">
      <w:pPr>
        <w:rPr>
          <w:ins w:id="788" w:author="Ryan Lemos" w:date="2019-10-05T19:25:00Z"/>
        </w:rPr>
        <w:pPrChange w:id="789" w:author="Ryan Lemos" w:date="2019-10-05T19:25:00Z">
          <w:pPr>
            <w:spacing w:line="240" w:lineRule="auto"/>
            <w:ind w:firstLine="0"/>
            <w:jc w:val="left"/>
            <w:outlineLvl w:val="9"/>
          </w:pPr>
        </w:pPrChange>
      </w:pPr>
      <w:ins w:id="790" w:author="Ryan Lemos" w:date="2019-10-05T19:34:00Z">
        <w:r>
          <w:t xml:space="preserve">O JavaScript </w:t>
        </w:r>
        <w:r w:rsidRPr="001D00D8">
          <w:rPr>
            <w:i/>
            <w:iCs/>
            <w:rPrChange w:id="791" w:author="Ryan Lemos" w:date="2019-10-05T19:34:00Z">
              <w:rPr/>
            </w:rPrChange>
          </w:rPr>
          <w:t>Objetct Notation</w:t>
        </w:r>
        <w:r>
          <w:t>, ou JSON</w:t>
        </w:r>
        <w:r w:rsidR="00D343FF">
          <w:t>, se trata de um padrão de notação</w:t>
        </w:r>
      </w:ins>
      <w:ins w:id="792" w:author="Ryan Lemos" w:date="2019-10-05T19:35:00Z">
        <w:r w:rsidR="00D343FF">
          <w:t xml:space="preserve"> utilizado principalmente na comunicação de API’S (seção x).</w:t>
        </w:r>
      </w:ins>
      <w:ins w:id="793" w:author="Ryan Lemos" w:date="2019-10-05T19:56:00Z">
        <w:r w:rsidR="00587C3B">
          <w:t xml:space="preserve"> O JavaScript pode transformar seus objetos em texto seguindo o JSON e então se comunicar com os servidores e linguagens de </w:t>
        </w:r>
        <w:r w:rsidR="00587C3B" w:rsidRPr="00587C3B">
          <w:rPr>
            <w:i/>
            <w:iCs/>
            <w:rPrChange w:id="794" w:author="Ryan Lemos" w:date="2019-10-05T19:57:00Z">
              <w:rPr/>
            </w:rPrChange>
          </w:rPr>
          <w:t>back-end</w:t>
        </w:r>
      </w:ins>
      <w:ins w:id="795" w:author="Ryan Lemos" w:date="2019-10-05T20:03:00Z">
        <w:r w:rsidR="00B85A5D">
          <w:t xml:space="preserve"> (BALDUINO, 2014).</w:t>
        </w:r>
      </w:ins>
      <w:ins w:id="796" w:author="Ryan Lemos" w:date="2019-10-05T19:35:00Z">
        <w:r w:rsidR="00D343FF">
          <w:t xml:space="preserve"> </w:t>
        </w:r>
      </w:ins>
      <w:ins w:id="797" w:author="Ryan Lemos" w:date="2019-10-05T19:36:00Z">
        <w:r w:rsidR="00D343FF">
          <w:t>Os objetos JS</w:t>
        </w:r>
      </w:ins>
      <w:ins w:id="798" w:author="Ryan Lemos" w:date="2019-10-05T19:37:00Z">
        <w:r w:rsidR="00D343FF">
          <w:t>ON são formados</w:t>
        </w:r>
      </w:ins>
      <w:ins w:id="799" w:author="Ryan Lemos" w:date="2019-10-05T19:35:00Z">
        <w:r w:rsidR="00D343FF">
          <w:t xml:space="preserve"> por uma estrutura </w:t>
        </w:r>
      </w:ins>
      <w:ins w:id="800" w:author="Ryan Lemos" w:date="2019-10-05T19:36:00Z">
        <w:r w:rsidR="00D343FF">
          <w:t>composta de chaves e valores</w:t>
        </w:r>
      </w:ins>
      <w:ins w:id="801" w:author="Ryan Lemos" w:date="2019-10-05T19:37:00Z">
        <w:r w:rsidR="00D343FF">
          <w:t>,</w:t>
        </w:r>
      </w:ins>
      <w:ins w:id="802" w:author="Ryan Lemos" w:date="2019-10-05T19:36:00Z">
        <w:r w:rsidR="00D343FF">
          <w:t xml:space="preserve"> parecida com o formato CSS discutido na seção x.</w:t>
        </w:r>
      </w:ins>
      <w:ins w:id="803" w:author="Ryan Lemos" w:date="2019-10-05T19:37:00Z">
        <w:r w:rsidR="00D343FF">
          <w:t xml:space="preserve"> </w:t>
        </w:r>
      </w:ins>
      <w:ins w:id="804" w:author="Ryan Lemos" w:date="2019-10-05T19:39:00Z">
        <w:r w:rsidR="00D343FF">
          <w:t>Um objeto JSON é identificado por sua chave de início ‘{’</w:t>
        </w:r>
      </w:ins>
      <w:ins w:id="805" w:author="Ryan Lemos" w:date="2019-10-05T19:40:00Z">
        <w:r w:rsidR="00D343FF">
          <w:t xml:space="preserve"> e sua chave de fim ‘}’. Essas chaves funcionam como um delimitador do objeto, demonstrando onde ele começa e onde termina. Além disso tem-se as cha</w:t>
        </w:r>
      </w:ins>
      <w:ins w:id="806" w:author="Ryan Lemos" w:date="2019-10-05T19:41:00Z">
        <w:r w:rsidR="00D343FF">
          <w:t>ves delimitadoras de atributos do objeto que são delimitadas por aspas duplas. O símbolo ‘:’ separa a chave do se</w:t>
        </w:r>
      </w:ins>
      <w:ins w:id="807" w:author="Ryan Lemos" w:date="2019-10-05T19:42:00Z">
        <w:r w:rsidR="00D343FF">
          <w:t>u valor, serve para indicar que aquela chave recebe o valor a frente</w:t>
        </w:r>
      </w:ins>
      <w:ins w:id="808" w:author="Ryan Lemos" w:date="2019-10-05T19:51:00Z">
        <w:r w:rsidR="00724188">
          <w:t xml:space="preserve"> (DUCKET, 2014)</w:t>
        </w:r>
      </w:ins>
      <w:ins w:id="809" w:author="Ryan Lemos" w:date="2019-10-05T19:42:00Z">
        <w:r w:rsidR="00D343FF">
          <w:t xml:space="preserve">. A </w:t>
        </w:r>
      </w:ins>
      <w:ins w:id="810" w:author="Ryan Lemos" w:date="2019-10-05T19:43:00Z">
        <w:r w:rsidR="00D343FF">
          <w:fldChar w:fldCharType="begin"/>
        </w:r>
        <w:r w:rsidR="00D343FF">
          <w:instrText xml:space="preserve"> REF _Ref21197023 \h </w:instrText>
        </w:r>
      </w:ins>
      <w:r w:rsidR="00D343FF">
        <w:fldChar w:fldCharType="separate"/>
      </w:r>
      <w:ins w:id="811" w:author="Ryan Lemos" w:date="2019-10-09T09:44:00Z">
        <w:r w:rsidR="00511CE0">
          <w:t xml:space="preserve">Figura </w:t>
        </w:r>
        <w:r w:rsidR="00511CE0">
          <w:rPr>
            <w:noProof/>
          </w:rPr>
          <w:t>16</w:t>
        </w:r>
      </w:ins>
      <w:ins w:id="812" w:author="Ryan Lemos" w:date="2019-10-05T19:43:00Z">
        <w:r w:rsidR="00D343FF">
          <w:fldChar w:fldCharType="end"/>
        </w:r>
        <w:r w:rsidR="00D343FF">
          <w:t xml:space="preserve"> se trata de um exemplo de um objeto JSON, tendo exemplo de atributo</w:t>
        </w:r>
      </w:ins>
      <w:ins w:id="813" w:author="Ryan Lemos" w:date="2019-10-05T19:44:00Z">
        <w:r w:rsidR="00D343FF">
          <w:t xml:space="preserve"> (ou chave)</w:t>
        </w:r>
      </w:ins>
      <w:ins w:id="814" w:author="Ryan Lemos" w:date="2019-10-05T19:43:00Z">
        <w:r w:rsidR="00D343FF">
          <w:t xml:space="preserve"> a localização</w:t>
        </w:r>
      </w:ins>
      <w:ins w:id="815" w:author="Ryan Lemos" w:date="2019-10-05T19:44:00Z">
        <w:r w:rsidR="00D343FF">
          <w:t xml:space="preserve"> que recebe o valor “San Francisco, CA”.</w:t>
        </w:r>
      </w:ins>
    </w:p>
    <w:p w14:paraId="5124EB0C" w14:textId="6B5B7B9D" w:rsidR="006B586C" w:rsidRDefault="006B586C" w:rsidP="006B586C">
      <w:pPr>
        <w:rPr>
          <w:ins w:id="816" w:author="Ryan Lemos" w:date="2019-10-05T19:38:00Z"/>
        </w:rPr>
      </w:pPr>
    </w:p>
    <w:p w14:paraId="4ED72CE8" w14:textId="412C99F2" w:rsidR="00D343FF" w:rsidRDefault="00D343FF">
      <w:pPr>
        <w:pStyle w:val="Legenda"/>
        <w:keepNext/>
        <w:rPr>
          <w:ins w:id="817" w:author="Ryan Lemos" w:date="2019-10-05T19:42:00Z"/>
        </w:rPr>
        <w:pPrChange w:id="818" w:author="Ryan Lemos" w:date="2019-10-05T19:42:00Z">
          <w:pPr>
            <w:pStyle w:val="Legenda"/>
          </w:pPr>
        </w:pPrChange>
      </w:pPr>
      <w:bookmarkStart w:id="819" w:name="_Ref21197023"/>
      <w:ins w:id="820" w:author="Ryan Lemos" w:date="2019-10-05T19:42:00Z">
        <w:r>
          <w:t xml:space="preserve">Figura </w:t>
        </w:r>
        <w:r>
          <w:fldChar w:fldCharType="begin"/>
        </w:r>
        <w:r>
          <w:instrText xml:space="preserve"> SEQ Figura \* ARABIC </w:instrText>
        </w:r>
      </w:ins>
      <w:r>
        <w:fldChar w:fldCharType="separate"/>
      </w:r>
      <w:ins w:id="821" w:author="Ryan Lemos" w:date="2019-10-09T09:44:00Z">
        <w:r w:rsidR="00511CE0">
          <w:rPr>
            <w:noProof/>
          </w:rPr>
          <w:t>16</w:t>
        </w:r>
      </w:ins>
      <w:ins w:id="822" w:author="Ryan Lemos" w:date="2019-10-05T19:42:00Z">
        <w:r>
          <w:fldChar w:fldCharType="end"/>
        </w:r>
        <w:bookmarkEnd w:id="819"/>
        <w:r>
          <w:t xml:space="preserve"> - Exemplo de objeto JSON</w:t>
        </w:r>
      </w:ins>
    </w:p>
    <w:p w14:paraId="2FA22C0C" w14:textId="6499AADA" w:rsidR="00D343FF" w:rsidRDefault="00D343FF" w:rsidP="00D343FF">
      <w:pPr>
        <w:ind w:firstLine="0"/>
        <w:jc w:val="center"/>
        <w:rPr>
          <w:ins w:id="823" w:author="Ryan Lemos" w:date="2019-10-05T19:45:00Z"/>
        </w:rPr>
      </w:pPr>
      <w:ins w:id="824"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825" w:author="Ryan Lemos" w:date="2019-10-05T20:04:00Z"/>
        </w:rPr>
      </w:pPr>
      <w:ins w:id="826" w:author="Ryan Lemos" w:date="2019-10-05T19:52:00Z">
        <w:r>
          <w:lastRenderedPageBreak/>
          <w:t xml:space="preserve">Fonte: </w:t>
        </w:r>
      </w:ins>
      <w:ins w:id="827" w:author="Ryan Lemos" w:date="2019-10-05T19:51:00Z">
        <w:r>
          <w:t>DUCKET, 2014, p</w:t>
        </w:r>
      </w:ins>
      <w:ins w:id="828" w:author="Ryan Lemos" w:date="2019-10-05T19:52:00Z">
        <w:r>
          <w:t>. 376.</w:t>
        </w:r>
      </w:ins>
    </w:p>
    <w:p w14:paraId="670BC8A6" w14:textId="77777777" w:rsidR="00B85A5D" w:rsidRDefault="00B85A5D">
      <w:pPr>
        <w:pStyle w:val="Fontes"/>
        <w:pPrChange w:id="829"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830" w:name="_Toc21505877"/>
      <w:r>
        <w:t>TypeScript</w:t>
      </w:r>
      <w:bookmarkEnd w:id="830"/>
    </w:p>
    <w:p w14:paraId="7B5E8BF2" w14:textId="77777777" w:rsidR="00755FAF" w:rsidRPr="00532250" w:rsidRDefault="00755FAF" w:rsidP="005B582B"/>
    <w:p w14:paraId="5FDE7B7F" w14:textId="2EC2C84C" w:rsidR="00073CBF" w:rsidRDefault="0041581A">
      <w:r>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ins w:id="831" w:author="Ryan Lemos" w:date="2019-10-05T20:26:00Z">
        <w:r w:rsidR="00D67CFB">
          <w:t>,</w:t>
        </w:r>
      </w:ins>
      <w:r w:rsidR="00073CBF">
        <w:t xml:space="preserve"> </w:t>
      </w:r>
      <w:del w:id="832" w:author="Ryan Lemos" w:date="2019-10-05T20:26:00Z">
        <w:r w:rsidR="00073CBF" w:rsidDel="00D67CFB">
          <w:delText>etc</w:delText>
        </w:r>
      </w:del>
      <w:ins w:id="833" w:author="Ryan Lemos" w:date="2019-10-05T20:26:00Z">
        <w:r w:rsidR="00D67CFB">
          <w:t>entre outros tipos (</w:t>
        </w:r>
        <w:r w:rsidR="00D67CFB" w:rsidRPr="00D67CFB">
          <w:rPr>
            <w:noProof/>
            <w:rPrChange w:id="834"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835"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TypeScript para JavaScript que é entendido pelos navegadores</w:t>
      </w:r>
      <w:ins w:id="836" w:author="Ryan Lemos" w:date="2019-10-05T20:27:00Z">
        <w:r w:rsidR="00D67CFB">
          <w:t xml:space="preserve"> </w:t>
        </w:r>
        <w:r w:rsidR="00D67CFB">
          <w:rPr>
            <w:noProof/>
          </w:rPr>
          <w:t>(ABREU, 2017)</w:t>
        </w:r>
      </w:ins>
      <w:r w:rsidR="00073CBF">
        <w:t xml:space="preserve">. </w:t>
      </w:r>
      <w:r w:rsidR="00D534F8">
        <w:t xml:space="preserve">O trecho de código da </w:t>
      </w:r>
      <w:ins w:id="837" w:author="Ryan Lemos" w:date="2019-10-09T09:35:00Z">
        <w:r w:rsidR="00DE2B76">
          <w:fldChar w:fldCharType="begin"/>
        </w:r>
        <w:r w:rsidR="00DE2B76">
          <w:instrText xml:space="preserve"> REF _Ref21506122 \h </w:instrText>
        </w:r>
      </w:ins>
      <w:r w:rsidR="00DE2B76">
        <w:fldChar w:fldCharType="separate"/>
      </w:r>
      <w:ins w:id="838" w:author="Ryan Lemos" w:date="2019-10-09T09:44:00Z">
        <w:r w:rsidR="00511CE0">
          <w:t xml:space="preserve">Figura </w:t>
        </w:r>
        <w:r w:rsidR="00511CE0">
          <w:rPr>
            <w:noProof/>
          </w:rPr>
          <w:t>17</w:t>
        </w:r>
      </w:ins>
      <w:ins w:id="839" w:author="Ryan Lemos" w:date="2019-10-09T09:35:00Z">
        <w:r w:rsidR="00DE2B76">
          <w:fldChar w:fldCharType="end"/>
        </w:r>
        <w:r w:rsidR="00DE2B76">
          <w:t xml:space="preserve"> </w:t>
        </w:r>
      </w:ins>
      <w:del w:id="840"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841" w:author="Ryan Lemos" w:date="2019-10-05T20:27:00Z">
        <w:r w:rsidR="00D534F8" w:rsidDel="00A253E0">
          <w:delText xml:space="preserve">modelo </w:delText>
        </w:r>
      </w:del>
      <w:ins w:id="842" w:author="Ryan Lemos" w:date="2019-10-05T20:27:00Z">
        <w:r w:rsidR="00A253E0">
          <w:t xml:space="preserve">número </w:t>
        </w:r>
      </w:ins>
      <w:r w:rsidR="00D534F8">
        <w:t xml:space="preserve">definindo seu tipo como </w:t>
      </w:r>
      <w:del w:id="843" w:author="Ryan Lemos" w:date="2019-10-05T20:28:00Z">
        <w:r w:rsidR="00D534F8" w:rsidRPr="00D534F8" w:rsidDel="00A253E0">
          <w:rPr>
            <w:i/>
          </w:rPr>
          <w:delText>string</w:delText>
        </w:r>
      </w:del>
      <w:ins w:id="844" w:author="Ryan Lemos" w:date="2019-10-05T20:28:00Z">
        <w:r w:rsidR="00A253E0">
          <w:rPr>
            <w:i/>
          </w:rPr>
          <w:t>number</w:t>
        </w:r>
      </w:ins>
      <w:r w:rsidR="00073CBF">
        <w:t>, como também definindo o tipo de retorno das funções da</w:t>
      </w:r>
      <w:del w:id="845" w:author="Ryan Lemos" w:date="2019-10-05T20:28:00Z">
        <w:r w:rsidR="00073CBF" w:rsidDel="00A253E0">
          <w:delText>s classes</w:delText>
        </w:r>
      </w:del>
      <w:ins w:id="846" w:author="Ryan Lemos" w:date="2019-10-05T20:28:00Z">
        <w:r w:rsidR="00A253E0">
          <w:t xml:space="preserve"> função </w:t>
        </w:r>
        <w:r w:rsidR="00A253E0" w:rsidRPr="00A253E0">
          <w:rPr>
            <w:i/>
            <w:iCs/>
            <w:rPrChange w:id="847" w:author="Ryan Lemos" w:date="2019-10-05T20:28:00Z">
              <w:rPr/>
            </w:rPrChange>
          </w:rPr>
          <w:t>identity</w:t>
        </w:r>
      </w:ins>
      <w:r w:rsidR="00073CBF">
        <w:t>.</w:t>
      </w:r>
      <w:ins w:id="848" w:author="Ryan Lemos" w:date="2019-10-05T20:28:00Z">
        <w:r w:rsidR="00A253E0">
          <w:t xml:space="preserve"> A tipagem é feita através dos dois pontos, o que vem depois</w:t>
        </w:r>
      </w:ins>
      <w:ins w:id="849" w:author="Ryan Lemos" w:date="2019-10-05T20:29:00Z">
        <w:r w:rsidR="00A253E0">
          <w:t xml:space="preserve"> deles</w:t>
        </w:r>
      </w:ins>
      <w:ins w:id="850" w:author="Ryan Lemos" w:date="2019-10-05T20:28:00Z">
        <w:r w:rsidR="00A253E0">
          <w:t xml:space="preserve"> se trata do tipo</w:t>
        </w:r>
      </w:ins>
      <w:ins w:id="851" w:author="Ryan Lemos" w:date="2019-10-05T20:29:00Z">
        <w:r w:rsidR="00A253E0">
          <w:t xml:space="preserve"> de valor</w:t>
        </w:r>
      </w:ins>
      <w:ins w:id="852" w:author="Ryan Lemos" w:date="2019-10-05T20:28:00Z">
        <w:r w:rsidR="00A253E0">
          <w:t xml:space="preserve"> que aquela vari</w:t>
        </w:r>
      </w:ins>
      <w:ins w:id="853" w:author="Ryan Lemos" w:date="2019-10-05T20:29:00Z">
        <w:r w:rsidR="00A253E0">
          <w:t>ável deve receber ou que deve ser retornado na função (</w:t>
        </w:r>
        <w:r w:rsidR="00A253E0" w:rsidRPr="00393D2D">
          <w:rPr>
            <w:noProof/>
          </w:rPr>
          <w:t>SYED</w:t>
        </w:r>
        <w:r w:rsidR="00A253E0">
          <w:rPr>
            <w:noProof/>
          </w:rPr>
          <w:t>, 2016)</w:t>
        </w:r>
        <w:r w:rsidR="00A253E0">
          <w:t>.</w:t>
        </w:r>
      </w:ins>
      <w:ins w:id="854" w:author="Ryan Lemos" w:date="2019-10-05T20:28:00Z">
        <w:r w:rsidR="00A253E0">
          <w:t xml:space="preserve"> </w:t>
        </w:r>
      </w:ins>
    </w:p>
    <w:p w14:paraId="3241CB8D" w14:textId="546800CC" w:rsidR="00D534F8" w:rsidDel="00D67CFB" w:rsidRDefault="00D534F8" w:rsidP="00D67CFB">
      <w:pPr>
        <w:ind w:firstLine="0"/>
        <w:rPr>
          <w:del w:id="855" w:author="Ryan Lemos" w:date="2019-10-05T20:25:00Z"/>
        </w:rPr>
      </w:pPr>
    </w:p>
    <w:p w14:paraId="34F3691B" w14:textId="7913F6DD" w:rsidR="00D67CFB" w:rsidRDefault="00D67CFB">
      <w:pPr>
        <w:rPr>
          <w:ins w:id="856" w:author="Ryan Lemos" w:date="2019-10-05T20:27:00Z"/>
        </w:rPr>
      </w:pPr>
    </w:p>
    <w:p w14:paraId="16D9792D" w14:textId="6341AC24" w:rsidR="00A253E0" w:rsidRDefault="00A253E0">
      <w:pPr>
        <w:pStyle w:val="Legenda"/>
        <w:keepNext/>
        <w:rPr>
          <w:ins w:id="857" w:author="Ryan Lemos" w:date="2019-10-05T20:30:00Z"/>
        </w:rPr>
        <w:pPrChange w:id="858" w:author="Ryan Lemos" w:date="2019-10-05T20:30:00Z">
          <w:pPr>
            <w:pStyle w:val="Legenda"/>
          </w:pPr>
        </w:pPrChange>
      </w:pPr>
      <w:bookmarkStart w:id="859" w:name="_Ref21506122"/>
      <w:ins w:id="860" w:author="Ryan Lemos" w:date="2019-10-05T20:30:00Z">
        <w:r>
          <w:t xml:space="preserve">Figura </w:t>
        </w:r>
        <w:r>
          <w:fldChar w:fldCharType="begin"/>
        </w:r>
        <w:r>
          <w:instrText xml:space="preserve"> SEQ Figura \* ARABIC </w:instrText>
        </w:r>
      </w:ins>
      <w:r>
        <w:fldChar w:fldCharType="separate"/>
      </w:r>
      <w:ins w:id="861" w:author="Ryan Lemos" w:date="2019-10-09T09:44:00Z">
        <w:r w:rsidR="00511CE0">
          <w:rPr>
            <w:noProof/>
          </w:rPr>
          <w:t>17</w:t>
        </w:r>
      </w:ins>
      <w:ins w:id="862" w:author="Ryan Lemos" w:date="2019-10-05T20:30:00Z">
        <w:r>
          <w:fldChar w:fldCharType="end"/>
        </w:r>
        <w:bookmarkEnd w:id="859"/>
        <w:r>
          <w:t xml:space="preserve"> - Exemplo da tipagem utilizada no</w:t>
        </w:r>
      </w:ins>
      <w:ins w:id="863" w:author="Ryan Lemos" w:date="2019-10-09T09:35:00Z">
        <w:r w:rsidR="00DE2B76">
          <w:t xml:space="preserve"> </w:t>
        </w:r>
      </w:ins>
      <w:ins w:id="864" w:author="Ryan Lemos" w:date="2019-10-05T20:30:00Z">
        <w:r>
          <w:t>TypeScript</w:t>
        </w:r>
      </w:ins>
    </w:p>
    <w:p w14:paraId="0DF2761F" w14:textId="6C9E284F" w:rsidR="00D67CFB" w:rsidRDefault="00D67CFB" w:rsidP="00A253E0">
      <w:pPr>
        <w:ind w:firstLine="0"/>
        <w:jc w:val="center"/>
        <w:rPr>
          <w:ins w:id="865" w:author="Ryan Lemos" w:date="2019-10-05T20:30:00Z"/>
        </w:rPr>
      </w:pPr>
      <w:ins w:id="866"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867" w:author="Ryan Lemos" w:date="2019-10-05T20:27:00Z"/>
        </w:rPr>
        <w:pPrChange w:id="868" w:author="Ryan Lemos" w:date="2019-10-05T20:30:00Z">
          <w:pPr/>
        </w:pPrChange>
      </w:pPr>
      <w:ins w:id="869" w:author="Ryan Lemos" w:date="2019-10-05T20:30:00Z">
        <w:r>
          <w:t>Fonte: SYED, 2016, p. 129.</w:t>
        </w:r>
      </w:ins>
    </w:p>
    <w:p w14:paraId="212AAE60" w14:textId="423F23A4" w:rsidR="00A1768E" w:rsidDel="00D67CFB" w:rsidRDefault="00A1768E">
      <w:pPr>
        <w:pStyle w:val="Legenda"/>
        <w:keepNext/>
        <w:rPr>
          <w:del w:id="870" w:author="Ryan Lemos" w:date="2019-10-05T20:25:00Z"/>
        </w:rPr>
      </w:pPr>
      <w:del w:id="871" w:author="Ryan Lemos" w:date="2019-10-05T20:25:00Z">
        <w:r w:rsidDel="00D67CFB">
          <w:delText xml:space="preserve">Figura </w:delText>
        </w:r>
        <w:r w:rsidR="00744533" w:rsidDel="00D67CFB">
          <w:fldChar w:fldCharType="begin"/>
        </w:r>
        <w:r w:rsidR="00744533" w:rsidDel="00D67CFB">
          <w:delInstrText xml:space="preserve"> SEQ Figura \* ARABIC </w:delInstrText>
        </w:r>
        <w:r w:rsidR="00744533" w:rsidDel="00D67CFB">
          <w:fldChar w:fldCharType="separate"/>
        </w:r>
        <w:r w:rsidR="00D343FF" w:rsidDel="00D67CFB">
          <w:rPr>
            <w:noProof/>
          </w:rPr>
          <w:delText>22</w:delText>
        </w:r>
        <w:r w:rsidR="00744533" w:rsidDel="00D67CFB">
          <w:rPr>
            <w:noProof/>
          </w:rPr>
          <w:fldChar w:fldCharType="end"/>
        </w:r>
        <w:r w:rsidDel="00D67CFB">
          <w:delText xml:space="preserve"> - Classe em TypeScript</w:delText>
        </w:r>
      </w:del>
    </w:p>
    <w:p w14:paraId="7D705DA8" w14:textId="58483749" w:rsidR="00D534F8" w:rsidDel="00D67CFB" w:rsidRDefault="00D534F8">
      <w:pPr>
        <w:ind w:firstLine="0"/>
        <w:jc w:val="center"/>
        <w:rPr>
          <w:del w:id="872" w:author="Ryan Lemos" w:date="2019-10-05T20:25:00Z"/>
        </w:rPr>
      </w:pPr>
      <w:del w:id="873"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874" w:author="Ryan Lemos" w:date="2019-10-05T20:25:00Z"/>
        </w:rPr>
      </w:pPr>
      <w:del w:id="875"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876" w:author="Ryan Lemos" w:date="2019-10-05T20:25:00Z">
          <w:pPr/>
        </w:pPrChange>
      </w:pPr>
    </w:p>
    <w:p w14:paraId="0D236BEB" w14:textId="7CF834FF" w:rsidR="00676588" w:rsidRDefault="00C05B5C" w:rsidP="00676588">
      <w:pPr>
        <w:pStyle w:val="Ttulo4"/>
      </w:pPr>
      <w:bookmarkStart w:id="877" w:name="_Toc21505878"/>
      <w:r>
        <w:t>Angular</w:t>
      </w:r>
      <w:bookmarkEnd w:id="877"/>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878" w:author="Ryan Lemos" w:date="2019-10-07T20:43:00Z">
        <w:r w:rsidR="00512162" w:rsidDel="00BB6D2A">
          <w:delText>2019b</w:delText>
        </w:r>
      </w:del>
      <w:ins w:id="879"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lastRenderedPageBreak/>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880" w:author="Ryan Lemos" w:date="2019-10-07T20:45:00Z"/>
        </w:rPr>
      </w:pPr>
      <w:del w:id="881"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2E146D30" w:rsidR="008839CF" w:rsidRPr="005F6213" w:rsidRDefault="008839CF">
      <w:pPr>
        <w:rPr>
          <w:ins w:id="882" w:author="Ryan Lemos" w:date="2019-10-07T20:47:00Z"/>
        </w:rPr>
      </w:pPr>
      <w:ins w:id="883" w:author="Ryan Lemos" w:date="2019-10-07T20:45:00Z">
        <w:r>
          <w:t xml:space="preserve">Com o Angular é possível utilizar pacotes de funcionalidades feitos por outros </w:t>
        </w:r>
      </w:ins>
      <w:ins w:id="884" w:author="Ryan Lemos" w:date="2019-10-07T20:46:00Z">
        <w:r>
          <w:t>usuários. Assim soluções antes desenvolvidas em JavaScript ou nem desenvolvidas são trazidas para a maneira de se desenvolver usando</w:t>
        </w:r>
      </w:ins>
      <w:ins w:id="885" w:author="Ryan Lemos" w:date="2019-10-07T20:47:00Z">
        <w:r>
          <w:t xml:space="preserve"> o Angular e podem ser utilizadas para agregar valores e poupar tempo de desenvolvimento</w:t>
        </w:r>
      </w:ins>
      <w:ins w:id="886" w:author="Ryan Lemos" w:date="2019-10-07T20:59:00Z">
        <w:r w:rsidR="008F54BA">
          <w:t xml:space="preserve"> (GOOGLE, 2019c)</w:t>
        </w:r>
      </w:ins>
      <w:ins w:id="887" w:author="Ryan Lemos" w:date="2019-10-07T20:47:00Z">
        <w:r>
          <w:t xml:space="preserve">. Valem-se destacar a biblioteca de geração de calendários dinâmicos </w:t>
        </w:r>
      </w:ins>
      <w:ins w:id="888" w:author="Ryan Lemos" w:date="2019-10-07T20:48:00Z">
        <w:r>
          <w:t>chamada de A</w:t>
        </w:r>
      </w:ins>
      <w:ins w:id="889" w:author="Ryan Lemos" w:date="2019-10-07T20:49:00Z">
        <w:r>
          <w:t xml:space="preserve">ngular </w:t>
        </w:r>
        <w:r w:rsidRPr="008839CF">
          <w:rPr>
            <w:i/>
            <w:iCs/>
            <w:rPrChange w:id="890" w:author="Ryan Lemos" w:date="2019-10-07T20:49:00Z">
              <w:rPr/>
            </w:rPrChange>
          </w:rPr>
          <w:t>Calendar</w:t>
        </w:r>
        <w:r>
          <w:t>, que serve para mostrar eventos em um calendário por mês, dia ou semana</w:t>
        </w:r>
      </w:ins>
      <w:ins w:id="891" w:author="Ryan Lemos" w:date="2019-10-07T20:50:00Z">
        <w:r>
          <w:t>, gerando um calendário interativo</w:t>
        </w:r>
      </w:ins>
      <w:ins w:id="892" w:author="Ryan Lemos" w:date="2019-10-07T20:53:00Z">
        <w:r w:rsidR="008F54BA">
          <w:t xml:space="preserve"> (LEWIS, sd)</w:t>
        </w:r>
      </w:ins>
      <w:ins w:id="893" w:author="Ryan Lemos" w:date="2019-10-07T20:50:00Z">
        <w:r>
          <w:t>.</w:t>
        </w:r>
      </w:ins>
      <w:ins w:id="894"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895" w:author="Ryan Lemos" w:date="2019-10-09T09:44:00Z">
        <w:r w:rsidR="00511CE0">
          <w:t xml:space="preserve">Figura </w:t>
        </w:r>
        <w:r w:rsidR="00511CE0">
          <w:rPr>
            <w:noProof/>
          </w:rPr>
          <w:t>62</w:t>
        </w:r>
        <w:r w:rsidR="00511CE0" w:rsidDel="00EA672B">
          <w:rPr>
            <w:noProof/>
          </w:rPr>
          <w:t>64</w:t>
        </w:r>
      </w:ins>
      <w:ins w:id="896" w:author="Ryan Lemos" w:date="2019-10-07T20:54:00Z">
        <w:r w:rsidR="008F54BA">
          <w:fldChar w:fldCharType="end"/>
        </w:r>
        <w:r w:rsidR="008F54BA">
          <w:t xml:space="preserve">. </w:t>
        </w:r>
      </w:ins>
      <w:ins w:id="897" w:author="Ryan Lemos" w:date="2019-10-07T20:55:00Z">
        <w:r w:rsidR="008F54BA">
          <w:t>Outra biblioteca utilizada foi a de editor de textos</w:t>
        </w:r>
      </w:ins>
      <w:ins w:id="898" w:author="Ryan Lemos" w:date="2019-10-07T20:57:00Z">
        <w:r w:rsidR="008F54BA">
          <w:t xml:space="preserve"> chamada CKEDITOR. P</w:t>
        </w:r>
      </w:ins>
      <w:ins w:id="899" w:author="Ryan Lemos" w:date="2019-10-07T20:55:00Z">
        <w:r w:rsidR="008F54BA">
          <w:t>ermitindo que faça edições no estilo do texto</w:t>
        </w:r>
      </w:ins>
      <w:ins w:id="900" w:author="Ryan Lemos" w:date="2019-10-07T20:57:00Z">
        <w:r w:rsidR="008F54BA">
          <w:t>, aplicando</w:t>
        </w:r>
      </w:ins>
      <w:ins w:id="901" w:author="Ryan Lemos" w:date="2019-10-07T20:58:00Z">
        <w:r w:rsidR="008F54BA">
          <w:t xml:space="preserve"> cores e fontes, é possível colar textos de arquivos de texto do computador e planilhas sem perder a formatação</w:t>
        </w:r>
      </w:ins>
      <w:ins w:id="902" w:author="Ryan Lemos" w:date="2019-10-07T20:57:00Z">
        <w:r w:rsidR="008F54BA">
          <w:t xml:space="preserve"> (</w:t>
        </w:r>
        <w:r w:rsidR="008F54BA" w:rsidRPr="008F54BA">
          <w:t>CKSOURCE</w:t>
        </w:r>
        <w:r w:rsidR="008F54BA">
          <w:t>, 2019)</w:t>
        </w:r>
      </w:ins>
      <w:ins w:id="903" w:author="Ryan Lemos" w:date="2019-10-07T20:55:00Z">
        <w:r w:rsidR="008F54BA">
          <w:t>.</w:t>
        </w:r>
      </w:ins>
      <w:ins w:id="904" w:author="Ryan Lemos" w:date="2019-10-07T21:04:00Z">
        <w:r w:rsidR="005B3A5D">
          <w:t xml:space="preserve"> </w:t>
        </w:r>
      </w:ins>
      <w:ins w:id="905" w:author="Ryan Lemos" w:date="2019-10-07T21:06:00Z">
        <w:r w:rsidR="005F6213">
          <w:t xml:space="preserve">Para geração de tabelas dinâmicas utilizou-se o Angular </w:t>
        </w:r>
        <w:r w:rsidR="005F6213" w:rsidRPr="005F6213">
          <w:rPr>
            <w:i/>
            <w:iCs/>
            <w:rPrChange w:id="906" w:author="Ryan Lemos" w:date="2019-10-07T21:06:00Z">
              <w:rPr/>
            </w:rPrChange>
          </w:rPr>
          <w:t>DataTables</w:t>
        </w:r>
        <w:r w:rsidR="005F6213">
          <w:t xml:space="preserve"> que traz para o formato de desenvolvimento do </w:t>
        </w:r>
      </w:ins>
      <w:ins w:id="907" w:author="Ryan Lemos" w:date="2019-10-07T21:07:00Z">
        <w:r w:rsidR="005F6213">
          <w:t>A</w:t>
        </w:r>
      </w:ins>
      <w:ins w:id="908" w:author="Ryan Lemos" w:date="2019-10-07T21:06:00Z">
        <w:r w:rsidR="005F6213">
          <w:t>ngular</w:t>
        </w:r>
      </w:ins>
      <w:ins w:id="909" w:author="Ryan Lemos" w:date="2019-10-07T21:07:00Z">
        <w:r w:rsidR="005F6213">
          <w:t xml:space="preserve"> a biblioteca de tabelas dinâmicas </w:t>
        </w:r>
        <w:r w:rsidR="005F6213" w:rsidRPr="005F6213">
          <w:rPr>
            <w:i/>
            <w:iCs/>
            <w:rPrChange w:id="910" w:author="Ryan Lemos" w:date="2019-10-07T21:07:00Z">
              <w:rPr/>
            </w:rPrChange>
          </w:rPr>
          <w:t>DataTables</w:t>
        </w:r>
        <w:r w:rsidR="005F6213">
          <w:rPr>
            <w:i/>
            <w:iCs/>
          </w:rPr>
          <w:t xml:space="preserve"> </w:t>
        </w:r>
        <w:r w:rsidR="005F6213">
          <w:t xml:space="preserve">(LIN, 2019). </w:t>
        </w:r>
      </w:ins>
      <w:ins w:id="911" w:author="Ryan Lemos" w:date="2019-10-07T21:09:00Z">
        <w:r w:rsidR="005F6213">
          <w:t xml:space="preserve">Com o Angular </w:t>
        </w:r>
        <w:r w:rsidR="005F6213" w:rsidRPr="005F6213">
          <w:rPr>
            <w:i/>
            <w:iCs/>
            <w:rPrChange w:id="912" w:author="Ryan Lemos" w:date="2019-10-07T21:09:00Z">
              <w:rPr/>
            </w:rPrChange>
          </w:rPr>
          <w:t>DataTables</w:t>
        </w:r>
        <w:r w:rsidR="005F6213">
          <w:t xml:space="preserve"> a geração d</w:t>
        </w:r>
      </w:ins>
      <w:ins w:id="913" w:author="Ryan Lemos" w:date="2019-10-07T21:10:00Z">
        <w:r w:rsidR="005F6213">
          <w:t>as tabelas segue o formato de desenvolvimento do Angular o que garante a aplicação um padrão de codificação</w:t>
        </w:r>
      </w:ins>
      <w:ins w:id="914" w:author="Ryan Lemos" w:date="2019-10-09T09:19:00Z">
        <w:r w:rsidR="001D3106">
          <w:t>, u</w:t>
        </w:r>
      </w:ins>
      <w:ins w:id="915" w:author="Ryan Lemos" w:date="2019-10-09T09:18:00Z">
        <w:r w:rsidR="001D3106">
          <w:t>m exemplo</w:t>
        </w:r>
      </w:ins>
      <w:ins w:id="916" w:author="Ryan Lemos" w:date="2019-10-09T09:19:00Z">
        <w:r w:rsidR="001D3106">
          <w:t xml:space="preserve"> da tabela gerada</w:t>
        </w:r>
      </w:ins>
      <w:ins w:id="917"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918" w:author="Ryan Lemos" w:date="2019-10-09T09:44:00Z">
        <w:r w:rsidR="00511CE0">
          <w:t xml:space="preserve">Figura </w:t>
        </w:r>
        <w:r w:rsidR="00511CE0">
          <w:rPr>
            <w:noProof/>
          </w:rPr>
          <w:t>56</w:t>
        </w:r>
        <w:r w:rsidR="00511CE0" w:rsidDel="00EA672B">
          <w:rPr>
            <w:noProof/>
          </w:rPr>
          <w:t>58</w:t>
        </w:r>
      </w:ins>
      <w:ins w:id="919" w:author="Ryan Lemos" w:date="2019-10-09T09:18:00Z">
        <w:r w:rsidR="001D3106">
          <w:fldChar w:fldCharType="end"/>
        </w:r>
      </w:ins>
      <w:ins w:id="920" w:author="Ryan Lemos" w:date="2019-10-09T09:19:00Z">
        <w:r w:rsidR="001D3106">
          <w:t xml:space="preserve">. Também a fim de melhorar a interação com o usuário, utilizou-se </w:t>
        </w:r>
        <w:r w:rsidR="00CC0E1E">
          <w:t>uma biblio</w:t>
        </w:r>
      </w:ins>
      <w:ins w:id="921" w:author="Ryan Lemos" w:date="2019-10-09T09:20:00Z">
        <w:r w:rsidR="00CC0E1E">
          <w:t xml:space="preserve">teca de alertas visuais também adaptada para o contexto do Angular, chamada de </w:t>
        </w:r>
      </w:ins>
      <w:ins w:id="922" w:author="Ryan Lemos" w:date="2019-10-09T09:21:00Z">
        <w:r w:rsidR="00CC0E1E" w:rsidRPr="00CC0E1E">
          <w:rPr>
            <w:i/>
            <w:iCs/>
            <w:rPrChange w:id="923" w:author="Ryan Lemos" w:date="2019-10-09T09:21:00Z">
              <w:rPr/>
            </w:rPrChange>
          </w:rPr>
          <w:t>Sweet</w:t>
        </w:r>
        <w:r w:rsidR="00CC0E1E">
          <w:t xml:space="preserve"> </w:t>
        </w:r>
        <w:r w:rsidR="00CC0E1E" w:rsidRPr="00CC0E1E">
          <w:rPr>
            <w:i/>
            <w:iCs/>
            <w:rPrChange w:id="924" w:author="Ryan Lemos" w:date="2019-10-09T09:22:00Z">
              <w:rPr/>
            </w:rPrChange>
          </w:rPr>
          <w:t>Alert</w:t>
        </w:r>
        <w:r w:rsidR="00CC0E1E">
          <w:t xml:space="preserve"> 2</w:t>
        </w:r>
      </w:ins>
      <w:ins w:id="925" w:author="Ryan Lemos" w:date="2019-10-09T09:29:00Z">
        <w:r w:rsidR="00DE2B76">
          <w:t xml:space="preserve"> (SWEETALERT2, 2019). Com o apoi</w:t>
        </w:r>
      </w:ins>
      <w:ins w:id="926" w:author="Ryan Lemos" w:date="2019-10-09T09:30:00Z">
        <w:r w:rsidR="00DE2B76">
          <w:t xml:space="preserve">o dessa biblioteca, alertas como o da </w:t>
        </w:r>
      </w:ins>
      <w:ins w:id="927" w:author="Ryan Lemos" w:date="2019-10-09T09:31:00Z">
        <w:r w:rsidR="00DE2B76">
          <w:fldChar w:fldCharType="begin"/>
        </w:r>
        <w:r w:rsidR="00DE2B76">
          <w:instrText xml:space="preserve"> REF _Ref20734450 \h </w:instrText>
        </w:r>
      </w:ins>
      <w:r w:rsidR="00DE2B76">
        <w:fldChar w:fldCharType="separate"/>
      </w:r>
      <w:ins w:id="928" w:author="Ryan Lemos" w:date="2019-10-09T09:44:00Z">
        <w:r w:rsidR="00511CE0">
          <w:t xml:space="preserve">Figura </w:t>
        </w:r>
        <w:r w:rsidR="00511CE0">
          <w:rPr>
            <w:noProof/>
          </w:rPr>
          <w:t>35</w:t>
        </w:r>
        <w:r w:rsidR="00511CE0" w:rsidDel="00EA672B">
          <w:rPr>
            <w:noProof/>
          </w:rPr>
          <w:t>37</w:t>
        </w:r>
      </w:ins>
      <w:ins w:id="929" w:author="Ryan Lemos" w:date="2019-10-09T09:31:00Z">
        <w:r w:rsidR="00DE2B76">
          <w:fldChar w:fldCharType="end"/>
        </w:r>
      </w:ins>
      <w:ins w:id="930" w:author="Ryan Lemos" w:date="2019-10-09T09:30:00Z">
        <w:r w:rsidR="00DE2B76">
          <w:t>.</w:t>
        </w:r>
      </w:ins>
      <w:ins w:id="931" w:author="Ryan Lemos" w:date="2019-10-09T09:21:00Z">
        <w:r w:rsidR="00CC0E1E">
          <w:t xml:space="preserve"> </w:t>
        </w:r>
      </w:ins>
    </w:p>
    <w:p w14:paraId="0B4E401F" w14:textId="77777777" w:rsidR="00A95801" w:rsidRPr="008D625B" w:rsidRDefault="00A95801">
      <w:pPr>
        <w:ind w:firstLine="0"/>
        <w:pPrChange w:id="932" w:author="Ryan Lemos" w:date="2019-10-07T20:58:00Z">
          <w:pPr/>
        </w:pPrChange>
      </w:pPr>
    </w:p>
    <w:p w14:paraId="53FE96DD" w14:textId="77777777" w:rsidR="00D61CB9" w:rsidRDefault="003E72DF" w:rsidP="00D61CB9">
      <w:pPr>
        <w:pStyle w:val="Ttulo4"/>
      </w:pPr>
      <w:bookmarkStart w:id="933" w:name="_Toc21505879"/>
      <w:r w:rsidRPr="00952162">
        <w:rPr>
          <w:i/>
        </w:rPr>
        <w:lastRenderedPageBreak/>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933"/>
    </w:p>
    <w:p w14:paraId="68EE7F90" w14:textId="77777777" w:rsidR="008D625B" w:rsidRDefault="008D625B" w:rsidP="008D625B"/>
    <w:p w14:paraId="20A0AB01" w14:textId="6A8494C3"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934" w:author="Ryan Lemos" w:date="2019-10-09T09:44:00Z">
        <w:r w:rsidR="00511CE0">
          <w:t xml:space="preserve">Figura </w:t>
        </w:r>
        <w:r w:rsidR="00511CE0">
          <w:rPr>
            <w:noProof/>
          </w:rPr>
          <w:t>18</w:t>
        </w:r>
        <w:r w:rsidR="00511CE0" w:rsidDel="00EA672B">
          <w:rPr>
            <w:noProof/>
          </w:rPr>
          <w:t>23</w:t>
        </w:r>
      </w:ins>
      <w:del w:id="935"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306302F1" w:rsidR="009113A0" w:rsidRDefault="009113A0" w:rsidP="00FC0021">
      <w:pPr>
        <w:pStyle w:val="Legenda"/>
        <w:keepNext/>
      </w:pPr>
      <w:bookmarkStart w:id="936" w:name="_Ref526523847"/>
      <w:r>
        <w:t xml:space="preserve">Figura </w:t>
      </w:r>
      <w:fldSimple w:instr=" SEQ Figura \* ARABIC ">
        <w:ins w:id="937" w:author="Ryan Lemos" w:date="2019-10-09T09:44:00Z">
          <w:r w:rsidR="00511CE0">
            <w:rPr>
              <w:noProof/>
            </w:rPr>
            <w:t>18</w:t>
          </w:r>
        </w:ins>
        <w:del w:id="938" w:author="Ryan Lemos" w:date="2019-10-07T11:05:00Z">
          <w:r w:rsidR="00D343FF" w:rsidDel="00EA672B">
            <w:rPr>
              <w:noProof/>
            </w:rPr>
            <w:delText>23</w:delText>
          </w:r>
        </w:del>
      </w:fldSimple>
      <w:bookmarkEnd w:id="936"/>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723FA633" w14:textId="12A2B7C9" w:rsidR="00B65AD2" w:rsidDel="00FA7477" w:rsidRDefault="00C77717">
      <w:pPr>
        <w:rPr>
          <w:del w:id="939"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p>
    <w:p w14:paraId="1077B4A1" w14:textId="77777777" w:rsidR="002C2BEC" w:rsidDel="00FA7477" w:rsidRDefault="002C2BEC">
      <w:pPr>
        <w:rPr>
          <w:del w:id="940" w:author="Ryan Lemos" w:date="2019-10-07T08:51:00Z"/>
        </w:rPr>
      </w:pPr>
    </w:p>
    <w:p w14:paraId="0ED7ECBD" w14:textId="1A0ACC36" w:rsidR="00755810" w:rsidDel="00FA7477" w:rsidRDefault="002C2BEC">
      <w:pPr>
        <w:rPr>
          <w:del w:id="941" w:author="Ryan Lemos" w:date="2019-10-07T08:51:00Z"/>
        </w:rPr>
        <w:pPrChange w:id="942" w:author="Ryan Lemos" w:date="2019-10-07T08:51:00Z">
          <w:pPr>
            <w:pStyle w:val="Ttulo4"/>
          </w:pPr>
        </w:pPrChange>
      </w:pPr>
      <w:commentRangeStart w:id="943"/>
      <w:del w:id="944" w:author="Ryan Lemos" w:date="2019-10-07T08:51:00Z">
        <w:r w:rsidDel="00FA7477">
          <w:delText>PHPUNIT</w:delText>
        </w:r>
        <w:commentRangeEnd w:id="943"/>
        <w:r w:rsidDel="00FA7477">
          <w:rPr>
            <w:rStyle w:val="Refdecomentrio"/>
            <w:iCs/>
          </w:rPr>
          <w:commentReference w:id="943"/>
        </w:r>
      </w:del>
    </w:p>
    <w:p w14:paraId="2AC41FF8" w14:textId="77777777" w:rsidR="000D4325" w:rsidRDefault="000D4325">
      <w:pPr>
        <w:rPr>
          <w:ins w:id="945"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946" w:name="_Ref526533823"/>
      <w:bookmarkStart w:id="947" w:name="_Toc21505880"/>
      <w:commentRangeStart w:id="948"/>
      <w:r w:rsidRPr="00952162">
        <w:rPr>
          <w:i/>
        </w:rPr>
        <w:t>Framework</w:t>
      </w:r>
      <w:commentRangeEnd w:id="948"/>
      <w:r w:rsidR="002C2BEC">
        <w:rPr>
          <w:rStyle w:val="Refdecomentrio"/>
          <w:iCs w:val="0"/>
        </w:rPr>
        <w:commentReference w:id="948"/>
      </w:r>
      <w:r>
        <w:t xml:space="preserve"> </w:t>
      </w:r>
      <w:r w:rsidR="00D61CB9" w:rsidRPr="003635FC">
        <w:t>Laravel</w:t>
      </w:r>
      <w:bookmarkEnd w:id="946"/>
      <w:bookmarkEnd w:id="947"/>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w:t>
      </w:r>
      <w:r w:rsidR="00306A7E">
        <w:lastRenderedPageBreak/>
        <w:t xml:space="preserve">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17CCE079" w:rsidR="00316E2E" w:rsidDel="00C23F2F" w:rsidRDefault="00642888" w:rsidP="00FF3822">
      <w:pPr>
        <w:rPr>
          <w:del w:id="949" w:author="Ryan Lemos" w:date="2019-10-05T20:47:00Z"/>
        </w:rPr>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rsidP="00C23F2F">
      <w:pPr>
        <w:rPr>
          <w:ins w:id="950" w:author="Ryan Lemos" w:date="2019-10-05T20:47:00Z"/>
        </w:rPr>
      </w:pPr>
    </w:p>
    <w:p w14:paraId="2EB31121" w14:textId="0E26EEA8" w:rsidR="0097794D" w:rsidDel="00C80A0C" w:rsidRDefault="00C80A0C" w:rsidP="00C23F2F">
      <w:pPr>
        <w:rPr>
          <w:del w:id="951" w:author="Ryan Lemos" w:date="2019-10-05T20:37:00Z"/>
        </w:rPr>
      </w:pPr>
      <w:ins w:id="952" w:author="Ryan Lemos" w:date="2019-10-05T20:53:00Z">
        <w:r>
          <w:t>Um exemplo de como o possibilita o gan</w:t>
        </w:r>
      </w:ins>
      <w:ins w:id="953" w:author="Ryan Lemos" w:date="2019-10-05T20:54:00Z">
        <w:r>
          <w:t xml:space="preserve">ho de desempenho é pela figura das Migrações, que são uma maneira de definir as tabelas da base de dados utilizando codificação PHP. </w:t>
        </w:r>
      </w:ins>
      <w:ins w:id="954" w:author="Ryan Lemos" w:date="2019-10-05T20:55:00Z">
        <w:r>
          <w:t>Sendo possível criar tabelas e apagar tabelas</w:t>
        </w:r>
      </w:ins>
      <w:ins w:id="955" w:author="Ryan Lemos" w:date="2019-10-05T20:56:00Z">
        <w:r>
          <w:t xml:space="preserve"> através de dois métodos </w:t>
        </w:r>
        <w:r w:rsidRPr="00C80A0C">
          <w:rPr>
            <w:i/>
            <w:iCs/>
            <w:rPrChange w:id="956" w:author="Ryan Lemos" w:date="2019-10-05T20:56:00Z">
              <w:rPr/>
            </w:rPrChange>
          </w:rPr>
          <w:t>up</w:t>
        </w:r>
        <w:r>
          <w:t xml:space="preserve"> (ou ativar) e </w:t>
        </w:r>
        <w:r w:rsidRPr="00C80A0C">
          <w:rPr>
            <w:i/>
            <w:iCs/>
            <w:rPrChange w:id="957" w:author="Ryan Lemos" w:date="2019-10-05T20:56:00Z">
              <w:rPr/>
            </w:rPrChange>
          </w:rPr>
          <w:t>down</w:t>
        </w:r>
        <w:r>
          <w:rPr>
            <w:i/>
            <w:iCs/>
          </w:rPr>
          <w:t xml:space="preserve"> </w:t>
        </w:r>
      </w:ins>
      <w:ins w:id="958" w:author="Ryan Lemos" w:date="2019-10-05T20:57:00Z">
        <w:r w:rsidRPr="00C80A0C">
          <w:rPr>
            <w:rPrChange w:id="959" w:author="Ryan Lemos" w:date="2019-10-05T20:57:00Z">
              <w:rPr>
                <w:i/>
                <w:iCs/>
              </w:rPr>
            </w:rPrChange>
          </w:rPr>
          <w:t>(</w:t>
        </w:r>
        <w:r>
          <w:t>desativar).</w:t>
        </w:r>
      </w:ins>
      <w:ins w:id="960" w:author="Ryan Lemos" w:date="2019-10-05T20:55:00Z">
        <w:r>
          <w:t xml:space="preserve"> </w:t>
        </w:r>
      </w:ins>
      <w:ins w:id="961" w:author="Ryan Lemos" w:date="2019-10-05T20:57:00Z">
        <w:r>
          <w:t>Para executar mudanças na base de dados de fato, uma</w:t>
        </w:r>
      </w:ins>
      <w:ins w:id="962" w:author="Ryan Lemos" w:date="2019-10-05T20:58:00Z">
        <w:r>
          <w:t xml:space="preserve"> vez definidas as estruturas das tabelas, basta executar um comando</w:t>
        </w:r>
      </w:ins>
      <w:ins w:id="963" w:author="Ryan Lemos" w:date="2019-10-05T20:55:00Z">
        <w:r>
          <w:t xml:space="preserve"> no terminal </w:t>
        </w:r>
        <w:r w:rsidRPr="00C80A0C">
          <w:rPr>
            <w:i/>
            <w:iCs/>
            <w:rPrChange w:id="964" w:author="Ryan Lemos" w:date="2019-10-05T20:58:00Z">
              <w:rPr/>
            </w:rPrChange>
          </w:rPr>
          <w:t>Artisan</w:t>
        </w:r>
      </w:ins>
      <w:ins w:id="965" w:author="Ryan Lemos" w:date="2019-10-05T20:59:00Z">
        <w:r>
          <w:t xml:space="preserve"> para ativar as migrações e outro comando para desativar as migrações</w:t>
        </w:r>
      </w:ins>
      <w:ins w:id="966" w:author="Ryan Lemos" w:date="2019-10-05T21:03:00Z">
        <w:r>
          <w:t xml:space="preserve"> </w:t>
        </w:r>
        <w:r>
          <w:rPr>
            <w:noProof/>
          </w:rPr>
          <w:t>(STAUFFER, 2017)</w:t>
        </w:r>
      </w:ins>
      <w:ins w:id="967" w:author="Ryan Lemos" w:date="2019-10-05T20:55:00Z">
        <w:r>
          <w:t>.</w:t>
        </w:r>
      </w:ins>
      <w:ins w:id="968" w:author="Ryan Lemos" w:date="2019-10-05T21:00:00Z">
        <w:r>
          <w:t xml:space="preserve"> Um exemplo da estrutura de uma migração pode ser </w:t>
        </w:r>
      </w:ins>
      <w:ins w:id="969" w:author="Ryan Lemos" w:date="2019-10-05T21:02:00Z">
        <w:r>
          <w:t>visto</w:t>
        </w:r>
      </w:ins>
      <w:ins w:id="970" w:author="Ryan Lemos" w:date="2019-10-05T21:00:00Z">
        <w:r>
          <w:t xml:space="preserve"> </w:t>
        </w:r>
      </w:ins>
      <w:ins w:id="971" w:author="Ryan Lemos" w:date="2019-10-05T21:01:00Z">
        <w:r>
          <w:t>na</w:t>
        </w:r>
      </w:ins>
      <w:ins w:id="972" w:author="Ryan Lemos" w:date="2019-10-09T09:33:00Z">
        <w:r w:rsidR="00DE2B76">
          <w:t xml:space="preserve"> </w:t>
        </w:r>
      </w:ins>
      <w:ins w:id="973" w:author="Ryan Lemos" w:date="2019-10-09T09:34:00Z">
        <w:r w:rsidR="00DE2B76">
          <w:fldChar w:fldCharType="begin"/>
        </w:r>
        <w:r w:rsidR="00DE2B76">
          <w:instrText xml:space="preserve"> REF _Ref21506064 \h </w:instrText>
        </w:r>
      </w:ins>
      <w:r w:rsidR="00DE2B76">
        <w:fldChar w:fldCharType="separate"/>
      </w:r>
      <w:ins w:id="974" w:author="Ryan Lemos" w:date="2019-10-09T09:44:00Z">
        <w:r w:rsidR="00511CE0">
          <w:rPr>
            <w:noProof/>
          </w:rPr>
          <w:t>19</w:t>
        </w:r>
      </w:ins>
      <w:ins w:id="975" w:author="Ryan Lemos" w:date="2019-10-09T09:34:00Z">
        <w:r w:rsidR="00DE2B76">
          <w:fldChar w:fldCharType="end"/>
        </w:r>
      </w:ins>
      <w:ins w:id="976" w:author="Ryan Lemos" w:date="2019-10-05T21:01:00Z">
        <w:r>
          <w:t>, que demonstra a estrutura da tabela de usuários do ambiente.</w:t>
        </w:r>
      </w:ins>
      <w:ins w:id="977" w:author="Ryan Lemos" w:date="2019-10-05T21:02:00Z">
        <w:r>
          <w:t xml:space="preserve"> Dentro da função </w:t>
        </w:r>
        <w:r w:rsidRPr="00C80A0C">
          <w:rPr>
            <w:i/>
            <w:iCs/>
            <w:rPrChange w:id="978" w:author="Ryan Lemos" w:date="2019-10-05T21:02:00Z">
              <w:rPr/>
            </w:rPrChange>
          </w:rPr>
          <w:t>up</w:t>
        </w:r>
        <w:r>
          <w:t xml:space="preserve"> é que se encontra a estrutura da tabela contendo por exemplo nome do usuário e a quantidade de caracteres </w:t>
        </w:r>
      </w:ins>
      <w:ins w:id="979" w:author="Ryan Lemos" w:date="2019-10-05T21:03:00Z">
        <w:r>
          <w:t xml:space="preserve">permitidos, através da função </w:t>
        </w:r>
        <w:r w:rsidRPr="00C80A0C">
          <w:rPr>
            <w:i/>
            <w:iCs/>
            <w:rPrChange w:id="980" w:author="Ryan Lemos" w:date="2019-10-05T21:03:00Z">
              <w:rPr/>
            </w:rPrChange>
          </w:rPr>
          <w:t>string</w:t>
        </w:r>
        <w:r>
          <w:t xml:space="preserve">. O comando para </w:t>
        </w:r>
      </w:ins>
      <w:ins w:id="981" w:author="Ryan Lemos" w:date="2019-10-05T21:04:00Z">
        <w:r>
          <w:t xml:space="preserve">executar as migrações </w:t>
        </w:r>
        <w:r w:rsidR="00F715E4">
          <w:t>é o ‘php artisan migrate’ que executa todos os comandos up das classes de migração que ainda não foram executadas an</w:t>
        </w:r>
      </w:ins>
      <w:ins w:id="982" w:author="Ryan Lemos" w:date="2019-10-05T21:05:00Z">
        <w:r w:rsidR="00F715E4">
          <w:t>te</w:t>
        </w:r>
      </w:ins>
      <w:ins w:id="983" w:author="Ryan Lemos" w:date="2019-10-05T21:04:00Z">
        <w:r w:rsidR="00F715E4">
          <w:t>riormente</w:t>
        </w:r>
      </w:ins>
      <w:ins w:id="984" w:author="Ryan Lemos" w:date="2019-10-05T21:05:00Z">
        <w:r w:rsidR="00F715E4">
          <w:t>.</w:t>
        </w:r>
      </w:ins>
      <w:ins w:id="985" w:author="Ryan Lemos" w:date="2019-10-05T21:04:00Z">
        <w:r w:rsidR="00F715E4">
          <w:t xml:space="preserve"> </w:t>
        </w:r>
      </w:ins>
      <w:ins w:id="986" w:author="Ryan Lemos" w:date="2019-10-05T21:05:00Z">
        <w:r w:rsidR="00F715E4">
          <w:t>O comando para apagar as tabelas se trata do ‘php artisan migrate:rollback’.</w:t>
        </w:r>
      </w:ins>
      <w:del w:id="987"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988" w:author="Ryan Lemos" w:date="2019-10-05T21:01:00Z"/>
        </w:rPr>
      </w:pPr>
    </w:p>
    <w:p w14:paraId="1B7E5AA8" w14:textId="5968A0BE" w:rsidR="00C80A0C" w:rsidRDefault="00C80A0C" w:rsidP="00C23F2F">
      <w:pPr>
        <w:rPr>
          <w:ins w:id="989" w:author="Ryan Lemos" w:date="2019-10-05T20:59:00Z"/>
        </w:rPr>
      </w:pPr>
    </w:p>
    <w:p w14:paraId="1DEB7E54" w14:textId="0EFD836B" w:rsidR="00C80A0C" w:rsidRDefault="00C80A0C">
      <w:pPr>
        <w:pStyle w:val="Legenda"/>
        <w:rPr>
          <w:ins w:id="990" w:author="Ryan Lemos" w:date="2019-10-05T20:59:00Z"/>
        </w:rPr>
        <w:pPrChange w:id="991" w:author="Ryan Lemos" w:date="2019-10-05T21:00:00Z">
          <w:pPr/>
        </w:pPrChange>
      </w:pPr>
      <w:ins w:id="992" w:author="Ryan Lemos" w:date="2019-10-05T21:00:00Z">
        <w:r>
          <w:t xml:space="preserve">Figura </w:t>
        </w:r>
        <w:bookmarkStart w:id="993" w:name="_Ref21506064"/>
        <w:r>
          <w:fldChar w:fldCharType="begin"/>
        </w:r>
        <w:r>
          <w:instrText xml:space="preserve"> SEQ Figura \* ARABIC </w:instrText>
        </w:r>
      </w:ins>
      <w:r>
        <w:fldChar w:fldCharType="separate"/>
      </w:r>
      <w:ins w:id="994" w:author="Ryan Lemos" w:date="2019-10-09T09:44:00Z">
        <w:r w:rsidR="00511CE0">
          <w:rPr>
            <w:noProof/>
          </w:rPr>
          <w:t>19</w:t>
        </w:r>
      </w:ins>
      <w:ins w:id="995" w:author="Ryan Lemos" w:date="2019-10-05T21:00:00Z">
        <w:r>
          <w:fldChar w:fldCharType="end"/>
        </w:r>
        <w:bookmarkEnd w:id="993"/>
        <w:r>
          <w:t xml:space="preserve"> - Migração da tabela de usuários</w:t>
        </w:r>
      </w:ins>
    </w:p>
    <w:p w14:paraId="63914B41" w14:textId="77777777" w:rsidR="00C80A0C" w:rsidRPr="00C80A0C" w:rsidRDefault="00C80A0C" w:rsidP="00C80A0C">
      <w:pPr>
        <w:shd w:val="clear" w:color="auto" w:fill="1E1E1E"/>
        <w:spacing w:line="285" w:lineRule="atLeast"/>
        <w:ind w:firstLine="0"/>
        <w:jc w:val="left"/>
        <w:outlineLvl w:val="9"/>
        <w:rPr>
          <w:ins w:id="996" w:author="Ryan Lemos" w:date="2019-10-05T21:00:00Z"/>
          <w:rFonts w:ascii="Consolas" w:eastAsia="Times New Roman" w:hAnsi="Consolas"/>
          <w:color w:val="D4D4D4"/>
          <w:sz w:val="21"/>
          <w:szCs w:val="21"/>
          <w:lang w:val="en-US" w:eastAsia="pt-BR"/>
          <w:rPrChange w:id="997" w:author="Ryan Lemos" w:date="2019-10-05T21:00:00Z">
            <w:rPr>
              <w:ins w:id="998" w:author="Ryan Lemos" w:date="2019-10-05T21:00:00Z"/>
              <w:rFonts w:ascii="Consolas" w:eastAsia="Times New Roman" w:hAnsi="Consolas"/>
              <w:color w:val="D4D4D4"/>
              <w:sz w:val="21"/>
              <w:szCs w:val="21"/>
              <w:lang w:eastAsia="pt-BR"/>
            </w:rPr>
          </w:rPrChange>
        </w:rPr>
      </w:pPr>
      <w:ins w:id="999" w:author="Ryan Lemos" w:date="2019-10-05T21:00:00Z">
        <w:r w:rsidRPr="00C80A0C">
          <w:rPr>
            <w:rFonts w:ascii="Consolas" w:eastAsia="Times New Roman" w:hAnsi="Consolas"/>
            <w:color w:val="569CD6"/>
            <w:sz w:val="21"/>
            <w:szCs w:val="21"/>
            <w:lang w:val="en-US" w:eastAsia="pt-BR"/>
            <w:rPrChange w:id="1000"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1001" w:author="Ryan Lemos" w:date="2019-10-05T21:00:00Z"/>
          <w:rFonts w:ascii="Consolas" w:eastAsia="Times New Roman" w:hAnsi="Consolas"/>
          <w:color w:val="D4D4D4"/>
          <w:sz w:val="21"/>
          <w:szCs w:val="21"/>
          <w:lang w:val="en-US" w:eastAsia="pt-BR"/>
          <w:rPrChange w:id="1002" w:author="Ryan Lemos" w:date="2019-10-05T21:00:00Z">
            <w:rPr>
              <w:ins w:id="1003"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1004" w:author="Ryan Lemos" w:date="2019-10-05T21:00:00Z"/>
          <w:rFonts w:ascii="Consolas" w:eastAsia="Times New Roman" w:hAnsi="Consolas"/>
          <w:color w:val="D4D4D4"/>
          <w:sz w:val="21"/>
          <w:szCs w:val="21"/>
          <w:lang w:val="en-US" w:eastAsia="pt-BR"/>
          <w:rPrChange w:id="1005" w:author="Ryan Lemos" w:date="2019-10-05T21:00:00Z">
            <w:rPr>
              <w:ins w:id="1006" w:author="Ryan Lemos" w:date="2019-10-05T21:00:00Z"/>
              <w:rFonts w:ascii="Consolas" w:eastAsia="Times New Roman" w:hAnsi="Consolas"/>
              <w:color w:val="D4D4D4"/>
              <w:sz w:val="21"/>
              <w:szCs w:val="21"/>
              <w:lang w:eastAsia="pt-BR"/>
            </w:rPr>
          </w:rPrChange>
        </w:rPr>
      </w:pPr>
      <w:ins w:id="1007" w:author="Ryan Lemos" w:date="2019-10-05T21:00:00Z">
        <w:r w:rsidRPr="00C80A0C">
          <w:rPr>
            <w:rFonts w:ascii="Consolas" w:eastAsia="Times New Roman" w:hAnsi="Consolas"/>
            <w:color w:val="569CD6"/>
            <w:sz w:val="21"/>
            <w:szCs w:val="21"/>
            <w:lang w:val="en-US" w:eastAsia="pt-BR"/>
            <w:rPrChange w:id="1008"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09"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1010"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011"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1012" w:author="Ryan Lemos" w:date="2019-10-05T21:00:00Z"/>
          <w:rFonts w:ascii="Consolas" w:eastAsia="Times New Roman" w:hAnsi="Consolas"/>
          <w:color w:val="D4D4D4"/>
          <w:sz w:val="21"/>
          <w:szCs w:val="21"/>
          <w:lang w:val="en-US" w:eastAsia="pt-BR"/>
          <w:rPrChange w:id="1013" w:author="Ryan Lemos" w:date="2019-10-05T21:00:00Z">
            <w:rPr>
              <w:ins w:id="1014" w:author="Ryan Lemos" w:date="2019-10-05T21:00:00Z"/>
              <w:rFonts w:ascii="Consolas" w:eastAsia="Times New Roman" w:hAnsi="Consolas"/>
              <w:color w:val="D4D4D4"/>
              <w:sz w:val="21"/>
              <w:szCs w:val="21"/>
              <w:lang w:eastAsia="pt-BR"/>
            </w:rPr>
          </w:rPrChange>
        </w:rPr>
      </w:pPr>
      <w:ins w:id="1015" w:author="Ryan Lemos" w:date="2019-10-05T21:00:00Z">
        <w:r w:rsidRPr="00C80A0C">
          <w:rPr>
            <w:rFonts w:ascii="Consolas" w:eastAsia="Times New Roman" w:hAnsi="Consolas"/>
            <w:color w:val="569CD6"/>
            <w:sz w:val="21"/>
            <w:szCs w:val="21"/>
            <w:lang w:val="en-US" w:eastAsia="pt-BR"/>
            <w:rPrChange w:id="1016"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17"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1018"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1019"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1020" w:author="Ryan Lemos" w:date="2019-10-05T21:00:00Z"/>
          <w:rFonts w:ascii="Consolas" w:eastAsia="Times New Roman" w:hAnsi="Consolas"/>
          <w:color w:val="D4D4D4"/>
          <w:sz w:val="21"/>
          <w:szCs w:val="21"/>
          <w:lang w:val="en-US" w:eastAsia="pt-BR"/>
          <w:rPrChange w:id="1021" w:author="Ryan Lemos" w:date="2019-10-05T21:00:00Z">
            <w:rPr>
              <w:ins w:id="1022" w:author="Ryan Lemos" w:date="2019-10-05T21:00:00Z"/>
              <w:rFonts w:ascii="Consolas" w:eastAsia="Times New Roman" w:hAnsi="Consolas"/>
              <w:color w:val="D4D4D4"/>
              <w:sz w:val="21"/>
              <w:szCs w:val="21"/>
              <w:lang w:eastAsia="pt-BR"/>
            </w:rPr>
          </w:rPrChange>
        </w:rPr>
      </w:pPr>
      <w:ins w:id="1023" w:author="Ryan Lemos" w:date="2019-10-05T21:00:00Z">
        <w:r w:rsidRPr="00C80A0C">
          <w:rPr>
            <w:rFonts w:ascii="Consolas" w:eastAsia="Times New Roman" w:hAnsi="Consolas"/>
            <w:color w:val="569CD6"/>
            <w:sz w:val="21"/>
            <w:szCs w:val="21"/>
            <w:lang w:val="en-US" w:eastAsia="pt-BR"/>
            <w:rPrChange w:id="1024"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25"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1026"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1027"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1028" w:author="Ryan Lemos" w:date="2019-10-05T21:00:00Z"/>
          <w:rFonts w:ascii="Consolas" w:eastAsia="Times New Roman" w:hAnsi="Consolas"/>
          <w:color w:val="D4D4D4"/>
          <w:sz w:val="21"/>
          <w:szCs w:val="21"/>
          <w:lang w:val="en-US" w:eastAsia="pt-BR"/>
          <w:rPrChange w:id="1029" w:author="Ryan Lemos" w:date="2019-10-05T21:00:00Z">
            <w:rPr>
              <w:ins w:id="1030"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1031" w:author="Ryan Lemos" w:date="2019-10-05T21:00:00Z"/>
          <w:rFonts w:ascii="Consolas" w:eastAsia="Times New Roman" w:hAnsi="Consolas"/>
          <w:color w:val="D4D4D4"/>
          <w:sz w:val="21"/>
          <w:szCs w:val="21"/>
          <w:lang w:val="en-US" w:eastAsia="pt-BR"/>
          <w:rPrChange w:id="1032" w:author="Ryan Lemos" w:date="2019-10-05T21:00:00Z">
            <w:rPr>
              <w:ins w:id="1033" w:author="Ryan Lemos" w:date="2019-10-05T21:00:00Z"/>
              <w:rFonts w:ascii="Consolas" w:eastAsia="Times New Roman" w:hAnsi="Consolas"/>
              <w:color w:val="D4D4D4"/>
              <w:sz w:val="21"/>
              <w:szCs w:val="21"/>
              <w:lang w:eastAsia="pt-BR"/>
            </w:rPr>
          </w:rPrChange>
        </w:rPr>
      </w:pPr>
      <w:ins w:id="1034" w:author="Ryan Lemos" w:date="2019-10-05T21:00:00Z">
        <w:r w:rsidRPr="00C80A0C">
          <w:rPr>
            <w:rFonts w:ascii="Consolas" w:eastAsia="Times New Roman" w:hAnsi="Consolas"/>
            <w:color w:val="569CD6"/>
            <w:sz w:val="21"/>
            <w:szCs w:val="21"/>
            <w:lang w:val="en-US" w:eastAsia="pt-BR"/>
            <w:rPrChange w:id="1035"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103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37" w:author="Ryan Lemos" w:date="2019-10-05T21:00:00Z">
              <w:rPr>
                <w:rFonts w:ascii="Consolas" w:eastAsia="Times New Roman" w:hAnsi="Consolas"/>
                <w:color w:val="4EC9B0"/>
                <w:sz w:val="21"/>
                <w:szCs w:val="21"/>
                <w:lang w:eastAsia="pt-BR"/>
              </w:rPr>
            </w:rPrChange>
          </w:rPr>
          <w:t>CreateUsersTable</w:t>
        </w:r>
        <w:r w:rsidRPr="00C80A0C">
          <w:rPr>
            <w:rFonts w:ascii="Consolas" w:eastAsia="Times New Roman" w:hAnsi="Consolas"/>
            <w:color w:val="D4D4D4"/>
            <w:sz w:val="21"/>
            <w:szCs w:val="21"/>
            <w:lang w:val="en-US" w:eastAsia="pt-BR"/>
            <w:rPrChange w:id="103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39"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104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41"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1042" w:author="Ryan Lemos" w:date="2019-10-05T21:00:00Z"/>
          <w:rFonts w:ascii="Consolas" w:eastAsia="Times New Roman" w:hAnsi="Consolas"/>
          <w:color w:val="D4D4D4"/>
          <w:sz w:val="21"/>
          <w:szCs w:val="21"/>
          <w:lang w:val="en-US" w:eastAsia="pt-BR"/>
          <w:rPrChange w:id="1043" w:author="Ryan Lemos" w:date="2019-10-05T21:00:00Z">
            <w:rPr>
              <w:ins w:id="1044" w:author="Ryan Lemos" w:date="2019-10-05T21:00:00Z"/>
              <w:rFonts w:ascii="Consolas" w:eastAsia="Times New Roman" w:hAnsi="Consolas"/>
              <w:color w:val="D4D4D4"/>
              <w:sz w:val="21"/>
              <w:szCs w:val="21"/>
              <w:lang w:eastAsia="pt-BR"/>
            </w:rPr>
          </w:rPrChange>
        </w:rPr>
      </w:pPr>
      <w:ins w:id="1045" w:author="Ryan Lemos" w:date="2019-10-05T21:00:00Z">
        <w:r w:rsidRPr="00C80A0C">
          <w:rPr>
            <w:rFonts w:ascii="Consolas" w:eastAsia="Times New Roman" w:hAnsi="Consolas"/>
            <w:color w:val="D4D4D4"/>
            <w:sz w:val="21"/>
            <w:szCs w:val="21"/>
            <w:lang w:val="en-US" w:eastAsia="pt-BR"/>
            <w:rPrChange w:id="1046"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1047" w:author="Ryan Lemos" w:date="2019-10-05T21:00:00Z"/>
          <w:rFonts w:ascii="Consolas" w:eastAsia="Times New Roman" w:hAnsi="Consolas"/>
          <w:color w:val="D4D4D4"/>
          <w:sz w:val="21"/>
          <w:szCs w:val="21"/>
          <w:lang w:val="en-US" w:eastAsia="pt-BR"/>
          <w:rPrChange w:id="1048" w:author="Ryan Lemos" w:date="2019-10-05T21:00:00Z">
            <w:rPr>
              <w:ins w:id="1049" w:author="Ryan Lemos" w:date="2019-10-05T21:00:00Z"/>
              <w:rFonts w:ascii="Consolas" w:eastAsia="Times New Roman" w:hAnsi="Consolas"/>
              <w:color w:val="D4D4D4"/>
              <w:sz w:val="21"/>
              <w:szCs w:val="21"/>
              <w:lang w:eastAsia="pt-BR"/>
            </w:rPr>
          </w:rPrChange>
        </w:rPr>
      </w:pPr>
      <w:ins w:id="1050" w:author="Ryan Lemos" w:date="2019-10-05T21:00:00Z">
        <w:r w:rsidRPr="00C80A0C">
          <w:rPr>
            <w:rFonts w:ascii="Consolas" w:eastAsia="Times New Roman" w:hAnsi="Consolas"/>
            <w:color w:val="D4D4D4"/>
            <w:sz w:val="21"/>
            <w:szCs w:val="21"/>
            <w:lang w:val="en-US" w:eastAsia="pt-BR"/>
            <w:rPrChange w:id="105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052"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1053" w:author="Ryan Lemos" w:date="2019-10-05T21:00:00Z"/>
          <w:rFonts w:ascii="Consolas" w:eastAsia="Times New Roman" w:hAnsi="Consolas"/>
          <w:color w:val="D4D4D4"/>
          <w:sz w:val="21"/>
          <w:szCs w:val="21"/>
          <w:lang w:val="en-US" w:eastAsia="pt-BR"/>
          <w:rPrChange w:id="1054" w:author="Ryan Lemos" w:date="2019-10-05T21:00:00Z">
            <w:rPr>
              <w:ins w:id="1055" w:author="Ryan Lemos" w:date="2019-10-05T21:00:00Z"/>
              <w:rFonts w:ascii="Consolas" w:eastAsia="Times New Roman" w:hAnsi="Consolas"/>
              <w:color w:val="D4D4D4"/>
              <w:sz w:val="21"/>
              <w:szCs w:val="21"/>
              <w:lang w:eastAsia="pt-BR"/>
            </w:rPr>
          </w:rPrChange>
        </w:rPr>
      </w:pPr>
      <w:ins w:id="1056" w:author="Ryan Lemos" w:date="2019-10-05T21:00:00Z">
        <w:r w:rsidRPr="00C80A0C">
          <w:rPr>
            <w:rFonts w:ascii="Consolas" w:eastAsia="Times New Roman" w:hAnsi="Consolas"/>
            <w:color w:val="6A9955"/>
            <w:sz w:val="21"/>
            <w:szCs w:val="21"/>
            <w:lang w:val="en-US" w:eastAsia="pt-BR"/>
            <w:rPrChange w:id="1057"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1058" w:author="Ryan Lemos" w:date="2019-10-05T21:00:00Z"/>
          <w:rFonts w:ascii="Consolas" w:eastAsia="Times New Roman" w:hAnsi="Consolas"/>
          <w:color w:val="D4D4D4"/>
          <w:sz w:val="21"/>
          <w:szCs w:val="21"/>
          <w:lang w:val="en-US" w:eastAsia="pt-BR"/>
          <w:rPrChange w:id="1059" w:author="Ryan Lemos" w:date="2019-10-05T21:00:00Z">
            <w:rPr>
              <w:ins w:id="1060" w:author="Ryan Lemos" w:date="2019-10-05T21:00:00Z"/>
              <w:rFonts w:ascii="Consolas" w:eastAsia="Times New Roman" w:hAnsi="Consolas"/>
              <w:color w:val="D4D4D4"/>
              <w:sz w:val="21"/>
              <w:szCs w:val="21"/>
              <w:lang w:eastAsia="pt-BR"/>
            </w:rPr>
          </w:rPrChange>
        </w:rPr>
      </w:pPr>
      <w:ins w:id="1061" w:author="Ryan Lemos" w:date="2019-10-05T21:00:00Z">
        <w:r w:rsidRPr="00C80A0C">
          <w:rPr>
            <w:rFonts w:ascii="Consolas" w:eastAsia="Times New Roman" w:hAnsi="Consolas"/>
            <w:color w:val="6A9955"/>
            <w:sz w:val="21"/>
            <w:szCs w:val="21"/>
            <w:lang w:val="en-US" w:eastAsia="pt-BR"/>
            <w:rPrChange w:id="1062"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1063" w:author="Ryan Lemos" w:date="2019-10-05T21:00:00Z"/>
          <w:rFonts w:ascii="Consolas" w:eastAsia="Times New Roman" w:hAnsi="Consolas"/>
          <w:color w:val="D4D4D4"/>
          <w:sz w:val="21"/>
          <w:szCs w:val="21"/>
          <w:lang w:val="en-US" w:eastAsia="pt-BR"/>
          <w:rPrChange w:id="1064" w:author="Ryan Lemos" w:date="2019-10-05T21:00:00Z">
            <w:rPr>
              <w:ins w:id="1065" w:author="Ryan Lemos" w:date="2019-10-05T21:00:00Z"/>
              <w:rFonts w:ascii="Consolas" w:eastAsia="Times New Roman" w:hAnsi="Consolas"/>
              <w:color w:val="D4D4D4"/>
              <w:sz w:val="21"/>
              <w:szCs w:val="21"/>
              <w:lang w:eastAsia="pt-BR"/>
            </w:rPr>
          </w:rPrChange>
        </w:rPr>
      </w:pPr>
      <w:ins w:id="1066" w:author="Ryan Lemos" w:date="2019-10-05T21:00:00Z">
        <w:r w:rsidRPr="00C80A0C">
          <w:rPr>
            <w:rFonts w:ascii="Consolas" w:eastAsia="Times New Roman" w:hAnsi="Consolas"/>
            <w:color w:val="6A9955"/>
            <w:sz w:val="21"/>
            <w:szCs w:val="21"/>
            <w:lang w:val="en-US" w:eastAsia="pt-BR"/>
            <w:rPrChange w:id="1067"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068"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069"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070"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1071" w:author="Ryan Lemos" w:date="2019-10-05T21:00:00Z"/>
          <w:rFonts w:ascii="Consolas" w:eastAsia="Times New Roman" w:hAnsi="Consolas"/>
          <w:color w:val="D4D4D4"/>
          <w:sz w:val="21"/>
          <w:szCs w:val="21"/>
          <w:lang w:val="en-US" w:eastAsia="pt-BR"/>
          <w:rPrChange w:id="1072" w:author="Ryan Lemos" w:date="2019-10-05T21:00:00Z">
            <w:rPr>
              <w:ins w:id="1073" w:author="Ryan Lemos" w:date="2019-10-05T21:00:00Z"/>
              <w:rFonts w:ascii="Consolas" w:eastAsia="Times New Roman" w:hAnsi="Consolas"/>
              <w:color w:val="D4D4D4"/>
              <w:sz w:val="21"/>
              <w:szCs w:val="21"/>
              <w:lang w:eastAsia="pt-BR"/>
            </w:rPr>
          </w:rPrChange>
        </w:rPr>
      </w:pPr>
      <w:ins w:id="1074" w:author="Ryan Lemos" w:date="2019-10-05T21:00:00Z">
        <w:r w:rsidRPr="00C80A0C">
          <w:rPr>
            <w:rFonts w:ascii="Consolas" w:eastAsia="Times New Roman" w:hAnsi="Consolas"/>
            <w:color w:val="6A9955"/>
            <w:sz w:val="21"/>
            <w:szCs w:val="21"/>
            <w:lang w:val="en-US" w:eastAsia="pt-BR"/>
            <w:rPrChange w:id="1075" w:author="Ryan Lemos" w:date="2019-10-05T21:00:00Z">
              <w:rPr>
                <w:rFonts w:ascii="Consolas" w:eastAsia="Times New Roman" w:hAnsi="Consolas"/>
                <w:color w:val="6A9955"/>
                <w:sz w:val="21"/>
                <w:szCs w:val="21"/>
                <w:lang w:eastAsia="pt-BR"/>
              </w:rPr>
            </w:rPrChange>
          </w:rPr>
          <w:lastRenderedPageBreak/>
          <w:t>     */</w:t>
        </w:r>
      </w:ins>
    </w:p>
    <w:p w14:paraId="60D4AD19" w14:textId="77777777" w:rsidR="00C80A0C" w:rsidRPr="00C80A0C" w:rsidRDefault="00C80A0C" w:rsidP="00C80A0C">
      <w:pPr>
        <w:shd w:val="clear" w:color="auto" w:fill="1E1E1E"/>
        <w:spacing w:line="285" w:lineRule="atLeast"/>
        <w:ind w:firstLine="0"/>
        <w:jc w:val="left"/>
        <w:outlineLvl w:val="9"/>
        <w:rPr>
          <w:ins w:id="1076" w:author="Ryan Lemos" w:date="2019-10-05T21:00:00Z"/>
          <w:rFonts w:ascii="Consolas" w:eastAsia="Times New Roman" w:hAnsi="Consolas"/>
          <w:color w:val="D4D4D4"/>
          <w:sz w:val="21"/>
          <w:szCs w:val="21"/>
          <w:lang w:val="en-US" w:eastAsia="pt-BR"/>
          <w:rPrChange w:id="1077" w:author="Ryan Lemos" w:date="2019-10-05T21:00:00Z">
            <w:rPr>
              <w:ins w:id="1078" w:author="Ryan Lemos" w:date="2019-10-05T21:00:00Z"/>
              <w:rFonts w:ascii="Consolas" w:eastAsia="Times New Roman" w:hAnsi="Consolas"/>
              <w:color w:val="D4D4D4"/>
              <w:sz w:val="21"/>
              <w:szCs w:val="21"/>
              <w:lang w:eastAsia="pt-BR"/>
            </w:rPr>
          </w:rPrChange>
        </w:rPr>
      </w:pPr>
      <w:ins w:id="1079" w:author="Ryan Lemos" w:date="2019-10-05T21:00:00Z">
        <w:r w:rsidRPr="00C80A0C">
          <w:rPr>
            <w:rFonts w:ascii="Consolas" w:eastAsia="Times New Roman" w:hAnsi="Consolas"/>
            <w:color w:val="D4D4D4"/>
            <w:sz w:val="21"/>
            <w:szCs w:val="21"/>
            <w:lang w:val="en-US" w:eastAsia="pt-BR"/>
            <w:rPrChange w:id="108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81"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08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8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08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085"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1086"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1087" w:author="Ryan Lemos" w:date="2019-10-05T21:00:00Z"/>
          <w:rFonts w:ascii="Consolas" w:eastAsia="Times New Roman" w:hAnsi="Consolas"/>
          <w:color w:val="D4D4D4"/>
          <w:sz w:val="21"/>
          <w:szCs w:val="21"/>
          <w:lang w:val="en-US" w:eastAsia="pt-BR"/>
          <w:rPrChange w:id="1088" w:author="Ryan Lemos" w:date="2019-10-05T21:00:00Z">
            <w:rPr>
              <w:ins w:id="1089" w:author="Ryan Lemos" w:date="2019-10-05T21:00:00Z"/>
              <w:rFonts w:ascii="Consolas" w:eastAsia="Times New Roman" w:hAnsi="Consolas"/>
              <w:color w:val="D4D4D4"/>
              <w:sz w:val="21"/>
              <w:szCs w:val="21"/>
              <w:lang w:eastAsia="pt-BR"/>
            </w:rPr>
          </w:rPrChange>
        </w:rPr>
      </w:pPr>
      <w:ins w:id="1090" w:author="Ryan Lemos" w:date="2019-10-05T21:00:00Z">
        <w:r w:rsidRPr="00C80A0C">
          <w:rPr>
            <w:rFonts w:ascii="Consolas" w:eastAsia="Times New Roman" w:hAnsi="Consolas"/>
            <w:color w:val="D4D4D4"/>
            <w:sz w:val="21"/>
            <w:szCs w:val="21"/>
            <w:lang w:val="en-US" w:eastAsia="pt-BR"/>
            <w:rPrChange w:id="1091"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1092" w:author="Ryan Lemos" w:date="2019-10-05T21:00:00Z"/>
          <w:rFonts w:ascii="Consolas" w:eastAsia="Times New Roman" w:hAnsi="Consolas"/>
          <w:color w:val="D4D4D4"/>
          <w:sz w:val="21"/>
          <w:szCs w:val="21"/>
          <w:lang w:val="en-US" w:eastAsia="pt-BR"/>
          <w:rPrChange w:id="1093" w:author="Ryan Lemos" w:date="2019-10-05T21:00:00Z">
            <w:rPr>
              <w:ins w:id="1094" w:author="Ryan Lemos" w:date="2019-10-05T21:00:00Z"/>
              <w:rFonts w:ascii="Consolas" w:eastAsia="Times New Roman" w:hAnsi="Consolas"/>
              <w:color w:val="D4D4D4"/>
              <w:sz w:val="21"/>
              <w:szCs w:val="21"/>
              <w:lang w:eastAsia="pt-BR"/>
            </w:rPr>
          </w:rPrChange>
        </w:rPr>
      </w:pPr>
      <w:ins w:id="1095" w:author="Ryan Lemos" w:date="2019-10-05T21:00:00Z">
        <w:r w:rsidRPr="00C80A0C">
          <w:rPr>
            <w:rFonts w:ascii="Consolas" w:eastAsia="Times New Roman" w:hAnsi="Consolas"/>
            <w:color w:val="D4D4D4"/>
            <w:sz w:val="21"/>
            <w:szCs w:val="21"/>
            <w:lang w:val="en-US" w:eastAsia="pt-BR"/>
            <w:rPrChange w:id="109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97"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09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1099"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110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01"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110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0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10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05"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110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0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08"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109" w:author="Ryan Lemos" w:date="2019-10-05T21:00:00Z"/>
          <w:rFonts w:ascii="Consolas" w:eastAsia="Times New Roman" w:hAnsi="Consolas"/>
          <w:color w:val="D4D4D4"/>
          <w:sz w:val="21"/>
          <w:szCs w:val="21"/>
          <w:lang w:val="en-US" w:eastAsia="pt-BR"/>
          <w:rPrChange w:id="1110" w:author="Ryan Lemos" w:date="2019-10-05T21:00:00Z">
            <w:rPr>
              <w:ins w:id="1111" w:author="Ryan Lemos" w:date="2019-10-05T21:00:00Z"/>
              <w:rFonts w:ascii="Consolas" w:eastAsia="Times New Roman" w:hAnsi="Consolas"/>
              <w:color w:val="D4D4D4"/>
              <w:sz w:val="21"/>
              <w:szCs w:val="21"/>
              <w:lang w:eastAsia="pt-BR"/>
            </w:rPr>
          </w:rPrChange>
        </w:rPr>
      </w:pPr>
      <w:ins w:id="1112" w:author="Ryan Lemos" w:date="2019-10-05T21:00:00Z">
        <w:r w:rsidRPr="00C80A0C">
          <w:rPr>
            <w:rFonts w:ascii="Consolas" w:eastAsia="Times New Roman" w:hAnsi="Consolas"/>
            <w:color w:val="D4D4D4"/>
            <w:sz w:val="21"/>
            <w:szCs w:val="21"/>
            <w:lang w:val="en-US" w:eastAsia="pt-BR"/>
            <w:rPrChange w:id="111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1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1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16"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11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18"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119"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120" w:author="Ryan Lemos" w:date="2019-10-05T21:00:00Z"/>
          <w:rFonts w:ascii="Consolas" w:eastAsia="Times New Roman" w:hAnsi="Consolas"/>
          <w:color w:val="D4D4D4"/>
          <w:sz w:val="21"/>
          <w:szCs w:val="21"/>
          <w:lang w:val="en-US" w:eastAsia="pt-BR"/>
          <w:rPrChange w:id="1121" w:author="Ryan Lemos" w:date="2019-10-05T21:00:00Z">
            <w:rPr>
              <w:ins w:id="1122" w:author="Ryan Lemos" w:date="2019-10-05T21:00:00Z"/>
              <w:rFonts w:ascii="Consolas" w:eastAsia="Times New Roman" w:hAnsi="Consolas"/>
              <w:color w:val="D4D4D4"/>
              <w:sz w:val="21"/>
              <w:szCs w:val="21"/>
              <w:lang w:eastAsia="pt-BR"/>
            </w:rPr>
          </w:rPrChange>
        </w:rPr>
      </w:pPr>
      <w:ins w:id="1123" w:author="Ryan Lemos" w:date="2019-10-05T21:00:00Z">
        <w:r w:rsidRPr="00C80A0C">
          <w:rPr>
            <w:rFonts w:ascii="Consolas" w:eastAsia="Times New Roman" w:hAnsi="Consolas"/>
            <w:color w:val="D4D4D4"/>
            <w:sz w:val="21"/>
            <w:szCs w:val="21"/>
            <w:lang w:val="en-US" w:eastAsia="pt-BR"/>
            <w:rPrChange w:id="112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2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2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27"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2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29"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1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31"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132"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133" w:author="Ryan Lemos" w:date="2019-10-05T21:00:00Z"/>
          <w:rFonts w:ascii="Consolas" w:eastAsia="Times New Roman" w:hAnsi="Consolas"/>
          <w:color w:val="D4D4D4"/>
          <w:sz w:val="21"/>
          <w:szCs w:val="21"/>
          <w:lang w:val="en-US" w:eastAsia="pt-BR"/>
          <w:rPrChange w:id="1134" w:author="Ryan Lemos" w:date="2019-10-05T21:00:00Z">
            <w:rPr>
              <w:ins w:id="1135" w:author="Ryan Lemos" w:date="2019-10-05T21:00:00Z"/>
              <w:rFonts w:ascii="Consolas" w:eastAsia="Times New Roman" w:hAnsi="Consolas"/>
              <w:color w:val="D4D4D4"/>
              <w:sz w:val="21"/>
              <w:szCs w:val="21"/>
              <w:lang w:eastAsia="pt-BR"/>
            </w:rPr>
          </w:rPrChange>
        </w:rPr>
      </w:pPr>
      <w:ins w:id="1136" w:author="Ryan Lemos" w:date="2019-10-05T21:00:00Z">
        <w:r w:rsidRPr="00C80A0C">
          <w:rPr>
            <w:rFonts w:ascii="Consolas" w:eastAsia="Times New Roman" w:hAnsi="Consolas"/>
            <w:color w:val="D4D4D4"/>
            <w:sz w:val="21"/>
            <w:szCs w:val="21"/>
            <w:lang w:val="en-US" w:eastAsia="pt-BR"/>
            <w:rPrChange w:id="113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3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3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4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4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42"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14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44"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14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46"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147"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148" w:author="Ryan Lemos" w:date="2019-10-05T21:00:00Z"/>
          <w:rFonts w:ascii="Consolas" w:eastAsia="Times New Roman" w:hAnsi="Consolas"/>
          <w:color w:val="D4D4D4"/>
          <w:sz w:val="21"/>
          <w:szCs w:val="21"/>
          <w:lang w:val="en-US" w:eastAsia="pt-BR"/>
          <w:rPrChange w:id="1149" w:author="Ryan Lemos" w:date="2019-10-05T21:00:00Z">
            <w:rPr>
              <w:ins w:id="1150" w:author="Ryan Lemos" w:date="2019-10-05T21:00:00Z"/>
              <w:rFonts w:ascii="Consolas" w:eastAsia="Times New Roman" w:hAnsi="Consolas"/>
              <w:color w:val="D4D4D4"/>
              <w:sz w:val="21"/>
              <w:szCs w:val="21"/>
              <w:lang w:eastAsia="pt-BR"/>
            </w:rPr>
          </w:rPrChange>
        </w:rPr>
      </w:pPr>
      <w:ins w:id="1151" w:author="Ryan Lemos" w:date="2019-10-05T21:00:00Z">
        <w:r w:rsidRPr="00C80A0C">
          <w:rPr>
            <w:rFonts w:ascii="Consolas" w:eastAsia="Times New Roman" w:hAnsi="Consolas"/>
            <w:color w:val="D4D4D4"/>
            <w:sz w:val="21"/>
            <w:szCs w:val="21"/>
            <w:lang w:val="en-US" w:eastAsia="pt-BR"/>
            <w:rPrChange w:id="115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5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5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55"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5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57"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15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59"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16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61"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162"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163" w:author="Ryan Lemos" w:date="2019-10-05T21:00:00Z"/>
          <w:rFonts w:ascii="Consolas" w:eastAsia="Times New Roman" w:hAnsi="Consolas"/>
          <w:color w:val="D4D4D4"/>
          <w:sz w:val="21"/>
          <w:szCs w:val="21"/>
          <w:lang w:val="en-US" w:eastAsia="pt-BR"/>
          <w:rPrChange w:id="1164" w:author="Ryan Lemos" w:date="2019-10-05T21:00:00Z">
            <w:rPr>
              <w:ins w:id="1165" w:author="Ryan Lemos" w:date="2019-10-05T21:00:00Z"/>
              <w:rFonts w:ascii="Consolas" w:eastAsia="Times New Roman" w:hAnsi="Consolas"/>
              <w:color w:val="D4D4D4"/>
              <w:sz w:val="21"/>
              <w:szCs w:val="21"/>
              <w:lang w:eastAsia="pt-BR"/>
            </w:rPr>
          </w:rPrChange>
        </w:rPr>
      </w:pPr>
      <w:ins w:id="1166" w:author="Ryan Lemos" w:date="2019-10-05T21:00:00Z">
        <w:r w:rsidRPr="00C80A0C">
          <w:rPr>
            <w:rFonts w:ascii="Consolas" w:eastAsia="Times New Roman" w:hAnsi="Consolas"/>
            <w:color w:val="D4D4D4"/>
            <w:sz w:val="21"/>
            <w:szCs w:val="21"/>
            <w:lang w:val="en-US" w:eastAsia="pt-BR"/>
            <w:rPrChange w:id="116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6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6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7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7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72"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173"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174" w:author="Ryan Lemos" w:date="2019-10-05T21:00:00Z"/>
          <w:rFonts w:ascii="Consolas" w:eastAsia="Times New Roman" w:hAnsi="Consolas"/>
          <w:color w:val="D4D4D4"/>
          <w:sz w:val="21"/>
          <w:szCs w:val="21"/>
          <w:lang w:val="en-US" w:eastAsia="pt-BR"/>
          <w:rPrChange w:id="1175" w:author="Ryan Lemos" w:date="2019-10-05T21:00:00Z">
            <w:rPr>
              <w:ins w:id="1176" w:author="Ryan Lemos" w:date="2019-10-05T21:00:00Z"/>
              <w:rFonts w:ascii="Consolas" w:eastAsia="Times New Roman" w:hAnsi="Consolas"/>
              <w:color w:val="D4D4D4"/>
              <w:sz w:val="21"/>
              <w:szCs w:val="21"/>
              <w:lang w:eastAsia="pt-BR"/>
            </w:rPr>
          </w:rPrChange>
        </w:rPr>
      </w:pPr>
      <w:ins w:id="1177" w:author="Ryan Lemos" w:date="2019-10-05T21:00:00Z">
        <w:r w:rsidRPr="00C80A0C">
          <w:rPr>
            <w:rFonts w:ascii="Consolas" w:eastAsia="Times New Roman" w:hAnsi="Consolas"/>
            <w:color w:val="D4D4D4"/>
            <w:sz w:val="21"/>
            <w:szCs w:val="21"/>
            <w:lang w:val="en-US" w:eastAsia="pt-BR"/>
            <w:rPrChange w:id="117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7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8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81"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18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83" w:author="Ryan Lemos" w:date="2019-10-05T21:00:00Z">
              <w:rPr>
                <w:rFonts w:ascii="Consolas" w:eastAsia="Times New Roman" w:hAnsi="Consolas"/>
                <w:color w:val="CE9178"/>
                <w:sz w:val="21"/>
                <w:szCs w:val="21"/>
                <w:lang w:eastAsia="pt-BR"/>
              </w:rPr>
            </w:rPrChange>
          </w:rPr>
          <w:t>'bithdate'</w:t>
        </w:r>
        <w:r w:rsidRPr="00C80A0C">
          <w:rPr>
            <w:rFonts w:ascii="Consolas" w:eastAsia="Times New Roman" w:hAnsi="Consolas"/>
            <w:color w:val="D4D4D4"/>
            <w:sz w:val="21"/>
            <w:szCs w:val="21"/>
            <w:lang w:val="en-US" w:eastAsia="pt-BR"/>
            <w:rPrChange w:id="118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85"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186"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187" w:author="Ryan Lemos" w:date="2019-10-05T21:00:00Z"/>
          <w:rFonts w:ascii="Consolas" w:eastAsia="Times New Roman" w:hAnsi="Consolas"/>
          <w:color w:val="D4D4D4"/>
          <w:sz w:val="21"/>
          <w:szCs w:val="21"/>
          <w:lang w:val="en-US" w:eastAsia="pt-BR"/>
          <w:rPrChange w:id="1188" w:author="Ryan Lemos" w:date="2019-10-05T21:00:00Z">
            <w:rPr>
              <w:ins w:id="1189" w:author="Ryan Lemos" w:date="2019-10-05T21:00:00Z"/>
              <w:rFonts w:ascii="Consolas" w:eastAsia="Times New Roman" w:hAnsi="Consolas"/>
              <w:color w:val="D4D4D4"/>
              <w:sz w:val="21"/>
              <w:szCs w:val="21"/>
              <w:lang w:eastAsia="pt-BR"/>
            </w:rPr>
          </w:rPrChange>
        </w:rPr>
      </w:pPr>
      <w:ins w:id="1190" w:author="Ryan Lemos" w:date="2019-10-05T21:00:00Z">
        <w:r w:rsidRPr="00C80A0C">
          <w:rPr>
            <w:rFonts w:ascii="Consolas" w:eastAsia="Times New Roman" w:hAnsi="Consolas"/>
            <w:color w:val="D4D4D4"/>
            <w:sz w:val="21"/>
            <w:szCs w:val="21"/>
            <w:lang w:val="en-US" w:eastAsia="pt-BR"/>
            <w:rPrChange w:id="119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9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9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94" w:author="Ryan Lemos" w:date="2019-10-05T21:00:00Z">
              <w:rPr>
                <w:rFonts w:ascii="Consolas" w:eastAsia="Times New Roman" w:hAnsi="Consolas"/>
                <w:color w:val="DCDCAA"/>
                <w:sz w:val="21"/>
                <w:szCs w:val="21"/>
                <w:lang w:eastAsia="pt-BR"/>
              </w:rPr>
            </w:rPrChange>
          </w:rPr>
          <w:t>rememberToken</w:t>
        </w:r>
        <w:r w:rsidRPr="00C80A0C">
          <w:rPr>
            <w:rFonts w:ascii="Consolas" w:eastAsia="Times New Roman" w:hAnsi="Consolas"/>
            <w:color w:val="D4D4D4"/>
            <w:sz w:val="21"/>
            <w:szCs w:val="21"/>
            <w:lang w:val="en-US" w:eastAsia="pt-BR"/>
            <w:rPrChange w:id="1195"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196" w:author="Ryan Lemos" w:date="2019-10-05T21:00:00Z"/>
          <w:rFonts w:ascii="Consolas" w:eastAsia="Times New Roman" w:hAnsi="Consolas"/>
          <w:color w:val="D4D4D4"/>
          <w:sz w:val="21"/>
          <w:szCs w:val="21"/>
          <w:lang w:val="en-US" w:eastAsia="pt-BR"/>
          <w:rPrChange w:id="1197" w:author="Ryan Lemos" w:date="2019-10-05T21:00:00Z">
            <w:rPr>
              <w:ins w:id="1198" w:author="Ryan Lemos" w:date="2019-10-05T21:00:00Z"/>
              <w:rFonts w:ascii="Consolas" w:eastAsia="Times New Roman" w:hAnsi="Consolas"/>
              <w:color w:val="D4D4D4"/>
              <w:sz w:val="21"/>
              <w:szCs w:val="21"/>
              <w:lang w:eastAsia="pt-BR"/>
            </w:rPr>
          </w:rPrChange>
        </w:rPr>
      </w:pPr>
      <w:ins w:id="1199" w:author="Ryan Lemos" w:date="2019-10-05T21:00:00Z">
        <w:r w:rsidRPr="00C80A0C">
          <w:rPr>
            <w:rFonts w:ascii="Consolas" w:eastAsia="Times New Roman" w:hAnsi="Consolas"/>
            <w:color w:val="D4D4D4"/>
            <w:sz w:val="21"/>
            <w:szCs w:val="21"/>
            <w:lang w:val="en-US" w:eastAsia="pt-BR"/>
            <w:rPrChange w:id="120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0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0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03"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1204"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1205" w:author="Ryan Lemos" w:date="2019-10-05T21:00:00Z"/>
          <w:rFonts w:ascii="Consolas" w:eastAsia="Times New Roman" w:hAnsi="Consolas"/>
          <w:color w:val="D4D4D4"/>
          <w:sz w:val="21"/>
          <w:szCs w:val="21"/>
          <w:lang w:val="en-US" w:eastAsia="pt-BR"/>
          <w:rPrChange w:id="1206" w:author="Ryan Lemos" w:date="2019-10-05T21:00:00Z">
            <w:rPr>
              <w:ins w:id="1207" w:author="Ryan Lemos" w:date="2019-10-05T21:00:00Z"/>
              <w:rFonts w:ascii="Consolas" w:eastAsia="Times New Roman" w:hAnsi="Consolas"/>
              <w:color w:val="D4D4D4"/>
              <w:sz w:val="21"/>
              <w:szCs w:val="21"/>
              <w:lang w:eastAsia="pt-BR"/>
            </w:rPr>
          </w:rPrChange>
        </w:rPr>
      </w:pPr>
      <w:ins w:id="1208" w:author="Ryan Lemos" w:date="2019-10-05T21:00:00Z">
        <w:r w:rsidRPr="00C80A0C">
          <w:rPr>
            <w:rFonts w:ascii="Consolas" w:eastAsia="Times New Roman" w:hAnsi="Consolas"/>
            <w:color w:val="D4D4D4"/>
            <w:sz w:val="21"/>
            <w:szCs w:val="21"/>
            <w:lang w:val="en-US" w:eastAsia="pt-BR"/>
            <w:rPrChange w:id="120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1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1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12" w:author="Ryan Lemos" w:date="2019-10-05T21:00:00Z">
              <w:rPr>
                <w:rFonts w:ascii="Consolas" w:eastAsia="Times New Roman" w:hAnsi="Consolas"/>
                <w:color w:val="DCDCAA"/>
                <w:sz w:val="21"/>
                <w:szCs w:val="21"/>
                <w:lang w:eastAsia="pt-BR"/>
              </w:rPr>
            </w:rPrChange>
          </w:rPr>
          <w:t>softDeletes</w:t>
        </w:r>
        <w:r w:rsidRPr="00C80A0C">
          <w:rPr>
            <w:rFonts w:ascii="Consolas" w:eastAsia="Times New Roman" w:hAnsi="Consolas"/>
            <w:color w:val="D4D4D4"/>
            <w:sz w:val="21"/>
            <w:szCs w:val="21"/>
            <w:lang w:val="en-US" w:eastAsia="pt-BR"/>
            <w:rPrChange w:id="1213"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1214" w:author="Ryan Lemos" w:date="2019-10-05T21:00:00Z"/>
          <w:rFonts w:ascii="Consolas" w:eastAsia="Times New Roman" w:hAnsi="Consolas"/>
          <w:color w:val="D4D4D4"/>
          <w:sz w:val="21"/>
          <w:szCs w:val="21"/>
          <w:lang w:val="en-US" w:eastAsia="pt-BR"/>
          <w:rPrChange w:id="1215" w:author="Ryan Lemos" w:date="2019-10-05T21:00:00Z">
            <w:rPr>
              <w:ins w:id="1216" w:author="Ryan Lemos" w:date="2019-10-05T21:00:00Z"/>
              <w:rFonts w:ascii="Consolas" w:eastAsia="Times New Roman" w:hAnsi="Consolas"/>
              <w:color w:val="D4D4D4"/>
              <w:sz w:val="21"/>
              <w:szCs w:val="21"/>
              <w:lang w:eastAsia="pt-BR"/>
            </w:rPr>
          </w:rPrChange>
        </w:rPr>
      </w:pPr>
      <w:ins w:id="1217" w:author="Ryan Lemos" w:date="2019-10-05T21:00:00Z">
        <w:r w:rsidRPr="00C80A0C">
          <w:rPr>
            <w:rFonts w:ascii="Consolas" w:eastAsia="Times New Roman" w:hAnsi="Consolas"/>
            <w:color w:val="D4D4D4"/>
            <w:sz w:val="21"/>
            <w:szCs w:val="21"/>
            <w:lang w:val="en-US" w:eastAsia="pt-BR"/>
            <w:rPrChange w:id="1218"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1219" w:author="Ryan Lemos" w:date="2019-10-05T21:00:00Z"/>
          <w:rFonts w:ascii="Consolas" w:eastAsia="Times New Roman" w:hAnsi="Consolas"/>
          <w:color w:val="D4D4D4"/>
          <w:sz w:val="21"/>
          <w:szCs w:val="21"/>
          <w:lang w:val="en-US" w:eastAsia="pt-BR"/>
          <w:rPrChange w:id="1220" w:author="Ryan Lemos" w:date="2019-10-05T21:00:00Z">
            <w:rPr>
              <w:ins w:id="1221" w:author="Ryan Lemos" w:date="2019-10-05T21:00:00Z"/>
              <w:rFonts w:ascii="Consolas" w:eastAsia="Times New Roman" w:hAnsi="Consolas"/>
              <w:color w:val="D4D4D4"/>
              <w:sz w:val="21"/>
              <w:szCs w:val="21"/>
              <w:lang w:eastAsia="pt-BR"/>
            </w:rPr>
          </w:rPrChange>
        </w:rPr>
      </w:pPr>
      <w:ins w:id="1222" w:author="Ryan Lemos" w:date="2019-10-05T21:00:00Z">
        <w:r w:rsidRPr="00C80A0C">
          <w:rPr>
            <w:rFonts w:ascii="Consolas" w:eastAsia="Times New Roman" w:hAnsi="Consolas"/>
            <w:color w:val="D4D4D4"/>
            <w:sz w:val="21"/>
            <w:szCs w:val="21"/>
            <w:lang w:val="en-US" w:eastAsia="pt-BR"/>
            <w:rPrChange w:id="1223"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1224" w:author="Ryan Lemos" w:date="2019-10-05T21:00:00Z"/>
          <w:rFonts w:ascii="Consolas" w:eastAsia="Times New Roman" w:hAnsi="Consolas"/>
          <w:color w:val="D4D4D4"/>
          <w:sz w:val="21"/>
          <w:szCs w:val="21"/>
          <w:lang w:val="en-US" w:eastAsia="pt-BR"/>
          <w:rPrChange w:id="1225" w:author="Ryan Lemos" w:date="2019-10-05T21:00:00Z">
            <w:rPr>
              <w:ins w:id="1226"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1227" w:author="Ryan Lemos" w:date="2019-10-05T21:00:00Z"/>
          <w:rFonts w:ascii="Consolas" w:eastAsia="Times New Roman" w:hAnsi="Consolas"/>
          <w:color w:val="D4D4D4"/>
          <w:sz w:val="21"/>
          <w:szCs w:val="21"/>
          <w:lang w:val="en-US" w:eastAsia="pt-BR"/>
          <w:rPrChange w:id="1228" w:author="Ryan Lemos" w:date="2019-10-05T21:00:00Z">
            <w:rPr>
              <w:ins w:id="1229" w:author="Ryan Lemos" w:date="2019-10-05T21:00:00Z"/>
              <w:rFonts w:ascii="Consolas" w:eastAsia="Times New Roman" w:hAnsi="Consolas"/>
              <w:color w:val="D4D4D4"/>
              <w:sz w:val="21"/>
              <w:szCs w:val="21"/>
              <w:lang w:eastAsia="pt-BR"/>
            </w:rPr>
          </w:rPrChange>
        </w:rPr>
      </w:pPr>
      <w:ins w:id="1230" w:author="Ryan Lemos" w:date="2019-10-05T21:00:00Z">
        <w:r w:rsidRPr="00C80A0C">
          <w:rPr>
            <w:rFonts w:ascii="Consolas" w:eastAsia="Times New Roman" w:hAnsi="Consolas"/>
            <w:color w:val="D4D4D4"/>
            <w:sz w:val="21"/>
            <w:szCs w:val="21"/>
            <w:lang w:val="en-US" w:eastAsia="pt-BR"/>
            <w:rPrChange w:id="123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232"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1233" w:author="Ryan Lemos" w:date="2019-10-05T21:00:00Z"/>
          <w:rFonts w:ascii="Consolas" w:eastAsia="Times New Roman" w:hAnsi="Consolas"/>
          <w:color w:val="D4D4D4"/>
          <w:sz w:val="21"/>
          <w:szCs w:val="21"/>
          <w:lang w:val="en-US" w:eastAsia="pt-BR"/>
          <w:rPrChange w:id="1234" w:author="Ryan Lemos" w:date="2019-10-05T21:00:00Z">
            <w:rPr>
              <w:ins w:id="1235" w:author="Ryan Lemos" w:date="2019-10-05T21:00:00Z"/>
              <w:rFonts w:ascii="Consolas" w:eastAsia="Times New Roman" w:hAnsi="Consolas"/>
              <w:color w:val="D4D4D4"/>
              <w:sz w:val="21"/>
              <w:szCs w:val="21"/>
              <w:lang w:eastAsia="pt-BR"/>
            </w:rPr>
          </w:rPrChange>
        </w:rPr>
      </w:pPr>
      <w:ins w:id="1236" w:author="Ryan Lemos" w:date="2019-10-05T21:00:00Z">
        <w:r w:rsidRPr="00C80A0C">
          <w:rPr>
            <w:rFonts w:ascii="Consolas" w:eastAsia="Times New Roman" w:hAnsi="Consolas"/>
            <w:color w:val="6A9955"/>
            <w:sz w:val="21"/>
            <w:szCs w:val="21"/>
            <w:lang w:val="en-US" w:eastAsia="pt-BR"/>
            <w:rPrChange w:id="1237"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1238" w:author="Ryan Lemos" w:date="2019-10-05T21:00:00Z"/>
          <w:rFonts w:ascii="Consolas" w:eastAsia="Times New Roman" w:hAnsi="Consolas"/>
          <w:color w:val="D4D4D4"/>
          <w:sz w:val="21"/>
          <w:szCs w:val="21"/>
          <w:lang w:val="en-US" w:eastAsia="pt-BR"/>
          <w:rPrChange w:id="1239" w:author="Ryan Lemos" w:date="2019-10-05T21:00:00Z">
            <w:rPr>
              <w:ins w:id="1240" w:author="Ryan Lemos" w:date="2019-10-05T21:00:00Z"/>
              <w:rFonts w:ascii="Consolas" w:eastAsia="Times New Roman" w:hAnsi="Consolas"/>
              <w:color w:val="D4D4D4"/>
              <w:sz w:val="21"/>
              <w:szCs w:val="21"/>
              <w:lang w:eastAsia="pt-BR"/>
            </w:rPr>
          </w:rPrChange>
        </w:rPr>
      </w:pPr>
      <w:ins w:id="1241" w:author="Ryan Lemos" w:date="2019-10-05T21:00:00Z">
        <w:r w:rsidRPr="00C80A0C">
          <w:rPr>
            <w:rFonts w:ascii="Consolas" w:eastAsia="Times New Roman" w:hAnsi="Consolas"/>
            <w:color w:val="6A9955"/>
            <w:sz w:val="21"/>
            <w:szCs w:val="21"/>
            <w:lang w:val="en-US" w:eastAsia="pt-BR"/>
            <w:rPrChange w:id="1242"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1243" w:author="Ryan Lemos" w:date="2019-10-05T21:00:00Z"/>
          <w:rFonts w:ascii="Consolas" w:eastAsia="Times New Roman" w:hAnsi="Consolas"/>
          <w:color w:val="D4D4D4"/>
          <w:sz w:val="21"/>
          <w:szCs w:val="21"/>
          <w:lang w:val="en-US" w:eastAsia="pt-BR"/>
          <w:rPrChange w:id="1244" w:author="Ryan Lemos" w:date="2019-10-05T21:00:00Z">
            <w:rPr>
              <w:ins w:id="1245" w:author="Ryan Lemos" w:date="2019-10-05T21:00:00Z"/>
              <w:rFonts w:ascii="Consolas" w:eastAsia="Times New Roman" w:hAnsi="Consolas"/>
              <w:color w:val="D4D4D4"/>
              <w:sz w:val="21"/>
              <w:szCs w:val="21"/>
              <w:lang w:eastAsia="pt-BR"/>
            </w:rPr>
          </w:rPrChange>
        </w:rPr>
      </w:pPr>
      <w:ins w:id="1246" w:author="Ryan Lemos" w:date="2019-10-05T21:00:00Z">
        <w:r w:rsidRPr="00C80A0C">
          <w:rPr>
            <w:rFonts w:ascii="Consolas" w:eastAsia="Times New Roman" w:hAnsi="Consolas"/>
            <w:color w:val="6A9955"/>
            <w:sz w:val="21"/>
            <w:szCs w:val="21"/>
            <w:lang w:val="en-US" w:eastAsia="pt-BR"/>
            <w:rPrChange w:id="1247"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248"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249"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250"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1251" w:author="Ryan Lemos" w:date="2019-10-05T21:00:00Z"/>
          <w:rFonts w:ascii="Consolas" w:eastAsia="Times New Roman" w:hAnsi="Consolas"/>
          <w:color w:val="D4D4D4"/>
          <w:sz w:val="21"/>
          <w:szCs w:val="21"/>
          <w:lang w:val="en-US" w:eastAsia="pt-BR"/>
          <w:rPrChange w:id="1252" w:author="Ryan Lemos" w:date="2019-10-05T21:00:00Z">
            <w:rPr>
              <w:ins w:id="1253" w:author="Ryan Lemos" w:date="2019-10-05T21:00:00Z"/>
              <w:rFonts w:ascii="Consolas" w:eastAsia="Times New Roman" w:hAnsi="Consolas"/>
              <w:color w:val="D4D4D4"/>
              <w:sz w:val="21"/>
              <w:szCs w:val="21"/>
              <w:lang w:eastAsia="pt-BR"/>
            </w:rPr>
          </w:rPrChange>
        </w:rPr>
      </w:pPr>
      <w:ins w:id="1254" w:author="Ryan Lemos" w:date="2019-10-05T21:00:00Z">
        <w:r w:rsidRPr="00C80A0C">
          <w:rPr>
            <w:rFonts w:ascii="Consolas" w:eastAsia="Times New Roman" w:hAnsi="Consolas"/>
            <w:color w:val="6A9955"/>
            <w:sz w:val="21"/>
            <w:szCs w:val="21"/>
            <w:lang w:val="en-US" w:eastAsia="pt-BR"/>
            <w:rPrChange w:id="1255"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1256" w:author="Ryan Lemos" w:date="2019-10-05T21:00:00Z"/>
          <w:rFonts w:ascii="Consolas" w:eastAsia="Times New Roman" w:hAnsi="Consolas"/>
          <w:color w:val="D4D4D4"/>
          <w:sz w:val="21"/>
          <w:szCs w:val="21"/>
          <w:lang w:val="en-US" w:eastAsia="pt-BR"/>
          <w:rPrChange w:id="1257" w:author="Ryan Lemos" w:date="2019-10-05T21:00:00Z">
            <w:rPr>
              <w:ins w:id="1258" w:author="Ryan Lemos" w:date="2019-10-05T21:00:00Z"/>
              <w:rFonts w:ascii="Consolas" w:eastAsia="Times New Roman" w:hAnsi="Consolas"/>
              <w:color w:val="D4D4D4"/>
              <w:sz w:val="21"/>
              <w:szCs w:val="21"/>
              <w:lang w:eastAsia="pt-BR"/>
            </w:rPr>
          </w:rPrChange>
        </w:rPr>
      </w:pPr>
      <w:ins w:id="1259" w:author="Ryan Lemos" w:date="2019-10-05T21:00:00Z">
        <w:r w:rsidRPr="00C80A0C">
          <w:rPr>
            <w:rFonts w:ascii="Consolas" w:eastAsia="Times New Roman" w:hAnsi="Consolas"/>
            <w:color w:val="D4D4D4"/>
            <w:sz w:val="21"/>
            <w:szCs w:val="21"/>
            <w:lang w:val="en-US" w:eastAsia="pt-BR"/>
            <w:rPrChange w:id="126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261"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26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26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26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265"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1266"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1267" w:author="Ryan Lemos" w:date="2019-10-05T21:00:00Z"/>
          <w:rFonts w:ascii="Consolas" w:eastAsia="Times New Roman" w:hAnsi="Consolas"/>
          <w:color w:val="D4D4D4"/>
          <w:sz w:val="21"/>
          <w:szCs w:val="21"/>
          <w:lang w:val="en-US" w:eastAsia="pt-BR"/>
          <w:rPrChange w:id="1268" w:author="Ryan Lemos" w:date="2019-10-05T21:00:00Z">
            <w:rPr>
              <w:ins w:id="1269" w:author="Ryan Lemos" w:date="2019-10-05T21:00:00Z"/>
              <w:rFonts w:ascii="Consolas" w:eastAsia="Times New Roman" w:hAnsi="Consolas"/>
              <w:color w:val="D4D4D4"/>
              <w:sz w:val="21"/>
              <w:szCs w:val="21"/>
              <w:lang w:eastAsia="pt-BR"/>
            </w:rPr>
          </w:rPrChange>
        </w:rPr>
      </w:pPr>
      <w:ins w:id="1270" w:author="Ryan Lemos" w:date="2019-10-05T21:00:00Z">
        <w:r w:rsidRPr="00C80A0C">
          <w:rPr>
            <w:rFonts w:ascii="Consolas" w:eastAsia="Times New Roman" w:hAnsi="Consolas"/>
            <w:color w:val="D4D4D4"/>
            <w:sz w:val="21"/>
            <w:szCs w:val="21"/>
            <w:lang w:val="en-US" w:eastAsia="pt-BR"/>
            <w:rPrChange w:id="1271" w:author="Ryan Lemos" w:date="2019-10-05T21:00:00Z">
              <w:rPr>
                <w:rFonts w:ascii="Consolas" w:eastAsia="Times New Roman" w:hAnsi="Consolas"/>
                <w:color w:val="D4D4D4"/>
                <w:sz w:val="21"/>
                <w:szCs w:val="21"/>
                <w:lang w:eastAsia="pt-BR"/>
              </w:rPr>
            </w:rPrChange>
          </w:rPr>
          <w:t>    {</w:t>
        </w:r>
      </w:ins>
    </w:p>
    <w:p w14:paraId="1D3A0513" w14:textId="77777777" w:rsidR="00C80A0C" w:rsidRPr="00B32D53" w:rsidRDefault="00C80A0C" w:rsidP="00C80A0C">
      <w:pPr>
        <w:shd w:val="clear" w:color="auto" w:fill="1E1E1E"/>
        <w:spacing w:line="285" w:lineRule="atLeast"/>
        <w:ind w:firstLine="0"/>
        <w:jc w:val="left"/>
        <w:outlineLvl w:val="9"/>
        <w:rPr>
          <w:ins w:id="1272" w:author="Ryan Lemos" w:date="2019-10-05T21:00:00Z"/>
          <w:rFonts w:ascii="Consolas" w:eastAsia="Times New Roman" w:hAnsi="Consolas"/>
          <w:color w:val="D4D4D4"/>
          <w:sz w:val="21"/>
          <w:szCs w:val="21"/>
          <w:lang w:eastAsia="pt-BR"/>
          <w:rPrChange w:id="1273" w:author="Ryan Lemos" w:date="2019-10-09T19:58:00Z">
            <w:rPr>
              <w:ins w:id="1274" w:author="Ryan Lemos" w:date="2019-10-05T21:00:00Z"/>
              <w:rFonts w:ascii="Consolas" w:eastAsia="Times New Roman" w:hAnsi="Consolas"/>
              <w:color w:val="D4D4D4"/>
              <w:sz w:val="21"/>
              <w:szCs w:val="21"/>
              <w:lang w:eastAsia="pt-BR"/>
            </w:rPr>
          </w:rPrChange>
        </w:rPr>
      </w:pPr>
      <w:ins w:id="1275" w:author="Ryan Lemos" w:date="2019-10-05T21:00:00Z">
        <w:r w:rsidRPr="00C80A0C">
          <w:rPr>
            <w:rFonts w:ascii="Consolas" w:eastAsia="Times New Roman" w:hAnsi="Consolas"/>
            <w:color w:val="D4D4D4"/>
            <w:sz w:val="21"/>
            <w:szCs w:val="21"/>
            <w:lang w:val="en-US" w:eastAsia="pt-BR"/>
            <w:rPrChange w:id="1276" w:author="Ryan Lemos" w:date="2019-10-05T21:00:00Z">
              <w:rPr>
                <w:rFonts w:ascii="Consolas" w:eastAsia="Times New Roman" w:hAnsi="Consolas"/>
                <w:color w:val="D4D4D4"/>
                <w:sz w:val="21"/>
                <w:szCs w:val="21"/>
                <w:lang w:eastAsia="pt-BR"/>
              </w:rPr>
            </w:rPrChange>
          </w:rPr>
          <w:t>        </w:t>
        </w:r>
        <w:r w:rsidRPr="00B32D53">
          <w:rPr>
            <w:rFonts w:ascii="Consolas" w:eastAsia="Times New Roman" w:hAnsi="Consolas"/>
            <w:color w:val="4EC9B0"/>
            <w:sz w:val="21"/>
            <w:szCs w:val="21"/>
            <w:lang w:eastAsia="pt-BR"/>
            <w:rPrChange w:id="1277" w:author="Ryan Lemos" w:date="2019-10-09T19:58:00Z">
              <w:rPr>
                <w:rFonts w:ascii="Consolas" w:eastAsia="Times New Roman" w:hAnsi="Consolas"/>
                <w:color w:val="4EC9B0"/>
                <w:sz w:val="21"/>
                <w:szCs w:val="21"/>
                <w:lang w:eastAsia="pt-BR"/>
              </w:rPr>
            </w:rPrChange>
          </w:rPr>
          <w:t>Schema</w:t>
        </w:r>
        <w:r w:rsidRPr="00B32D53">
          <w:rPr>
            <w:rFonts w:ascii="Consolas" w:eastAsia="Times New Roman" w:hAnsi="Consolas"/>
            <w:color w:val="D4D4D4"/>
            <w:sz w:val="21"/>
            <w:szCs w:val="21"/>
            <w:lang w:eastAsia="pt-BR"/>
            <w:rPrChange w:id="1278" w:author="Ryan Lemos" w:date="2019-10-09T19:58:00Z">
              <w:rPr>
                <w:rFonts w:ascii="Consolas" w:eastAsia="Times New Roman" w:hAnsi="Consolas"/>
                <w:color w:val="D4D4D4"/>
                <w:sz w:val="21"/>
                <w:szCs w:val="21"/>
                <w:lang w:eastAsia="pt-BR"/>
              </w:rPr>
            </w:rPrChange>
          </w:rPr>
          <w:t>::</w:t>
        </w:r>
        <w:r w:rsidRPr="00B32D53">
          <w:rPr>
            <w:rFonts w:ascii="Consolas" w:eastAsia="Times New Roman" w:hAnsi="Consolas"/>
            <w:color w:val="DCDCAA"/>
            <w:sz w:val="21"/>
            <w:szCs w:val="21"/>
            <w:lang w:eastAsia="pt-BR"/>
            <w:rPrChange w:id="1279" w:author="Ryan Lemos" w:date="2019-10-09T19:58:00Z">
              <w:rPr>
                <w:rFonts w:ascii="Consolas" w:eastAsia="Times New Roman" w:hAnsi="Consolas"/>
                <w:color w:val="DCDCAA"/>
                <w:sz w:val="21"/>
                <w:szCs w:val="21"/>
                <w:lang w:eastAsia="pt-BR"/>
              </w:rPr>
            </w:rPrChange>
          </w:rPr>
          <w:t>dropIfExists</w:t>
        </w:r>
        <w:r w:rsidRPr="00B32D53">
          <w:rPr>
            <w:rFonts w:ascii="Consolas" w:eastAsia="Times New Roman" w:hAnsi="Consolas"/>
            <w:color w:val="D4D4D4"/>
            <w:sz w:val="21"/>
            <w:szCs w:val="21"/>
            <w:lang w:eastAsia="pt-BR"/>
            <w:rPrChange w:id="1280" w:author="Ryan Lemos" w:date="2019-10-09T19:58:00Z">
              <w:rPr>
                <w:rFonts w:ascii="Consolas" w:eastAsia="Times New Roman" w:hAnsi="Consolas"/>
                <w:color w:val="D4D4D4"/>
                <w:sz w:val="21"/>
                <w:szCs w:val="21"/>
                <w:lang w:eastAsia="pt-BR"/>
              </w:rPr>
            </w:rPrChange>
          </w:rPr>
          <w:t>(</w:t>
        </w:r>
        <w:r w:rsidRPr="00B32D53">
          <w:rPr>
            <w:rFonts w:ascii="Consolas" w:eastAsia="Times New Roman" w:hAnsi="Consolas"/>
            <w:color w:val="CE9178"/>
            <w:sz w:val="21"/>
            <w:szCs w:val="21"/>
            <w:lang w:eastAsia="pt-BR"/>
            <w:rPrChange w:id="1281" w:author="Ryan Lemos" w:date="2019-10-09T19:58:00Z">
              <w:rPr>
                <w:rFonts w:ascii="Consolas" w:eastAsia="Times New Roman" w:hAnsi="Consolas"/>
                <w:color w:val="CE9178"/>
                <w:sz w:val="21"/>
                <w:szCs w:val="21"/>
                <w:lang w:eastAsia="pt-BR"/>
              </w:rPr>
            </w:rPrChange>
          </w:rPr>
          <w:t>'users'</w:t>
        </w:r>
        <w:r w:rsidRPr="00B32D53">
          <w:rPr>
            <w:rFonts w:ascii="Consolas" w:eastAsia="Times New Roman" w:hAnsi="Consolas"/>
            <w:color w:val="D4D4D4"/>
            <w:sz w:val="21"/>
            <w:szCs w:val="21"/>
            <w:lang w:eastAsia="pt-BR"/>
            <w:rPrChange w:id="1282" w:author="Ryan Lemos" w:date="2019-10-09T19:58:00Z">
              <w:rPr>
                <w:rFonts w:ascii="Consolas" w:eastAsia="Times New Roman" w:hAnsi="Consolas"/>
                <w:color w:val="D4D4D4"/>
                <w:sz w:val="21"/>
                <w:szCs w:val="21"/>
                <w:lang w:eastAsia="pt-BR"/>
              </w:rPr>
            </w:rPrChange>
          </w:rPr>
          <w:t>);</w:t>
        </w:r>
      </w:ins>
    </w:p>
    <w:p w14:paraId="55E169AA" w14:textId="77777777" w:rsidR="00C80A0C" w:rsidRPr="00C80A0C" w:rsidRDefault="00C80A0C" w:rsidP="00C80A0C">
      <w:pPr>
        <w:shd w:val="clear" w:color="auto" w:fill="1E1E1E"/>
        <w:spacing w:line="285" w:lineRule="atLeast"/>
        <w:ind w:firstLine="0"/>
        <w:jc w:val="left"/>
        <w:outlineLvl w:val="9"/>
        <w:rPr>
          <w:ins w:id="1283" w:author="Ryan Lemos" w:date="2019-10-05T21:00:00Z"/>
          <w:rFonts w:ascii="Consolas" w:eastAsia="Times New Roman" w:hAnsi="Consolas"/>
          <w:color w:val="D4D4D4"/>
          <w:sz w:val="21"/>
          <w:szCs w:val="21"/>
          <w:lang w:eastAsia="pt-BR"/>
        </w:rPr>
      </w:pPr>
      <w:ins w:id="1284" w:author="Ryan Lemos" w:date="2019-10-05T21:00:00Z">
        <w:r w:rsidRPr="00B32D53">
          <w:rPr>
            <w:rFonts w:ascii="Consolas" w:eastAsia="Times New Roman" w:hAnsi="Consolas"/>
            <w:color w:val="D4D4D4"/>
            <w:sz w:val="21"/>
            <w:szCs w:val="21"/>
            <w:lang w:eastAsia="pt-BR"/>
            <w:rPrChange w:id="1285" w:author="Ryan Lemos" w:date="2019-10-09T19:58:00Z">
              <w:rPr>
                <w:rFonts w:ascii="Consolas" w:eastAsia="Times New Roman" w:hAnsi="Consolas"/>
                <w:color w:val="D4D4D4"/>
                <w:sz w:val="21"/>
                <w:szCs w:val="21"/>
                <w:lang w:eastAsia="pt-BR"/>
              </w:rPr>
            </w:rPrChange>
          </w:rPr>
          <w:t>    </w:t>
        </w:r>
        <w:r w:rsidRPr="00C80A0C">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1286" w:author="Ryan Lemos" w:date="2019-10-05T21:00:00Z"/>
          <w:rFonts w:ascii="Consolas" w:eastAsia="Times New Roman" w:hAnsi="Consolas"/>
          <w:color w:val="D4D4D4"/>
          <w:sz w:val="21"/>
          <w:szCs w:val="21"/>
          <w:lang w:eastAsia="pt-BR"/>
        </w:rPr>
      </w:pPr>
      <w:ins w:id="1287" w:author="Ryan Lemos" w:date="2019-10-05T21:00:00Z">
        <w:r w:rsidRPr="00C80A0C">
          <w:rPr>
            <w:rFonts w:ascii="Consolas" w:eastAsia="Times New Roman" w:hAnsi="Consolas"/>
            <w:color w:val="D4D4D4"/>
            <w:sz w:val="21"/>
            <w:szCs w:val="21"/>
            <w:lang w:eastAsia="pt-BR"/>
          </w:rPr>
          <w:t>}</w:t>
        </w:r>
      </w:ins>
    </w:p>
    <w:p w14:paraId="13772EAB" w14:textId="77777777" w:rsidR="00C80A0C" w:rsidRDefault="00C80A0C">
      <w:pPr>
        <w:ind w:firstLine="0"/>
        <w:rPr>
          <w:ins w:id="1288" w:author="Ryan Lemos" w:date="2019-10-05T20:37:00Z"/>
        </w:rPr>
        <w:pPrChange w:id="1289" w:author="Ryan Lemos" w:date="2019-10-05T21:01:00Z">
          <w:pPr/>
        </w:pPrChange>
      </w:pPr>
    </w:p>
    <w:p w14:paraId="26A4E1C0" w14:textId="6B7D9912" w:rsidR="00AB636C" w:rsidRDefault="00C80A0C">
      <w:pPr>
        <w:rPr>
          <w:ins w:id="1290" w:author="Ryan Lemos" w:date="2019-10-07T08:52:00Z"/>
        </w:rPr>
      </w:pPr>
      <w:ins w:id="1291" w:author="Ryan Lemos" w:date="2019-10-05T20:55:00Z">
        <w:r>
          <w:t xml:space="preserve">O </w:t>
        </w:r>
      </w:ins>
      <w:ins w:id="1292" w:author="Ryan Lemos" w:date="2019-10-05T20:56:00Z">
        <w:r w:rsidRPr="00C80A0C">
          <w:rPr>
            <w:i/>
            <w:iCs/>
            <w:rPrChange w:id="1293" w:author="Ryan Lemos" w:date="2019-10-05T20:58:00Z">
              <w:rPr/>
            </w:rPrChange>
          </w:rPr>
          <w:t>A</w:t>
        </w:r>
      </w:ins>
      <w:ins w:id="1294" w:author="Ryan Lemos" w:date="2019-10-05T20:55:00Z">
        <w:r w:rsidRPr="00C80A0C">
          <w:rPr>
            <w:i/>
            <w:iCs/>
            <w:rPrChange w:id="1295" w:author="Ryan Lemos" w:date="2019-10-05T20:58:00Z">
              <w:rPr/>
            </w:rPrChange>
          </w:rPr>
          <w:t>rtisan</w:t>
        </w:r>
      </w:ins>
      <w:ins w:id="1296" w:author="Ryan Lemos" w:date="2019-10-05T20:58:00Z">
        <w:r>
          <w:t xml:space="preserve"> por sua vez se trata de</w:t>
        </w:r>
      </w:ins>
      <w:ins w:id="1297" w:author="Ryan Lemos" w:date="2019-10-05T20:37:00Z">
        <w:r w:rsidR="00BC3A9C">
          <w:t xml:space="preserve"> ferramenta de linha de comandos</w:t>
        </w:r>
      </w:ins>
      <w:ins w:id="1298" w:author="Ryan Lemos" w:date="2019-10-05T21:05:00Z">
        <w:r w:rsidR="00F715E4">
          <w:t xml:space="preserve"> do Laravel</w:t>
        </w:r>
      </w:ins>
      <w:ins w:id="1299" w:author="Ryan Lemos" w:date="2019-10-05T20:37:00Z">
        <w:r w:rsidR="00C23F2F">
          <w:t>.</w:t>
        </w:r>
      </w:ins>
      <w:ins w:id="1300" w:author="Ryan Lemos" w:date="2019-10-05T20:46:00Z">
        <w:r w:rsidR="00C23F2F">
          <w:t xml:space="preserve"> Foi concebido para auxiliar na produtividade e desempenho na concepção de sistemas.</w:t>
        </w:r>
      </w:ins>
      <w:ins w:id="1301" w:author="Ryan Lemos" w:date="2019-10-05T20:37:00Z">
        <w:r w:rsidR="00C23F2F">
          <w:t xml:space="preserve"> Através dessa </w:t>
        </w:r>
      </w:ins>
      <w:ins w:id="1302" w:author="Ryan Lemos" w:date="2019-10-05T21:06:00Z">
        <w:r w:rsidR="00F715E4">
          <w:t xml:space="preserve">do </w:t>
        </w:r>
        <w:r w:rsidR="00F715E4" w:rsidRPr="00294AD5">
          <w:rPr>
            <w:i/>
            <w:iCs/>
            <w:rPrChange w:id="1303" w:author="Ryan Lemos" w:date="2019-10-05T21:06:00Z">
              <w:rPr/>
            </w:rPrChange>
          </w:rPr>
          <w:t>A</w:t>
        </w:r>
        <w:r w:rsidR="00F715E4" w:rsidRPr="00F715E4">
          <w:rPr>
            <w:i/>
            <w:iCs/>
            <w:rPrChange w:id="1304" w:author="Ryan Lemos" w:date="2019-10-05T21:06:00Z">
              <w:rPr/>
            </w:rPrChange>
          </w:rPr>
          <w:t>rtisan</w:t>
        </w:r>
      </w:ins>
      <w:ins w:id="1305" w:author="Ryan Lemos" w:date="2019-10-05T20:38:00Z">
        <w:r w:rsidR="00C23F2F">
          <w:t xml:space="preserve"> o desenvolvedor pode por exemplo gerar seus </w:t>
        </w:r>
        <w:r w:rsidR="00C23F2F" w:rsidRPr="00C23F2F">
          <w:rPr>
            <w:i/>
            <w:iCs/>
            <w:rPrChange w:id="1306" w:author="Ryan Lemos" w:date="2019-10-05T20:38:00Z">
              <w:rPr/>
            </w:rPrChange>
          </w:rPr>
          <w:t>Controllers</w:t>
        </w:r>
        <w:r w:rsidR="00C23F2F">
          <w:t xml:space="preserve">, </w:t>
        </w:r>
        <w:r w:rsidR="00C23F2F" w:rsidRPr="00C23F2F">
          <w:rPr>
            <w:i/>
            <w:iCs/>
            <w:rPrChange w:id="1307" w:author="Ryan Lemos" w:date="2019-10-05T20:38:00Z">
              <w:rPr/>
            </w:rPrChange>
          </w:rPr>
          <w:t>Models</w:t>
        </w:r>
        <w:r w:rsidR="00C23F2F">
          <w:t>, migrações de banco de dados</w:t>
        </w:r>
      </w:ins>
      <w:ins w:id="1308" w:author="Ryan Lemos" w:date="2019-10-05T20:41:00Z">
        <w:r w:rsidR="00C23F2F">
          <w:t>, e realizar diversas outras ações</w:t>
        </w:r>
      </w:ins>
      <w:ins w:id="1309" w:author="Ryan Lemos" w:date="2019-10-05T20:40:00Z">
        <w:r w:rsidR="00C23F2F">
          <w:t xml:space="preserve"> por meio de comandos no terminal</w:t>
        </w:r>
      </w:ins>
      <w:ins w:id="1310" w:author="Ryan Lemos" w:date="2019-10-05T20:47:00Z">
        <w:r w:rsidR="00C23F2F">
          <w:t xml:space="preserve"> (TURINI, </w:t>
        </w:r>
      </w:ins>
      <w:ins w:id="1311" w:author="Ryan Lemos" w:date="2019-10-05T20:48:00Z">
        <w:r w:rsidR="00C23F2F">
          <w:t>2015)</w:t>
        </w:r>
      </w:ins>
      <w:ins w:id="1312" w:author="Ryan Lemos" w:date="2019-10-05T20:41:00Z">
        <w:r w:rsidR="00C23F2F">
          <w:t>.</w:t>
        </w:r>
      </w:ins>
      <w:ins w:id="1313" w:author="Ryan Lemos" w:date="2019-10-05T20:42:00Z">
        <w:r w:rsidR="00C23F2F">
          <w:t xml:space="preserve"> </w:t>
        </w:r>
      </w:ins>
      <w:del w:id="1314"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1F0D65F3" w14:textId="0556977A" w:rsidR="00FA7477" w:rsidRDefault="00DC21E5">
      <w:ins w:id="1315" w:author="Ryan Lemos" w:date="2019-10-07T09:01:00Z">
        <w:r>
          <w:t xml:space="preserve">Quanto aos testes que é um dos pilares do XP, seção x. </w:t>
        </w:r>
      </w:ins>
      <w:ins w:id="1316" w:author="Ryan Lemos" w:date="2019-10-07T08:52:00Z">
        <w:r w:rsidR="00FA7477">
          <w:t>O Laravel</w:t>
        </w:r>
      </w:ins>
      <w:ins w:id="1317" w:author="Ryan Lemos" w:date="2019-10-07T09:01:00Z">
        <w:r>
          <w:t xml:space="preserve"> possui um módulo que apoia os testes na aplica</w:t>
        </w:r>
      </w:ins>
      <w:ins w:id="1318" w:author="Ryan Lemos" w:date="2019-10-07T09:02:00Z">
        <w:r>
          <w:t>ção,</w:t>
        </w:r>
      </w:ins>
      <w:ins w:id="1319" w:author="Ryan Lemos" w:date="2019-10-07T08:52:00Z">
        <w:r w:rsidR="00FA7477">
          <w:t xml:space="preserve"> </w:t>
        </w:r>
      </w:ins>
      <w:ins w:id="1320" w:author="Ryan Lemos" w:date="2019-10-07T09:02:00Z">
        <w:r>
          <w:t>utilizando-se</w:t>
        </w:r>
      </w:ins>
      <w:ins w:id="1321" w:author="Ryan Lemos" w:date="2019-10-07T08:52:00Z">
        <w:r w:rsidR="00FA7477">
          <w:t xml:space="preserve"> da biblioteca de testes do </w:t>
        </w:r>
      </w:ins>
      <w:ins w:id="1322" w:author="Ryan Lemos" w:date="2019-10-07T08:53:00Z">
        <w:r w:rsidR="00FA7477">
          <w:t>PHP chamada PHPU</w:t>
        </w:r>
      </w:ins>
      <w:ins w:id="1323" w:author="Ryan Lemos" w:date="2019-10-07T08:54:00Z">
        <w:r w:rsidR="00FA7477">
          <w:t>nit. O PHPUnit se trata de um</w:t>
        </w:r>
      </w:ins>
      <w:ins w:id="1324" w:author="Ryan Lemos" w:date="2019-10-07T08:55:00Z">
        <w:r w:rsidR="00FA7477">
          <w:t xml:space="preserve"> framework </w:t>
        </w:r>
      </w:ins>
      <w:ins w:id="1325" w:author="Ryan Lemos" w:date="2019-10-07T09:00:00Z">
        <w:r w:rsidR="00653FB5">
          <w:t>para auxiliar na programação orientada testes (</w:t>
        </w:r>
        <w:r w:rsidR="00653FB5" w:rsidRPr="00653FB5">
          <w:t>BERGMANN</w:t>
        </w:r>
        <w:r w:rsidR="00653FB5">
          <w:t>, 2019).</w:t>
        </w:r>
      </w:ins>
      <w:ins w:id="1326" w:author="Ryan Lemos" w:date="2019-10-07T09:12:00Z">
        <w:r w:rsidR="00CC17F1">
          <w:t xml:space="preserve"> A pasta que contém os arquivos de teste no Laravel é a pasta </w:t>
        </w:r>
        <w:r w:rsidR="00CC17F1" w:rsidRPr="00CC17F1">
          <w:rPr>
            <w:i/>
            <w:iCs/>
            <w:rPrChange w:id="1327" w:author="Ryan Lemos" w:date="2019-10-07T09:12:00Z">
              <w:rPr/>
            </w:rPrChange>
          </w:rPr>
          <w:t>tests</w:t>
        </w:r>
        <w:r w:rsidR="00CC17F1">
          <w:t>.</w:t>
        </w:r>
      </w:ins>
      <w:ins w:id="1328" w:author="Ryan Lemos" w:date="2019-10-07T09:11:00Z">
        <w:r w:rsidR="00CC17F1">
          <w:t xml:space="preserve"> </w:t>
        </w:r>
      </w:ins>
      <w:ins w:id="1329" w:author="Ryan Lemos" w:date="2019-10-07T09:12:00Z">
        <w:r w:rsidR="00CC17F1">
          <w:t>O PHPUnit funciona através do te</w:t>
        </w:r>
      </w:ins>
      <w:ins w:id="1330" w:author="Ryan Lemos" w:date="2019-10-07T09:13:00Z">
        <w:r w:rsidR="00CC17F1">
          <w:t xml:space="preserve">rminal de linhas de comando, com isso para executar os arquivos de teste, é necessário rodar </w:t>
        </w:r>
      </w:ins>
      <w:ins w:id="1331" w:author="Ryan Lemos" w:date="2019-10-07T09:14:00Z">
        <w:r w:rsidR="00CC17F1">
          <w:t xml:space="preserve">o PHPUnit e indicar qual Classe de testes será executada </w:t>
        </w:r>
      </w:ins>
      <w:ins w:id="1332" w:author="Ryan Lemos" w:date="2019-10-07T09:15:00Z">
        <w:r w:rsidR="00CC17F1">
          <w:rPr>
            <w:noProof/>
          </w:rPr>
          <w:t>(STAUFFER, 2017)</w:t>
        </w:r>
      </w:ins>
      <w:ins w:id="1333" w:author="Ryan Lemos" w:date="2019-10-07T09:14:00Z">
        <w:r w:rsidR="00CC17F1">
          <w:t>.</w:t>
        </w:r>
      </w:ins>
    </w:p>
    <w:p w14:paraId="10060208" w14:textId="77777777" w:rsidR="002C2BEC" w:rsidRDefault="002C2BEC" w:rsidP="009B4F8A"/>
    <w:p w14:paraId="1E755686" w14:textId="5419AC7E" w:rsidR="00F97B7F" w:rsidRDefault="002C2BEC" w:rsidP="002C2BEC">
      <w:pPr>
        <w:pStyle w:val="Ttulo4"/>
        <w:rPr>
          <w:ins w:id="1334" w:author="Ryan Lemos" w:date="2019-10-05T20:39:00Z"/>
        </w:rPr>
      </w:pPr>
      <w:bookmarkStart w:id="1335" w:name="_Toc21505881"/>
      <w:r w:rsidRPr="00596E44">
        <w:rPr>
          <w:i/>
          <w:lang w:val="en-US"/>
        </w:rPr>
        <w:t>Representational State Transfer</w:t>
      </w:r>
      <w:r w:rsidRPr="00B70A30">
        <w:rPr>
          <w:iCs w:val="0"/>
          <w:lang w:val="en-US"/>
        </w:rPr>
        <w:t xml:space="preserve"> </w:t>
      </w:r>
      <w:r>
        <w:rPr>
          <w:iCs w:val="0"/>
          <w:lang w:val="en-US"/>
        </w:rPr>
        <w:t>(</w:t>
      </w:r>
      <w:r>
        <w:t>REST)</w:t>
      </w:r>
      <w:bookmarkEnd w:id="1335"/>
    </w:p>
    <w:p w14:paraId="77FB48FE" w14:textId="77777777" w:rsidR="00C23F2F" w:rsidRPr="00C23F2F" w:rsidRDefault="00C23F2F">
      <w:pPr>
        <w:rPr>
          <w:rPrChange w:id="1336" w:author="Ryan Lemos" w:date="2019-10-05T20:39:00Z">
            <w:rPr/>
          </w:rPrChange>
        </w:rPr>
        <w:pPrChange w:id="1337" w:author="Ryan Lemos" w:date="2019-10-05T20:39:00Z">
          <w:pPr>
            <w:pStyle w:val="Ttulo4"/>
          </w:pPr>
        </w:pPrChange>
      </w:pPr>
    </w:p>
    <w:p w14:paraId="553973CC" w14:textId="77777777" w:rsidR="002C2BEC" w:rsidRDefault="002C2BEC" w:rsidP="002C2BEC">
      <w:r>
        <w:lastRenderedPageBreak/>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338" w:name="_Toc21505882"/>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338"/>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18CC05AC"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del w:id="1339" w:author="Ryan Lemos" w:date="2019-10-09T09:35:00Z">
        <w:r w:rsidDel="00DE2B76">
          <w:delText xml:space="preserve"> </w:delText>
        </w:r>
      </w:del>
      <w:ins w:id="1340" w:author="Ryan Lemos" w:date="2019-10-09T09:35:00Z">
        <w:r w:rsidR="00DE2B76">
          <w:t xml:space="preserve"> </w:t>
        </w:r>
        <w:r w:rsidR="00DE2B76">
          <w:fldChar w:fldCharType="begin"/>
        </w:r>
        <w:r w:rsidR="00DE2B76">
          <w:instrText xml:space="preserve"> REF _Ref21201698 \h </w:instrText>
        </w:r>
      </w:ins>
      <w:r w:rsidR="00DE2B76">
        <w:fldChar w:fldCharType="separate"/>
      </w:r>
      <w:ins w:id="1341" w:author="Ryan Lemos" w:date="2019-10-09T09:44:00Z">
        <w:r w:rsidR="00511CE0">
          <w:t xml:space="preserve">Figura </w:t>
        </w:r>
        <w:r w:rsidR="00511CE0">
          <w:rPr>
            <w:noProof/>
          </w:rPr>
          <w:t>20</w:t>
        </w:r>
        <w:r w:rsidR="00511CE0" w:rsidDel="00EA672B">
          <w:rPr>
            <w:noProof/>
          </w:rPr>
          <w:t>24</w:t>
        </w:r>
      </w:ins>
      <w:ins w:id="1342" w:author="Ryan Lemos" w:date="2019-10-09T09:35:00Z">
        <w:r w:rsidR="00DE2B76">
          <w:fldChar w:fldCharType="end"/>
        </w:r>
      </w:ins>
      <w:del w:id="1343"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3FA0ED0" w:rsidR="00483DF4" w:rsidRDefault="00483DF4" w:rsidP="00596E44">
      <w:pPr>
        <w:pStyle w:val="Legenda"/>
        <w:keepNext/>
      </w:pPr>
      <w:bookmarkStart w:id="1344" w:name="_Ref21201698"/>
      <w:r>
        <w:t xml:space="preserve">Figura </w:t>
      </w:r>
      <w:fldSimple w:instr=" SEQ Figura \* ARABIC ">
        <w:ins w:id="1345" w:author="Ryan Lemos" w:date="2019-10-09T09:44:00Z">
          <w:r w:rsidR="00511CE0">
            <w:rPr>
              <w:noProof/>
            </w:rPr>
            <w:t>20</w:t>
          </w:r>
        </w:ins>
        <w:del w:id="1346" w:author="Ryan Lemos" w:date="2019-10-07T11:05:00Z">
          <w:r w:rsidR="00D343FF" w:rsidDel="00EA672B">
            <w:rPr>
              <w:noProof/>
            </w:rPr>
            <w:delText>24</w:delText>
          </w:r>
        </w:del>
      </w:fldSimple>
      <w:bookmarkEnd w:id="1344"/>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1347"/>
      <w:del w:id="1348" w:author="Ryan Lemos" w:date="2019-10-07T11:19:00Z">
        <w:r w:rsidRPr="00BB49CF" w:rsidDel="00694F9B">
          <w:delText xml:space="preserve">Sistema de Gerenciamento de Banco de </w:delText>
        </w:r>
        <w:commentRangeStart w:id="1349"/>
        <w:r w:rsidRPr="00BB49CF" w:rsidDel="00694F9B">
          <w:delText>Dados</w:delText>
        </w:r>
        <w:commentRangeEnd w:id="1349"/>
        <w:r w:rsidR="00B30166" w:rsidDel="00694F9B">
          <w:rPr>
            <w:rStyle w:val="Refdecomentrio"/>
            <w:rFonts w:eastAsia="Calibri"/>
            <w:b w:val="0"/>
          </w:rPr>
          <w:commentReference w:id="1349"/>
        </w:r>
        <w:r w:rsidR="00773355" w:rsidDel="00694F9B">
          <w:delText xml:space="preserve"> (MySQL)</w:delText>
        </w:r>
      </w:del>
      <w:bookmarkStart w:id="1350" w:name="_Toc21505883"/>
      <w:ins w:id="1351" w:author="Ryan Lemos" w:date="2019-10-07T11:19:00Z">
        <w:r w:rsidR="00694F9B">
          <w:t>Banco de Dados (BD)</w:t>
        </w:r>
      </w:ins>
      <w:commentRangeEnd w:id="1347"/>
      <w:ins w:id="1352" w:author="Ryan Lemos" w:date="2019-10-07T11:24:00Z">
        <w:r w:rsidR="00216AA0">
          <w:rPr>
            <w:rStyle w:val="Refdecomentrio"/>
            <w:rFonts w:eastAsia="Calibri"/>
            <w:b w:val="0"/>
          </w:rPr>
          <w:commentReference w:id="1347"/>
        </w:r>
      </w:ins>
      <w:bookmarkEnd w:id="1350"/>
    </w:p>
    <w:p w14:paraId="6D3DD246" w14:textId="77777777" w:rsidR="00186C79" w:rsidRPr="009B3841" w:rsidRDefault="00186C79" w:rsidP="00952162"/>
    <w:p w14:paraId="77B8A6CF" w14:textId="68D850BE" w:rsidR="00773355" w:rsidRDefault="00186C79" w:rsidP="00773355">
      <w:r>
        <w:lastRenderedPageBreak/>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1353" w:author="Ryan Lemos" w:date="2019-10-07T09:16:00Z"/>
        </w:rPr>
      </w:pPr>
    </w:p>
    <w:p w14:paraId="4F6E8175" w14:textId="38E4E379" w:rsidR="00CC17F1" w:rsidRDefault="008D597F" w:rsidP="00641546">
      <w:pPr>
        <w:rPr>
          <w:ins w:id="1354" w:author="Ryan Lemos" w:date="2019-10-07T10:47:00Z"/>
        </w:rPr>
      </w:pPr>
      <w:ins w:id="1355" w:author="Ryan Lemos" w:date="2019-10-07T10:43:00Z">
        <w:r>
          <w:t>Existem diversos tipos de banco de dados. Dentre eles se destaca o banco de dados relacional. Ao qual</w:t>
        </w:r>
      </w:ins>
      <w:ins w:id="1356" w:author="Ryan Lemos" w:date="2019-10-07T19:54:00Z">
        <w:r w:rsidR="00172A13">
          <w:t xml:space="preserve"> os objetos do mundo real são abstraídos em forma de tabelas de registros e</w:t>
        </w:r>
      </w:ins>
      <w:ins w:id="1357" w:author="Ryan Lemos" w:date="2019-10-07T10:43:00Z">
        <w:r>
          <w:t xml:space="preserve"> </w:t>
        </w:r>
      </w:ins>
      <w:ins w:id="1358" w:author="Ryan Lemos" w:date="2019-10-07T19:54:00Z">
        <w:r w:rsidR="00172A13">
          <w:t>essas</w:t>
        </w:r>
      </w:ins>
      <w:ins w:id="1359" w:author="Ryan Lemos" w:date="2019-10-07T10:43:00Z">
        <w:r>
          <w:t xml:space="preserve"> tabelas se relacionam entre si. Recebem e fornecem chaves</w:t>
        </w:r>
      </w:ins>
      <w:ins w:id="1360" w:author="Ryan Lemos" w:date="2019-10-07T10:44:00Z">
        <w:r>
          <w:t xml:space="preserve"> únicas de identificação</w:t>
        </w:r>
      </w:ins>
      <w:ins w:id="1361" w:author="Ryan Lemos" w:date="2019-10-07T10:43:00Z">
        <w:r>
          <w:t xml:space="preserve"> para outras tabelas compondo </w:t>
        </w:r>
      </w:ins>
      <w:ins w:id="1362" w:author="Ryan Lemos" w:date="2019-10-07T10:44:00Z">
        <w:r>
          <w:t>assim ligações de relacionamento.</w:t>
        </w:r>
      </w:ins>
      <w:ins w:id="1363" w:author="Ryan Lemos" w:date="2019-10-07T10:51:00Z">
        <w:r w:rsidR="00933FC4">
          <w:t xml:space="preserve"> A </w:t>
        </w:r>
      </w:ins>
      <w:ins w:id="1364" w:author="Ryan Lemos" w:date="2019-10-07T10:52:00Z">
        <w:r w:rsidR="00933FC4">
          <w:fldChar w:fldCharType="begin"/>
        </w:r>
        <w:r w:rsidR="00933FC4">
          <w:instrText xml:space="preserve"> REF _Ref21337965 \h </w:instrText>
        </w:r>
      </w:ins>
      <w:r w:rsidR="00933FC4">
        <w:fldChar w:fldCharType="separate"/>
      </w:r>
      <w:ins w:id="1365" w:author="Ryan Lemos" w:date="2019-10-09T09:44:00Z">
        <w:r w:rsidR="00511CE0">
          <w:t xml:space="preserve">Figura </w:t>
        </w:r>
        <w:r w:rsidR="00511CE0">
          <w:rPr>
            <w:noProof/>
          </w:rPr>
          <w:t>21</w:t>
        </w:r>
      </w:ins>
      <w:ins w:id="1366" w:author="Ryan Lemos" w:date="2019-10-07T10:52:00Z">
        <w:r w:rsidR="00933FC4">
          <w:fldChar w:fldCharType="end"/>
        </w:r>
        <w:r w:rsidR="00933FC4">
          <w:t xml:space="preserve"> é um exemplo de um relacionamento entre tabelas. A tabela de questões se relaciona com a </w:t>
        </w:r>
      </w:ins>
      <w:ins w:id="1367" w:author="Ryan Lemos" w:date="2019-10-07T10:53:00Z">
        <w:r w:rsidR="00933FC4">
          <w:t>de alternativas</w:t>
        </w:r>
      </w:ins>
      <w:ins w:id="1368" w:author="Ryan Lemos" w:date="2019-10-07T10:54:00Z">
        <w:r w:rsidR="00933FC4">
          <w:t xml:space="preserve"> e vice-</w:t>
        </w:r>
      </w:ins>
      <w:ins w:id="1369" w:author="Ryan Lemos" w:date="2019-10-07T10:55:00Z">
        <w:r w:rsidR="00933FC4">
          <w:t>versa</w:t>
        </w:r>
      </w:ins>
      <w:ins w:id="1370" w:author="Ryan Lemos" w:date="2019-10-07T10:53:00Z">
        <w:r w:rsidR="00933FC4">
          <w:t>. A</w:t>
        </w:r>
      </w:ins>
      <w:ins w:id="1371" w:author="Ryan Lemos" w:date="2019-10-07T10:54:00Z">
        <w:r w:rsidR="00933FC4">
          <w:t xml:space="preserve"> </w:t>
        </w:r>
      </w:ins>
      <w:ins w:id="1372" w:author="Ryan Lemos" w:date="2019-10-07T10:53:00Z">
        <w:r w:rsidR="00933FC4">
          <w:t>de alternativas recebe a chave de identificação única</w:t>
        </w:r>
      </w:ins>
      <w:ins w:id="1373" w:author="Ryan Lemos" w:date="2019-10-07T10:54:00Z">
        <w:r w:rsidR="00933FC4">
          <w:t xml:space="preserve"> (questions_id)</w:t>
        </w:r>
      </w:ins>
      <w:ins w:id="1374" w:author="Ryan Lemos" w:date="2019-10-07T10:53:00Z">
        <w:r w:rsidR="00933FC4">
          <w:t xml:space="preserve"> da tabela de questões, indicando que uma alternativa pertence a uma dada questão</w:t>
        </w:r>
      </w:ins>
      <w:ins w:id="1375" w:author="Ryan Lemos" w:date="2019-10-07T11:22:00Z">
        <w:r w:rsidR="0025653B">
          <w:t xml:space="preserve"> </w:t>
        </w:r>
        <w:r w:rsidR="0025653B">
          <w:rPr>
            <w:noProof/>
          </w:rPr>
          <w:t>(SILBERCHATZ; KORTH; SUDARSHAN, 1999)</w:t>
        </w:r>
      </w:ins>
      <w:ins w:id="1376" w:author="Ryan Lemos" w:date="2019-10-07T10:53:00Z">
        <w:r w:rsidR="00933FC4">
          <w:t>.</w:t>
        </w:r>
      </w:ins>
      <w:ins w:id="1377" w:author="Ryan Lemos" w:date="2019-10-07T10:51:00Z">
        <w:r w:rsidR="00933FC4">
          <w:t xml:space="preserve"> </w:t>
        </w:r>
      </w:ins>
    </w:p>
    <w:p w14:paraId="5EC9A3DF" w14:textId="2FD480C5" w:rsidR="00933FC4" w:rsidRDefault="00933FC4" w:rsidP="00641546">
      <w:pPr>
        <w:rPr>
          <w:ins w:id="1378" w:author="Ryan Lemos" w:date="2019-10-07T10:50:00Z"/>
        </w:rPr>
      </w:pPr>
    </w:p>
    <w:p w14:paraId="6DEDE357" w14:textId="1A6AF50B" w:rsidR="00933FC4" w:rsidRDefault="00933FC4">
      <w:pPr>
        <w:pStyle w:val="Legenda"/>
        <w:keepNext/>
        <w:rPr>
          <w:ins w:id="1379" w:author="Ryan Lemos" w:date="2019-10-07T10:51:00Z"/>
        </w:rPr>
        <w:pPrChange w:id="1380" w:author="Ryan Lemos" w:date="2019-10-07T10:51:00Z">
          <w:pPr>
            <w:pStyle w:val="Legenda"/>
          </w:pPr>
        </w:pPrChange>
      </w:pPr>
      <w:bookmarkStart w:id="1381" w:name="_Ref21337965"/>
      <w:ins w:id="1382" w:author="Ryan Lemos" w:date="2019-10-07T10:51:00Z">
        <w:r>
          <w:t xml:space="preserve">Figura </w:t>
        </w:r>
        <w:r>
          <w:fldChar w:fldCharType="begin"/>
        </w:r>
        <w:r>
          <w:instrText xml:space="preserve"> SEQ Figura \* ARABIC </w:instrText>
        </w:r>
      </w:ins>
      <w:r>
        <w:fldChar w:fldCharType="separate"/>
      </w:r>
      <w:ins w:id="1383" w:author="Ryan Lemos" w:date="2019-10-09T09:44:00Z">
        <w:r w:rsidR="00511CE0">
          <w:rPr>
            <w:noProof/>
          </w:rPr>
          <w:t>21</w:t>
        </w:r>
      </w:ins>
      <w:ins w:id="1384" w:author="Ryan Lemos" w:date="2019-10-07T10:51:00Z">
        <w:r>
          <w:fldChar w:fldCharType="end"/>
        </w:r>
        <w:bookmarkEnd w:id="1381"/>
        <w:r>
          <w:t xml:space="preserve"> - Exemplo de um relacionamento entre tabelas</w:t>
        </w:r>
      </w:ins>
    </w:p>
    <w:p w14:paraId="065CCE1A" w14:textId="688CA617" w:rsidR="00933FC4" w:rsidRDefault="00933FC4" w:rsidP="00933FC4">
      <w:pPr>
        <w:ind w:firstLine="0"/>
        <w:jc w:val="center"/>
        <w:rPr>
          <w:ins w:id="1385" w:author="Ryan Lemos" w:date="2019-10-07T20:09:00Z"/>
        </w:rPr>
      </w:pPr>
      <w:ins w:id="1386"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3483" cy="2933508"/>
                      </a:xfrm>
                      <a:prstGeom prst="rect">
                        <a:avLst/>
                      </a:prstGeom>
                    </pic:spPr>
                  </pic:pic>
                </a:graphicData>
              </a:graphic>
            </wp:inline>
          </w:drawing>
        </w:r>
      </w:ins>
    </w:p>
    <w:p w14:paraId="2934C595" w14:textId="77777777" w:rsidR="006F2975" w:rsidRDefault="006F2975" w:rsidP="00933FC4">
      <w:pPr>
        <w:ind w:firstLine="0"/>
        <w:jc w:val="center"/>
        <w:rPr>
          <w:ins w:id="1387" w:author="Ryan Lemos" w:date="2019-10-07T10:55:00Z"/>
        </w:rPr>
      </w:pPr>
    </w:p>
    <w:p w14:paraId="483FF4D8" w14:textId="1BFB2894" w:rsidR="00933FC4" w:rsidRDefault="00933FC4" w:rsidP="00933FC4">
      <w:pPr>
        <w:rPr>
          <w:ins w:id="1388" w:author="Ryan Lemos" w:date="2019-10-07T10:55:00Z"/>
        </w:rPr>
      </w:pPr>
      <w:ins w:id="1389" w:author="Ryan Lemos" w:date="2019-10-07T10:55:00Z">
        <w:r>
          <w:lastRenderedPageBreak/>
          <w:t>Com isso surgem-se os graus</w:t>
        </w:r>
      </w:ins>
      <w:ins w:id="1390" w:author="Ryan Lemos" w:date="2019-10-07T20:09:00Z">
        <w:r w:rsidR="006F2975">
          <w:t xml:space="preserve"> (ou cardinalidade)</w:t>
        </w:r>
      </w:ins>
      <w:ins w:id="1391" w:author="Ryan Lemos" w:date="2019-10-07T10:55:00Z">
        <w:r>
          <w:t xml:space="preserve"> d</w:t>
        </w:r>
      </w:ins>
      <w:ins w:id="1392" w:author="Ryan Lemos" w:date="2019-10-07T20:10:00Z">
        <w:r w:rsidR="006F2975">
          <w:t>esses</w:t>
        </w:r>
      </w:ins>
      <w:ins w:id="1393" w:author="Ryan Lemos" w:date="2019-10-07T10:55:00Z">
        <w:r>
          <w:t xml:space="preserve"> relacionamentos. </w:t>
        </w:r>
      </w:ins>
      <w:ins w:id="1394" w:author="Ryan Lemos" w:date="2019-10-07T10:56:00Z">
        <w:r>
          <w:t>Um registro pode se relacionar com um</w:t>
        </w:r>
      </w:ins>
      <w:ins w:id="1395" w:author="Ryan Lemos" w:date="2019-10-07T11:06:00Z">
        <w:r w:rsidR="00EA672B">
          <w:t xml:space="preserve"> outro</w:t>
        </w:r>
      </w:ins>
      <w:ins w:id="1396" w:author="Ryan Lemos" w:date="2019-10-07T10:56:00Z">
        <w:r>
          <w:t xml:space="preserve"> registro (1 para 1), pode se relacionar com vários registros (1 para n) ou vários registros podem se relacionar com vários registros (n para n)</w:t>
        </w:r>
      </w:ins>
      <w:ins w:id="1397" w:author="Ryan Lemos" w:date="2019-10-07T10:57:00Z">
        <w:r>
          <w:t xml:space="preserve">. </w:t>
        </w:r>
      </w:ins>
      <w:ins w:id="1398" w:author="Ryan Lemos" w:date="2019-10-07T11:01:00Z">
        <w:r w:rsidR="00EA672B">
          <w:t>Por exemplo, uma</w:t>
        </w:r>
      </w:ins>
      <w:ins w:id="1399" w:author="Ryan Lemos" w:date="2019-10-07T11:02:00Z">
        <w:r w:rsidR="00EA672B">
          <w:t xml:space="preserve"> </w:t>
        </w:r>
      </w:ins>
      <w:ins w:id="1400"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1401" w:author="Ryan Lemos" w:date="2019-10-09T09:44:00Z">
        <w:r w:rsidR="00511CE0">
          <w:t xml:space="preserve">Figura </w:t>
        </w:r>
        <w:r w:rsidR="00511CE0">
          <w:rPr>
            <w:noProof/>
          </w:rPr>
          <w:t>21</w:t>
        </w:r>
      </w:ins>
      <w:ins w:id="1402" w:author="Ryan Lemos" w:date="2019-10-07T11:01:00Z">
        <w:r w:rsidR="00EA672B">
          <w:fldChar w:fldCharType="end"/>
        </w:r>
        <w:r w:rsidR="00EA672B">
          <w:t xml:space="preserve"> se relaciona </w:t>
        </w:r>
      </w:ins>
      <w:ins w:id="1403" w:author="Ryan Lemos" w:date="2019-10-07T11:02:00Z">
        <w:r w:rsidR="00EA672B">
          <w:t xml:space="preserve">com </w:t>
        </w:r>
      </w:ins>
      <w:ins w:id="1404" w:author="Ryan Lemos" w:date="2019-10-07T11:06:00Z">
        <w:r w:rsidR="00EA672B">
          <w:t>apenas</w:t>
        </w:r>
      </w:ins>
      <w:ins w:id="1405" w:author="Ryan Lemos" w:date="2019-10-07T11:02:00Z">
        <w:r w:rsidR="00EA672B">
          <w:t xml:space="preserve"> uma questão (ou seja, pertence a um registro). </w:t>
        </w:r>
      </w:ins>
      <w:ins w:id="1406" w:author="Ryan Lemos" w:date="2019-10-07T11:03:00Z">
        <w:r w:rsidR="00EA672B">
          <w:t>Então para um registro da tabela de alternativas temos um correspondente na tabela de questões (1 para 1). Por outro lado,</w:t>
        </w:r>
      </w:ins>
      <w:ins w:id="1407" w:author="Ryan Lemos" w:date="2019-10-07T11:04:00Z">
        <w:r w:rsidR="00EA672B">
          <w:t xml:space="preserve"> para uma questão</w:t>
        </w:r>
      </w:ins>
      <w:ins w:id="1408" w:author="Ryan Lemos" w:date="2019-10-07T11:02:00Z">
        <w:r w:rsidR="00EA672B">
          <w:t xml:space="preserve"> pode </w:t>
        </w:r>
      </w:ins>
      <w:ins w:id="1409" w:author="Ryan Lemos" w:date="2019-10-07T11:03:00Z">
        <w:r w:rsidR="00EA672B">
          <w:t>não</w:t>
        </w:r>
      </w:ins>
      <w:ins w:id="1410" w:author="Ryan Lemos" w:date="2019-10-07T11:04:00Z">
        <w:r w:rsidR="00EA672B">
          <w:t xml:space="preserve"> ter alternativas, como também ter uma ou mais alternativas (</w:t>
        </w:r>
      </w:ins>
      <w:ins w:id="1411" w:author="Ryan Lemos" w:date="2019-10-07T11:05:00Z">
        <w:r w:rsidR="00EA672B">
          <w:t>1 para n)</w:t>
        </w:r>
      </w:ins>
      <w:ins w:id="1412" w:author="Ryan Lemos" w:date="2019-10-07T11:04:00Z">
        <w:r w:rsidR="00EA672B">
          <w:t>.</w:t>
        </w:r>
      </w:ins>
      <w:ins w:id="1413" w:author="Ryan Lemos" w:date="2019-10-07T11:05:00Z">
        <w:r w:rsidR="00EA672B">
          <w:t xml:space="preserve"> Porém surge o exemplo da </w:t>
        </w:r>
      </w:ins>
      <w:ins w:id="1414" w:author="Ryan Lemos" w:date="2019-10-07T11:06:00Z">
        <w:r w:rsidR="00EA672B">
          <w:fldChar w:fldCharType="begin"/>
        </w:r>
        <w:r w:rsidR="00EA672B">
          <w:instrText xml:space="preserve"> REF _Ref21338818 \h </w:instrText>
        </w:r>
      </w:ins>
      <w:r w:rsidR="00EA672B">
        <w:fldChar w:fldCharType="separate"/>
      </w:r>
      <w:ins w:id="1415" w:author="Ryan Lemos" w:date="2019-10-09T09:44:00Z">
        <w:r w:rsidR="00511CE0">
          <w:t xml:space="preserve">Figura </w:t>
        </w:r>
        <w:r w:rsidR="00511CE0">
          <w:rPr>
            <w:noProof/>
          </w:rPr>
          <w:t>22</w:t>
        </w:r>
      </w:ins>
      <w:ins w:id="1416" w:author="Ryan Lemos" w:date="2019-10-07T11:06:00Z">
        <w:r w:rsidR="00EA672B">
          <w:fldChar w:fldCharType="end"/>
        </w:r>
        <w:r w:rsidR="00EA672B">
          <w:t xml:space="preserve">, </w:t>
        </w:r>
      </w:ins>
      <w:ins w:id="1417" w:author="Ryan Lemos" w:date="2019-10-07T11:07:00Z">
        <w:r w:rsidR="00EA672B">
          <w:t xml:space="preserve">que </w:t>
        </w:r>
        <w:r w:rsidR="000738BC">
          <w:t>se tem</w:t>
        </w:r>
        <w:r w:rsidR="00EA672B">
          <w:t xml:space="preserve"> uma tabela de perfis</w:t>
        </w:r>
        <w:r w:rsidR="000738BC">
          <w:t>, uma outra tabela de permissões. Um perfil pode ter v</w:t>
        </w:r>
      </w:ins>
      <w:ins w:id="1418" w:author="Ryan Lemos" w:date="2019-10-07T11:09:00Z">
        <w:r w:rsidR="000738BC">
          <w:t>á</w:t>
        </w:r>
      </w:ins>
      <w:ins w:id="1419" w:author="Ryan Lemos" w:date="2019-10-07T11:07:00Z">
        <w:r w:rsidR="000738BC">
          <w:t>ri</w:t>
        </w:r>
      </w:ins>
      <w:ins w:id="1420" w:author="Ryan Lemos" w:date="2019-10-07T11:08:00Z">
        <w:r w:rsidR="000738BC">
          <w:t xml:space="preserve">as permissões, por outro lado uma permissão </w:t>
        </w:r>
      </w:ins>
      <w:ins w:id="1421" w:author="Ryan Lemos" w:date="2019-10-07T11:09:00Z">
        <w:r w:rsidR="000738BC">
          <w:t>é capaz de pertencer a vários perfis. Assim</w:t>
        </w:r>
      </w:ins>
      <w:ins w:id="1422" w:author="Ryan Lemos" w:date="2019-10-07T11:10:00Z">
        <w:r w:rsidR="000738BC">
          <w:t xml:space="preserve"> nesses tipos de relacionamento, em que tanto de uma tabela quanto da outra, o nível de relacionamento for 1 para muitos,</w:t>
        </w:r>
      </w:ins>
      <w:ins w:id="1423" w:author="Ryan Lemos" w:date="2019-10-07T11:09:00Z">
        <w:r w:rsidR="000738BC">
          <w:t xml:space="preserve"> surge a figura de uma nova tabela que é chamada de pivô</w:t>
        </w:r>
      </w:ins>
      <w:ins w:id="1424" w:author="Ryan Lemos" w:date="2019-10-07T11:10:00Z">
        <w:r w:rsidR="000738BC">
          <w:t>. Essa tabela serve para agr</w:t>
        </w:r>
      </w:ins>
      <w:ins w:id="1425" w:author="Ryan Lemos" w:date="2019-10-07T11:11:00Z">
        <w:r w:rsidR="000738BC">
          <w:t xml:space="preserve">upar as chaves das duas tabelas participantes da relação. Desse jeito é possível identificar por exemplo quais são as permissões </w:t>
        </w:r>
      </w:ins>
      <w:ins w:id="1426" w:author="Ryan Lemos" w:date="2019-10-07T11:12:00Z">
        <w:r w:rsidR="000738BC">
          <w:t xml:space="preserve">de um determinado perfil. </w:t>
        </w:r>
      </w:ins>
      <w:ins w:id="1427" w:author="Ryan Lemos" w:date="2019-10-07T11:13:00Z">
        <w:r w:rsidR="00B205FF">
          <w:t>E</w:t>
        </w:r>
      </w:ins>
      <w:ins w:id="1428" w:author="Ryan Lemos" w:date="2019-10-07T11:12:00Z">
        <w:r w:rsidR="000738BC">
          <w:t xml:space="preserve"> saber quais perfis tem acesso a uma determinada permissão</w:t>
        </w:r>
      </w:ins>
      <w:ins w:id="1429" w:author="Ryan Lemos" w:date="2019-10-07T11:22:00Z">
        <w:r w:rsidR="0025653B">
          <w:t xml:space="preserve"> </w:t>
        </w:r>
        <w:r w:rsidR="0025653B">
          <w:rPr>
            <w:noProof/>
          </w:rPr>
          <w:t>(SILBERCHATZ; KORTH; SUDARSHAN, 1999)</w:t>
        </w:r>
      </w:ins>
      <w:ins w:id="1430" w:author="Ryan Lemos" w:date="2019-10-07T11:12:00Z">
        <w:r w:rsidR="000738BC">
          <w:t>.</w:t>
        </w:r>
      </w:ins>
      <w:ins w:id="1431" w:author="Ryan Lemos" w:date="2019-10-07T11:09:00Z">
        <w:r w:rsidR="000738BC">
          <w:t xml:space="preserve"> </w:t>
        </w:r>
      </w:ins>
    </w:p>
    <w:p w14:paraId="1E3CA50B" w14:textId="77777777" w:rsidR="00933FC4" w:rsidRDefault="00933FC4">
      <w:pPr>
        <w:rPr>
          <w:ins w:id="1432" w:author="Ryan Lemos" w:date="2019-10-07T10:47:00Z"/>
        </w:rPr>
      </w:pPr>
    </w:p>
    <w:p w14:paraId="017D85C4" w14:textId="04D17A96" w:rsidR="00EA672B" w:rsidRDefault="00EA672B">
      <w:pPr>
        <w:pStyle w:val="Legenda"/>
        <w:keepNext/>
        <w:rPr>
          <w:ins w:id="1433" w:author="Ryan Lemos" w:date="2019-10-07T11:05:00Z"/>
        </w:rPr>
        <w:pPrChange w:id="1434" w:author="Ryan Lemos" w:date="2019-10-07T11:05:00Z">
          <w:pPr>
            <w:pStyle w:val="Legenda"/>
          </w:pPr>
        </w:pPrChange>
      </w:pPr>
      <w:bookmarkStart w:id="1435" w:name="_Ref21338818"/>
      <w:ins w:id="1436" w:author="Ryan Lemos" w:date="2019-10-07T11:05:00Z">
        <w:r>
          <w:t xml:space="preserve">Figura </w:t>
        </w:r>
        <w:r>
          <w:fldChar w:fldCharType="begin"/>
        </w:r>
        <w:r>
          <w:instrText xml:space="preserve"> SEQ Figura \* ARABIC </w:instrText>
        </w:r>
      </w:ins>
      <w:r>
        <w:fldChar w:fldCharType="separate"/>
      </w:r>
      <w:ins w:id="1437" w:author="Ryan Lemos" w:date="2019-10-09T09:44:00Z">
        <w:r w:rsidR="00511CE0">
          <w:rPr>
            <w:noProof/>
          </w:rPr>
          <w:t>22</w:t>
        </w:r>
      </w:ins>
      <w:ins w:id="1438" w:author="Ryan Lemos" w:date="2019-10-07T11:05:00Z">
        <w:r>
          <w:fldChar w:fldCharType="end"/>
        </w:r>
        <w:bookmarkEnd w:id="1435"/>
        <w:r>
          <w:t xml:space="preserve"> - Relacionamento muitos para muitos</w:t>
        </w:r>
      </w:ins>
    </w:p>
    <w:p w14:paraId="436B0173" w14:textId="4B01B2BD" w:rsidR="00933FC4" w:rsidRDefault="00933FC4">
      <w:pPr>
        <w:ind w:firstLine="0"/>
        <w:jc w:val="center"/>
        <w:rPr>
          <w:ins w:id="1439" w:author="Ryan Lemos" w:date="2019-10-07T11:19:00Z"/>
        </w:rPr>
        <w:pPrChange w:id="1440" w:author="Ryan Lemos" w:date="2019-10-07T11:22:00Z">
          <w:pPr>
            <w:jc w:val="center"/>
          </w:pPr>
        </w:pPrChange>
      </w:pPr>
      <w:ins w:id="1441" w:author="Ryan Lemos" w:date="2019-10-07T10:47:00Z">
        <w:r>
          <w:rPr>
            <w:noProof/>
          </w:rPr>
          <w:drawing>
            <wp:inline distT="0" distB="0" distL="0" distR="0" wp14:anchorId="366C19B7" wp14:editId="308594F0">
              <wp:extent cx="4080163" cy="1116183"/>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5835" cy="1161505"/>
                      </a:xfrm>
                      <a:prstGeom prst="rect">
                        <a:avLst/>
                      </a:prstGeom>
                    </pic:spPr>
                  </pic:pic>
                </a:graphicData>
              </a:graphic>
            </wp:inline>
          </w:drawing>
        </w:r>
      </w:ins>
    </w:p>
    <w:p w14:paraId="1B32CBB6" w14:textId="77777777" w:rsidR="00694F9B" w:rsidRDefault="00694F9B">
      <w:pPr>
        <w:jc w:val="center"/>
        <w:rPr>
          <w:ins w:id="1442" w:author="Ryan Lemos" w:date="2019-10-07T09:16:00Z"/>
        </w:rPr>
        <w:pPrChange w:id="1443" w:author="Ryan Lemos" w:date="2019-10-07T10:48:00Z">
          <w:pPr/>
        </w:pPrChange>
      </w:pPr>
    </w:p>
    <w:p w14:paraId="30F7B58A" w14:textId="77777777" w:rsidR="00694F9B" w:rsidRDefault="00694F9B" w:rsidP="00694F9B">
      <w:pPr>
        <w:pStyle w:val="Ttulo3"/>
        <w:rPr>
          <w:ins w:id="1444" w:author="Ryan Lemos" w:date="2019-10-07T11:18:00Z"/>
        </w:rPr>
      </w:pPr>
      <w:bookmarkStart w:id="1445" w:name="_Toc21505884"/>
      <w:ins w:id="1446" w:author="Ryan Lemos" w:date="2019-10-07T11:18:00Z">
        <w:r w:rsidRPr="00BB49CF">
          <w:t>Sistema de Gerenciamento de Banco de Dados</w:t>
        </w:r>
        <w:r>
          <w:t xml:space="preserve"> (MySQL)</w:t>
        </w:r>
        <w:bookmarkEnd w:id="1445"/>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51B8101C"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1447" w:author="Ryan Lemos" w:date="2019-10-09T09:44:00Z">
        <w:r w:rsidR="00511CE0">
          <w:t xml:space="preserve">Figura </w:t>
        </w:r>
        <w:r w:rsidR="00511CE0">
          <w:rPr>
            <w:noProof/>
          </w:rPr>
          <w:t>23</w:t>
        </w:r>
        <w:r w:rsidR="00511CE0" w:rsidDel="00EA672B">
          <w:rPr>
            <w:noProof/>
          </w:rPr>
          <w:t>25</w:t>
        </w:r>
      </w:ins>
      <w:del w:id="1448"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37650C6E" w:rsidR="00F93875" w:rsidRDefault="00F93875" w:rsidP="00952162">
      <w:pPr>
        <w:pStyle w:val="Legenda"/>
        <w:keepNext/>
      </w:pPr>
      <w:bookmarkStart w:id="1449" w:name="_Ref526697739"/>
      <w:r>
        <w:t xml:space="preserve">Figura </w:t>
      </w:r>
      <w:fldSimple w:instr=" SEQ Figura \* ARABIC ">
        <w:ins w:id="1450" w:author="Ryan Lemos" w:date="2019-10-09T09:44:00Z">
          <w:r w:rsidR="00511CE0">
            <w:rPr>
              <w:noProof/>
            </w:rPr>
            <w:t>23</w:t>
          </w:r>
        </w:ins>
        <w:del w:id="1451" w:author="Ryan Lemos" w:date="2019-10-07T11:05:00Z">
          <w:r w:rsidR="00D343FF" w:rsidDel="00EA672B">
            <w:rPr>
              <w:noProof/>
            </w:rPr>
            <w:delText>25</w:delText>
          </w:r>
        </w:del>
      </w:fldSimple>
      <w:bookmarkEnd w:id="1449"/>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2985ADFC"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1452" w:author="Ryan Lemos" w:date="2019-10-09T09:44:00Z">
        <w:r w:rsidR="00511CE0">
          <w:t xml:space="preserve">Figura </w:t>
        </w:r>
        <w:r w:rsidR="00511CE0">
          <w:rPr>
            <w:noProof/>
          </w:rPr>
          <w:t>23</w:t>
        </w:r>
        <w:r w:rsidR="00511CE0" w:rsidDel="00EA672B">
          <w:rPr>
            <w:noProof/>
          </w:rPr>
          <w:t>25</w:t>
        </w:r>
      </w:ins>
      <w:del w:id="1453"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454" w:name="_Toc21505885"/>
      <w:r>
        <w:lastRenderedPageBreak/>
        <w:t xml:space="preserve">desenvolvimento do </w:t>
      </w:r>
      <w:r w:rsidR="00B265CE">
        <w:t>ambiente</w:t>
      </w:r>
      <w:r>
        <w:t xml:space="preserve"> proposto</w:t>
      </w:r>
      <w:bookmarkEnd w:id="1454"/>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1455" w:name="_Toc21505886"/>
      <w:r>
        <w:t>Ferramentas de desenvolvimento utilizadas</w:t>
      </w:r>
      <w:bookmarkEnd w:id="1455"/>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F27943A"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del w:id="1456" w:author="Ryan Lemos" w:date="2019-10-07T21:00:00Z">
        <w:r w:rsidDel="004D18C2">
          <w:delText xml:space="preserve">Para a primeira </w:delText>
        </w:r>
      </w:del>
      <w:ins w:id="1457" w:author="Ryan Lemos" w:date="2019-10-07T21:00:00Z">
        <w:r w:rsidR="004D18C2">
          <w:t>F</w:t>
        </w:r>
      </w:ins>
      <w:del w:id="1458" w:author="Ryan Lemos" w:date="2019-10-07T21:00:00Z">
        <w:r w:rsidDel="004D18C2">
          <w:delText>f</w:delText>
        </w:r>
      </w:del>
      <w:r>
        <w:t>oi</w:t>
      </w:r>
      <w:ins w:id="1459" w:author="Ryan Lemos" w:date="2019-10-07T21:00:00Z">
        <w:r w:rsidR="004D18C2">
          <w:t>-se</w:t>
        </w:r>
      </w:ins>
      <w:r w:rsidR="00C3177A">
        <w:t xml:space="preserve"> </w:t>
      </w:r>
      <w:del w:id="1460" w:author="Ryan Lemos" w:date="2019-10-07T21:00:00Z">
        <w:r w:rsidR="00C3177A" w:rsidDel="004D18C2">
          <w:delText>usado</w:delText>
        </w:r>
        <w:r w:rsidDel="004D18C2">
          <w:delText xml:space="preserve"> </w:delText>
        </w:r>
      </w:del>
      <w:ins w:id="1461" w:author="Ryan Lemos" w:date="2019-10-07T21:00:00Z">
        <w:r w:rsidR="004D18C2">
          <w:t xml:space="preserve">utilizado </w:t>
        </w:r>
      </w:ins>
      <w:r>
        <w:t>o</w:t>
      </w:r>
      <w:del w:id="1462" w:author="Ryan Lemos" w:date="2019-10-07T21:00:00Z">
        <w:r w:rsidDel="004D18C2">
          <w:delText xml:space="preserve"> </w:delText>
        </w:r>
        <w:commentRangeStart w:id="1463"/>
        <w:r w:rsidDel="004D18C2">
          <w:delText>Visual Studio Code</w:delText>
        </w:r>
      </w:del>
      <w:r>
        <w:t xml:space="preserve"> </w:t>
      </w:r>
      <w:commentRangeEnd w:id="1463"/>
      <w:r w:rsidR="00C3177A">
        <w:rPr>
          <w:rStyle w:val="Refdecomentrio"/>
        </w:rPr>
        <w:commentReference w:id="1463"/>
      </w:r>
      <w:commentRangeStart w:id="1464"/>
      <w:del w:id="1465" w:author="Ryan Lemos" w:date="2019-10-07T21:01:00Z">
        <w:r w:rsidDel="004D18C2">
          <w:delText>(</w:delText>
        </w:r>
      </w:del>
      <w:r>
        <w:t>VSCODE</w:t>
      </w:r>
      <w:commentRangeEnd w:id="1464"/>
      <w:r w:rsidR="005D3460">
        <w:rPr>
          <w:rStyle w:val="Refdecomentrio"/>
        </w:rPr>
        <w:commentReference w:id="1464"/>
      </w:r>
      <w:del w:id="1466" w:author="Ryan Lemos" w:date="2019-10-07T21:01:00Z">
        <w:r w:rsidDel="004D18C2">
          <w:delText>)</w:delText>
        </w:r>
      </w:del>
      <w:r>
        <w:t xml:space="preserve"> da Microsoft, pois apoia o desenvolvimento em TypeScript auxiliando em complementação de nomes de funções e pacotes. </w:t>
      </w:r>
      <w:ins w:id="1467" w:author="Ryan Lemos" w:date="2019-10-07T21:01:00Z">
        <w:r w:rsidR="004D18C2">
          <w:t>Também com extensões, como visto na seção x, foi possível que o VSCODE reconhecesse as funções PHP, além de form</w:t>
        </w:r>
      </w:ins>
      <w:ins w:id="1468" w:author="Ryan Lemos" w:date="2019-10-07T21:02:00Z">
        <w:r w:rsidR="004D18C2">
          <w:t>atar os códigos conforme os padrões do PHP.</w:t>
        </w:r>
      </w:ins>
      <w:ins w:id="1469" w:author="Ryan Lemos" w:date="2019-10-07T21:01:00Z">
        <w:r w:rsidR="004D18C2">
          <w:t xml:space="preserve"> </w:t>
        </w:r>
      </w:ins>
      <w:del w:id="1470"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1471"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596E44">
      <w:pPr>
        <w:pStyle w:val="Ttulo2"/>
      </w:pPr>
      <w:bookmarkStart w:id="1472" w:name="_Toc21505887"/>
      <w:r>
        <w:t>Estruturação do sistema</w:t>
      </w:r>
      <w:bookmarkEnd w:id="147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1473" w:name="_Toc21505888"/>
      <w:r>
        <w:t>Diagrama de banco de dados</w:t>
      </w:r>
      <w:bookmarkEnd w:id="1473"/>
    </w:p>
    <w:p w14:paraId="22B4D6FC" w14:textId="77777777" w:rsidR="009A2E13" w:rsidRDefault="009A2E13" w:rsidP="009A2E13"/>
    <w:p w14:paraId="7CBA9CDA" w14:textId="77777777" w:rsidR="00511CE0" w:rsidRDefault="009A2E13" w:rsidP="00511CE0">
      <w:pPr>
        <w:rPr>
          <w:ins w:id="1474"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1475" w:author="Ryan Lemos" w:date="2019-10-09T09:38:00Z">
        <w:r w:rsidR="00A57CA9">
          <w:t xml:space="preserve"> </w:t>
        </w:r>
      </w:ins>
      <w:del w:id="1476" w:author="Ryan Lemos" w:date="2019-10-09T09:38:00Z">
        <w:r w:rsidRPr="005B582B" w:rsidDel="00A57CA9">
          <w:delText xml:space="preserve"> Assim os próximos parágrafos explicam o significado de cada tabela e o seu motivo de relacionar com outras tabelas.</w:delText>
        </w:r>
      </w:del>
      <w:ins w:id="1477" w:author="Ryan Lemos" w:date="2019-10-09T09:45:00Z">
        <w:r w:rsidR="00511CE0">
          <w:t xml:space="preserve">A </w:t>
        </w:r>
        <w:r w:rsidR="00511CE0">
          <w:fldChar w:fldCharType="begin"/>
        </w:r>
        <w:r w:rsidR="00511CE0">
          <w:instrText xml:space="preserve"> REF _Ref21506616 \h </w:instrText>
        </w:r>
      </w:ins>
      <w:r w:rsidR="00511CE0">
        <w:fldChar w:fldCharType="separate"/>
      </w:r>
      <w:ins w:id="1478" w:author="Ryan Lemos" w:date="2019-10-09T09:45:00Z">
        <w:r w:rsidR="00511CE0">
          <w:t xml:space="preserve">Figura </w:t>
        </w:r>
        <w:r w:rsidR="00511CE0">
          <w:rPr>
            <w:noProof/>
          </w:rPr>
          <w:t>24</w:t>
        </w:r>
        <w:r w:rsidR="00511CE0" w:rsidDel="00EA672B">
          <w:rPr>
            <w:noProof/>
          </w:rPr>
          <w:t>26</w:t>
        </w:r>
        <w:r w:rsidR="00511CE0">
          <w:fldChar w:fldCharType="end"/>
        </w:r>
        <w:r w:rsidR="00511CE0">
          <w:t xml:space="preserve"> se trata da modelagem de banco de dados final da aplicação. </w:t>
        </w:r>
      </w:ins>
      <w:ins w:id="1479" w:author="Ryan Lemos" w:date="2019-10-09T09:46:00Z">
        <w:r w:rsidR="00511CE0">
          <w:t>Ela</w:t>
        </w:r>
      </w:ins>
      <w:ins w:id="1480" w:author="Ryan Lemos" w:date="2019-10-09T09:45:00Z">
        <w:r w:rsidR="00511CE0">
          <w:t xml:space="preserve"> contempla a gestão de eventos, turmas, usuários, menus, permissões, perfis, dúvidas, materiais, atividades, questões, alternativas e assuntos de questões.</w:t>
        </w:r>
      </w:ins>
      <w:ins w:id="1481" w:author="Ryan Lemos" w:date="2019-10-09T09:47:00Z">
        <w:r w:rsidR="00511CE0">
          <w:t xml:space="preserve"> Vale destacar que a modelagem serviu somente como apoio a documentação</w:t>
        </w:r>
      </w:ins>
      <w:ins w:id="1482" w:author="Ryan Lemos" w:date="2019-10-09T09:48:00Z">
        <w:r w:rsidR="00511CE0">
          <w:t xml:space="preserve"> e visualização das interações</w:t>
        </w:r>
      </w:ins>
      <w:ins w:id="1483" w:author="Ryan Lemos" w:date="2019-10-09T09:47:00Z">
        <w:r w:rsidR="00511CE0">
          <w:t xml:space="preserve"> do sistema</w:t>
        </w:r>
      </w:ins>
      <w:ins w:id="1484" w:author="Ryan Lemos" w:date="2019-10-09T09:48:00Z">
        <w:r w:rsidR="00511CE0">
          <w:t>. Como discutido na seção x, o Laravel, framework utilizado para o desenvolvimento da aplicação, conta com uma funcionalidade chamada de migrações</w:t>
        </w:r>
      </w:ins>
      <w:ins w:id="1485" w:author="Ryan Lemos" w:date="2019-10-09T09:49:00Z">
        <w:r w:rsidR="00511CE0">
          <w:t>. Assim todas as mudanças na modelagem da base, eram feitas primeiro nos arquivos das migrações, para posteriormente serem alteradas no mo</w:t>
        </w:r>
      </w:ins>
      <w:ins w:id="1486" w:author="Ryan Lemos" w:date="2019-10-09T09:50:00Z">
        <w:r w:rsidR="00511CE0">
          <w:t xml:space="preserve">delo. Optou-se por essa alternativa, por acreditar que agilizaria o processo de desenvolvimento, tendo em vista que caso algum campo fosse alterado, a migração sofreria uma mudança </w:t>
        </w:r>
      </w:ins>
      <w:ins w:id="1487" w:author="Ryan Lemos" w:date="2019-10-09T09:51:00Z">
        <w:r w:rsidR="00511CE0">
          <w:t xml:space="preserve">e não teria que ficar alterando a modelagem a todo momento. </w:t>
        </w:r>
      </w:ins>
      <w:del w:id="1488" w:author="Ryan Lemos" w:date="2019-10-09T09:43:00Z">
        <w:r w:rsidRPr="005B582B" w:rsidDel="00511CE0">
          <w:delText xml:space="preserve"> </w:delText>
        </w:r>
      </w:del>
    </w:p>
    <w:p w14:paraId="57C04D14" w14:textId="77777777" w:rsidR="00511CE0" w:rsidRDefault="00511CE0" w:rsidP="00511CE0">
      <w:pPr>
        <w:rPr>
          <w:ins w:id="1489" w:author="Ryan Lemos" w:date="2019-10-09T09:51:00Z"/>
        </w:rPr>
      </w:pPr>
    </w:p>
    <w:p w14:paraId="21672C59" w14:textId="77777777" w:rsidR="005B293B" w:rsidRDefault="00511CE0" w:rsidP="005B293B">
      <w:pPr>
        <w:rPr>
          <w:ins w:id="1490" w:author="Ryan Lemos" w:date="2019-10-09T10:07:00Z"/>
        </w:rPr>
      </w:pPr>
      <w:ins w:id="1491" w:author="Ryan Lemos" w:date="2019-10-09T09:51:00Z">
        <w:r>
          <w:t>Uma outra caraterística visível, é que</w:t>
        </w:r>
      </w:ins>
      <w:ins w:id="1492" w:author="Ryan Lemos" w:date="2019-10-09T09:52:00Z">
        <w:r>
          <w:t xml:space="preserve"> os nomes</w:t>
        </w:r>
      </w:ins>
      <w:ins w:id="1493" w:author="Ryan Lemos" w:date="2019-10-09T09:51:00Z">
        <w:r>
          <w:t xml:space="preserve"> </w:t>
        </w:r>
      </w:ins>
      <w:ins w:id="1494" w:author="Ryan Lemos" w:date="2019-10-09T09:52:00Z">
        <w:r>
          <w:t>d</w:t>
        </w:r>
      </w:ins>
      <w:ins w:id="1495" w:author="Ryan Lemos" w:date="2019-10-09T09:51:00Z">
        <w:r>
          <w:t>as tabelas estão tod</w:t>
        </w:r>
      </w:ins>
      <w:ins w:id="1496" w:author="Ryan Lemos" w:date="2019-10-09T09:52:00Z">
        <w:r>
          <w:t xml:space="preserve">os em inglês. Isso se deu pelo fato de que se seguiu o padrão do Laravel para nomeação de tabelas. Pois por exemplo, </w:t>
        </w:r>
      </w:ins>
      <w:ins w:id="1497" w:author="Ryan Lemos" w:date="2019-10-09T09:53:00Z">
        <w:r>
          <w:t>quando</w:t>
        </w:r>
        <w:r w:rsidR="00B23593">
          <w:t xml:space="preserve"> se cria um </w:t>
        </w:r>
      </w:ins>
      <w:ins w:id="1498" w:author="Ryan Lemos" w:date="2019-10-09T09:54:00Z">
        <w:r w:rsidR="00B23593">
          <w:t>M</w:t>
        </w:r>
      </w:ins>
      <w:ins w:id="1499" w:author="Ryan Lemos" w:date="2019-10-09T09:53:00Z">
        <w:r w:rsidR="00B23593">
          <w:t>odel</w:t>
        </w:r>
      </w:ins>
      <w:ins w:id="1500" w:author="Ryan Lemos" w:date="2019-10-09T09:54:00Z">
        <w:r w:rsidR="00B23593">
          <w:t xml:space="preserve"> no Laravel</w:t>
        </w:r>
      </w:ins>
      <w:ins w:id="1501" w:author="Ryan Lemos" w:date="2019-10-09T09:53:00Z">
        <w:r w:rsidR="00B23593">
          <w:t xml:space="preserve"> </w:t>
        </w:r>
      </w:ins>
      <w:ins w:id="1502" w:author="Ryan Lemos" w:date="2019-10-09T09:54:00Z">
        <w:r w:rsidR="00B23593">
          <w:t xml:space="preserve">com o nome </w:t>
        </w:r>
        <w:r w:rsidR="00B23593" w:rsidRPr="00B23593">
          <w:rPr>
            <w:i/>
            <w:iCs/>
            <w:rPrChange w:id="1503" w:author="Ryan Lemos" w:date="2019-10-09T09:54:00Z">
              <w:rPr/>
            </w:rPrChange>
          </w:rPr>
          <w:t>User</w:t>
        </w:r>
        <w:r w:rsidR="00B23593">
          <w:t xml:space="preserve">, o Laravel deduz que o nome da tabela seja </w:t>
        </w:r>
      </w:ins>
      <w:ins w:id="1504" w:author="Ryan Lemos" w:date="2019-10-09T09:55:00Z">
        <w:r w:rsidR="00B23593" w:rsidRPr="00B23593">
          <w:rPr>
            <w:i/>
            <w:iCs/>
            <w:rPrChange w:id="1505" w:author="Ryan Lemos" w:date="2019-10-09T09:55:00Z">
              <w:rPr/>
            </w:rPrChange>
          </w:rPr>
          <w:t>Users</w:t>
        </w:r>
        <w:r w:rsidR="00B23593">
          <w:t xml:space="preserve"> sempre no plural.</w:t>
        </w:r>
      </w:ins>
      <w:ins w:id="1506" w:author="Ryan Lemos" w:date="2019-10-09T09:56:00Z">
        <w:r w:rsidR="00B23593">
          <w:t xml:space="preserve"> O framework entende as tabelas no plural no idioma inglês, tome-se o exempl</w:t>
        </w:r>
      </w:ins>
      <w:ins w:id="1507" w:author="Ryan Lemos" w:date="2019-10-09T09:57:00Z">
        <w:r w:rsidR="00B23593">
          <w:t>o da tabela de atividades da modelagem (</w:t>
        </w:r>
        <w:r w:rsidR="00B23593" w:rsidRPr="00B23593">
          <w:rPr>
            <w:i/>
            <w:iCs/>
            <w:rPrChange w:id="1508" w:author="Ryan Lemos" w:date="2019-10-09T09:57:00Z">
              <w:rPr/>
            </w:rPrChange>
          </w:rPr>
          <w:t>activities</w:t>
        </w:r>
        <w:r w:rsidR="00B23593">
          <w:t xml:space="preserve">, </w:t>
        </w:r>
        <w:r w:rsidR="00B23593">
          <w:fldChar w:fldCharType="begin"/>
        </w:r>
        <w:r w:rsidR="00B23593">
          <w:instrText xml:space="preserve"> REF _Ref21506616 \h </w:instrText>
        </w:r>
      </w:ins>
      <w:r w:rsidR="00B23593">
        <w:fldChar w:fldCharType="separate"/>
      </w:r>
      <w:ins w:id="1509" w:author="Ryan Lemos" w:date="2019-10-09T09:57:00Z">
        <w:r w:rsidR="00B23593">
          <w:t xml:space="preserve">Figura </w:t>
        </w:r>
        <w:r w:rsidR="00B23593">
          <w:rPr>
            <w:noProof/>
          </w:rPr>
          <w:t>24</w:t>
        </w:r>
        <w:r w:rsidR="00B23593">
          <w:fldChar w:fldCharType="end"/>
        </w:r>
        <w:r w:rsidR="00B23593">
          <w:t>)</w:t>
        </w:r>
      </w:ins>
      <w:ins w:id="1510" w:author="Ryan Lemos" w:date="2019-10-09T09:58:00Z">
        <w:r w:rsidR="00B23593">
          <w:t xml:space="preserve">. O nome do Model é </w:t>
        </w:r>
        <w:r w:rsidR="00B23593" w:rsidRPr="00B23593">
          <w:rPr>
            <w:i/>
            <w:iCs/>
            <w:rPrChange w:id="1511" w:author="Ryan Lemos" w:date="2019-10-09T09:58:00Z">
              <w:rPr/>
            </w:rPrChange>
          </w:rPr>
          <w:t>Activity</w:t>
        </w:r>
        <w:r w:rsidR="00B23593">
          <w:t>, porém sozinho o Laravel deduz o nome para o p</w:t>
        </w:r>
      </w:ins>
      <w:ins w:id="1512" w:author="Ryan Lemos" w:date="2019-10-09T09:59:00Z">
        <w:r w:rsidR="00B23593">
          <w:t>lural na língua inglesa. Toma-se o exemplo da tabela de questões, se fosse utilizado no idioma português u</w:t>
        </w:r>
      </w:ins>
      <w:ins w:id="1513" w:author="Ryan Lemos" w:date="2019-10-09T10:00:00Z">
        <w:r w:rsidR="00B23593">
          <w:t>m possível nome do Model seria Questao, sem acentos. Porém ao converter o Laravel deduziria que o nome da tabela seria ‘questaos’.</w:t>
        </w:r>
      </w:ins>
      <w:ins w:id="1514" w:author="Ryan Lemos" w:date="2019-10-09T09:58:00Z">
        <w:r w:rsidR="00B23593">
          <w:t xml:space="preserve"> </w:t>
        </w:r>
      </w:ins>
      <w:ins w:id="1515" w:author="Ryan Lemos" w:date="2019-10-09T09:55:00Z">
        <w:r w:rsidR="00B23593">
          <w:t xml:space="preserve"> Isso pode ser alterado por meio de</w:t>
        </w:r>
      </w:ins>
      <w:ins w:id="1516" w:author="Ryan Lemos" w:date="2019-10-09T09:56:00Z">
        <w:r w:rsidR="00B23593">
          <w:t xml:space="preserve"> uma variável </w:t>
        </w:r>
      </w:ins>
      <w:ins w:id="1517" w:author="Ryan Lemos" w:date="2019-10-09T09:55:00Z">
        <w:r w:rsidR="00B23593">
          <w:t xml:space="preserve">do </w:t>
        </w:r>
      </w:ins>
      <w:ins w:id="1518" w:author="Ryan Lemos" w:date="2019-10-09T09:56:00Z">
        <w:r w:rsidR="00B23593">
          <w:t>M</w:t>
        </w:r>
      </w:ins>
      <w:ins w:id="1519" w:author="Ryan Lemos" w:date="2019-10-09T09:55:00Z">
        <w:r w:rsidR="00B23593">
          <w:t>odel</w:t>
        </w:r>
      </w:ins>
      <w:ins w:id="1520" w:author="Ryan Lemos" w:date="2019-10-09T09:56:00Z">
        <w:r w:rsidR="00B23593">
          <w:t xml:space="preserve"> chamada de </w:t>
        </w:r>
        <w:r w:rsidR="00B23593" w:rsidRPr="00B23593">
          <w:rPr>
            <w:i/>
            <w:iCs/>
            <w:rPrChange w:id="1521" w:author="Ryan Lemos" w:date="2019-10-09T09:56:00Z">
              <w:rPr/>
            </w:rPrChange>
          </w:rPr>
          <w:t>table</w:t>
        </w:r>
        <w:r w:rsidR="00B23593">
          <w:t>.</w:t>
        </w:r>
      </w:ins>
      <w:ins w:id="1522" w:author="Ryan Lemos" w:date="2019-10-09T10:01:00Z">
        <w:r w:rsidR="00B23593">
          <w:t xml:space="preserve"> Porém, novamente a fim de garantir uma maior velocidade no desenvolvimento, optou-se por manter o padrão adotado pelo Laravel.</w:t>
        </w:r>
      </w:ins>
      <w:ins w:id="1523" w:author="Ryan Lemos" w:date="2019-10-09T10:07:00Z">
        <w:r w:rsidR="005B293B">
          <w:t xml:space="preserve"> </w:t>
        </w:r>
      </w:ins>
    </w:p>
    <w:p w14:paraId="07FCB4FF" w14:textId="43912D38" w:rsidR="00B32D53" w:rsidRDefault="005B293B">
      <w:pPr>
        <w:sectPr w:rsidR="00B32D53" w:rsidSect="00C1350C">
          <w:headerReference w:type="default" r:id="rId45"/>
          <w:pgSz w:w="11906" w:h="16838"/>
          <w:pgMar w:top="1701" w:right="1134" w:bottom="1134" w:left="1701" w:header="1134" w:footer="567" w:gutter="0"/>
          <w:cols w:space="708"/>
          <w:docGrid w:linePitch="360"/>
        </w:sectPr>
      </w:pPr>
      <w:ins w:id="1524" w:author="Ryan Lemos" w:date="2019-10-09T10:07:00Z">
        <w:r>
          <w:t xml:space="preserve">Para </w:t>
        </w:r>
        <w:r w:rsidR="00F74B19">
          <w:t>se ade</w:t>
        </w:r>
      </w:ins>
      <w:ins w:id="1525" w:author="Ryan Lemos" w:date="2019-10-09T10:08:00Z">
        <w:r w:rsidR="00F74B19">
          <w:t xml:space="preserve">quar ao modelo de permissões, descrito pela seção x, que é baseado em papéis ou perfis e a esses perfis permissões, gerou-se a tabela de </w:t>
        </w:r>
      </w:ins>
      <w:ins w:id="1526" w:author="Ryan Lemos" w:date="2019-10-09T10:09:00Z">
        <w:r w:rsidR="00F74B19">
          <w:t>perfis (</w:t>
        </w:r>
        <w:r w:rsidR="00F74B19" w:rsidRPr="00F74B19">
          <w:rPr>
            <w:i/>
            <w:iCs/>
            <w:rPrChange w:id="1527" w:author="Ryan Lemos" w:date="2019-10-09T10:09:00Z">
              <w:rPr/>
            </w:rPrChange>
          </w:rPr>
          <w:t>roles</w:t>
        </w:r>
        <w:r w:rsidR="00F74B19">
          <w:t>) e de permissões (</w:t>
        </w:r>
        <w:r w:rsidR="00F74B19" w:rsidRPr="00F74B19">
          <w:rPr>
            <w:i/>
            <w:iCs/>
            <w:rPrChange w:id="1528" w:author="Ryan Lemos" w:date="2019-10-09T10:09:00Z">
              <w:rPr/>
            </w:rPrChange>
          </w:rPr>
          <w:t>permissions</w:t>
        </w:r>
        <w:r w:rsidR="00F74B19">
          <w:t>)</w:t>
        </w:r>
      </w:ins>
      <w:ins w:id="1529" w:author="Ryan Lemos" w:date="2019-10-09T10:10:00Z">
        <w:r w:rsidR="00F74B19">
          <w:t>. Na tabela de perfis optou-se pela implementação de um campo de verificação (chamado de is_admin). Esse campo serve para indicar se o perfil tem acesso total a</w:t>
        </w:r>
      </w:ins>
      <w:ins w:id="1530" w:author="Ryan Lemos" w:date="2019-10-09T10:11:00Z">
        <w:r w:rsidR="00F74B19">
          <w:t xml:space="preserve"> todas as funcionalidades da aplicação. Sendo assim as permissões totais (ou de administrador)</w:t>
        </w:r>
      </w:ins>
      <w:ins w:id="1531" w:author="Ryan Lemos" w:date="2019-10-09T10:12:00Z">
        <w:r w:rsidR="00CF264A">
          <w:t xml:space="preserve"> não ficam associadas unicamente a um perfil, podendo ser definido a quais perfis podem ter esse tipo de </w:t>
        </w:r>
      </w:ins>
      <w:ins w:id="1532" w:author="Ryan Lemos" w:date="2019-10-09T10:13:00Z">
        <w:r w:rsidR="00CF264A">
          <w:t>acesso.</w:t>
        </w:r>
      </w:ins>
    </w:p>
    <w:p w14:paraId="77489A0D" w14:textId="03835348" w:rsidR="008C4A0B" w:rsidRDefault="008C4A0B" w:rsidP="00B70A30">
      <w:pPr>
        <w:pStyle w:val="Legenda"/>
        <w:keepNext/>
      </w:pPr>
      <w:bookmarkStart w:id="1533" w:name="_Ref21506616"/>
      <w:r>
        <w:lastRenderedPageBreak/>
        <w:t xml:space="preserve">Figura </w:t>
      </w:r>
      <w:fldSimple w:instr=" SEQ Figura \* ARABIC ">
        <w:ins w:id="1534" w:author="Ryan Lemos" w:date="2019-10-09T09:44:00Z">
          <w:r w:rsidR="00511CE0">
            <w:rPr>
              <w:noProof/>
            </w:rPr>
            <w:t>24</w:t>
          </w:r>
        </w:ins>
        <w:del w:id="1535" w:author="Ryan Lemos" w:date="2019-10-07T11:05:00Z">
          <w:r w:rsidR="00D343FF" w:rsidDel="00EA672B">
            <w:rPr>
              <w:noProof/>
            </w:rPr>
            <w:delText>26</w:delText>
          </w:r>
        </w:del>
      </w:fldSimple>
      <w:bookmarkEnd w:id="1533"/>
      <w:r>
        <w:t xml:space="preserve"> - Diagrama da base de dados do ambiente</w:t>
      </w:r>
    </w:p>
    <w:p w14:paraId="03A3123D" w14:textId="770D80CB" w:rsidR="00017D8C" w:rsidRDefault="00017D8C" w:rsidP="005B582B">
      <w:pPr>
        <w:ind w:firstLine="0"/>
        <w:jc w:val="center"/>
      </w:pPr>
      <w:commentRangeStart w:id="1536"/>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536"/>
      <w:r w:rsidR="005C4E6B">
        <w:rPr>
          <w:rStyle w:val="Refdecomentrio"/>
        </w:rPr>
        <w:commentReference w:id="1536"/>
      </w:r>
    </w:p>
    <w:p w14:paraId="0667C014" w14:textId="6F2F3200" w:rsidR="008C4A0B" w:rsidRDefault="008C4A0B" w:rsidP="00B70A30">
      <w:pPr>
        <w:pStyle w:val="Fontes"/>
      </w:pPr>
      <w:r>
        <w:t>Fonte: PRÓPRIA, utilizando o MySQLWorkbench.</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1537" w:name="_Toc21505889"/>
      <w:r>
        <w:lastRenderedPageBreak/>
        <w:t>Diagrama de processos</w:t>
      </w:r>
      <w:bookmarkEnd w:id="1537"/>
    </w:p>
    <w:p w14:paraId="2BC587C8" w14:textId="77777777" w:rsidR="009A2E13" w:rsidRDefault="009A2E13" w:rsidP="009A2E13"/>
    <w:p w14:paraId="07DCD0AA" w14:textId="238B0EF3" w:rsidR="00B44F1A" w:rsidRDefault="00B32D53" w:rsidP="00B44F1A">
      <w:pPr>
        <w:rPr>
          <w:ins w:id="1538" w:author="Ryan Lemos" w:date="2019-10-09T20:10:00Z"/>
        </w:rPr>
        <w:pPrChange w:id="1539" w:author="Ryan Lemos" w:date="2019-10-09T20:11:00Z">
          <w:pPr>
            <w:ind w:firstLine="0"/>
          </w:pPr>
        </w:pPrChange>
      </w:pPr>
      <w:ins w:id="1540" w:author="Ryan Lemos" w:date="2019-10-09T20:06:00Z">
        <w:r>
          <w:t xml:space="preserve">Foram feitas duas modelagens </w:t>
        </w:r>
        <w:r w:rsidR="00B44F1A">
          <w:t>quanto aos processos do am</w:t>
        </w:r>
      </w:ins>
      <w:ins w:id="1541" w:author="Ryan Lemos" w:date="2019-10-09T20:07:00Z">
        <w:r w:rsidR="00B44F1A">
          <w:t xml:space="preserve">biente. O primeiro relacionado ao primeiro </w:t>
        </w:r>
        <w:r w:rsidR="00B44F1A" w:rsidRPr="00B44F1A">
          <w:rPr>
            <w:i/>
            <w:iCs/>
            <w:rPrChange w:id="1542" w:author="Ryan Lemos" w:date="2019-10-09T20:07:00Z">
              <w:rPr/>
            </w:rPrChange>
          </w:rPr>
          <w:t>release</w:t>
        </w:r>
        <w:r w:rsidR="00B44F1A">
          <w:t xml:space="preserve">, seção x, e o segundo relacionado ao segundo </w:t>
        </w:r>
        <w:r w:rsidR="00B44F1A" w:rsidRPr="00B44F1A">
          <w:rPr>
            <w:i/>
            <w:iCs/>
            <w:rPrChange w:id="1543" w:author="Ryan Lemos" w:date="2019-10-09T20:07:00Z">
              <w:rPr/>
            </w:rPrChange>
          </w:rPr>
          <w:t>release</w:t>
        </w:r>
        <w:r w:rsidR="00B44F1A">
          <w:t xml:space="preserve">, seção x. Decidiu-se pela não modelagem do terceiro </w:t>
        </w:r>
        <w:r w:rsidR="00B44F1A" w:rsidRPr="00B44F1A">
          <w:rPr>
            <w:i/>
            <w:iCs/>
            <w:rPrChange w:id="1544" w:author="Ryan Lemos" w:date="2019-10-09T20:09:00Z">
              <w:rPr/>
            </w:rPrChange>
          </w:rPr>
          <w:t>release</w:t>
        </w:r>
      </w:ins>
      <w:ins w:id="1545" w:author="Ryan Lemos" w:date="2019-10-09T20:09:00Z">
        <w:r w:rsidR="00B44F1A">
          <w:t xml:space="preserve"> pois as funcionalidades dele não seriam complexas de se produzir ao ponto de necessitar de uma modelagem. </w:t>
        </w:r>
      </w:ins>
      <w:ins w:id="1546" w:author="Ryan Lemos" w:date="2019-10-09T20:11:00Z">
        <w:r w:rsidR="00B44F1A">
          <w:t xml:space="preserve">As modelagens foram </w:t>
        </w:r>
      </w:ins>
      <w:ins w:id="1547" w:author="Ryan Lemos" w:date="2019-10-09T20:12:00Z">
        <w:r w:rsidR="00B44F1A">
          <w:t>feitas utilizando a notação BPMN, conforme seção x.</w:t>
        </w:r>
      </w:ins>
    </w:p>
    <w:p w14:paraId="7D55B990" w14:textId="20EBEC34" w:rsidR="007216C5" w:rsidRPr="00B32D53" w:rsidRDefault="00B44F1A" w:rsidP="00B44F1A">
      <w:pPr>
        <w:rPr>
          <w:rPrChange w:id="1548" w:author="Ryan Lemos" w:date="2019-10-09T20:06:00Z">
            <w:rPr/>
          </w:rPrChange>
        </w:rPr>
        <w:pPrChange w:id="1549" w:author="Ryan Lemos" w:date="2019-10-09T20:10:00Z">
          <w:pPr>
            <w:ind w:firstLine="0"/>
          </w:pPr>
        </w:pPrChange>
      </w:pPr>
      <w:ins w:id="1550" w:author="Ryan Lemos" w:date="2019-10-09T20:10:00Z">
        <w:r>
          <w:t xml:space="preserve">A modelagem do primeiro </w:t>
        </w:r>
        <w:r w:rsidRPr="00B44F1A">
          <w:rPr>
            <w:i/>
            <w:iCs/>
            <w:rPrChange w:id="1551" w:author="Ryan Lemos" w:date="2019-10-09T20:10:00Z">
              <w:rPr/>
            </w:rPrChange>
          </w:rPr>
          <w:t>release</w:t>
        </w:r>
        <w:r>
          <w:t xml:space="preserve">, </w:t>
        </w:r>
        <w:r>
          <w:fldChar w:fldCharType="begin"/>
        </w:r>
        <w:r>
          <w:instrText xml:space="preserve"> REF _Ref21544260 \h </w:instrText>
        </w:r>
      </w:ins>
      <w:r>
        <w:fldChar w:fldCharType="separate"/>
      </w:r>
      <w:ins w:id="1552" w:author="Ryan Lemos" w:date="2019-10-09T20:10:00Z">
        <w:r>
          <w:t xml:space="preserve">Figura </w:t>
        </w:r>
        <w:r>
          <w:rPr>
            <w:noProof/>
          </w:rPr>
          <w:t>25</w:t>
        </w:r>
        <w:r>
          <w:fldChar w:fldCharType="end"/>
        </w:r>
        <w:r>
          <w:t xml:space="preserve">, </w:t>
        </w:r>
      </w:ins>
      <w:del w:id="1553" w:author="Ryan Lemos" w:date="2019-10-09T20:01:00Z">
        <w:r w:rsidR="009A2E13" w:rsidRPr="00B32D53" w:rsidDel="00B32D53">
          <w:rPr>
            <w:rPrChange w:id="1554" w:author="Ryan Lemos" w:date="2019-10-09T20:06:00Z">
              <w:rPr>
                <w:highlight w:val="cyan"/>
              </w:rPr>
            </w:rPrChange>
          </w:rPr>
          <w:delText xml:space="preserve">Para o primeiro release, focou-se em funcionalidades iniciais de cadastro juntamente com as dúvidas dos alunos e as turmas. </w:delText>
        </w:r>
      </w:del>
      <w:del w:id="1555" w:author="Ryan Lemos" w:date="2019-10-09T20:10:00Z">
        <w:r w:rsidR="009A2E13" w:rsidRPr="00B32D53" w:rsidDel="00B44F1A">
          <w:rPr>
            <w:rPrChange w:id="1556" w:author="Ryan Lemos" w:date="2019-10-09T20:06:00Z">
              <w:rPr>
                <w:highlight w:val="cyan"/>
              </w:rPr>
            </w:rPrChange>
          </w:rPr>
          <w:delText>O processo foi modelado a</w:delText>
        </w:r>
      </w:del>
      <w:ins w:id="1557" w:author="Ryan Lemos" w:date="2019-10-09T20:10:00Z">
        <w:r>
          <w:t>foi concebida para contemplar</w:t>
        </w:r>
      </w:ins>
      <w:r w:rsidR="009A2E13" w:rsidRPr="00B32D53">
        <w:rPr>
          <w:rPrChange w:id="1558" w:author="Ryan Lemos" w:date="2019-10-09T20:06:00Z">
            <w:rPr>
              <w:highlight w:val="cyan"/>
            </w:rPr>
          </w:rPrChange>
        </w:rPr>
        <w:t xml:space="preserve"> contemplar </w:t>
      </w:r>
      <w:del w:id="1559" w:author="Ryan Lemos" w:date="2019-10-09T20:11:00Z">
        <w:r w:rsidR="009A2E13" w:rsidRPr="00B32D53" w:rsidDel="00B44F1A">
          <w:rPr>
            <w:rPrChange w:id="1560" w:author="Ryan Lemos" w:date="2019-10-09T20:06:00Z">
              <w:rPr>
                <w:highlight w:val="cyan"/>
              </w:rPr>
            </w:rPrChange>
          </w:rPr>
          <w:delText xml:space="preserve">esse </w:delText>
        </w:r>
      </w:del>
      <w:ins w:id="1561" w:author="Ryan Lemos" w:date="2019-10-09T20:11:00Z">
        <w:r>
          <w:t>o</w:t>
        </w:r>
        <w:r w:rsidRPr="00B32D53">
          <w:rPr>
            <w:rPrChange w:id="1562" w:author="Ryan Lemos" w:date="2019-10-09T20:06:00Z">
              <w:rPr>
                <w:highlight w:val="cyan"/>
              </w:rPr>
            </w:rPrChange>
          </w:rPr>
          <w:t xml:space="preserve"> </w:t>
        </w:r>
      </w:ins>
      <w:r w:rsidR="009A2E13" w:rsidRPr="00B32D53">
        <w:rPr>
          <w:rPrChange w:id="1563" w:author="Ryan Lemos" w:date="2019-10-09T20:06:00Z">
            <w:rPr>
              <w:highlight w:val="cyan"/>
            </w:rPr>
          </w:rPrChange>
        </w:rPr>
        <w:t>processo de cadastros</w:t>
      </w:r>
      <w:ins w:id="1564" w:author="Ryan Lemos" w:date="2019-10-09T20:11:00Z">
        <w:r>
          <w:t xml:space="preserve"> gerais do sistema conforme planejado</w:t>
        </w:r>
      </w:ins>
      <w:r w:rsidR="009A2E13" w:rsidRPr="00B32D53">
        <w:rPr>
          <w:rPrChange w:id="1565" w:author="Ryan Lemos" w:date="2019-10-09T20:06:00Z">
            <w:rPr>
              <w:highlight w:val="cyan"/>
            </w:rPr>
          </w:rPrChange>
        </w:rPr>
        <w:t xml:space="preserve">. </w:t>
      </w:r>
      <w:ins w:id="1566" w:author="Ryan Lemos" w:date="2019-10-09T20:14:00Z">
        <w:r>
          <w:t xml:space="preserve">Esse processo pode ser descrito como </w:t>
        </w:r>
      </w:ins>
      <w:del w:id="1567" w:author="Ryan Lemos" w:date="2019-10-09T20:15:00Z">
        <w:r w:rsidR="009A2E13" w:rsidRPr="00B32D53" w:rsidDel="00B44F1A">
          <w:rPr>
            <w:rPrChange w:id="1568" w:author="Ryan Lemos" w:date="2019-10-09T20:06:00Z">
              <w:rPr>
                <w:highlight w:val="cyan"/>
              </w:rPr>
            </w:rPrChange>
          </w:rPr>
          <w:delText>Então há</w:delText>
        </w:r>
      </w:del>
      <w:ins w:id="1569" w:author="Ryan Lemos" w:date="2019-10-09T20:15:00Z">
        <w:r>
          <w:t>primeiramente</w:t>
        </w:r>
      </w:ins>
      <w:r w:rsidR="009A2E13" w:rsidRPr="00B32D53">
        <w:rPr>
          <w:rPrChange w:id="1570" w:author="Ryan Lemos" w:date="2019-10-09T20:06:00Z">
            <w:rPr>
              <w:highlight w:val="cyan"/>
            </w:rPr>
          </w:rPrChange>
        </w:rPr>
        <w:t xml:space="preserve"> a figura inicial do administrador que é responsável por cadastrar</w:t>
      </w:r>
      <w:ins w:id="1571" w:author="Ryan Lemos" w:date="2019-10-09T20:15:00Z">
        <w:r>
          <w:t xml:space="preserve"> um usuário com o perfil</w:t>
        </w:r>
      </w:ins>
      <w:r w:rsidR="009A2E13" w:rsidRPr="00B32D53">
        <w:rPr>
          <w:rPrChange w:id="1572" w:author="Ryan Lemos" w:date="2019-10-09T20:06:00Z">
            <w:rPr>
              <w:highlight w:val="cyan"/>
            </w:rPr>
          </w:rPrChange>
        </w:rPr>
        <w:t xml:space="preserve"> o gestor na base. Feito isso o administrador é responsável por cadastrar os </w:t>
      </w:r>
      <w:r w:rsidR="009A2E13" w:rsidRPr="00B44F1A">
        <w:rPr>
          <w:rPrChange w:id="1573" w:author="Ryan Lemos" w:date="2019-10-09T20:11:00Z">
            <w:rPr>
              <w:i/>
              <w:iCs/>
              <w:highlight w:val="cyan"/>
            </w:rPr>
          </w:rPrChange>
        </w:rPr>
        <w:t>menus</w:t>
      </w:r>
      <w:r w:rsidR="009A2E13" w:rsidRPr="00B32D53">
        <w:rPr>
          <w:rPrChange w:id="1574"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1575" w:author="Ryan Lemos" w:date="2019-10-09T20:15:00Z">
        <w:r>
          <w:t xml:space="preserve">e </w:t>
        </w:r>
      </w:ins>
      <w:del w:id="1576" w:author="Ryan Lemos" w:date="2019-10-09T20:15:00Z">
        <w:r w:rsidR="009A2E13" w:rsidRPr="00B32D53" w:rsidDel="00B44F1A">
          <w:rPr>
            <w:rPrChange w:id="1577" w:author="Ryan Lemos" w:date="2019-10-09T20:06:00Z">
              <w:rPr>
                <w:highlight w:val="cyan"/>
              </w:rPr>
            </w:rPrChange>
          </w:rPr>
          <w:delText xml:space="preserve">da escola, posteriormente cadastra todos os </w:delText>
        </w:r>
      </w:del>
      <w:r w:rsidR="009A2E13" w:rsidRPr="00B32D53">
        <w:rPr>
          <w:rPrChange w:id="1578" w:author="Ryan Lemos" w:date="2019-10-09T20:06:00Z">
            <w:rPr>
              <w:highlight w:val="cyan"/>
            </w:rPr>
          </w:rPrChange>
        </w:rPr>
        <w:t>alunos</w:t>
      </w:r>
      <w:del w:id="1579" w:author="Ryan Lemos" w:date="2019-10-09T20:15:00Z">
        <w:r w:rsidR="009A2E13" w:rsidRPr="00B32D53" w:rsidDel="00B44F1A">
          <w:rPr>
            <w:rPrChange w:id="1580" w:author="Ryan Lemos" w:date="2019-10-09T20:06:00Z">
              <w:rPr>
                <w:highlight w:val="cyan"/>
              </w:rPr>
            </w:rPrChange>
          </w:rPr>
          <w:delText xml:space="preserve"> também</w:delText>
        </w:r>
      </w:del>
      <w:r w:rsidR="009A2E13" w:rsidRPr="00B32D53">
        <w:rPr>
          <w:rPrChange w:id="1581"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1582" w:author="Ryan Lemos" w:date="2019-10-09T20:13:00Z">
        <w:r w:rsidR="009A2E13" w:rsidRPr="00B32D53" w:rsidDel="00B44F1A">
          <w:rPr>
            <w:rPrChange w:id="1583" w:author="Ryan Lemos" w:date="2019-10-09T20:06:00Z">
              <w:rPr>
                <w:highlight w:val="cyan"/>
              </w:rPr>
            </w:rPrChange>
          </w:rPr>
          <w:delText>Feito isso o</w:delText>
        </w:r>
      </w:del>
      <w:ins w:id="1584" w:author="Ryan Lemos" w:date="2019-10-09T20:13:00Z">
        <w:r>
          <w:t>Após esta tarefa</w:t>
        </w:r>
      </w:ins>
      <w:r w:rsidR="009A2E13" w:rsidRPr="00B32D53">
        <w:rPr>
          <w:rPrChange w:id="1585" w:author="Ryan Lemos" w:date="2019-10-09T20:06:00Z">
            <w:rPr>
              <w:highlight w:val="cyan"/>
            </w:rPr>
          </w:rPrChange>
        </w:rPr>
        <w:t xml:space="preserve"> aluno</w:t>
      </w:r>
      <w:ins w:id="1586" w:author="Ryan Lemos" w:date="2019-10-09T20:13:00Z">
        <w:r>
          <w:t xml:space="preserve"> deve</w:t>
        </w:r>
      </w:ins>
      <w:r w:rsidR="009A2E13" w:rsidRPr="00B32D53">
        <w:rPr>
          <w:rPrChange w:id="1587" w:author="Ryan Lemos" w:date="2019-10-09T20:06:00Z">
            <w:rPr>
              <w:highlight w:val="cyan"/>
            </w:rPr>
          </w:rPrChange>
        </w:rPr>
        <w:t xml:space="preserve"> entra</w:t>
      </w:r>
      <w:ins w:id="1588" w:author="Ryan Lemos" w:date="2019-10-09T20:13:00Z">
        <w:r>
          <w:t>r</w:t>
        </w:r>
      </w:ins>
      <w:r w:rsidR="009A2E13" w:rsidRPr="00B32D53">
        <w:rPr>
          <w:rPrChange w:id="1589" w:author="Ryan Lemos" w:date="2019-10-09T20:06:00Z">
            <w:rPr>
              <w:highlight w:val="cyan"/>
            </w:rPr>
          </w:rPrChange>
        </w:rPr>
        <w:t xml:space="preserve"> e verifica</w:t>
      </w:r>
      <w:ins w:id="1590" w:author="Ryan Lemos" w:date="2019-10-09T20:13:00Z">
        <w:r>
          <w:t>r</w:t>
        </w:r>
      </w:ins>
      <w:r w:rsidR="009A2E13" w:rsidRPr="00B32D53">
        <w:rPr>
          <w:rPrChange w:id="1591"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1592" w:author="Ryan Lemos" w:date="2019-10-09T20:13:00Z">
        <w:r w:rsidR="009A2E13" w:rsidRPr="00B32D53" w:rsidDel="00B44F1A">
          <w:rPr>
            <w:rPrChange w:id="1593" w:author="Ryan Lemos" w:date="2019-10-09T20:06:00Z">
              <w:rPr>
                <w:highlight w:val="cyan"/>
              </w:rPr>
            </w:rPrChange>
          </w:rPr>
          <w:delText>Todo esse processo pode ser visto na figura X.</w:delText>
        </w:r>
        <w:r w:rsidR="009A2E13" w:rsidRPr="00B32D53" w:rsidDel="00B44F1A">
          <w:rPr>
            <w:noProof/>
            <w:rPrChange w:id="1594"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3252FB85" w:rsidR="008C4A0B" w:rsidRDefault="008C4A0B" w:rsidP="00B70A30">
      <w:pPr>
        <w:pStyle w:val="Legenda"/>
        <w:keepNext/>
      </w:pPr>
      <w:bookmarkStart w:id="1595" w:name="_Ref21544260"/>
      <w:r>
        <w:lastRenderedPageBreak/>
        <w:t xml:space="preserve">Figura </w:t>
      </w:r>
      <w:fldSimple w:instr=" SEQ Figura \* ARABIC ">
        <w:ins w:id="1596" w:author="Ryan Lemos" w:date="2019-10-09T09:44:00Z">
          <w:r w:rsidR="00511CE0">
            <w:rPr>
              <w:noProof/>
            </w:rPr>
            <w:t>25</w:t>
          </w:r>
        </w:ins>
        <w:del w:id="1597" w:author="Ryan Lemos" w:date="2019-10-07T11:05:00Z">
          <w:r w:rsidR="00D343FF" w:rsidDel="00EA672B">
            <w:rPr>
              <w:noProof/>
            </w:rPr>
            <w:delText>27</w:delText>
          </w:r>
        </w:del>
      </w:fldSimple>
      <w:bookmarkEnd w:id="1595"/>
      <w:r>
        <w:t xml:space="preserve"> - Diagrama de processos do primeiro release</w:t>
      </w:r>
    </w:p>
    <w:p w14:paraId="564CF12A" w14:textId="11B1FD07" w:rsidR="007216C5" w:rsidRDefault="009C658F" w:rsidP="00596E44">
      <w:pPr>
        <w:spacing w:line="240" w:lineRule="auto"/>
        <w:ind w:firstLine="0"/>
        <w:jc w:val="center"/>
        <w:outlineLvl w:val="9"/>
      </w:pPr>
      <w:del w:id="1598"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1599"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0">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65323980" w14:textId="52B9ECB5" w:rsidR="00B32D53" w:rsidRDefault="008C4A0B" w:rsidP="00B70A30">
      <w:pPr>
        <w:pStyle w:val="Fontes"/>
        <w:rPr>
          <w:ins w:id="1600" w:author="Ryan Lemos" w:date="2019-10-09T20:02:00Z"/>
        </w:rPr>
        <w:sectPr w:rsidR="00B32D53" w:rsidSect="007216C5">
          <w:pgSz w:w="16838" w:h="11906" w:orient="landscape"/>
          <w:pgMar w:top="1701" w:right="1701" w:bottom="1134" w:left="1134" w:header="1134" w:footer="567" w:gutter="0"/>
          <w:cols w:space="708"/>
          <w:docGrid w:linePitch="360"/>
        </w:sectPr>
      </w:pPr>
      <w:r>
        <w:t>Fonte: PRÓPRIA, utilizando o bizagi Modeler</w:t>
      </w:r>
      <w:del w:id="1601" w:author="Ryan Lemos" w:date="2019-10-09T20:03:00Z">
        <w:r w:rsidDel="00B32D53">
          <w:delText>.</w:delText>
        </w:r>
      </w:del>
    </w:p>
    <w:p w14:paraId="48BAE9E5" w14:textId="2803F79B" w:rsidR="00B32D53" w:rsidRDefault="00752B91" w:rsidP="00752B91">
      <w:pPr>
        <w:rPr>
          <w:ins w:id="1602" w:author="Ryan Lemos" w:date="2019-10-09T20:17:00Z"/>
        </w:rPr>
      </w:pPr>
      <w:ins w:id="1603" w:author="Ryan Lemos" w:date="2019-10-09T20:16:00Z">
        <w:r>
          <w:lastRenderedPageBreak/>
          <w:t xml:space="preserve">O segundo release por sua vez </w:t>
        </w:r>
      </w:ins>
      <w:ins w:id="1604" w:author="Ryan Lemos" w:date="2019-10-09T20:17:00Z">
        <w:r>
          <w:t xml:space="preserve">trouxe consigo interações mais complexas </w:t>
        </w:r>
      </w:ins>
      <w:ins w:id="1605" w:author="Ryan Lemos" w:date="2019-10-09T20:27:00Z">
        <w:r w:rsidR="002A7215">
          <w:t>e a modelagem foi de grande aux</w:t>
        </w:r>
      </w:ins>
      <w:ins w:id="1606" w:author="Ryan Lemos" w:date="2019-10-09T20:28:00Z">
        <w:r w:rsidR="002A7215">
          <w:t>í</w:t>
        </w:r>
      </w:ins>
      <w:ins w:id="1607" w:author="Ryan Lemos" w:date="2019-10-09T20:27:00Z">
        <w:r w:rsidR="002A7215">
          <w:t>lio na compreensão principalmente de como as atividades seriam geradas e como o processo de confecção de uma atividade funcionaria.</w:t>
        </w:r>
      </w:ins>
      <w:ins w:id="1608"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1609" w:author="Ryan Lemos" w:date="2019-10-09T20:28:00Z">
        <w:r w:rsidR="002A7215">
          <w:t xml:space="preserve">Figura </w:t>
        </w:r>
        <w:r w:rsidR="002A7215">
          <w:rPr>
            <w:noProof/>
          </w:rPr>
          <w:t>26</w:t>
        </w:r>
        <w:r w:rsidR="002A7215">
          <w:fldChar w:fldCharType="end"/>
        </w:r>
      </w:ins>
      <w:ins w:id="1610" w:author="Ryan Lemos" w:date="2019-10-09T20:29:00Z">
        <w:r w:rsidR="002A7215">
          <w:t>.</w:t>
        </w:r>
        <w:r w:rsidR="008A0026">
          <w:t xml:space="preserve"> No processo é possível presenciar a criação das questões, caso contenham ou não alternativas, seus</w:t>
        </w:r>
      </w:ins>
      <w:ins w:id="1611" w:author="Ryan Lemos" w:date="2019-10-09T20:30:00Z">
        <w:r w:rsidR="008A0026">
          <w:t xml:space="preserve"> assuntos, dados complementas. Após a criação de um determinado número de questões o professor e</w:t>
        </w:r>
      </w:ins>
      <w:ins w:id="1612" w:author="Ryan Lemos" w:date="2019-10-09T20:31:00Z">
        <w:r w:rsidR="008A0026">
          <w:t>ntão parte para a criação de sua atividade. Aplicando filtro para selecionar as questões que desejar incluir na atividade.</w:t>
        </w:r>
      </w:ins>
      <w:ins w:id="1613" w:author="Ryan Lemos" w:date="2019-10-09T20:32:00Z">
        <w:r w:rsidR="008A0026">
          <w:t xml:space="preserve"> A associação das atividades as turmas, e a resolução por pa</w:t>
        </w:r>
      </w:ins>
      <w:ins w:id="1614"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1615" w:author="Ryan Lemos" w:date="2019-10-09T20:34:00Z">
        <w:r w:rsidR="008A0026">
          <w:t xml:space="preserve">radas mais complexas. </w:t>
        </w:r>
      </w:ins>
      <w:ins w:id="1616" w:author="Ryan Lemos" w:date="2019-10-09T20:35:00Z">
        <w:r w:rsidR="008A0026">
          <w:t>Novamente, seguiu-se o definido pela metodologia XP, para ter um ganho de tempo de desenvolvimento e qualidade do produto entregue.</w:t>
        </w:r>
      </w:ins>
      <w:ins w:id="1617" w:author="Ryan Lemos" w:date="2019-10-09T20:36:00Z">
        <w:r w:rsidR="008A0026">
          <w:t xml:space="preserve"> Além da documentação gerada pela seção x e pela seção x, utilizou-se também </w:t>
        </w:r>
      </w:ins>
      <w:ins w:id="1618" w:author="Ryan Lemos" w:date="2019-10-09T20:37:00Z">
        <w:r w:rsidR="008A0026">
          <w:t xml:space="preserve">no desenvolvimento deste trabalho um outro tipo de </w:t>
        </w:r>
        <w:r w:rsidR="00E77EBF">
          <w:t>documentação para apoiar o processo de confecção do ambiente. Se trata das estórias de usuário</w:t>
        </w:r>
      </w:ins>
      <w:ins w:id="1619" w:author="Ryan Lemos" w:date="2019-10-09T20:38:00Z">
        <w:r w:rsidR="00E77EBF">
          <w:t xml:space="preserve"> (seção x)</w:t>
        </w:r>
      </w:ins>
      <w:ins w:id="1620" w:author="Ryan Lemos" w:date="2019-10-09T20:37:00Z">
        <w:r w:rsidR="00E77EBF">
          <w:t>, a cada funcionalidade a ser desenvo</w:t>
        </w:r>
      </w:ins>
      <w:ins w:id="1621" w:author="Ryan Lemos" w:date="2019-10-09T20:38:00Z">
        <w:r w:rsidR="00E77EBF">
          <w:t xml:space="preserve">lvida uma nova estória foi gerada. As estórias surgem neste trabalho a partir da </w:t>
        </w:r>
      </w:ins>
      <w:ins w:id="1622" w:author="Ryan Lemos" w:date="2019-10-09T20:39:00Z">
        <w:r w:rsidR="00E77EBF">
          <w:t>seção x.</w:t>
        </w:r>
      </w:ins>
    </w:p>
    <w:p w14:paraId="7438AF8B" w14:textId="77777777" w:rsidR="00752B91" w:rsidRDefault="00752B91" w:rsidP="00752B91">
      <w:pPr>
        <w:rPr>
          <w:ins w:id="1623" w:author="Ryan Lemos" w:date="2019-10-09T20:03:00Z"/>
        </w:rPr>
        <w:pPrChange w:id="1624" w:author="Ryan Lemos" w:date="2019-10-09T20:16:00Z">
          <w:pPr>
            <w:pStyle w:val="Fontes"/>
          </w:pPr>
        </w:pPrChange>
      </w:pPr>
    </w:p>
    <w:p w14:paraId="6BC5CFA9" w14:textId="77777777" w:rsidR="00B32D53" w:rsidRDefault="00B32D53" w:rsidP="00B70A30">
      <w:pPr>
        <w:pStyle w:val="Fontes"/>
        <w:rPr>
          <w:ins w:id="1625" w:author="Ryan Lemos" w:date="2019-10-09T20:03:00Z"/>
        </w:rPr>
      </w:pPr>
    </w:p>
    <w:p w14:paraId="3A45786F" w14:textId="45ABD2E1" w:rsidR="00B32D53" w:rsidRDefault="00B32D53" w:rsidP="00B70A30">
      <w:pPr>
        <w:pStyle w:val="Fontes"/>
        <w:rPr>
          <w:ins w:id="1626" w:author="Ryan Lemos" w:date="2019-10-09T20:02:00Z"/>
        </w:rPr>
        <w:sectPr w:rsidR="00B32D53" w:rsidSect="00B32D53">
          <w:pgSz w:w="11906" w:h="16838" w:orient="portrait"/>
          <w:pgMar w:top="1701" w:right="1134" w:bottom="1134" w:left="1701" w:header="1134" w:footer="567" w:gutter="0"/>
          <w:cols w:space="708"/>
          <w:docGrid w:linePitch="360"/>
          <w:sectPrChange w:id="1627"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7C777CB9" w:rsidR="008C4A0B" w:rsidRDefault="008C4A0B" w:rsidP="00B70A30">
      <w:pPr>
        <w:pStyle w:val="Legenda"/>
        <w:keepNext/>
      </w:pPr>
      <w:bookmarkStart w:id="1628" w:name="_Ref21545340"/>
      <w:r>
        <w:t xml:space="preserve">Figura </w:t>
      </w:r>
      <w:fldSimple w:instr=" SEQ Figura \* ARABIC ">
        <w:ins w:id="1629" w:author="Ryan Lemos" w:date="2019-10-09T09:44:00Z">
          <w:r w:rsidR="00511CE0">
            <w:rPr>
              <w:noProof/>
            </w:rPr>
            <w:t>26</w:t>
          </w:r>
        </w:ins>
        <w:del w:id="1630" w:author="Ryan Lemos" w:date="2019-10-07T11:05:00Z">
          <w:r w:rsidR="00D343FF" w:rsidDel="00EA672B">
            <w:rPr>
              <w:noProof/>
            </w:rPr>
            <w:delText>28</w:delText>
          </w:r>
        </w:del>
      </w:fldSimple>
      <w:bookmarkEnd w:id="1628"/>
      <w:r>
        <w:t xml:space="preserve"> - Diagrama de processos do segundo release</w:t>
      </w:r>
    </w:p>
    <w:p w14:paraId="4CEB2352" w14:textId="634CD598" w:rsidR="0060102B" w:rsidRDefault="0060102B" w:rsidP="00596E44">
      <w:pPr>
        <w:spacing w:line="240" w:lineRule="auto"/>
        <w:ind w:firstLine="0"/>
        <w:jc w:val="center"/>
        <w:outlineLvl w:val="9"/>
      </w:pPr>
      <w:del w:id="1631"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1">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1632"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7777777" w:rsidR="008C4A0B" w:rsidRDefault="008C4A0B" w:rsidP="008C4A0B">
      <w:pPr>
        <w:pStyle w:val="Fontes"/>
      </w:pPr>
      <w:r>
        <w:t>Fonte: PRÓPRIA, utilizando o bizagi Modeler.</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1633" w:author="Ryan Lemos" w:date="2019-10-09T20:26:00Z"/>
        </w:rPr>
      </w:pPr>
    </w:p>
    <w:p w14:paraId="50E7C625" w14:textId="73B6E737" w:rsidR="008C4A0B" w:rsidRDefault="008C4A0B" w:rsidP="00752B91">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1634" w:author="Ryan Lemos" w:date="2019-10-09T20:26:00Z">
          <w:pPr>
            <w:spacing w:line="240" w:lineRule="auto"/>
            <w:ind w:firstLine="0"/>
            <w:jc w:val="center"/>
            <w:outlineLvl w:val="9"/>
          </w:pPr>
        </w:pPrChange>
      </w:pPr>
    </w:p>
    <w:p w14:paraId="5A4B8016" w14:textId="3F1A0C1E" w:rsidR="00273340" w:rsidRDefault="00273340" w:rsidP="009A2E13">
      <w:pPr>
        <w:pStyle w:val="Ttulo2"/>
      </w:pPr>
      <w:bookmarkStart w:id="1635" w:name="_Toc21505890"/>
      <w:r>
        <w:lastRenderedPageBreak/>
        <w:t xml:space="preserve">Padrões visuais da </w:t>
      </w:r>
      <w:commentRangeStart w:id="1636"/>
      <w:r>
        <w:t>aplicação</w:t>
      </w:r>
      <w:commentRangeEnd w:id="1636"/>
      <w:r>
        <w:rPr>
          <w:rStyle w:val="Refdecomentrio"/>
          <w:rFonts w:eastAsia="Calibri"/>
          <w:caps w:val="0"/>
        </w:rPr>
        <w:commentReference w:id="1636"/>
      </w:r>
      <w:bookmarkEnd w:id="1635"/>
    </w:p>
    <w:p w14:paraId="654FBFAD" w14:textId="3F793573" w:rsidR="007F2136" w:rsidRDefault="007F2136" w:rsidP="007F2136"/>
    <w:p w14:paraId="2804624F" w14:textId="7780AD41" w:rsidR="007F2136" w:rsidRPr="005074A5" w:rsidRDefault="007F2136" w:rsidP="005074A5">
      <w:r>
        <w:t>Buscando a melhoria na utilização, no terceiro release tentou-se padronizar visualmente a aplicação. Isso se deu buscando os conceitos de IHC, como visto na seção x. Padronizando o visual das interfaces acredita-se que o usuário se acostume com as interações com o sistema já que não se modificam a cada tela.</w:t>
      </w:r>
    </w:p>
    <w:p w14:paraId="3E3C861F" w14:textId="074D6FD3"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637"/>
      <w:r w:rsidR="007F2136">
        <w:t xml:space="preserve">Material </w:t>
      </w:r>
      <w:r w:rsidR="007F2136" w:rsidRPr="005074A5">
        <w:rPr>
          <w:i/>
          <w:iCs/>
        </w:rPr>
        <w:t>Icons</w:t>
      </w:r>
      <w:commentRangeEnd w:id="1637"/>
      <w:r w:rsidR="007F2136">
        <w:rPr>
          <w:rStyle w:val="Refdecomentrio"/>
        </w:rPr>
        <w:commentReference w:id="1637"/>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1638" w:author="Ryan Lemos" w:date="2019-10-09T09:44:00Z">
        <w:r w:rsidR="00511CE0">
          <w:t xml:space="preserve">Figura </w:t>
        </w:r>
        <w:r w:rsidR="00511CE0">
          <w:rPr>
            <w:noProof/>
          </w:rPr>
          <w:t>27</w:t>
        </w:r>
        <w:r w:rsidR="00511CE0" w:rsidDel="00EA672B">
          <w:rPr>
            <w:noProof/>
          </w:rPr>
          <w:t>29</w:t>
        </w:r>
      </w:ins>
      <w:del w:id="1639"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0F0110CE" w:rsidR="0069744B" w:rsidRDefault="0069744B" w:rsidP="005074A5">
      <w:pPr>
        <w:pStyle w:val="Legenda"/>
        <w:keepNext/>
      </w:pPr>
      <w:bookmarkStart w:id="1640" w:name="_Ref20733598"/>
      <w:r>
        <w:t xml:space="preserve">Figura </w:t>
      </w:r>
      <w:fldSimple w:instr=" SEQ Figura \* ARABIC ">
        <w:ins w:id="1641" w:author="Ryan Lemos" w:date="2019-10-09T09:44:00Z">
          <w:r w:rsidR="00511CE0">
            <w:rPr>
              <w:noProof/>
            </w:rPr>
            <w:t>27</w:t>
          </w:r>
        </w:ins>
        <w:del w:id="1642" w:author="Ryan Lemos" w:date="2019-10-07T11:05:00Z">
          <w:r w:rsidR="00D343FF" w:rsidDel="00EA672B">
            <w:rPr>
              <w:noProof/>
            </w:rPr>
            <w:delText>29</w:delText>
          </w:r>
        </w:del>
      </w:fldSimple>
      <w:bookmarkEnd w:id="1640"/>
      <w:r>
        <w:t xml:space="preserve"> - Auxílio na utilização dos botões</w:t>
      </w:r>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7777777" w:rsidR="00DA6C7C" w:rsidRDefault="00DA6C7C" w:rsidP="00DA6C7C">
      <w:pPr>
        <w:ind w:firstLine="0"/>
        <w:jc w:val="center"/>
      </w:pPr>
    </w:p>
    <w:p w14:paraId="498B6AB1" w14:textId="120161E7"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1643" w:author="Ryan Lemos" w:date="2019-10-09T09:44:00Z">
        <w:r w:rsidR="00511CE0">
          <w:t xml:space="preserve">Figura </w:t>
        </w:r>
        <w:r w:rsidR="00511CE0">
          <w:rPr>
            <w:noProof/>
          </w:rPr>
          <w:t>27</w:t>
        </w:r>
        <w:r w:rsidR="00511CE0" w:rsidDel="00EA672B">
          <w:rPr>
            <w:noProof/>
          </w:rPr>
          <w:t>29</w:t>
        </w:r>
      </w:ins>
      <w:del w:id="1644"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1645" w:author="Ryan Lemos" w:date="2019-10-09T09:44:00Z">
        <w:r w:rsidR="00511CE0">
          <w:t xml:space="preserve">Figura </w:t>
        </w:r>
        <w:r w:rsidR="00511CE0">
          <w:rPr>
            <w:noProof/>
          </w:rPr>
          <w:t>28</w:t>
        </w:r>
        <w:r w:rsidR="00511CE0" w:rsidDel="00EA672B">
          <w:rPr>
            <w:noProof/>
          </w:rPr>
          <w:t>30</w:t>
        </w:r>
      </w:ins>
      <w:del w:id="1646"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5EA560B1" w:rsidR="0069744B" w:rsidRDefault="0069744B" w:rsidP="005074A5">
      <w:pPr>
        <w:pStyle w:val="Legenda"/>
        <w:keepNext/>
      </w:pPr>
      <w:bookmarkStart w:id="1647" w:name="_Ref20733643"/>
      <w:r>
        <w:t xml:space="preserve">Figura </w:t>
      </w:r>
      <w:fldSimple w:instr=" SEQ Figura \* ARABIC ">
        <w:ins w:id="1648" w:author="Ryan Lemos" w:date="2019-10-09T09:44:00Z">
          <w:r w:rsidR="00511CE0">
            <w:rPr>
              <w:noProof/>
            </w:rPr>
            <w:t>28</w:t>
          </w:r>
        </w:ins>
        <w:del w:id="1649" w:author="Ryan Lemos" w:date="2019-10-07T11:05:00Z">
          <w:r w:rsidR="00D343FF" w:rsidDel="00EA672B">
            <w:rPr>
              <w:noProof/>
            </w:rPr>
            <w:delText>30</w:delText>
          </w:r>
        </w:del>
      </w:fldSimple>
      <w:bookmarkEnd w:id="1647"/>
      <w:r>
        <w:t xml:space="preserve"> - Exemplo de botão desabilitado</w:t>
      </w:r>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470EDA22" w14:textId="77777777" w:rsidR="00DA6C7C" w:rsidRDefault="00DA6C7C" w:rsidP="00DA6C7C">
      <w:pPr>
        <w:ind w:firstLine="0"/>
        <w:jc w:val="center"/>
      </w:pPr>
    </w:p>
    <w:p w14:paraId="1FD32864" w14:textId="109B16FC" w:rsidR="00DA6C7C" w:rsidRDefault="00DA6C7C">
      <w:r>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1650" w:author="Ryan Lemos" w:date="2019-10-09T09:44:00Z">
        <w:r w:rsidR="00511CE0">
          <w:t xml:space="preserve">Figura </w:t>
        </w:r>
        <w:r w:rsidR="00511CE0">
          <w:rPr>
            <w:noProof/>
          </w:rPr>
          <w:t>29</w:t>
        </w:r>
        <w:r w:rsidR="00511CE0" w:rsidDel="00EA672B">
          <w:rPr>
            <w:noProof/>
          </w:rPr>
          <w:t>31</w:t>
        </w:r>
      </w:ins>
      <w:del w:id="1651"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w:t>
      </w:r>
      <w:r w:rsidR="007F2136">
        <w:lastRenderedPageBreak/>
        <w:t xml:space="preserve">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1652" w:author="Ryan Lemos" w:date="2019-10-09T09:44:00Z">
        <w:r w:rsidR="00511CE0">
          <w:t xml:space="preserve">Figura </w:t>
        </w:r>
        <w:r w:rsidR="00511CE0">
          <w:rPr>
            <w:noProof/>
          </w:rPr>
          <w:t>29</w:t>
        </w:r>
        <w:r w:rsidR="00511CE0" w:rsidDel="00EA672B">
          <w:rPr>
            <w:noProof/>
          </w:rPr>
          <w:t>31</w:t>
        </w:r>
      </w:ins>
      <w:del w:id="1653"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25854D95" w:rsidR="0069744B" w:rsidRDefault="0069744B" w:rsidP="005074A5">
      <w:pPr>
        <w:pStyle w:val="Legenda"/>
        <w:keepNext/>
      </w:pPr>
      <w:bookmarkStart w:id="1654" w:name="_Ref20733676"/>
      <w:r>
        <w:t xml:space="preserve">Figura </w:t>
      </w:r>
      <w:fldSimple w:instr=" SEQ Figura \* ARABIC ">
        <w:ins w:id="1655" w:author="Ryan Lemos" w:date="2019-10-09T09:44:00Z">
          <w:r w:rsidR="00511CE0">
            <w:rPr>
              <w:noProof/>
            </w:rPr>
            <w:t>29</w:t>
          </w:r>
        </w:ins>
        <w:del w:id="1656" w:author="Ryan Lemos" w:date="2019-10-07T11:05:00Z">
          <w:r w:rsidR="00D343FF" w:rsidDel="00EA672B">
            <w:rPr>
              <w:noProof/>
            </w:rPr>
            <w:delText>31</w:delText>
          </w:r>
        </w:del>
      </w:fldSimple>
      <w:bookmarkEnd w:id="1654"/>
      <w:r>
        <w:t xml:space="preserve"> - Exemplo de botão habilitado</w:t>
      </w:r>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8244" cy="2865270"/>
                    </a:xfrm>
                    <a:prstGeom prst="rect">
                      <a:avLst/>
                    </a:prstGeom>
                  </pic:spPr>
                </pic:pic>
              </a:graphicData>
            </a:graphic>
          </wp:inline>
        </w:drawing>
      </w:r>
    </w:p>
    <w:p w14:paraId="46878D6D" w14:textId="77777777" w:rsidR="00DA6C7C" w:rsidRDefault="00DA6C7C" w:rsidP="005074A5">
      <w:pPr>
        <w:ind w:firstLine="0"/>
      </w:pPr>
    </w:p>
    <w:p w14:paraId="5949661D" w14:textId="225AFA2C" w:rsidR="00DA6C7C" w:rsidRDefault="00DA6C7C" w:rsidP="005074A5">
      <w:pPr>
        <w:pStyle w:val="Ttulo3"/>
      </w:pPr>
      <w:bookmarkStart w:id="1657" w:name="_Toc21505891"/>
      <w:r>
        <w:t>Bot</w:t>
      </w:r>
      <w:r w:rsidR="006C7E48">
        <w:t>ões de ação</w:t>
      </w:r>
      <w:bookmarkEnd w:id="1657"/>
    </w:p>
    <w:p w14:paraId="6FDF465E" w14:textId="77777777" w:rsidR="00DA6C7C" w:rsidRPr="00AE4137" w:rsidRDefault="00DA6C7C" w:rsidP="00DA6C7C"/>
    <w:p w14:paraId="639B6A33" w14:textId="164D90E8" w:rsidR="00DA6C7C" w:rsidRDefault="006C7E48" w:rsidP="00DA6C7C">
      <w:pPr>
        <w:rPr>
          <w:ins w:id="1658"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1659" w:author="Ryan Lemos" w:date="2019-10-09T09:44:00Z">
        <w:r w:rsidR="00511CE0">
          <w:t xml:space="preserve">Figura </w:t>
        </w:r>
        <w:r w:rsidR="00511CE0">
          <w:rPr>
            <w:noProof/>
          </w:rPr>
          <w:t>30</w:t>
        </w:r>
        <w:r w:rsidR="00511CE0" w:rsidDel="00EA672B">
          <w:rPr>
            <w:noProof/>
          </w:rPr>
          <w:t>32</w:t>
        </w:r>
      </w:ins>
      <w:del w:id="1660"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66E76561" w:rsidR="0069744B" w:rsidRDefault="0069744B" w:rsidP="005074A5">
      <w:pPr>
        <w:pStyle w:val="Legenda"/>
        <w:keepNext/>
      </w:pPr>
      <w:bookmarkStart w:id="1661" w:name="_Ref20733793"/>
      <w:r>
        <w:t xml:space="preserve">Figura </w:t>
      </w:r>
      <w:fldSimple w:instr=" SEQ Figura \* ARABIC ">
        <w:ins w:id="1662" w:author="Ryan Lemos" w:date="2019-10-09T09:44:00Z">
          <w:r w:rsidR="00511CE0">
            <w:rPr>
              <w:noProof/>
            </w:rPr>
            <w:t>30</w:t>
          </w:r>
        </w:ins>
        <w:del w:id="1663" w:author="Ryan Lemos" w:date="2019-10-07T11:05:00Z">
          <w:r w:rsidR="00D343FF" w:rsidDel="00EA672B">
            <w:rPr>
              <w:noProof/>
            </w:rPr>
            <w:delText>32</w:delText>
          </w:r>
        </w:del>
      </w:fldSimple>
      <w:bookmarkEnd w:id="1661"/>
      <w:r>
        <w:t xml:space="preserve"> - Botão salvar habilitado</w:t>
      </w:r>
    </w:p>
    <w:p w14:paraId="5C460FA6" w14:textId="77777777"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6092" cy="549769"/>
                    </a:xfrm>
                    <a:prstGeom prst="rect">
                      <a:avLst/>
                    </a:prstGeom>
                  </pic:spPr>
                </pic:pic>
              </a:graphicData>
            </a:graphic>
          </wp:inline>
        </w:drawing>
      </w:r>
    </w:p>
    <w:p w14:paraId="06D34D71" w14:textId="43D73A61" w:rsidR="00DA6C7C" w:rsidRDefault="00DA6C7C" w:rsidP="00DA6C7C">
      <w:pPr>
        <w:rPr>
          <w:ins w:id="1664"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1665" w:author="Ryan Lemos" w:date="2019-10-09T09:44:00Z">
        <w:r w:rsidR="00511CE0">
          <w:t xml:space="preserve">Figura </w:t>
        </w:r>
        <w:r w:rsidR="00511CE0">
          <w:rPr>
            <w:noProof/>
          </w:rPr>
          <w:t>31</w:t>
        </w:r>
        <w:r w:rsidR="00511CE0" w:rsidDel="00EA672B">
          <w:rPr>
            <w:noProof/>
          </w:rPr>
          <w:t>33</w:t>
        </w:r>
      </w:ins>
      <w:del w:id="1666"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4715DBBC" w:rsidR="0069744B" w:rsidRDefault="0069744B" w:rsidP="005074A5">
      <w:pPr>
        <w:pStyle w:val="Legenda"/>
        <w:keepNext/>
      </w:pPr>
      <w:bookmarkStart w:id="1667" w:name="_Ref20733811"/>
      <w:r>
        <w:t xml:space="preserve">Figura </w:t>
      </w:r>
      <w:fldSimple w:instr=" SEQ Figura \* ARABIC ">
        <w:ins w:id="1668" w:author="Ryan Lemos" w:date="2019-10-09T09:44:00Z">
          <w:r w:rsidR="00511CE0">
            <w:rPr>
              <w:noProof/>
            </w:rPr>
            <w:t>31</w:t>
          </w:r>
        </w:ins>
        <w:del w:id="1669" w:author="Ryan Lemos" w:date="2019-10-07T11:05:00Z">
          <w:r w:rsidR="00D343FF" w:rsidDel="00EA672B">
            <w:rPr>
              <w:noProof/>
            </w:rPr>
            <w:delText>33</w:delText>
          </w:r>
        </w:del>
      </w:fldSimple>
      <w:bookmarkEnd w:id="1667"/>
      <w:r>
        <w:t xml:space="preserve"> - Botão salvar desabilitado</w:t>
      </w:r>
    </w:p>
    <w:p w14:paraId="734E9E5F" w14:textId="7D341702"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08404" cy="465653"/>
                    </a:xfrm>
                    <a:prstGeom prst="rect">
                      <a:avLst/>
                    </a:prstGeom>
                  </pic:spPr>
                </pic:pic>
              </a:graphicData>
            </a:graphic>
          </wp:inline>
        </w:drawing>
      </w: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w:t>
      </w:r>
      <w:r>
        <w:lastRenderedPageBreak/>
        <w:t xml:space="preserve">experiência com outros sistemas que utilizaram o mesmo padrão visual, possa contribuir com a utilização do ambiente. </w:t>
      </w:r>
    </w:p>
    <w:p w14:paraId="728C0CB6" w14:textId="77777777" w:rsidR="00DA6C7C" w:rsidRPr="00C9030E" w:rsidRDefault="00DA6C7C" w:rsidP="00DA6C7C"/>
    <w:p w14:paraId="01D0A4F2" w14:textId="05ABDFAE"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1670" w:author="Ryan Lemos" w:date="2019-10-09T09:44:00Z">
        <w:r w:rsidR="00511CE0">
          <w:t xml:space="preserve">Figura </w:t>
        </w:r>
        <w:r w:rsidR="00511CE0">
          <w:rPr>
            <w:noProof/>
          </w:rPr>
          <w:t>32</w:t>
        </w:r>
        <w:r w:rsidR="00511CE0" w:rsidDel="00EA672B">
          <w:rPr>
            <w:noProof/>
          </w:rPr>
          <w:t>34</w:t>
        </w:r>
      </w:ins>
      <w:del w:id="1671"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3E24B059" w:rsidR="0069744B" w:rsidRDefault="0069744B" w:rsidP="005074A5">
      <w:pPr>
        <w:pStyle w:val="Legenda"/>
        <w:keepNext/>
      </w:pPr>
      <w:bookmarkStart w:id="1672" w:name="_Ref20733963"/>
      <w:r>
        <w:t xml:space="preserve">Figura </w:t>
      </w:r>
      <w:fldSimple w:instr=" SEQ Figura \* ARABIC ">
        <w:ins w:id="1673" w:author="Ryan Lemos" w:date="2019-10-09T09:44:00Z">
          <w:r w:rsidR="00511CE0">
            <w:rPr>
              <w:noProof/>
            </w:rPr>
            <w:t>32</w:t>
          </w:r>
        </w:ins>
        <w:del w:id="1674" w:author="Ryan Lemos" w:date="2019-10-07T11:05:00Z">
          <w:r w:rsidR="00D343FF" w:rsidDel="00EA672B">
            <w:rPr>
              <w:noProof/>
            </w:rPr>
            <w:delText>34</w:delText>
          </w:r>
        </w:del>
      </w:fldSimple>
      <w:bookmarkEnd w:id="1672"/>
      <w:r>
        <w:t xml:space="preserve"> - Botão voltar</w:t>
      </w:r>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8601" cy="541096"/>
                    </a:xfrm>
                    <a:prstGeom prst="rect">
                      <a:avLst/>
                    </a:prstGeom>
                  </pic:spPr>
                </pic:pic>
              </a:graphicData>
            </a:graphic>
          </wp:inline>
        </w:drawing>
      </w:r>
    </w:p>
    <w:p w14:paraId="05A725F0" w14:textId="77777777" w:rsidR="006C7E48" w:rsidRDefault="006C7E48" w:rsidP="005074A5">
      <w:pPr>
        <w:ind w:firstLine="0"/>
        <w:jc w:val="center"/>
      </w:pPr>
    </w:p>
    <w:p w14:paraId="22405C43" w14:textId="78EE47D7"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1675" w:author="Ryan Lemos" w:date="2019-10-09T09:44:00Z">
        <w:r w:rsidR="00511CE0">
          <w:t xml:space="preserve">Figura </w:t>
        </w:r>
        <w:r w:rsidR="00511CE0">
          <w:rPr>
            <w:noProof/>
          </w:rPr>
          <w:t>33</w:t>
        </w:r>
        <w:r w:rsidR="00511CE0" w:rsidDel="00EA672B">
          <w:rPr>
            <w:noProof/>
          </w:rPr>
          <w:t>35</w:t>
        </w:r>
      </w:ins>
      <w:del w:id="1676"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0A481F2D" w:rsidR="0069744B" w:rsidRDefault="0069744B" w:rsidP="005074A5">
      <w:pPr>
        <w:pStyle w:val="Legenda"/>
        <w:keepNext/>
      </w:pPr>
      <w:bookmarkStart w:id="1677" w:name="_Ref20734009"/>
      <w:r>
        <w:t xml:space="preserve">Figura </w:t>
      </w:r>
      <w:fldSimple w:instr=" SEQ Figura \* ARABIC ">
        <w:ins w:id="1678" w:author="Ryan Lemos" w:date="2019-10-09T09:44:00Z">
          <w:r w:rsidR="00511CE0">
            <w:rPr>
              <w:noProof/>
            </w:rPr>
            <w:t>33</w:t>
          </w:r>
        </w:ins>
        <w:del w:id="1679" w:author="Ryan Lemos" w:date="2019-10-07T11:05:00Z">
          <w:r w:rsidR="00D343FF" w:rsidDel="00EA672B">
            <w:rPr>
              <w:noProof/>
            </w:rPr>
            <w:delText>35</w:delText>
          </w:r>
        </w:del>
      </w:fldSimple>
      <w:bookmarkEnd w:id="1677"/>
      <w:r>
        <w:t xml:space="preserve"> - Botão de edição</w:t>
      </w:r>
    </w:p>
    <w:p w14:paraId="62D67BB8" w14:textId="6E17BCC3" w:rsidR="00DA6C7C" w:rsidDel="00DC21E5" w:rsidRDefault="0069744B" w:rsidP="00DA6C7C">
      <w:pPr>
        <w:ind w:firstLine="0"/>
        <w:jc w:val="center"/>
        <w:rPr>
          <w:del w:id="1680"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9">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1681" w:author="Ryan Lemos" w:date="2019-10-07T09:10:00Z">
          <w:pPr>
            <w:pStyle w:val="Ttulo3"/>
            <w:numPr>
              <w:ilvl w:val="0"/>
              <w:numId w:val="0"/>
            </w:numPr>
            <w:ind w:left="0" w:firstLine="0"/>
          </w:pPr>
        </w:pPrChange>
      </w:pPr>
    </w:p>
    <w:p w14:paraId="1C0D765F" w14:textId="77777777" w:rsidR="00DA6C7C" w:rsidRPr="008B2D67" w:rsidRDefault="00DA6C7C" w:rsidP="00DA6C7C"/>
    <w:p w14:paraId="4B82D807" w14:textId="13525312"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1682" w:author="Ryan Lemos" w:date="2019-10-09T09:44:00Z">
        <w:r w:rsidR="00511CE0">
          <w:t xml:space="preserve">Figura </w:t>
        </w:r>
        <w:r w:rsidR="00511CE0">
          <w:rPr>
            <w:noProof/>
          </w:rPr>
          <w:t>34</w:t>
        </w:r>
        <w:r w:rsidR="00511CE0" w:rsidDel="00EA672B">
          <w:rPr>
            <w:noProof/>
          </w:rPr>
          <w:t>36</w:t>
        </w:r>
      </w:ins>
      <w:del w:id="1683"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242B354C" w:rsidR="0069744B" w:rsidRDefault="0069744B" w:rsidP="005074A5">
      <w:pPr>
        <w:pStyle w:val="Legenda"/>
        <w:keepNext/>
      </w:pPr>
      <w:bookmarkStart w:id="1684" w:name="_Ref20734034"/>
      <w:r>
        <w:t xml:space="preserve">Figura </w:t>
      </w:r>
      <w:fldSimple w:instr=" SEQ Figura \* ARABIC ">
        <w:ins w:id="1685" w:author="Ryan Lemos" w:date="2019-10-09T09:44:00Z">
          <w:r w:rsidR="00511CE0">
            <w:rPr>
              <w:noProof/>
            </w:rPr>
            <w:t>34</w:t>
          </w:r>
        </w:ins>
        <w:del w:id="1686" w:author="Ryan Lemos" w:date="2019-10-07T11:05:00Z">
          <w:r w:rsidR="00D343FF" w:rsidDel="00EA672B">
            <w:rPr>
              <w:noProof/>
            </w:rPr>
            <w:delText>36</w:delText>
          </w:r>
        </w:del>
      </w:fldSimple>
      <w:bookmarkEnd w:id="1684"/>
      <w:r>
        <w:t xml:space="preserve"> - Botão de exclusão</w:t>
      </w:r>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480" cy="538670"/>
                    </a:xfrm>
                    <a:prstGeom prst="rect">
                      <a:avLst/>
                    </a:prstGeom>
                  </pic:spPr>
                </pic:pic>
              </a:graphicData>
            </a:graphic>
          </wp:inline>
        </w:drawing>
      </w:r>
    </w:p>
    <w:p w14:paraId="28103A74" w14:textId="77777777" w:rsidR="007F2136" w:rsidRDefault="007F2136" w:rsidP="00DA6C7C">
      <w:pPr>
        <w:ind w:firstLine="0"/>
        <w:jc w:val="center"/>
      </w:pPr>
    </w:p>
    <w:p w14:paraId="123F663F" w14:textId="45B6E220"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1687"/>
      <w:r w:rsidR="006C7E48">
        <w:t>SWAL</w:t>
      </w:r>
      <w:commentRangeEnd w:id="1687"/>
      <w:r w:rsidR="006C7E48">
        <w:t xml:space="preserve"> que provê uma interface mais amigável para respostas dos sistemas. </w:t>
      </w:r>
      <w:commentRangeStart w:id="1688"/>
      <w:r w:rsidR="006C7E48">
        <w:t xml:space="preserve">Porém utilizou-se um </w:t>
      </w:r>
      <w:r w:rsidR="006C7E48">
        <w:rPr>
          <w:rStyle w:val="Refdecomentrio"/>
        </w:rPr>
        <w:commentReference w:id="1687"/>
      </w:r>
      <w:r w:rsidR="006C7E48" w:rsidRPr="005074A5">
        <w:rPr>
          <w:i/>
          <w:iCs/>
        </w:rPr>
        <w:t>Wrapper</w:t>
      </w:r>
      <w:r w:rsidR="006C7E48">
        <w:t xml:space="preserve"> Angular para essa biblioteca, que seria uma implementação da biblioteca SWAL utilizando o padrão do Angular. Com isso cria-se uma </w:t>
      </w:r>
      <w:r w:rsidR="006C7E48" w:rsidRPr="005074A5">
        <w:rPr>
          <w:i/>
          <w:iCs/>
        </w:rPr>
        <w:lastRenderedPageBreak/>
        <w:t>tag</w:t>
      </w:r>
      <w:r w:rsidR="006C7E48">
        <w:t xml:space="preserve"> semelhante ao HTML para o elemento SWAL, então basta-se chamar aquele elemento quando necessário. </w:t>
      </w:r>
      <w:commentRangeEnd w:id="1688"/>
      <w:r w:rsidR="006C7E48">
        <w:rPr>
          <w:rStyle w:val="Refdecomentrio"/>
        </w:rPr>
        <w:commentReference w:id="1688"/>
      </w:r>
      <w:r w:rsidR="006C7E48">
        <w:t xml:space="preserve">A </w:t>
      </w:r>
      <w:r w:rsidR="006C7E48">
        <w:fldChar w:fldCharType="begin"/>
      </w:r>
      <w:r w:rsidR="006C7E48">
        <w:instrText xml:space="preserve"> REF _Ref20734450 \h </w:instrText>
      </w:r>
      <w:r w:rsidR="006C7E48">
        <w:fldChar w:fldCharType="separate"/>
      </w:r>
      <w:ins w:id="1689" w:author="Ryan Lemos" w:date="2019-10-09T09:44:00Z">
        <w:r w:rsidR="00511CE0">
          <w:t xml:space="preserve">Figura </w:t>
        </w:r>
        <w:r w:rsidR="00511CE0">
          <w:rPr>
            <w:noProof/>
          </w:rPr>
          <w:t>35</w:t>
        </w:r>
        <w:r w:rsidR="00511CE0" w:rsidDel="00EA672B">
          <w:rPr>
            <w:noProof/>
          </w:rPr>
          <w:t>37</w:t>
        </w:r>
      </w:ins>
      <w:del w:id="1690"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AF9571A" w:rsidR="006C7E48" w:rsidRDefault="006C7E48" w:rsidP="005074A5">
      <w:pPr>
        <w:pStyle w:val="Legenda"/>
        <w:keepNext/>
      </w:pPr>
      <w:bookmarkStart w:id="1691" w:name="_Ref20734450"/>
      <w:r>
        <w:t xml:space="preserve">Figura </w:t>
      </w:r>
      <w:fldSimple w:instr=" SEQ Figura \* ARABIC ">
        <w:ins w:id="1692" w:author="Ryan Lemos" w:date="2019-10-09T09:44:00Z">
          <w:r w:rsidR="00511CE0">
            <w:rPr>
              <w:noProof/>
            </w:rPr>
            <w:t>35</w:t>
          </w:r>
        </w:ins>
        <w:del w:id="1693" w:author="Ryan Lemos" w:date="2019-10-07T11:05:00Z">
          <w:r w:rsidR="00D343FF" w:rsidDel="00EA672B">
            <w:rPr>
              <w:noProof/>
            </w:rPr>
            <w:delText>37</w:delText>
          </w:r>
        </w:del>
      </w:fldSimple>
      <w:bookmarkEnd w:id="1691"/>
      <w:r>
        <w:t xml:space="preserve"> - Mensagem de exclusão de um registro</w:t>
      </w:r>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123" cy="2034656"/>
                    </a:xfrm>
                    <a:prstGeom prst="rect">
                      <a:avLst/>
                    </a:prstGeom>
                  </pic:spPr>
                </pic:pic>
              </a:graphicData>
            </a:graphic>
          </wp:inline>
        </w:drawing>
      </w:r>
    </w:p>
    <w:p w14:paraId="677DE394" w14:textId="77777777" w:rsidR="00DA6C7C" w:rsidRDefault="00DA6C7C" w:rsidP="00DA6C7C"/>
    <w:p w14:paraId="63909ADA" w14:textId="62069C2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1694" w:author="Ryan Lemos" w:date="2019-10-09T09:44:00Z">
        <w:r w:rsidR="00511CE0">
          <w:t xml:space="preserve">Figura </w:t>
        </w:r>
        <w:r w:rsidR="00511CE0">
          <w:rPr>
            <w:noProof/>
          </w:rPr>
          <w:t>36</w:t>
        </w:r>
        <w:r w:rsidR="00511CE0" w:rsidDel="00EA672B">
          <w:rPr>
            <w:noProof/>
          </w:rPr>
          <w:t>38</w:t>
        </w:r>
      </w:ins>
      <w:del w:id="1695"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1E7DDD89" w:rsidR="0069744B" w:rsidRDefault="0069744B" w:rsidP="005074A5">
      <w:pPr>
        <w:pStyle w:val="Legenda"/>
        <w:keepNext/>
      </w:pPr>
      <w:bookmarkStart w:id="1696" w:name="_Ref20734568"/>
      <w:r>
        <w:t xml:space="preserve">Figura </w:t>
      </w:r>
      <w:fldSimple w:instr=" SEQ Figura \* ARABIC ">
        <w:ins w:id="1697" w:author="Ryan Lemos" w:date="2019-10-09T09:44:00Z">
          <w:r w:rsidR="00511CE0">
            <w:rPr>
              <w:noProof/>
            </w:rPr>
            <w:t>36</w:t>
          </w:r>
        </w:ins>
        <w:del w:id="1698" w:author="Ryan Lemos" w:date="2019-10-07T11:05:00Z">
          <w:r w:rsidR="00D343FF" w:rsidDel="00EA672B">
            <w:rPr>
              <w:noProof/>
            </w:rPr>
            <w:delText>38</w:delText>
          </w:r>
        </w:del>
      </w:fldSimple>
      <w:bookmarkEnd w:id="1696"/>
      <w:r>
        <w:t xml:space="preserve"> - Botão de visualizar registro</w:t>
      </w:r>
    </w:p>
    <w:p w14:paraId="2D9C8479" w14:textId="0B684DF3"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4375" cy="561975"/>
                    </a:xfrm>
                    <a:prstGeom prst="rect">
                      <a:avLst/>
                    </a:prstGeom>
                  </pic:spPr>
                </pic:pic>
              </a:graphicData>
            </a:graphic>
          </wp:inline>
        </w:drawing>
      </w:r>
    </w:p>
    <w:p w14:paraId="6892E980" w14:textId="36696052" w:rsidR="006C7E48" w:rsidRDefault="006C7E48" w:rsidP="006C7E48">
      <w:r>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1699" w:author="Ryan Lemos" w:date="2019-10-09T09:44:00Z">
        <w:r w:rsidR="00511CE0">
          <w:t xml:space="preserve">Figura </w:t>
        </w:r>
        <w:r w:rsidR="00511CE0">
          <w:rPr>
            <w:noProof/>
          </w:rPr>
          <w:t>37</w:t>
        </w:r>
        <w:r w:rsidR="00511CE0" w:rsidDel="00EA672B">
          <w:rPr>
            <w:noProof/>
          </w:rPr>
          <w:t>39</w:t>
        </w:r>
      </w:ins>
      <w:del w:id="1700" w:author="Ryan Lemos" w:date="2019-10-07T11:05:00Z">
        <w:r w:rsidR="00054B21" w:rsidDel="00EA672B">
          <w:delText xml:space="preserve">Figura </w:delText>
        </w:r>
        <w:r w:rsidR="00054B21" w:rsidDel="00EA672B">
          <w:rPr>
            <w:noProof/>
          </w:rPr>
          <w:delText>39</w:delText>
        </w:r>
      </w:del>
      <w:r>
        <w:fldChar w:fldCharType="end"/>
      </w:r>
      <w:r>
        <w:t>.</w:t>
      </w:r>
    </w:p>
    <w:p w14:paraId="6714C1A4" w14:textId="53B46897" w:rsidR="006C7E48" w:rsidRDefault="006C7E48" w:rsidP="006C7E48">
      <w:pPr>
        <w:pStyle w:val="Legenda"/>
        <w:keepNext/>
      </w:pPr>
      <w:bookmarkStart w:id="1701" w:name="_Ref20734696"/>
      <w:r>
        <w:t xml:space="preserve">Figura </w:t>
      </w:r>
      <w:fldSimple w:instr=" SEQ Figura \* ARABIC ">
        <w:ins w:id="1702" w:author="Ryan Lemos" w:date="2019-10-09T09:44:00Z">
          <w:r w:rsidR="00511CE0">
            <w:rPr>
              <w:noProof/>
            </w:rPr>
            <w:t>37</w:t>
          </w:r>
        </w:ins>
        <w:del w:id="1703" w:author="Ryan Lemos" w:date="2019-10-07T11:05:00Z">
          <w:r w:rsidR="00D343FF" w:rsidDel="00EA672B">
            <w:rPr>
              <w:noProof/>
            </w:rPr>
            <w:delText>39</w:delText>
          </w:r>
        </w:del>
      </w:fldSimple>
      <w:bookmarkEnd w:id="1701"/>
      <w:r>
        <w:t xml:space="preserve"> - Botão de novo registro</w:t>
      </w:r>
    </w:p>
    <w:p w14:paraId="77F93259" w14:textId="06B69816"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23975" cy="676275"/>
                    </a:xfrm>
                    <a:prstGeom prst="rect">
                      <a:avLst/>
                    </a:prstGeom>
                  </pic:spPr>
                </pic:pic>
              </a:graphicData>
            </a:graphic>
          </wp:inline>
        </w:drawing>
      </w: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ED159CC" w:rsidR="0073158C" w:rsidRDefault="0073158C" w:rsidP="0073158C">
      <w:pPr>
        <w:pStyle w:val="Legenda"/>
        <w:keepNext/>
      </w:pPr>
      <w:r>
        <w:lastRenderedPageBreak/>
        <w:t xml:space="preserve">Figura </w:t>
      </w:r>
      <w:fldSimple w:instr=" SEQ Figura \* ARABIC ">
        <w:ins w:id="1704" w:author="Ryan Lemos" w:date="2019-10-09T09:44:00Z">
          <w:r w:rsidR="00511CE0">
            <w:rPr>
              <w:noProof/>
            </w:rPr>
            <w:t>38</w:t>
          </w:r>
        </w:ins>
        <w:del w:id="1705" w:author="Ryan Lemos" w:date="2019-10-07T11:05:00Z">
          <w:r w:rsidR="00D343FF" w:rsidDel="00EA672B">
            <w:rPr>
              <w:noProof/>
            </w:rPr>
            <w:delText>40</w:delText>
          </w:r>
        </w:del>
      </w:fldSimple>
      <w:r>
        <w:t xml:space="preserve"> - Botão de recarregar dados</w:t>
      </w:r>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2075" cy="609600"/>
                    </a:xfrm>
                    <a:prstGeom prst="rect">
                      <a:avLst/>
                    </a:prstGeom>
                  </pic:spPr>
                </pic:pic>
              </a:graphicData>
            </a:graphic>
          </wp:inline>
        </w:drawing>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706" w:name="_Toc21505892"/>
      <w:r>
        <w:t>Trocar senha (somente para gestores)</w:t>
      </w:r>
      <w:bookmarkEnd w:id="1706"/>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3B44151E" w:rsidR="0069744B" w:rsidRDefault="0069744B" w:rsidP="005074A5">
      <w:pPr>
        <w:pStyle w:val="Legenda"/>
        <w:keepNext/>
      </w:pPr>
      <w:r>
        <w:t xml:space="preserve">Figura </w:t>
      </w:r>
      <w:fldSimple w:instr=" SEQ Figura \* ARABIC ">
        <w:ins w:id="1707" w:author="Ryan Lemos" w:date="2019-10-09T09:44:00Z">
          <w:r w:rsidR="00511CE0">
            <w:rPr>
              <w:noProof/>
            </w:rPr>
            <w:t>39</w:t>
          </w:r>
        </w:ins>
        <w:del w:id="1708" w:author="Ryan Lemos" w:date="2019-10-07T11:05:00Z">
          <w:r w:rsidR="00D343FF" w:rsidDel="00EA672B">
            <w:rPr>
              <w:noProof/>
            </w:rPr>
            <w:delText>41</w:delText>
          </w:r>
        </w:del>
      </w:fldSimple>
      <w:r>
        <w:t xml:space="preserve"> - Botão para trocar de senha</w:t>
      </w:r>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00" cy="609600"/>
                    </a:xfrm>
                    <a:prstGeom prst="rect">
                      <a:avLst/>
                    </a:prstGeom>
                  </pic:spPr>
                </pic:pic>
              </a:graphicData>
            </a:graphic>
          </wp:inline>
        </w:drawing>
      </w:r>
    </w:p>
    <w:p w14:paraId="7E2C7F44" w14:textId="77777777" w:rsidR="00DA6C7C" w:rsidRDefault="00DA6C7C" w:rsidP="00DA6C7C"/>
    <w:p w14:paraId="7F0D00E2" w14:textId="46A7B98E" w:rsidR="006C7E48" w:rsidRDefault="006C7E48">
      <w:pPr>
        <w:pStyle w:val="Ttulo3"/>
      </w:pPr>
      <w:bookmarkStart w:id="1709" w:name="_Toc21505893"/>
      <w:r>
        <w:t>Botões para a gestão de atividades de uma turma</w:t>
      </w:r>
      <w:bookmarkEnd w:id="1709"/>
    </w:p>
    <w:p w14:paraId="101E1511" w14:textId="77777777" w:rsidR="00DA6C7C" w:rsidRPr="003E2735" w:rsidRDefault="00DA6C7C" w:rsidP="00DA6C7C"/>
    <w:p w14:paraId="6D1AF15C" w14:textId="7121F8F1" w:rsidR="00DA6C7C" w:rsidRDefault="00DA6C7C" w:rsidP="00DA6C7C">
      <w:r>
        <w:t>Uma vez que uma atividade foi vinculada a um grupo de alunos ela não pode ser alterada. Caso o professor necessite reutilizar a atividade ele pode fazer uma cópia</w:t>
      </w:r>
      <w:r w:rsidR="0073158C">
        <w:t>, conforme seção x,</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1710" w:author="Ryan Lemos" w:date="2019-10-09T09:44:00Z">
        <w:r w:rsidR="00511CE0">
          <w:t xml:space="preserve">Figura </w:t>
        </w:r>
        <w:r w:rsidR="00511CE0">
          <w:rPr>
            <w:noProof/>
          </w:rPr>
          <w:t>40</w:t>
        </w:r>
        <w:r w:rsidR="00511CE0" w:rsidDel="00EA672B">
          <w:rPr>
            <w:noProof/>
          </w:rPr>
          <w:t>42</w:t>
        </w:r>
      </w:ins>
      <w:del w:id="1711"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5E6305DB" w:rsidR="0069744B" w:rsidRDefault="0069744B" w:rsidP="005074A5">
      <w:pPr>
        <w:pStyle w:val="Legenda"/>
        <w:keepNext/>
      </w:pPr>
      <w:bookmarkStart w:id="1712" w:name="_Ref20734771"/>
      <w:r>
        <w:t xml:space="preserve">Figura </w:t>
      </w:r>
      <w:fldSimple w:instr=" SEQ Figura \* ARABIC ">
        <w:ins w:id="1713" w:author="Ryan Lemos" w:date="2019-10-09T09:44:00Z">
          <w:r w:rsidR="00511CE0">
            <w:rPr>
              <w:noProof/>
            </w:rPr>
            <w:t>40</w:t>
          </w:r>
        </w:ins>
        <w:del w:id="1714" w:author="Ryan Lemos" w:date="2019-10-07T11:05:00Z">
          <w:r w:rsidR="00D343FF" w:rsidDel="00EA672B">
            <w:rPr>
              <w:noProof/>
            </w:rPr>
            <w:delText>42</w:delText>
          </w:r>
        </w:del>
      </w:fldSimple>
      <w:bookmarkEnd w:id="1712"/>
      <w:r>
        <w:t xml:space="preserve"> - Botão de duplicar registro</w:t>
      </w:r>
    </w:p>
    <w:p w14:paraId="46B978B0" w14:textId="77777777" w:rsidR="00DA6C7C" w:rsidDel="00B318DA" w:rsidRDefault="00DA6C7C" w:rsidP="00DA6C7C">
      <w:pPr>
        <w:ind w:firstLine="0"/>
        <w:jc w:val="center"/>
        <w:rPr>
          <w:del w:id="1715"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1716" w:author="Ryan Lemos" w:date="2019-10-07T21:02:00Z">
          <w:pPr>
            <w:pStyle w:val="Ttulo3"/>
            <w:numPr>
              <w:ilvl w:val="0"/>
              <w:numId w:val="0"/>
            </w:numPr>
            <w:ind w:left="0" w:firstLine="0"/>
          </w:pPr>
        </w:pPrChange>
      </w:pPr>
    </w:p>
    <w:p w14:paraId="491B2BF3" w14:textId="77777777" w:rsidR="00DA6C7C" w:rsidRDefault="00DA6C7C" w:rsidP="00DA6C7C"/>
    <w:p w14:paraId="3271E25E" w14:textId="1659FCAA" w:rsidR="00DA6C7C" w:rsidRDefault="00DA6C7C" w:rsidP="00DA6C7C">
      <w:r>
        <w:t>É possível ao professor gerar um documento em formato PDF das atividades criadas no ambiente</w:t>
      </w:r>
      <w:r w:rsidR="0073158C">
        <w:t>, conforme seção x e seção y</w:t>
      </w:r>
      <w:r>
        <w:t>. Para isso deve clicar no botão da</w:t>
      </w:r>
      <w:r w:rsidR="0073158C">
        <w:t xml:space="preserve"> </w:t>
      </w:r>
      <w:r w:rsidR="0073158C">
        <w:fldChar w:fldCharType="begin"/>
      </w:r>
      <w:r w:rsidR="0073158C">
        <w:instrText xml:space="preserve"> REF _Ref20734813 \h </w:instrText>
      </w:r>
      <w:r w:rsidR="0073158C">
        <w:fldChar w:fldCharType="separate"/>
      </w:r>
      <w:ins w:id="1717" w:author="Ryan Lemos" w:date="2019-10-09T09:44:00Z">
        <w:r w:rsidR="00511CE0">
          <w:t xml:space="preserve">Figura </w:t>
        </w:r>
        <w:r w:rsidR="00511CE0">
          <w:rPr>
            <w:noProof/>
          </w:rPr>
          <w:t>41</w:t>
        </w:r>
        <w:r w:rsidR="00511CE0" w:rsidDel="00EA672B">
          <w:rPr>
            <w:noProof/>
          </w:rPr>
          <w:t>43</w:t>
        </w:r>
      </w:ins>
      <w:del w:id="1718"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29CB2C35" w:rsidR="0069744B" w:rsidRDefault="0069744B" w:rsidP="005074A5">
      <w:pPr>
        <w:pStyle w:val="Legenda"/>
        <w:keepNext/>
      </w:pPr>
      <w:bookmarkStart w:id="1719" w:name="_Ref20734813"/>
      <w:r>
        <w:t xml:space="preserve">Figura </w:t>
      </w:r>
      <w:fldSimple w:instr=" SEQ Figura \* ARABIC ">
        <w:ins w:id="1720" w:author="Ryan Lemos" w:date="2019-10-09T09:44:00Z">
          <w:r w:rsidR="00511CE0">
            <w:rPr>
              <w:noProof/>
            </w:rPr>
            <w:t>41</w:t>
          </w:r>
        </w:ins>
        <w:del w:id="1721" w:author="Ryan Lemos" w:date="2019-10-07T11:05:00Z">
          <w:r w:rsidR="00D343FF" w:rsidDel="00EA672B">
            <w:rPr>
              <w:noProof/>
            </w:rPr>
            <w:delText>43</w:delText>
          </w:r>
        </w:del>
      </w:fldSimple>
      <w:bookmarkEnd w:id="1719"/>
      <w:r>
        <w:t xml:space="preserve"> - Botão de gerar</w:t>
      </w:r>
      <w:r>
        <w:rPr>
          <w:noProof/>
        </w:rPr>
        <w:t xml:space="preserve"> PDF</w:t>
      </w:r>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647700"/>
                    </a:xfrm>
                    <a:prstGeom prst="rect">
                      <a:avLst/>
                    </a:prstGeom>
                  </pic:spPr>
                </pic:pic>
              </a:graphicData>
            </a:graphic>
          </wp:inline>
        </w:drawing>
      </w:r>
    </w:p>
    <w:p w14:paraId="19BC814B" w14:textId="77777777" w:rsidR="0073158C" w:rsidRDefault="0073158C" w:rsidP="00DA6C7C">
      <w:pPr>
        <w:ind w:firstLine="0"/>
        <w:jc w:val="center"/>
      </w:pPr>
    </w:p>
    <w:p w14:paraId="22276281" w14:textId="303046B3" w:rsidR="00DA6C7C" w:rsidRDefault="0073158C" w:rsidP="00DA6C7C">
      <w:r>
        <w:t xml:space="preserve">O botão da </w:t>
      </w:r>
      <w:r>
        <w:fldChar w:fldCharType="begin"/>
      </w:r>
      <w:r>
        <w:instrText xml:space="preserve"> REF _Ref20734851 \h </w:instrText>
      </w:r>
      <w:r>
        <w:fldChar w:fldCharType="separate"/>
      </w:r>
      <w:ins w:id="1722" w:author="Ryan Lemos" w:date="2019-10-09T09:44:00Z">
        <w:r w:rsidR="00511CE0">
          <w:t xml:space="preserve">Figura </w:t>
        </w:r>
        <w:r w:rsidR="00511CE0">
          <w:rPr>
            <w:noProof/>
          </w:rPr>
          <w:t>42</w:t>
        </w:r>
        <w:r w:rsidR="00511CE0" w:rsidDel="00EA672B">
          <w:rPr>
            <w:noProof/>
          </w:rPr>
          <w:t>44</w:t>
        </w:r>
      </w:ins>
      <w:del w:id="1723"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76180C76" w:rsidR="0069744B" w:rsidRDefault="0069744B" w:rsidP="005074A5">
      <w:pPr>
        <w:pStyle w:val="Legenda"/>
        <w:keepNext/>
      </w:pPr>
      <w:bookmarkStart w:id="1724" w:name="_Ref20734851"/>
      <w:r>
        <w:t xml:space="preserve">Figura </w:t>
      </w:r>
      <w:fldSimple w:instr=" SEQ Figura \* ARABIC ">
        <w:ins w:id="1725" w:author="Ryan Lemos" w:date="2019-10-09T09:44:00Z">
          <w:r w:rsidR="00511CE0">
            <w:rPr>
              <w:noProof/>
            </w:rPr>
            <w:t>42</w:t>
          </w:r>
        </w:ins>
        <w:del w:id="1726" w:author="Ryan Lemos" w:date="2019-10-07T11:05:00Z">
          <w:r w:rsidR="00D343FF" w:rsidDel="00EA672B">
            <w:rPr>
              <w:noProof/>
            </w:rPr>
            <w:delText>44</w:delText>
          </w:r>
        </w:del>
      </w:fldSimple>
      <w:bookmarkEnd w:id="1724"/>
      <w:r>
        <w:t xml:space="preserve"> - Botão de informações</w:t>
      </w:r>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175" cy="828675"/>
                    </a:xfrm>
                    <a:prstGeom prst="rect">
                      <a:avLst/>
                    </a:prstGeom>
                  </pic:spPr>
                </pic:pic>
              </a:graphicData>
            </a:graphic>
          </wp:inline>
        </w:drawing>
      </w:r>
    </w:p>
    <w:p w14:paraId="3885BF82" w14:textId="77777777" w:rsidR="0069744B" w:rsidRDefault="0069744B" w:rsidP="005074A5">
      <w:pPr>
        <w:ind w:firstLine="0"/>
        <w:jc w:val="center"/>
      </w:pPr>
    </w:p>
    <w:p w14:paraId="10C14FA4" w14:textId="09C770E3"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1727" w:author="Ryan Lemos" w:date="2019-10-09T09:44:00Z">
        <w:r w:rsidR="00511CE0">
          <w:t xml:space="preserve">Figura </w:t>
        </w:r>
        <w:r w:rsidR="00511CE0">
          <w:rPr>
            <w:noProof/>
          </w:rPr>
          <w:t>43</w:t>
        </w:r>
        <w:r w:rsidR="00511CE0" w:rsidDel="00EA672B">
          <w:rPr>
            <w:noProof/>
          </w:rPr>
          <w:t>45</w:t>
        </w:r>
      </w:ins>
      <w:del w:id="1728"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4BBDB37C" w:rsidR="0069744B" w:rsidRDefault="0069744B" w:rsidP="005074A5">
      <w:pPr>
        <w:pStyle w:val="Legenda"/>
        <w:keepNext/>
      </w:pPr>
      <w:bookmarkStart w:id="1729" w:name="_Ref20735172"/>
      <w:r>
        <w:t xml:space="preserve">Figura </w:t>
      </w:r>
      <w:fldSimple w:instr=" SEQ Figura \* ARABIC ">
        <w:ins w:id="1730" w:author="Ryan Lemos" w:date="2019-10-09T09:44:00Z">
          <w:r w:rsidR="00511CE0">
            <w:rPr>
              <w:noProof/>
            </w:rPr>
            <w:t>43</w:t>
          </w:r>
        </w:ins>
        <w:del w:id="1731" w:author="Ryan Lemos" w:date="2019-10-07T11:05:00Z">
          <w:r w:rsidR="00D343FF" w:rsidDel="00EA672B">
            <w:rPr>
              <w:noProof/>
            </w:rPr>
            <w:delText>45</w:delText>
          </w:r>
        </w:del>
      </w:fldSimple>
      <w:bookmarkEnd w:id="1729"/>
      <w:r>
        <w:t xml:space="preserve"> - Botão de resetar resultado</w:t>
      </w:r>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825" cy="657225"/>
                    </a:xfrm>
                    <a:prstGeom prst="rect">
                      <a:avLst/>
                    </a:prstGeom>
                  </pic:spPr>
                </pic:pic>
              </a:graphicData>
            </a:graphic>
          </wp:inline>
        </w:drawing>
      </w:r>
    </w:p>
    <w:p w14:paraId="4023A9AB" w14:textId="77777777" w:rsidR="0073158C" w:rsidRPr="008D0372" w:rsidRDefault="0073158C" w:rsidP="005074A5">
      <w:pPr>
        <w:ind w:firstLine="0"/>
        <w:jc w:val="center"/>
      </w:pPr>
    </w:p>
    <w:p w14:paraId="5DCE5383" w14:textId="3A782E9F"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1732" w:author="Ryan Lemos" w:date="2019-10-09T09:44:00Z">
        <w:r w:rsidR="00511CE0">
          <w:t xml:space="preserve">Figura </w:t>
        </w:r>
        <w:r w:rsidR="00511CE0">
          <w:rPr>
            <w:noProof/>
          </w:rPr>
          <w:t>44</w:t>
        </w:r>
        <w:r w:rsidR="00511CE0" w:rsidDel="00EA672B">
          <w:rPr>
            <w:noProof/>
          </w:rPr>
          <w:t>46</w:t>
        </w:r>
      </w:ins>
      <w:del w:id="1733"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3FDB26E2" w:rsidR="0069744B" w:rsidRDefault="0069744B" w:rsidP="005074A5">
      <w:pPr>
        <w:pStyle w:val="Legenda"/>
        <w:keepNext/>
      </w:pPr>
      <w:bookmarkStart w:id="1734" w:name="_Ref20735155"/>
      <w:r>
        <w:t xml:space="preserve">Figura </w:t>
      </w:r>
      <w:fldSimple w:instr=" SEQ Figura \* ARABIC ">
        <w:ins w:id="1735" w:author="Ryan Lemos" w:date="2019-10-09T09:44:00Z">
          <w:r w:rsidR="00511CE0">
            <w:rPr>
              <w:noProof/>
            </w:rPr>
            <w:t>44</w:t>
          </w:r>
        </w:ins>
        <w:del w:id="1736" w:author="Ryan Lemos" w:date="2019-10-07T11:05:00Z">
          <w:r w:rsidR="00D343FF" w:rsidDel="00EA672B">
            <w:rPr>
              <w:noProof/>
            </w:rPr>
            <w:delText>46</w:delText>
          </w:r>
        </w:del>
      </w:fldSimple>
      <w:bookmarkEnd w:id="1734"/>
      <w:r>
        <w:t xml:space="preserve"> - Botão de vincular alunos a uma atividade</w:t>
      </w:r>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61975"/>
                    </a:xfrm>
                    <a:prstGeom prst="rect">
                      <a:avLst/>
                    </a:prstGeom>
                  </pic:spPr>
                </pic:pic>
              </a:graphicData>
            </a:graphic>
          </wp:inline>
        </w:drawing>
      </w:r>
    </w:p>
    <w:p w14:paraId="5DC9D2F4" w14:textId="77777777" w:rsidR="00DA6C7C" w:rsidRDefault="00DA6C7C" w:rsidP="005074A5">
      <w:pPr>
        <w:ind w:firstLine="0"/>
      </w:pPr>
    </w:p>
    <w:p w14:paraId="22AED440" w14:textId="5548052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1737" w:author="Ryan Lemos" w:date="2019-10-09T09:44:00Z">
        <w:r w:rsidR="00511CE0">
          <w:t xml:space="preserve">Figura </w:t>
        </w:r>
        <w:r w:rsidR="00511CE0">
          <w:rPr>
            <w:noProof/>
          </w:rPr>
          <w:t>45</w:t>
        </w:r>
        <w:r w:rsidR="00511CE0" w:rsidDel="00EA672B">
          <w:rPr>
            <w:noProof/>
          </w:rPr>
          <w:t>47</w:t>
        </w:r>
      </w:ins>
      <w:del w:id="1738"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2B7E2617" w:rsidR="0069744B" w:rsidRDefault="0069744B" w:rsidP="005074A5">
      <w:pPr>
        <w:pStyle w:val="Legenda"/>
        <w:keepNext/>
      </w:pPr>
      <w:bookmarkStart w:id="1739" w:name="_Ref20735143"/>
      <w:r>
        <w:lastRenderedPageBreak/>
        <w:t xml:space="preserve">Figura </w:t>
      </w:r>
      <w:fldSimple w:instr=" SEQ Figura \* ARABIC ">
        <w:ins w:id="1740" w:author="Ryan Lemos" w:date="2019-10-09T09:44:00Z">
          <w:r w:rsidR="00511CE0">
            <w:rPr>
              <w:noProof/>
            </w:rPr>
            <w:t>45</w:t>
          </w:r>
        </w:ins>
        <w:del w:id="1741" w:author="Ryan Lemos" w:date="2019-10-07T11:05:00Z">
          <w:r w:rsidR="00D343FF" w:rsidDel="00EA672B">
            <w:rPr>
              <w:noProof/>
            </w:rPr>
            <w:delText>47</w:delText>
          </w:r>
        </w:del>
      </w:fldSimple>
      <w:bookmarkEnd w:id="1739"/>
      <w:r>
        <w:t xml:space="preserve"> - Botão de redistribuir pontuação</w:t>
      </w:r>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225" cy="666750"/>
                    </a:xfrm>
                    <a:prstGeom prst="rect">
                      <a:avLst/>
                    </a:prstGeom>
                  </pic:spPr>
                </pic:pic>
              </a:graphicData>
            </a:graphic>
          </wp:inline>
        </w:drawing>
      </w:r>
    </w:p>
    <w:p w14:paraId="7C5CAFF9" w14:textId="77777777" w:rsidR="00DA6C7C" w:rsidRDefault="00DA6C7C" w:rsidP="00DA6C7C"/>
    <w:p w14:paraId="0AD7D893" w14:textId="1A2F5FFC"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1742" w:author="Ryan Lemos" w:date="2019-10-09T09:44:00Z">
        <w:r w:rsidR="00511CE0">
          <w:t xml:space="preserve">Figura </w:t>
        </w:r>
        <w:r w:rsidR="00511CE0">
          <w:rPr>
            <w:noProof/>
          </w:rPr>
          <w:t>46</w:t>
        </w:r>
        <w:r w:rsidR="00511CE0" w:rsidDel="00EA672B">
          <w:rPr>
            <w:noProof/>
          </w:rPr>
          <w:t>48</w:t>
        </w:r>
      </w:ins>
      <w:del w:id="1743"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2D15339F" w:rsidR="0069744B" w:rsidRDefault="0069744B" w:rsidP="005074A5">
      <w:pPr>
        <w:pStyle w:val="Legenda"/>
        <w:keepNext/>
      </w:pPr>
      <w:bookmarkStart w:id="1744" w:name="_Ref20735120"/>
      <w:r>
        <w:t xml:space="preserve">Figura </w:t>
      </w:r>
      <w:fldSimple w:instr=" SEQ Figura \* ARABIC ">
        <w:ins w:id="1745" w:author="Ryan Lemos" w:date="2019-10-09T09:44:00Z">
          <w:r w:rsidR="00511CE0">
            <w:rPr>
              <w:noProof/>
            </w:rPr>
            <w:t>46</w:t>
          </w:r>
        </w:ins>
        <w:del w:id="1746" w:author="Ryan Lemos" w:date="2019-10-07T11:05:00Z">
          <w:r w:rsidR="00D343FF" w:rsidDel="00EA672B">
            <w:rPr>
              <w:noProof/>
            </w:rPr>
            <w:delText>48</w:delText>
          </w:r>
        </w:del>
      </w:fldSimple>
      <w:bookmarkEnd w:id="1744"/>
      <w:r>
        <w:t xml:space="preserve"> - Botão de envio de nota</w:t>
      </w:r>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733425"/>
                    </a:xfrm>
                    <a:prstGeom prst="rect">
                      <a:avLst/>
                    </a:prstGeom>
                  </pic:spPr>
                </pic:pic>
              </a:graphicData>
            </a:graphic>
          </wp:inline>
        </w:drawing>
      </w:r>
    </w:p>
    <w:p w14:paraId="4CB3C1C8" w14:textId="77777777" w:rsidR="00DA6C7C" w:rsidRPr="00F24BB2" w:rsidRDefault="00DA6C7C" w:rsidP="00DA6C7C"/>
    <w:p w14:paraId="271DF844" w14:textId="77777777" w:rsidR="00DA6C7C" w:rsidRDefault="00DA6C7C" w:rsidP="005074A5">
      <w:pPr>
        <w:pStyle w:val="Ttulo3"/>
      </w:pPr>
      <w:bookmarkStart w:id="1747" w:name="_Toc21505894"/>
      <w:r>
        <w:t>Botões do calendário</w:t>
      </w:r>
      <w:bookmarkEnd w:id="1747"/>
    </w:p>
    <w:p w14:paraId="43C9FDAD" w14:textId="77777777" w:rsidR="00DA6C7C" w:rsidRDefault="00DA6C7C" w:rsidP="00DA6C7C"/>
    <w:p w14:paraId="3715BFCC" w14:textId="102232FE" w:rsidR="00DA6C7C" w:rsidRDefault="00DA6C7C" w:rsidP="00DA6C7C">
      <w:r>
        <w:t>O ambiente conta com um calendário interativo, em que os alunos e professores podem acompanhar os eventos criados pelos professores para uma turma, e pela própria escola</w:t>
      </w:r>
      <w:r w:rsidR="0073158C">
        <w:t>, conforme seção x, seção y e seção z</w:t>
      </w:r>
      <w:r>
        <w:t>. A</w:t>
      </w:r>
      <w:r w:rsidR="0073158C">
        <w:t xml:space="preserve"> </w:t>
      </w:r>
      <w:r w:rsidR="0073158C">
        <w:fldChar w:fldCharType="begin"/>
      </w:r>
      <w:r w:rsidR="0073158C">
        <w:instrText xml:space="preserve"> REF _Ref20735032 \h </w:instrText>
      </w:r>
      <w:r w:rsidR="0073158C">
        <w:fldChar w:fldCharType="separate"/>
      </w:r>
      <w:ins w:id="1748" w:author="Ryan Lemos" w:date="2019-10-09T09:44:00Z">
        <w:r w:rsidR="00511CE0">
          <w:t xml:space="preserve">Figura </w:t>
        </w:r>
        <w:r w:rsidR="00511CE0">
          <w:rPr>
            <w:noProof/>
          </w:rPr>
          <w:t>47</w:t>
        </w:r>
        <w:r w:rsidR="00511CE0" w:rsidDel="00EA672B">
          <w:rPr>
            <w:noProof/>
          </w:rPr>
          <w:t>49</w:t>
        </w:r>
      </w:ins>
      <w:del w:id="1749"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00BF1D2B" w:rsidR="0069744B" w:rsidRDefault="0069744B" w:rsidP="005074A5">
      <w:pPr>
        <w:pStyle w:val="Legenda"/>
        <w:keepNext/>
      </w:pPr>
      <w:bookmarkStart w:id="1750" w:name="_Ref20735032"/>
      <w:r>
        <w:t xml:space="preserve">Figura </w:t>
      </w:r>
      <w:fldSimple w:instr=" SEQ Figura \* ARABIC ">
        <w:ins w:id="1751" w:author="Ryan Lemos" w:date="2019-10-09T09:44:00Z">
          <w:r w:rsidR="00511CE0">
            <w:rPr>
              <w:noProof/>
            </w:rPr>
            <w:t>47</w:t>
          </w:r>
        </w:ins>
        <w:del w:id="1752" w:author="Ryan Lemos" w:date="2019-10-07T11:05:00Z">
          <w:r w:rsidR="00D343FF" w:rsidDel="00EA672B">
            <w:rPr>
              <w:noProof/>
            </w:rPr>
            <w:delText>49</w:delText>
          </w:r>
        </w:del>
      </w:fldSimple>
      <w:bookmarkEnd w:id="1750"/>
      <w:r>
        <w:t xml:space="preserve"> - Botões de visualização do calendário</w:t>
      </w:r>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155" cy="1030171"/>
                    </a:xfrm>
                    <a:prstGeom prst="rect">
                      <a:avLst/>
                    </a:prstGeom>
                  </pic:spPr>
                </pic:pic>
              </a:graphicData>
            </a:graphic>
          </wp:inline>
        </w:drawing>
      </w:r>
    </w:p>
    <w:p w14:paraId="26797B21" w14:textId="77777777" w:rsidR="0073158C" w:rsidRDefault="0073158C" w:rsidP="005074A5">
      <w:pPr>
        <w:ind w:firstLine="0"/>
        <w:jc w:val="center"/>
      </w:pPr>
    </w:p>
    <w:p w14:paraId="3A035C8E" w14:textId="606089F9"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1753" w:author="Ryan Lemos" w:date="2019-10-09T09:44:00Z">
        <w:r w:rsidR="00511CE0">
          <w:t xml:space="preserve">Figura </w:t>
        </w:r>
        <w:r w:rsidR="00511CE0">
          <w:rPr>
            <w:noProof/>
          </w:rPr>
          <w:t>48</w:t>
        </w:r>
        <w:r w:rsidR="00511CE0" w:rsidDel="00EA672B">
          <w:rPr>
            <w:noProof/>
          </w:rPr>
          <w:t>50</w:t>
        </w:r>
      </w:ins>
      <w:del w:id="1754"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 xml:space="preserve">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w:t>
      </w:r>
      <w:r>
        <w:lastRenderedPageBreak/>
        <w:t>anterior; a semana atual; e a semana seguinte. Se escolhido dia, respectivamente: um dia anterior; o dia atual; e um dia posterior.</w:t>
      </w:r>
    </w:p>
    <w:p w14:paraId="20BE171E" w14:textId="77777777" w:rsidR="0073158C" w:rsidRDefault="0073158C" w:rsidP="00DA6C7C"/>
    <w:p w14:paraId="53B79D93" w14:textId="7660E615" w:rsidR="0069744B" w:rsidRDefault="0069744B" w:rsidP="005074A5">
      <w:pPr>
        <w:pStyle w:val="Legenda"/>
        <w:keepNext/>
      </w:pPr>
      <w:bookmarkStart w:id="1755" w:name="_Ref20735031"/>
      <w:r>
        <w:t xml:space="preserve">Figura </w:t>
      </w:r>
      <w:fldSimple w:instr=" SEQ Figura \* ARABIC ">
        <w:ins w:id="1756" w:author="Ryan Lemos" w:date="2019-10-09T09:44:00Z">
          <w:r w:rsidR="00511CE0">
            <w:rPr>
              <w:noProof/>
            </w:rPr>
            <w:t>48</w:t>
          </w:r>
        </w:ins>
        <w:del w:id="1757" w:author="Ryan Lemos" w:date="2019-10-07T11:05:00Z">
          <w:r w:rsidR="00D343FF" w:rsidDel="00EA672B">
            <w:rPr>
              <w:noProof/>
            </w:rPr>
            <w:delText>50</w:delText>
          </w:r>
        </w:del>
      </w:fldSimple>
      <w:bookmarkEnd w:id="1755"/>
      <w:r>
        <w:t xml:space="preserve"> - Botões de navegação do calendário</w:t>
      </w:r>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5566" cy="1200316"/>
                    </a:xfrm>
                    <a:prstGeom prst="rect">
                      <a:avLst/>
                    </a:prstGeom>
                  </pic:spPr>
                </pic:pic>
              </a:graphicData>
            </a:graphic>
          </wp:inline>
        </w:drawing>
      </w:r>
    </w:p>
    <w:p w14:paraId="7D2152FF" w14:textId="77777777" w:rsidR="00DA6C7C" w:rsidRDefault="00DA6C7C" w:rsidP="00DA6C7C"/>
    <w:p w14:paraId="027A0976" w14:textId="450829FD" w:rsidR="00DA6C7C" w:rsidRDefault="00DA6C7C" w:rsidP="005074A5">
      <w:pPr>
        <w:pStyle w:val="Ttulo3"/>
      </w:pPr>
      <w:commentRangeStart w:id="1758"/>
      <w:del w:id="1759" w:author="Ryan Lemos" w:date="2019-10-07T09:08:00Z">
        <w:r w:rsidDel="00DC21E5">
          <w:delText>Notificações</w:delText>
        </w:r>
        <w:commentRangeEnd w:id="1758"/>
        <w:r w:rsidR="00724525" w:rsidDel="00DC21E5">
          <w:rPr>
            <w:rStyle w:val="Refdecomentrio"/>
            <w:rFonts w:eastAsia="Calibri"/>
            <w:b w:val="0"/>
          </w:rPr>
          <w:commentReference w:id="1758"/>
        </w:r>
      </w:del>
      <w:bookmarkStart w:id="1760" w:name="_Toc21505895"/>
      <w:ins w:id="1761" w:author="Ryan Lemos" w:date="2019-10-07T09:08:00Z">
        <w:r w:rsidR="00DC21E5">
          <w:t>Botões da barra superior</w:t>
        </w:r>
      </w:ins>
      <w:bookmarkEnd w:id="1760"/>
    </w:p>
    <w:p w14:paraId="1EC99B0F" w14:textId="77777777" w:rsidR="00DA6C7C" w:rsidRDefault="00DA6C7C" w:rsidP="00DA6C7C"/>
    <w:p w14:paraId="374E41DA" w14:textId="77777777" w:rsidR="00DA6C7C" w:rsidRDefault="00DA6C7C" w:rsidP="00DA6C7C">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B603902" w:rsidR="0069744B" w:rsidRDefault="0069744B" w:rsidP="005074A5">
      <w:pPr>
        <w:pStyle w:val="Legenda"/>
        <w:keepNext/>
      </w:pPr>
      <w:r>
        <w:t xml:space="preserve">Figura </w:t>
      </w:r>
      <w:fldSimple w:instr=" SEQ Figura \* ARABIC ">
        <w:ins w:id="1762" w:author="Ryan Lemos" w:date="2019-10-09T09:44:00Z">
          <w:r w:rsidR="00511CE0">
            <w:rPr>
              <w:noProof/>
            </w:rPr>
            <w:t>49</w:t>
          </w:r>
        </w:ins>
        <w:del w:id="1763" w:author="Ryan Lemos" w:date="2019-10-07T11:05:00Z">
          <w:r w:rsidR="00D343FF" w:rsidDel="00EA672B">
            <w:rPr>
              <w:noProof/>
            </w:rPr>
            <w:delText>51</w:delText>
          </w:r>
        </w:del>
      </w:fldSimple>
      <w:r>
        <w:t xml:space="preserve"> - Botão de Notificações (sem novas notificações)</w:t>
      </w:r>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90866" cy="509256"/>
                    </a:xfrm>
                    <a:prstGeom prst="rect">
                      <a:avLst/>
                    </a:prstGeom>
                  </pic:spPr>
                </pic:pic>
              </a:graphicData>
            </a:graphic>
          </wp:inline>
        </w:drawing>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26D05FC1" w:rsidR="0069744B" w:rsidRDefault="0069744B" w:rsidP="005074A5">
      <w:pPr>
        <w:pStyle w:val="Legenda"/>
        <w:keepNext/>
      </w:pPr>
      <w:bookmarkStart w:id="1764" w:name="_Ref20735067"/>
      <w:r>
        <w:t xml:space="preserve">Figura </w:t>
      </w:r>
      <w:fldSimple w:instr=" SEQ Figura \* ARABIC ">
        <w:ins w:id="1765" w:author="Ryan Lemos" w:date="2019-10-09T09:44:00Z">
          <w:r w:rsidR="00511CE0">
            <w:rPr>
              <w:noProof/>
            </w:rPr>
            <w:t>50</w:t>
          </w:r>
        </w:ins>
        <w:del w:id="1766" w:author="Ryan Lemos" w:date="2019-10-07T11:05:00Z">
          <w:r w:rsidR="00D343FF" w:rsidDel="00EA672B">
            <w:rPr>
              <w:noProof/>
            </w:rPr>
            <w:delText>52</w:delText>
          </w:r>
        </w:del>
      </w:fldSimple>
      <w:bookmarkEnd w:id="1764"/>
      <w:r>
        <w:t xml:space="preserve"> - </w:t>
      </w:r>
      <w:r w:rsidRPr="00870B88">
        <w:t>Botão de Notificações (</w:t>
      </w:r>
      <w:r>
        <w:t>com</w:t>
      </w:r>
      <w:r w:rsidRPr="00870B88">
        <w:t xml:space="preserve"> novas notificações)</w:t>
      </w:r>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4379" cy="531947"/>
                    </a:xfrm>
                    <a:prstGeom prst="rect">
                      <a:avLst/>
                    </a:prstGeom>
                  </pic:spPr>
                </pic:pic>
              </a:graphicData>
            </a:graphic>
          </wp:inline>
        </w:drawing>
      </w:r>
    </w:p>
    <w:p w14:paraId="4A9F1BBF" w14:textId="77777777" w:rsidR="00DA6C7C" w:rsidDel="00DC21E5" w:rsidRDefault="00DA6C7C" w:rsidP="00DA6C7C">
      <w:pPr>
        <w:ind w:firstLine="0"/>
        <w:jc w:val="center"/>
        <w:rPr>
          <w:del w:id="1767" w:author="Ryan Lemos" w:date="2019-10-07T09:08:00Z"/>
        </w:rPr>
      </w:pPr>
    </w:p>
    <w:p w14:paraId="54F85ACF" w14:textId="414FD772" w:rsidR="00DA6C7C" w:rsidDel="00DC21E5" w:rsidRDefault="00DA6C7C">
      <w:pPr>
        <w:pStyle w:val="Ttulo3"/>
        <w:ind w:left="0" w:firstLine="0"/>
        <w:rPr>
          <w:del w:id="1768" w:author="Ryan Lemos" w:date="2019-10-07T09:08:00Z"/>
        </w:rPr>
        <w:pPrChange w:id="1769" w:author="Ryan Lemos" w:date="2019-10-07T09:08:00Z">
          <w:pPr>
            <w:pStyle w:val="Ttulo3"/>
          </w:pPr>
        </w:pPrChange>
      </w:pPr>
      <w:del w:id="1770" w:author="Ryan Lemos" w:date="2019-10-07T09:08:00Z">
        <w:r w:rsidDel="00DC21E5">
          <w:delText>Configurações</w:delText>
        </w:r>
      </w:del>
    </w:p>
    <w:p w14:paraId="56C08AAB" w14:textId="77777777" w:rsidR="00DA6C7C" w:rsidRDefault="00DA6C7C">
      <w:pPr>
        <w:ind w:firstLine="0"/>
        <w:pPrChange w:id="1771" w:author="Ryan Lemos" w:date="2019-10-07T09:08:00Z">
          <w:pPr/>
        </w:pPrChange>
      </w:pPr>
    </w:p>
    <w:p w14:paraId="3394A94C" w14:textId="0CDA1F34" w:rsidR="00DA6C7C" w:rsidDel="00DC21E5" w:rsidRDefault="00DA6C7C">
      <w:pPr>
        <w:rPr>
          <w:del w:id="1772"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1773" w:author="Ryan Lemos" w:date="2019-10-09T09:44:00Z">
        <w:r w:rsidR="00511CE0">
          <w:t xml:space="preserve">Figura </w:t>
        </w:r>
        <w:r w:rsidR="00511CE0">
          <w:rPr>
            <w:noProof/>
          </w:rPr>
          <w:t>50</w:t>
        </w:r>
        <w:r w:rsidR="00511CE0" w:rsidDel="00EA672B">
          <w:rPr>
            <w:noProof/>
          </w:rPr>
          <w:t>52</w:t>
        </w:r>
      </w:ins>
      <w:del w:id="1774"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1775" w:author="Ryan Lemos" w:date="2019-10-07T09:08:00Z"/>
        </w:rPr>
      </w:pPr>
    </w:p>
    <w:p w14:paraId="64273F8F" w14:textId="77777777" w:rsidR="00DA6C7C" w:rsidDel="00DC21E5" w:rsidRDefault="00DA6C7C">
      <w:pPr>
        <w:rPr>
          <w:del w:id="1776" w:author="Ryan Lemos" w:date="2019-10-07T09:08:00Z"/>
        </w:rPr>
        <w:pPrChange w:id="1777" w:author="Ryan Lemos" w:date="2019-10-07T09:09:00Z">
          <w:pPr>
            <w:pStyle w:val="Ttulo3"/>
          </w:pPr>
        </w:pPrChange>
      </w:pPr>
      <w:del w:id="1778" w:author="Ryan Lemos" w:date="2019-10-07T09:08:00Z">
        <w:r w:rsidDel="00DC21E5">
          <w:delText>Sair</w:delText>
        </w:r>
      </w:del>
    </w:p>
    <w:p w14:paraId="50BE3B7F" w14:textId="07748EDC" w:rsidR="00DA6C7C" w:rsidDel="00DC21E5" w:rsidRDefault="00DC21E5">
      <w:pPr>
        <w:rPr>
          <w:del w:id="1779" w:author="Ryan Lemos" w:date="2019-10-07T09:09:00Z"/>
        </w:rPr>
      </w:pPr>
      <w:ins w:id="1780" w:author="Ryan Lemos" w:date="2019-10-07T09:09:00Z">
        <w:r>
          <w:t xml:space="preserve"> </w:t>
        </w:r>
      </w:ins>
    </w:p>
    <w:p w14:paraId="2CFD5C37" w14:textId="2DAAA184" w:rsidR="00DA6C7C" w:rsidDel="00DC21E5" w:rsidRDefault="00DA6C7C">
      <w:pPr>
        <w:rPr>
          <w:del w:id="1781" w:author="Ryan Lemos" w:date="2019-10-07T09:08:00Z"/>
        </w:rPr>
      </w:pPr>
      <w:r>
        <w:t xml:space="preserve">Para sair do sistema, é necessário ou clicar no botão </w:t>
      </w:r>
      <w:r>
        <w:lastRenderedPageBreak/>
        <w:t>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1782" w:author="Ryan Lemos" w:date="2019-10-09T09:44:00Z">
        <w:r w:rsidR="00511CE0">
          <w:t xml:space="preserve">Figura </w:t>
        </w:r>
        <w:r w:rsidR="00511CE0">
          <w:rPr>
            <w:noProof/>
          </w:rPr>
          <w:t>50</w:t>
        </w:r>
        <w:r w:rsidR="00511CE0" w:rsidDel="00EA672B">
          <w:rPr>
            <w:noProof/>
          </w:rPr>
          <w:t>52</w:t>
        </w:r>
      </w:ins>
      <w:del w:id="1783"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1784" w:author="Ryan Lemos" w:date="2019-10-07T09:08:00Z"/>
        </w:rPr>
      </w:pPr>
    </w:p>
    <w:p w14:paraId="1749BEC4" w14:textId="0A4EADF7" w:rsidR="00DA6C7C" w:rsidDel="00DC21E5" w:rsidRDefault="00DA6C7C">
      <w:pPr>
        <w:rPr>
          <w:del w:id="1785" w:author="Ryan Lemos" w:date="2019-10-07T09:08:00Z"/>
        </w:rPr>
        <w:pPrChange w:id="1786" w:author="Ryan Lemos" w:date="2019-10-07T09:09:00Z">
          <w:pPr>
            <w:pStyle w:val="Ttulo3"/>
          </w:pPr>
        </w:pPrChange>
      </w:pPr>
      <w:del w:id="1787" w:author="Ryan Lemos" w:date="2019-10-07T09:08:00Z">
        <w:r w:rsidDel="00DC21E5">
          <w:delText>Menu</w:delText>
        </w:r>
      </w:del>
    </w:p>
    <w:p w14:paraId="03281EE7" w14:textId="77777777" w:rsidR="00DA6C7C" w:rsidRPr="00A71532" w:rsidRDefault="00DA6C7C"/>
    <w:p w14:paraId="35363226" w14:textId="283DBB5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1788" w:author="Ryan Lemos" w:date="2019-10-09T09:44:00Z">
        <w:r w:rsidR="00511CE0">
          <w:t xml:space="preserve">Figura </w:t>
        </w:r>
        <w:r w:rsidR="00511CE0">
          <w:rPr>
            <w:noProof/>
          </w:rPr>
          <w:t>51</w:t>
        </w:r>
        <w:r w:rsidR="00511CE0" w:rsidDel="00EA672B">
          <w:rPr>
            <w:noProof/>
          </w:rPr>
          <w:t>53</w:t>
        </w:r>
      </w:ins>
      <w:del w:id="1789"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0A5241CF" w:rsidR="0069744B" w:rsidRDefault="0069744B" w:rsidP="005074A5">
      <w:pPr>
        <w:pStyle w:val="Legenda"/>
        <w:keepNext/>
      </w:pPr>
      <w:bookmarkStart w:id="1790" w:name="_Ref20735105"/>
      <w:r>
        <w:t xml:space="preserve">Figura </w:t>
      </w:r>
      <w:fldSimple w:instr=" SEQ Figura \* ARABIC ">
        <w:ins w:id="1791" w:author="Ryan Lemos" w:date="2019-10-09T09:44:00Z">
          <w:r w:rsidR="00511CE0">
            <w:rPr>
              <w:noProof/>
            </w:rPr>
            <w:t>51</w:t>
          </w:r>
        </w:ins>
        <w:del w:id="1792" w:author="Ryan Lemos" w:date="2019-10-07T11:05:00Z">
          <w:r w:rsidR="00D343FF" w:rsidDel="00EA672B">
            <w:rPr>
              <w:noProof/>
            </w:rPr>
            <w:delText>53</w:delText>
          </w:r>
        </w:del>
      </w:fldSimple>
      <w:bookmarkEnd w:id="1790"/>
      <w:r>
        <w:t xml:space="preserve"> - Botão de menu</w:t>
      </w:r>
    </w:p>
    <w:p w14:paraId="4A65BED5" w14:textId="77777777" w:rsidR="00DA6C7C" w:rsidRPr="007E03F0"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3950" cy="762000"/>
                    </a:xfrm>
                    <a:prstGeom prst="rect">
                      <a:avLst/>
                    </a:prstGeom>
                  </pic:spPr>
                </pic:pic>
              </a:graphicData>
            </a:graphic>
          </wp:inline>
        </w:drawing>
      </w:r>
    </w:p>
    <w:p w14:paraId="3C56C2D4" w14:textId="77777777" w:rsidR="00DA6C7C" w:rsidRPr="007E03F0" w:rsidDel="00B318DA" w:rsidRDefault="00DA6C7C" w:rsidP="00DA6C7C">
      <w:pPr>
        <w:rPr>
          <w:del w:id="1793" w:author="Ryan Lemos" w:date="2019-10-07T21:03:00Z"/>
        </w:rPr>
      </w:pPr>
    </w:p>
    <w:p w14:paraId="79641F39" w14:textId="2298C85E" w:rsidR="00273340" w:rsidRDefault="00273340">
      <w:pPr>
        <w:pStyle w:val="Ttulo2"/>
        <w:numPr>
          <w:ilvl w:val="0"/>
          <w:numId w:val="0"/>
        </w:numPr>
      </w:pPr>
    </w:p>
    <w:p w14:paraId="36C8F8D0" w14:textId="53157631" w:rsidR="009A2E13" w:rsidRDefault="009A2E13" w:rsidP="009A2E13">
      <w:pPr>
        <w:pStyle w:val="Ttulo2"/>
      </w:pPr>
      <w:bookmarkStart w:id="1794" w:name="_Toc21505896"/>
      <w:r>
        <w:t>Release 1 – Cadastros Básicos</w:t>
      </w:r>
      <w:bookmarkEnd w:id="1794"/>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1795" w:name="_Toc21505897"/>
      <w:r>
        <w:t>Sistema desenvolvido</w:t>
      </w:r>
      <w:bookmarkEnd w:id="1795"/>
    </w:p>
    <w:p w14:paraId="31C86A8F" w14:textId="77777777" w:rsidR="00C778D2" w:rsidRDefault="00C778D2" w:rsidP="00C778D2"/>
    <w:p w14:paraId="70ACBC13" w14:textId="1F1FB995"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511CE0">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08006BD" w:rsidR="00646DF8" w:rsidRDefault="00921163" w:rsidP="00B70A30">
      <w:pPr>
        <w:pStyle w:val="Legenda"/>
      </w:pPr>
      <w:bookmarkStart w:id="1796" w:name="_Ref20051330"/>
      <w:bookmarkStart w:id="1797" w:name="_Ref20051323"/>
      <w:r>
        <w:t xml:space="preserve">Quadro </w:t>
      </w:r>
      <w:fldSimple w:instr=" SEQ Quadro \* ARABIC ">
        <w:r w:rsidR="00511CE0">
          <w:rPr>
            <w:noProof/>
          </w:rPr>
          <w:t>1</w:t>
        </w:r>
      </w:fldSimple>
      <w:bookmarkEnd w:id="1796"/>
      <w:r>
        <w:t xml:space="preserve"> - Estória de login</w:t>
      </w:r>
      <w:bookmarkEnd w:id="1797"/>
    </w:p>
    <w:p w14:paraId="7526874F" w14:textId="7FF4FF65" w:rsidR="00FB122B" w:rsidRDefault="00646DF8" w:rsidP="00596E44">
      <w:pPr>
        <w:pStyle w:val="estrias"/>
      </w:pPr>
      <w:r>
        <w:t xml:space="preserve">Como usuário desejo que o login contenha o logotipo da escola e que exija nome de usuário e senha, já que temos alunos </w:t>
      </w:r>
      <w:r>
        <w:lastRenderedPageBreak/>
        <w:t>menores de idade e pode ser que ainda não tenham e-mail.</w:t>
      </w:r>
    </w:p>
    <w:p w14:paraId="6221C7F9" w14:textId="77777777" w:rsidR="00FB122B" w:rsidRDefault="00FB122B" w:rsidP="00FB122B">
      <w:pPr>
        <w:ind w:firstLine="0"/>
        <w:jc w:val="center"/>
      </w:pPr>
    </w:p>
    <w:p w14:paraId="45019969" w14:textId="26C339E6"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511CE0">
        <w:t xml:space="preserve">Quadro </w:t>
      </w:r>
      <w:r w:rsidR="00511CE0">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1798" w:author="Ryan Lemos" w:date="2019-10-09T09:44:00Z">
        <w:r w:rsidR="00511CE0">
          <w:t xml:space="preserve">Figura </w:t>
        </w:r>
        <w:r w:rsidR="00511CE0">
          <w:rPr>
            <w:noProof/>
          </w:rPr>
          <w:t>52</w:t>
        </w:r>
        <w:r w:rsidR="00511CE0" w:rsidDel="00EA672B">
          <w:rPr>
            <w:noProof/>
          </w:rPr>
          <w:t>54</w:t>
        </w:r>
      </w:ins>
      <w:del w:id="1799"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24EE1F18" w:rsidR="008C4A0B" w:rsidRDefault="008C4A0B" w:rsidP="00B70A30">
      <w:pPr>
        <w:pStyle w:val="Legenda"/>
        <w:keepNext/>
      </w:pPr>
      <w:bookmarkStart w:id="1800" w:name="_Ref20051389"/>
      <w:bookmarkStart w:id="1801" w:name="_Ref20051380"/>
      <w:r>
        <w:t xml:space="preserve">Figura </w:t>
      </w:r>
      <w:fldSimple w:instr=" SEQ Figura \* ARABIC ">
        <w:ins w:id="1802" w:author="Ryan Lemos" w:date="2019-10-09T09:44:00Z">
          <w:r w:rsidR="00511CE0">
            <w:rPr>
              <w:noProof/>
            </w:rPr>
            <w:t>52</w:t>
          </w:r>
        </w:ins>
        <w:del w:id="1803" w:author="Ryan Lemos" w:date="2019-10-07T11:05:00Z">
          <w:r w:rsidR="00D343FF" w:rsidDel="00EA672B">
            <w:rPr>
              <w:noProof/>
            </w:rPr>
            <w:delText>54</w:delText>
          </w:r>
        </w:del>
      </w:fldSimple>
      <w:bookmarkEnd w:id="1800"/>
      <w:r>
        <w:t xml:space="preserve"> - Tela de login</w:t>
      </w:r>
      <w:bookmarkEnd w:id="1801"/>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6EC04111"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1804" w:author="Ryan Lemos" w:date="2019-10-09T20:57:00Z">
        <w:r w:rsidDel="00014BF9">
          <w:delText xml:space="preserve">a </w:delText>
        </w:r>
        <w:r w:rsidRPr="00596E44" w:rsidDel="00014BF9">
          <w:rPr>
            <w:highlight w:val="yellow"/>
          </w:rPr>
          <w:delText>figura x</w:delText>
        </w:r>
      </w:del>
      <w:ins w:id="1805" w:author="Ryan Lemos" w:date="2019-10-09T20:57:00Z">
        <w:r w:rsidR="00014BF9">
          <w:t xml:space="preserve">o </w:t>
        </w:r>
      </w:ins>
      <w:ins w:id="1806" w:author="Ryan Lemos" w:date="2019-10-09T20:58:00Z">
        <w:r w:rsidR="00014BF9">
          <w:fldChar w:fldCharType="begin"/>
        </w:r>
        <w:r w:rsidR="00014BF9">
          <w:instrText xml:space="preserve"> REF _Ref21547097 \h </w:instrText>
        </w:r>
      </w:ins>
      <w:r w:rsidR="00014BF9">
        <w:fldChar w:fldCharType="separate"/>
      </w:r>
      <w:ins w:id="1807" w:author="Ryan Lemos" w:date="2019-10-09T20:58:00Z">
        <w:r w:rsidR="00014BF9">
          <w:t xml:space="preserve">Quadro </w:t>
        </w:r>
        <w:r w:rsidR="00014BF9">
          <w:rPr>
            <w:noProof/>
          </w:rPr>
          <w:t>2</w:t>
        </w:r>
        <w:r w:rsidR="00014BF9">
          <w:fldChar w:fldCharType="end"/>
        </w:r>
      </w:ins>
      <w:r>
        <w:t xml:space="preserve"> define como o usuário imaginou o recurso. A </w:t>
      </w:r>
      <w:r w:rsidR="004D4704">
        <w:fldChar w:fldCharType="begin"/>
      </w:r>
      <w:r w:rsidR="004D4704">
        <w:instrText xml:space="preserve"> REF _Ref20051436 \h </w:instrText>
      </w:r>
      <w:r w:rsidR="004D4704">
        <w:fldChar w:fldCharType="separate"/>
      </w:r>
      <w:ins w:id="1808" w:author="Ryan Lemos" w:date="2019-10-09T09:44:00Z">
        <w:r w:rsidR="00511CE0">
          <w:t xml:space="preserve">Figura </w:t>
        </w:r>
        <w:r w:rsidR="00511CE0">
          <w:rPr>
            <w:noProof/>
          </w:rPr>
          <w:t>53</w:t>
        </w:r>
        <w:r w:rsidR="00511CE0" w:rsidDel="00EA672B">
          <w:rPr>
            <w:noProof/>
          </w:rPr>
          <w:t>55</w:t>
        </w:r>
      </w:ins>
      <w:del w:id="1809" w:author="Ryan Lemos" w:date="2019-10-07T11:05:00Z">
        <w:r w:rsidR="00054B21" w:rsidDel="00EA672B">
          <w:delText xml:space="preserve">Figura </w:delText>
        </w:r>
        <w:r w:rsidR="00054B21" w:rsidDel="00EA672B">
          <w:rPr>
            <w:noProof/>
          </w:rPr>
          <w:delText>55</w:delText>
        </w:r>
      </w:del>
      <w:r w:rsidR="004D4704">
        <w:fldChar w:fldCharType="end"/>
      </w:r>
      <w:r w:rsidR="004D4704">
        <w:t xml:space="preserve"> </w:t>
      </w:r>
      <w:r>
        <w:t>é a demonstração de como ele foi implementado.</w:t>
      </w:r>
    </w:p>
    <w:p w14:paraId="66AFB97F" w14:textId="77777777" w:rsidR="00921163" w:rsidRDefault="00921163" w:rsidP="004B083A"/>
    <w:p w14:paraId="7DD831A8" w14:textId="6164CCDE" w:rsidR="00521931" w:rsidRDefault="00921163" w:rsidP="00B70A30">
      <w:pPr>
        <w:pStyle w:val="Legenda"/>
      </w:pPr>
      <w:bookmarkStart w:id="1810" w:name="_Ref21547097"/>
      <w:r>
        <w:t xml:space="preserve">Quadro </w:t>
      </w:r>
      <w:fldSimple w:instr=" SEQ Quadro \* ARABIC ">
        <w:r w:rsidR="00511CE0">
          <w:rPr>
            <w:noProof/>
          </w:rPr>
          <w:t>2</w:t>
        </w:r>
      </w:fldSimple>
      <w:bookmarkEnd w:id="1810"/>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04E74DFE" w:rsidR="008C4A0B" w:rsidRDefault="008C4A0B" w:rsidP="00B70A30">
      <w:pPr>
        <w:pStyle w:val="Legenda"/>
        <w:keepNext/>
      </w:pPr>
      <w:bookmarkStart w:id="1811" w:name="_Ref20051436"/>
      <w:r>
        <w:lastRenderedPageBreak/>
        <w:t xml:space="preserve">Figura </w:t>
      </w:r>
      <w:fldSimple w:instr=" SEQ Figura \* ARABIC ">
        <w:ins w:id="1812" w:author="Ryan Lemos" w:date="2019-10-09T09:44:00Z">
          <w:r w:rsidR="00511CE0">
            <w:rPr>
              <w:noProof/>
            </w:rPr>
            <w:t>53</w:t>
          </w:r>
        </w:ins>
        <w:del w:id="1813" w:author="Ryan Lemos" w:date="2019-10-07T11:05:00Z">
          <w:r w:rsidR="00D343FF" w:rsidDel="00EA672B">
            <w:rPr>
              <w:noProof/>
            </w:rPr>
            <w:delText>55</w:delText>
          </w:r>
        </w:del>
      </w:fldSimple>
      <w:bookmarkEnd w:id="1811"/>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233DC74D" w:rsidR="00B672E1" w:rsidRDefault="00B672E1">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1814"/>
      <w:r>
        <w:t>JSON</w:t>
      </w:r>
      <w:commentRangeEnd w:id="1814"/>
      <w:r w:rsidR="0016185B">
        <w:rPr>
          <w:rStyle w:val="Refdecomentrio"/>
        </w:rPr>
        <w:commentReference w:id="1814"/>
      </w:r>
      <w:r>
        <w:t>. Sendo assim é possível criar vários tipos de notificação, cada uma com suas especificidades e utilizar uma mesma tabela de dados. Cada tipo de notificação criada no Laravel é compost</w:t>
      </w:r>
      <w:r w:rsidR="00D72925">
        <w:t>o</w:t>
      </w:r>
      <w:r>
        <w:t xml:space="preserve"> por uma classe que deve ser criada pelo usuário, e pode ser criada utilizando o </w:t>
      </w:r>
      <w:commentRangeStart w:id="1815"/>
      <w:r w:rsidR="0016185B">
        <w:t>Artisan</w:t>
      </w:r>
      <w:commentRangeEnd w:id="1815"/>
      <w:r w:rsidR="0016185B">
        <w:rPr>
          <w:rStyle w:val="Refdecomentrio"/>
        </w:rPr>
        <w:commentReference w:id="1815"/>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ins w:id="1816" w:author="Ryan Lemos" w:date="2019-10-09T09:44:00Z">
        <w:r w:rsidR="00511CE0">
          <w:t xml:space="preserve">Figura </w:t>
        </w:r>
        <w:r w:rsidR="00511CE0">
          <w:rPr>
            <w:noProof/>
          </w:rPr>
          <w:t>54</w:t>
        </w:r>
        <w:r w:rsidR="00511CE0" w:rsidDel="00EA672B">
          <w:rPr>
            <w:noProof/>
          </w:rPr>
          <w:t>56</w:t>
        </w:r>
      </w:ins>
      <w:del w:id="1817" w:author="Ryan Lemos" w:date="2019-10-07T11:05:00Z">
        <w:r w:rsidR="00054B21" w:rsidDel="00EA672B">
          <w:delText xml:space="preserve">Figura </w:delText>
        </w:r>
        <w:r w:rsidR="00054B21" w:rsidDel="00EA672B">
          <w:rPr>
            <w:noProof/>
          </w:rPr>
          <w:delText>56</w:delText>
        </w:r>
      </w:del>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06E6A71" w:rsidR="008C4A0B" w:rsidRDefault="008C4A0B" w:rsidP="00B70A30">
      <w:pPr>
        <w:pStyle w:val="Legenda"/>
        <w:keepNext/>
      </w:pPr>
      <w:bookmarkStart w:id="1818" w:name="_Ref20051461"/>
      <w:r>
        <w:t xml:space="preserve">Figura </w:t>
      </w:r>
      <w:fldSimple w:instr=" SEQ Figura \* ARABIC ">
        <w:ins w:id="1819" w:author="Ryan Lemos" w:date="2019-10-09T09:44:00Z">
          <w:r w:rsidR="00511CE0">
            <w:rPr>
              <w:noProof/>
            </w:rPr>
            <w:t>54</w:t>
          </w:r>
        </w:ins>
        <w:del w:id="1820" w:author="Ryan Lemos" w:date="2019-10-07T11:05:00Z">
          <w:r w:rsidR="00D343FF" w:rsidDel="00EA672B">
            <w:rPr>
              <w:noProof/>
            </w:rPr>
            <w:delText>56</w:delText>
          </w:r>
        </w:del>
      </w:fldSimple>
      <w:bookmarkEnd w:id="1818"/>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6A791E5D" w:rsidR="00CD1ADB" w:rsidRDefault="00CD1ADB">
      <w:r>
        <w:t>Quanto a troca de senha, a estória representada pel</w:t>
      </w:r>
      <w:ins w:id="1821" w:author="Ryan Lemos" w:date="2019-10-09T20:58:00Z">
        <w:r w:rsidR="00014BF9">
          <w:t xml:space="preserve">o </w:t>
        </w:r>
        <w:r w:rsidR="00014BF9">
          <w:fldChar w:fldCharType="begin"/>
        </w:r>
        <w:r w:rsidR="00014BF9">
          <w:instrText xml:space="preserve"> REF _Ref21547116 \h </w:instrText>
        </w:r>
      </w:ins>
      <w:r w:rsidR="00014BF9">
        <w:fldChar w:fldCharType="separate"/>
      </w:r>
      <w:ins w:id="1822" w:author="Ryan Lemos" w:date="2019-10-09T20:58:00Z">
        <w:r w:rsidR="00014BF9">
          <w:t xml:space="preserve">Quadro </w:t>
        </w:r>
        <w:r w:rsidR="00014BF9">
          <w:rPr>
            <w:noProof/>
          </w:rPr>
          <w:t>3</w:t>
        </w:r>
        <w:r w:rsidR="00014BF9">
          <w:fldChar w:fldCharType="end"/>
        </w:r>
        <w:r w:rsidR="00014BF9">
          <w:t xml:space="preserve"> </w:t>
        </w:r>
      </w:ins>
      <w:del w:id="1823"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ins w:id="1824" w:author="Ryan Lemos" w:date="2019-10-09T09:44:00Z">
        <w:r w:rsidR="00511CE0">
          <w:t xml:space="preserve">Figura </w:t>
        </w:r>
        <w:r w:rsidR="00511CE0">
          <w:rPr>
            <w:noProof/>
          </w:rPr>
          <w:t>55</w:t>
        </w:r>
        <w:r w:rsidR="00511CE0" w:rsidDel="00EA672B">
          <w:rPr>
            <w:noProof/>
          </w:rPr>
          <w:t>57</w:t>
        </w:r>
      </w:ins>
      <w:del w:id="1825" w:author="Ryan Lemos" w:date="2019-10-07T11:05:00Z">
        <w:r w:rsidR="00054B21" w:rsidDel="00EA672B">
          <w:delText xml:space="preserve">Figura </w:delText>
        </w:r>
        <w:r w:rsidR="00054B21" w:rsidDel="00EA672B">
          <w:rPr>
            <w:noProof/>
          </w:rPr>
          <w:delText>57</w:delText>
        </w:r>
      </w:del>
      <w:r w:rsidR="004D4704">
        <w:fldChar w:fldCharType="end"/>
      </w:r>
      <w:r w:rsidR="004D4704">
        <w:t>.</w:t>
      </w:r>
    </w:p>
    <w:p w14:paraId="3B5BD2C7" w14:textId="7E6C33E5" w:rsidR="00646DF8" w:rsidRDefault="00646DF8"/>
    <w:p w14:paraId="180FD493" w14:textId="004A0201" w:rsidR="00921163" w:rsidRDefault="00921163" w:rsidP="00B70A30">
      <w:pPr>
        <w:pStyle w:val="Legenda"/>
        <w:keepNext/>
      </w:pPr>
      <w:bookmarkStart w:id="1826" w:name="_Ref21547116"/>
      <w:r>
        <w:t xml:space="preserve">Quadro </w:t>
      </w:r>
      <w:fldSimple w:instr=" SEQ Quadro \* ARABIC ">
        <w:r w:rsidR="00511CE0">
          <w:rPr>
            <w:noProof/>
          </w:rPr>
          <w:t>3</w:t>
        </w:r>
      </w:fldSimple>
      <w:bookmarkEnd w:id="1826"/>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2CBB39E3" w:rsidR="0094620F" w:rsidRDefault="0094620F" w:rsidP="00B70A30">
      <w:pPr>
        <w:pStyle w:val="Legenda"/>
        <w:keepNext/>
      </w:pPr>
      <w:bookmarkStart w:id="1827" w:name="_Ref20051489"/>
      <w:r>
        <w:lastRenderedPageBreak/>
        <w:t xml:space="preserve">Figura </w:t>
      </w:r>
      <w:fldSimple w:instr=" SEQ Figura \* ARABIC ">
        <w:ins w:id="1828" w:author="Ryan Lemos" w:date="2019-10-09T09:44:00Z">
          <w:r w:rsidR="00511CE0">
            <w:rPr>
              <w:noProof/>
            </w:rPr>
            <w:t>55</w:t>
          </w:r>
        </w:ins>
        <w:del w:id="1829" w:author="Ryan Lemos" w:date="2019-10-07T11:05:00Z">
          <w:r w:rsidR="00D343FF" w:rsidDel="00EA672B">
            <w:rPr>
              <w:noProof/>
            </w:rPr>
            <w:delText>57</w:delText>
          </w:r>
        </w:del>
      </w:fldSimple>
      <w:bookmarkEnd w:id="1827"/>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1830" w:name="_Toc21505898"/>
      <w:r>
        <w:t>Gestor</w:t>
      </w:r>
      <w:bookmarkEnd w:id="1830"/>
    </w:p>
    <w:p w14:paraId="1A036D3B" w14:textId="77777777" w:rsidR="00887225" w:rsidRPr="006F3DF2" w:rsidRDefault="00887225" w:rsidP="00596E44"/>
    <w:p w14:paraId="10821FB7" w14:textId="3131051B"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1831" w:author="Ryan Lemos" w:date="2019-10-09T20:58:00Z">
        <w:r w:rsidR="00014BF9">
          <w:t xml:space="preserve">o </w:t>
        </w:r>
        <w:r w:rsidR="00014BF9">
          <w:fldChar w:fldCharType="begin"/>
        </w:r>
        <w:r w:rsidR="00014BF9">
          <w:instrText xml:space="preserve"> REF _Ref21547133 \h </w:instrText>
        </w:r>
      </w:ins>
      <w:r w:rsidR="00014BF9">
        <w:fldChar w:fldCharType="separate"/>
      </w:r>
      <w:ins w:id="1832" w:author="Ryan Lemos" w:date="2019-10-09T20:58:00Z">
        <w:r w:rsidR="00014BF9">
          <w:t xml:space="preserve">Quadro </w:t>
        </w:r>
        <w:r w:rsidR="00014BF9">
          <w:rPr>
            <w:noProof/>
          </w:rPr>
          <w:t>4</w:t>
        </w:r>
        <w:r w:rsidR="00014BF9">
          <w:fldChar w:fldCharType="end"/>
        </w:r>
      </w:ins>
      <w:del w:id="1833" w:author="Ryan Lemos" w:date="2019-10-09T20:58:00Z">
        <w:r w:rsidDel="00014BF9">
          <w:delText xml:space="preserve">a </w:delText>
        </w:r>
        <w:r w:rsidRPr="00596E44" w:rsidDel="00014BF9">
          <w:rPr>
            <w:highlight w:val="yellow"/>
          </w:rPr>
          <w:delText>figura X</w:delText>
        </w:r>
      </w:del>
      <w:r>
        <w:t>.</w:t>
      </w:r>
    </w:p>
    <w:p w14:paraId="22603F7E" w14:textId="28211B2B" w:rsidR="00921163" w:rsidRDefault="00921163" w:rsidP="00B70A30">
      <w:pPr>
        <w:pStyle w:val="Legenda"/>
      </w:pPr>
      <w:bookmarkStart w:id="1834" w:name="_Ref21547133"/>
      <w:r>
        <w:t xml:space="preserve">Quadro </w:t>
      </w:r>
      <w:fldSimple w:instr=" SEQ Quadro \* ARABIC ">
        <w:r w:rsidR="00511CE0">
          <w:rPr>
            <w:noProof/>
          </w:rPr>
          <w:t>4</w:t>
        </w:r>
      </w:fldSimple>
      <w:bookmarkEnd w:id="1834"/>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59B67C22"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1835" w:author="Ryan Lemos" w:date="2019-10-09T21:17:00Z">
        <w:r w:rsidR="005A7551">
          <w:t>a</w:t>
        </w:r>
      </w:ins>
      <w:del w:id="1836" w:author="Ryan Lemos" w:date="2019-10-09T21:17:00Z">
        <w:r w:rsidDel="005A7551">
          <w:delText>a</w:delText>
        </w:r>
      </w:del>
      <w:ins w:id="1837" w:author="Ryan Lemos" w:date="2019-10-09T21:17:00Z">
        <w:r w:rsidR="005A7551">
          <w:t xml:space="preserve"> </w:t>
        </w:r>
      </w:ins>
      <w:ins w:id="1838" w:author="Ryan Lemos" w:date="2019-10-09T21:18:00Z">
        <w:r w:rsidR="005A7551">
          <w:fldChar w:fldCharType="begin"/>
        </w:r>
        <w:r w:rsidR="005A7551">
          <w:instrText xml:space="preserve"> REF _Ref20051489 \h </w:instrText>
        </w:r>
      </w:ins>
      <w:r w:rsidR="005A7551">
        <w:fldChar w:fldCharType="separate"/>
      </w:r>
      <w:ins w:id="1839" w:author="Ryan Lemos" w:date="2019-10-09T21:18:00Z">
        <w:r w:rsidR="005A7551">
          <w:t xml:space="preserve">Figura </w:t>
        </w:r>
        <w:r w:rsidR="005A7551">
          <w:rPr>
            <w:noProof/>
          </w:rPr>
          <w:t>55</w:t>
        </w:r>
        <w:r w:rsidR="005A7551">
          <w:fldChar w:fldCharType="end"/>
        </w:r>
      </w:ins>
      <w:bookmarkStart w:id="1840" w:name="_GoBack"/>
      <w:bookmarkEnd w:id="1840"/>
      <w:r>
        <w:t xml:space="preserve"> </w:t>
      </w:r>
      <w:del w:id="1841"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r w:rsidR="00485768" w:rsidRPr="00596E44">
        <w:rPr>
          <w:i/>
        </w:rPr>
        <w:t>Datatables</w:t>
      </w:r>
      <w:del w:id="1842" w:author="Ryan Lemos" w:date="2019-10-07T21:04:00Z">
        <w:r w:rsidR="00485768" w:rsidDel="005B3A5D">
          <w:delText xml:space="preserve"> </w:delText>
        </w:r>
      </w:del>
      <w:ins w:id="1843" w:author="Ryan Lemos" w:date="2019-10-07T21:04:00Z">
        <w:r w:rsidR="005B3A5D">
          <w:t xml:space="preserve"> para gerar tabelas dinâmicas e pesquisáveis</w:t>
        </w:r>
      </w:ins>
      <w:del w:id="1844" w:author="Ryan Lemos" w:date="2019-10-07T21:04:00Z">
        <w:r w:rsidR="00485768" w:rsidDel="005B3A5D">
          <w:delText>que s</w:delText>
        </w:r>
      </w:del>
      <w:del w:id="1845"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1846"/>
        <w:r w:rsidR="00485768" w:rsidDel="005B3A5D">
          <w:delText>Jquery</w:delText>
        </w:r>
        <w:commentRangeEnd w:id="1846"/>
        <w:r w:rsidR="004D4704" w:rsidDel="005B3A5D">
          <w:rPr>
            <w:rStyle w:val="Refdecomentrio"/>
          </w:rPr>
          <w:commentReference w:id="1846"/>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218BA386" w:rsidR="0094620F" w:rsidRDefault="0094620F" w:rsidP="00B70A30">
      <w:pPr>
        <w:pStyle w:val="Legenda"/>
        <w:keepNext/>
      </w:pPr>
      <w:bookmarkStart w:id="1847" w:name="_Ref21505146"/>
      <w:r>
        <w:lastRenderedPageBreak/>
        <w:t xml:space="preserve">Figura </w:t>
      </w:r>
      <w:fldSimple w:instr=" SEQ Figura \* ARABIC ">
        <w:ins w:id="1848" w:author="Ryan Lemos" w:date="2019-10-09T09:44:00Z">
          <w:r w:rsidR="00511CE0">
            <w:rPr>
              <w:noProof/>
            </w:rPr>
            <w:t>56</w:t>
          </w:r>
        </w:ins>
        <w:del w:id="1849" w:author="Ryan Lemos" w:date="2019-10-07T11:05:00Z">
          <w:r w:rsidR="00D343FF" w:rsidDel="00EA672B">
            <w:rPr>
              <w:noProof/>
            </w:rPr>
            <w:delText>58</w:delText>
          </w:r>
        </w:del>
      </w:fldSimple>
      <w:bookmarkEnd w:id="1847"/>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316CBA24"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1850"/>
      <w:r>
        <w:t>e a senha</w:t>
      </w:r>
      <w:commentRangeEnd w:id="1850"/>
      <w:r w:rsidR="0024674F">
        <w:rPr>
          <w:rStyle w:val="Refdecomentrio"/>
        </w:rPr>
        <w:commentReference w:id="1850"/>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frontend</w:t>
      </w:r>
      <w:r w:rsidR="002E06F3">
        <w:t xml:space="preserve"> Angular envia uma requisição para o </w:t>
      </w:r>
      <w:r w:rsidR="002E06F3" w:rsidRPr="00B70A30">
        <w:rPr>
          <w:i/>
          <w:iCs/>
        </w:rPr>
        <w:t>backend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1851" w:author="Ryan Lemos" w:date="2019-10-09T09:44:00Z">
        <w:r w:rsidR="00511CE0">
          <w:t xml:space="preserve">Figura </w:t>
        </w:r>
        <w:r w:rsidR="00511CE0">
          <w:rPr>
            <w:noProof/>
          </w:rPr>
          <w:t>57</w:t>
        </w:r>
        <w:r w:rsidR="00511CE0" w:rsidDel="00EA672B">
          <w:rPr>
            <w:noProof/>
          </w:rPr>
          <w:t>59</w:t>
        </w:r>
      </w:ins>
      <w:del w:id="1852"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761A02" w:rsidR="0094620F" w:rsidRDefault="0094620F" w:rsidP="00B70A30">
      <w:pPr>
        <w:pStyle w:val="Legenda"/>
        <w:keepNext/>
      </w:pPr>
      <w:bookmarkStart w:id="1853" w:name="_Ref20051603"/>
      <w:r>
        <w:lastRenderedPageBreak/>
        <w:t xml:space="preserve">Figura </w:t>
      </w:r>
      <w:fldSimple w:instr=" SEQ Figura \* ARABIC ">
        <w:ins w:id="1854" w:author="Ryan Lemos" w:date="2019-10-09T09:44:00Z">
          <w:r w:rsidR="00511CE0">
            <w:rPr>
              <w:noProof/>
            </w:rPr>
            <w:t>57</w:t>
          </w:r>
        </w:ins>
        <w:del w:id="1855" w:author="Ryan Lemos" w:date="2019-10-07T11:05:00Z">
          <w:r w:rsidR="00D343FF" w:rsidDel="00EA672B">
            <w:rPr>
              <w:noProof/>
            </w:rPr>
            <w:delText>59</w:delText>
          </w:r>
        </w:del>
      </w:fldSimple>
      <w:bookmarkEnd w:id="1853"/>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D70E1C6" w:rsidR="0094620F" w:rsidRDefault="0094620F" w:rsidP="00B70A30">
      <w:pPr>
        <w:pStyle w:val="Legenda"/>
        <w:keepNext/>
      </w:pPr>
      <w:r>
        <w:t xml:space="preserve">Figura </w:t>
      </w:r>
      <w:fldSimple w:instr=" SEQ Figura \* ARABIC ">
        <w:ins w:id="1856" w:author="Ryan Lemos" w:date="2019-10-09T09:44:00Z">
          <w:r w:rsidR="00511CE0">
            <w:rPr>
              <w:noProof/>
            </w:rPr>
            <w:t>58</w:t>
          </w:r>
        </w:ins>
        <w:del w:id="1857" w:author="Ryan Lemos" w:date="2019-10-07T11:05:00Z">
          <w:r w:rsidR="00D343FF" w:rsidDel="00EA672B">
            <w:rPr>
              <w:noProof/>
            </w:rPr>
            <w:delText>60</w:delText>
          </w:r>
        </w:del>
      </w:fldSimple>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6D560FA9" w:rsidR="0094620F" w:rsidRDefault="0094620F" w:rsidP="00B70A30">
      <w:pPr>
        <w:pStyle w:val="Legenda"/>
        <w:keepNext/>
      </w:pPr>
      <w:r>
        <w:lastRenderedPageBreak/>
        <w:t xml:space="preserve">Figura </w:t>
      </w:r>
      <w:fldSimple w:instr=" SEQ Figura \* ARABIC ">
        <w:ins w:id="1858" w:author="Ryan Lemos" w:date="2019-10-09T09:44:00Z">
          <w:r w:rsidR="00511CE0">
            <w:rPr>
              <w:noProof/>
            </w:rPr>
            <w:t>59</w:t>
          </w:r>
        </w:ins>
        <w:del w:id="1859" w:author="Ryan Lemos" w:date="2019-10-07T11:05:00Z">
          <w:r w:rsidR="00D343FF" w:rsidDel="00EA672B">
            <w:rPr>
              <w:noProof/>
            </w:rPr>
            <w:delText>61</w:delText>
          </w:r>
        </w:del>
      </w:fldSimple>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4373AA80"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1860" w:author="Ryan Lemos" w:date="2019-10-09T20:59:00Z">
        <w:r w:rsidR="00014BF9">
          <w:t xml:space="preserve">o </w:t>
        </w:r>
        <w:r w:rsidR="00014BF9">
          <w:fldChar w:fldCharType="begin"/>
        </w:r>
        <w:r w:rsidR="00014BF9">
          <w:instrText xml:space="preserve"> REF _Ref21547160 \h </w:instrText>
        </w:r>
      </w:ins>
      <w:r w:rsidR="00014BF9">
        <w:fldChar w:fldCharType="separate"/>
      </w:r>
      <w:ins w:id="1861" w:author="Ryan Lemos" w:date="2019-10-09T20:59:00Z">
        <w:r w:rsidR="00014BF9">
          <w:t xml:space="preserve">Quadro </w:t>
        </w:r>
        <w:r w:rsidR="00014BF9">
          <w:rPr>
            <w:noProof/>
          </w:rPr>
          <w:t>5</w:t>
        </w:r>
        <w:r w:rsidR="00014BF9">
          <w:fldChar w:fldCharType="end"/>
        </w:r>
        <w:r w:rsidR="00014BF9">
          <w:t xml:space="preserve"> </w:t>
        </w:r>
      </w:ins>
      <w:del w:id="1862"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RDefault="00921163"/>
    <w:p w14:paraId="535BC59B" w14:textId="77777777" w:rsidR="00921163" w:rsidRDefault="00921163"/>
    <w:p w14:paraId="76DDF4DD" w14:textId="3A6C047B" w:rsidR="00646DF8" w:rsidRDefault="00921163" w:rsidP="00B70A30">
      <w:pPr>
        <w:pStyle w:val="Legenda"/>
      </w:pPr>
      <w:bookmarkStart w:id="1863" w:name="_Ref21547160"/>
      <w:r>
        <w:t xml:space="preserve">Quadro </w:t>
      </w:r>
      <w:fldSimple w:instr=" SEQ Quadro \* ARABIC ">
        <w:r w:rsidR="00511CE0">
          <w:rPr>
            <w:noProof/>
          </w:rPr>
          <w:t>5</w:t>
        </w:r>
      </w:fldSimple>
      <w:bookmarkEnd w:id="1863"/>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4617B18A" w:rsidR="00CC245E" w:rsidRDefault="00CC245E" w:rsidP="00596E44">
      <w:r>
        <w:t xml:space="preserve">A </w:t>
      </w:r>
      <w:r w:rsidR="006E1CDA">
        <w:fldChar w:fldCharType="begin"/>
      </w:r>
      <w:r w:rsidR="006E1CDA">
        <w:instrText xml:space="preserve"> REF _Ref20051634 \h </w:instrText>
      </w:r>
      <w:r w:rsidR="006E1CDA">
        <w:fldChar w:fldCharType="separate"/>
      </w:r>
      <w:ins w:id="1864" w:author="Ryan Lemos" w:date="2019-10-09T09:44:00Z">
        <w:r w:rsidR="00511CE0">
          <w:t xml:space="preserve">Figura </w:t>
        </w:r>
        <w:r w:rsidR="00511CE0">
          <w:rPr>
            <w:noProof/>
          </w:rPr>
          <w:t>60</w:t>
        </w:r>
        <w:r w:rsidR="00511CE0" w:rsidDel="00EA672B">
          <w:rPr>
            <w:noProof/>
          </w:rPr>
          <w:t>62</w:t>
        </w:r>
      </w:ins>
      <w:del w:id="1865"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C7B9FE0" w:rsidR="0094620F" w:rsidRDefault="0094620F" w:rsidP="00B70A30">
      <w:pPr>
        <w:pStyle w:val="Legenda"/>
        <w:keepNext/>
      </w:pPr>
      <w:bookmarkStart w:id="1866" w:name="_Ref20051634"/>
      <w:r>
        <w:lastRenderedPageBreak/>
        <w:t xml:space="preserve">Figura </w:t>
      </w:r>
      <w:fldSimple w:instr=" SEQ Figura \* ARABIC ">
        <w:ins w:id="1867" w:author="Ryan Lemos" w:date="2019-10-09T09:44:00Z">
          <w:r w:rsidR="00511CE0">
            <w:rPr>
              <w:noProof/>
            </w:rPr>
            <w:t>60</w:t>
          </w:r>
        </w:ins>
        <w:del w:id="1868" w:author="Ryan Lemos" w:date="2019-10-07T11:05:00Z">
          <w:r w:rsidR="00D343FF" w:rsidDel="00EA672B">
            <w:rPr>
              <w:noProof/>
            </w:rPr>
            <w:delText>62</w:delText>
          </w:r>
        </w:del>
      </w:fldSimple>
      <w:bookmarkEnd w:id="1866"/>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0F72DDD6"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1869" w:author="Ryan Lemos" w:date="2019-10-09T09:44:00Z">
        <w:r w:rsidR="00511CE0">
          <w:t xml:space="preserve">Figura </w:t>
        </w:r>
        <w:r w:rsidR="00511CE0">
          <w:rPr>
            <w:noProof/>
          </w:rPr>
          <w:t>62</w:t>
        </w:r>
        <w:r w:rsidR="00511CE0" w:rsidDel="00EA672B">
          <w:rPr>
            <w:noProof/>
          </w:rPr>
          <w:t>64</w:t>
        </w:r>
      </w:ins>
      <w:del w:id="1870"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1871" w:author="Ryan Lemos" w:date="2019-10-09T09:44:00Z">
        <w:r w:rsidR="00511CE0">
          <w:t xml:space="preserve">Figura </w:t>
        </w:r>
        <w:r w:rsidR="00511CE0">
          <w:rPr>
            <w:noProof/>
          </w:rPr>
          <w:t>60</w:t>
        </w:r>
        <w:r w:rsidR="00511CE0" w:rsidDel="00EA672B">
          <w:rPr>
            <w:noProof/>
          </w:rPr>
          <w:t>62</w:t>
        </w:r>
      </w:ins>
      <w:del w:id="1872"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1E56EC14" w:rsidR="0094620F" w:rsidRDefault="0094620F" w:rsidP="00B70A30">
      <w:pPr>
        <w:pStyle w:val="Legenda"/>
        <w:keepNext/>
      </w:pPr>
      <w:r>
        <w:t xml:space="preserve">Figura </w:t>
      </w:r>
      <w:fldSimple w:instr=" SEQ Figura \* ARABIC ">
        <w:ins w:id="1873" w:author="Ryan Lemos" w:date="2019-10-09T09:44:00Z">
          <w:r w:rsidR="00511CE0">
            <w:rPr>
              <w:noProof/>
            </w:rPr>
            <w:t>61</w:t>
          </w:r>
        </w:ins>
        <w:del w:id="1874" w:author="Ryan Lemos" w:date="2019-10-07T11:05:00Z">
          <w:r w:rsidR="00D343FF" w:rsidDel="00EA672B">
            <w:rPr>
              <w:noProof/>
            </w:rPr>
            <w:delText>63</w:delText>
          </w:r>
        </w:del>
      </w:fldSimple>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locomover pelos dias, semanas ou meses no calendário. Os eventos aparecem marcados no calendário com a cor escolhida no momento do cadastro. Ao clicar em uma data com o evento, </w:t>
      </w:r>
      <w:r>
        <w:lastRenderedPageBreak/>
        <w:t>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7CC2EF3F" w:rsidR="0094620F" w:rsidRDefault="0094620F" w:rsidP="00B70A30">
      <w:pPr>
        <w:pStyle w:val="Legenda"/>
        <w:keepNext/>
      </w:pPr>
      <w:bookmarkStart w:id="1875" w:name="_Ref20051663"/>
      <w:r>
        <w:t xml:space="preserve">Figura </w:t>
      </w:r>
      <w:fldSimple w:instr=" SEQ Figura \* ARABIC ">
        <w:ins w:id="1876" w:author="Ryan Lemos" w:date="2019-10-09T09:44:00Z">
          <w:r w:rsidR="00511CE0">
            <w:rPr>
              <w:noProof/>
            </w:rPr>
            <w:t>62</w:t>
          </w:r>
        </w:ins>
        <w:del w:id="1877" w:author="Ryan Lemos" w:date="2019-10-07T11:05:00Z">
          <w:r w:rsidR="00D343FF" w:rsidDel="00EA672B">
            <w:rPr>
              <w:noProof/>
            </w:rPr>
            <w:delText>64</w:delText>
          </w:r>
        </w:del>
      </w:fldSimple>
      <w:bookmarkEnd w:id="1875"/>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1878" w:name="_Toc21505899"/>
      <w:r>
        <w:t>Administrador</w:t>
      </w:r>
      <w:bookmarkEnd w:id="1878"/>
    </w:p>
    <w:p w14:paraId="36BCA1BA" w14:textId="77777777" w:rsidR="008F6EE2" w:rsidRPr="001D2BA8" w:rsidRDefault="008F6EE2" w:rsidP="00596E44"/>
    <w:p w14:paraId="7D953AD4" w14:textId="60B2F967"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1879" w:author="Ryan Lemos" w:date="2019-10-09T20:59:00Z">
        <w:r w:rsidR="00014BF9">
          <w:t xml:space="preserve">o </w:t>
        </w:r>
        <w:r w:rsidR="00014BF9">
          <w:fldChar w:fldCharType="begin"/>
        </w:r>
        <w:r w:rsidR="00014BF9">
          <w:instrText xml:space="preserve"> REF _Ref21547177 \h </w:instrText>
        </w:r>
      </w:ins>
      <w:r w:rsidR="00014BF9">
        <w:fldChar w:fldCharType="separate"/>
      </w:r>
      <w:ins w:id="1880" w:author="Ryan Lemos" w:date="2019-10-09T20:59:00Z">
        <w:r w:rsidR="00014BF9">
          <w:t xml:space="preserve">Quadro </w:t>
        </w:r>
        <w:r w:rsidR="00014BF9">
          <w:rPr>
            <w:noProof/>
          </w:rPr>
          <w:t>6</w:t>
        </w:r>
        <w:r w:rsidR="00014BF9">
          <w:fldChar w:fldCharType="end"/>
        </w:r>
      </w:ins>
      <w:del w:id="1881"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1B1389D4" w:rsidR="00921163" w:rsidRDefault="00921163" w:rsidP="00B70A30">
      <w:pPr>
        <w:pStyle w:val="Legenda"/>
      </w:pPr>
      <w:bookmarkStart w:id="1882" w:name="_Ref21547177"/>
      <w:r>
        <w:t xml:space="preserve">Quadro </w:t>
      </w:r>
      <w:fldSimple w:instr=" SEQ Quadro \* ARABIC ">
        <w:r w:rsidR="00511CE0">
          <w:rPr>
            <w:noProof/>
          </w:rPr>
          <w:t>6</w:t>
        </w:r>
      </w:fldSimple>
      <w:bookmarkEnd w:id="1882"/>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06BD995F"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1883" w:author="Ryan Lemos" w:date="2019-10-09T09:44:00Z">
        <w:r w:rsidR="00511CE0">
          <w:t xml:space="preserve">Figura </w:t>
        </w:r>
        <w:r w:rsidR="00511CE0">
          <w:rPr>
            <w:noProof/>
          </w:rPr>
          <w:t>63</w:t>
        </w:r>
        <w:r w:rsidR="00511CE0" w:rsidDel="00EA672B">
          <w:rPr>
            <w:noProof/>
          </w:rPr>
          <w:t>65</w:t>
        </w:r>
      </w:ins>
      <w:del w:id="1884"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w:t>
      </w:r>
      <w:r>
        <w:lastRenderedPageBreak/>
        <w:t xml:space="preserve">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DA35089" w:rsidR="0094620F" w:rsidRDefault="0094620F" w:rsidP="00B70A30">
      <w:pPr>
        <w:pStyle w:val="Legenda"/>
        <w:keepNext/>
      </w:pPr>
      <w:bookmarkStart w:id="1885" w:name="_Ref20051732"/>
      <w:r>
        <w:t xml:space="preserve">Figura </w:t>
      </w:r>
      <w:fldSimple w:instr=" SEQ Figura \* ARABIC ">
        <w:ins w:id="1886" w:author="Ryan Lemos" w:date="2019-10-09T09:44:00Z">
          <w:r w:rsidR="00511CE0">
            <w:rPr>
              <w:noProof/>
            </w:rPr>
            <w:t>63</w:t>
          </w:r>
        </w:ins>
        <w:del w:id="1887" w:author="Ryan Lemos" w:date="2019-10-07T11:05:00Z">
          <w:r w:rsidR="00D343FF" w:rsidDel="00EA672B">
            <w:rPr>
              <w:noProof/>
            </w:rPr>
            <w:delText>65</w:delText>
          </w:r>
        </w:del>
      </w:fldSimple>
      <w:bookmarkEnd w:id="1885"/>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4C1D60E6"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1888" w:author="Ryan Lemos" w:date="2019-10-09T09:44:00Z">
        <w:r w:rsidR="00511CE0">
          <w:t xml:space="preserve">Figura </w:t>
        </w:r>
        <w:r w:rsidR="00511CE0">
          <w:rPr>
            <w:noProof/>
          </w:rPr>
          <w:t>64</w:t>
        </w:r>
        <w:r w:rsidR="00511CE0" w:rsidDel="00EA672B">
          <w:rPr>
            <w:noProof/>
          </w:rPr>
          <w:t>66</w:t>
        </w:r>
      </w:ins>
      <w:del w:id="1889"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6535947F" w:rsidR="0094620F" w:rsidRDefault="0094620F" w:rsidP="00B70A30">
      <w:pPr>
        <w:pStyle w:val="Legenda"/>
        <w:keepNext/>
      </w:pPr>
      <w:bookmarkStart w:id="1890" w:name="_Ref20051751"/>
      <w:r>
        <w:t xml:space="preserve">Figura </w:t>
      </w:r>
      <w:fldSimple w:instr=" SEQ Figura \* ARABIC ">
        <w:ins w:id="1891" w:author="Ryan Lemos" w:date="2019-10-09T09:44:00Z">
          <w:r w:rsidR="00511CE0">
            <w:rPr>
              <w:noProof/>
            </w:rPr>
            <w:t>64</w:t>
          </w:r>
        </w:ins>
        <w:del w:id="1892" w:author="Ryan Lemos" w:date="2019-10-07T11:05:00Z">
          <w:r w:rsidR="00D343FF" w:rsidDel="00EA672B">
            <w:rPr>
              <w:noProof/>
            </w:rPr>
            <w:delText>66</w:delText>
          </w:r>
        </w:del>
      </w:fldSimple>
      <w:bookmarkEnd w:id="1890"/>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2497C756" w:rsidR="00F045C8" w:rsidRPr="00F045C8" w:rsidRDefault="00F045C8" w:rsidP="00F045C8">
      <w:r>
        <w:lastRenderedPageBreak/>
        <w:t xml:space="preserve">A </w:t>
      </w:r>
      <w:r w:rsidR="006E1CDA">
        <w:fldChar w:fldCharType="begin"/>
      </w:r>
      <w:r w:rsidR="006E1CDA">
        <w:instrText xml:space="preserve"> REF _Ref20051766 \h </w:instrText>
      </w:r>
      <w:r w:rsidR="006E1CDA">
        <w:fldChar w:fldCharType="separate"/>
      </w:r>
      <w:ins w:id="1893" w:author="Ryan Lemos" w:date="2019-10-09T09:44:00Z">
        <w:r w:rsidR="00511CE0">
          <w:t xml:space="preserve">Figura </w:t>
        </w:r>
        <w:r w:rsidR="00511CE0">
          <w:rPr>
            <w:noProof/>
          </w:rPr>
          <w:t>65</w:t>
        </w:r>
        <w:r w:rsidR="00511CE0" w:rsidDel="00EA672B">
          <w:rPr>
            <w:noProof/>
          </w:rPr>
          <w:t>67</w:t>
        </w:r>
      </w:ins>
      <w:del w:id="1894"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01DC0753" w:rsidR="0094620F" w:rsidRDefault="0094620F" w:rsidP="00B70A30">
      <w:pPr>
        <w:pStyle w:val="Legenda"/>
        <w:keepNext/>
      </w:pPr>
      <w:bookmarkStart w:id="1895" w:name="_Ref20051766"/>
      <w:r>
        <w:t xml:space="preserve">Figura </w:t>
      </w:r>
      <w:fldSimple w:instr=" SEQ Figura \* ARABIC ">
        <w:ins w:id="1896" w:author="Ryan Lemos" w:date="2019-10-09T09:44:00Z">
          <w:r w:rsidR="00511CE0">
            <w:rPr>
              <w:noProof/>
            </w:rPr>
            <w:t>65</w:t>
          </w:r>
        </w:ins>
        <w:del w:id="1897" w:author="Ryan Lemos" w:date="2019-10-07T11:05:00Z">
          <w:r w:rsidR="00D343FF" w:rsidDel="00EA672B">
            <w:rPr>
              <w:noProof/>
            </w:rPr>
            <w:delText>67</w:delText>
          </w:r>
        </w:del>
      </w:fldSimple>
      <w:bookmarkEnd w:id="1895"/>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60C4DE90"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1898" w:author="Ryan Lemos" w:date="2019-10-09T20:59:00Z">
        <w:r w:rsidR="00014BF9">
          <w:t>o</w:t>
        </w:r>
      </w:ins>
      <w:del w:id="1899" w:author="Ryan Lemos" w:date="2019-10-09T20:59:00Z">
        <w:r w:rsidR="004240B8" w:rsidDel="00014BF9">
          <w:delText xml:space="preserve">a </w:delText>
        </w:r>
      </w:del>
      <w:ins w:id="1900" w:author="Ryan Lemos" w:date="2019-10-09T20:59:00Z">
        <w:r w:rsidR="00014BF9">
          <w:t xml:space="preserve"> </w:t>
        </w:r>
        <w:r w:rsidR="00014BF9">
          <w:fldChar w:fldCharType="begin"/>
        </w:r>
        <w:r w:rsidR="00014BF9">
          <w:instrText xml:space="preserve"> REF _Ref21547197 \h </w:instrText>
        </w:r>
      </w:ins>
      <w:r w:rsidR="00014BF9">
        <w:fldChar w:fldCharType="separate"/>
      </w:r>
      <w:ins w:id="1901" w:author="Ryan Lemos" w:date="2019-10-09T20:59:00Z">
        <w:r w:rsidR="00014BF9">
          <w:t xml:space="preserve">Quadro </w:t>
        </w:r>
        <w:r w:rsidR="00014BF9">
          <w:rPr>
            <w:noProof/>
          </w:rPr>
          <w:t>7</w:t>
        </w:r>
        <w:r w:rsidR="00014BF9">
          <w:fldChar w:fldCharType="end"/>
        </w:r>
      </w:ins>
      <w:del w:id="1902"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665789AE" w:rsidR="00646DF8" w:rsidRDefault="00921163" w:rsidP="00B70A30">
      <w:pPr>
        <w:pStyle w:val="Legenda"/>
      </w:pPr>
      <w:bookmarkStart w:id="1903" w:name="_Ref21547197"/>
      <w:r>
        <w:t xml:space="preserve">Quadro </w:t>
      </w:r>
      <w:fldSimple w:instr=" SEQ Quadro \* ARABIC ">
        <w:r w:rsidR="00511CE0">
          <w:rPr>
            <w:noProof/>
          </w:rPr>
          <w:t>7</w:t>
        </w:r>
      </w:fldSimple>
      <w:bookmarkEnd w:id="1903"/>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6EDBC5CE" w:rsidR="00AF4E85" w:rsidRDefault="004240B8" w:rsidP="00F045C8">
      <w:r>
        <w:t>A interação descrita pela estória d</w:t>
      </w:r>
      <w:ins w:id="1904" w:author="Ryan Lemos" w:date="2019-10-09T20:59:00Z">
        <w:r w:rsidR="00014BF9">
          <w:t xml:space="preserve">o </w:t>
        </w:r>
        <w:r w:rsidR="00014BF9">
          <w:fldChar w:fldCharType="begin"/>
        </w:r>
        <w:r w:rsidR="00014BF9">
          <w:instrText xml:space="preserve"> REF _Ref21547197 \h </w:instrText>
        </w:r>
      </w:ins>
      <w:r w:rsidR="00014BF9">
        <w:fldChar w:fldCharType="separate"/>
      </w:r>
      <w:ins w:id="1905" w:author="Ryan Lemos" w:date="2019-10-09T20:59:00Z">
        <w:r w:rsidR="00014BF9">
          <w:t xml:space="preserve">Quadro </w:t>
        </w:r>
        <w:r w:rsidR="00014BF9">
          <w:rPr>
            <w:noProof/>
          </w:rPr>
          <w:t>7</w:t>
        </w:r>
        <w:r w:rsidR="00014BF9">
          <w:fldChar w:fldCharType="end"/>
        </w:r>
      </w:ins>
      <w:del w:id="1906"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1907" w:author="Ryan Lemos" w:date="2019-10-09T09:44:00Z">
        <w:r w:rsidR="00511CE0">
          <w:t xml:space="preserve">Figura </w:t>
        </w:r>
        <w:r w:rsidR="00511CE0">
          <w:rPr>
            <w:noProof/>
          </w:rPr>
          <w:t>66</w:t>
        </w:r>
        <w:r w:rsidR="00511CE0" w:rsidDel="00EA672B">
          <w:rPr>
            <w:noProof/>
          </w:rPr>
          <w:t>68</w:t>
        </w:r>
      </w:ins>
      <w:del w:id="1908"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lastRenderedPageBreak/>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26F75524" w:rsidR="0094620F" w:rsidRDefault="0094620F" w:rsidP="00B70A30">
      <w:pPr>
        <w:pStyle w:val="Legenda"/>
        <w:keepNext/>
      </w:pPr>
      <w:bookmarkStart w:id="1909" w:name="_Ref20051825"/>
      <w:r>
        <w:t xml:space="preserve">Figura </w:t>
      </w:r>
      <w:fldSimple w:instr=" SEQ Figura \* ARABIC ">
        <w:ins w:id="1910" w:author="Ryan Lemos" w:date="2019-10-09T09:44:00Z">
          <w:r w:rsidR="00511CE0">
            <w:rPr>
              <w:noProof/>
            </w:rPr>
            <w:t>66</w:t>
          </w:r>
        </w:ins>
        <w:del w:id="1911" w:author="Ryan Lemos" w:date="2019-10-07T11:05:00Z">
          <w:r w:rsidR="00D343FF" w:rsidDel="00EA672B">
            <w:rPr>
              <w:noProof/>
            </w:rPr>
            <w:delText>68</w:delText>
          </w:r>
        </w:del>
      </w:fldSimple>
      <w:bookmarkEnd w:id="1909"/>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1912" w:name="_Toc21505900"/>
      <w:r>
        <w:t>Professor</w:t>
      </w:r>
      <w:bookmarkEnd w:id="1912"/>
    </w:p>
    <w:p w14:paraId="73998377" w14:textId="77777777" w:rsidR="00987BE5" w:rsidRPr="00F97B7F" w:rsidRDefault="00987BE5" w:rsidP="00987BE5"/>
    <w:p w14:paraId="635569CF" w14:textId="32891141"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1913" w:author="Ryan Lemos" w:date="2019-10-09T21:00:00Z">
        <w:r w:rsidDel="00014BF9">
          <w:delText xml:space="preserve">a </w:delText>
        </w:r>
        <w:r w:rsidRPr="00FA2F5B" w:rsidDel="00014BF9">
          <w:rPr>
            <w:highlight w:val="yellow"/>
          </w:rPr>
          <w:delText>figura X</w:delText>
        </w:r>
      </w:del>
      <w:ins w:id="1914" w:author="Ryan Lemos" w:date="2019-10-09T21:00:00Z">
        <w:r w:rsidR="00014BF9">
          <w:t xml:space="preserve">o </w:t>
        </w:r>
        <w:r w:rsidR="00014BF9">
          <w:fldChar w:fldCharType="begin"/>
        </w:r>
        <w:r w:rsidR="00014BF9">
          <w:instrText xml:space="preserve"> REF _Ref21547228 \h </w:instrText>
        </w:r>
      </w:ins>
      <w:r w:rsidR="00014BF9">
        <w:fldChar w:fldCharType="separate"/>
      </w:r>
      <w:ins w:id="1915" w:author="Ryan Lemos" w:date="2019-10-09T21:00:00Z">
        <w:r w:rsidR="00014BF9">
          <w:t xml:space="preserve">Quadro </w:t>
        </w:r>
        <w:r w:rsidR="00014BF9">
          <w:rPr>
            <w:noProof/>
          </w:rPr>
          <w:t>8</w:t>
        </w:r>
        <w:r w:rsidR="00014BF9">
          <w:fldChar w:fldCharType="end"/>
        </w:r>
      </w:ins>
      <w:r>
        <w:t xml:space="preserve"> representa esse desejo do professor.</w:t>
      </w:r>
    </w:p>
    <w:p w14:paraId="4CF446C5" w14:textId="1FB8146B" w:rsidR="00646DF8" w:rsidRDefault="00AA372A" w:rsidP="00B70A30">
      <w:pPr>
        <w:pStyle w:val="Legenda"/>
      </w:pPr>
      <w:bookmarkStart w:id="1916" w:name="_Ref21547228"/>
      <w:r>
        <w:t xml:space="preserve">Quadro </w:t>
      </w:r>
      <w:fldSimple w:instr=" SEQ Quadro \* ARABIC ">
        <w:r w:rsidR="00511CE0">
          <w:rPr>
            <w:noProof/>
          </w:rPr>
          <w:t>8</w:t>
        </w:r>
      </w:fldSimple>
      <w:bookmarkEnd w:id="1916"/>
      <w:r>
        <w:t xml:space="preserve"> - Estória de cadastros de materiais</w:t>
      </w:r>
    </w:p>
    <w:p w14:paraId="239D1AAC" w14:textId="1578874F" w:rsidR="00987BE5" w:rsidRDefault="00646DF8" w:rsidP="00596E44">
      <w:pPr>
        <w:pStyle w:val="estrias"/>
      </w:pPr>
      <w:r>
        <w:lastRenderedPageBreak/>
        <w:t>Como professor desejo ser capaz de cadastrar os materiais e disponibilizá-los aos alunos.</w:t>
      </w:r>
    </w:p>
    <w:p w14:paraId="299F8BBF" w14:textId="77777777" w:rsidR="00646DF8" w:rsidRDefault="00646DF8" w:rsidP="00987BE5"/>
    <w:p w14:paraId="5D150C67" w14:textId="669B770C"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1917" w:author="Ryan Lemos" w:date="2019-10-09T09:44:00Z">
        <w:r w:rsidR="00511CE0">
          <w:t xml:space="preserve">Figura </w:t>
        </w:r>
        <w:r w:rsidR="00511CE0">
          <w:rPr>
            <w:noProof/>
          </w:rPr>
          <w:t>67</w:t>
        </w:r>
        <w:r w:rsidR="00511CE0" w:rsidDel="00EA672B">
          <w:rPr>
            <w:noProof/>
          </w:rPr>
          <w:t>69</w:t>
        </w:r>
      </w:ins>
      <w:del w:id="1918"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1919"/>
      <w:commentRangeStart w:id="1920"/>
      <w:r>
        <w:t>indicar</w:t>
      </w:r>
      <w:commentRangeEnd w:id="1919"/>
      <w:r w:rsidR="00AF4E85">
        <w:rPr>
          <w:rStyle w:val="Refdecomentrio"/>
        </w:rPr>
        <w:commentReference w:id="1919"/>
      </w:r>
      <w:commentRangeEnd w:id="1920"/>
      <w:r w:rsidR="00841D83">
        <w:rPr>
          <w:rStyle w:val="Refdecomentrio"/>
        </w:rPr>
        <w:commentReference w:id="1920"/>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429315EE" w:rsidR="00841D83" w:rsidRDefault="00841D83" w:rsidP="00B70A30">
      <w:pPr>
        <w:pStyle w:val="Legenda"/>
        <w:keepNext/>
      </w:pPr>
      <w:bookmarkStart w:id="1921" w:name="_Ref20051853"/>
      <w:r>
        <w:t xml:space="preserve">Figura </w:t>
      </w:r>
      <w:fldSimple w:instr=" SEQ Figura \* ARABIC ">
        <w:ins w:id="1922" w:author="Ryan Lemos" w:date="2019-10-09T09:44:00Z">
          <w:r w:rsidR="00511CE0">
            <w:rPr>
              <w:noProof/>
            </w:rPr>
            <w:t>67</w:t>
          </w:r>
        </w:ins>
        <w:del w:id="1923" w:author="Ryan Lemos" w:date="2019-10-07T11:05:00Z">
          <w:r w:rsidR="00D343FF" w:rsidDel="00EA672B">
            <w:rPr>
              <w:noProof/>
            </w:rPr>
            <w:delText>69</w:delText>
          </w:r>
        </w:del>
      </w:fldSimple>
      <w:bookmarkEnd w:id="1921"/>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04268A65" w:rsidR="00987BE5" w:rsidRDefault="00987BE5" w:rsidP="00987BE5">
      <w:r>
        <w:t>A estória retratada n</w:t>
      </w:r>
      <w:ins w:id="1924" w:author="Ryan Lemos" w:date="2019-10-09T21:00:00Z">
        <w:r w:rsidR="00014BF9">
          <w:t xml:space="preserve">o </w:t>
        </w:r>
        <w:r w:rsidR="00014BF9">
          <w:fldChar w:fldCharType="begin"/>
        </w:r>
        <w:r w:rsidR="00014BF9">
          <w:instrText xml:space="preserve"> REF _Ref21547242 \h </w:instrText>
        </w:r>
      </w:ins>
      <w:r w:rsidR="00014BF9">
        <w:fldChar w:fldCharType="separate"/>
      </w:r>
      <w:ins w:id="1925" w:author="Ryan Lemos" w:date="2019-10-09T21:00:00Z">
        <w:r w:rsidR="00014BF9">
          <w:t xml:space="preserve">Quadro </w:t>
        </w:r>
        <w:r w:rsidR="00014BF9">
          <w:rPr>
            <w:noProof/>
          </w:rPr>
          <w:t>9</w:t>
        </w:r>
        <w:r w:rsidR="00014BF9">
          <w:fldChar w:fldCharType="end"/>
        </w:r>
      </w:ins>
      <w:del w:id="1926"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055352EA" w:rsidR="00646DF8" w:rsidRDefault="00AA372A" w:rsidP="00B70A30">
      <w:pPr>
        <w:pStyle w:val="Legenda"/>
      </w:pPr>
      <w:bookmarkStart w:id="1927" w:name="_Ref21547242"/>
      <w:r>
        <w:t xml:space="preserve">Quadro </w:t>
      </w:r>
      <w:fldSimple w:instr=" SEQ Quadro \* ARABIC ">
        <w:r w:rsidR="00511CE0">
          <w:rPr>
            <w:noProof/>
          </w:rPr>
          <w:t>9</w:t>
        </w:r>
      </w:fldSimple>
      <w:bookmarkEnd w:id="1927"/>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6DFB4FC4"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1928" w:author="Ryan Lemos" w:date="2019-10-09T09:44:00Z">
        <w:r w:rsidR="00511CE0">
          <w:t xml:space="preserve">Figura </w:t>
        </w:r>
        <w:r w:rsidR="00511CE0">
          <w:rPr>
            <w:noProof/>
          </w:rPr>
          <w:t>68</w:t>
        </w:r>
        <w:r w:rsidR="00511CE0" w:rsidDel="00EA672B">
          <w:rPr>
            <w:noProof/>
          </w:rPr>
          <w:t>70</w:t>
        </w:r>
      </w:ins>
      <w:del w:id="1929"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1930" w:author="Ryan Lemos" w:date="2019-10-09T21:00:00Z">
        <w:r w:rsidDel="00014BF9">
          <w:delText xml:space="preserve">a </w:delText>
        </w:r>
        <w:r w:rsidRPr="00FA2F5B" w:rsidDel="00014BF9">
          <w:rPr>
            <w:highlight w:val="yellow"/>
          </w:rPr>
          <w:delText>figura X</w:delText>
        </w:r>
      </w:del>
      <w:ins w:id="1931" w:author="Ryan Lemos" w:date="2019-10-09T21:00:00Z">
        <w:r w:rsidR="00014BF9">
          <w:t xml:space="preserve">o </w:t>
        </w:r>
        <w:r w:rsidR="00014BF9">
          <w:fldChar w:fldCharType="begin"/>
        </w:r>
        <w:r w:rsidR="00014BF9">
          <w:instrText xml:space="preserve"> REF _Ref21547242 \h </w:instrText>
        </w:r>
      </w:ins>
      <w:r w:rsidR="00014BF9">
        <w:fldChar w:fldCharType="separate"/>
      </w:r>
      <w:ins w:id="1932" w:author="Ryan Lemos" w:date="2019-10-09T21:00:00Z">
        <w:r w:rsidR="00014BF9">
          <w:t xml:space="preserve">Quadro </w:t>
        </w:r>
        <w:r w:rsidR="00014BF9">
          <w:rPr>
            <w:noProof/>
          </w:rPr>
          <w:t>9</w:t>
        </w:r>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1933" w:author="Ryan Lemos" w:date="2019-10-09T09:44:00Z">
        <w:r w:rsidR="00511CE0">
          <w:t xml:space="preserve">Figura </w:t>
        </w:r>
        <w:r w:rsidR="00511CE0">
          <w:rPr>
            <w:noProof/>
          </w:rPr>
          <w:t>68</w:t>
        </w:r>
        <w:r w:rsidR="00511CE0" w:rsidDel="00EA672B">
          <w:rPr>
            <w:noProof/>
          </w:rPr>
          <w:t>70</w:t>
        </w:r>
      </w:ins>
      <w:del w:id="1934"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85DA5D" w:rsidR="00841D83" w:rsidRDefault="00841D83" w:rsidP="00B70A30">
      <w:pPr>
        <w:pStyle w:val="Legenda"/>
        <w:keepNext/>
      </w:pPr>
      <w:bookmarkStart w:id="1935" w:name="_Ref20051870"/>
      <w:r>
        <w:t xml:space="preserve">Figura </w:t>
      </w:r>
      <w:fldSimple w:instr=" SEQ Figura \* ARABIC ">
        <w:ins w:id="1936" w:author="Ryan Lemos" w:date="2019-10-09T09:44:00Z">
          <w:r w:rsidR="00511CE0">
            <w:rPr>
              <w:noProof/>
            </w:rPr>
            <w:t>68</w:t>
          </w:r>
        </w:ins>
        <w:del w:id="1937" w:author="Ryan Lemos" w:date="2019-10-07T11:05:00Z">
          <w:r w:rsidR="00D343FF" w:rsidDel="00EA672B">
            <w:rPr>
              <w:noProof/>
            </w:rPr>
            <w:delText>70</w:delText>
          </w:r>
        </w:del>
      </w:fldSimple>
      <w:bookmarkEnd w:id="1935"/>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530C9316" w:rsidR="00987BE5" w:rsidRDefault="00987BE5" w:rsidP="00987BE5">
      <w:r>
        <w:t xml:space="preserve">A segunda restrição descrita pela </w:t>
      </w:r>
      <w:del w:id="1938" w:author="Ryan Lemos" w:date="2019-10-09T21:00:00Z">
        <w:r w:rsidRPr="00FA2F5B" w:rsidDel="00014BF9">
          <w:rPr>
            <w:highlight w:val="yellow"/>
          </w:rPr>
          <w:delText>figura X</w:delText>
        </w:r>
      </w:del>
      <w:ins w:id="1939" w:author="Ryan Lemos" w:date="2019-10-09T21:00:00Z">
        <w:r w:rsidR="00014BF9">
          <w:t xml:space="preserve">estória do </w:t>
        </w:r>
        <w:r w:rsidR="00014BF9">
          <w:rPr>
            <w:highlight w:val="yellow"/>
          </w:rPr>
          <w:fldChar w:fldCharType="begin"/>
        </w:r>
        <w:r w:rsidR="00014BF9">
          <w:instrText xml:space="preserve"> REF _Ref21547242 \h </w:instrText>
        </w:r>
        <w:r w:rsidR="00014BF9">
          <w:rPr>
            <w:highlight w:val="yellow"/>
          </w:rPr>
        </w:r>
      </w:ins>
      <w:r w:rsidR="00014BF9">
        <w:rPr>
          <w:highlight w:val="yellow"/>
        </w:rPr>
        <w:fldChar w:fldCharType="separate"/>
      </w:r>
      <w:ins w:id="1940" w:author="Ryan Lemos" w:date="2019-10-09T21:00:00Z">
        <w:r w:rsidR="00014BF9">
          <w:t xml:space="preserve">Quadro </w:t>
        </w:r>
        <w:r w:rsidR="00014BF9">
          <w:rPr>
            <w:noProof/>
          </w:rPr>
          <w:t>9</w:t>
        </w:r>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1941" w:author="Ryan Lemos" w:date="2019-10-09T09:44:00Z">
        <w:r w:rsidR="00511CE0">
          <w:t xml:space="preserve">Figura </w:t>
        </w:r>
        <w:r w:rsidR="00511CE0">
          <w:rPr>
            <w:noProof/>
          </w:rPr>
          <w:t>69</w:t>
        </w:r>
        <w:r w:rsidR="00511CE0" w:rsidDel="00EA672B">
          <w:rPr>
            <w:noProof/>
          </w:rPr>
          <w:t>71</w:t>
        </w:r>
      </w:ins>
      <w:del w:id="1942"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52FF3FA1" w:rsidR="00841D83" w:rsidRDefault="00841D83" w:rsidP="00B70A30">
      <w:pPr>
        <w:pStyle w:val="Legenda"/>
        <w:keepNext/>
      </w:pPr>
      <w:bookmarkStart w:id="1943" w:name="_Ref20052037"/>
      <w:r>
        <w:lastRenderedPageBreak/>
        <w:t xml:space="preserve">Figura </w:t>
      </w:r>
      <w:fldSimple w:instr=" SEQ Figura \* ARABIC ">
        <w:ins w:id="1944" w:author="Ryan Lemos" w:date="2019-10-09T09:44:00Z">
          <w:r w:rsidR="00511CE0">
            <w:rPr>
              <w:noProof/>
            </w:rPr>
            <w:t>69</w:t>
          </w:r>
        </w:ins>
        <w:del w:id="1945" w:author="Ryan Lemos" w:date="2019-10-07T11:05:00Z">
          <w:r w:rsidR="00D343FF" w:rsidDel="00EA672B">
            <w:rPr>
              <w:noProof/>
            </w:rPr>
            <w:delText>71</w:delText>
          </w:r>
        </w:del>
      </w:fldSimple>
      <w:bookmarkEnd w:id="1943"/>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2F40A418" w:rsidR="00B965E2" w:rsidRDefault="00B965E2" w:rsidP="00B70A30">
      <w:pPr>
        <w:pStyle w:val="Legenda"/>
        <w:keepNext/>
      </w:pPr>
      <w:r>
        <w:t xml:space="preserve">Figura </w:t>
      </w:r>
      <w:fldSimple w:instr=" SEQ Figura \* ARABIC ">
        <w:ins w:id="1946" w:author="Ryan Lemos" w:date="2019-10-09T09:44:00Z">
          <w:r w:rsidR="00511CE0">
            <w:rPr>
              <w:noProof/>
            </w:rPr>
            <w:t>70</w:t>
          </w:r>
        </w:ins>
        <w:del w:id="1947" w:author="Ryan Lemos" w:date="2019-10-07T11:05:00Z">
          <w:r w:rsidR="00D343FF" w:rsidDel="00EA672B">
            <w:rPr>
              <w:noProof/>
            </w:rPr>
            <w:delText>72</w:delText>
          </w:r>
        </w:del>
      </w:fldSimple>
      <w:r>
        <w:t xml:space="preserve"> - Tela de edição de um material</w:t>
      </w:r>
    </w:p>
    <w:p w14:paraId="0519EEFA" w14:textId="77777777" w:rsidR="00841D83" w:rsidRDefault="00841D83" w:rsidP="00841D83">
      <w:pPr>
        <w:ind w:firstLine="0"/>
        <w:jc w:val="center"/>
      </w:pPr>
      <w:commentRangeStart w:id="1948"/>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1200"/>
                    </a:xfrm>
                    <a:prstGeom prst="rect">
                      <a:avLst/>
                    </a:prstGeom>
                  </pic:spPr>
                </pic:pic>
              </a:graphicData>
            </a:graphic>
          </wp:inline>
        </w:drawing>
      </w:r>
      <w:commentRangeEnd w:id="1948"/>
      <w:r w:rsidR="00B32D53">
        <w:rPr>
          <w:rStyle w:val="Refdecomentrio"/>
        </w:rPr>
        <w:commentReference w:id="1948"/>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66F1A072" w:rsidR="002C0E60" w:rsidRDefault="002C0E60" w:rsidP="002C0E60">
      <w:r>
        <w:t>A estória seguinte se tra</w:t>
      </w:r>
      <w:r w:rsidR="006476E9">
        <w:t xml:space="preserve">ta de como será o cadastro das turmas pelo professor. </w:t>
      </w:r>
      <w:ins w:id="1949" w:author="Ryan Lemos" w:date="2019-10-09T21:01:00Z">
        <w:r w:rsidR="00014BF9">
          <w:t xml:space="preserve">O </w:t>
        </w:r>
        <w:r w:rsidR="00014BF9">
          <w:fldChar w:fldCharType="begin"/>
        </w:r>
        <w:r w:rsidR="00014BF9">
          <w:instrText xml:space="preserve"> REF _Ref21547295 \h </w:instrText>
        </w:r>
      </w:ins>
      <w:r w:rsidR="00014BF9">
        <w:fldChar w:fldCharType="separate"/>
      </w:r>
      <w:ins w:id="1950" w:author="Ryan Lemos" w:date="2019-10-09T21:01:00Z">
        <w:r w:rsidR="00014BF9">
          <w:t xml:space="preserve">Quadro </w:t>
        </w:r>
        <w:r w:rsidR="00014BF9">
          <w:rPr>
            <w:noProof/>
          </w:rPr>
          <w:t>10</w:t>
        </w:r>
        <w:r w:rsidR="00014BF9">
          <w:fldChar w:fldCharType="end"/>
        </w:r>
        <w:r w:rsidR="00014BF9">
          <w:t xml:space="preserve"> </w:t>
        </w:r>
      </w:ins>
      <w:del w:id="1951"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20C7C52B" w:rsidR="00885747" w:rsidRDefault="00AA372A" w:rsidP="00B70A30">
      <w:pPr>
        <w:pStyle w:val="Legenda"/>
      </w:pPr>
      <w:bookmarkStart w:id="1952" w:name="_Ref21547295"/>
      <w:r>
        <w:t xml:space="preserve">Quadro </w:t>
      </w:r>
      <w:fldSimple w:instr=" SEQ Quadro \* ARABIC ">
        <w:r w:rsidR="00511CE0">
          <w:rPr>
            <w:noProof/>
          </w:rPr>
          <w:t>10</w:t>
        </w:r>
      </w:fldSimple>
      <w:bookmarkEnd w:id="1952"/>
      <w:r>
        <w:t xml:space="preserve"> - Estória de criação das turmas</w:t>
      </w:r>
    </w:p>
    <w:p w14:paraId="2D282CC4" w14:textId="267CE1C8" w:rsidR="002C0E60" w:rsidRDefault="00885747" w:rsidP="005B582B">
      <w:pPr>
        <w:pStyle w:val="estrias"/>
      </w:pPr>
      <w:r>
        <w:lastRenderedPageBreak/>
        <w:t>Como professor gostaria de ser capaz de criar minhas turmas conforme dias, horários, e níveis de cada turma.</w:t>
      </w:r>
    </w:p>
    <w:p w14:paraId="2C24583A" w14:textId="77777777" w:rsidR="006476E9" w:rsidRDefault="006476E9">
      <w:pPr>
        <w:ind w:firstLine="0"/>
        <w:jc w:val="center"/>
      </w:pPr>
    </w:p>
    <w:p w14:paraId="09596458" w14:textId="2D19D428"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1953" w:author="Ryan Lemos" w:date="2019-10-09T09:44:00Z">
        <w:r w:rsidR="00511CE0">
          <w:t xml:space="preserve">Figura </w:t>
        </w:r>
        <w:r w:rsidR="00511CE0">
          <w:rPr>
            <w:noProof/>
          </w:rPr>
          <w:t>71</w:t>
        </w:r>
        <w:r w:rsidR="00511CE0" w:rsidDel="00EA672B">
          <w:rPr>
            <w:noProof/>
          </w:rPr>
          <w:t>73</w:t>
        </w:r>
      </w:ins>
      <w:del w:id="1954"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7C1B6B49" w:rsidR="00B965E2" w:rsidRDefault="00B965E2" w:rsidP="00B70A30">
      <w:pPr>
        <w:pStyle w:val="Legenda"/>
        <w:keepNext/>
      </w:pPr>
      <w:bookmarkStart w:id="1955" w:name="_Ref20052080"/>
      <w:r>
        <w:t xml:space="preserve">Figura </w:t>
      </w:r>
      <w:fldSimple w:instr=" SEQ Figura \* ARABIC ">
        <w:ins w:id="1956" w:author="Ryan Lemos" w:date="2019-10-09T09:44:00Z">
          <w:r w:rsidR="00511CE0">
            <w:rPr>
              <w:noProof/>
            </w:rPr>
            <w:t>71</w:t>
          </w:r>
        </w:ins>
        <w:del w:id="1957" w:author="Ryan Lemos" w:date="2019-10-07T11:05:00Z">
          <w:r w:rsidR="00D343FF" w:rsidDel="00EA672B">
            <w:rPr>
              <w:noProof/>
            </w:rPr>
            <w:delText>73</w:delText>
          </w:r>
        </w:del>
      </w:fldSimple>
      <w:bookmarkEnd w:id="1955"/>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34F65762" w:rsidR="00AA372A" w:rsidRDefault="0013326D">
      <w:r>
        <w:t xml:space="preserve">Ao professor também é possível visualizar suas turmas. </w:t>
      </w:r>
      <w:del w:id="1958" w:author="Ryan Lemos" w:date="2019-10-09T21:01:00Z">
        <w:r w:rsidDel="00014BF9">
          <w:delText xml:space="preserve">A </w:delText>
        </w:r>
        <w:r w:rsidRPr="00596E44" w:rsidDel="00014BF9">
          <w:rPr>
            <w:highlight w:val="yellow"/>
          </w:rPr>
          <w:delText>figura X</w:delText>
        </w:r>
      </w:del>
      <w:ins w:id="1959" w:author="Ryan Lemos" w:date="2019-10-09T21:01:00Z">
        <w:r w:rsidR="00014BF9">
          <w:t xml:space="preserve">O </w:t>
        </w:r>
        <w:r w:rsidR="00014BF9">
          <w:fldChar w:fldCharType="begin"/>
        </w:r>
        <w:r w:rsidR="00014BF9">
          <w:instrText xml:space="preserve"> REF _Ref21547311 \h </w:instrText>
        </w:r>
      </w:ins>
      <w:r w:rsidR="00014BF9">
        <w:fldChar w:fldCharType="separate"/>
      </w:r>
      <w:ins w:id="1960" w:author="Ryan Lemos" w:date="2019-10-09T21:01:00Z">
        <w:r w:rsidR="00014BF9">
          <w:t xml:space="preserve">Quadro </w:t>
        </w:r>
        <w:r w:rsidR="00014BF9">
          <w:rPr>
            <w:noProof/>
          </w:rPr>
          <w:t>11</w:t>
        </w:r>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17DE93B0" w:rsidR="00AA372A" w:rsidRDefault="00AA372A" w:rsidP="00B70A30">
      <w:pPr>
        <w:pStyle w:val="Legenda"/>
      </w:pPr>
      <w:bookmarkStart w:id="1961" w:name="_Ref21547311"/>
      <w:r>
        <w:t xml:space="preserve">Quadro </w:t>
      </w:r>
      <w:fldSimple w:instr=" SEQ Quadro \* ARABIC ">
        <w:r w:rsidR="00511CE0">
          <w:rPr>
            <w:noProof/>
          </w:rPr>
          <w:t>11</w:t>
        </w:r>
      </w:fldSimple>
      <w:bookmarkEnd w:id="1961"/>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1B9B34BA" w:rsidR="00905032" w:rsidRDefault="00905032" w:rsidP="00596E44">
      <w:r>
        <w:t xml:space="preserve">A </w:t>
      </w:r>
      <w:r w:rsidR="00780414">
        <w:fldChar w:fldCharType="begin"/>
      </w:r>
      <w:r w:rsidR="00780414">
        <w:instrText xml:space="preserve"> REF _Ref20052122 \h </w:instrText>
      </w:r>
      <w:r w:rsidR="00780414">
        <w:fldChar w:fldCharType="separate"/>
      </w:r>
      <w:ins w:id="1962" w:author="Ryan Lemos" w:date="2019-10-09T09:44:00Z">
        <w:r w:rsidR="00511CE0">
          <w:t xml:space="preserve">Figura </w:t>
        </w:r>
        <w:r w:rsidR="00511CE0">
          <w:rPr>
            <w:noProof/>
          </w:rPr>
          <w:t>72</w:t>
        </w:r>
        <w:r w:rsidR="00511CE0" w:rsidDel="00EA672B">
          <w:rPr>
            <w:noProof/>
          </w:rPr>
          <w:t>74</w:t>
        </w:r>
      </w:ins>
      <w:del w:id="1963"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w:t>
      </w:r>
      <w:r>
        <w:lastRenderedPageBreak/>
        <w:t>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4081F78" w:rsidR="00B965E2" w:rsidRDefault="00B965E2" w:rsidP="00B70A30">
      <w:pPr>
        <w:pStyle w:val="Legenda"/>
        <w:keepNext/>
      </w:pPr>
      <w:bookmarkStart w:id="1964" w:name="_Ref20052122"/>
      <w:r>
        <w:t xml:space="preserve">Figura </w:t>
      </w:r>
      <w:fldSimple w:instr=" SEQ Figura \* ARABIC ">
        <w:ins w:id="1965" w:author="Ryan Lemos" w:date="2019-10-09T09:44:00Z">
          <w:r w:rsidR="00511CE0">
            <w:rPr>
              <w:noProof/>
            </w:rPr>
            <w:t>72</w:t>
          </w:r>
        </w:ins>
        <w:del w:id="1966" w:author="Ryan Lemos" w:date="2019-10-07T11:05:00Z">
          <w:r w:rsidR="00D343FF" w:rsidDel="00EA672B">
            <w:rPr>
              <w:noProof/>
            </w:rPr>
            <w:delText>74</w:delText>
          </w:r>
        </w:del>
      </w:fldSimple>
      <w:bookmarkEnd w:id="1964"/>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0CBF570A"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1967" w:author="Ryan Lemos" w:date="2019-10-09T21:01:00Z">
        <w:r w:rsidR="00B96AC0" w:rsidDel="00014BF9">
          <w:delText xml:space="preserve">a </w:delText>
        </w:r>
        <w:r w:rsidR="00B96AC0" w:rsidRPr="00596E44" w:rsidDel="00014BF9">
          <w:rPr>
            <w:highlight w:val="yellow"/>
          </w:rPr>
          <w:delText>figura x</w:delText>
        </w:r>
      </w:del>
      <w:ins w:id="1968" w:author="Ryan Lemos" w:date="2019-10-09T21:01:00Z">
        <w:r w:rsidR="00014BF9">
          <w:t xml:space="preserve">o </w:t>
        </w:r>
        <w:r w:rsidR="00014BF9">
          <w:fldChar w:fldCharType="begin"/>
        </w:r>
        <w:r w:rsidR="00014BF9">
          <w:instrText xml:space="preserve"> REF _Ref21547323 \h </w:instrText>
        </w:r>
      </w:ins>
      <w:r w:rsidR="00014BF9">
        <w:fldChar w:fldCharType="separate"/>
      </w:r>
      <w:ins w:id="1969" w:author="Ryan Lemos" w:date="2019-10-09T21:01:00Z">
        <w:r w:rsidR="00014BF9">
          <w:t xml:space="preserve">Quadro </w:t>
        </w:r>
        <w:r w:rsidR="00014BF9">
          <w:rPr>
            <w:noProof/>
          </w:rPr>
          <w:t>12</w:t>
        </w:r>
        <w:r w:rsidR="00014BF9">
          <w:fldChar w:fldCharType="end"/>
        </w:r>
      </w:ins>
      <w:r w:rsidR="00B96AC0">
        <w:t xml:space="preserve"> representa esses anseios em se gerenciar os eventos.</w:t>
      </w:r>
    </w:p>
    <w:p w14:paraId="19364607" w14:textId="77777777" w:rsidR="00AA372A" w:rsidRDefault="00AA372A" w:rsidP="00596E44"/>
    <w:p w14:paraId="106A134B" w14:textId="5EE78405" w:rsidR="00AA372A" w:rsidRDefault="00AA372A" w:rsidP="00B70A30">
      <w:pPr>
        <w:pStyle w:val="Legenda"/>
      </w:pPr>
      <w:bookmarkStart w:id="1970" w:name="_Ref21547323"/>
      <w:r>
        <w:t xml:space="preserve">Quadro </w:t>
      </w:r>
      <w:fldSimple w:instr=" SEQ Quadro \* ARABIC ">
        <w:r w:rsidR="00511CE0">
          <w:rPr>
            <w:noProof/>
          </w:rPr>
          <w:t>12</w:t>
        </w:r>
      </w:fldSimple>
      <w:bookmarkEnd w:id="1970"/>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4AE7921C"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1971" w:author="Ryan Lemos" w:date="2019-10-09T09:44:00Z">
        <w:r w:rsidR="00511CE0">
          <w:t xml:space="preserve">Figura </w:t>
        </w:r>
        <w:r w:rsidR="00511CE0">
          <w:rPr>
            <w:noProof/>
          </w:rPr>
          <w:t>73</w:t>
        </w:r>
        <w:r w:rsidR="00511CE0" w:rsidDel="00EA672B">
          <w:rPr>
            <w:noProof/>
          </w:rPr>
          <w:t>75</w:t>
        </w:r>
      </w:ins>
      <w:del w:id="1972"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1973" w:author="Ryan Lemos" w:date="2019-10-09T21:02:00Z">
        <w:r w:rsidR="00014BF9">
          <w:rPr>
            <w:noProof/>
          </w:rPr>
          <w:t>o</w:t>
        </w:r>
      </w:ins>
      <w:del w:id="1974" w:author="Ryan Lemos" w:date="2019-10-09T21:02:00Z">
        <w:r w:rsidDel="00014BF9">
          <w:rPr>
            <w:noProof/>
          </w:rPr>
          <w:delText>a</w:delText>
        </w:r>
      </w:del>
      <w:del w:id="1975" w:author="Ryan Lemos" w:date="2019-10-09T21:01:00Z">
        <w:r w:rsidDel="00014BF9">
          <w:rPr>
            <w:noProof/>
          </w:rPr>
          <w:delText xml:space="preserve"> </w:delText>
        </w:r>
      </w:del>
      <w:ins w:id="1976" w:author="Ryan Lemos" w:date="2019-10-09T21:01:00Z">
        <w:r w:rsidR="00014BF9">
          <w:rPr>
            <w:noProof/>
          </w:rPr>
          <w:t xml:space="preserve"> </w:t>
        </w:r>
      </w:ins>
      <w:ins w:id="1977" w:author="Ryan Lemos" w:date="2019-10-09T21:02:00Z">
        <w:r w:rsidR="00014BF9">
          <w:rPr>
            <w:noProof/>
          </w:rPr>
          <w:fldChar w:fldCharType="begin"/>
        </w:r>
        <w:r w:rsidR="00014BF9">
          <w:rPr>
            <w:noProof/>
          </w:rPr>
          <w:instrText xml:space="preserve"> REF _Ref21547323 \h </w:instrText>
        </w:r>
        <w:r w:rsidR="00014BF9">
          <w:rPr>
            <w:noProof/>
          </w:rPr>
        </w:r>
      </w:ins>
      <w:r w:rsidR="00014BF9">
        <w:rPr>
          <w:noProof/>
        </w:rPr>
        <w:fldChar w:fldCharType="separate"/>
      </w:r>
      <w:ins w:id="1978" w:author="Ryan Lemos" w:date="2019-10-09T21:02:00Z">
        <w:r w:rsidR="00014BF9">
          <w:t xml:space="preserve">Quadro </w:t>
        </w:r>
        <w:r w:rsidR="00014BF9">
          <w:rPr>
            <w:noProof/>
          </w:rPr>
          <w:t>12</w:t>
        </w:r>
        <w:r w:rsidR="00014BF9">
          <w:rPr>
            <w:noProof/>
          </w:rPr>
          <w:fldChar w:fldCharType="end"/>
        </w:r>
      </w:ins>
      <w:del w:id="1979"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1980" w:author="Ryan Lemos" w:date="2019-10-09T21:02:00Z">
        <w:r w:rsidR="00014BF9">
          <w:rPr>
            <w:noProof/>
          </w:rPr>
          <w:t xml:space="preserve">o </w:t>
        </w:r>
        <w:r w:rsidR="00014BF9">
          <w:rPr>
            <w:noProof/>
          </w:rPr>
          <w:fldChar w:fldCharType="begin"/>
        </w:r>
        <w:r w:rsidR="00014BF9">
          <w:rPr>
            <w:noProof/>
          </w:rPr>
          <w:instrText xml:space="preserve"> REF _Ref21547160 \h </w:instrText>
        </w:r>
        <w:r w:rsidR="00014BF9">
          <w:rPr>
            <w:noProof/>
          </w:rPr>
        </w:r>
      </w:ins>
      <w:r w:rsidR="00014BF9">
        <w:rPr>
          <w:noProof/>
        </w:rPr>
        <w:fldChar w:fldCharType="separate"/>
      </w:r>
      <w:ins w:id="1981" w:author="Ryan Lemos" w:date="2019-10-09T21:02:00Z">
        <w:r w:rsidR="00014BF9">
          <w:t xml:space="preserve">Quadro </w:t>
        </w:r>
        <w:r w:rsidR="00014BF9">
          <w:rPr>
            <w:noProof/>
          </w:rPr>
          <w:t>5</w:t>
        </w:r>
        <w:r w:rsidR="00014BF9">
          <w:rPr>
            <w:noProof/>
          </w:rPr>
          <w:fldChar w:fldCharType="end"/>
        </w:r>
      </w:ins>
      <w:del w:id="1982"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FCEAD85" w:rsidR="00B965E2" w:rsidRDefault="00B965E2" w:rsidP="00B70A30">
      <w:pPr>
        <w:pStyle w:val="Legenda"/>
        <w:keepNext/>
      </w:pPr>
      <w:bookmarkStart w:id="1983" w:name="_Ref20052153"/>
      <w:r>
        <w:lastRenderedPageBreak/>
        <w:t xml:space="preserve">Figura </w:t>
      </w:r>
      <w:fldSimple w:instr=" SEQ Figura \* ARABIC ">
        <w:ins w:id="1984" w:author="Ryan Lemos" w:date="2019-10-09T09:44:00Z">
          <w:r w:rsidR="00511CE0">
            <w:rPr>
              <w:noProof/>
            </w:rPr>
            <w:t>73</w:t>
          </w:r>
        </w:ins>
        <w:del w:id="1985" w:author="Ryan Lemos" w:date="2019-10-07T11:05:00Z">
          <w:r w:rsidR="00D343FF" w:rsidDel="00EA672B">
            <w:rPr>
              <w:noProof/>
            </w:rPr>
            <w:delText>75</w:delText>
          </w:r>
        </w:del>
      </w:fldSimple>
      <w:bookmarkEnd w:id="1983"/>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1376E32A" w:rsidR="00BD54C1" w:rsidRDefault="00BD54C1">
      <w:pPr>
        <w:rPr>
          <w:noProof/>
        </w:rPr>
      </w:pPr>
      <w:r>
        <w:rPr>
          <w:noProof/>
        </w:rPr>
        <w:t>Ainda é possível ao professor utilizar o calendário para se situar conforme descrito pela estória da</w:t>
      </w:r>
      <w:del w:id="1986" w:author="Ryan Lemos" w:date="2019-10-09T21:02:00Z">
        <w:r w:rsidDel="00014BF9">
          <w:rPr>
            <w:noProof/>
          </w:rPr>
          <w:delText xml:space="preserve"> </w:delText>
        </w:r>
      </w:del>
      <w:ins w:id="1987" w:author="Ryan Lemos" w:date="2019-10-09T21:02:00Z">
        <w:r w:rsidR="00014BF9">
          <w:rPr>
            <w:noProof/>
          </w:rPr>
          <w:t xml:space="preserve"> </w:t>
        </w:r>
        <w:r w:rsidR="00014BF9">
          <w:rPr>
            <w:noProof/>
          </w:rPr>
          <w:fldChar w:fldCharType="begin"/>
        </w:r>
        <w:r w:rsidR="00014BF9">
          <w:rPr>
            <w:noProof/>
          </w:rPr>
          <w:instrText xml:space="preserve"> REF _Ref21547385 \h </w:instrText>
        </w:r>
        <w:r w:rsidR="00014BF9">
          <w:rPr>
            <w:noProof/>
          </w:rPr>
        </w:r>
      </w:ins>
      <w:r w:rsidR="00014BF9">
        <w:rPr>
          <w:noProof/>
        </w:rPr>
        <w:fldChar w:fldCharType="separate"/>
      </w:r>
      <w:ins w:id="1988" w:author="Ryan Lemos" w:date="2019-10-09T21:02:00Z">
        <w:r w:rsidR="00014BF9">
          <w:t xml:space="preserve">Quadro </w:t>
        </w:r>
        <w:r w:rsidR="00014BF9">
          <w:rPr>
            <w:noProof/>
          </w:rPr>
          <w:t>13</w:t>
        </w:r>
        <w:r w:rsidR="00014BF9">
          <w:rPr>
            <w:noProof/>
          </w:rPr>
          <w:fldChar w:fldCharType="end"/>
        </w:r>
      </w:ins>
      <w:del w:id="1989"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52D09081" w:rsidR="00AA372A" w:rsidRDefault="00AA372A" w:rsidP="00B70A30">
      <w:pPr>
        <w:pStyle w:val="Legenda"/>
        <w:rPr>
          <w:noProof/>
        </w:rPr>
      </w:pPr>
      <w:bookmarkStart w:id="1990" w:name="_Ref21547385"/>
      <w:r>
        <w:t xml:space="preserve">Quadro </w:t>
      </w:r>
      <w:fldSimple w:instr=" SEQ Quadro \* ARABIC ">
        <w:r w:rsidR="00511CE0">
          <w:rPr>
            <w:noProof/>
          </w:rPr>
          <w:t>13</w:t>
        </w:r>
      </w:fldSimple>
      <w:bookmarkEnd w:id="1990"/>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5465CC5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1991" w:author="Ryan Lemos" w:date="2019-10-09T09:44:00Z">
        <w:r w:rsidR="00511CE0">
          <w:t xml:space="preserve">Figura </w:t>
        </w:r>
        <w:r w:rsidR="00511CE0">
          <w:rPr>
            <w:noProof/>
          </w:rPr>
          <w:t>74</w:t>
        </w:r>
        <w:r w:rsidR="00511CE0" w:rsidDel="00EA672B">
          <w:rPr>
            <w:noProof/>
          </w:rPr>
          <w:t>76</w:t>
        </w:r>
      </w:ins>
      <w:del w:id="1992"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3EF67D4" w:rsidR="00B965E2" w:rsidRDefault="00B965E2" w:rsidP="00B70A30">
      <w:pPr>
        <w:pStyle w:val="Legenda"/>
        <w:keepNext/>
      </w:pPr>
      <w:bookmarkStart w:id="1993" w:name="_Ref20052185"/>
      <w:r>
        <w:lastRenderedPageBreak/>
        <w:t xml:space="preserve">Figura </w:t>
      </w:r>
      <w:fldSimple w:instr=" SEQ Figura \* ARABIC ">
        <w:ins w:id="1994" w:author="Ryan Lemos" w:date="2019-10-09T09:44:00Z">
          <w:r w:rsidR="00511CE0">
            <w:rPr>
              <w:noProof/>
            </w:rPr>
            <w:t>74</w:t>
          </w:r>
        </w:ins>
        <w:del w:id="1995" w:author="Ryan Lemos" w:date="2019-10-07T11:05:00Z">
          <w:r w:rsidR="00D343FF" w:rsidDel="00EA672B">
            <w:rPr>
              <w:noProof/>
            </w:rPr>
            <w:delText>76</w:delText>
          </w:r>
        </w:del>
      </w:fldSimple>
      <w:bookmarkEnd w:id="1993"/>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7968487D" w:rsidR="005F0194" w:rsidRDefault="005F0194" w:rsidP="005F0194">
      <w:r>
        <w:t>A estória d</w:t>
      </w:r>
      <w:del w:id="1996" w:author="Ryan Lemos" w:date="2019-10-09T21:02:00Z">
        <w:r w:rsidDel="00014BF9">
          <w:delText xml:space="preserve">a </w:delText>
        </w:r>
        <w:r w:rsidRPr="00596E44" w:rsidDel="00014BF9">
          <w:rPr>
            <w:highlight w:val="yellow"/>
          </w:rPr>
          <w:delText>figura x</w:delText>
        </w:r>
      </w:del>
      <w:ins w:id="1997" w:author="Ryan Lemos" w:date="2019-10-09T21:02:00Z">
        <w:r w:rsidR="00014BF9">
          <w:t xml:space="preserve">o </w:t>
        </w:r>
      </w:ins>
      <w:ins w:id="1998" w:author="Ryan Lemos" w:date="2019-10-09T21:03:00Z">
        <w:r w:rsidR="00014BF9">
          <w:fldChar w:fldCharType="begin"/>
        </w:r>
        <w:r w:rsidR="00014BF9">
          <w:instrText xml:space="preserve"> REF _Ref21547398 \h </w:instrText>
        </w:r>
      </w:ins>
      <w:r w:rsidR="00014BF9">
        <w:fldChar w:fldCharType="separate"/>
      </w:r>
      <w:ins w:id="1999" w:author="Ryan Lemos" w:date="2019-10-09T21:03:00Z">
        <w:r w:rsidR="00014BF9">
          <w:t xml:space="preserve">Quadro </w:t>
        </w:r>
        <w:r w:rsidR="00014BF9">
          <w:rPr>
            <w:noProof/>
          </w:rPr>
          <w:t>14</w:t>
        </w:r>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138502E" w:rsidR="004B1CC8" w:rsidRDefault="00AA372A" w:rsidP="00B70A30">
      <w:pPr>
        <w:pStyle w:val="Legenda"/>
      </w:pPr>
      <w:bookmarkStart w:id="2000" w:name="_Ref21547398"/>
      <w:r>
        <w:t xml:space="preserve">Quadro </w:t>
      </w:r>
      <w:fldSimple w:instr=" SEQ Quadro \* ARABIC ">
        <w:r w:rsidR="00511CE0">
          <w:rPr>
            <w:noProof/>
          </w:rPr>
          <w:t>14</w:t>
        </w:r>
      </w:fldSimple>
      <w:bookmarkEnd w:id="2000"/>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27C09765"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2001" w:author="Ryan Lemos" w:date="2019-10-09T09:44:00Z">
        <w:r w:rsidR="00511CE0">
          <w:t xml:space="preserve">Figura </w:t>
        </w:r>
        <w:r w:rsidR="00511CE0">
          <w:rPr>
            <w:noProof/>
          </w:rPr>
          <w:t>75</w:t>
        </w:r>
        <w:r w:rsidR="00511CE0" w:rsidDel="00EA672B">
          <w:rPr>
            <w:noProof/>
          </w:rPr>
          <w:t>77</w:t>
        </w:r>
      </w:ins>
      <w:del w:id="2002"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5B596D1C" w:rsidR="00B965E2" w:rsidRDefault="00B965E2" w:rsidP="00B70A30">
      <w:pPr>
        <w:pStyle w:val="Legenda"/>
        <w:keepNext/>
      </w:pPr>
      <w:bookmarkStart w:id="2003" w:name="_Ref20052215"/>
      <w:r>
        <w:lastRenderedPageBreak/>
        <w:t xml:space="preserve">Figura </w:t>
      </w:r>
      <w:fldSimple w:instr=" SEQ Figura \* ARABIC ">
        <w:ins w:id="2004" w:author="Ryan Lemos" w:date="2019-10-09T09:44:00Z">
          <w:r w:rsidR="00511CE0">
            <w:rPr>
              <w:noProof/>
            </w:rPr>
            <w:t>75</w:t>
          </w:r>
        </w:ins>
        <w:del w:id="2005" w:author="Ryan Lemos" w:date="2019-10-07T11:05:00Z">
          <w:r w:rsidR="00D343FF" w:rsidDel="00EA672B">
            <w:rPr>
              <w:noProof/>
            </w:rPr>
            <w:delText>77</w:delText>
          </w:r>
        </w:del>
      </w:fldSimple>
      <w:bookmarkEnd w:id="2003"/>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70B2E29A" w:rsidR="002A4486" w:rsidRDefault="00363A00">
      <w:r>
        <w:t>Ainda é possível ao professor, como evidenciado pela estória d</w:t>
      </w:r>
      <w:del w:id="2006" w:author="Ryan Lemos" w:date="2019-10-09T21:03:00Z">
        <w:r w:rsidDel="00014BF9">
          <w:delText xml:space="preserve">a </w:delText>
        </w:r>
        <w:r w:rsidRPr="00596E44" w:rsidDel="00014BF9">
          <w:rPr>
            <w:highlight w:val="yellow"/>
          </w:rPr>
          <w:delText>figura x</w:delText>
        </w:r>
      </w:del>
      <w:ins w:id="2007" w:author="Ryan Lemos" w:date="2019-10-09T21:03:00Z">
        <w:r w:rsidR="00014BF9">
          <w:t xml:space="preserve">o </w:t>
        </w:r>
        <w:r w:rsidR="00014BF9">
          <w:fldChar w:fldCharType="begin"/>
        </w:r>
        <w:r w:rsidR="00014BF9">
          <w:instrText xml:space="preserve"> REF _Ref21547411 \h </w:instrText>
        </w:r>
      </w:ins>
      <w:r w:rsidR="00014BF9">
        <w:fldChar w:fldCharType="separate"/>
      </w:r>
      <w:ins w:id="2008" w:author="Ryan Lemos" w:date="2019-10-09T21:03:00Z">
        <w:r w:rsidR="00014BF9">
          <w:t xml:space="preserve">Quadro </w:t>
        </w:r>
        <w:r w:rsidR="00014BF9">
          <w:rPr>
            <w:noProof/>
          </w:rPr>
          <w:t>15</w:t>
        </w:r>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065D7179" w:rsidR="004B1CC8" w:rsidRDefault="00AA372A" w:rsidP="00B70A30">
      <w:pPr>
        <w:pStyle w:val="Legenda"/>
      </w:pPr>
      <w:bookmarkStart w:id="2009" w:name="_Ref21547411"/>
      <w:r>
        <w:t xml:space="preserve">Quadro </w:t>
      </w:r>
      <w:fldSimple w:instr=" SEQ Quadro \* ARABIC ">
        <w:r w:rsidR="00511CE0">
          <w:rPr>
            <w:noProof/>
          </w:rPr>
          <w:t>15</w:t>
        </w:r>
      </w:fldSimple>
      <w:bookmarkEnd w:id="2009"/>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47A02E5F" w:rsidR="007C6290" w:rsidRDefault="00363A00" w:rsidP="00596E44">
      <w:r>
        <w:t xml:space="preserve">A </w:t>
      </w:r>
      <w:r w:rsidR="00780414">
        <w:fldChar w:fldCharType="begin"/>
      </w:r>
      <w:r w:rsidR="00780414">
        <w:instrText xml:space="preserve"> REF _Ref20052253 \h </w:instrText>
      </w:r>
      <w:r w:rsidR="00780414">
        <w:fldChar w:fldCharType="separate"/>
      </w:r>
      <w:ins w:id="2010" w:author="Ryan Lemos" w:date="2019-10-09T09:44:00Z">
        <w:r w:rsidR="00511CE0">
          <w:t xml:space="preserve">Figura </w:t>
        </w:r>
        <w:r w:rsidR="00511CE0">
          <w:rPr>
            <w:noProof/>
          </w:rPr>
          <w:t>76</w:t>
        </w:r>
        <w:r w:rsidR="00511CE0" w:rsidDel="00EA672B">
          <w:rPr>
            <w:noProof/>
          </w:rPr>
          <w:t>78</w:t>
        </w:r>
      </w:ins>
      <w:del w:id="2011"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2012" w:author="Ryan Lemos" w:date="2019-10-09T21:03:00Z">
        <w:r w:rsidR="00014BF9">
          <w:t xml:space="preserve">o </w:t>
        </w:r>
      </w:ins>
      <w:ins w:id="2013" w:author="Ryan Lemos" w:date="2019-10-09T21:04:00Z">
        <w:r w:rsidR="00A57060">
          <w:fldChar w:fldCharType="begin"/>
        </w:r>
        <w:r w:rsidR="00A57060">
          <w:instrText xml:space="preserve"> REF _Ref21547411 \h </w:instrText>
        </w:r>
      </w:ins>
      <w:r w:rsidR="00A57060">
        <w:fldChar w:fldCharType="separate"/>
      </w:r>
      <w:ins w:id="2014" w:author="Ryan Lemos" w:date="2019-10-09T21:04:00Z">
        <w:r w:rsidR="00A57060">
          <w:t xml:space="preserve">Quadro </w:t>
        </w:r>
        <w:r w:rsidR="00A57060">
          <w:rPr>
            <w:noProof/>
          </w:rPr>
          <w:t>15</w:t>
        </w:r>
        <w:r w:rsidR="00A57060">
          <w:fldChar w:fldCharType="end"/>
        </w:r>
      </w:ins>
      <w:ins w:id="2015" w:author="Ryan Lemos" w:date="2019-10-09T21:03:00Z">
        <w:r w:rsidR="00014BF9">
          <w:fldChar w:fldCharType="begin"/>
        </w:r>
        <w:r w:rsidR="00014BF9">
          <w:instrText xml:space="preserve"> REF _Ref21547427 \h </w:instrText>
        </w:r>
      </w:ins>
      <w:r w:rsidR="00014BF9">
        <w:fldChar w:fldCharType="separate"/>
      </w:r>
      <w:ins w:id="2016" w:author="Ryan Lemos" w:date="2019-10-09T21:03:00Z">
        <w:r w:rsidR="00014BF9">
          <w:fldChar w:fldCharType="end"/>
        </w:r>
      </w:ins>
      <w:del w:id="2017"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2018" w:author="Ryan Lemos" w:date="2019-10-09T09:44:00Z">
        <w:r w:rsidR="00511CE0">
          <w:t xml:space="preserve">Figura </w:t>
        </w:r>
        <w:r w:rsidR="00511CE0">
          <w:rPr>
            <w:noProof/>
          </w:rPr>
          <w:t>76</w:t>
        </w:r>
        <w:r w:rsidR="00511CE0" w:rsidDel="00EA672B">
          <w:rPr>
            <w:noProof/>
          </w:rPr>
          <w:t>78</w:t>
        </w:r>
      </w:ins>
      <w:del w:id="2019"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3F8E6B29" w:rsidR="00B965E2" w:rsidRDefault="00B965E2" w:rsidP="00B70A30">
      <w:pPr>
        <w:pStyle w:val="Legenda"/>
        <w:keepNext/>
      </w:pPr>
      <w:bookmarkStart w:id="2020" w:name="_Ref20052253"/>
      <w:r>
        <w:t xml:space="preserve">Figura </w:t>
      </w:r>
      <w:fldSimple w:instr=" SEQ Figura \* ARABIC ">
        <w:ins w:id="2021" w:author="Ryan Lemos" w:date="2019-10-09T09:44:00Z">
          <w:r w:rsidR="00511CE0">
            <w:rPr>
              <w:noProof/>
            </w:rPr>
            <w:t>76</w:t>
          </w:r>
        </w:ins>
        <w:del w:id="2022" w:author="Ryan Lemos" w:date="2019-10-07T11:05:00Z">
          <w:r w:rsidR="00D343FF" w:rsidDel="00EA672B">
            <w:rPr>
              <w:noProof/>
            </w:rPr>
            <w:delText>78</w:delText>
          </w:r>
        </w:del>
      </w:fldSimple>
      <w:bookmarkEnd w:id="2020"/>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2862D1E0" w:rsidR="00386EE3" w:rsidRDefault="00386EE3">
      <w:r>
        <w:t>A estória apresentada n</w:t>
      </w:r>
      <w:del w:id="2023" w:author="Ryan Lemos" w:date="2019-10-09T21:03:00Z">
        <w:r w:rsidDel="00014BF9">
          <w:delText xml:space="preserve">a </w:delText>
        </w:r>
        <w:r w:rsidRPr="00596E44" w:rsidDel="00014BF9">
          <w:rPr>
            <w:highlight w:val="yellow"/>
          </w:rPr>
          <w:delText>figura x</w:delText>
        </w:r>
      </w:del>
      <w:ins w:id="2024" w:author="Ryan Lemos" w:date="2019-10-09T21:03:00Z">
        <w:r w:rsidR="00014BF9">
          <w:t xml:space="preserve">o </w:t>
        </w:r>
      </w:ins>
      <w:ins w:id="2025" w:author="Ryan Lemos" w:date="2019-10-09T21:04:00Z">
        <w:r w:rsidR="00A57060">
          <w:fldChar w:fldCharType="begin"/>
        </w:r>
        <w:r w:rsidR="00A57060">
          <w:instrText xml:space="preserve"> REF _Ref21547427 \h </w:instrText>
        </w:r>
      </w:ins>
      <w:r w:rsidR="00A57060">
        <w:fldChar w:fldCharType="separate"/>
      </w:r>
      <w:ins w:id="2026" w:author="Ryan Lemos" w:date="2019-10-09T21:04:00Z">
        <w:r w:rsidR="00A57060">
          <w:t xml:space="preserve">Quadro </w:t>
        </w:r>
        <w:r w:rsidR="00A57060">
          <w:rPr>
            <w:noProof/>
          </w:rPr>
          <w:t>16</w:t>
        </w:r>
        <w:r w:rsidR="00A57060">
          <w:fldChar w:fldCharType="end"/>
        </w:r>
      </w:ins>
      <w:ins w:id="2027" w:author="Ryan Lemos" w:date="2019-10-09T21:05:00Z">
        <w:r w:rsidR="00A57060">
          <w:t xml:space="preserve"> </w:t>
        </w:r>
      </w:ins>
      <w:del w:id="2028"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4542BD5E" w:rsidR="004B1CC8" w:rsidRDefault="00AA372A" w:rsidP="00B70A30">
      <w:pPr>
        <w:pStyle w:val="Legenda"/>
      </w:pPr>
      <w:bookmarkStart w:id="2029" w:name="_Ref21547427"/>
      <w:r>
        <w:t xml:space="preserve">Quadro </w:t>
      </w:r>
      <w:fldSimple w:instr=" SEQ Quadro \* ARABIC ">
        <w:r w:rsidR="00511CE0">
          <w:rPr>
            <w:noProof/>
          </w:rPr>
          <w:t>16</w:t>
        </w:r>
      </w:fldSimple>
      <w:bookmarkEnd w:id="2029"/>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22A677A7"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2030" w:author="Ryan Lemos" w:date="2019-10-09T09:44:00Z">
        <w:r w:rsidR="00511CE0">
          <w:t xml:space="preserve">Figura </w:t>
        </w:r>
        <w:r w:rsidR="00511CE0">
          <w:rPr>
            <w:noProof/>
          </w:rPr>
          <w:t>77</w:t>
        </w:r>
        <w:r w:rsidR="00511CE0" w:rsidDel="00EA672B">
          <w:rPr>
            <w:noProof/>
          </w:rPr>
          <w:t>79</w:t>
        </w:r>
      </w:ins>
      <w:del w:id="2031"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427FBB45" w:rsidR="00B965E2" w:rsidRDefault="00B965E2" w:rsidP="00B70A30">
      <w:pPr>
        <w:pStyle w:val="Legenda"/>
        <w:keepNext/>
      </w:pPr>
      <w:bookmarkStart w:id="2032" w:name="_Ref20052307"/>
      <w:r>
        <w:t xml:space="preserve">Figura </w:t>
      </w:r>
      <w:fldSimple w:instr=" SEQ Figura \* ARABIC ">
        <w:ins w:id="2033" w:author="Ryan Lemos" w:date="2019-10-09T09:44:00Z">
          <w:r w:rsidR="00511CE0">
            <w:rPr>
              <w:noProof/>
            </w:rPr>
            <w:t>77</w:t>
          </w:r>
        </w:ins>
        <w:del w:id="2034" w:author="Ryan Lemos" w:date="2019-10-07T11:05:00Z">
          <w:r w:rsidR="00D343FF" w:rsidDel="00EA672B">
            <w:rPr>
              <w:noProof/>
            </w:rPr>
            <w:delText>79</w:delText>
          </w:r>
        </w:del>
      </w:fldSimple>
      <w:bookmarkEnd w:id="2032"/>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4A5D812A" w:rsidR="00386EE3" w:rsidRDefault="00386EE3" w:rsidP="00386EE3">
      <w:r>
        <w:t>A estória definida pel</w:t>
      </w:r>
      <w:del w:id="2035" w:author="Ryan Lemos" w:date="2019-10-09T21:03:00Z">
        <w:r w:rsidDel="00A57060">
          <w:delText xml:space="preserve">a </w:delText>
        </w:r>
        <w:r w:rsidRPr="00596E44" w:rsidDel="00A57060">
          <w:rPr>
            <w:highlight w:val="yellow"/>
          </w:rPr>
          <w:delText>figura x</w:delText>
        </w:r>
      </w:del>
      <w:ins w:id="2036" w:author="Ryan Lemos" w:date="2019-10-09T21:03:00Z">
        <w:r w:rsidR="00A57060">
          <w:t xml:space="preserve">o </w:t>
        </w:r>
      </w:ins>
      <w:ins w:id="2037" w:author="Ryan Lemos" w:date="2019-10-09T21:05:00Z">
        <w:r w:rsidR="00A57060">
          <w:fldChar w:fldCharType="begin"/>
        </w:r>
        <w:r w:rsidR="00A57060">
          <w:instrText xml:space="preserve"> REF _Ref21547444 \h </w:instrText>
        </w:r>
      </w:ins>
      <w:r w:rsidR="00A57060">
        <w:fldChar w:fldCharType="separate"/>
      </w:r>
      <w:ins w:id="2038" w:author="Ryan Lemos" w:date="2019-10-09T21:05:00Z">
        <w:r w:rsidR="00A57060">
          <w:t xml:space="preserve">Quadro </w:t>
        </w:r>
        <w:r w:rsidR="00A57060">
          <w:rPr>
            <w:noProof/>
          </w:rPr>
          <w:t>17</w:t>
        </w:r>
        <w:r w:rsidR="00A57060">
          <w:fldChar w:fldCharType="end"/>
        </w:r>
        <w:r w:rsidR="00A57060">
          <w:t xml:space="preserve"> </w:t>
        </w:r>
      </w:ins>
      <w:del w:id="2039"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5CBD9F80" w:rsidR="004B1CC8" w:rsidRDefault="00AA372A" w:rsidP="00B70A30">
      <w:pPr>
        <w:pStyle w:val="Legenda"/>
      </w:pPr>
      <w:bookmarkStart w:id="2040" w:name="_Ref21547444"/>
      <w:r>
        <w:t xml:space="preserve">Quadro </w:t>
      </w:r>
      <w:fldSimple w:instr=" SEQ Quadro \* ARABIC ">
        <w:r w:rsidR="00511CE0">
          <w:rPr>
            <w:noProof/>
          </w:rPr>
          <w:t>17</w:t>
        </w:r>
      </w:fldSimple>
      <w:bookmarkEnd w:id="2040"/>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60C73164"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2041" w:author="Ryan Lemos" w:date="2019-10-09T09:44:00Z">
        <w:r w:rsidR="00511CE0">
          <w:t xml:space="preserve">Figura </w:t>
        </w:r>
        <w:r w:rsidR="00511CE0">
          <w:rPr>
            <w:noProof/>
          </w:rPr>
          <w:t>78</w:t>
        </w:r>
        <w:r w:rsidR="00511CE0" w:rsidDel="00EA672B">
          <w:rPr>
            <w:noProof/>
          </w:rPr>
          <w:t>80</w:t>
        </w:r>
      </w:ins>
      <w:del w:id="2042"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lastRenderedPageBreak/>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7FB6B834" w:rsidR="00B965E2" w:rsidRDefault="00B965E2" w:rsidP="00B70A30">
      <w:pPr>
        <w:pStyle w:val="Legenda"/>
        <w:keepNext/>
      </w:pPr>
      <w:bookmarkStart w:id="2043" w:name="_Ref20052327"/>
      <w:r>
        <w:t xml:space="preserve">Figura </w:t>
      </w:r>
      <w:fldSimple w:instr=" SEQ Figura \* ARABIC ">
        <w:ins w:id="2044" w:author="Ryan Lemos" w:date="2019-10-09T09:44:00Z">
          <w:r w:rsidR="00511CE0">
            <w:rPr>
              <w:noProof/>
            </w:rPr>
            <w:t>78</w:t>
          </w:r>
        </w:ins>
        <w:del w:id="2045" w:author="Ryan Lemos" w:date="2019-10-07T11:05:00Z">
          <w:r w:rsidR="00D343FF" w:rsidDel="00EA672B">
            <w:rPr>
              <w:noProof/>
            </w:rPr>
            <w:delText>80</w:delText>
          </w:r>
        </w:del>
      </w:fldSimple>
      <w:bookmarkEnd w:id="2043"/>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69553AE1"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2046" w:author="Ryan Lemos" w:date="2019-10-09T21:05:00Z">
        <w:r w:rsidDel="00A57060">
          <w:delText xml:space="preserve">A </w:delText>
        </w:r>
        <w:r w:rsidRPr="00596E44" w:rsidDel="00A57060">
          <w:rPr>
            <w:highlight w:val="yellow"/>
          </w:rPr>
          <w:delText>figura x</w:delText>
        </w:r>
      </w:del>
      <w:ins w:id="2047" w:author="Ryan Lemos" w:date="2019-10-09T21:05:00Z">
        <w:r w:rsidR="00A57060">
          <w:t xml:space="preserve">O </w:t>
        </w:r>
        <w:r w:rsidR="00A57060">
          <w:fldChar w:fldCharType="begin"/>
        </w:r>
        <w:r w:rsidR="00A57060">
          <w:instrText xml:space="preserve"> REF _Ref21547457 \h </w:instrText>
        </w:r>
      </w:ins>
      <w:r w:rsidR="00A57060">
        <w:fldChar w:fldCharType="separate"/>
      </w:r>
      <w:ins w:id="2048" w:author="Ryan Lemos" w:date="2019-10-09T21:05:00Z">
        <w:r w:rsidR="00A57060">
          <w:t xml:space="preserve">Quadro </w:t>
        </w:r>
        <w:r w:rsidR="00A57060">
          <w:rPr>
            <w:noProof/>
          </w:rPr>
          <w:t>18</w:t>
        </w:r>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08A6348D" w:rsidR="004B1CC8" w:rsidRDefault="00AA372A" w:rsidP="00B70A30">
      <w:pPr>
        <w:pStyle w:val="Legenda"/>
      </w:pPr>
      <w:bookmarkStart w:id="2049" w:name="_Ref21547457"/>
      <w:r>
        <w:t xml:space="preserve">Quadro </w:t>
      </w:r>
      <w:fldSimple w:instr=" SEQ Quadro \* ARABIC ">
        <w:r w:rsidR="00511CE0">
          <w:rPr>
            <w:noProof/>
          </w:rPr>
          <w:t>18</w:t>
        </w:r>
      </w:fldSimple>
      <w:bookmarkEnd w:id="2049"/>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4A91C230" w:rsidR="006F54D5" w:rsidRDefault="006F54D5" w:rsidP="00596E44">
      <w:r>
        <w:t>A listagem das dúvidas requisitada pela estória d</w:t>
      </w:r>
      <w:del w:id="2050" w:author="Ryan Lemos" w:date="2019-10-09T21:05:00Z">
        <w:r w:rsidDel="00A57060">
          <w:delText xml:space="preserve">a </w:delText>
        </w:r>
        <w:r w:rsidRPr="00596E44" w:rsidDel="00A57060">
          <w:rPr>
            <w:highlight w:val="yellow"/>
          </w:rPr>
          <w:delText>figura x</w:delText>
        </w:r>
      </w:del>
      <w:ins w:id="2051" w:author="Ryan Lemos" w:date="2019-10-09T21:05:00Z">
        <w:r w:rsidR="00A57060">
          <w:t xml:space="preserve">o </w:t>
        </w:r>
        <w:r w:rsidR="00A57060">
          <w:fldChar w:fldCharType="begin"/>
        </w:r>
        <w:r w:rsidR="00A57060">
          <w:instrText xml:space="preserve"> REF _Ref21547457 \h </w:instrText>
        </w:r>
      </w:ins>
      <w:r w:rsidR="00A57060">
        <w:fldChar w:fldCharType="separate"/>
      </w:r>
      <w:ins w:id="2052" w:author="Ryan Lemos" w:date="2019-10-09T21:05:00Z">
        <w:r w:rsidR="00A57060">
          <w:t xml:space="preserve">Quadro </w:t>
        </w:r>
        <w:r w:rsidR="00A57060">
          <w:rPr>
            <w:noProof/>
          </w:rPr>
          <w:t>18</w:t>
        </w:r>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2053" w:author="Ryan Lemos" w:date="2019-10-09T09:44:00Z">
        <w:r w:rsidR="00511CE0">
          <w:t xml:space="preserve">Figura </w:t>
        </w:r>
        <w:r w:rsidR="00511CE0">
          <w:rPr>
            <w:noProof/>
          </w:rPr>
          <w:t>79</w:t>
        </w:r>
        <w:r w:rsidR="00511CE0" w:rsidDel="00EA672B">
          <w:rPr>
            <w:noProof/>
          </w:rPr>
          <w:t>81</w:t>
        </w:r>
      </w:ins>
      <w:del w:id="2054"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2055" w:author="Ryan Lemos" w:date="2019-10-09T09:44:00Z">
        <w:r w:rsidR="00511CE0">
          <w:t xml:space="preserve">Figura </w:t>
        </w:r>
        <w:r w:rsidR="00511CE0">
          <w:rPr>
            <w:noProof/>
          </w:rPr>
          <w:t>78</w:t>
        </w:r>
        <w:r w:rsidR="00511CE0" w:rsidDel="00EA672B">
          <w:rPr>
            <w:noProof/>
          </w:rPr>
          <w:t>80</w:t>
        </w:r>
      </w:ins>
      <w:del w:id="2056"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0BD960CC" w:rsidR="00B965E2" w:rsidRDefault="00B965E2" w:rsidP="00B70A30">
      <w:pPr>
        <w:pStyle w:val="Legenda"/>
        <w:keepNext/>
      </w:pPr>
      <w:bookmarkStart w:id="2057" w:name="_Ref20052367"/>
      <w:r>
        <w:t xml:space="preserve">Figura </w:t>
      </w:r>
      <w:fldSimple w:instr=" SEQ Figura \* ARABIC ">
        <w:ins w:id="2058" w:author="Ryan Lemos" w:date="2019-10-09T09:44:00Z">
          <w:r w:rsidR="00511CE0">
            <w:rPr>
              <w:noProof/>
            </w:rPr>
            <w:t>79</w:t>
          </w:r>
        </w:ins>
        <w:del w:id="2059" w:author="Ryan Lemos" w:date="2019-10-07T11:05:00Z">
          <w:r w:rsidR="00D343FF" w:rsidDel="00EA672B">
            <w:rPr>
              <w:noProof/>
            </w:rPr>
            <w:delText>81</w:delText>
          </w:r>
        </w:del>
      </w:fldSimple>
      <w:bookmarkEnd w:id="2057"/>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2060" w:name="_Toc21505901"/>
      <w:r>
        <w:t>Estórias dos alunos</w:t>
      </w:r>
      <w:bookmarkEnd w:id="2060"/>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29B6971A"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2061" w:author="Ryan Lemos" w:date="2019-10-09T21:05:00Z">
        <w:r w:rsidDel="00A57060">
          <w:delText xml:space="preserve">a </w:delText>
        </w:r>
        <w:r w:rsidRPr="00B21C4F" w:rsidDel="00A57060">
          <w:rPr>
            <w:highlight w:val="yellow"/>
          </w:rPr>
          <w:delText>figura X</w:delText>
        </w:r>
      </w:del>
      <w:ins w:id="2062" w:author="Ryan Lemos" w:date="2019-10-09T21:05:00Z">
        <w:r w:rsidR="00A57060">
          <w:t xml:space="preserve">o </w:t>
        </w:r>
        <w:r w:rsidR="00A57060">
          <w:fldChar w:fldCharType="begin"/>
        </w:r>
        <w:r w:rsidR="00A57060">
          <w:instrText xml:space="preserve"> REF _Ref21547571 \h </w:instrText>
        </w:r>
      </w:ins>
      <w:r w:rsidR="00A57060">
        <w:fldChar w:fldCharType="separate"/>
      </w:r>
      <w:ins w:id="2063" w:author="Ryan Lemos" w:date="2019-10-09T21:05:00Z">
        <w:r w:rsidR="00A57060">
          <w:t xml:space="preserve">Quadro </w:t>
        </w:r>
        <w:r w:rsidR="00A57060">
          <w:rPr>
            <w:noProof/>
          </w:rPr>
          <w:t>19</w:t>
        </w:r>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2064" w:author="Ryan Lemos" w:date="2019-10-09T09:44:00Z">
        <w:r w:rsidR="00511CE0">
          <w:t xml:space="preserve">Figura </w:t>
        </w:r>
        <w:r w:rsidR="00511CE0">
          <w:rPr>
            <w:noProof/>
          </w:rPr>
          <w:t>80</w:t>
        </w:r>
        <w:r w:rsidR="00511CE0" w:rsidDel="00EA672B">
          <w:rPr>
            <w:noProof/>
          </w:rPr>
          <w:t>82</w:t>
        </w:r>
      </w:ins>
      <w:del w:id="2065"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44302170" w:rsidR="00AA372A" w:rsidRDefault="00AA372A" w:rsidP="00B70A30">
      <w:pPr>
        <w:pStyle w:val="Legenda"/>
      </w:pPr>
      <w:bookmarkStart w:id="2066" w:name="_Ref21547571"/>
      <w:r>
        <w:t xml:space="preserve">Quadro </w:t>
      </w:r>
      <w:fldSimple w:instr=" SEQ Quadro \* ARABIC ">
        <w:r w:rsidR="00511CE0">
          <w:rPr>
            <w:noProof/>
          </w:rPr>
          <w:t>19</w:t>
        </w:r>
      </w:fldSimple>
      <w:bookmarkEnd w:id="2066"/>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59477136" w:rsidR="00B965E2" w:rsidRDefault="00B965E2" w:rsidP="00B70A30">
      <w:pPr>
        <w:pStyle w:val="Legenda"/>
        <w:keepNext/>
      </w:pPr>
      <w:bookmarkStart w:id="2067" w:name="_Ref20052439"/>
      <w:r>
        <w:lastRenderedPageBreak/>
        <w:t xml:space="preserve">Figura </w:t>
      </w:r>
      <w:fldSimple w:instr=" SEQ Figura \* ARABIC ">
        <w:ins w:id="2068" w:author="Ryan Lemos" w:date="2019-10-09T09:44:00Z">
          <w:r w:rsidR="00511CE0">
            <w:rPr>
              <w:noProof/>
            </w:rPr>
            <w:t>80</w:t>
          </w:r>
        </w:ins>
        <w:del w:id="2069" w:author="Ryan Lemos" w:date="2019-10-07T11:05:00Z">
          <w:r w:rsidR="00D343FF" w:rsidDel="00EA672B">
            <w:rPr>
              <w:noProof/>
            </w:rPr>
            <w:delText>82</w:delText>
          </w:r>
        </w:del>
      </w:fldSimple>
      <w:bookmarkEnd w:id="2067"/>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74B444BF"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2070" w:author="Ryan Lemos" w:date="2019-10-09T21:06:00Z">
        <w:r w:rsidDel="00A57060">
          <w:delText xml:space="preserve">a </w:delText>
        </w:r>
        <w:r w:rsidRPr="00B21C4F" w:rsidDel="00A57060">
          <w:rPr>
            <w:highlight w:val="yellow"/>
          </w:rPr>
          <w:delText>figura X</w:delText>
        </w:r>
      </w:del>
      <w:ins w:id="2071" w:author="Ryan Lemos" w:date="2019-10-09T21:06:00Z">
        <w:r w:rsidR="00A57060">
          <w:t xml:space="preserve">o </w:t>
        </w:r>
        <w:r w:rsidR="00A57060">
          <w:fldChar w:fldCharType="begin"/>
        </w:r>
        <w:r w:rsidR="00A57060">
          <w:instrText xml:space="preserve"> REF _Ref21547584 \h </w:instrText>
        </w:r>
      </w:ins>
      <w:r w:rsidR="00A57060">
        <w:fldChar w:fldCharType="separate"/>
      </w:r>
      <w:ins w:id="2072" w:author="Ryan Lemos" w:date="2019-10-09T21:06:00Z">
        <w:r w:rsidR="00A57060">
          <w:t xml:space="preserve">Quadro </w:t>
        </w:r>
        <w:r w:rsidR="00A57060">
          <w:rPr>
            <w:noProof/>
          </w:rPr>
          <w:t>20</w:t>
        </w:r>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2073" w:author="Ryan Lemos" w:date="2019-10-09T09:44:00Z">
        <w:r w:rsidR="00511CE0">
          <w:t xml:space="preserve">Figura </w:t>
        </w:r>
        <w:r w:rsidR="00511CE0">
          <w:rPr>
            <w:noProof/>
          </w:rPr>
          <w:t>81</w:t>
        </w:r>
        <w:r w:rsidR="00511CE0" w:rsidDel="00EA672B">
          <w:rPr>
            <w:noProof/>
          </w:rPr>
          <w:t>83</w:t>
        </w:r>
      </w:ins>
      <w:del w:id="2074"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62B5F5C4" w:rsidR="00AA372A" w:rsidRDefault="00AA372A" w:rsidP="00B70A30">
      <w:pPr>
        <w:pStyle w:val="Legenda"/>
      </w:pPr>
      <w:bookmarkStart w:id="2075" w:name="_Ref21547584"/>
      <w:r>
        <w:t xml:space="preserve">Quadro </w:t>
      </w:r>
      <w:fldSimple w:instr=" SEQ Quadro \* ARABIC ">
        <w:r w:rsidR="00511CE0">
          <w:rPr>
            <w:noProof/>
          </w:rPr>
          <w:t>20</w:t>
        </w:r>
      </w:fldSimple>
      <w:bookmarkEnd w:id="2075"/>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487447F9" w:rsidR="00B965E2" w:rsidRDefault="00B965E2" w:rsidP="00B70A30">
      <w:pPr>
        <w:pStyle w:val="Legenda"/>
        <w:keepNext/>
      </w:pPr>
      <w:bookmarkStart w:id="2076" w:name="_Ref20052458"/>
      <w:r>
        <w:lastRenderedPageBreak/>
        <w:t xml:space="preserve">Figura </w:t>
      </w:r>
      <w:fldSimple w:instr=" SEQ Figura \* ARABIC ">
        <w:ins w:id="2077" w:author="Ryan Lemos" w:date="2019-10-09T09:44:00Z">
          <w:r w:rsidR="00511CE0">
            <w:rPr>
              <w:noProof/>
            </w:rPr>
            <w:t>81</w:t>
          </w:r>
        </w:ins>
        <w:del w:id="2078" w:author="Ryan Lemos" w:date="2019-10-07T11:05:00Z">
          <w:r w:rsidR="00D343FF" w:rsidDel="00EA672B">
            <w:rPr>
              <w:noProof/>
            </w:rPr>
            <w:delText>83</w:delText>
          </w:r>
        </w:del>
      </w:fldSimple>
      <w:bookmarkEnd w:id="2076"/>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725E6A5B" w:rsidR="008942AD" w:rsidRDefault="008942AD" w:rsidP="008942AD">
      <w:r>
        <w:t>Já a estória definida pel</w:t>
      </w:r>
      <w:del w:id="2079" w:author="Ryan Lemos" w:date="2019-10-09T21:06:00Z">
        <w:r w:rsidDel="00A57060">
          <w:delText xml:space="preserve">a </w:delText>
        </w:r>
        <w:r w:rsidRPr="00B21C4F" w:rsidDel="00A57060">
          <w:rPr>
            <w:highlight w:val="yellow"/>
          </w:rPr>
          <w:delText>figura X</w:delText>
        </w:r>
      </w:del>
      <w:ins w:id="2080" w:author="Ryan Lemos" w:date="2019-10-09T21:06:00Z">
        <w:r w:rsidR="00A57060">
          <w:t xml:space="preserve">o </w:t>
        </w:r>
        <w:r w:rsidR="00A57060">
          <w:fldChar w:fldCharType="begin"/>
        </w:r>
        <w:r w:rsidR="00A57060">
          <w:instrText xml:space="preserve"> REF _Ref21547597 \h </w:instrText>
        </w:r>
      </w:ins>
      <w:r w:rsidR="00A57060">
        <w:fldChar w:fldCharType="separate"/>
      </w:r>
      <w:ins w:id="2081" w:author="Ryan Lemos" w:date="2019-10-09T21:06:00Z">
        <w:r w:rsidR="00A57060">
          <w:t xml:space="preserve">Quadro </w:t>
        </w:r>
        <w:r w:rsidR="00A57060">
          <w:rPr>
            <w:noProof/>
          </w:rPr>
          <w:t>21</w:t>
        </w:r>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028D29C2" w:rsidR="008942AD" w:rsidRDefault="00AA372A" w:rsidP="00B70A30">
      <w:pPr>
        <w:pStyle w:val="Legenda"/>
      </w:pPr>
      <w:bookmarkStart w:id="2082" w:name="_Ref21547597"/>
      <w:r>
        <w:t xml:space="preserve">Quadro </w:t>
      </w:r>
      <w:fldSimple w:instr=" SEQ Quadro \* ARABIC ">
        <w:r w:rsidR="00511CE0">
          <w:rPr>
            <w:noProof/>
          </w:rPr>
          <w:t>21</w:t>
        </w:r>
      </w:fldSimple>
      <w:bookmarkEnd w:id="2082"/>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68A0A6BC" w:rsidR="00B965E2" w:rsidRDefault="00B965E2" w:rsidP="00B70A30">
      <w:pPr>
        <w:pStyle w:val="Legenda"/>
        <w:keepNext/>
      </w:pPr>
      <w:r>
        <w:t xml:space="preserve">Figura </w:t>
      </w:r>
      <w:fldSimple w:instr=" SEQ Figura \* ARABIC ">
        <w:ins w:id="2083" w:author="Ryan Lemos" w:date="2019-10-09T09:44:00Z">
          <w:r w:rsidR="00511CE0">
            <w:rPr>
              <w:noProof/>
            </w:rPr>
            <w:t>82</w:t>
          </w:r>
        </w:ins>
        <w:del w:id="2084" w:author="Ryan Lemos" w:date="2019-10-07T11:05:00Z">
          <w:r w:rsidR="00D343FF" w:rsidDel="00EA672B">
            <w:rPr>
              <w:noProof/>
            </w:rPr>
            <w:delText>84</w:delText>
          </w:r>
        </w:del>
      </w:fldSimple>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2904" cy="1355987"/>
                    </a:xfrm>
                    <a:prstGeom prst="rect">
                      <a:avLst/>
                    </a:prstGeom>
                  </pic:spPr>
                </pic:pic>
              </a:graphicData>
            </a:graphic>
          </wp:inline>
        </w:drawing>
      </w:r>
    </w:p>
    <w:p w14:paraId="271F0917" w14:textId="47C3FD38" w:rsidR="00FB122B" w:rsidRDefault="00FB122B" w:rsidP="00FB122B">
      <w:r>
        <w:lastRenderedPageBreak/>
        <w:t>A estória definida pel</w:t>
      </w:r>
      <w:del w:id="2085" w:author="Ryan Lemos" w:date="2019-10-09T21:06:00Z">
        <w:r w:rsidDel="00A57060">
          <w:delText xml:space="preserve">a </w:delText>
        </w:r>
        <w:r w:rsidRPr="00B21C4F" w:rsidDel="00A57060">
          <w:rPr>
            <w:highlight w:val="yellow"/>
          </w:rPr>
          <w:delText>figura X</w:delText>
        </w:r>
      </w:del>
      <w:ins w:id="2086" w:author="Ryan Lemos" w:date="2019-10-09T21:06:00Z">
        <w:r w:rsidR="00A57060">
          <w:t xml:space="preserve">o </w:t>
        </w:r>
        <w:r w:rsidR="00A57060">
          <w:fldChar w:fldCharType="begin"/>
        </w:r>
        <w:r w:rsidR="00A57060">
          <w:instrText xml:space="preserve"> REF _Ref21547614 \h </w:instrText>
        </w:r>
      </w:ins>
      <w:r w:rsidR="00A57060">
        <w:fldChar w:fldCharType="separate"/>
      </w:r>
      <w:ins w:id="2087" w:author="Ryan Lemos" w:date="2019-10-09T21:06:00Z">
        <w:r w:rsidR="00A57060">
          <w:t xml:space="preserve">Quadro </w:t>
        </w:r>
        <w:r w:rsidR="00A57060">
          <w:rPr>
            <w:noProof/>
          </w:rPr>
          <w:t>22</w:t>
        </w:r>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76620740" w:rsidR="00AA372A" w:rsidRDefault="00AA372A" w:rsidP="00B70A30">
      <w:pPr>
        <w:pStyle w:val="Legenda"/>
      </w:pPr>
      <w:bookmarkStart w:id="2088" w:name="_Ref21547614"/>
      <w:r>
        <w:t xml:space="preserve">Quadro </w:t>
      </w:r>
      <w:fldSimple w:instr=" SEQ Quadro \* ARABIC ">
        <w:r w:rsidR="00511CE0">
          <w:rPr>
            <w:noProof/>
          </w:rPr>
          <w:t>22</w:t>
        </w:r>
      </w:fldSimple>
      <w:bookmarkEnd w:id="2088"/>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0060C98A" w:rsidR="00CD1ADB" w:rsidRDefault="00CD1ADB" w:rsidP="00596E44">
      <w:r>
        <w:t>A</w:t>
      </w:r>
      <w:ins w:id="2089" w:author="Ryan Lemos" w:date="2019-10-09T21:16:00Z">
        <w:r w:rsidR="005A7551">
          <w:t xml:space="preserve"> </w:t>
        </w:r>
        <w:r w:rsidR="005A7551">
          <w:fldChar w:fldCharType="begin"/>
        </w:r>
        <w:r w:rsidR="005A7551">
          <w:instrText xml:space="preserve"> REF _Ref21548213 \h </w:instrText>
        </w:r>
      </w:ins>
      <w:r w:rsidR="005A7551">
        <w:fldChar w:fldCharType="separate"/>
      </w:r>
      <w:ins w:id="2090" w:author="Ryan Lemos" w:date="2019-10-09T21:16:00Z">
        <w:r w:rsidR="005A7551">
          <w:t xml:space="preserve">Figura </w:t>
        </w:r>
        <w:r w:rsidR="005A7551">
          <w:rPr>
            <w:noProof/>
          </w:rPr>
          <w:t>83</w:t>
        </w:r>
        <w:r w:rsidR="005A7551">
          <w:fldChar w:fldCharType="end"/>
        </w:r>
      </w:ins>
      <w:r>
        <w:t xml:space="preserve"> </w:t>
      </w:r>
      <w:del w:id="2091"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332F5B03" w:rsidR="00B965E2" w:rsidRDefault="00B965E2" w:rsidP="00B70A30">
      <w:pPr>
        <w:pStyle w:val="Legenda"/>
        <w:keepNext/>
      </w:pPr>
      <w:bookmarkStart w:id="2092" w:name="_Ref21548213"/>
      <w:r>
        <w:t xml:space="preserve">Figura </w:t>
      </w:r>
      <w:fldSimple w:instr=" SEQ Figura \* ARABIC ">
        <w:ins w:id="2093" w:author="Ryan Lemos" w:date="2019-10-09T09:44:00Z">
          <w:r w:rsidR="00511CE0">
            <w:rPr>
              <w:noProof/>
            </w:rPr>
            <w:t>83</w:t>
          </w:r>
        </w:ins>
        <w:del w:id="2094" w:author="Ryan Lemos" w:date="2019-10-07T11:05:00Z">
          <w:r w:rsidR="00D343FF" w:rsidDel="00EA672B">
            <w:rPr>
              <w:noProof/>
            </w:rPr>
            <w:delText>85</w:delText>
          </w:r>
        </w:del>
      </w:fldSimple>
      <w:bookmarkEnd w:id="2092"/>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2D62F3B3" w:rsidR="006814E6" w:rsidRDefault="006814E6">
      <w:r>
        <w:t xml:space="preserve">Ainda como aluno é possível que ele acesse o material cadastrado pelo professor. </w:t>
      </w:r>
      <w:del w:id="2095" w:author="Ryan Lemos" w:date="2019-10-09T21:06:00Z">
        <w:r w:rsidDel="00A57060">
          <w:delText xml:space="preserve">A </w:delText>
        </w:r>
        <w:r w:rsidRPr="00596E44" w:rsidDel="00A57060">
          <w:rPr>
            <w:highlight w:val="yellow"/>
          </w:rPr>
          <w:delText>figura X</w:delText>
        </w:r>
      </w:del>
      <w:ins w:id="2096" w:author="Ryan Lemos" w:date="2019-10-09T21:06:00Z">
        <w:r w:rsidR="00A57060">
          <w:t xml:space="preserve">O </w:t>
        </w:r>
        <w:r w:rsidR="00A57060">
          <w:fldChar w:fldCharType="begin"/>
        </w:r>
        <w:r w:rsidR="00A57060">
          <w:instrText xml:space="preserve"> REF _Ref21547631 \h </w:instrText>
        </w:r>
      </w:ins>
      <w:r w:rsidR="00A57060">
        <w:fldChar w:fldCharType="separate"/>
      </w:r>
      <w:ins w:id="2097" w:author="Ryan Lemos" w:date="2019-10-09T21:06:00Z">
        <w:r w:rsidR="00A57060">
          <w:t xml:space="preserve">Quadro </w:t>
        </w:r>
        <w:r w:rsidR="00A57060">
          <w:rPr>
            <w:noProof/>
          </w:rPr>
          <w:t>23</w:t>
        </w:r>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42A22BD7" w:rsidR="00292289" w:rsidRDefault="00AA372A" w:rsidP="00B70A30">
      <w:pPr>
        <w:pStyle w:val="Legenda"/>
      </w:pPr>
      <w:bookmarkStart w:id="2098" w:name="_Ref21547631"/>
      <w:r>
        <w:t xml:space="preserve">Quadro </w:t>
      </w:r>
      <w:fldSimple w:instr=" SEQ Quadro \* ARABIC ">
        <w:r w:rsidR="00511CE0">
          <w:rPr>
            <w:noProof/>
          </w:rPr>
          <w:t>23</w:t>
        </w:r>
      </w:fldSimple>
      <w:bookmarkEnd w:id="2098"/>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2CAD6EDE"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2099" w:author="Ryan Lemos" w:date="2019-10-09T09:44:00Z">
        <w:r w:rsidR="00511CE0">
          <w:t xml:space="preserve">Figura </w:t>
        </w:r>
        <w:r w:rsidR="00511CE0">
          <w:rPr>
            <w:noProof/>
          </w:rPr>
          <w:t>84</w:t>
        </w:r>
        <w:r w:rsidR="00511CE0" w:rsidDel="00EA672B">
          <w:rPr>
            <w:noProof/>
          </w:rPr>
          <w:t>86</w:t>
        </w:r>
      </w:ins>
      <w:del w:id="2100"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1643F76" w:rsidR="00B965E2" w:rsidRDefault="00B965E2" w:rsidP="00B70A30">
      <w:pPr>
        <w:pStyle w:val="Legenda"/>
        <w:keepNext/>
      </w:pPr>
      <w:bookmarkStart w:id="2101" w:name="_Ref20052498"/>
      <w:r>
        <w:t xml:space="preserve">Figura </w:t>
      </w:r>
      <w:fldSimple w:instr=" SEQ Figura \* ARABIC ">
        <w:ins w:id="2102" w:author="Ryan Lemos" w:date="2019-10-09T09:44:00Z">
          <w:r w:rsidR="00511CE0">
            <w:rPr>
              <w:noProof/>
            </w:rPr>
            <w:t>84</w:t>
          </w:r>
        </w:ins>
        <w:del w:id="2103" w:author="Ryan Lemos" w:date="2019-10-07T11:05:00Z">
          <w:r w:rsidR="00D343FF" w:rsidDel="00EA672B">
            <w:rPr>
              <w:noProof/>
            </w:rPr>
            <w:delText>86</w:delText>
          </w:r>
        </w:del>
      </w:fldSimple>
      <w:bookmarkEnd w:id="2101"/>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6D14F111"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2104" w:author="Ryan Lemos" w:date="2019-10-09T09:44:00Z">
        <w:r w:rsidR="00511CE0">
          <w:t xml:space="preserve">Figura </w:t>
        </w:r>
        <w:r w:rsidR="00511CE0">
          <w:rPr>
            <w:noProof/>
          </w:rPr>
          <w:t>85</w:t>
        </w:r>
        <w:r w:rsidR="00511CE0" w:rsidDel="00EA672B">
          <w:rPr>
            <w:noProof/>
          </w:rPr>
          <w:t>87</w:t>
        </w:r>
      </w:ins>
      <w:del w:id="2105"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502303C4" w:rsidR="00B965E2" w:rsidRDefault="00B965E2" w:rsidP="00B70A30">
      <w:pPr>
        <w:pStyle w:val="Legenda"/>
        <w:keepNext/>
      </w:pPr>
      <w:bookmarkStart w:id="2106" w:name="_Ref20052538"/>
      <w:r>
        <w:t xml:space="preserve">Figura </w:t>
      </w:r>
      <w:fldSimple w:instr=" SEQ Figura \* ARABIC ">
        <w:ins w:id="2107" w:author="Ryan Lemos" w:date="2019-10-09T09:44:00Z">
          <w:r w:rsidR="00511CE0">
            <w:rPr>
              <w:noProof/>
            </w:rPr>
            <w:t>85</w:t>
          </w:r>
        </w:ins>
        <w:del w:id="2108" w:author="Ryan Lemos" w:date="2019-10-07T11:05:00Z">
          <w:r w:rsidR="00D343FF" w:rsidDel="00EA672B">
            <w:rPr>
              <w:noProof/>
            </w:rPr>
            <w:delText>87</w:delText>
          </w:r>
        </w:del>
      </w:fldSimple>
      <w:bookmarkEnd w:id="2106"/>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2109" w:name="_Toc21505902"/>
      <w:r>
        <w:lastRenderedPageBreak/>
        <w:t>Release 2 – Banco de questões</w:t>
      </w:r>
      <w:bookmarkEnd w:id="2109"/>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2110" w:name="_Toc21505903"/>
      <w:r>
        <w:t>Sistema desenvolvido</w:t>
      </w:r>
      <w:bookmarkEnd w:id="2110"/>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2111" w:author="Ryan Lemos" w:date="2019-10-07T09:07:00Z">
        <w:r w:rsidDel="00DC21E5">
          <w:delText xml:space="preserve"> </w:delText>
        </w:r>
      </w:del>
    </w:p>
    <w:p w14:paraId="7656CFF5" w14:textId="77777777" w:rsidR="000E3B98" w:rsidRPr="004C0224" w:rsidRDefault="000E3B98" w:rsidP="00596E44"/>
    <w:p w14:paraId="7B74F0CC" w14:textId="77777777" w:rsidR="003C127D" w:rsidDel="00DC21E5" w:rsidRDefault="003C127D" w:rsidP="003C127D">
      <w:pPr>
        <w:pStyle w:val="Ttulo4"/>
        <w:rPr>
          <w:del w:id="2112" w:author="Ryan Lemos" w:date="2019-10-07T09:06:00Z"/>
        </w:rPr>
      </w:pPr>
      <w:bookmarkStart w:id="2113" w:name="_Toc21505904"/>
      <w:r>
        <w:t>Professor</w:t>
      </w:r>
      <w:bookmarkEnd w:id="2113"/>
    </w:p>
    <w:p w14:paraId="5046B99F" w14:textId="77777777" w:rsidR="003C127D" w:rsidDel="00DC21E5" w:rsidRDefault="003C127D">
      <w:pPr>
        <w:pStyle w:val="Ttulo4"/>
        <w:rPr>
          <w:del w:id="2114" w:author="Ryan Lemos" w:date="2019-10-07T09:06:00Z"/>
        </w:rPr>
        <w:pPrChange w:id="2115" w:author="Ryan Lemos" w:date="2019-10-07T09:06:00Z">
          <w:pPr/>
        </w:pPrChange>
      </w:pPr>
      <w:bookmarkStart w:id="2116" w:name="_Toc21338792"/>
      <w:bookmarkStart w:id="2117" w:name="_Toc21505905"/>
      <w:bookmarkEnd w:id="2116"/>
      <w:bookmarkEnd w:id="2117"/>
    </w:p>
    <w:p w14:paraId="444BD7D0" w14:textId="19384F9F" w:rsidR="002D05BB" w:rsidDel="00DC21E5" w:rsidRDefault="008D6124">
      <w:pPr>
        <w:pStyle w:val="Ttulo4"/>
        <w:rPr>
          <w:del w:id="2118" w:author="Ryan Lemos" w:date="2019-10-07T09:06:00Z"/>
        </w:rPr>
        <w:pPrChange w:id="2119" w:author="Ryan Lemos" w:date="2019-10-07T09:06:00Z">
          <w:pPr/>
        </w:pPrChange>
      </w:pPr>
      <w:del w:id="2120"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2121" w:name="_Toc21338793"/>
        <w:bookmarkStart w:id="2122" w:name="_Toc21505906"/>
        <w:bookmarkEnd w:id="2121"/>
        <w:bookmarkEnd w:id="2122"/>
      </w:del>
    </w:p>
    <w:p w14:paraId="4BC630D3" w14:textId="205341E2" w:rsidR="008723DF" w:rsidDel="00DC21E5" w:rsidRDefault="008723DF">
      <w:pPr>
        <w:pStyle w:val="Ttulo4"/>
        <w:rPr>
          <w:del w:id="2123" w:author="Ryan Lemos" w:date="2019-10-07T09:06:00Z"/>
        </w:rPr>
        <w:pPrChange w:id="2124" w:author="Ryan Lemos" w:date="2019-10-07T09:06:00Z">
          <w:pPr>
            <w:ind w:firstLine="0"/>
            <w:jc w:val="center"/>
          </w:pPr>
        </w:pPrChange>
      </w:pPr>
      <w:bookmarkStart w:id="2125" w:name="_Toc21338794"/>
      <w:bookmarkStart w:id="2126" w:name="_Toc21505907"/>
      <w:bookmarkEnd w:id="2125"/>
      <w:bookmarkEnd w:id="2126"/>
    </w:p>
    <w:p w14:paraId="181E3A0E" w14:textId="6CBE6B5A" w:rsidR="00AA372A" w:rsidDel="00DC21E5" w:rsidRDefault="00515A53">
      <w:pPr>
        <w:pStyle w:val="Ttulo4"/>
        <w:rPr>
          <w:del w:id="2127" w:author="Ryan Lemos" w:date="2019-10-07T09:06:00Z"/>
        </w:rPr>
        <w:pPrChange w:id="2128" w:author="Ryan Lemos" w:date="2019-10-07T09:06:00Z">
          <w:pPr>
            <w:pStyle w:val="Legenda"/>
          </w:pPr>
        </w:pPrChange>
      </w:pPr>
      <w:del w:id="2129" w:author="Ryan Lemos" w:date="2019-10-07T09:06:00Z">
        <w:r w:rsidDel="00DC21E5">
          <w:delText xml:space="preserve">Quadro </w:delText>
        </w:r>
        <w:r w:rsidR="00681596" w:rsidDel="00DC21E5">
          <w:rPr>
            <w:iCs w:val="0"/>
          </w:rPr>
          <w:fldChar w:fldCharType="begin"/>
        </w:r>
        <w:r w:rsidR="00681596" w:rsidDel="00DC21E5">
          <w:delInstrText xml:space="preserve"> SEQ Quadro \* ARABIC </w:delInstrText>
        </w:r>
        <w:r w:rsidR="00681596" w:rsidDel="00DC21E5">
          <w:rPr>
            <w:iCs w:val="0"/>
          </w:rPr>
          <w:fldChar w:fldCharType="separate"/>
        </w:r>
        <w:r w:rsidR="00054B21" w:rsidDel="00DC21E5">
          <w:rPr>
            <w:noProof/>
          </w:rPr>
          <w:delText>24</w:delText>
        </w:r>
        <w:r w:rsidR="00681596" w:rsidDel="00DC21E5">
          <w:rPr>
            <w:iCs w:val="0"/>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2130" w:name="_Toc21338795"/>
        <w:bookmarkStart w:id="2131" w:name="_Toc21505908"/>
        <w:bookmarkEnd w:id="2130"/>
        <w:bookmarkEnd w:id="2131"/>
      </w:del>
    </w:p>
    <w:p w14:paraId="2CA3123E" w14:textId="333F4B22" w:rsidR="00B224BF" w:rsidDel="00DC21E5" w:rsidRDefault="008723DF">
      <w:pPr>
        <w:pStyle w:val="Ttulo4"/>
        <w:rPr>
          <w:del w:id="2132" w:author="Ryan Lemos" w:date="2019-10-07T09:06:00Z"/>
        </w:rPr>
        <w:pPrChange w:id="2133" w:author="Ryan Lemos" w:date="2019-10-07T09:06:00Z">
          <w:pPr>
            <w:pStyle w:val="estrias"/>
          </w:pPr>
        </w:pPrChange>
      </w:pPr>
      <w:del w:id="2134" w:author="Ryan Lemos" w:date="2019-10-07T09:06:00Z">
        <w:r w:rsidDel="00DC21E5">
          <w:delText>Como professor desejo ser capaz de gerir os assuntos das questões.</w:delText>
        </w:r>
        <w:bookmarkStart w:id="2135" w:name="_Toc21338796"/>
        <w:bookmarkStart w:id="2136" w:name="_Toc21505909"/>
        <w:bookmarkEnd w:id="2135"/>
        <w:bookmarkEnd w:id="2136"/>
      </w:del>
    </w:p>
    <w:p w14:paraId="1983BEF1" w14:textId="1E322428" w:rsidR="008723DF" w:rsidDel="00DC21E5" w:rsidRDefault="008723DF">
      <w:pPr>
        <w:pStyle w:val="Ttulo4"/>
        <w:rPr>
          <w:del w:id="2137" w:author="Ryan Lemos" w:date="2019-10-07T09:06:00Z"/>
        </w:rPr>
        <w:pPrChange w:id="2138" w:author="Ryan Lemos" w:date="2019-10-07T09:06:00Z">
          <w:pPr>
            <w:pStyle w:val="estrias"/>
          </w:pPr>
        </w:pPrChange>
      </w:pPr>
      <w:bookmarkStart w:id="2139" w:name="_Toc21338797"/>
      <w:bookmarkStart w:id="2140" w:name="_Toc21505910"/>
      <w:bookmarkEnd w:id="2139"/>
      <w:bookmarkEnd w:id="2140"/>
    </w:p>
    <w:p w14:paraId="60928393" w14:textId="4E41605F" w:rsidR="008723DF" w:rsidRPr="00596E44" w:rsidDel="00DC21E5" w:rsidRDefault="008723DF">
      <w:pPr>
        <w:pStyle w:val="Ttulo4"/>
        <w:rPr>
          <w:del w:id="2141" w:author="Ryan Lemos" w:date="2019-10-07T09:06:00Z"/>
          <w:b/>
          <w:bCs/>
        </w:rPr>
        <w:pPrChange w:id="2142" w:author="Ryan Lemos" w:date="2019-10-07T09:06:00Z">
          <w:pPr>
            <w:pStyle w:val="estrias"/>
          </w:pPr>
        </w:pPrChange>
      </w:pPr>
      <w:del w:id="2143" w:author="Ryan Lemos" w:date="2019-10-07T09:06:00Z">
        <w:r w:rsidRPr="00596E44" w:rsidDel="00DC21E5">
          <w:rPr>
            <w:b/>
            <w:bCs/>
          </w:rPr>
          <w:delText>Restrição da estória:</w:delText>
        </w:r>
        <w:bookmarkStart w:id="2144" w:name="_Toc21338798"/>
        <w:bookmarkStart w:id="2145" w:name="_Toc21505911"/>
        <w:bookmarkEnd w:id="2144"/>
        <w:bookmarkEnd w:id="2145"/>
      </w:del>
    </w:p>
    <w:p w14:paraId="42D7411B" w14:textId="58C001A5" w:rsidR="008723DF" w:rsidDel="00DC21E5" w:rsidRDefault="008723DF">
      <w:pPr>
        <w:pStyle w:val="Ttulo4"/>
        <w:rPr>
          <w:del w:id="2146" w:author="Ryan Lemos" w:date="2019-10-07T09:06:00Z"/>
        </w:rPr>
        <w:pPrChange w:id="2147" w:author="Ryan Lemos" w:date="2019-10-07T09:06:00Z">
          <w:pPr>
            <w:pStyle w:val="estrias"/>
            <w:numPr>
              <w:numId w:val="21"/>
            </w:numPr>
            <w:ind w:left="3196" w:hanging="360"/>
          </w:pPr>
        </w:pPrChange>
      </w:pPr>
      <w:del w:id="2148" w:author="Ryan Lemos" w:date="2019-10-07T09:06:00Z">
        <w:r w:rsidDel="00DC21E5">
          <w:delText>O professor não deve ser capaz de excluir um assunto, caso esse assunto esteja atrelado a uma questão.</w:delText>
        </w:r>
        <w:bookmarkStart w:id="2149" w:name="_Toc21338799"/>
        <w:bookmarkStart w:id="2150" w:name="_Toc21505912"/>
        <w:bookmarkEnd w:id="2149"/>
        <w:bookmarkEnd w:id="2150"/>
      </w:del>
    </w:p>
    <w:p w14:paraId="06FF9989" w14:textId="590C0B27" w:rsidR="002D05BB" w:rsidDel="00DC21E5" w:rsidRDefault="002D05BB">
      <w:pPr>
        <w:pStyle w:val="Ttulo4"/>
        <w:rPr>
          <w:del w:id="2151" w:author="Ryan Lemos" w:date="2019-10-07T09:06:00Z"/>
        </w:rPr>
        <w:pPrChange w:id="2152" w:author="Ryan Lemos" w:date="2019-10-07T09:06:00Z">
          <w:pPr>
            <w:ind w:firstLine="0"/>
            <w:jc w:val="center"/>
          </w:pPr>
        </w:pPrChange>
      </w:pPr>
      <w:bookmarkStart w:id="2153" w:name="_Toc21338800"/>
      <w:bookmarkStart w:id="2154" w:name="_Toc21505913"/>
      <w:bookmarkEnd w:id="2153"/>
      <w:bookmarkEnd w:id="2154"/>
    </w:p>
    <w:p w14:paraId="16B1DB6A" w14:textId="3E14CCCE" w:rsidR="00B224BF" w:rsidDel="00DC21E5" w:rsidRDefault="00B224BF">
      <w:pPr>
        <w:pStyle w:val="Ttulo4"/>
        <w:rPr>
          <w:del w:id="2155" w:author="Ryan Lemos" w:date="2019-10-07T09:06:00Z"/>
        </w:rPr>
        <w:pPrChange w:id="2156" w:author="Ryan Lemos" w:date="2019-10-07T09:06:00Z">
          <w:pPr>
            <w:ind w:firstLine="0"/>
            <w:jc w:val="center"/>
          </w:pPr>
        </w:pPrChange>
      </w:pPr>
      <w:bookmarkStart w:id="2157" w:name="_Toc21338801"/>
      <w:bookmarkStart w:id="2158" w:name="_Toc21505914"/>
      <w:bookmarkEnd w:id="2157"/>
      <w:bookmarkEnd w:id="2158"/>
    </w:p>
    <w:p w14:paraId="372C330C" w14:textId="6339509D" w:rsidR="007169BE" w:rsidDel="00DC21E5" w:rsidRDefault="00C0541F">
      <w:pPr>
        <w:pStyle w:val="Ttulo4"/>
        <w:rPr>
          <w:del w:id="2159" w:author="Ryan Lemos" w:date="2019-10-07T09:06:00Z"/>
        </w:rPr>
        <w:pPrChange w:id="2160" w:author="Ryan Lemos" w:date="2019-10-07T09:06:00Z">
          <w:pPr/>
        </w:pPrChange>
      </w:pPr>
      <w:del w:id="2161"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rPr>
            <w:iCs w:val="0"/>
          </w:rPr>
          <w:fldChar w:fldCharType="begin"/>
        </w:r>
        <w:r w:rsidR="00780414" w:rsidDel="00DC21E5">
          <w:delInstrText xml:space="preserve"> REF _Ref20052567 \h </w:delInstrText>
        </w:r>
        <w:r w:rsidR="00780414" w:rsidDel="00DC21E5">
          <w:rPr>
            <w:iCs w:val="0"/>
          </w:rPr>
        </w:r>
        <w:r w:rsidR="00780414" w:rsidDel="00DC21E5">
          <w:rPr>
            <w:iCs w:val="0"/>
          </w:rPr>
          <w:fldChar w:fldCharType="separate"/>
        </w:r>
        <w:r w:rsidR="00054B21" w:rsidDel="00DC21E5">
          <w:delText xml:space="preserve">Figura </w:delText>
        </w:r>
        <w:r w:rsidR="00054B21" w:rsidDel="00DC21E5">
          <w:rPr>
            <w:noProof/>
          </w:rPr>
          <w:delText>88</w:delText>
        </w:r>
        <w:r w:rsidR="00780414" w:rsidDel="00DC21E5">
          <w:rPr>
            <w:iCs w:val="0"/>
          </w:rPr>
          <w:fldChar w:fldCharType="end"/>
        </w:r>
        <w:r w:rsidR="007169BE" w:rsidDel="00DC21E5">
          <w:delText>, para evitar que questões cadastradas possam trazer consigo assuntos que já foram excluídos.</w:delText>
        </w:r>
        <w:bookmarkStart w:id="2162" w:name="_Toc21338802"/>
        <w:bookmarkStart w:id="2163" w:name="_Toc21505915"/>
        <w:bookmarkEnd w:id="2162"/>
        <w:bookmarkEnd w:id="2163"/>
      </w:del>
    </w:p>
    <w:p w14:paraId="61689EE8" w14:textId="499A862C" w:rsidR="00B965E2" w:rsidDel="00DC21E5" w:rsidRDefault="000638D6">
      <w:pPr>
        <w:pStyle w:val="Ttulo4"/>
        <w:rPr>
          <w:del w:id="2164" w:author="Ryan Lemos" w:date="2019-10-07T09:06:00Z"/>
        </w:rPr>
        <w:pPrChange w:id="2165" w:author="Ryan Lemos" w:date="2019-10-07T09:06:00Z">
          <w:pPr>
            <w:ind w:firstLine="0"/>
            <w:jc w:val="center"/>
          </w:pPr>
        </w:pPrChange>
      </w:pPr>
      <w:del w:id="2166" w:author="Ryan Lemos" w:date="2019-10-07T09:06:00Z">
        <w:r w:rsidRPr="000638D6" w:rsidDel="00DC21E5">
          <w:rPr>
            <w:noProof/>
          </w:rPr>
          <w:delText xml:space="preserve"> </w:delText>
        </w:r>
        <w:bookmarkStart w:id="2167" w:name="_Toc21338803"/>
        <w:bookmarkStart w:id="2168" w:name="_Toc21505916"/>
        <w:bookmarkEnd w:id="2167"/>
        <w:bookmarkEnd w:id="2168"/>
      </w:del>
    </w:p>
    <w:p w14:paraId="05A50D1E" w14:textId="17F3BCEA" w:rsidR="00B965E2" w:rsidDel="00DC21E5" w:rsidRDefault="00B965E2">
      <w:pPr>
        <w:pStyle w:val="Ttulo4"/>
        <w:rPr>
          <w:del w:id="2169" w:author="Ryan Lemos" w:date="2019-10-07T09:06:00Z"/>
        </w:rPr>
        <w:pPrChange w:id="2170" w:author="Ryan Lemos" w:date="2019-10-07T09:06:00Z">
          <w:pPr>
            <w:pStyle w:val="Legenda"/>
            <w:keepNext/>
          </w:pPr>
        </w:pPrChange>
      </w:pPr>
      <w:bookmarkStart w:id="2171" w:name="_Ref20052567"/>
      <w:del w:id="2172" w:author="Ryan Lemos" w:date="2019-10-07T09:06:00Z">
        <w:r w:rsidDel="00DC21E5">
          <w:delText xml:space="preserve">Figura </w:delText>
        </w:r>
        <w:r w:rsidR="00681596" w:rsidDel="00DC21E5">
          <w:rPr>
            <w:iCs w:val="0"/>
          </w:rPr>
          <w:fldChar w:fldCharType="begin"/>
        </w:r>
        <w:r w:rsidR="00681596" w:rsidDel="00DC21E5">
          <w:delInstrText xml:space="preserve"> SEQ Figura \* ARABIC </w:delInstrText>
        </w:r>
        <w:r w:rsidR="00681596" w:rsidDel="00DC21E5">
          <w:rPr>
            <w:iCs w:val="0"/>
          </w:rPr>
          <w:fldChar w:fldCharType="separate"/>
        </w:r>
        <w:r w:rsidR="00D343FF" w:rsidDel="00DC21E5">
          <w:rPr>
            <w:noProof/>
          </w:rPr>
          <w:delText>88</w:delText>
        </w:r>
        <w:r w:rsidR="00681596" w:rsidDel="00DC21E5">
          <w:rPr>
            <w:iCs w:val="0"/>
            <w:noProof/>
          </w:rPr>
          <w:fldChar w:fldCharType="end"/>
        </w:r>
        <w:bookmarkEnd w:id="2171"/>
        <w:r w:rsidDel="00DC21E5">
          <w:delText xml:space="preserve"> - Tela de listagem dos assuntos</w:delText>
        </w:r>
        <w:bookmarkStart w:id="2173" w:name="_Toc21338804"/>
        <w:bookmarkStart w:id="2174" w:name="_Toc21505917"/>
        <w:bookmarkEnd w:id="2173"/>
        <w:bookmarkEnd w:id="2174"/>
      </w:del>
    </w:p>
    <w:p w14:paraId="35AF330B" w14:textId="46E4BED6" w:rsidR="007169BE" w:rsidRDefault="000638D6">
      <w:pPr>
        <w:pStyle w:val="Ttulo4"/>
        <w:pPrChange w:id="2175" w:author="Ryan Lemos" w:date="2019-10-07T09:06:00Z">
          <w:pPr>
            <w:ind w:firstLine="0"/>
            <w:jc w:val="center"/>
          </w:pPr>
        </w:pPrChange>
      </w:pPr>
      <w:del w:id="2176"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7837" cy="4075182"/>
                      </a:xfrm>
                      <a:prstGeom prst="rect">
                        <a:avLst/>
                      </a:prstGeom>
                    </pic:spPr>
                  </pic:pic>
                </a:graphicData>
              </a:graphic>
            </wp:inline>
          </w:drawing>
        </w:r>
      </w:del>
      <w:bookmarkStart w:id="2177" w:name="_Toc21505918"/>
      <w:bookmarkEnd w:id="2177"/>
    </w:p>
    <w:p w14:paraId="708CA3EB" w14:textId="77777777" w:rsidR="0049723A" w:rsidRDefault="0049723A" w:rsidP="005B582B">
      <w:pPr>
        <w:ind w:firstLine="0"/>
      </w:pPr>
    </w:p>
    <w:p w14:paraId="5E796E46" w14:textId="5AB5B9B6" w:rsidR="0049723A" w:rsidRDefault="00DC21E5" w:rsidP="0049723A">
      <w:ins w:id="2178" w:author="Ryan Lemos" w:date="2019-10-07T09:07:00Z">
        <w:r>
          <w:t xml:space="preserve">A primeira estória definida para o segundo </w:t>
        </w:r>
        <w:r w:rsidRPr="005B582B">
          <w:rPr>
            <w:i/>
            <w:iCs/>
          </w:rPr>
          <w:t>release</w:t>
        </w:r>
      </w:ins>
      <w:del w:id="2179"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2180" w:author="Ryan Lemos" w:date="2019-10-09T21:07:00Z">
        <w:r w:rsidR="00D54A70" w:rsidDel="00A57060">
          <w:delText xml:space="preserve">a </w:delText>
        </w:r>
        <w:r w:rsidR="00D54A70" w:rsidRPr="00596E44" w:rsidDel="00A57060">
          <w:rPr>
            <w:highlight w:val="yellow"/>
          </w:rPr>
          <w:delText>figura x</w:delText>
        </w:r>
      </w:del>
      <w:ins w:id="2181" w:author="Ryan Lemos" w:date="2019-10-09T21:07:00Z">
        <w:r w:rsidR="00A57060">
          <w:t xml:space="preserve">o </w:t>
        </w:r>
        <w:r w:rsidR="00A57060">
          <w:fldChar w:fldCharType="begin"/>
        </w:r>
        <w:r w:rsidR="00A57060">
          <w:instrText xml:space="preserve"> REF _Ref21547647 \h </w:instrText>
        </w:r>
      </w:ins>
      <w:r w:rsidR="00A57060">
        <w:fldChar w:fldCharType="separate"/>
      </w:r>
      <w:ins w:id="2182" w:author="Ryan Lemos" w:date="2019-10-09T21:07:00Z">
        <w:r w:rsidR="00A57060">
          <w:t xml:space="preserve">Quadro </w:t>
        </w:r>
        <w:r w:rsidR="00A57060">
          <w:rPr>
            <w:noProof/>
          </w:rPr>
          <w:t>24</w:t>
        </w:r>
        <w:r w:rsidR="00A57060">
          <w:fldChar w:fldCharType="end"/>
        </w:r>
      </w:ins>
      <w:r w:rsidR="00D54A70">
        <w:t xml:space="preserve">. </w:t>
      </w:r>
    </w:p>
    <w:p w14:paraId="011325EE" w14:textId="3AD9D173" w:rsidR="00FE4DD4" w:rsidRDefault="00FE4DD4" w:rsidP="00FE4DD4">
      <w:pPr>
        <w:ind w:firstLine="0"/>
        <w:jc w:val="center"/>
      </w:pPr>
    </w:p>
    <w:p w14:paraId="514505EA" w14:textId="0B78D26D" w:rsidR="00FE4DD4" w:rsidRDefault="00FE4DD4" w:rsidP="00B70A30">
      <w:pPr>
        <w:pStyle w:val="Legenda"/>
      </w:pPr>
      <w:bookmarkStart w:id="2183" w:name="_Ref21547647"/>
      <w:r>
        <w:t xml:space="preserve">Quadro </w:t>
      </w:r>
      <w:fldSimple w:instr=" SEQ Quadro \* ARABIC ">
        <w:ins w:id="2184" w:author="Ryan Lemos" w:date="2019-10-09T09:44:00Z">
          <w:r w:rsidR="00511CE0">
            <w:rPr>
              <w:noProof/>
            </w:rPr>
            <w:t>24</w:t>
          </w:r>
        </w:ins>
        <w:del w:id="2185" w:author="Ryan Lemos" w:date="2019-10-07T11:05:00Z">
          <w:r w:rsidR="00054B21" w:rsidDel="00EA672B">
            <w:rPr>
              <w:noProof/>
            </w:rPr>
            <w:delText>25</w:delText>
          </w:r>
        </w:del>
      </w:fldSimple>
      <w:bookmarkEnd w:id="2183"/>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lastRenderedPageBreak/>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7E1EE26C" w:rsidR="00893103" w:rsidRDefault="00893103" w:rsidP="00D54A70">
      <w:r>
        <w:t xml:space="preserve">A </w:t>
      </w:r>
      <w:r w:rsidR="00780414">
        <w:fldChar w:fldCharType="begin"/>
      </w:r>
      <w:r w:rsidR="00780414">
        <w:instrText xml:space="preserve"> REF _Ref20052591 \h </w:instrText>
      </w:r>
      <w:r w:rsidR="00780414">
        <w:fldChar w:fldCharType="separate"/>
      </w:r>
      <w:ins w:id="2186" w:author="Ryan Lemos" w:date="2019-10-09T09:44:00Z">
        <w:r w:rsidR="00511CE0">
          <w:t xml:space="preserve">Figura </w:t>
        </w:r>
        <w:r w:rsidR="00511CE0">
          <w:rPr>
            <w:noProof/>
          </w:rPr>
          <w:t>86</w:t>
        </w:r>
        <w:r w:rsidR="00511CE0" w:rsidDel="00EA672B">
          <w:rPr>
            <w:noProof/>
          </w:rPr>
          <w:t>89</w:t>
        </w:r>
      </w:ins>
      <w:del w:id="2187"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5CE595D8" w:rsidR="00B965E2" w:rsidRDefault="00B965E2" w:rsidP="00B70A30">
      <w:pPr>
        <w:pStyle w:val="Legenda"/>
        <w:keepNext/>
      </w:pPr>
      <w:bookmarkStart w:id="2188" w:name="_Ref20052591"/>
      <w:r>
        <w:t xml:space="preserve">Figura </w:t>
      </w:r>
      <w:fldSimple w:instr=" SEQ Figura \* ARABIC ">
        <w:ins w:id="2189" w:author="Ryan Lemos" w:date="2019-10-09T09:44:00Z">
          <w:r w:rsidR="00511CE0">
            <w:rPr>
              <w:noProof/>
            </w:rPr>
            <w:t>86</w:t>
          </w:r>
        </w:ins>
        <w:del w:id="2190" w:author="Ryan Lemos" w:date="2019-10-07T11:05:00Z">
          <w:r w:rsidR="00D343FF" w:rsidDel="00EA672B">
            <w:rPr>
              <w:noProof/>
            </w:rPr>
            <w:delText>89</w:delText>
          </w:r>
        </w:del>
      </w:fldSimple>
      <w:bookmarkEnd w:id="2188"/>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5822DAA0" w:rsidR="004C0224" w:rsidRDefault="004C0224">
      <w:r>
        <w:lastRenderedPageBreak/>
        <w:t xml:space="preserve">Já a </w:t>
      </w:r>
      <w:r w:rsidR="00780414">
        <w:fldChar w:fldCharType="begin"/>
      </w:r>
      <w:r w:rsidR="00780414">
        <w:instrText xml:space="preserve"> REF _Ref20052605 \h </w:instrText>
      </w:r>
      <w:r w:rsidR="00780414">
        <w:fldChar w:fldCharType="separate"/>
      </w:r>
      <w:ins w:id="2191" w:author="Ryan Lemos" w:date="2019-10-09T09:44:00Z">
        <w:r w:rsidR="00511CE0">
          <w:t xml:space="preserve">Figura </w:t>
        </w:r>
        <w:r w:rsidR="00511CE0">
          <w:rPr>
            <w:noProof/>
          </w:rPr>
          <w:t>87</w:t>
        </w:r>
        <w:r w:rsidR="00511CE0" w:rsidDel="00EA672B">
          <w:rPr>
            <w:noProof/>
          </w:rPr>
          <w:t>90</w:t>
        </w:r>
      </w:ins>
      <w:del w:id="2192"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ins w:id="2193" w:author="Ryan Lemos" w:date="2019-10-09T20:54:00Z">
        <w:r w:rsidR="001A66C9">
          <w:t xml:space="preserve"> conforme seção x.</w:t>
        </w:r>
      </w:ins>
      <w:del w:id="2194"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2195"/>
        <w:r w:rsidR="00C00F6E" w:rsidDel="001A66C9">
          <w:delText>CKEDITOR</w:delText>
        </w:r>
        <w:commentRangeEnd w:id="2195"/>
        <w:r w:rsidR="00027C62" w:rsidDel="001A66C9">
          <w:rPr>
            <w:rStyle w:val="Refdecomentrio"/>
          </w:rPr>
          <w:commentReference w:id="2195"/>
        </w:r>
        <w:r w:rsidR="00C00F6E" w:rsidDel="001A66C9">
          <w:delText>, 2019).</w:delText>
        </w:r>
      </w:del>
    </w:p>
    <w:p w14:paraId="6386A08D" w14:textId="3304BB91" w:rsidR="00B965E2" w:rsidRDefault="00B965E2" w:rsidP="00B70A30">
      <w:pPr>
        <w:pStyle w:val="Legenda"/>
        <w:keepNext/>
      </w:pPr>
      <w:bookmarkStart w:id="2196" w:name="_Ref20052605"/>
      <w:r>
        <w:t xml:space="preserve">Figura </w:t>
      </w:r>
      <w:fldSimple w:instr=" SEQ Figura \* ARABIC ">
        <w:ins w:id="2197" w:author="Ryan Lemos" w:date="2019-10-09T09:44:00Z">
          <w:r w:rsidR="00511CE0">
            <w:rPr>
              <w:noProof/>
            </w:rPr>
            <w:t>87</w:t>
          </w:r>
        </w:ins>
        <w:del w:id="2198" w:author="Ryan Lemos" w:date="2019-10-07T11:05:00Z">
          <w:r w:rsidR="00D343FF" w:rsidDel="00EA672B">
            <w:rPr>
              <w:noProof/>
            </w:rPr>
            <w:delText>90</w:delText>
          </w:r>
        </w:del>
      </w:fldSimple>
      <w:bookmarkEnd w:id="2196"/>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255C4FC3"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2199" w:author="Ryan Lemos" w:date="2019-10-09T09:44:00Z">
        <w:r w:rsidR="00511CE0">
          <w:t xml:space="preserve">Figura </w:t>
        </w:r>
        <w:r w:rsidR="00511CE0">
          <w:rPr>
            <w:noProof/>
          </w:rPr>
          <w:t>88</w:t>
        </w:r>
        <w:r w:rsidR="00511CE0" w:rsidDel="00EA672B">
          <w:rPr>
            <w:noProof/>
          </w:rPr>
          <w:t>91</w:t>
        </w:r>
      </w:ins>
      <w:del w:id="2200"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0A3CCA06" w:rsidR="00B965E2" w:rsidRDefault="00B965E2" w:rsidP="00B70A30">
      <w:pPr>
        <w:pStyle w:val="Legenda"/>
        <w:keepNext/>
      </w:pPr>
      <w:bookmarkStart w:id="2201" w:name="_Ref20052631"/>
      <w:r>
        <w:lastRenderedPageBreak/>
        <w:t xml:space="preserve">Figura </w:t>
      </w:r>
      <w:fldSimple w:instr=" SEQ Figura \* ARABIC ">
        <w:ins w:id="2202" w:author="Ryan Lemos" w:date="2019-10-09T09:44:00Z">
          <w:r w:rsidR="00511CE0">
            <w:rPr>
              <w:noProof/>
            </w:rPr>
            <w:t>88</w:t>
          </w:r>
        </w:ins>
        <w:del w:id="2203" w:author="Ryan Lemos" w:date="2019-10-07T11:05:00Z">
          <w:r w:rsidR="00D343FF" w:rsidDel="00EA672B">
            <w:rPr>
              <w:noProof/>
            </w:rPr>
            <w:delText>91</w:delText>
          </w:r>
        </w:del>
      </w:fldSimple>
      <w:bookmarkEnd w:id="2201"/>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DA85BF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2204" w:author="Ryan Lemos" w:date="2019-10-09T09:44:00Z">
        <w:r w:rsidR="00511CE0">
          <w:t xml:space="preserve">Figura </w:t>
        </w:r>
        <w:r w:rsidR="00511CE0">
          <w:rPr>
            <w:noProof/>
          </w:rPr>
          <w:t>89</w:t>
        </w:r>
        <w:r w:rsidR="00511CE0" w:rsidDel="00EA672B">
          <w:rPr>
            <w:noProof/>
          </w:rPr>
          <w:t>92</w:t>
        </w:r>
      </w:ins>
      <w:del w:id="2205"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59618EA4" w:rsidR="00B965E2" w:rsidRDefault="00B965E2" w:rsidP="00B70A30">
      <w:pPr>
        <w:pStyle w:val="Legenda"/>
        <w:keepNext/>
      </w:pPr>
      <w:bookmarkStart w:id="2206" w:name="_Ref20052650"/>
      <w:r>
        <w:lastRenderedPageBreak/>
        <w:t xml:space="preserve">Figura </w:t>
      </w:r>
      <w:fldSimple w:instr=" SEQ Figura \* ARABIC ">
        <w:ins w:id="2207" w:author="Ryan Lemos" w:date="2019-10-09T09:44:00Z">
          <w:r w:rsidR="00511CE0">
            <w:rPr>
              <w:noProof/>
            </w:rPr>
            <w:t>89</w:t>
          </w:r>
        </w:ins>
        <w:del w:id="2208" w:author="Ryan Lemos" w:date="2019-10-07T11:05:00Z">
          <w:r w:rsidR="00D343FF" w:rsidDel="00EA672B">
            <w:rPr>
              <w:noProof/>
            </w:rPr>
            <w:delText>92</w:delText>
          </w:r>
        </w:del>
      </w:fldSimple>
      <w:bookmarkEnd w:id="2206"/>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476D60B5"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2209"/>
      <w:r w:rsidRPr="00596E44">
        <w:rPr>
          <w:i/>
        </w:rPr>
        <w:t>Local</w:t>
      </w:r>
      <w:r>
        <w:t xml:space="preserve"> </w:t>
      </w:r>
      <w:r w:rsidRPr="00596E44">
        <w:rPr>
          <w:i/>
        </w:rPr>
        <w:t>Storage</w:t>
      </w:r>
      <w:r>
        <w:t xml:space="preserve">, </w:t>
      </w:r>
      <w:commentRangeEnd w:id="2209"/>
      <w:r w:rsidR="00AB3C4D">
        <w:rPr>
          <w:rStyle w:val="Refdecomentrio"/>
        </w:rPr>
        <w:commentReference w:id="2209"/>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2210" w:author="Ryan Lemos" w:date="2019-10-09T09:44:00Z">
        <w:r w:rsidR="00511CE0">
          <w:t xml:space="preserve">Figura </w:t>
        </w:r>
        <w:r w:rsidR="00511CE0">
          <w:rPr>
            <w:noProof/>
          </w:rPr>
          <w:t>90</w:t>
        </w:r>
        <w:r w:rsidR="00511CE0" w:rsidDel="00EA672B">
          <w:rPr>
            <w:noProof/>
          </w:rPr>
          <w:t>93</w:t>
        </w:r>
      </w:ins>
      <w:del w:id="2211"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8AC7F60" w:rsidR="00B965E2" w:rsidRDefault="00B965E2" w:rsidP="00B70A30">
      <w:pPr>
        <w:pStyle w:val="Legenda"/>
        <w:keepNext/>
      </w:pPr>
      <w:bookmarkStart w:id="2212" w:name="_Ref20052691"/>
      <w:r>
        <w:t xml:space="preserve">Figura </w:t>
      </w:r>
      <w:fldSimple w:instr=" SEQ Figura \* ARABIC ">
        <w:ins w:id="2213" w:author="Ryan Lemos" w:date="2019-10-09T09:44:00Z">
          <w:r w:rsidR="00511CE0">
            <w:rPr>
              <w:noProof/>
            </w:rPr>
            <w:t>90</w:t>
          </w:r>
        </w:ins>
        <w:del w:id="2214" w:author="Ryan Lemos" w:date="2019-10-07T11:05:00Z">
          <w:r w:rsidR="00D343FF" w:rsidDel="00EA672B">
            <w:rPr>
              <w:noProof/>
            </w:rPr>
            <w:delText>93</w:delText>
          </w:r>
        </w:del>
      </w:fldSimple>
      <w:bookmarkEnd w:id="2212"/>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2DA03BF7" w:rsidR="00074A94" w:rsidRDefault="00074A94">
      <w:r>
        <w:t>A próxima estória descrita pel</w:t>
      </w:r>
      <w:ins w:id="2215" w:author="Ryan Lemos" w:date="2019-10-09T21:07:00Z">
        <w:r w:rsidR="00A57060">
          <w:t>o</w:t>
        </w:r>
      </w:ins>
      <w:del w:id="2216" w:author="Ryan Lemos" w:date="2019-10-09T21:07:00Z">
        <w:r w:rsidDel="00A57060">
          <w:delText>a</w:delText>
        </w:r>
      </w:del>
      <w:ins w:id="2217" w:author="Ryan Lemos" w:date="2019-10-09T21:07:00Z">
        <w:r w:rsidR="00A57060">
          <w:t xml:space="preserve"> </w:t>
        </w:r>
        <w:r w:rsidR="00A57060">
          <w:fldChar w:fldCharType="begin"/>
        </w:r>
        <w:r w:rsidR="00A57060">
          <w:instrText xml:space="preserve"> REF _Ref21547673 \h </w:instrText>
        </w:r>
      </w:ins>
      <w:r w:rsidR="00A57060">
        <w:fldChar w:fldCharType="separate"/>
      </w:r>
      <w:ins w:id="2218" w:author="Ryan Lemos" w:date="2019-10-09T21:07:00Z">
        <w:r w:rsidR="00A57060">
          <w:t xml:space="preserve">Quadro </w:t>
        </w:r>
        <w:r w:rsidR="00A57060">
          <w:rPr>
            <w:noProof/>
          </w:rPr>
          <w:t>25</w:t>
        </w:r>
        <w:r w:rsidR="00A57060">
          <w:fldChar w:fldCharType="end"/>
        </w:r>
      </w:ins>
      <w:r>
        <w:t xml:space="preserve"> </w:t>
      </w:r>
      <w:del w:id="2219"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5D87F5E1" w:rsidR="00FE4DD4" w:rsidRDefault="00FE4DD4" w:rsidP="00B70A30">
      <w:pPr>
        <w:pStyle w:val="Legenda"/>
      </w:pPr>
      <w:bookmarkStart w:id="2220" w:name="_Ref21547673"/>
      <w:r>
        <w:t xml:space="preserve">Quadro </w:t>
      </w:r>
      <w:fldSimple w:instr=" SEQ Quadro \* ARABIC ">
        <w:ins w:id="2221" w:author="Ryan Lemos" w:date="2019-10-09T09:44:00Z">
          <w:r w:rsidR="00511CE0">
            <w:rPr>
              <w:noProof/>
            </w:rPr>
            <w:t>25</w:t>
          </w:r>
        </w:ins>
        <w:del w:id="2222" w:author="Ryan Lemos" w:date="2019-10-07T11:05:00Z">
          <w:r w:rsidR="00054B21" w:rsidDel="00EA672B">
            <w:rPr>
              <w:noProof/>
            </w:rPr>
            <w:delText>26</w:delText>
          </w:r>
        </w:del>
      </w:fldSimple>
      <w:bookmarkEnd w:id="2220"/>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4D2F9256"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2223" w:author="Ryan Lemos" w:date="2019-10-09T09:44:00Z">
        <w:r w:rsidR="00511CE0">
          <w:t xml:space="preserve">Figura </w:t>
        </w:r>
        <w:r w:rsidR="00511CE0">
          <w:rPr>
            <w:noProof/>
          </w:rPr>
          <w:t>91</w:t>
        </w:r>
        <w:r w:rsidR="00511CE0" w:rsidDel="00EA672B">
          <w:rPr>
            <w:noProof/>
          </w:rPr>
          <w:t>94</w:t>
        </w:r>
      </w:ins>
      <w:del w:id="2224"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7D5ADA97" w:rsidR="00B965E2" w:rsidRDefault="00B965E2" w:rsidP="00B70A30">
      <w:pPr>
        <w:pStyle w:val="Legenda"/>
        <w:keepNext/>
      </w:pPr>
      <w:bookmarkStart w:id="2225" w:name="_Ref20052716"/>
      <w:r>
        <w:t xml:space="preserve">Figura </w:t>
      </w:r>
      <w:fldSimple w:instr=" SEQ Figura \* ARABIC ">
        <w:ins w:id="2226" w:author="Ryan Lemos" w:date="2019-10-09T09:44:00Z">
          <w:r w:rsidR="00511CE0">
            <w:rPr>
              <w:noProof/>
            </w:rPr>
            <w:t>91</w:t>
          </w:r>
        </w:ins>
        <w:del w:id="2227" w:author="Ryan Lemos" w:date="2019-10-07T11:05:00Z">
          <w:r w:rsidR="00D343FF" w:rsidDel="00EA672B">
            <w:rPr>
              <w:noProof/>
            </w:rPr>
            <w:delText>94</w:delText>
          </w:r>
        </w:del>
      </w:fldSimple>
      <w:bookmarkEnd w:id="2225"/>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F22D9EA" w:rsidR="00725243" w:rsidRDefault="00725243" w:rsidP="005B582B">
      <w:r>
        <w:t>A próxima estória descrita pel</w:t>
      </w:r>
      <w:del w:id="2228" w:author="Ryan Lemos" w:date="2019-10-09T21:07:00Z">
        <w:r w:rsidDel="00A57060">
          <w:delText xml:space="preserve">a </w:delText>
        </w:r>
        <w:r w:rsidRPr="005B582B" w:rsidDel="00A57060">
          <w:delText>figura x</w:delText>
        </w:r>
      </w:del>
      <w:ins w:id="2229" w:author="Ryan Lemos" w:date="2019-10-09T21:07:00Z">
        <w:r w:rsidR="00A57060">
          <w:t xml:space="preserve">o </w:t>
        </w:r>
        <w:r w:rsidR="00A57060">
          <w:fldChar w:fldCharType="begin"/>
        </w:r>
        <w:r w:rsidR="00A57060">
          <w:instrText xml:space="preserve"> REF _Ref21547690 \h </w:instrText>
        </w:r>
      </w:ins>
      <w:r w:rsidR="00A57060">
        <w:fldChar w:fldCharType="separate"/>
      </w:r>
      <w:ins w:id="2230" w:author="Ryan Lemos" w:date="2019-10-09T21:07:00Z">
        <w:r w:rsidR="00A57060">
          <w:t xml:space="preserve">Quadro </w:t>
        </w:r>
        <w:r w:rsidR="00A57060">
          <w:rPr>
            <w:noProof/>
          </w:rPr>
          <w:t>26</w:t>
        </w:r>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0F7461A1" w:rsidR="00FE4DD4" w:rsidRDefault="00FE4DD4" w:rsidP="00B70A30">
      <w:pPr>
        <w:pStyle w:val="Legenda"/>
      </w:pPr>
      <w:bookmarkStart w:id="2231" w:name="_Ref21547690"/>
      <w:r>
        <w:t xml:space="preserve">Quadro </w:t>
      </w:r>
      <w:fldSimple w:instr=" SEQ Quadro \* ARABIC ">
        <w:ins w:id="2232" w:author="Ryan Lemos" w:date="2019-10-09T09:44:00Z">
          <w:r w:rsidR="00511CE0">
            <w:rPr>
              <w:noProof/>
            </w:rPr>
            <w:t>26</w:t>
          </w:r>
        </w:ins>
        <w:del w:id="2233" w:author="Ryan Lemos" w:date="2019-10-07T11:05:00Z">
          <w:r w:rsidR="00054B21" w:rsidDel="00EA672B">
            <w:rPr>
              <w:noProof/>
            </w:rPr>
            <w:delText>27</w:delText>
          </w:r>
        </w:del>
      </w:fldSimple>
      <w:bookmarkEnd w:id="2231"/>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7380138"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2234" w:author="Ryan Lemos" w:date="2019-10-09T09:44:00Z">
        <w:r w:rsidR="00511CE0">
          <w:t xml:space="preserve">Figura </w:t>
        </w:r>
        <w:r w:rsidR="00511CE0">
          <w:rPr>
            <w:noProof/>
          </w:rPr>
          <w:t>92</w:t>
        </w:r>
        <w:r w:rsidR="00511CE0" w:rsidDel="00EA672B">
          <w:rPr>
            <w:noProof/>
          </w:rPr>
          <w:t>95</w:t>
        </w:r>
      </w:ins>
      <w:del w:id="2235"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14AE78D5" w:rsidR="00B965E2" w:rsidRDefault="00B965E2" w:rsidP="00B70A30">
      <w:pPr>
        <w:pStyle w:val="Legenda"/>
        <w:keepNext/>
      </w:pPr>
      <w:bookmarkStart w:id="2236" w:name="_Ref20052737"/>
      <w:r>
        <w:lastRenderedPageBreak/>
        <w:t xml:space="preserve">Figura </w:t>
      </w:r>
      <w:fldSimple w:instr=" SEQ Figura \* ARABIC ">
        <w:ins w:id="2237" w:author="Ryan Lemos" w:date="2019-10-09T09:44:00Z">
          <w:r w:rsidR="00511CE0">
            <w:rPr>
              <w:noProof/>
            </w:rPr>
            <w:t>92</w:t>
          </w:r>
        </w:ins>
        <w:del w:id="2238" w:author="Ryan Lemos" w:date="2019-10-07T11:05:00Z">
          <w:r w:rsidR="00D343FF" w:rsidDel="00EA672B">
            <w:rPr>
              <w:noProof/>
            </w:rPr>
            <w:delText>95</w:delText>
          </w:r>
        </w:del>
      </w:fldSimple>
      <w:bookmarkEnd w:id="2236"/>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672FA090" w:rsidR="00AC435E" w:rsidRDefault="00C632A2">
      <w:r>
        <w:t xml:space="preserve">Já a </w:t>
      </w:r>
      <w:r w:rsidR="00780414">
        <w:fldChar w:fldCharType="begin"/>
      </w:r>
      <w:r w:rsidR="00780414">
        <w:instrText xml:space="preserve"> REF _Ref20052757 \h </w:instrText>
      </w:r>
      <w:r w:rsidR="00780414">
        <w:fldChar w:fldCharType="separate"/>
      </w:r>
      <w:ins w:id="2239" w:author="Ryan Lemos" w:date="2019-10-09T09:44:00Z">
        <w:r w:rsidR="00511CE0">
          <w:t xml:space="preserve">Figura </w:t>
        </w:r>
        <w:r w:rsidR="00511CE0">
          <w:rPr>
            <w:noProof/>
          </w:rPr>
          <w:t>93</w:t>
        </w:r>
        <w:r w:rsidR="00511CE0" w:rsidDel="00EA672B">
          <w:rPr>
            <w:noProof/>
          </w:rPr>
          <w:t>96</w:t>
        </w:r>
      </w:ins>
      <w:del w:id="2240"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AC2F1DE" w:rsidR="00B965E2" w:rsidRDefault="00B965E2" w:rsidP="00B70A30">
      <w:pPr>
        <w:pStyle w:val="Legenda"/>
        <w:keepNext/>
      </w:pPr>
      <w:bookmarkStart w:id="2241" w:name="_Ref20052757"/>
      <w:r>
        <w:t xml:space="preserve">Figura </w:t>
      </w:r>
      <w:fldSimple w:instr=" SEQ Figura \* ARABIC ">
        <w:ins w:id="2242" w:author="Ryan Lemos" w:date="2019-10-09T09:44:00Z">
          <w:r w:rsidR="00511CE0">
            <w:rPr>
              <w:noProof/>
            </w:rPr>
            <w:t>93</w:t>
          </w:r>
        </w:ins>
        <w:del w:id="2243" w:author="Ryan Lemos" w:date="2019-10-07T11:05:00Z">
          <w:r w:rsidR="00D343FF" w:rsidDel="00EA672B">
            <w:rPr>
              <w:noProof/>
            </w:rPr>
            <w:delText>96</w:delText>
          </w:r>
        </w:del>
      </w:fldSimple>
      <w:bookmarkEnd w:id="2241"/>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70BE16BA"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2244" w:author="Ryan Lemos" w:date="2019-10-09T09:44:00Z">
        <w:r w:rsidR="00511CE0">
          <w:t xml:space="preserve">Figura </w:t>
        </w:r>
        <w:r w:rsidR="00511CE0">
          <w:rPr>
            <w:noProof/>
          </w:rPr>
          <w:t>94</w:t>
        </w:r>
        <w:r w:rsidR="00511CE0" w:rsidDel="00EA672B">
          <w:rPr>
            <w:noProof/>
          </w:rPr>
          <w:t>97</w:t>
        </w:r>
      </w:ins>
      <w:del w:id="2245"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35DCF332" w:rsidR="00B965E2" w:rsidRDefault="00B965E2" w:rsidP="00B70A30">
      <w:pPr>
        <w:pStyle w:val="Legenda"/>
        <w:keepNext/>
      </w:pPr>
      <w:bookmarkStart w:id="2246" w:name="_Ref20052789"/>
      <w:r>
        <w:t xml:space="preserve">Figura </w:t>
      </w:r>
      <w:fldSimple w:instr=" SEQ Figura \* ARABIC ">
        <w:ins w:id="2247" w:author="Ryan Lemos" w:date="2019-10-09T09:44:00Z">
          <w:r w:rsidR="00511CE0">
            <w:rPr>
              <w:noProof/>
            </w:rPr>
            <w:t>94</w:t>
          </w:r>
        </w:ins>
        <w:del w:id="2248" w:author="Ryan Lemos" w:date="2019-10-07T11:05:00Z">
          <w:r w:rsidR="00D343FF" w:rsidDel="00EA672B">
            <w:rPr>
              <w:noProof/>
            </w:rPr>
            <w:delText>97</w:delText>
          </w:r>
        </w:del>
      </w:fldSimple>
      <w:bookmarkEnd w:id="2246"/>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57149B2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2249" w:author="Ryan Lemos" w:date="2019-10-09T09:44:00Z">
        <w:r w:rsidR="00511CE0">
          <w:t xml:space="preserve">Figura </w:t>
        </w:r>
        <w:r w:rsidR="00511CE0">
          <w:rPr>
            <w:noProof/>
          </w:rPr>
          <w:t>95</w:t>
        </w:r>
        <w:r w:rsidR="00511CE0" w:rsidDel="00EA672B">
          <w:rPr>
            <w:noProof/>
          </w:rPr>
          <w:t>98</w:t>
        </w:r>
      </w:ins>
      <w:del w:id="2250"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6A0B5FAA" w:rsidR="00B965E2" w:rsidRDefault="00B965E2" w:rsidP="00B70A30">
      <w:pPr>
        <w:pStyle w:val="Legenda"/>
        <w:keepNext/>
      </w:pPr>
      <w:bookmarkStart w:id="2251" w:name="_Ref20052832"/>
      <w:r>
        <w:lastRenderedPageBreak/>
        <w:t xml:space="preserve">Figura </w:t>
      </w:r>
      <w:fldSimple w:instr=" SEQ Figura \* ARABIC ">
        <w:ins w:id="2252" w:author="Ryan Lemos" w:date="2019-10-09T09:44:00Z">
          <w:r w:rsidR="00511CE0">
            <w:rPr>
              <w:noProof/>
            </w:rPr>
            <w:t>95</w:t>
          </w:r>
        </w:ins>
        <w:del w:id="2253" w:author="Ryan Lemos" w:date="2019-10-07T11:05:00Z">
          <w:r w:rsidR="00D343FF" w:rsidDel="00EA672B">
            <w:rPr>
              <w:noProof/>
            </w:rPr>
            <w:delText>98</w:delText>
          </w:r>
        </w:del>
      </w:fldSimple>
      <w:bookmarkEnd w:id="2251"/>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517606BC" w:rsidR="003B3A81" w:rsidRDefault="003B3A81" w:rsidP="00F5144D">
      <w:r>
        <w:t>Finalizada a criação de uma atividade o professor pode conferi-la em sua lista de atividades. A estória que define</w:t>
      </w:r>
      <w:r w:rsidR="00214F9A">
        <w:t xml:space="preserve"> essa funcionalidade é descrita pelo</w:t>
      </w:r>
      <w:del w:id="2254" w:author="Ryan Lemos" w:date="2019-10-09T21:08:00Z">
        <w:r w:rsidR="00214F9A" w:rsidDel="00A57060">
          <w:delText xml:space="preserve"> </w:delText>
        </w:r>
      </w:del>
      <w:ins w:id="2255" w:author="Ryan Lemos" w:date="2019-10-09T21:08:00Z">
        <w:r w:rsidR="00A57060">
          <w:t xml:space="preserve"> </w:t>
        </w:r>
        <w:r w:rsidR="00A57060">
          <w:fldChar w:fldCharType="begin"/>
        </w:r>
        <w:r w:rsidR="00A57060">
          <w:instrText xml:space="preserve"> REF _Ref21547709 \h </w:instrText>
        </w:r>
      </w:ins>
      <w:r w:rsidR="00A57060">
        <w:fldChar w:fldCharType="separate"/>
      </w:r>
      <w:ins w:id="2256" w:author="Ryan Lemos" w:date="2019-10-09T21:08:00Z">
        <w:r w:rsidR="00A57060">
          <w:t xml:space="preserve">Quadro </w:t>
        </w:r>
        <w:r w:rsidR="00A57060">
          <w:rPr>
            <w:noProof/>
          </w:rPr>
          <w:t>27</w:t>
        </w:r>
        <w:r w:rsidR="00A57060">
          <w:fldChar w:fldCharType="end"/>
        </w:r>
      </w:ins>
      <w:del w:id="2257"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0DD11DDC" w:rsidR="005F6C85" w:rsidRDefault="005F6C85" w:rsidP="00B70A30">
      <w:pPr>
        <w:pStyle w:val="Legenda"/>
      </w:pPr>
      <w:bookmarkStart w:id="2258" w:name="_Ref21547709"/>
      <w:r>
        <w:t xml:space="preserve">Quadro </w:t>
      </w:r>
      <w:fldSimple w:instr=" SEQ Quadro \* ARABIC ">
        <w:ins w:id="2259" w:author="Ryan Lemos" w:date="2019-10-09T09:44:00Z">
          <w:r w:rsidR="00511CE0">
            <w:rPr>
              <w:noProof/>
            </w:rPr>
            <w:t>27</w:t>
          </w:r>
        </w:ins>
        <w:del w:id="2260" w:author="Ryan Lemos" w:date="2019-10-07T11:05:00Z">
          <w:r w:rsidR="00054B21" w:rsidDel="00EA672B">
            <w:rPr>
              <w:noProof/>
            </w:rPr>
            <w:delText>28</w:delText>
          </w:r>
        </w:del>
      </w:fldSimple>
      <w:bookmarkEnd w:id="2258"/>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2DA1E960" w:rsidR="005F6C85" w:rsidRDefault="005F6C85" w:rsidP="005F6C85">
      <w:r>
        <w:t xml:space="preserve">A interação resultante pode ser vista na </w:t>
      </w:r>
      <w:r>
        <w:fldChar w:fldCharType="begin"/>
      </w:r>
      <w:r>
        <w:instrText xml:space="preserve"> REF _Ref20053018 \h </w:instrText>
      </w:r>
      <w:r>
        <w:fldChar w:fldCharType="separate"/>
      </w:r>
      <w:ins w:id="2261" w:author="Ryan Lemos" w:date="2019-10-09T09:44:00Z">
        <w:r w:rsidR="00511CE0">
          <w:t xml:space="preserve">Figura </w:t>
        </w:r>
        <w:r w:rsidR="00511CE0">
          <w:rPr>
            <w:noProof/>
          </w:rPr>
          <w:t>97</w:t>
        </w:r>
        <w:r w:rsidR="00511CE0" w:rsidDel="00EA672B">
          <w:rPr>
            <w:noProof/>
          </w:rPr>
          <w:t>100</w:t>
        </w:r>
      </w:ins>
      <w:del w:id="2262" w:author="Ryan Lemos" w:date="2019-10-07T11:05:00Z">
        <w:r w:rsidR="00054B21" w:rsidDel="00EA672B">
          <w:delText xml:space="preserve">Figura </w:delText>
        </w:r>
        <w:r w:rsidR="00054B21" w:rsidDel="00EA672B">
          <w:rPr>
            <w:noProof/>
          </w:rPr>
          <w:delText>100</w:delText>
        </w:r>
      </w:del>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ins w:id="2263" w:author="Ryan Lemos" w:date="2019-10-09T09:44:00Z">
        <w:r w:rsidR="00511CE0">
          <w:t xml:space="preserve">Figura </w:t>
        </w:r>
        <w:r w:rsidR="00511CE0">
          <w:rPr>
            <w:noProof/>
          </w:rPr>
          <w:t>97</w:t>
        </w:r>
        <w:r w:rsidR="00511CE0" w:rsidDel="00EA672B">
          <w:rPr>
            <w:noProof/>
          </w:rPr>
          <w:t>100</w:t>
        </w:r>
      </w:ins>
      <w:del w:id="2264" w:author="Ryan Lemos" w:date="2019-10-07T11:05:00Z">
        <w:r w:rsidR="00054B21" w:rsidDel="00EA672B">
          <w:delText xml:space="preserve">Figura </w:delText>
        </w:r>
        <w:r w:rsidR="00054B21" w:rsidDel="00EA672B">
          <w:rPr>
            <w:noProof/>
          </w:rPr>
          <w:delText>100</w:delText>
        </w:r>
      </w:del>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2265"/>
      <w:r w:rsidR="0068253A">
        <w:lastRenderedPageBreak/>
        <w:t>X</w:t>
      </w:r>
      <w:commentRangeEnd w:id="2265"/>
      <w:r w:rsidR="0068253A">
        <w:rPr>
          <w:rStyle w:val="Refdecomentrio"/>
        </w:rPr>
        <w:commentReference w:id="2265"/>
      </w:r>
      <w:r w:rsidR="0068253A">
        <w:t xml:space="preserve">. A partir 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3E4D3C82" w:rsidR="005F6C85" w:rsidRDefault="005F6C85" w:rsidP="00B70A30">
      <w:pPr>
        <w:pStyle w:val="Legenda"/>
        <w:keepNext/>
      </w:pPr>
      <w:r>
        <w:t xml:space="preserve">Figura </w:t>
      </w:r>
      <w:fldSimple w:instr=" SEQ Figura \* ARABIC ">
        <w:ins w:id="2266" w:author="Ryan Lemos" w:date="2019-10-09T09:44:00Z">
          <w:r w:rsidR="00511CE0">
            <w:rPr>
              <w:noProof/>
            </w:rPr>
            <w:t>96</w:t>
          </w:r>
        </w:ins>
        <w:del w:id="2267" w:author="Ryan Lemos" w:date="2019-10-07T11:05:00Z">
          <w:r w:rsidR="00D343FF" w:rsidDel="00EA672B">
            <w:rPr>
              <w:noProof/>
            </w:rPr>
            <w:delText>99</w:delText>
          </w:r>
        </w:del>
      </w:fldSimple>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0256437F" w:rsidR="00A5757F" w:rsidRDefault="00A5757F" w:rsidP="005B582B">
      <w:r>
        <w:t>A estória presente n</w:t>
      </w:r>
      <w:del w:id="2268" w:author="Ryan Lemos" w:date="2019-10-09T21:08:00Z">
        <w:r w:rsidDel="00A57060">
          <w:delText xml:space="preserve">a </w:delText>
        </w:r>
        <w:r w:rsidRPr="00596E44" w:rsidDel="00A57060">
          <w:rPr>
            <w:highlight w:val="yellow"/>
          </w:rPr>
          <w:delText>figura x</w:delText>
        </w:r>
      </w:del>
      <w:ins w:id="2269" w:author="Ryan Lemos" w:date="2019-10-09T21:08:00Z">
        <w:r w:rsidR="00A57060">
          <w:t xml:space="preserve">o </w:t>
        </w:r>
        <w:r w:rsidR="00A57060">
          <w:fldChar w:fldCharType="begin"/>
        </w:r>
        <w:r w:rsidR="00A57060">
          <w:instrText xml:space="preserve"> REF _Ref21547727 \h </w:instrText>
        </w:r>
      </w:ins>
      <w:r w:rsidR="00A57060">
        <w:fldChar w:fldCharType="separate"/>
      </w:r>
      <w:ins w:id="2270" w:author="Ryan Lemos" w:date="2019-10-09T21:08:00Z">
        <w:r w:rsidR="00A57060">
          <w:t xml:space="preserve">Quadro </w:t>
        </w:r>
        <w:r w:rsidR="00A57060">
          <w:rPr>
            <w:noProof/>
          </w:rPr>
          <w:t>28</w:t>
        </w:r>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649A10A3" w:rsidR="00FE4DD4" w:rsidRDefault="00FE4DD4" w:rsidP="00B70A30">
      <w:pPr>
        <w:pStyle w:val="Legenda"/>
      </w:pPr>
      <w:bookmarkStart w:id="2271" w:name="_Ref21547727"/>
      <w:r>
        <w:t xml:space="preserve">Quadro </w:t>
      </w:r>
      <w:fldSimple w:instr=" SEQ Quadro \* ARABIC ">
        <w:ins w:id="2272" w:author="Ryan Lemos" w:date="2019-10-09T09:44:00Z">
          <w:r w:rsidR="00511CE0">
            <w:rPr>
              <w:noProof/>
            </w:rPr>
            <w:t>28</w:t>
          </w:r>
        </w:ins>
        <w:del w:id="2273" w:author="Ryan Lemos" w:date="2019-10-07T11:05:00Z">
          <w:r w:rsidR="00054B21" w:rsidDel="00EA672B">
            <w:rPr>
              <w:noProof/>
            </w:rPr>
            <w:delText>29</w:delText>
          </w:r>
        </w:del>
      </w:fldSimple>
      <w:bookmarkEnd w:id="2271"/>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1A8694C2"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2274" w:author="Ryan Lemos" w:date="2019-10-09T09:44:00Z">
        <w:r w:rsidR="00511CE0">
          <w:t xml:space="preserve">Figura </w:t>
        </w:r>
        <w:r w:rsidR="00511CE0">
          <w:rPr>
            <w:noProof/>
          </w:rPr>
          <w:t>92</w:t>
        </w:r>
        <w:r w:rsidR="00511CE0" w:rsidDel="00EA672B">
          <w:rPr>
            <w:noProof/>
          </w:rPr>
          <w:t>95</w:t>
        </w:r>
      </w:ins>
      <w:del w:id="2275"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2276" w:author="Ryan Lemos" w:date="2019-10-09T09:44:00Z">
        <w:r w:rsidR="00511CE0">
          <w:t xml:space="preserve">Figura </w:t>
        </w:r>
        <w:r w:rsidR="00511CE0">
          <w:rPr>
            <w:noProof/>
          </w:rPr>
          <w:t>93</w:t>
        </w:r>
        <w:r w:rsidR="00511CE0" w:rsidDel="00EA672B">
          <w:rPr>
            <w:noProof/>
          </w:rPr>
          <w:t>96</w:t>
        </w:r>
      </w:ins>
      <w:del w:id="2277"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2278" w:author="Ryan Lemos" w:date="2019-10-09T09:44:00Z">
        <w:r w:rsidR="00511CE0">
          <w:t xml:space="preserve">Figura </w:t>
        </w:r>
        <w:r w:rsidR="00511CE0">
          <w:rPr>
            <w:noProof/>
          </w:rPr>
          <w:t>97</w:t>
        </w:r>
        <w:r w:rsidR="00511CE0" w:rsidDel="00EA672B">
          <w:rPr>
            <w:noProof/>
          </w:rPr>
          <w:t>100</w:t>
        </w:r>
      </w:ins>
      <w:del w:id="2279"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01A85EFF" w:rsidR="00B965E2" w:rsidRDefault="00B965E2" w:rsidP="00B70A30">
      <w:pPr>
        <w:pStyle w:val="Legenda"/>
        <w:keepNext/>
      </w:pPr>
      <w:bookmarkStart w:id="2280" w:name="_Ref20053018"/>
      <w:r>
        <w:t xml:space="preserve">Figura </w:t>
      </w:r>
      <w:fldSimple w:instr=" SEQ Figura \* ARABIC ">
        <w:ins w:id="2281" w:author="Ryan Lemos" w:date="2019-10-09T09:44:00Z">
          <w:r w:rsidR="00511CE0">
            <w:rPr>
              <w:noProof/>
            </w:rPr>
            <w:t>97</w:t>
          </w:r>
        </w:ins>
        <w:del w:id="2282" w:author="Ryan Lemos" w:date="2019-10-07T11:05:00Z">
          <w:r w:rsidR="00D343FF" w:rsidDel="00EA672B">
            <w:rPr>
              <w:noProof/>
            </w:rPr>
            <w:delText>100</w:delText>
          </w:r>
        </w:del>
      </w:fldSimple>
      <w:bookmarkEnd w:id="2280"/>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74BBE3E4" w:rsidR="004D5E0A" w:rsidRDefault="004D5E0A" w:rsidP="004D5E0A">
      <w:r>
        <w:t xml:space="preserve">A partir das restrições geradas pela estória do </w:t>
      </w:r>
      <w:ins w:id="2283" w:author="Ryan Lemos" w:date="2019-10-09T21:08:00Z">
        <w:r w:rsidR="00A57060">
          <w:fldChar w:fldCharType="begin"/>
        </w:r>
        <w:r w:rsidR="00A57060">
          <w:instrText xml:space="preserve"> REF _Ref21547727 \h </w:instrText>
        </w:r>
      </w:ins>
      <w:r w:rsidR="00A57060">
        <w:fldChar w:fldCharType="separate"/>
      </w:r>
      <w:ins w:id="2284" w:author="Ryan Lemos" w:date="2019-10-09T21:08:00Z">
        <w:r w:rsidR="00A57060">
          <w:t xml:space="preserve">Quadro </w:t>
        </w:r>
        <w:r w:rsidR="00A57060">
          <w:rPr>
            <w:noProof/>
          </w:rPr>
          <w:t>28</w:t>
        </w:r>
        <w:r w:rsidR="00A57060">
          <w:fldChar w:fldCharType="end"/>
        </w:r>
        <w:r w:rsidR="00A57060">
          <w:t xml:space="preserve"> </w:t>
        </w:r>
      </w:ins>
      <w:del w:id="2285" w:author="Ryan Lemos" w:date="2019-10-09T21:08:00Z">
        <w:r w:rsidRPr="00B70A30" w:rsidDel="00A57060">
          <w:rPr>
            <w:highlight w:val="yellow"/>
          </w:rPr>
          <w:delText>quadro x</w:delText>
        </w:r>
        <w:r w:rsidDel="00A57060">
          <w:delText xml:space="preserve"> </w:delText>
        </w:r>
      </w:del>
      <w:r>
        <w:t>surgiu uma nova necessidade, descrita pela estória do</w:t>
      </w:r>
      <w:del w:id="2286" w:author="Ryan Lemos" w:date="2019-10-09T21:08:00Z">
        <w:r w:rsidDel="00A57060">
          <w:delText xml:space="preserve"> </w:delText>
        </w:r>
      </w:del>
      <w:ins w:id="2287" w:author="Ryan Lemos" w:date="2019-10-09T21:08:00Z">
        <w:r w:rsidR="00A57060">
          <w:t xml:space="preserve"> </w:t>
        </w:r>
        <w:r w:rsidR="00A57060">
          <w:fldChar w:fldCharType="begin"/>
        </w:r>
        <w:r w:rsidR="00A57060">
          <w:instrText xml:space="preserve"> REF _Ref21547754 \h </w:instrText>
        </w:r>
      </w:ins>
      <w:r w:rsidR="00A57060">
        <w:fldChar w:fldCharType="separate"/>
      </w:r>
      <w:ins w:id="2288" w:author="Ryan Lemos" w:date="2019-10-09T21:08:00Z">
        <w:r w:rsidR="00A57060">
          <w:t xml:space="preserve">Quadro </w:t>
        </w:r>
        <w:r w:rsidR="00A57060">
          <w:rPr>
            <w:noProof/>
          </w:rPr>
          <w:t>29</w:t>
        </w:r>
        <w:r w:rsidR="00A57060">
          <w:fldChar w:fldCharType="end"/>
        </w:r>
      </w:ins>
      <w:del w:id="2289"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729C211A" w:rsidR="004D5E0A" w:rsidRDefault="00F7481A" w:rsidP="005074A5">
      <w:pPr>
        <w:pStyle w:val="Legenda"/>
      </w:pPr>
      <w:bookmarkStart w:id="2290" w:name="_Ref21547754"/>
      <w:r>
        <w:t xml:space="preserve">Quadro </w:t>
      </w:r>
      <w:fldSimple w:instr=" SEQ Quadro \* ARABIC ">
        <w:ins w:id="2291" w:author="Ryan Lemos" w:date="2019-10-09T09:44:00Z">
          <w:r w:rsidR="00511CE0">
            <w:rPr>
              <w:noProof/>
            </w:rPr>
            <w:t>29</w:t>
          </w:r>
        </w:ins>
        <w:del w:id="2292" w:author="Ryan Lemos" w:date="2019-10-07T11:05:00Z">
          <w:r w:rsidR="00054B21" w:rsidDel="00EA672B">
            <w:rPr>
              <w:noProof/>
            </w:rPr>
            <w:delText>30</w:delText>
          </w:r>
        </w:del>
      </w:fldSimple>
      <w:bookmarkEnd w:id="2290"/>
      <w:r>
        <w:t xml:space="preserve"> - Estória de duplicar atividades</w:t>
      </w:r>
    </w:p>
    <w:p w14:paraId="2C77E22B" w14:textId="5BA069BC" w:rsidR="00841D83" w:rsidRDefault="00841D83" w:rsidP="00B70A30">
      <w:pPr>
        <w:pStyle w:val="estrias"/>
      </w:pPr>
      <w:commentRangeStart w:id="2293"/>
      <w:commentRangeEnd w:id="2293"/>
      <w:r>
        <w:rPr>
          <w:rStyle w:val="Refdecomentrio"/>
        </w:rPr>
        <w:commentReference w:id="2293"/>
      </w:r>
      <w:r w:rsidR="003B3A81">
        <w:t>Como professor quero ser capaz de duplicar atividades.</w:t>
      </w:r>
    </w:p>
    <w:p w14:paraId="019230A7" w14:textId="77777777" w:rsidR="004D5E0A" w:rsidRDefault="004D5E0A" w:rsidP="004D5E0A"/>
    <w:p w14:paraId="2ED40FF9" w14:textId="51CD07CC" w:rsidR="00E33640" w:rsidRPr="0000255B" w:rsidRDefault="004D5E0A" w:rsidP="004D5E0A">
      <w:r>
        <w:t xml:space="preserve">Para que isso fosse possível se utilizou um método do </w:t>
      </w:r>
      <w:commentRangeStart w:id="2294"/>
      <w:r>
        <w:t>Eloquent</w:t>
      </w:r>
      <w:commentRangeEnd w:id="2294"/>
      <w:r>
        <w:rPr>
          <w:rStyle w:val="Refdecomentrio"/>
        </w:rPr>
        <w:commentReference w:id="2294"/>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2295" w:author="Ryan Lemos" w:date="2019-10-09T09:44:00Z">
        <w:r w:rsidR="00511CE0">
          <w:t xml:space="preserve">Figura </w:t>
        </w:r>
        <w:r w:rsidR="00511CE0">
          <w:rPr>
            <w:noProof/>
          </w:rPr>
          <w:t>101</w:t>
        </w:r>
        <w:r w:rsidR="00511CE0" w:rsidDel="00EA672B">
          <w:rPr>
            <w:noProof/>
          </w:rPr>
          <w:t>104</w:t>
        </w:r>
      </w:ins>
      <w:del w:id="2296"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ins w:id="2297" w:author="Ryan Lemos" w:date="2019-10-09T09:44:00Z">
        <w:r w:rsidR="00511CE0">
          <w:t xml:space="preserve">Figura </w:t>
        </w:r>
        <w:r w:rsidR="00511CE0">
          <w:rPr>
            <w:noProof/>
          </w:rPr>
          <w:t>101</w:t>
        </w:r>
        <w:r w:rsidR="00511CE0" w:rsidDel="00EA672B">
          <w:rPr>
            <w:noProof/>
          </w:rPr>
          <w:t>104</w:t>
        </w:r>
      </w:ins>
      <w:del w:id="2298"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commentRangeStart w:id="2299"/>
      <w:r w:rsidR="0000255B">
        <w:t>ApiResource</w:t>
      </w:r>
      <w:commentRangeEnd w:id="2299"/>
      <w:r w:rsidR="0000255B">
        <w:t xml:space="preserve"> da atividade para o </w:t>
      </w:r>
      <w:r w:rsidR="0000255B" w:rsidRPr="00B70A30">
        <w:rPr>
          <w:i/>
          <w:iCs/>
        </w:rPr>
        <w:t>front-end</w:t>
      </w:r>
      <w:r w:rsidR="0000255B">
        <w:t xml:space="preserve"> Angular, que então redireciona o usuário para a edição da atividade duplicada, para devidas alterações.</w:t>
      </w:r>
      <w:r w:rsidR="0000255B">
        <w:rPr>
          <w:rStyle w:val="Refdecomentrio"/>
        </w:rPr>
        <w:commentReference w:id="2299"/>
      </w:r>
    </w:p>
    <w:p w14:paraId="1BEDA553" w14:textId="66A486D3" w:rsidR="00191B4D" w:rsidRDefault="00191B4D" w:rsidP="00B70A30">
      <w:pPr>
        <w:pStyle w:val="Legenda"/>
        <w:keepNext/>
      </w:pPr>
      <w:r>
        <w:lastRenderedPageBreak/>
        <w:t xml:space="preserve">Figura </w:t>
      </w:r>
      <w:fldSimple w:instr=" SEQ Figura \* ARABIC ">
        <w:ins w:id="2300" w:author="Ryan Lemos" w:date="2019-10-09T09:44:00Z">
          <w:r w:rsidR="00511CE0">
            <w:rPr>
              <w:noProof/>
            </w:rPr>
            <w:t>98</w:t>
          </w:r>
        </w:ins>
        <w:del w:id="2301" w:author="Ryan Lemos" w:date="2019-10-07T11:05:00Z">
          <w:r w:rsidR="00D343FF" w:rsidDel="00EA672B">
            <w:rPr>
              <w:noProof/>
            </w:rPr>
            <w:delText>101</w:delText>
          </w:r>
        </w:del>
      </w:fldSimple>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796877B4"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2302" w:author="Ryan Lemos" w:date="2019-10-09T21:09:00Z">
        <w:r w:rsidR="0058721F" w:rsidDel="00A57060">
          <w:delText xml:space="preserve"> </w:delText>
        </w:r>
      </w:del>
      <w:ins w:id="2303" w:author="Ryan Lemos" w:date="2019-10-09T21:09:00Z">
        <w:r w:rsidR="00A57060">
          <w:t xml:space="preserve"> </w:t>
        </w:r>
        <w:r w:rsidR="00A57060">
          <w:fldChar w:fldCharType="begin"/>
        </w:r>
        <w:r w:rsidR="00A57060">
          <w:instrText xml:space="preserve"> REF _Ref21547768 \h </w:instrText>
        </w:r>
      </w:ins>
      <w:r w:rsidR="00A57060">
        <w:fldChar w:fldCharType="separate"/>
      </w:r>
      <w:ins w:id="2304" w:author="Ryan Lemos" w:date="2019-10-09T21:09:00Z">
        <w:r w:rsidR="00A57060">
          <w:t xml:space="preserve">Quadro </w:t>
        </w:r>
        <w:r w:rsidR="00A57060">
          <w:rPr>
            <w:noProof/>
          </w:rPr>
          <w:t>30</w:t>
        </w:r>
        <w:r w:rsidR="00A57060">
          <w:fldChar w:fldCharType="end"/>
        </w:r>
      </w:ins>
      <w:del w:id="2305" w:author="Ryan Lemos" w:date="2019-10-09T21:09:00Z">
        <w:r w:rsidR="0058721F" w:rsidDel="00A57060">
          <w:delText>quadro x</w:delText>
        </w:r>
      </w:del>
      <w:r w:rsidR="0058721F">
        <w:t xml:space="preserve">. </w:t>
      </w:r>
    </w:p>
    <w:p w14:paraId="7AD35439" w14:textId="77777777" w:rsidR="00F7481A" w:rsidRDefault="00F7481A" w:rsidP="00FC505B"/>
    <w:p w14:paraId="21E85821" w14:textId="7BA239E2" w:rsidR="0058721F" w:rsidRDefault="00DE4F35" w:rsidP="00B70A30">
      <w:pPr>
        <w:pStyle w:val="Legenda"/>
      </w:pPr>
      <w:bookmarkStart w:id="2306" w:name="_Ref21547768"/>
      <w:r>
        <w:t xml:space="preserve">Quadro </w:t>
      </w:r>
      <w:fldSimple w:instr=" SEQ Quadro \* ARABIC ">
        <w:ins w:id="2307" w:author="Ryan Lemos" w:date="2019-10-09T09:44:00Z">
          <w:r w:rsidR="00511CE0">
            <w:rPr>
              <w:noProof/>
            </w:rPr>
            <w:t>30</w:t>
          </w:r>
        </w:ins>
        <w:del w:id="2308" w:author="Ryan Lemos" w:date="2019-10-07T11:05:00Z">
          <w:r w:rsidR="00054B21" w:rsidDel="00EA672B">
            <w:rPr>
              <w:noProof/>
            </w:rPr>
            <w:delText>31</w:delText>
          </w:r>
        </w:del>
      </w:fldSimple>
      <w:bookmarkEnd w:id="2306"/>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09C8542E"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2309"/>
      <w:r w:rsidR="007427E3">
        <w:t>DOMPDF</w:t>
      </w:r>
      <w:commentRangeEnd w:id="2309"/>
      <w:r w:rsidR="007427E3">
        <w:rPr>
          <w:rStyle w:val="Refdecomentrio"/>
        </w:rPr>
        <w:commentReference w:id="2309"/>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2310"/>
      <w:r w:rsidR="007427E3">
        <w:t>seção X.</w:t>
      </w:r>
      <w:commentRangeEnd w:id="2310"/>
      <w:r w:rsidR="007427E3">
        <w:rPr>
          <w:rStyle w:val="Refdecomentrio"/>
        </w:rPr>
        <w:commentReference w:id="2310"/>
      </w:r>
      <w:r w:rsidR="007427E3">
        <w:t xml:space="preserve"> A </w:t>
      </w:r>
      <w:r w:rsidR="00B70A30">
        <w:fldChar w:fldCharType="begin"/>
      </w:r>
      <w:r w:rsidR="00B70A30">
        <w:instrText xml:space="preserve"> REF _Ref20561698 \h </w:instrText>
      </w:r>
      <w:r w:rsidR="00B70A30">
        <w:fldChar w:fldCharType="separate"/>
      </w:r>
      <w:ins w:id="2311" w:author="Ryan Lemos" w:date="2019-10-09T09:44:00Z">
        <w:r w:rsidR="00511CE0">
          <w:t xml:space="preserve">Figura </w:t>
        </w:r>
        <w:r w:rsidR="00511CE0">
          <w:rPr>
            <w:noProof/>
          </w:rPr>
          <w:t>99</w:t>
        </w:r>
        <w:r w:rsidR="00511CE0" w:rsidDel="00EA672B">
          <w:rPr>
            <w:noProof/>
          </w:rPr>
          <w:t>102</w:t>
        </w:r>
      </w:ins>
      <w:del w:id="2312" w:author="Ryan Lemos" w:date="2019-10-07T11:05:00Z">
        <w:r w:rsidR="00054B21" w:rsidDel="00EA672B">
          <w:delText xml:space="preserve">Figura </w:delText>
        </w:r>
        <w:r w:rsidR="00054B21" w:rsidDel="00EA672B">
          <w:rPr>
            <w:noProof/>
          </w:rPr>
          <w:delText>102</w:delText>
        </w:r>
      </w:del>
      <w:r w:rsidR="00B70A30">
        <w:fldChar w:fldCharType="end"/>
      </w:r>
    </w:p>
    <w:p w14:paraId="071F14B4" w14:textId="2313D79D" w:rsidR="007427E3" w:rsidRDefault="007427E3" w:rsidP="00B70A30">
      <w:pPr>
        <w:ind w:firstLine="0"/>
        <w:jc w:val="left"/>
      </w:pPr>
    </w:p>
    <w:p w14:paraId="4E13506C" w14:textId="616A4A41" w:rsidR="00B70A30" w:rsidRDefault="00B70A30" w:rsidP="00B70A30">
      <w:pPr>
        <w:pStyle w:val="Legenda"/>
        <w:keepNext/>
      </w:pPr>
      <w:bookmarkStart w:id="2313" w:name="_Ref20561698"/>
      <w:r>
        <w:lastRenderedPageBreak/>
        <w:t xml:space="preserve">Figura </w:t>
      </w:r>
      <w:fldSimple w:instr=" SEQ Figura \* ARABIC ">
        <w:ins w:id="2314" w:author="Ryan Lemos" w:date="2019-10-09T09:44:00Z">
          <w:r w:rsidR="00511CE0">
            <w:rPr>
              <w:noProof/>
            </w:rPr>
            <w:t>99</w:t>
          </w:r>
        </w:ins>
        <w:del w:id="2315" w:author="Ryan Lemos" w:date="2019-10-07T11:05:00Z">
          <w:r w:rsidR="00D343FF" w:rsidDel="00EA672B">
            <w:rPr>
              <w:noProof/>
            </w:rPr>
            <w:delText>102</w:delText>
          </w:r>
        </w:del>
      </w:fldSimple>
      <w:bookmarkEnd w:id="2313"/>
      <w:r>
        <w:t xml:space="preserve"> - Exemplo de atividade gerada pelo ambiente</w:t>
      </w:r>
    </w:p>
    <w:p w14:paraId="6906617A" w14:textId="43C83C96" w:rsidR="00B70A30" w:rsidRPr="00B70A30" w:rsidRDefault="00B70A30" w:rsidP="00B70A30">
      <w:pPr>
        <w:ind w:firstLine="0"/>
        <w:jc w:val="center"/>
      </w:pPr>
      <w:commentRangeStart w:id="2316"/>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5">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commentRangeEnd w:id="2316"/>
      <w:r w:rsidR="00B32D53">
        <w:rPr>
          <w:rStyle w:val="Refdecomentrio"/>
        </w:rPr>
        <w:commentReference w:id="2316"/>
      </w:r>
    </w:p>
    <w:p w14:paraId="1E60AD1C" w14:textId="77777777" w:rsidR="00B73552" w:rsidRDefault="00B73552" w:rsidP="00885747">
      <w:pPr>
        <w:rPr>
          <w:ins w:id="2317" w:author="Ryan Lemos" w:date="2019-10-09T21:09:00Z"/>
        </w:rPr>
      </w:pPr>
    </w:p>
    <w:p w14:paraId="187586BF" w14:textId="6584AAD4"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2318"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2319" w:author="Ryan Lemos" w:date="2019-10-09T21:10:00Z">
        <w:r w:rsidR="00D43835" w:rsidRPr="005B582B" w:rsidDel="00B73552">
          <w:rPr>
            <w:highlight w:val="yellow"/>
          </w:rPr>
          <w:delText>estória x</w:delText>
        </w:r>
      </w:del>
      <w:ins w:id="2320"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2321" w:author="Ryan Lemos" w:date="2019-10-09T21:10:00Z">
        <w:r w:rsidR="00B73552">
          <w:t xml:space="preserve">Quadro </w:t>
        </w:r>
        <w:r w:rsidR="00B73552">
          <w:rPr>
            <w:noProof/>
          </w:rPr>
          <w:t>31</w:t>
        </w:r>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6F3C30FF" w:rsidR="00642301" w:rsidRDefault="00FE4DD4" w:rsidP="00B70A30">
      <w:pPr>
        <w:pStyle w:val="Legenda"/>
      </w:pPr>
      <w:bookmarkStart w:id="2322" w:name="_Ref21547843"/>
      <w:r>
        <w:t xml:space="preserve">Quadro </w:t>
      </w:r>
      <w:fldSimple w:instr=" SEQ Quadro \* ARABIC ">
        <w:ins w:id="2323" w:author="Ryan Lemos" w:date="2019-10-09T09:44:00Z">
          <w:r w:rsidR="00511CE0">
            <w:rPr>
              <w:noProof/>
            </w:rPr>
            <w:t>31</w:t>
          </w:r>
        </w:ins>
        <w:del w:id="2324" w:author="Ryan Lemos" w:date="2019-10-07T11:05:00Z">
          <w:r w:rsidR="00054B21" w:rsidDel="00EA672B">
            <w:rPr>
              <w:noProof/>
            </w:rPr>
            <w:delText>32</w:delText>
          </w:r>
        </w:del>
      </w:fldSimple>
      <w:bookmarkEnd w:id="2322"/>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6F77BE86"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2325" w:author="Ryan Lemos" w:date="2019-10-09T09:44:00Z">
        <w:r w:rsidR="00511CE0">
          <w:t xml:space="preserve">Figura </w:t>
        </w:r>
        <w:r w:rsidR="00511CE0">
          <w:rPr>
            <w:noProof/>
          </w:rPr>
          <w:t>100</w:t>
        </w:r>
        <w:r w:rsidR="00511CE0" w:rsidDel="00EA672B">
          <w:rPr>
            <w:noProof/>
          </w:rPr>
          <w:t>103</w:t>
        </w:r>
      </w:ins>
      <w:del w:id="2326"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0D042F4E" w:rsidR="00B965E2" w:rsidRDefault="00B965E2" w:rsidP="00B70A30">
      <w:pPr>
        <w:pStyle w:val="Legenda"/>
        <w:keepNext/>
      </w:pPr>
      <w:bookmarkStart w:id="2327" w:name="_Ref20053051"/>
      <w:r>
        <w:lastRenderedPageBreak/>
        <w:t xml:space="preserve">Figura </w:t>
      </w:r>
      <w:fldSimple w:instr=" SEQ Figura \* ARABIC ">
        <w:ins w:id="2328" w:author="Ryan Lemos" w:date="2019-10-09T09:44:00Z">
          <w:r w:rsidR="00511CE0">
            <w:rPr>
              <w:noProof/>
            </w:rPr>
            <w:t>100</w:t>
          </w:r>
        </w:ins>
        <w:del w:id="2329" w:author="Ryan Lemos" w:date="2019-10-07T11:05:00Z">
          <w:r w:rsidR="00D343FF" w:rsidDel="00EA672B">
            <w:rPr>
              <w:noProof/>
            </w:rPr>
            <w:delText>103</w:delText>
          </w:r>
        </w:del>
      </w:fldSimple>
      <w:bookmarkEnd w:id="2327"/>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7183" cy="2510249"/>
                    </a:xfrm>
                    <a:prstGeom prst="rect">
                      <a:avLst/>
                    </a:prstGeom>
                  </pic:spPr>
                </pic:pic>
              </a:graphicData>
            </a:graphic>
          </wp:inline>
        </w:drawing>
      </w:r>
    </w:p>
    <w:p w14:paraId="6AA248BE" w14:textId="77777777" w:rsidR="00FB7263" w:rsidRDefault="00FB7263" w:rsidP="00B70A30">
      <w:pPr>
        <w:pStyle w:val="Legenda"/>
      </w:pPr>
    </w:p>
    <w:p w14:paraId="3A9E6767" w14:textId="281A2ADC" w:rsidR="00FB7263" w:rsidRDefault="00FB7263" w:rsidP="00FB7263">
      <w:r>
        <w:t>As atividades criadas anteriormente, conforme seção x, podem ser atribuídas a um ou mais alunos de uma turma. A estória que descreve esse processo de associação pode ser vista no</w:t>
      </w:r>
      <w:del w:id="2330" w:author="Ryan Lemos" w:date="2019-10-09T21:10:00Z">
        <w:r w:rsidDel="00B73552">
          <w:delText xml:space="preserve"> </w:delText>
        </w:r>
      </w:del>
      <w:ins w:id="2331" w:author="Ryan Lemos" w:date="2019-10-09T21:10:00Z">
        <w:r w:rsidR="00B73552">
          <w:t xml:space="preserve"> </w:t>
        </w:r>
        <w:r w:rsidR="00B73552">
          <w:fldChar w:fldCharType="begin"/>
        </w:r>
        <w:r w:rsidR="00B73552">
          <w:instrText xml:space="preserve"> REF _Ref21547862 \h </w:instrText>
        </w:r>
      </w:ins>
      <w:r w:rsidR="00B73552">
        <w:fldChar w:fldCharType="separate"/>
      </w:r>
      <w:ins w:id="2332" w:author="Ryan Lemos" w:date="2019-10-09T21:10:00Z">
        <w:r w:rsidR="00B73552">
          <w:t xml:space="preserve">Quadro </w:t>
        </w:r>
        <w:r w:rsidR="00B73552">
          <w:rPr>
            <w:noProof/>
          </w:rPr>
          <w:t>32</w:t>
        </w:r>
        <w:r w:rsidR="00B73552">
          <w:fldChar w:fldCharType="end"/>
        </w:r>
      </w:ins>
      <w:del w:id="2333"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65224A9F" w:rsidR="001B007E" w:rsidRDefault="00FE4DD4" w:rsidP="00B70A30">
      <w:pPr>
        <w:pStyle w:val="Legenda"/>
      </w:pPr>
      <w:bookmarkStart w:id="2334" w:name="_Ref21547862"/>
      <w:r>
        <w:t xml:space="preserve">Quadro </w:t>
      </w:r>
      <w:fldSimple w:instr=" SEQ Quadro \* ARABIC ">
        <w:ins w:id="2335" w:author="Ryan Lemos" w:date="2019-10-09T09:44:00Z">
          <w:r w:rsidR="00511CE0">
            <w:rPr>
              <w:noProof/>
            </w:rPr>
            <w:t>32</w:t>
          </w:r>
        </w:ins>
        <w:del w:id="2336" w:author="Ryan Lemos" w:date="2019-10-07T11:05:00Z">
          <w:r w:rsidR="00054B21" w:rsidDel="00EA672B">
            <w:rPr>
              <w:noProof/>
            </w:rPr>
            <w:delText>33</w:delText>
          </w:r>
        </w:del>
      </w:fldSimple>
      <w:bookmarkEnd w:id="2334"/>
      <w:r w:rsidRPr="00D7662E">
        <w:t xml:space="preserve"> - Estória de </w:t>
      </w:r>
      <w:r>
        <w:t>associação de atividades a alunos</w:t>
      </w:r>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RDefault="00A1166E" w:rsidP="005074A5">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051AF72F" w:rsidR="00AC435E" w:rsidRDefault="00FB7263" w:rsidP="00596E44">
      <w:r>
        <w:t xml:space="preserve">A </w:t>
      </w:r>
      <w:r w:rsidR="001A76D7">
        <w:fldChar w:fldCharType="begin"/>
      </w:r>
      <w:r w:rsidR="001A76D7">
        <w:instrText xml:space="preserve"> REF _Ref20053073 \h </w:instrText>
      </w:r>
      <w:r w:rsidR="001A76D7">
        <w:fldChar w:fldCharType="separate"/>
      </w:r>
      <w:ins w:id="2337" w:author="Ryan Lemos" w:date="2019-10-09T09:44:00Z">
        <w:r w:rsidR="00511CE0">
          <w:t xml:space="preserve">Figura </w:t>
        </w:r>
        <w:r w:rsidR="00511CE0">
          <w:rPr>
            <w:noProof/>
          </w:rPr>
          <w:t>101</w:t>
        </w:r>
        <w:r w:rsidR="00511CE0" w:rsidDel="00EA672B">
          <w:rPr>
            <w:noProof/>
          </w:rPr>
          <w:t>104</w:t>
        </w:r>
      </w:ins>
      <w:del w:id="2338"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00A3F9D1" w:rsidR="00921163" w:rsidRDefault="00921163" w:rsidP="00B70A30">
      <w:pPr>
        <w:pStyle w:val="Legenda"/>
        <w:keepNext/>
      </w:pPr>
      <w:bookmarkStart w:id="2339" w:name="_Ref20053073"/>
      <w:r>
        <w:t xml:space="preserve">Figura </w:t>
      </w:r>
      <w:fldSimple w:instr=" SEQ Figura \* ARABIC ">
        <w:ins w:id="2340" w:author="Ryan Lemos" w:date="2019-10-09T09:44:00Z">
          <w:r w:rsidR="00511CE0">
            <w:rPr>
              <w:noProof/>
            </w:rPr>
            <w:t>101</w:t>
          </w:r>
        </w:ins>
        <w:del w:id="2341" w:author="Ryan Lemos" w:date="2019-10-07T11:05:00Z">
          <w:r w:rsidR="00D343FF" w:rsidDel="00EA672B">
            <w:rPr>
              <w:noProof/>
            </w:rPr>
            <w:delText>104</w:delText>
          </w:r>
        </w:del>
      </w:fldSimple>
      <w:bookmarkEnd w:id="2339"/>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727960"/>
                    </a:xfrm>
                    <a:prstGeom prst="rect">
                      <a:avLst/>
                    </a:prstGeom>
                  </pic:spPr>
                </pic:pic>
              </a:graphicData>
            </a:graphic>
          </wp:inline>
        </w:drawing>
      </w:r>
    </w:p>
    <w:p w14:paraId="2D408565" w14:textId="4EC9E376" w:rsidR="00F7481A" w:rsidRDefault="00021305" w:rsidP="005074A5">
      <w:pPr>
        <w:ind w:firstLine="0"/>
        <w:jc w:val="center"/>
      </w:pPr>
      <w:commentRangeStart w:id="2342"/>
      <w:commentRangeEnd w:id="2342"/>
      <w:r>
        <w:rPr>
          <w:rStyle w:val="Refdecomentrio"/>
        </w:rPr>
        <w:commentReference w:id="2342"/>
      </w:r>
    </w:p>
    <w:p w14:paraId="56CC6465" w14:textId="2D0997B7" w:rsidR="00FE4DD4" w:rsidRDefault="00F7481A" w:rsidP="001B007E">
      <w:r>
        <w:t xml:space="preserve">O professor pode acompanhar os resultados obtidos pelos alunos na resolução de atividades pelo ambiente. A estória do </w:t>
      </w:r>
      <w:ins w:id="2343" w:author="Ryan Lemos" w:date="2019-10-09T21:11:00Z">
        <w:r w:rsidR="00B73552">
          <w:fldChar w:fldCharType="begin"/>
        </w:r>
        <w:r w:rsidR="00B73552">
          <w:instrText xml:space="preserve"> REF _Ref21547903 \h </w:instrText>
        </w:r>
      </w:ins>
      <w:r w:rsidR="00B73552">
        <w:fldChar w:fldCharType="separate"/>
      </w:r>
      <w:ins w:id="2344" w:author="Ryan Lemos" w:date="2019-10-09T21:11:00Z">
        <w:r w:rsidR="00B73552">
          <w:t xml:space="preserve">Quadro </w:t>
        </w:r>
        <w:r w:rsidR="00B73552">
          <w:rPr>
            <w:noProof/>
          </w:rPr>
          <w:t>33</w:t>
        </w:r>
        <w:r w:rsidR="00B73552">
          <w:fldChar w:fldCharType="end"/>
        </w:r>
        <w:r w:rsidR="00B73552">
          <w:t xml:space="preserve"> </w:t>
        </w:r>
      </w:ins>
      <w:del w:id="2345"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36E8C31D" w:rsidR="00061602" w:rsidRDefault="00FE4DD4" w:rsidP="00B70A30">
      <w:pPr>
        <w:pStyle w:val="Legenda"/>
      </w:pPr>
      <w:bookmarkStart w:id="2346" w:name="_Ref21547903"/>
      <w:r>
        <w:t xml:space="preserve">Quadro </w:t>
      </w:r>
      <w:fldSimple w:instr=" SEQ Quadro \* ARABIC ">
        <w:ins w:id="2347" w:author="Ryan Lemos" w:date="2019-10-09T09:44:00Z">
          <w:r w:rsidR="00511CE0">
            <w:rPr>
              <w:noProof/>
            </w:rPr>
            <w:t>33</w:t>
          </w:r>
        </w:ins>
        <w:del w:id="2348" w:author="Ryan Lemos" w:date="2019-10-07T11:05:00Z">
          <w:r w:rsidR="00054B21" w:rsidDel="00EA672B">
            <w:rPr>
              <w:noProof/>
            </w:rPr>
            <w:delText>34</w:delText>
          </w:r>
        </w:del>
      </w:fldSimple>
      <w:bookmarkEnd w:id="2346"/>
      <w:r w:rsidRPr="00135095">
        <w:t xml:space="preserve"> - Estória de </w:t>
      </w:r>
      <w:r>
        <w:t>visualização de resultados de uma atividade</w:t>
      </w:r>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RDefault="00F7481A" w:rsidP="005074A5">
      <w:pPr>
        <w:pStyle w:val="estrias"/>
        <w:numPr>
          <w:ilvl w:val="0"/>
          <w:numId w:val="28"/>
        </w:numPr>
        <w:rPr>
          <w:b/>
          <w:bCs/>
        </w:rPr>
      </w:pPr>
      <w:r>
        <w:t>O professor deve ser capaz de possibilitar ao aluno que repita a atividade reiniciando seu resultado.</w:t>
      </w:r>
    </w:p>
    <w:p w14:paraId="4AECA013" w14:textId="77777777" w:rsidR="00AC435E" w:rsidRDefault="00AC435E"/>
    <w:p w14:paraId="2AF04C29" w14:textId="11244D57" w:rsidR="004F46AF" w:rsidRDefault="00F7481A">
      <w:r>
        <w:t xml:space="preserve">A </w:t>
      </w:r>
      <w:r>
        <w:fldChar w:fldCharType="begin"/>
      </w:r>
      <w:r>
        <w:instrText xml:space="preserve"> REF _Ref20563578 \h </w:instrText>
      </w:r>
      <w:r>
        <w:fldChar w:fldCharType="separate"/>
      </w:r>
      <w:ins w:id="2349" w:author="Ryan Lemos" w:date="2019-10-09T09:44:00Z">
        <w:r w:rsidR="00511CE0">
          <w:t xml:space="preserve">Figura </w:t>
        </w:r>
        <w:r w:rsidR="00511CE0">
          <w:rPr>
            <w:noProof/>
          </w:rPr>
          <w:t>102</w:t>
        </w:r>
        <w:r w:rsidR="00511CE0" w:rsidDel="00EA672B">
          <w:rPr>
            <w:noProof/>
          </w:rPr>
          <w:t>105</w:t>
        </w:r>
      </w:ins>
      <w:del w:id="2350"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acreditou-se que o aluno possa ter alguma dificuldade no momento de resolução da atividade, </w:t>
      </w:r>
      <w:r w:rsidR="00DE58F2">
        <w:lastRenderedPageBreak/>
        <w:t xml:space="preserve">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05B218C4" w:rsidR="00921163" w:rsidRDefault="00921163" w:rsidP="00B70A30">
      <w:pPr>
        <w:pStyle w:val="Legenda"/>
        <w:keepNext/>
      </w:pPr>
      <w:bookmarkStart w:id="2351" w:name="_Ref20563578"/>
      <w:r>
        <w:t xml:space="preserve">Figura </w:t>
      </w:r>
      <w:fldSimple w:instr=" SEQ Figura \* ARABIC ">
        <w:ins w:id="2352" w:author="Ryan Lemos" w:date="2019-10-09T09:44:00Z">
          <w:r w:rsidR="00511CE0">
            <w:rPr>
              <w:noProof/>
            </w:rPr>
            <w:t>102</w:t>
          </w:r>
        </w:ins>
        <w:del w:id="2353" w:author="Ryan Lemos" w:date="2019-10-07T11:05:00Z">
          <w:r w:rsidR="00D343FF" w:rsidDel="00EA672B">
            <w:rPr>
              <w:noProof/>
            </w:rPr>
            <w:delText>105</w:delText>
          </w:r>
        </w:del>
      </w:fldSimple>
      <w:bookmarkEnd w:id="2351"/>
      <w:r>
        <w:t xml:space="preserve"> - Tela de resultados de uma atividade</w:t>
      </w:r>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4937E884" w14:textId="0717B4C8"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2354" w:author="Ryan Lemos" w:date="2019-10-09T21:11:00Z">
        <w:r w:rsidDel="00B73552">
          <w:delText xml:space="preserve"> </w:delText>
        </w:r>
      </w:del>
      <w:ins w:id="2355" w:author="Ryan Lemos" w:date="2019-10-09T21:11:00Z">
        <w:r w:rsidR="00B73552">
          <w:t xml:space="preserve"> </w:t>
        </w:r>
        <w:r w:rsidR="00B73552">
          <w:fldChar w:fldCharType="begin"/>
        </w:r>
        <w:r w:rsidR="00B73552">
          <w:instrText xml:space="preserve"> REF _Ref21547890 \h </w:instrText>
        </w:r>
      </w:ins>
      <w:r w:rsidR="00B73552">
        <w:fldChar w:fldCharType="separate"/>
      </w:r>
      <w:ins w:id="2356" w:author="Ryan Lemos" w:date="2019-10-09T21:11:00Z">
        <w:r w:rsidR="00B73552">
          <w:t xml:space="preserve">Quadro </w:t>
        </w:r>
        <w:r w:rsidR="00B73552">
          <w:rPr>
            <w:noProof/>
          </w:rPr>
          <w:t>34</w:t>
        </w:r>
        <w:r w:rsidR="00B73552">
          <w:fldChar w:fldCharType="end"/>
        </w:r>
      </w:ins>
      <w:del w:id="2357" w:author="Ryan Lemos" w:date="2019-10-09T21:11:00Z">
        <w:r w:rsidDel="00B73552">
          <w:delText>quadro x</w:delText>
        </w:r>
      </w:del>
      <w:r>
        <w:t>.</w:t>
      </w:r>
    </w:p>
    <w:p w14:paraId="42DE6F9D" w14:textId="7A3448E2" w:rsidR="00061602" w:rsidRDefault="00061602" w:rsidP="005074A5"/>
    <w:p w14:paraId="42DD1045" w14:textId="2A206BD0" w:rsidR="00FE4DD4" w:rsidRDefault="00FE4DD4" w:rsidP="00B70A30">
      <w:pPr>
        <w:pStyle w:val="Legenda"/>
      </w:pPr>
      <w:bookmarkStart w:id="2358" w:name="_Ref21547890"/>
      <w:r>
        <w:t xml:space="preserve">Quadro </w:t>
      </w:r>
      <w:fldSimple w:instr=" SEQ Quadro \* ARABIC ">
        <w:ins w:id="2359" w:author="Ryan Lemos" w:date="2019-10-09T09:44:00Z">
          <w:r w:rsidR="00511CE0">
            <w:rPr>
              <w:noProof/>
            </w:rPr>
            <w:t>34</w:t>
          </w:r>
        </w:ins>
        <w:del w:id="2360" w:author="Ryan Lemos" w:date="2019-10-07T11:05:00Z">
          <w:r w:rsidR="00054B21" w:rsidDel="00EA672B">
            <w:rPr>
              <w:noProof/>
            </w:rPr>
            <w:delText>35</w:delText>
          </w:r>
        </w:del>
      </w:fldSimple>
      <w:bookmarkEnd w:id="2358"/>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RDefault="00DE58F2">
      <w:pPr>
        <w:pStyle w:val="estrias"/>
        <w:numPr>
          <w:ilvl w:val="0"/>
          <w:numId w:val="24"/>
        </w:numPr>
      </w:pPr>
      <w:r>
        <w:t>Deve ser capaz de definir uma pontuação e distribuir essa pontuação a todas as questões por igual.</w:t>
      </w:r>
    </w:p>
    <w:p w14:paraId="69906F46" w14:textId="77777777" w:rsidR="00061602" w:rsidRDefault="00061602" w:rsidP="00596E44"/>
    <w:p w14:paraId="27D7542C" w14:textId="4F59378E" w:rsidR="006D241F" w:rsidRDefault="00DE58F2" w:rsidP="00596E44">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2361" w:author="Ryan Lemos" w:date="2019-10-09T09:44:00Z">
        <w:r w:rsidR="00511CE0">
          <w:t xml:space="preserve">Figura </w:t>
        </w:r>
        <w:r w:rsidR="00511CE0">
          <w:rPr>
            <w:noProof/>
          </w:rPr>
          <w:t>103</w:t>
        </w:r>
        <w:r w:rsidR="00511CE0" w:rsidDel="00EA672B">
          <w:rPr>
            <w:noProof/>
          </w:rPr>
          <w:t>106</w:t>
        </w:r>
      </w:ins>
      <w:del w:id="2362"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w:t>
      </w:r>
      <w:r>
        <w:lastRenderedPageBreak/>
        <w:t>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t xml:space="preserve"> </w:t>
      </w:r>
    </w:p>
    <w:p w14:paraId="6421DB02" w14:textId="488D60B1" w:rsidR="00921163" w:rsidRDefault="00921163" w:rsidP="00B70A30">
      <w:pPr>
        <w:pStyle w:val="Legenda"/>
        <w:keepNext/>
      </w:pPr>
      <w:bookmarkStart w:id="2363" w:name="_Ref20053157"/>
      <w:r>
        <w:t xml:space="preserve">Figura </w:t>
      </w:r>
      <w:fldSimple w:instr=" SEQ Figura \* ARABIC ">
        <w:ins w:id="2364" w:author="Ryan Lemos" w:date="2019-10-09T09:44:00Z">
          <w:r w:rsidR="00511CE0">
            <w:rPr>
              <w:noProof/>
            </w:rPr>
            <w:t>103</w:t>
          </w:r>
        </w:ins>
        <w:del w:id="2365" w:author="Ryan Lemos" w:date="2019-10-07T11:05:00Z">
          <w:r w:rsidR="00D343FF" w:rsidDel="00EA672B">
            <w:rPr>
              <w:noProof/>
            </w:rPr>
            <w:delText>106</w:delText>
          </w:r>
        </w:del>
      </w:fldSimple>
      <w:bookmarkEnd w:id="2363"/>
      <w:r>
        <w:t xml:space="preserve"> - Tela de modificação de pontuação de uma atividade</w:t>
      </w:r>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pPr>
    </w:p>
    <w:p w14:paraId="3C3DB2B3" w14:textId="684F63BD"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ins w:id="2366" w:author="Ryan Lemos" w:date="2019-10-09T09:44:00Z">
        <w:r w:rsidR="00511CE0">
          <w:t xml:space="preserve">Figura </w:t>
        </w:r>
        <w:r w:rsidR="00511CE0">
          <w:rPr>
            <w:noProof/>
          </w:rPr>
          <w:t>104</w:t>
        </w:r>
        <w:r w:rsidR="00511CE0" w:rsidDel="00EA672B">
          <w:rPr>
            <w:noProof/>
          </w:rPr>
          <w:t>107</w:t>
        </w:r>
      </w:ins>
      <w:del w:id="2367"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12C2E5A0" w:rsidR="009B7A0F" w:rsidRDefault="009B7A0F" w:rsidP="005074A5">
      <w:pPr>
        <w:pStyle w:val="Legenda"/>
        <w:keepNext/>
      </w:pPr>
      <w:bookmarkStart w:id="2368" w:name="_Ref20565189"/>
      <w:r>
        <w:lastRenderedPageBreak/>
        <w:t xml:space="preserve">Figura </w:t>
      </w:r>
      <w:fldSimple w:instr=" SEQ Figura \* ARABIC ">
        <w:ins w:id="2369" w:author="Ryan Lemos" w:date="2019-10-09T09:44:00Z">
          <w:r w:rsidR="00511CE0">
            <w:rPr>
              <w:noProof/>
            </w:rPr>
            <w:t>104</w:t>
          </w:r>
        </w:ins>
        <w:del w:id="2370" w:author="Ryan Lemos" w:date="2019-10-07T11:05:00Z">
          <w:r w:rsidR="00D343FF" w:rsidDel="00EA672B">
            <w:rPr>
              <w:noProof/>
            </w:rPr>
            <w:delText>107</w:delText>
          </w:r>
        </w:del>
      </w:fldSimple>
      <w:bookmarkEnd w:id="2368"/>
      <w:r>
        <w:t xml:space="preserve"> - Função Typescript que gera o valor das questões</w:t>
      </w:r>
    </w:p>
    <w:p w14:paraId="19CB6FA0" w14:textId="1FF6A13D"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363470"/>
                    </a:xfrm>
                    <a:prstGeom prst="rect">
                      <a:avLst/>
                    </a:prstGeom>
                  </pic:spPr>
                </pic:pic>
              </a:graphicData>
            </a:graphic>
          </wp:inline>
        </w:drawing>
      </w:r>
    </w:p>
    <w:p w14:paraId="539461D3" w14:textId="77777777" w:rsidR="00F02953" w:rsidRDefault="00F02953" w:rsidP="001B007E">
      <w:pPr>
        <w:ind w:firstLine="0"/>
        <w:jc w:val="center"/>
      </w:pPr>
    </w:p>
    <w:p w14:paraId="28D6AE1E" w14:textId="34193ABF"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2371" w:author="Ryan Lemos" w:date="2019-10-09T21:11:00Z">
        <w:r w:rsidR="00B73552">
          <w:t xml:space="preserve"> </w:t>
        </w:r>
        <w:r w:rsidR="00B73552">
          <w:fldChar w:fldCharType="begin"/>
        </w:r>
        <w:r w:rsidR="00B73552">
          <w:instrText xml:space="preserve"> REF _Ref21547924 \h </w:instrText>
        </w:r>
      </w:ins>
      <w:r w:rsidR="00B73552">
        <w:fldChar w:fldCharType="separate"/>
      </w:r>
      <w:ins w:id="2372" w:author="Ryan Lemos" w:date="2019-10-09T21:11:00Z">
        <w:r w:rsidR="00B73552">
          <w:t xml:space="preserve">Quadro </w:t>
        </w:r>
        <w:r w:rsidR="00B73552">
          <w:rPr>
            <w:noProof/>
          </w:rPr>
          <w:t>35</w:t>
        </w:r>
        <w:r w:rsidR="00B73552">
          <w:fldChar w:fldCharType="end"/>
        </w:r>
      </w:ins>
      <w:del w:id="2373" w:author="Ryan Lemos" w:date="2019-10-09T21:11:00Z">
        <w:r w:rsidDel="00B73552">
          <w:delText xml:space="preserve"> quadro x</w:delText>
        </w:r>
      </w:del>
      <w:r>
        <w:t>.</w:t>
      </w:r>
    </w:p>
    <w:p w14:paraId="2B5E6BF3" w14:textId="1CB00C5B" w:rsidR="000320F6" w:rsidRDefault="000320F6" w:rsidP="005B582B">
      <w:r>
        <w:t xml:space="preserve"> </w:t>
      </w:r>
    </w:p>
    <w:p w14:paraId="728214B5" w14:textId="25632501" w:rsidR="00061602" w:rsidRDefault="00FE4DD4" w:rsidP="00B70A30">
      <w:pPr>
        <w:pStyle w:val="Legenda"/>
      </w:pPr>
      <w:bookmarkStart w:id="2374" w:name="_Ref21547924"/>
      <w:r>
        <w:t xml:space="preserve">Quadro </w:t>
      </w:r>
      <w:fldSimple w:instr=" SEQ Quadro \* ARABIC ">
        <w:ins w:id="2375" w:author="Ryan Lemos" w:date="2019-10-09T09:44:00Z">
          <w:r w:rsidR="00511CE0">
            <w:rPr>
              <w:noProof/>
            </w:rPr>
            <w:t>35</w:t>
          </w:r>
        </w:ins>
        <w:del w:id="2376" w:author="Ryan Lemos" w:date="2019-10-07T11:05:00Z">
          <w:r w:rsidR="00054B21" w:rsidDel="00EA672B">
            <w:rPr>
              <w:noProof/>
            </w:rPr>
            <w:delText>36</w:delText>
          </w:r>
        </w:del>
      </w:fldSimple>
      <w:bookmarkEnd w:id="2374"/>
      <w:r w:rsidRPr="002F7A73">
        <w:t xml:space="preserve"> - Estória de </w:t>
      </w:r>
      <w:r>
        <w:t>alteração de resultado</w:t>
      </w:r>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2377"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RDefault="00B0502B" w:rsidP="005074A5">
      <w:pPr>
        <w:pStyle w:val="estrias"/>
        <w:numPr>
          <w:ilvl w:val="0"/>
          <w:numId w:val="30"/>
        </w:numPr>
      </w:pPr>
      <w:r w:rsidRPr="005074A5">
        <w:t>Somen</w:t>
      </w:r>
      <w:r>
        <w:t>te possível em questões realizadas em sala.</w:t>
      </w:r>
    </w:p>
    <w:p w14:paraId="773DADEA" w14:textId="77777777" w:rsidR="00A23065" w:rsidRDefault="00A23065" w:rsidP="00A23065"/>
    <w:p w14:paraId="572BC2E6" w14:textId="6A90B749"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2378" w:author="Ryan Lemos" w:date="2019-10-09T09:44:00Z">
        <w:r w:rsidR="00511CE0">
          <w:t xml:space="preserve">Figura </w:t>
        </w:r>
        <w:r w:rsidR="00511CE0">
          <w:rPr>
            <w:noProof/>
          </w:rPr>
          <w:t>105</w:t>
        </w:r>
        <w:r w:rsidR="00511CE0" w:rsidDel="00EA672B">
          <w:rPr>
            <w:noProof/>
          </w:rPr>
          <w:t>108</w:t>
        </w:r>
      </w:ins>
      <w:del w:id="2379"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5D2B6D23" w:rsidR="00921163" w:rsidRDefault="00921163" w:rsidP="00B70A30">
      <w:pPr>
        <w:pStyle w:val="Legenda"/>
        <w:keepNext/>
      </w:pPr>
      <w:bookmarkStart w:id="2380" w:name="_Ref20053204"/>
      <w:r>
        <w:lastRenderedPageBreak/>
        <w:t xml:space="preserve">Figura </w:t>
      </w:r>
      <w:fldSimple w:instr=" SEQ Figura \* ARABIC ">
        <w:ins w:id="2381" w:author="Ryan Lemos" w:date="2019-10-09T09:44:00Z">
          <w:r w:rsidR="00511CE0">
            <w:rPr>
              <w:noProof/>
            </w:rPr>
            <w:t>105</w:t>
          </w:r>
        </w:ins>
        <w:del w:id="2382" w:author="Ryan Lemos" w:date="2019-10-07T11:05:00Z">
          <w:r w:rsidR="00D343FF" w:rsidDel="00EA672B">
            <w:rPr>
              <w:noProof/>
            </w:rPr>
            <w:delText>108</w:delText>
          </w:r>
        </w:del>
      </w:fldSimple>
      <w:bookmarkEnd w:id="2380"/>
      <w:r>
        <w:t xml:space="preserve"> - Tela de alteração de resultados de uma atividade</w:t>
      </w:r>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13301" cy="3081171"/>
                    </a:xfrm>
                    <a:prstGeom prst="rect">
                      <a:avLst/>
                    </a:prstGeom>
                  </pic:spPr>
                </pic:pic>
              </a:graphicData>
            </a:graphic>
          </wp:inline>
        </w:drawing>
      </w:r>
    </w:p>
    <w:p w14:paraId="473C95EF" w14:textId="50711494" w:rsidR="00053BDA" w:rsidRDefault="00053BDA" w:rsidP="00053BDA"/>
    <w:p w14:paraId="1D2F3F78" w14:textId="78F4B5DA" w:rsidR="00053BDA" w:rsidRDefault="00053BDA" w:rsidP="00053BDA">
      <w:r>
        <w:t>No ambiente é possível ao professor gerar um documento PDF de uma atividade de duas maneiras. A primeira conforme visto na seção x,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2383" w:author="Ryan Lemos" w:date="2019-10-09T21:11:00Z">
        <w:r w:rsidDel="00B73552">
          <w:delText xml:space="preserve"> </w:delText>
        </w:r>
      </w:del>
      <w:ins w:id="2384" w:author="Ryan Lemos" w:date="2019-10-09T21:12:00Z">
        <w:r w:rsidR="00B73552">
          <w:t xml:space="preserve"> </w:t>
        </w:r>
        <w:r w:rsidR="00B73552">
          <w:fldChar w:fldCharType="begin"/>
        </w:r>
        <w:r w:rsidR="00B73552">
          <w:instrText xml:space="preserve"> REF _Ref21547941 \h </w:instrText>
        </w:r>
      </w:ins>
      <w:r w:rsidR="00B73552">
        <w:fldChar w:fldCharType="separate"/>
      </w:r>
      <w:ins w:id="2385" w:author="Ryan Lemos" w:date="2019-10-09T21:12:00Z">
        <w:r w:rsidR="00B73552">
          <w:t xml:space="preserve">Quadro </w:t>
        </w:r>
        <w:r w:rsidR="00B73552">
          <w:rPr>
            <w:noProof/>
          </w:rPr>
          <w:t>36</w:t>
        </w:r>
        <w:r w:rsidR="00B73552">
          <w:fldChar w:fldCharType="end"/>
        </w:r>
      </w:ins>
      <w:del w:id="2386" w:author="Ryan Lemos" w:date="2019-10-09T21:11:00Z">
        <w:r w:rsidDel="00B73552">
          <w:delText>quadro x</w:delText>
        </w:r>
      </w:del>
      <w:r>
        <w:t>.</w:t>
      </w:r>
    </w:p>
    <w:p w14:paraId="7599F242" w14:textId="7AE801F0" w:rsidR="00053BDA" w:rsidRDefault="00053BDA" w:rsidP="005074A5"/>
    <w:p w14:paraId="399096D3" w14:textId="08346801" w:rsidR="00061602" w:rsidRDefault="00FE4DD4" w:rsidP="00B70A30">
      <w:pPr>
        <w:pStyle w:val="Legenda"/>
      </w:pPr>
      <w:bookmarkStart w:id="2387" w:name="_Ref21547941"/>
      <w:r>
        <w:t xml:space="preserve">Quadro </w:t>
      </w:r>
      <w:fldSimple w:instr=" SEQ Quadro \* ARABIC ">
        <w:ins w:id="2388" w:author="Ryan Lemos" w:date="2019-10-09T09:44:00Z">
          <w:r w:rsidR="00511CE0">
            <w:rPr>
              <w:noProof/>
            </w:rPr>
            <w:t>36</w:t>
          </w:r>
        </w:ins>
        <w:del w:id="2389" w:author="Ryan Lemos" w:date="2019-10-07T11:05:00Z">
          <w:r w:rsidR="00054B21" w:rsidDel="00EA672B">
            <w:rPr>
              <w:noProof/>
            </w:rPr>
            <w:delText>37</w:delText>
          </w:r>
        </w:del>
      </w:fldSimple>
      <w:bookmarkEnd w:id="2387"/>
      <w:r w:rsidRPr="00FA2724">
        <w:t xml:space="preserve"> - Estória de </w:t>
      </w:r>
      <w:r>
        <w:t>impressão personalizada</w:t>
      </w:r>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RDefault="00053BDA" w:rsidP="00053BDA">
      <w:pPr>
        <w:pStyle w:val="estrias"/>
        <w:numPr>
          <w:ilvl w:val="0"/>
          <w:numId w:val="30"/>
        </w:numPr>
      </w:pPr>
      <w:r>
        <w:t>O gabarito deve ser específico para cada aluno.</w:t>
      </w:r>
    </w:p>
    <w:p w14:paraId="491673DA" w14:textId="77777777" w:rsidR="001F718F" w:rsidRDefault="001F718F" w:rsidP="00A23065">
      <w:pPr>
        <w:ind w:firstLine="0"/>
        <w:jc w:val="center"/>
      </w:pPr>
    </w:p>
    <w:p w14:paraId="030C63A5" w14:textId="2F98F4AE" w:rsidR="002C3A9E" w:rsidRDefault="00A23065" w:rsidP="00112BFA">
      <w:r>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w:t>
      </w:r>
      <w:r w:rsidR="002C3A9E">
        <w:lastRenderedPageBreak/>
        <w:t>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r w:rsidR="00214DC8">
        <w:t xml:space="preserve"> A </w:t>
      </w:r>
      <w:r w:rsidR="00214DC8">
        <w:fldChar w:fldCharType="begin"/>
      </w:r>
      <w:r w:rsidR="00214DC8">
        <w:instrText xml:space="preserve"> REF _Ref20568700 \h </w:instrText>
      </w:r>
      <w:r w:rsidR="00214DC8">
        <w:fldChar w:fldCharType="separate"/>
      </w:r>
      <w:ins w:id="2390" w:author="Ryan Lemos" w:date="2019-10-09T09:44:00Z">
        <w:r w:rsidR="00511CE0">
          <w:t xml:space="preserve">Figura </w:t>
        </w:r>
        <w:r w:rsidR="00511CE0">
          <w:rPr>
            <w:noProof/>
          </w:rPr>
          <w:t>106</w:t>
        </w:r>
        <w:r w:rsidR="00511CE0" w:rsidDel="00EA672B">
          <w:rPr>
            <w:noProof/>
          </w:rPr>
          <w:t>109</w:t>
        </w:r>
      </w:ins>
      <w:del w:id="2391" w:author="Ryan Lemos" w:date="2019-10-07T11:05:00Z">
        <w:r w:rsidR="00054B21" w:rsidDel="00EA672B">
          <w:delText xml:space="preserve">Figura </w:delText>
        </w:r>
        <w:r w:rsidR="00054B21" w:rsidDel="00EA672B">
          <w:rPr>
            <w:noProof/>
          </w:rPr>
          <w:delText>109</w:delText>
        </w:r>
      </w:del>
      <w:r w:rsidR="00214DC8">
        <w:fldChar w:fldCharType="end"/>
      </w:r>
      <w:r w:rsidR="00214DC8">
        <w:t xml:space="preserve"> </w:t>
      </w:r>
      <w:r w:rsidR="006451BF">
        <w:t xml:space="preserve">representa trechos do documento PDF de uma atividade pelo ambiente, serve de comparação. Do lado esquerdo no canto superior, tem-se algumas questões da atividade gerada para o aluno Ryan, enquanto o lado esquerdo no canto inferior diz respeito ao gabarito da atividade do aluno Ryan. No lado direto, canto superior diz respeito a algumas da atividade gerada para a aluna Brenda, enquanto abaixo seu gabarito.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112BFA"/>
    <w:p w14:paraId="60139DAF" w14:textId="3158E27F" w:rsidR="00214DC8" w:rsidRDefault="00214DC8" w:rsidP="005074A5">
      <w:pPr>
        <w:pStyle w:val="Legenda"/>
        <w:keepNext/>
      </w:pPr>
      <w:bookmarkStart w:id="2392" w:name="_Ref20568700"/>
      <w:r>
        <w:t xml:space="preserve">Figura </w:t>
      </w:r>
      <w:fldSimple w:instr=" SEQ Figura \* ARABIC ">
        <w:ins w:id="2393" w:author="Ryan Lemos" w:date="2019-10-09T09:44:00Z">
          <w:r w:rsidR="00511CE0">
            <w:rPr>
              <w:noProof/>
            </w:rPr>
            <w:t>106</w:t>
          </w:r>
        </w:ins>
        <w:del w:id="2394" w:author="Ryan Lemos" w:date="2019-10-07T11:05:00Z">
          <w:r w:rsidR="00D343FF" w:rsidDel="00EA672B">
            <w:rPr>
              <w:noProof/>
            </w:rPr>
            <w:delText>109</w:delText>
          </w:r>
        </w:del>
      </w:fldSimple>
      <w:bookmarkEnd w:id="2392"/>
      <w:r>
        <w:t xml:space="preserve"> - Comparação entre atividades geradas para dois alunos</w:t>
      </w:r>
    </w:p>
    <w:p w14:paraId="1F146D50" w14:textId="6D17EC28" w:rsidR="00214DC8" w:rsidRDefault="00214DC8" w:rsidP="005074A5">
      <w:pPr>
        <w:ind w:firstLine="0"/>
        <w:jc w:val="center"/>
      </w:pPr>
      <w:commentRangeStart w:id="2395"/>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commentRangeEnd w:id="2395"/>
      <w:r w:rsidR="00B32D53">
        <w:rPr>
          <w:rStyle w:val="Refdecomentrio"/>
        </w:rPr>
        <w:commentReference w:id="2395"/>
      </w:r>
    </w:p>
    <w:p w14:paraId="6B0CB697" w14:textId="1CAF5A41" w:rsidR="00964F27" w:rsidRDefault="00964F27" w:rsidP="001B007E">
      <w:pPr>
        <w:ind w:firstLine="0"/>
        <w:jc w:val="center"/>
      </w:pPr>
    </w:p>
    <w:p w14:paraId="0E262F61" w14:textId="4AD48ECE" w:rsidR="00964F27" w:rsidRDefault="00964F27" w:rsidP="005074A5">
      <w:r>
        <w:lastRenderedPageBreak/>
        <w:t>Em atividades não avaliativas, o professor pode decidir a quais alunos enviar dentro do ambiente. Com isso o professor pode ser capaz de incluir novos alunos a uma atividade posteriormente ao momento da associação, se achar necessário. A estória do</w:t>
      </w:r>
      <w:ins w:id="2396" w:author="Ryan Lemos" w:date="2019-10-09T21:12:00Z">
        <w:r w:rsidR="00B73552">
          <w:t xml:space="preserve"> </w:t>
        </w:r>
        <w:r w:rsidR="00B73552">
          <w:fldChar w:fldCharType="begin"/>
        </w:r>
        <w:r w:rsidR="00B73552">
          <w:instrText xml:space="preserve"> REF _Ref21547957 \h </w:instrText>
        </w:r>
      </w:ins>
      <w:r w:rsidR="00B73552">
        <w:fldChar w:fldCharType="separate"/>
      </w:r>
      <w:ins w:id="2397" w:author="Ryan Lemos" w:date="2019-10-09T21:12:00Z">
        <w:r w:rsidR="00B73552">
          <w:t xml:space="preserve">Quadro </w:t>
        </w:r>
        <w:r w:rsidR="00B73552">
          <w:rPr>
            <w:noProof/>
          </w:rPr>
          <w:t>37</w:t>
        </w:r>
        <w:r w:rsidR="00B73552">
          <w:fldChar w:fldCharType="end"/>
        </w:r>
      </w:ins>
      <w:r>
        <w:t xml:space="preserve"> </w:t>
      </w:r>
      <w:del w:id="2398"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6DEB423A" w:rsidR="00FE4DD4" w:rsidRDefault="00FE4DD4" w:rsidP="00B70A30">
      <w:pPr>
        <w:pStyle w:val="Legenda"/>
      </w:pPr>
      <w:bookmarkStart w:id="2399" w:name="_Ref21547957"/>
      <w:r>
        <w:t xml:space="preserve">Quadro </w:t>
      </w:r>
      <w:fldSimple w:instr=" SEQ Quadro \* ARABIC ">
        <w:ins w:id="2400" w:author="Ryan Lemos" w:date="2019-10-09T09:44:00Z">
          <w:r w:rsidR="00511CE0">
            <w:rPr>
              <w:noProof/>
            </w:rPr>
            <w:t>37</w:t>
          </w:r>
        </w:ins>
        <w:del w:id="2401" w:author="Ryan Lemos" w:date="2019-10-07T11:05:00Z">
          <w:r w:rsidR="00054B21" w:rsidDel="00EA672B">
            <w:rPr>
              <w:noProof/>
            </w:rPr>
            <w:delText>38</w:delText>
          </w:r>
        </w:del>
      </w:fldSimple>
      <w:bookmarkEnd w:id="2399"/>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42F2E9C2" w14:textId="77777777" w:rsidR="00964F27" w:rsidRDefault="00964F27" w:rsidP="001B007E">
      <w:pPr>
        <w:ind w:firstLine="0"/>
        <w:jc w:val="center"/>
      </w:pPr>
    </w:p>
    <w:p w14:paraId="7002CAB0" w14:textId="3D1AD931" w:rsidR="008A7FB4" w:rsidRDefault="00964F27" w:rsidP="00964F27">
      <w:r>
        <w:t xml:space="preserve">A </w:t>
      </w:r>
      <w:r>
        <w:fldChar w:fldCharType="begin"/>
      </w:r>
      <w:r>
        <w:instrText xml:space="preserve"> REF _Ref20569299 \h </w:instrText>
      </w:r>
      <w:r>
        <w:fldChar w:fldCharType="separate"/>
      </w:r>
      <w:ins w:id="2402" w:author="Ryan Lemos" w:date="2019-10-09T09:44:00Z">
        <w:r w:rsidR="00511CE0">
          <w:t xml:space="preserve">Figura </w:t>
        </w:r>
        <w:r w:rsidR="00511CE0">
          <w:rPr>
            <w:noProof/>
          </w:rPr>
          <w:t>107</w:t>
        </w:r>
        <w:r w:rsidR="00511CE0" w:rsidDel="00EA672B">
          <w:rPr>
            <w:noProof/>
          </w:rPr>
          <w:t>110</w:t>
        </w:r>
      </w:ins>
      <w:del w:id="2403"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53CA2CAB" w:rsidR="00964F27" w:rsidRDefault="00964F27" w:rsidP="005074A5">
      <w:pPr>
        <w:pStyle w:val="Legenda"/>
        <w:keepNext/>
      </w:pPr>
      <w:bookmarkStart w:id="2404" w:name="_Ref20569299"/>
      <w:r>
        <w:t xml:space="preserve">Figura </w:t>
      </w:r>
      <w:fldSimple w:instr=" SEQ Figura \* ARABIC ">
        <w:ins w:id="2405" w:author="Ryan Lemos" w:date="2019-10-09T09:44:00Z">
          <w:r w:rsidR="00511CE0">
            <w:rPr>
              <w:noProof/>
            </w:rPr>
            <w:t>107</w:t>
          </w:r>
        </w:ins>
        <w:del w:id="2406" w:author="Ryan Lemos" w:date="2019-10-07T11:05:00Z">
          <w:r w:rsidR="00D343FF" w:rsidDel="00EA672B">
            <w:rPr>
              <w:noProof/>
            </w:rPr>
            <w:delText>110</w:delText>
          </w:r>
        </w:del>
      </w:fldSimple>
      <w:bookmarkEnd w:id="2404"/>
      <w:r>
        <w:t xml:space="preserve"> - Tela de inclusão de novos alunos a uma atividade</w:t>
      </w:r>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566795"/>
                    </a:xfrm>
                    <a:prstGeom prst="rect">
                      <a:avLst/>
                    </a:prstGeom>
                  </pic:spPr>
                </pic:pic>
              </a:graphicData>
            </a:graphic>
          </wp:inline>
        </w:drawing>
      </w:r>
    </w:p>
    <w:p w14:paraId="75CBF5AB" w14:textId="77777777" w:rsidR="00173121" w:rsidRDefault="00173121" w:rsidP="005074A5">
      <w:pPr>
        <w:ind w:firstLine="0"/>
        <w:jc w:val="center"/>
      </w:pPr>
    </w:p>
    <w:p w14:paraId="3B784C8D" w14:textId="7893B602"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2407" w:author="Ryan Lemos" w:date="2019-10-09T21:12:00Z">
        <w:r w:rsidR="00B73552">
          <w:t xml:space="preserve">do </w:t>
        </w:r>
        <w:r w:rsidR="00B73552">
          <w:fldChar w:fldCharType="begin"/>
        </w:r>
        <w:r w:rsidR="00B73552">
          <w:instrText xml:space="preserve"> REF _Ref21547971 \h </w:instrText>
        </w:r>
      </w:ins>
      <w:r w:rsidR="00B73552">
        <w:fldChar w:fldCharType="separate"/>
      </w:r>
      <w:ins w:id="2408" w:author="Ryan Lemos" w:date="2019-10-09T21:12:00Z">
        <w:r w:rsidR="00B73552">
          <w:t xml:space="preserve">Quadro </w:t>
        </w:r>
        <w:r w:rsidR="00B73552">
          <w:rPr>
            <w:noProof/>
          </w:rPr>
          <w:t>38</w:t>
        </w:r>
        <w:r w:rsidR="00B73552">
          <w:fldChar w:fldCharType="end"/>
        </w:r>
      </w:ins>
      <w:del w:id="2409"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5B3366E6" w:rsidR="00FE4DD4" w:rsidRDefault="00FE4DD4" w:rsidP="00B70A30">
      <w:pPr>
        <w:pStyle w:val="Legenda"/>
      </w:pPr>
      <w:bookmarkStart w:id="2410" w:name="_Ref21547971"/>
      <w:r>
        <w:t xml:space="preserve">Quadro </w:t>
      </w:r>
      <w:fldSimple w:instr=" SEQ Quadro \* ARABIC ">
        <w:ins w:id="2411" w:author="Ryan Lemos" w:date="2019-10-09T09:44:00Z">
          <w:r w:rsidR="00511CE0">
            <w:rPr>
              <w:noProof/>
            </w:rPr>
            <w:t>38</w:t>
          </w:r>
        </w:ins>
        <w:del w:id="2412" w:author="Ryan Lemos" w:date="2019-10-07T11:05:00Z">
          <w:r w:rsidR="00054B21" w:rsidDel="00EA672B">
            <w:rPr>
              <w:noProof/>
            </w:rPr>
            <w:delText>39</w:delText>
          </w:r>
        </w:del>
      </w:fldSimple>
      <w:bookmarkEnd w:id="2410"/>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0AD4DB48"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2413" w:author="Ryan Lemos" w:date="2019-10-09T09:44:00Z">
        <w:r w:rsidR="00511CE0">
          <w:t xml:space="preserve">Figura </w:t>
        </w:r>
        <w:r w:rsidR="00511CE0">
          <w:rPr>
            <w:noProof/>
          </w:rPr>
          <w:t>108</w:t>
        </w:r>
        <w:r w:rsidR="00511CE0" w:rsidDel="00EA672B">
          <w:rPr>
            <w:noProof/>
          </w:rPr>
          <w:t>111</w:t>
        </w:r>
      </w:ins>
      <w:del w:id="2414"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2415" w:author="Ryan Lemos" w:date="2019-10-09T09:44:00Z">
        <w:r w:rsidR="00511CE0">
          <w:t xml:space="preserve">Figura </w:t>
        </w:r>
        <w:r w:rsidR="00511CE0">
          <w:rPr>
            <w:noProof/>
          </w:rPr>
          <w:t>109</w:t>
        </w:r>
        <w:r w:rsidR="00511CE0" w:rsidDel="00EA672B">
          <w:rPr>
            <w:noProof/>
          </w:rPr>
          <w:t>112</w:t>
        </w:r>
      </w:ins>
      <w:del w:id="2416"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2417" w:author="Ryan Lemos" w:date="2019-10-09T09:44:00Z">
        <w:r w:rsidR="00511CE0">
          <w:t xml:space="preserve">Figura </w:t>
        </w:r>
        <w:r w:rsidR="00511CE0">
          <w:rPr>
            <w:noProof/>
          </w:rPr>
          <w:t>108</w:t>
        </w:r>
        <w:r w:rsidR="00511CE0" w:rsidDel="00EA672B">
          <w:rPr>
            <w:noProof/>
          </w:rPr>
          <w:t>111</w:t>
        </w:r>
      </w:ins>
      <w:del w:id="2418"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2B1FB208" w:rsidR="00921163" w:rsidRDefault="00921163" w:rsidP="00B70A30">
      <w:pPr>
        <w:pStyle w:val="Legenda"/>
        <w:keepNext/>
      </w:pPr>
      <w:bookmarkStart w:id="2419" w:name="_Ref20053266"/>
      <w:r>
        <w:t xml:space="preserve">Figura </w:t>
      </w:r>
      <w:fldSimple w:instr=" SEQ Figura \* ARABIC ">
        <w:ins w:id="2420" w:author="Ryan Lemos" w:date="2019-10-09T09:44:00Z">
          <w:r w:rsidR="00511CE0">
            <w:rPr>
              <w:noProof/>
            </w:rPr>
            <w:t>108</w:t>
          </w:r>
        </w:ins>
        <w:del w:id="2421" w:author="Ryan Lemos" w:date="2019-10-07T11:05:00Z">
          <w:r w:rsidR="00D343FF" w:rsidDel="00EA672B">
            <w:rPr>
              <w:noProof/>
            </w:rPr>
            <w:delText>111</w:delText>
          </w:r>
        </w:del>
      </w:fldSimple>
      <w:bookmarkEnd w:id="2419"/>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5D92FD9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2422" w:author="Ryan Lemos" w:date="2019-10-09T09:44:00Z">
        <w:r w:rsidR="00511CE0">
          <w:t xml:space="preserve">Figura </w:t>
        </w:r>
        <w:r w:rsidR="00511CE0">
          <w:rPr>
            <w:noProof/>
          </w:rPr>
          <w:t>109</w:t>
        </w:r>
        <w:r w:rsidR="00511CE0" w:rsidDel="00EA672B">
          <w:rPr>
            <w:noProof/>
          </w:rPr>
          <w:t>112</w:t>
        </w:r>
      </w:ins>
      <w:del w:id="2423"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2424" w:author="Ryan Lemos" w:date="2019-10-09T09:44:00Z">
        <w:r w:rsidR="00511CE0">
          <w:t xml:space="preserve">Figura </w:t>
        </w:r>
        <w:r w:rsidR="00511CE0">
          <w:rPr>
            <w:noProof/>
          </w:rPr>
          <w:t>109</w:t>
        </w:r>
        <w:r w:rsidR="00511CE0" w:rsidDel="00EA672B">
          <w:rPr>
            <w:noProof/>
          </w:rPr>
          <w:t>112</w:t>
        </w:r>
      </w:ins>
      <w:del w:id="2425"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777CDB77" w:rsidR="00921163" w:rsidRDefault="00921163" w:rsidP="00B70A30">
      <w:pPr>
        <w:pStyle w:val="Legenda"/>
        <w:keepNext/>
      </w:pPr>
      <w:bookmarkStart w:id="2426" w:name="_Ref20053275"/>
      <w:r>
        <w:t xml:space="preserve">Figura </w:t>
      </w:r>
      <w:fldSimple w:instr=" SEQ Figura \* ARABIC ">
        <w:ins w:id="2427" w:author="Ryan Lemos" w:date="2019-10-09T09:44:00Z">
          <w:r w:rsidR="00511CE0">
            <w:rPr>
              <w:noProof/>
            </w:rPr>
            <w:t>109</w:t>
          </w:r>
        </w:ins>
        <w:del w:id="2428" w:author="Ryan Lemos" w:date="2019-10-07T11:05:00Z">
          <w:r w:rsidR="00D343FF" w:rsidDel="00EA672B">
            <w:rPr>
              <w:noProof/>
            </w:rPr>
            <w:delText>112</w:delText>
          </w:r>
        </w:del>
      </w:fldSimple>
      <w:bookmarkEnd w:id="2426"/>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2429" w:name="_Toc21505919"/>
      <w:r>
        <w:t>Aluno</w:t>
      </w:r>
      <w:bookmarkEnd w:id="2429"/>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11A54E34" w:rsidR="00DC28CE" w:rsidRDefault="008057E8" w:rsidP="00021305">
      <w:r>
        <w:t>A primeira estória se trata da lista das atividades de um aluno, e é representada pel</w:t>
      </w:r>
      <w:del w:id="2430" w:author="Ryan Lemos" w:date="2019-10-09T21:12:00Z">
        <w:r w:rsidDel="00B73552">
          <w:delText xml:space="preserve">a </w:delText>
        </w:r>
        <w:r w:rsidRPr="00596E44" w:rsidDel="00B73552">
          <w:rPr>
            <w:highlight w:val="yellow"/>
          </w:rPr>
          <w:delText>figura x</w:delText>
        </w:r>
      </w:del>
      <w:ins w:id="2431" w:author="Ryan Lemos" w:date="2019-10-09T21:12:00Z">
        <w:r w:rsidR="00B73552">
          <w:t xml:space="preserve">o </w:t>
        </w:r>
        <w:r w:rsidR="00B73552">
          <w:fldChar w:fldCharType="begin"/>
        </w:r>
        <w:r w:rsidR="00B73552">
          <w:instrText xml:space="preserve"> REF _Ref21547990 \h </w:instrText>
        </w:r>
      </w:ins>
      <w:r w:rsidR="00B73552">
        <w:fldChar w:fldCharType="separate"/>
      </w:r>
      <w:ins w:id="2432" w:author="Ryan Lemos" w:date="2019-10-09T21:12:00Z">
        <w:r w:rsidR="00B73552">
          <w:t xml:space="preserve">Quadro </w:t>
        </w:r>
        <w:r w:rsidR="00B73552">
          <w:rPr>
            <w:noProof/>
          </w:rPr>
          <w:t>39</w:t>
        </w:r>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0C132FA" w:rsidR="00300D1E" w:rsidRDefault="00FE4DD4" w:rsidP="00B70A30">
      <w:pPr>
        <w:pStyle w:val="Legenda"/>
      </w:pPr>
      <w:bookmarkStart w:id="2433" w:name="_Ref21547990"/>
      <w:r>
        <w:t xml:space="preserve">Quadro </w:t>
      </w:r>
      <w:fldSimple w:instr=" SEQ Quadro \* ARABIC ">
        <w:ins w:id="2434" w:author="Ryan Lemos" w:date="2019-10-09T09:44:00Z">
          <w:r w:rsidR="00511CE0">
            <w:rPr>
              <w:noProof/>
            </w:rPr>
            <w:t>39</w:t>
          </w:r>
        </w:ins>
        <w:del w:id="2435" w:author="Ryan Lemos" w:date="2019-10-07T11:05:00Z">
          <w:r w:rsidR="00054B21" w:rsidDel="00EA672B">
            <w:rPr>
              <w:noProof/>
            </w:rPr>
            <w:delText>40</w:delText>
          </w:r>
        </w:del>
      </w:fldSimple>
      <w:bookmarkEnd w:id="2433"/>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63DF8F3D"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2436" w:author="Ryan Lemos" w:date="2019-10-09T09:44:00Z">
        <w:r w:rsidR="00511CE0">
          <w:t xml:space="preserve">Figura </w:t>
        </w:r>
        <w:r w:rsidR="00511CE0">
          <w:rPr>
            <w:noProof/>
          </w:rPr>
          <w:t>110</w:t>
        </w:r>
        <w:r w:rsidR="00511CE0" w:rsidDel="00EA672B">
          <w:rPr>
            <w:noProof/>
          </w:rPr>
          <w:t>113</w:t>
        </w:r>
      </w:ins>
      <w:del w:id="2437"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4E7D5C41" w:rsidR="00921163" w:rsidRDefault="00921163" w:rsidP="00B70A30">
      <w:pPr>
        <w:pStyle w:val="Legenda"/>
        <w:keepNext/>
      </w:pPr>
      <w:bookmarkStart w:id="2438" w:name="_Ref20053355"/>
      <w:r>
        <w:t xml:space="preserve">Figura </w:t>
      </w:r>
      <w:fldSimple w:instr=" SEQ Figura \* ARABIC ">
        <w:ins w:id="2439" w:author="Ryan Lemos" w:date="2019-10-09T09:44:00Z">
          <w:r w:rsidR="00511CE0">
            <w:rPr>
              <w:noProof/>
            </w:rPr>
            <w:t>110</w:t>
          </w:r>
        </w:ins>
        <w:del w:id="2440" w:author="Ryan Lemos" w:date="2019-10-07T11:05:00Z">
          <w:r w:rsidR="00D343FF" w:rsidDel="00EA672B">
            <w:rPr>
              <w:noProof/>
            </w:rPr>
            <w:delText>113</w:delText>
          </w:r>
        </w:del>
      </w:fldSimple>
      <w:bookmarkEnd w:id="2438"/>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64D419B4" w:rsidR="00021305" w:rsidRDefault="00021305" w:rsidP="00021305">
      <w:r>
        <w:t xml:space="preserve">Quanto à possibilidade de o aluno responder as atividades pelo ambiente, </w:t>
      </w:r>
      <w:r w:rsidR="00693EDB">
        <w:t>surge a estória demonstrada pel</w:t>
      </w:r>
      <w:del w:id="2441" w:author="Ryan Lemos" w:date="2019-10-09T21:13:00Z">
        <w:r w:rsidR="00693EDB" w:rsidDel="00B73552">
          <w:delText xml:space="preserve">a </w:delText>
        </w:r>
        <w:r w:rsidR="00693EDB" w:rsidRPr="00596E44" w:rsidDel="00B73552">
          <w:rPr>
            <w:highlight w:val="yellow"/>
          </w:rPr>
          <w:delText>figura x</w:delText>
        </w:r>
      </w:del>
      <w:ins w:id="2442" w:author="Ryan Lemos" w:date="2019-10-09T21:13:00Z">
        <w:r w:rsidR="00B73552">
          <w:t xml:space="preserve">o </w:t>
        </w:r>
        <w:r w:rsidR="00B73552">
          <w:fldChar w:fldCharType="begin"/>
        </w:r>
        <w:r w:rsidR="00B73552">
          <w:instrText xml:space="preserve"> REF _Ref21548007 \h </w:instrText>
        </w:r>
      </w:ins>
      <w:r w:rsidR="00B73552">
        <w:fldChar w:fldCharType="separate"/>
      </w:r>
      <w:ins w:id="2443" w:author="Ryan Lemos" w:date="2019-10-09T21:13:00Z">
        <w:r w:rsidR="00B73552">
          <w:t xml:space="preserve">Quadro </w:t>
        </w:r>
        <w:r w:rsidR="00B73552">
          <w:rPr>
            <w:noProof/>
          </w:rPr>
          <w:t>40</w:t>
        </w:r>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060DF17" w:rsidR="00FE4DD4" w:rsidRDefault="00FE4DD4" w:rsidP="00B70A30">
      <w:pPr>
        <w:pStyle w:val="Legenda"/>
      </w:pPr>
      <w:bookmarkStart w:id="2444" w:name="_Ref21548007"/>
      <w:r>
        <w:t xml:space="preserve">Quadro </w:t>
      </w:r>
      <w:fldSimple w:instr=" SEQ Quadro \* ARABIC ">
        <w:ins w:id="2445" w:author="Ryan Lemos" w:date="2019-10-09T09:44:00Z">
          <w:r w:rsidR="00511CE0">
            <w:rPr>
              <w:noProof/>
            </w:rPr>
            <w:t>40</w:t>
          </w:r>
        </w:ins>
        <w:del w:id="2446" w:author="Ryan Lemos" w:date="2019-10-07T11:05:00Z">
          <w:r w:rsidR="00054B21" w:rsidDel="00EA672B">
            <w:rPr>
              <w:noProof/>
            </w:rPr>
            <w:delText>41</w:delText>
          </w:r>
        </w:del>
      </w:fldSimple>
      <w:bookmarkEnd w:id="2444"/>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1B99A411" w:rsidR="001F718F" w:rsidRDefault="00227575" w:rsidP="001F718F">
      <w:r>
        <w:t xml:space="preserve">A </w:t>
      </w:r>
      <w:r w:rsidR="0023197E">
        <w:fldChar w:fldCharType="begin"/>
      </w:r>
      <w:r w:rsidR="0023197E">
        <w:instrText xml:space="preserve"> REF _Ref20053371 \h </w:instrText>
      </w:r>
      <w:r w:rsidR="0023197E">
        <w:fldChar w:fldCharType="separate"/>
      </w:r>
      <w:ins w:id="2447" w:author="Ryan Lemos" w:date="2019-10-09T09:44:00Z">
        <w:r w:rsidR="00511CE0">
          <w:t xml:space="preserve">Figura </w:t>
        </w:r>
        <w:r w:rsidR="00511CE0">
          <w:rPr>
            <w:noProof/>
          </w:rPr>
          <w:t>111</w:t>
        </w:r>
        <w:r w:rsidR="00511CE0" w:rsidDel="00EA672B">
          <w:rPr>
            <w:noProof/>
          </w:rPr>
          <w:t>114</w:t>
        </w:r>
      </w:ins>
      <w:del w:id="2448"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7021D07A" w:rsidR="00921163" w:rsidRDefault="00921163" w:rsidP="00B70A30">
      <w:pPr>
        <w:pStyle w:val="Legenda"/>
        <w:keepNext/>
      </w:pPr>
      <w:bookmarkStart w:id="2449" w:name="_Ref20053371"/>
      <w:r>
        <w:t xml:space="preserve">Figura </w:t>
      </w:r>
      <w:fldSimple w:instr=" SEQ Figura \* ARABIC ">
        <w:ins w:id="2450" w:author="Ryan Lemos" w:date="2019-10-09T09:44:00Z">
          <w:r w:rsidR="00511CE0">
            <w:rPr>
              <w:noProof/>
            </w:rPr>
            <w:t>111</w:t>
          </w:r>
        </w:ins>
        <w:del w:id="2451" w:author="Ryan Lemos" w:date="2019-10-07T11:05:00Z">
          <w:r w:rsidR="00D343FF" w:rsidDel="00EA672B">
            <w:rPr>
              <w:noProof/>
            </w:rPr>
            <w:delText>114</w:delText>
          </w:r>
        </w:del>
      </w:fldSimple>
      <w:bookmarkEnd w:id="2449"/>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022DE7EC"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2452" w:author="Ryan Lemos" w:date="2019-10-09T09:44:00Z">
        <w:r w:rsidR="00511CE0">
          <w:t xml:space="preserve">Figura </w:t>
        </w:r>
        <w:r w:rsidR="00511CE0">
          <w:rPr>
            <w:noProof/>
          </w:rPr>
          <w:t>112</w:t>
        </w:r>
        <w:r w:rsidR="00511CE0" w:rsidDel="00EA672B">
          <w:rPr>
            <w:noProof/>
          </w:rPr>
          <w:t>115</w:t>
        </w:r>
      </w:ins>
      <w:del w:id="2453"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AF2C7AD" w:rsidR="00921163" w:rsidRDefault="00921163" w:rsidP="00B70A30">
      <w:pPr>
        <w:pStyle w:val="Legenda"/>
        <w:keepNext/>
      </w:pPr>
      <w:bookmarkStart w:id="2454" w:name="_Ref20053387"/>
      <w:r>
        <w:t xml:space="preserve">Figura </w:t>
      </w:r>
      <w:fldSimple w:instr=" SEQ Figura \* ARABIC ">
        <w:ins w:id="2455" w:author="Ryan Lemos" w:date="2019-10-09T09:44:00Z">
          <w:r w:rsidR="00511CE0">
            <w:rPr>
              <w:noProof/>
            </w:rPr>
            <w:t>112</w:t>
          </w:r>
        </w:ins>
        <w:del w:id="2456" w:author="Ryan Lemos" w:date="2019-10-07T11:05:00Z">
          <w:r w:rsidR="00D343FF" w:rsidDel="00EA672B">
            <w:rPr>
              <w:noProof/>
            </w:rPr>
            <w:delText>115</w:delText>
          </w:r>
        </w:del>
      </w:fldSimple>
      <w:bookmarkEnd w:id="2454"/>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876A6AB"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2457" w:author="Ryan Lemos" w:date="2019-10-09T09:44:00Z">
        <w:r w:rsidR="00511CE0">
          <w:t xml:space="preserve">Figura </w:t>
        </w:r>
        <w:r w:rsidR="00511CE0">
          <w:rPr>
            <w:noProof/>
          </w:rPr>
          <w:t>111</w:t>
        </w:r>
        <w:r w:rsidR="00511CE0" w:rsidDel="00EA672B">
          <w:rPr>
            <w:noProof/>
          </w:rPr>
          <w:t>114</w:t>
        </w:r>
      </w:ins>
      <w:del w:id="2458"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2459" w:author="Ryan Lemos" w:date="2019-10-09T09:44:00Z">
        <w:r w:rsidR="00511CE0">
          <w:t xml:space="preserve">Figura </w:t>
        </w:r>
        <w:r w:rsidR="00511CE0">
          <w:rPr>
            <w:noProof/>
          </w:rPr>
          <w:t>113</w:t>
        </w:r>
        <w:r w:rsidR="00511CE0" w:rsidDel="00EA672B">
          <w:rPr>
            <w:noProof/>
          </w:rPr>
          <w:t>116</w:t>
        </w:r>
      </w:ins>
      <w:del w:id="2460"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3C15A37" w:rsidR="00921163" w:rsidRDefault="00921163" w:rsidP="00B70A30">
      <w:pPr>
        <w:pStyle w:val="Legenda"/>
        <w:keepNext/>
      </w:pPr>
      <w:bookmarkStart w:id="2461" w:name="_Ref20053454"/>
      <w:r>
        <w:t xml:space="preserve">Figura </w:t>
      </w:r>
      <w:fldSimple w:instr=" SEQ Figura \* ARABIC ">
        <w:ins w:id="2462" w:author="Ryan Lemos" w:date="2019-10-09T09:44:00Z">
          <w:r w:rsidR="00511CE0">
            <w:rPr>
              <w:noProof/>
            </w:rPr>
            <w:t>113</w:t>
          </w:r>
        </w:ins>
        <w:del w:id="2463" w:author="Ryan Lemos" w:date="2019-10-07T11:05:00Z">
          <w:r w:rsidR="00D343FF" w:rsidDel="00EA672B">
            <w:rPr>
              <w:noProof/>
            </w:rPr>
            <w:delText>116</w:delText>
          </w:r>
        </w:del>
      </w:fldSimple>
      <w:bookmarkEnd w:id="2461"/>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37423023" w:rsidR="0034071A" w:rsidRDefault="0034071A" w:rsidP="0034071A">
      <w:pPr>
        <w:rPr>
          <w:ins w:id="2464" w:author="Ryan Lemos" w:date="2019-10-09T21:13:00Z"/>
        </w:rPr>
      </w:pPr>
      <w:r>
        <w:t xml:space="preserve">A última interação possível ao aluno é quando a atividade já está respondida, </w:t>
      </w:r>
      <w:r w:rsidR="0001061E">
        <w:t xml:space="preserve">possibilitando </w:t>
      </w:r>
      <w:r>
        <w:t>somente visualizar seus resultados. A estória d</w:t>
      </w:r>
      <w:del w:id="2465" w:author="Ryan Lemos" w:date="2019-10-09T21:13:00Z">
        <w:r w:rsidDel="00B73552">
          <w:delText xml:space="preserve">a </w:delText>
        </w:r>
        <w:r w:rsidRPr="00596E44" w:rsidDel="00B73552">
          <w:rPr>
            <w:highlight w:val="yellow"/>
          </w:rPr>
          <w:delText>figura x</w:delText>
        </w:r>
      </w:del>
      <w:ins w:id="2466" w:author="Ryan Lemos" w:date="2019-10-09T21:13:00Z">
        <w:r w:rsidR="00B73552">
          <w:t xml:space="preserve">o </w:t>
        </w:r>
        <w:r w:rsidR="00B73552">
          <w:fldChar w:fldCharType="begin"/>
        </w:r>
        <w:r w:rsidR="00B73552">
          <w:instrText xml:space="preserve"> REF _Ref21548023 \h </w:instrText>
        </w:r>
      </w:ins>
      <w:r w:rsidR="00B73552">
        <w:fldChar w:fldCharType="separate"/>
      </w:r>
      <w:ins w:id="2467" w:author="Ryan Lemos" w:date="2019-10-09T21:13:00Z">
        <w:r w:rsidR="00B73552">
          <w:t xml:space="preserve">Quadro </w:t>
        </w:r>
        <w:r w:rsidR="00B73552">
          <w:rPr>
            <w:noProof/>
          </w:rPr>
          <w:t>41</w:t>
        </w:r>
        <w:r w:rsidR="00B73552">
          <w:fldChar w:fldCharType="end"/>
        </w:r>
      </w:ins>
      <w:r>
        <w:t xml:space="preserve"> representa esse requisito.</w:t>
      </w:r>
    </w:p>
    <w:p w14:paraId="013D8A95" w14:textId="77777777" w:rsidR="00B73552" w:rsidRDefault="00B73552" w:rsidP="0034071A"/>
    <w:p w14:paraId="404037C0" w14:textId="5B316C1D" w:rsidR="00300D1E" w:rsidRDefault="00FE4DD4" w:rsidP="00B70A30">
      <w:pPr>
        <w:pStyle w:val="Legenda"/>
      </w:pPr>
      <w:bookmarkStart w:id="2468" w:name="_Ref21548023"/>
      <w:r>
        <w:t xml:space="preserve">Quadro </w:t>
      </w:r>
      <w:fldSimple w:instr=" SEQ Quadro \* ARABIC ">
        <w:ins w:id="2469" w:author="Ryan Lemos" w:date="2019-10-09T09:44:00Z">
          <w:r w:rsidR="00511CE0">
            <w:rPr>
              <w:noProof/>
            </w:rPr>
            <w:t>41</w:t>
          </w:r>
        </w:ins>
        <w:del w:id="2470" w:author="Ryan Lemos" w:date="2019-10-07T11:05:00Z">
          <w:r w:rsidR="00054B21" w:rsidDel="00EA672B">
            <w:rPr>
              <w:noProof/>
            </w:rPr>
            <w:delText>42</w:delText>
          </w:r>
        </w:del>
      </w:fldSimple>
      <w:bookmarkEnd w:id="2468"/>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486E2E76" w:rsidR="00072DA1" w:rsidRDefault="00072DA1" w:rsidP="00596E44">
      <w:r>
        <w:t xml:space="preserve">A </w:t>
      </w:r>
      <w:r w:rsidR="0023197E">
        <w:fldChar w:fldCharType="begin"/>
      </w:r>
      <w:r w:rsidR="0023197E">
        <w:instrText xml:space="preserve"> REF _Ref20053469 \h </w:instrText>
      </w:r>
      <w:r w:rsidR="0023197E">
        <w:fldChar w:fldCharType="separate"/>
      </w:r>
      <w:ins w:id="2471" w:author="Ryan Lemos" w:date="2019-10-09T09:44:00Z">
        <w:r w:rsidR="00511CE0">
          <w:t xml:space="preserve">Figura </w:t>
        </w:r>
        <w:r w:rsidR="00511CE0">
          <w:rPr>
            <w:noProof/>
          </w:rPr>
          <w:t>114</w:t>
        </w:r>
        <w:r w:rsidR="00511CE0" w:rsidDel="00EA672B">
          <w:rPr>
            <w:noProof/>
          </w:rPr>
          <w:t>117</w:t>
        </w:r>
      </w:ins>
      <w:del w:id="2472"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2473" w:author="Ryan Lemos" w:date="2019-10-09T21:16:00Z">
        <w:r w:rsidDel="005A7551">
          <w:delText xml:space="preserve">a </w:delText>
        </w:r>
        <w:r w:rsidRPr="00596E44" w:rsidDel="005A7551">
          <w:rPr>
            <w:highlight w:val="yellow"/>
          </w:rPr>
          <w:delText>figura x</w:delText>
        </w:r>
      </w:del>
      <w:ins w:id="2474" w:author="Ryan Lemos" w:date="2019-10-09T21:16:00Z">
        <w:r w:rsidR="005A7551">
          <w:t xml:space="preserve">o </w:t>
        </w:r>
      </w:ins>
      <w:ins w:id="2475" w:author="Ryan Lemos" w:date="2019-10-09T21:17:00Z">
        <w:r w:rsidR="005A7551">
          <w:fldChar w:fldCharType="begin"/>
        </w:r>
        <w:r w:rsidR="005A7551">
          <w:instrText xml:space="preserve"> REF _Ref21548023 \h </w:instrText>
        </w:r>
      </w:ins>
      <w:r w:rsidR="005A7551">
        <w:fldChar w:fldCharType="separate"/>
      </w:r>
      <w:ins w:id="2476" w:author="Ryan Lemos" w:date="2019-10-09T21:17:00Z">
        <w:r w:rsidR="005A7551">
          <w:t xml:space="preserve">Quadro </w:t>
        </w:r>
        <w:r w:rsidR="005A7551">
          <w:rPr>
            <w:noProof/>
          </w:rPr>
          <w:t>41</w:t>
        </w:r>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C6DBFD3" w:rsidR="00921163" w:rsidRDefault="00921163" w:rsidP="00B70A30">
      <w:pPr>
        <w:pStyle w:val="Legenda"/>
        <w:keepNext/>
      </w:pPr>
      <w:bookmarkStart w:id="2477" w:name="_Ref20053469"/>
      <w:r>
        <w:t xml:space="preserve">Figura </w:t>
      </w:r>
      <w:fldSimple w:instr=" SEQ Figura \* ARABIC ">
        <w:ins w:id="2478" w:author="Ryan Lemos" w:date="2019-10-09T09:44:00Z">
          <w:r w:rsidR="00511CE0">
            <w:rPr>
              <w:noProof/>
            </w:rPr>
            <w:t>114</w:t>
          </w:r>
        </w:ins>
        <w:del w:id="2479" w:author="Ryan Lemos" w:date="2019-10-07T11:05:00Z">
          <w:r w:rsidR="00D343FF" w:rsidDel="00EA672B">
            <w:rPr>
              <w:noProof/>
            </w:rPr>
            <w:delText>117</w:delText>
          </w:r>
        </w:del>
      </w:fldSimple>
      <w:bookmarkEnd w:id="2477"/>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2480" w:name="_Toc21505920"/>
      <w:r>
        <w:t>Release 3 – Complementos</w:t>
      </w:r>
      <w:bookmarkEnd w:id="2480"/>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 xml:space="preserve">omo também melhorias no código, como uma melhor organização do código, uma divisão de tarefas entre cliente e </w:t>
      </w:r>
      <w:r w:rsidR="009B5E45">
        <w:lastRenderedPageBreak/>
        <w:t>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2481" w:name="_Toc21505921"/>
      <w:r>
        <w:t>Sistema desenvolvido</w:t>
      </w:r>
      <w:bookmarkEnd w:id="2481"/>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2482" w:name="_Toc21505922"/>
      <w:r>
        <w:t>Professor</w:t>
      </w:r>
      <w:bookmarkEnd w:id="2482"/>
    </w:p>
    <w:p w14:paraId="1E362F4C" w14:textId="3E692FAB" w:rsidR="00394EB9" w:rsidRDefault="00394EB9" w:rsidP="00394EB9"/>
    <w:p w14:paraId="645696A0" w14:textId="58168749" w:rsidR="006269C7" w:rsidRDefault="006269C7" w:rsidP="00394EB9">
      <w:r>
        <w:t xml:space="preserve">Conforme discutido na seção </w:t>
      </w:r>
      <w:r w:rsidR="0001061E">
        <w:t xml:space="preserve">xxx,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2483" w:author="Ryan Lemos" w:date="2019-10-09T21:13:00Z">
        <w:r w:rsidR="00403EF2" w:rsidDel="00B73552">
          <w:delText xml:space="preserve">a </w:delText>
        </w:r>
        <w:r w:rsidR="00403EF2" w:rsidRPr="00596E44" w:rsidDel="00B73552">
          <w:rPr>
            <w:highlight w:val="yellow"/>
          </w:rPr>
          <w:delText>figura x</w:delText>
        </w:r>
      </w:del>
      <w:ins w:id="2484" w:author="Ryan Lemos" w:date="2019-10-09T21:13:00Z">
        <w:r w:rsidR="00B73552">
          <w:t xml:space="preserve">o </w:t>
        </w:r>
        <w:r w:rsidR="00B73552">
          <w:fldChar w:fldCharType="begin"/>
        </w:r>
        <w:r w:rsidR="00B73552">
          <w:instrText xml:space="preserve"> REF _Ref21548045 \h </w:instrText>
        </w:r>
      </w:ins>
      <w:r w:rsidR="00B73552">
        <w:fldChar w:fldCharType="separate"/>
      </w:r>
      <w:ins w:id="2485" w:author="Ryan Lemos" w:date="2019-10-09T21:13:00Z">
        <w:r w:rsidR="00B73552">
          <w:t xml:space="preserve">Quadro </w:t>
        </w:r>
        <w:r w:rsidR="00B73552">
          <w:rPr>
            <w:noProof/>
          </w:rPr>
          <w:t>42</w:t>
        </w:r>
        <w:r w:rsidR="00B73552">
          <w:fldChar w:fldCharType="end"/>
        </w:r>
      </w:ins>
      <w:r w:rsidR="00403EF2">
        <w:t>.</w:t>
      </w:r>
    </w:p>
    <w:p w14:paraId="61CFC4F5" w14:textId="77777777" w:rsidR="00454122" w:rsidRPr="00B70A30" w:rsidRDefault="00454122" w:rsidP="00454122">
      <w:pPr>
        <w:pStyle w:val="Legenda"/>
        <w:rPr>
          <w:b w:val="0"/>
          <w:bCs/>
        </w:rPr>
      </w:pPr>
    </w:p>
    <w:p w14:paraId="101ABF94" w14:textId="7B8DECE9" w:rsidR="00403EF2" w:rsidRDefault="00454122" w:rsidP="00B70A30">
      <w:pPr>
        <w:pStyle w:val="Legenda"/>
      </w:pPr>
      <w:bookmarkStart w:id="2486" w:name="_Ref21548045"/>
      <w:r>
        <w:t xml:space="preserve">Quadro </w:t>
      </w:r>
      <w:fldSimple w:instr=" SEQ Quadro \* ARABIC ">
        <w:ins w:id="2487" w:author="Ryan Lemos" w:date="2019-10-09T09:44:00Z">
          <w:r w:rsidR="00511CE0">
            <w:rPr>
              <w:noProof/>
            </w:rPr>
            <w:t>42</w:t>
          </w:r>
        </w:ins>
        <w:del w:id="2488" w:author="Ryan Lemos" w:date="2019-10-07T11:05:00Z">
          <w:r w:rsidR="00054B21" w:rsidDel="00EA672B">
            <w:rPr>
              <w:noProof/>
            </w:rPr>
            <w:delText>43</w:delText>
          </w:r>
        </w:del>
      </w:fldSimple>
      <w:bookmarkEnd w:id="2486"/>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02D27151" w:rsidR="00921163" w:rsidRDefault="00921163" w:rsidP="00B70A30">
      <w:pPr>
        <w:pStyle w:val="Legenda"/>
        <w:keepNext/>
      </w:pPr>
      <w:r>
        <w:lastRenderedPageBreak/>
        <w:t xml:space="preserve">Figura </w:t>
      </w:r>
      <w:fldSimple w:instr=" SEQ Figura \* ARABIC ">
        <w:ins w:id="2489" w:author="Ryan Lemos" w:date="2019-10-09T09:44:00Z">
          <w:r w:rsidR="00511CE0">
            <w:rPr>
              <w:noProof/>
            </w:rPr>
            <w:t>115</w:t>
          </w:r>
        </w:ins>
        <w:del w:id="2490" w:author="Ryan Lemos" w:date="2019-10-07T11:05:00Z">
          <w:r w:rsidR="00D343FF" w:rsidDel="00EA672B">
            <w:rPr>
              <w:noProof/>
            </w:rPr>
            <w:delText>118</w:delText>
          </w:r>
        </w:del>
      </w:fldSimple>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2491" w:name="_Toc21505923"/>
      <w:r>
        <w:t>Aluno</w:t>
      </w:r>
      <w:bookmarkEnd w:id="2491"/>
    </w:p>
    <w:p w14:paraId="016A5287" w14:textId="77777777" w:rsidR="00353AF5" w:rsidRPr="00753186" w:rsidRDefault="00353AF5" w:rsidP="005B582B"/>
    <w:p w14:paraId="29CADA4E" w14:textId="1C3D0D3D"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2492" w:author="Ryan Lemos" w:date="2019-10-09T21:14:00Z">
            <w:rPr>
              <w:highlight w:val="yellow"/>
            </w:rPr>
          </w:rPrChange>
        </w:rPr>
        <w:t>estória</w:t>
      </w:r>
      <w:del w:id="2493" w:author="Ryan Lemos" w:date="2019-10-09T21:14:00Z">
        <w:r w:rsidRPr="005B582B" w:rsidDel="00B73552">
          <w:rPr>
            <w:highlight w:val="yellow"/>
          </w:rPr>
          <w:delText xml:space="preserve"> x</w:delText>
        </w:r>
      </w:del>
      <w:r>
        <w:t xml:space="preserve"> que define essa interação</w:t>
      </w:r>
      <w:r w:rsidR="00A844C7">
        <w:t xml:space="preserve"> está retratada n</w:t>
      </w:r>
      <w:del w:id="2494" w:author="Ryan Lemos" w:date="2019-10-09T21:14:00Z">
        <w:r w:rsidR="00A844C7" w:rsidDel="00B73552">
          <w:delText xml:space="preserve">a </w:delText>
        </w:r>
        <w:r w:rsidR="00A844C7" w:rsidRPr="005B582B" w:rsidDel="00B73552">
          <w:rPr>
            <w:highlight w:val="yellow"/>
          </w:rPr>
          <w:delText>Figura xx.</w:delText>
        </w:r>
      </w:del>
      <w:ins w:id="2495" w:author="Ryan Lemos" w:date="2019-10-09T21:14:00Z">
        <w:r w:rsidR="00B73552">
          <w:t xml:space="preserve">o </w:t>
        </w:r>
        <w:r w:rsidR="00B73552">
          <w:fldChar w:fldCharType="begin"/>
        </w:r>
        <w:r w:rsidR="00B73552">
          <w:instrText xml:space="preserve"> REF _Ref21548073 \h </w:instrText>
        </w:r>
      </w:ins>
      <w:r w:rsidR="00B73552">
        <w:fldChar w:fldCharType="separate"/>
      </w:r>
      <w:ins w:id="2496" w:author="Ryan Lemos" w:date="2019-10-09T21:14:00Z">
        <w:r w:rsidR="00B73552">
          <w:t xml:space="preserve">Quadro </w:t>
        </w:r>
        <w:r w:rsidR="00B73552">
          <w:rPr>
            <w:noProof/>
          </w:rPr>
          <w:t>43</w:t>
        </w:r>
        <w:r w:rsidR="00B73552">
          <w:fldChar w:fldCharType="end"/>
        </w:r>
        <w:r w:rsidR="00B73552">
          <w:t>.</w:t>
        </w:r>
      </w:ins>
    </w:p>
    <w:p w14:paraId="7D37E33A" w14:textId="77777777" w:rsidR="00454122" w:rsidRPr="00B70A30" w:rsidRDefault="00454122" w:rsidP="00454122">
      <w:pPr>
        <w:pStyle w:val="Legenda"/>
        <w:rPr>
          <w:b w:val="0"/>
          <w:bCs/>
        </w:rPr>
      </w:pPr>
    </w:p>
    <w:p w14:paraId="66930498" w14:textId="0E90BA32" w:rsidR="00353AF5" w:rsidRDefault="00454122" w:rsidP="00B70A30">
      <w:pPr>
        <w:pStyle w:val="Legenda"/>
      </w:pPr>
      <w:bookmarkStart w:id="2497" w:name="_Ref21548073"/>
      <w:r>
        <w:t xml:space="preserve">Quadro </w:t>
      </w:r>
      <w:fldSimple w:instr=" SEQ Quadro \* ARABIC ">
        <w:ins w:id="2498" w:author="Ryan Lemos" w:date="2019-10-09T09:44:00Z">
          <w:r w:rsidR="00511CE0">
            <w:rPr>
              <w:noProof/>
            </w:rPr>
            <w:t>43</w:t>
          </w:r>
        </w:ins>
        <w:del w:id="2499" w:author="Ryan Lemos" w:date="2019-10-07T11:05:00Z">
          <w:r w:rsidR="00054B21" w:rsidDel="00EA672B">
            <w:rPr>
              <w:noProof/>
            </w:rPr>
            <w:delText>44</w:delText>
          </w:r>
        </w:del>
      </w:fldSimple>
      <w:bookmarkEnd w:id="2497"/>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087394EA" w:rsidR="00353AF5" w:rsidRDefault="00611F3F" w:rsidP="00353AF5">
      <w:r>
        <w:t xml:space="preserve">O </w:t>
      </w:r>
      <w:r w:rsidR="0023197E">
        <w:fldChar w:fldCharType="begin"/>
      </w:r>
      <w:r w:rsidR="0023197E">
        <w:instrText xml:space="preserve"> REF _Ref20053527 \h </w:instrText>
      </w:r>
      <w:r w:rsidR="0023197E">
        <w:fldChar w:fldCharType="separate"/>
      </w:r>
      <w:r w:rsidR="00511CE0">
        <w:t xml:space="preserve">Gráfico </w:t>
      </w:r>
      <w:r w:rsidR="00511CE0">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7F09EB68" w:rsidR="00921163" w:rsidRDefault="00921163" w:rsidP="00B70A30">
      <w:pPr>
        <w:pStyle w:val="Legenda"/>
        <w:keepNext/>
      </w:pPr>
      <w:bookmarkStart w:id="2500" w:name="_Ref20053527"/>
      <w:r>
        <w:lastRenderedPageBreak/>
        <w:t xml:space="preserve">Gráfico </w:t>
      </w:r>
      <w:fldSimple w:instr=" SEQ Gráfico \* ARABIC ">
        <w:r w:rsidR="00511CE0">
          <w:rPr>
            <w:noProof/>
          </w:rPr>
          <w:t>1</w:t>
        </w:r>
      </w:fldSimple>
      <w:bookmarkEnd w:id="2500"/>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16125C98"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511CE0">
        <w:t xml:space="preserve">Gráfico </w:t>
      </w:r>
      <w:r w:rsidR="00511CE0">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2501"/>
      <w:r w:rsidR="008B44C6">
        <w:t>gráfico por níve</w:t>
      </w:r>
      <w:r w:rsidR="003B2AF5">
        <w:t>is</w:t>
      </w:r>
      <w:r w:rsidR="008B44C6">
        <w:t xml:space="preserve">, ao ser levado para a direita visualiza-se o gráfico por </w:t>
      </w:r>
      <w:r w:rsidR="003B2AF5">
        <w:t>tipos de questões</w:t>
      </w:r>
      <w:r w:rsidR="008B44C6">
        <w:t>.</w:t>
      </w:r>
      <w:commentRangeEnd w:id="2501"/>
      <w:r w:rsidR="00611F3F">
        <w:rPr>
          <w:rStyle w:val="Refdecomentrio"/>
        </w:rPr>
        <w:commentReference w:id="2501"/>
      </w:r>
    </w:p>
    <w:p w14:paraId="0115E590" w14:textId="77777777" w:rsidR="00FD5D46" w:rsidRDefault="00FD5D46" w:rsidP="00353AF5"/>
    <w:p w14:paraId="5E33F522" w14:textId="5B9ECD97" w:rsidR="00921163" w:rsidRDefault="00921163" w:rsidP="00B70A30">
      <w:pPr>
        <w:pStyle w:val="Legenda"/>
        <w:keepNext/>
      </w:pPr>
      <w:bookmarkStart w:id="2502" w:name="_Ref20053546"/>
      <w:r>
        <w:t xml:space="preserve">Gráfico </w:t>
      </w:r>
      <w:fldSimple w:instr=" SEQ Gráfico \* ARABIC ">
        <w:r w:rsidR="00511CE0">
          <w:rPr>
            <w:noProof/>
          </w:rPr>
          <w:t>2</w:t>
        </w:r>
      </w:fldSimple>
      <w:bookmarkEnd w:id="2502"/>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36FD37EE" w:rsidR="00883B09" w:rsidRDefault="00883B09" w:rsidP="00596E44">
      <w:pPr>
        <w:pStyle w:val="Ttulo2"/>
      </w:pPr>
      <w:bookmarkStart w:id="2503" w:name="_Toc21505924"/>
      <w:r>
        <w:lastRenderedPageBreak/>
        <w:t xml:space="preserve">Aplicação da metodologia XP no </w:t>
      </w:r>
      <w:commentRangeStart w:id="2504"/>
      <w:r>
        <w:t>desenvolvimento</w:t>
      </w:r>
      <w:commentRangeEnd w:id="2504"/>
      <w:r w:rsidR="005244B7">
        <w:rPr>
          <w:rStyle w:val="Refdecomentrio"/>
          <w:rFonts w:eastAsia="Calibri"/>
          <w:caps w:val="0"/>
        </w:rPr>
        <w:commentReference w:id="2504"/>
      </w:r>
      <w:bookmarkEnd w:id="2503"/>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740D4EBD" w:rsidR="00C84EFD" w:rsidRDefault="00EC6FD7" w:rsidP="005074A5">
      <w:pPr>
        <w:pStyle w:val="Legenda"/>
      </w:pPr>
      <w:r>
        <w:t xml:space="preserve">Tabela </w:t>
      </w:r>
      <w:fldSimple w:instr=" SEQ Tabela \* ARABIC ">
        <w:r w:rsidR="00511CE0">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35F5A069"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X 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2505" w:name="_Toc21505925"/>
      <w:commentRangeStart w:id="2506"/>
      <w:r>
        <w:t>Testes</w:t>
      </w:r>
      <w:commentRangeEnd w:id="2506"/>
      <w:r w:rsidR="005244B7">
        <w:rPr>
          <w:rStyle w:val="Refdecomentrio"/>
          <w:rFonts w:eastAsia="Calibri"/>
          <w:b w:val="0"/>
        </w:rPr>
        <w:commentReference w:id="2506"/>
      </w:r>
      <w:bookmarkEnd w:id="2505"/>
    </w:p>
    <w:p w14:paraId="57C29D3B" w14:textId="53943362" w:rsidR="007D7000" w:rsidRDefault="007D7000" w:rsidP="009A2E13"/>
    <w:p w14:paraId="77841E39" w14:textId="2D0AC580" w:rsidR="00515F3D" w:rsidRPr="004C0224" w:rsidRDefault="00515F3D" w:rsidP="009A2E13">
      <w:r>
        <w:t xml:space="preserve">Conforme visto na seção X, o XP utiliza-se do que se conhece como TDD. O </w:t>
      </w:r>
      <w:commentRangeStart w:id="2507"/>
      <w:r>
        <w:t>TDD</w:t>
      </w:r>
      <w:commentRangeEnd w:id="2507"/>
      <w:r>
        <w:rPr>
          <w:rStyle w:val="Refdecomentrio"/>
        </w:rPr>
        <w:commentReference w:id="2507"/>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2508"/>
      <w:r>
        <w:t xml:space="preserve">PHPUnit, </w:t>
      </w:r>
      <w:commentRangeEnd w:id="2508"/>
      <w:r w:rsidR="00A26001">
        <w:rPr>
          <w:rStyle w:val="Refdecomentrio"/>
        </w:rPr>
        <w:commentReference w:id="2508"/>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768D72C6" w:rsidR="00515F3D" w:rsidRDefault="009A2E13" w:rsidP="009A2E13">
      <w:r>
        <w:t xml:space="preserve">O primeiro exemplo de teste se trata do trecho de código </w:t>
      </w:r>
      <w:r w:rsidR="00515F3D">
        <w:t xml:space="preserve">x </w:t>
      </w:r>
      <w:r>
        <w:t xml:space="preserve">que compreende na classe de Teste de usuário, demonstrando a função de teste de inserção. </w:t>
      </w:r>
      <w:r w:rsidR="00515F3D">
        <w:t>Houve a</w:t>
      </w:r>
      <w:r>
        <w:t xml:space="preserve"> utilização de dois </w:t>
      </w:r>
      <w:commentRangeStart w:id="2509"/>
      <w:r>
        <w:t>Traits</w:t>
      </w:r>
      <w:commentRangeEnd w:id="2509"/>
      <w:r w:rsidR="00515F3D">
        <w:t xml:space="preserve"> do PHP</w:t>
      </w:r>
      <w:r w:rsidR="007D7000">
        <w:rPr>
          <w:rStyle w:val="Refdecomentrio"/>
        </w:rPr>
        <w:commentReference w:id="2509"/>
      </w:r>
      <w:r>
        <w:t>,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0D5DAF8"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commentRangeStart w:id="2510"/>
      <w:r>
        <w:t xml:space="preserve">alimentar’ </w:t>
      </w:r>
      <w:commentRangeEnd w:id="2510"/>
      <w:r w:rsidR="002E394F">
        <w:rPr>
          <w:rStyle w:val="Refdecomentrio"/>
        </w:rPr>
        <w:commentReference w:id="2510"/>
      </w:r>
      <w:r>
        <w:t>a base de dados com registros.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2511" w:author="Ryan Lemos" w:date="2019-10-09T20:51:00Z"/>
        </w:rPr>
      </w:pPr>
    </w:p>
    <w:p w14:paraId="33A46056" w14:textId="26A7CA6A" w:rsidR="001A66C9" w:rsidRPr="00A118AA" w:rsidRDefault="001A66C9" w:rsidP="001A66C9">
      <w:pPr>
        <w:pStyle w:val="Legenda"/>
        <w:pPrChange w:id="2512" w:author="Ryan Lemos" w:date="2019-10-09T20:52:00Z">
          <w:pPr/>
        </w:pPrChange>
      </w:pPr>
      <w:ins w:id="2513" w:author="Ryan Lemos" w:date="2019-10-09T20:52:00Z">
        <w:r>
          <w:lastRenderedPageBreak/>
          <w:t xml:space="preserve">Figura </w:t>
        </w:r>
        <w:r>
          <w:fldChar w:fldCharType="begin"/>
        </w:r>
        <w:r>
          <w:instrText xml:space="preserve"> SEQ Figura \* ARABIC </w:instrText>
        </w:r>
      </w:ins>
      <w:r>
        <w:fldChar w:fldCharType="separate"/>
      </w:r>
      <w:ins w:id="2514" w:author="Ryan Lemos" w:date="2019-10-09T20:52:00Z">
        <w:r>
          <w:rPr>
            <w:noProof/>
          </w:rPr>
          <w:t>116</w:t>
        </w:r>
        <w:r>
          <w:fldChar w:fldCharType="end"/>
        </w:r>
        <w:r>
          <w:t xml:space="preserve"> </w:t>
        </w:r>
        <w:r>
          <w:t>–</w:t>
        </w:r>
        <w:r>
          <w:t xml:space="preserve"> </w:t>
        </w:r>
        <w:r>
          <w:t>Trecho da c</w:t>
        </w:r>
        <w:r>
          <w:t>lasse de teste do usuário</w:t>
        </w:r>
      </w:ins>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tabela de usuários e se o perfil do usuário foi incluído na tabela pivô de usuários e perfis (role_user). </w:t>
      </w:r>
    </w:p>
    <w:p w14:paraId="0616E1A0" w14:textId="590E464D" w:rsidR="009A2E13" w:rsidDel="001A66C9" w:rsidRDefault="009A2E13" w:rsidP="009A2E13">
      <w:pPr>
        <w:rPr>
          <w:del w:id="2515" w:author="Ryan Lemos" w:date="2019-10-09T20:52:00Z"/>
        </w:rPr>
      </w:pPr>
      <w:del w:id="2516" w:author="Ryan Lemos" w:date="2019-10-09T20:52:00Z">
        <w:r w:rsidDel="001A66C9">
          <w:lastRenderedPageBreak/>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2517" w:author="Ryan Lemos" w:date="2019-10-09T20:52:00Z"/>
        </w:rPr>
      </w:pPr>
    </w:p>
    <w:p w14:paraId="6B165501" w14:textId="4E55CD1C" w:rsidR="00040E23" w:rsidDel="001A66C9" w:rsidRDefault="009A2E13" w:rsidP="009A2E13">
      <w:pPr>
        <w:pStyle w:val="Pr-formataoHTML"/>
        <w:shd w:val="clear" w:color="auto" w:fill="2B2B2B"/>
        <w:rPr>
          <w:del w:id="2518" w:author="Ryan Lemos" w:date="2019-10-09T20:52:00Z"/>
          <w:color w:val="A9B7C6"/>
          <w:shd w:val="clear" w:color="auto" w:fill="232525"/>
          <w:lang w:val="en-US"/>
        </w:rPr>
      </w:pPr>
      <w:del w:id="2519"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2520" w:author="Ryan Lemos" w:date="2019-10-09T20:52:00Z"/>
          <w:color w:val="A9B7C6"/>
          <w:lang w:val="en-US"/>
        </w:rPr>
      </w:pPr>
      <w:del w:id="2521"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2522" w:author="Ryan Lemos" w:date="2019-10-09T20:52:00Z"/>
          <w:lang w:val="en-US"/>
        </w:rPr>
      </w:pPr>
      <w:del w:id="2523" w:author="Ryan Lemos" w:date="2019-10-09T20:52:00Z">
        <w:r w:rsidRPr="008250E0" w:rsidDel="001A66C9">
          <w:rPr>
            <w:lang w:val="en-US"/>
          </w:rPr>
          <w:delText xml:space="preserve"> </w:delText>
        </w:r>
      </w:del>
    </w:p>
    <w:p w14:paraId="00ECEE7A" w14:textId="7C97CB6C" w:rsidR="009A2E13" w:rsidRDefault="009A2E13" w:rsidP="009A2E13">
      <w:pPr>
        <w:rPr>
          <w:ins w:id="2524" w:author="Ryan Lemos" w:date="2019-10-09T20:53:00Z"/>
        </w:rPr>
      </w:pPr>
      <w:r>
        <w:t>O teste</w:t>
      </w:r>
      <w:r w:rsidR="00265C22">
        <w:t xml:space="preserve"> do trecho x</w:t>
      </w:r>
      <w:r>
        <w:t xml:space="preserve"> 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 x,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76752E4B" w:rsidR="009A2E13" w:rsidRPr="00A118AA" w:rsidRDefault="001A66C9" w:rsidP="001A66C9">
      <w:pPr>
        <w:pStyle w:val="Legenda"/>
        <w:pPrChange w:id="2525" w:author="Ryan Lemos" w:date="2019-10-09T20:53:00Z">
          <w:pPr/>
        </w:pPrChange>
      </w:pPr>
      <w:ins w:id="2526" w:author="Ryan Lemos" w:date="2019-10-09T20:53:00Z">
        <w:r>
          <w:t xml:space="preserve">Figura </w:t>
        </w:r>
        <w:r>
          <w:fldChar w:fldCharType="begin"/>
        </w:r>
        <w:r>
          <w:instrText xml:space="preserve"> SEQ Figura \* ARABIC </w:instrText>
        </w:r>
      </w:ins>
      <w:r>
        <w:fldChar w:fldCharType="separate"/>
      </w:r>
      <w:ins w:id="2527" w:author="Ryan Lemos" w:date="2019-10-09T20:53:00Z">
        <w:r>
          <w:rPr>
            <w:noProof/>
          </w:rPr>
          <w:t>117</w:t>
        </w:r>
        <w:r>
          <w:fldChar w:fldCharType="end"/>
        </w:r>
        <w:r>
          <w:t xml:space="preserve"> - Teste de atualização de um evento</w:t>
        </w:r>
      </w:ins>
    </w:p>
    <w:p w14:paraId="6D716019" w14:textId="77777777" w:rsidR="00040E23" w:rsidRDefault="009A2E13" w:rsidP="009A2E13">
      <w:pPr>
        <w:pStyle w:val="Pr-formataoHTML"/>
        <w:shd w:val="clear" w:color="auto" w:fill="2B2B2B"/>
        <w:rPr>
          <w:color w:val="A9B7C6"/>
          <w:shd w:val="clear" w:color="auto" w:fill="232525"/>
          <w:lang w:val="en-US"/>
        </w:rPr>
      </w:pPr>
      <w:r w:rsidRPr="00B32D53">
        <w:rPr>
          <w:color w:val="A9B7C6"/>
          <w:shd w:val="clear" w:color="auto" w:fill="232525"/>
          <w:rPrChange w:id="2528" w:author="Ryan Lemos" w:date="2019-10-09T19:57: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39D9F38A" w:rsidR="009A2E13" w:rsidRDefault="009A2E13" w:rsidP="00596E44">
      <w:pPr>
        <w:pStyle w:val="Ttulo2"/>
        <w:numPr>
          <w:ilvl w:val="0"/>
          <w:numId w:val="0"/>
        </w:numPr>
        <w:ind w:left="578"/>
        <w:rPr>
          <w:lang w:val="en-US"/>
        </w:rPr>
      </w:pPr>
    </w:p>
    <w:p w14:paraId="7960D4F7" w14:textId="5692D92C" w:rsidR="001D5294" w:rsidRPr="001D5294" w:rsidRDefault="001D5294" w:rsidP="001D5294">
      <w:r w:rsidRPr="005074A5">
        <w:t>O trecho de código</w:t>
      </w:r>
      <w:r>
        <w:t xml:space="preserve"> x,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t xml:space="preserve"> como ocorre nas seções. </w:t>
      </w:r>
    </w:p>
    <w:p w14:paraId="6ACD6847" w14:textId="1AC3A0DB" w:rsidR="001D5294" w:rsidRPr="005074A5" w:rsidRDefault="001A66C9" w:rsidP="001A66C9">
      <w:pPr>
        <w:pStyle w:val="Legenda"/>
        <w:pPrChange w:id="2529" w:author="Ryan Lemos" w:date="2019-10-09T20:53:00Z">
          <w:pPr/>
        </w:pPrChange>
      </w:pPr>
      <w:ins w:id="2530" w:author="Ryan Lemos" w:date="2019-10-09T20:53:00Z">
        <w:r>
          <w:t xml:space="preserve">Figura </w:t>
        </w:r>
        <w:r>
          <w:fldChar w:fldCharType="begin"/>
        </w:r>
        <w:r>
          <w:instrText xml:space="preserve"> SEQ Figura \* ARABIC </w:instrText>
        </w:r>
      </w:ins>
      <w:r>
        <w:fldChar w:fldCharType="separate"/>
      </w:r>
      <w:ins w:id="2531" w:author="Ryan Lemos" w:date="2019-10-09T20:53:00Z">
        <w:r>
          <w:rPr>
            <w:noProof/>
          </w:rPr>
          <w:t>118</w:t>
        </w:r>
        <w:r>
          <w:fldChar w:fldCharType="end"/>
        </w:r>
        <w:r>
          <w:t xml:space="preserve"> - Teste de login</w:t>
        </w:r>
      </w:ins>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1D5294">
        <w:rPr>
          <w:rFonts w:ascii="Consolas" w:eastAsia="Times New Roman" w:hAnsi="Consolas"/>
          <w:color w:val="D4D4D4"/>
          <w:sz w:val="21"/>
          <w:szCs w:val="21"/>
          <w:lang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0384498A" w:rsidR="006A06B2" w:rsidRDefault="006A06B2" w:rsidP="006A06B2"/>
    <w:p w14:paraId="211BCC6C" w14:textId="36FE28D7" w:rsidR="003E02E6" w:rsidRDefault="003E02E6" w:rsidP="009C65BE">
      <w:r>
        <w:lastRenderedPageBreak/>
        <w:t>Para executar os testes, é preciso executar o PHPUNIT por meio de um terminal conforme visto pela</w:t>
      </w:r>
      <w:del w:id="2532" w:author="Ryan Lemos" w:date="2019-10-09T20:50:00Z">
        <w:r w:rsidDel="001A66C9">
          <w:delText xml:space="preserve"> </w:delText>
        </w:r>
      </w:del>
      <w:ins w:id="2533" w:author="Ryan Lemos" w:date="2019-10-09T20:50:00Z">
        <w:r w:rsidR="001A66C9">
          <w:t xml:space="preserve"> </w:t>
        </w:r>
        <w:r w:rsidR="001A66C9">
          <w:fldChar w:fldCharType="begin"/>
        </w:r>
        <w:r w:rsidR="001A66C9">
          <w:instrText xml:space="preserve"> REF _Ref21546662 \h </w:instrText>
        </w:r>
      </w:ins>
      <w:r w:rsidR="001A66C9">
        <w:fldChar w:fldCharType="separate"/>
      </w:r>
      <w:ins w:id="2534" w:author="Ryan Lemos" w:date="2019-10-09T20:50:00Z">
        <w:r w:rsidR="001A66C9">
          <w:t xml:space="preserve">Figura </w:t>
        </w:r>
        <w:r w:rsidR="001A66C9">
          <w:rPr>
            <w:noProof/>
          </w:rPr>
          <w:t>116</w:t>
        </w:r>
        <w:r w:rsidR="001A66C9">
          <w:fldChar w:fldCharType="end"/>
        </w:r>
      </w:ins>
      <w:del w:id="2535" w:author="Ryan Lemos" w:date="2019-10-09T20:50:00Z">
        <w:r w:rsidDel="001A66C9">
          <w:delText>figura x</w:delText>
        </w:r>
      </w:del>
      <w:r>
        <w:t xml:space="preserve">. Deve-se indicar o caminho do arquivo de teste, e no caso da </w:t>
      </w:r>
      <w:ins w:id="2536" w:author="Ryan Lemos" w:date="2019-10-09T21:15:00Z">
        <w:r w:rsidR="005A7551">
          <w:fldChar w:fldCharType="begin"/>
        </w:r>
        <w:r w:rsidR="005A7551">
          <w:instrText xml:space="preserve"> REF _Ref21546662 \h </w:instrText>
        </w:r>
      </w:ins>
      <w:r w:rsidR="005A7551">
        <w:fldChar w:fldCharType="separate"/>
      </w:r>
      <w:ins w:id="2537" w:author="Ryan Lemos" w:date="2019-10-09T21:15:00Z">
        <w:r w:rsidR="005A7551">
          <w:t xml:space="preserve">Figura </w:t>
        </w:r>
        <w:r w:rsidR="005A7551">
          <w:rPr>
            <w:noProof/>
          </w:rPr>
          <w:t>116</w:t>
        </w:r>
        <w:r w:rsidR="005A7551">
          <w:fldChar w:fldCharType="end"/>
        </w:r>
        <w:r w:rsidR="005A7551">
          <w:t xml:space="preserve"> </w:t>
        </w:r>
      </w:ins>
      <w:del w:id="2538"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2539" w:author="Ryan Lemos" w:date="2019-10-09T21:15:00Z">
        <w:r w:rsidR="009C65BE" w:rsidDel="005A7551">
          <w:delText xml:space="preserve"> </w:delText>
        </w:r>
      </w:del>
      <w:ins w:id="2540" w:author="Ryan Lemos" w:date="2019-10-09T21:15:00Z">
        <w:r w:rsidR="005A7551">
          <w:t xml:space="preserve"> </w:t>
        </w:r>
        <w:r w:rsidR="005A7551">
          <w:fldChar w:fldCharType="begin"/>
        </w:r>
        <w:r w:rsidR="005A7551">
          <w:instrText xml:space="preserve"> REF _Ref21546662 \h </w:instrText>
        </w:r>
      </w:ins>
      <w:r w:rsidR="005A7551">
        <w:fldChar w:fldCharType="separate"/>
      </w:r>
      <w:ins w:id="2541" w:author="Ryan Lemos" w:date="2019-10-09T21:15:00Z">
        <w:r w:rsidR="005A7551">
          <w:t xml:space="preserve">Figura </w:t>
        </w:r>
        <w:r w:rsidR="005A7551">
          <w:rPr>
            <w:noProof/>
          </w:rPr>
          <w:t>116</w:t>
        </w:r>
        <w:r w:rsidR="005A7551">
          <w:fldChar w:fldCharType="end"/>
        </w:r>
      </w:ins>
      <w:del w:id="2542"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756977C7" w:rsidR="00EC6FD7" w:rsidRDefault="00EC6FD7" w:rsidP="005074A5">
      <w:pPr>
        <w:pStyle w:val="Legenda"/>
        <w:keepNext/>
      </w:pPr>
      <w:bookmarkStart w:id="2543" w:name="_Ref21546662"/>
      <w:r>
        <w:t xml:space="preserve">Figura </w:t>
      </w:r>
      <w:fldSimple w:instr=" SEQ Figura \* ARABIC ">
        <w:ins w:id="2544" w:author="Ryan Lemos" w:date="2019-10-09T09:44:00Z">
          <w:r w:rsidR="00511CE0">
            <w:rPr>
              <w:noProof/>
            </w:rPr>
            <w:t>116</w:t>
          </w:r>
        </w:ins>
        <w:del w:id="2545" w:author="Ryan Lemos" w:date="2019-10-07T11:05:00Z">
          <w:r w:rsidR="00D343FF" w:rsidDel="00EA672B">
            <w:rPr>
              <w:noProof/>
            </w:rPr>
            <w:delText>119</w:delText>
          </w:r>
        </w:del>
      </w:fldSimple>
      <w:bookmarkEnd w:id="2543"/>
      <w:r>
        <w:t xml:space="preserve"> - Execução de um teste no PHPUNIT</w:t>
      </w:r>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1847850"/>
                    </a:xfrm>
                    <a:prstGeom prst="rect">
                      <a:avLst/>
                    </a:prstGeom>
                  </pic:spPr>
                </pic:pic>
              </a:graphicData>
            </a:graphic>
          </wp:inline>
        </w:drawing>
      </w:r>
    </w:p>
    <w:p w14:paraId="20EF3BC0" w14:textId="77777777" w:rsidR="0066124C" w:rsidRDefault="0066124C" w:rsidP="005074A5">
      <w:pPr>
        <w:pStyle w:val="Ttulo1"/>
        <w:numPr>
          <w:ilvl w:val="0"/>
          <w:numId w:val="0"/>
        </w:numPr>
      </w:pPr>
    </w:p>
    <w:p w14:paraId="6C31B15E" w14:textId="222FDAF2" w:rsidR="00E55893" w:rsidRPr="005074A5" w:rsidRDefault="00E55893" w:rsidP="00E55893">
      <w:pPr>
        <w:pStyle w:val="Ttulo1"/>
      </w:pPr>
      <w:bookmarkStart w:id="2546" w:name="_Toc21505926"/>
      <w:r w:rsidRPr="005074A5">
        <w:t>Utilização</w:t>
      </w:r>
      <w:r w:rsidR="00723C16" w:rsidRPr="005074A5">
        <w:t xml:space="preserve"> do ambiente</w:t>
      </w:r>
      <w:bookmarkEnd w:id="2546"/>
    </w:p>
    <w:p w14:paraId="33C87CA9" w14:textId="77777777" w:rsidR="00BE08AB" w:rsidRPr="005074A5" w:rsidRDefault="00BE08AB" w:rsidP="00BE08AB"/>
    <w:p w14:paraId="6A6EE593" w14:textId="52C7EED7" w:rsidR="00BE08AB" w:rsidRDefault="00BE08AB" w:rsidP="00BE08AB">
      <w:r>
        <w:t>Como o desenvolvimento desse ambiente foi guiado por uma metodologia iterativa, conforme visto na seção x,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escola cadastraria cada usuário e no momento do cadastro possibilitasse a escolha da senha e do nome do usuário pela pessoa cadastrada. Porém não foi isso que ocorreu, </w:t>
      </w:r>
      <w:r w:rsidR="00801304">
        <w:t xml:space="preserve">a escola cadastrou todos os alunos e professores e manteve um registro em um caderno de nomes de usuários e senhas. Posteriormente enviando aos devidos usuários seus acessos. Ao total foram cadastrados </w:t>
      </w:r>
      <w:r w:rsidR="00801304">
        <w:lastRenderedPageBreak/>
        <w:t>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2547" w:name="_Toc21505927"/>
      <w:r w:rsidRPr="005074A5">
        <w:t>Considerações finais</w:t>
      </w:r>
      <w:bookmarkEnd w:id="2547"/>
    </w:p>
    <w:p w14:paraId="5BE1101D" w14:textId="394F89E8" w:rsidR="007216C5" w:rsidRPr="00596E44" w:rsidRDefault="00E55893">
      <w:pPr>
        <w:pStyle w:val="Ttulo2"/>
        <w:rPr>
          <w:lang w:val="en-US"/>
        </w:rPr>
      </w:pPr>
      <w:bookmarkStart w:id="2548" w:name="_Toc21505928"/>
      <w:r w:rsidRPr="005074A5">
        <w:t>Trabalhos futuros</w:t>
      </w:r>
      <w:bookmarkEnd w:id="2548"/>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2549" w:name="_Toc21505929"/>
      <w:r>
        <w:lastRenderedPageBreak/>
        <w:t>Referências</w:t>
      </w:r>
      <w:bookmarkEnd w:id="2549"/>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2550" w:author="Ryan Lemos" w:date="2019-10-05T19:58:00Z"/>
          <w:noProof/>
        </w:rPr>
      </w:pPr>
    </w:p>
    <w:p w14:paraId="19194C5B" w14:textId="25418B9A" w:rsidR="006031D7" w:rsidRDefault="006031D7" w:rsidP="000809C2">
      <w:pPr>
        <w:spacing w:line="240" w:lineRule="auto"/>
        <w:ind w:firstLine="0"/>
        <w:jc w:val="left"/>
        <w:rPr>
          <w:ins w:id="2551" w:author="Ryan Lemos" w:date="2019-10-05T19:58:00Z"/>
          <w:noProof/>
        </w:rPr>
      </w:pPr>
      <w:ins w:id="2552" w:author="Ryan Lemos" w:date="2019-10-05T19:58:00Z">
        <w:r>
          <w:rPr>
            <w:noProof/>
          </w:rPr>
          <w:t xml:space="preserve">BALDUINO, P. </w:t>
        </w:r>
        <w:r w:rsidRPr="006031D7">
          <w:rPr>
            <w:b/>
            <w:bCs/>
            <w:noProof/>
            <w:rPrChange w:id="2553" w:author="Ryan Lemos" w:date="2019-10-05T19:59:00Z">
              <w:rPr>
                <w:noProof/>
              </w:rPr>
            </w:rPrChange>
          </w:rPr>
          <w:t xml:space="preserve">Dominando JavaScript com </w:t>
        </w:r>
      </w:ins>
      <w:ins w:id="2554" w:author="Ryan Lemos" w:date="2019-10-05T19:59:00Z">
        <w:r w:rsidRPr="006031D7">
          <w:rPr>
            <w:b/>
            <w:bCs/>
            <w:noProof/>
            <w:rPrChange w:id="2555" w:author="Ryan Lemos" w:date="2019-10-05T19:59:00Z">
              <w:rPr>
                <w:noProof/>
              </w:rPr>
            </w:rPrChange>
          </w:rPr>
          <w:t>jQ</w:t>
        </w:r>
      </w:ins>
      <w:ins w:id="2556" w:author="Ryan Lemos" w:date="2019-10-05T19:58:00Z">
        <w:r w:rsidRPr="006031D7">
          <w:rPr>
            <w:b/>
            <w:bCs/>
            <w:noProof/>
            <w:rPrChange w:id="2557" w:author="Ryan Lemos" w:date="2019-10-05T19:59:00Z">
              <w:rPr>
                <w:noProof/>
              </w:rPr>
            </w:rPrChange>
          </w:rPr>
          <w:t>uery</w:t>
        </w:r>
        <w:r>
          <w:rPr>
            <w:noProof/>
          </w:rPr>
          <w:t>.</w:t>
        </w:r>
      </w:ins>
      <w:ins w:id="2558" w:author="Ryan Lemos" w:date="2019-10-05T19:59:00Z">
        <w:r>
          <w:rPr>
            <w:noProof/>
          </w:rPr>
          <w:t xml:space="preserve"> </w:t>
        </w:r>
      </w:ins>
      <w:ins w:id="2559" w:author="Ryan Lemos" w:date="2019-10-05T20:00:00Z">
        <w:r w:rsidR="00B85A5D" w:rsidRPr="005074A5">
          <w:rPr>
            <w:noProof/>
          </w:rPr>
          <w:t xml:space="preserve">São Paulo: Casa do Código, </w:t>
        </w:r>
      </w:ins>
      <w:ins w:id="2560" w:author="Ryan Lemos" w:date="2019-10-05T20:03:00Z">
        <w:r w:rsidR="00B85A5D" w:rsidRPr="00B85A5D">
          <w:rPr>
            <w:noProof/>
          </w:rPr>
          <w:t>2014</w:t>
        </w:r>
      </w:ins>
      <w:ins w:id="2561"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2562" w:author="Ryan Lemos" w:date="2019-10-07T09:02:00Z"/>
          <w:noProof/>
        </w:rPr>
      </w:pPr>
    </w:p>
    <w:p w14:paraId="421C749F" w14:textId="2B67C45C" w:rsidR="00DC21E5" w:rsidRPr="00DC21E5" w:rsidRDefault="00DC21E5" w:rsidP="000809C2">
      <w:pPr>
        <w:spacing w:line="240" w:lineRule="auto"/>
        <w:ind w:firstLine="0"/>
        <w:jc w:val="left"/>
        <w:rPr>
          <w:ins w:id="2563" w:author="Ryan Lemos" w:date="2019-10-07T09:02:00Z"/>
          <w:noProof/>
        </w:rPr>
      </w:pPr>
      <w:ins w:id="2564" w:author="Ryan Lemos" w:date="2019-10-07T09:02:00Z">
        <w:r w:rsidRPr="00DC21E5">
          <w:rPr>
            <w:noProof/>
            <w:lang w:val="en-US"/>
            <w:rPrChange w:id="2565" w:author="Ryan Lemos" w:date="2019-10-07T09:03:00Z">
              <w:rPr>
                <w:noProof/>
              </w:rPr>
            </w:rPrChange>
          </w:rPr>
          <w:t xml:space="preserve">BERGMANN, S. </w:t>
        </w:r>
      </w:ins>
      <w:ins w:id="2566" w:author="Ryan Lemos" w:date="2019-10-07T09:03:00Z">
        <w:r w:rsidRPr="00DC21E5">
          <w:rPr>
            <w:b/>
            <w:bCs/>
            <w:noProof/>
            <w:lang w:val="en-US"/>
            <w:rPrChange w:id="2567" w:author="Ryan Lemos" w:date="2019-10-07T09:03:00Z">
              <w:rPr>
                <w:noProof/>
              </w:rPr>
            </w:rPrChange>
          </w:rPr>
          <w:t>Welcome to PHPUnit</w:t>
        </w:r>
        <w:r w:rsidRPr="00DC21E5">
          <w:rPr>
            <w:noProof/>
            <w:lang w:val="en-US"/>
            <w:rPrChange w:id="2568" w:author="Ryan Lemos" w:date="2019-10-07T09:03:00Z">
              <w:rPr>
                <w:b/>
                <w:bCs/>
                <w:noProof/>
                <w:lang w:val="en-US"/>
              </w:rPr>
            </w:rPrChange>
          </w:rPr>
          <w:t>.</w:t>
        </w:r>
        <w:r>
          <w:rPr>
            <w:noProof/>
            <w:lang w:val="en-US"/>
          </w:rPr>
          <w:t xml:space="preserve"> </w:t>
        </w:r>
        <w:r w:rsidRPr="00DC21E5">
          <w:rPr>
            <w:noProof/>
            <w:rPrChange w:id="2569"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2570"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2571"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2572"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2573" w:author="Ryan Lemos" w:date="2019-10-05T19:47:00Z"/>
          <w:noProof/>
          <w:lang w:val="en-US"/>
          <w:rPrChange w:id="2574" w:author="Ryan Lemos" w:date="2019-10-07T08:43:00Z">
            <w:rPr>
              <w:ins w:id="2575" w:author="Ryan Lemos" w:date="2019-10-05T19:47:00Z"/>
              <w:noProof/>
            </w:rPr>
          </w:rPrChange>
        </w:rPr>
      </w:pPr>
    </w:p>
    <w:p w14:paraId="565718C1" w14:textId="008DC42D" w:rsidR="00552280" w:rsidRPr="00681596" w:rsidRDefault="00552280" w:rsidP="000809C2">
      <w:pPr>
        <w:spacing w:line="240" w:lineRule="auto"/>
        <w:ind w:firstLine="0"/>
        <w:jc w:val="left"/>
        <w:rPr>
          <w:ins w:id="2576" w:author="Ryan Lemos" w:date="2019-10-05T19:47:00Z"/>
          <w:noProof/>
        </w:rPr>
      </w:pPr>
      <w:ins w:id="2577" w:author="Ryan Lemos" w:date="2019-10-05T19:47:00Z">
        <w:r w:rsidRPr="00552280">
          <w:rPr>
            <w:noProof/>
            <w:lang w:val="en-US"/>
            <w:rPrChange w:id="2578" w:author="Ryan Lemos" w:date="2019-10-05T19:48:00Z">
              <w:rPr>
                <w:noProof/>
              </w:rPr>
            </w:rPrChange>
          </w:rPr>
          <w:lastRenderedPageBreak/>
          <w:t>DUCKECTT, J. J</w:t>
        </w:r>
      </w:ins>
      <w:ins w:id="2579" w:author="Ryan Lemos" w:date="2019-10-05T19:48:00Z">
        <w:r w:rsidRPr="00552280">
          <w:rPr>
            <w:noProof/>
            <w:lang w:val="en-US"/>
            <w:rPrChange w:id="2580" w:author="Ryan Lemos" w:date="2019-10-05T19:48:00Z">
              <w:rPr>
                <w:noProof/>
              </w:rPr>
            </w:rPrChange>
          </w:rPr>
          <w:t xml:space="preserve">avaScript &amp; JQUERY: </w:t>
        </w:r>
        <w:r w:rsidRPr="00552280">
          <w:rPr>
            <w:i/>
            <w:iCs/>
            <w:noProof/>
            <w:lang w:val="en-US"/>
            <w:rPrChange w:id="2581" w:author="Ryan Lemos" w:date="2019-10-05T19:49:00Z">
              <w:rPr>
                <w:noProof/>
              </w:rPr>
            </w:rPrChange>
          </w:rPr>
          <w:t>I</w:t>
        </w:r>
        <w:r w:rsidRPr="00552280">
          <w:rPr>
            <w:i/>
            <w:iCs/>
            <w:noProof/>
            <w:lang w:val="en-US"/>
            <w:rPrChange w:id="2582" w:author="Ryan Lemos" w:date="2019-10-05T19:49:00Z">
              <w:rPr>
                <w:noProof/>
                <w:lang w:val="en-US"/>
              </w:rPr>
            </w:rPrChange>
          </w:rPr>
          <w:t>nteractive front-end web development</w:t>
        </w:r>
        <w:r>
          <w:rPr>
            <w:noProof/>
            <w:lang w:val="en-US"/>
          </w:rPr>
          <w:t>.</w:t>
        </w:r>
      </w:ins>
      <w:ins w:id="2583" w:author="Ryan Lemos" w:date="2019-10-05T19:49:00Z">
        <w:r>
          <w:rPr>
            <w:noProof/>
            <w:lang w:val="en-US"/>
          </w:rPr>
          <w:t xml:space="preserve"> </w:t>
        </w:r>
        <w:r w:rsidR="004D1E94" w:rsidRPr="00681596">
          <w:rPr>
            <w:noProof/>
            <w:rPrChange w:id="2584" w:author="Ryan Lemos" w:date="2019-10-07T08:43:00Z">
              <w:rPr>
                <w:noProof/>
                <w:lang w:val="en-US"/>
              </w:rPr>
            </w:rPrChange>
          </w:rPr>
          <w:t xml:space="preserve">Indianapolis: </w:t>
        </w:r>
      </w:ins>
      <w:ins w:id="2585" w:author="Ryan Lemos" w:date="2019-10-05T19:50:00Z">
        <w:r w:rsidR="004D1E94" w:rsidRPr="00681596">
          <w:rPr>
            <w:noProof/>
            <w:rPrChange w:id="2586" w:author="Ryan Lemos" w:date="2019-10-07T08:43:00Z">
              <w:rPr>
                <w:noProof/>
                <w:lang w:val="en-US"/>
              </w:rPr>
            </w:rPrChange>
          </w:rPr>
          <w:t>Wiley, 2014.</w:t>
        </w:r>
      </w:ins>
      <w:ins w:id="2587" w:author="Ryan Lemos" w:date="2019-10-05T19:48:00Z">
        <w:r w:rsidRPr="00681596">
          <w:rPr>
            <w:noProof/>
            <w:rPrChange w:id="2588" w:author="Ryan Lemos" w:date="2019-10-07T08:43:00Z">
              <w:rPr>
                <w:noProof/>
                <w:lang w:val="en-US"/>
              </w:rPr>
            </w:rPrChange>
          </w:rPr>
          <w:t xml:space="preserve"> </w:t>
        </w:r>
      </w:ins>
    </w:p>
    <w:p w14:paraId="2D341A1D" w14:textId="77777777" w:rsidR="00552280" w:rsidRPr="00681596" w:rsidRDefault="00552280"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2589" w:author="Ryan Lemos" w:date="2019-10-07T20:42:00Z">
        <w:r w:rsidR="00BB6D2A">
          <w:rPr>
            <w:noProof/>
          </w:rPr>
          <w:t>c</w:t>
        </w:r>
      </w:ins>
      <w:del w:id="2590"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2591"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2592" w:author="Ryan Lemos" w:date="2019-10-07T20:44:00Z">
        <w:r w:rsidR="00BB6D2A">
          <w:rPr>
            <w:noProof/>
          </w:rPr>
          <w:t>a</w:t>
        </w:r>
      </w:ins>
      <w:del w:id="2593"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2594" w:author="Ryan Lemos" w:date="2019-10-07T20:34:00Z"/>
          <w:noProof/>
        </w:rPr>
      </w:pPr>
    </w:p>
    <w:p w14:paraId="7679FC29" w14:textId="6F975B70" w:rsidR="00E53873" w:rsidRPr="00723C16" w:rsidRDefault="00E53873" w:rsidP="000809C2">
      <w:pPr>
        <w:spacing w:line="240" w:lineRule="auto"/>
        <w:ind w:firstLine="0"/>
        <w:jc w:val="left"/>
        <w:rPr>
          <w:noProof/>
        </w:rPr>
      </w:pPr>
      <w:ins w:id="2595" w:author="Ryan Lemos" w:date="2019-10-07T20:34:00Z">
        <w:r>
          <w:rPr>
            <w:noProof/>
          </w:rPr>
          <w:t xml:space="preserve">GOOGLE. </w:t>
        </w:r>
      </w:ins>
      <w:ins w:id="2596" w:author="Ryan Lemos" w:date="2019-10-07T20:42:00Z">
        <w:r w:rsidR="00BB6D2A" w:rsidRPr="00BB6D2A">
          <w:rPr>
            <w:b/>
            <w:bCs/>
            <w:noProof/>
          </w:rPr>
          <w:t>Chrome DevTools</w:t>
        </w:r>
      </w:ins>
      <w:ins w:id="2597" w:author="Ryan Lemos" w:date="2019-10-07T20:34:00Z">
        <w:r>
          <w:rPr>
            <w:noProof/>
          </w:rPr>
          <w:t>.</w:t>
        </w:r>
      </w:ins>
      <w:ins w:id="2598" w:author="Ryan Lemos" w:date="2019-10-07T20:35:00Z">
        <w:r>
          <w:rPr>
            <w:noProof/>
          </w:rPr>
          <w:t xml:space="preserve"> 2019</w:t>
        </w:r>
      </w:ins>
      <w:ins w:id="2599" w:author="Ryan Lemos" w:date="2019-10-07T20:44:00Z">
        <w:r w:rsidR="00BB6D2A">
          <w:rPr>
            <w:noProof/>
          </w:rPr>
          <w:t>b</w:t>
        </w:r>
      </w:ins>
      <w:ins w:id="2600" w:author="Ryan Lemos" w:date="2019-10-07T20:42:00Z">
        <w:r w:rsidR="00BB6D2A">
          <w:rPr>
            <w:noProof/>
          </w:rPr>
          <w:t>.</w:t>
        </w:r>
      </w:ins>
      <w:ins w:id="2601" w:author="Ryan Lemos" w:date="2019-10-07T20:34:00Z">
        <w:r>
          <w:rPr>
            <w:noProof/>
          </w:rPr>
          <w:t xml:space="preserve"> Disponível em: &lt;</w:t>
        </w:r>
        <w:r w:rsidRPr="00E53873">
          <w:t xml:space="preserve"> </w:t>
        </w:r>
      </w:ins>
      <w:ins w:id="2602" w:author="Ryan Lemos" w:date="2019-10-07T20:42:00Z">
        <w:r w:rsidR="00BB6D2A" w:rsidRPr="00BB6D2A">
          <w:rPr>
            <w:noProof/>
          </w:rPr>
          <w:t xml:space="preserve">https://developers.google.com/web/tools/chrome-devtools?hl=pt-br </w:t>
        </w:r>
      </w:ins>
      <w:ins w:id="2603"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2604" w:author="Ryan Lemos" w:date="2019-10-05T19:14:00Z"/>
          <w:noProof/>
        </w:rPr>
      </w:pPr>
    </w:p>
    <w:p w14:paraId="2777F364" w14:textId="74C6E1AF" w:rsidR="009D3286" w:rsidRDefault="009D3286" w:rsidP="000809C2">
      <w:pPr>
        <w:spacing w:line="240" w:lineRule="auto"/>
        <w:ind w:firstLine="0"/>
        <w:jc w:val="left"/>
        <w:rPr>
          <w:ins w:id="2605" w:author="Ryan Lemos" w:date="2019-10-05T19:14:00Z"/>
          <w:noProof/>
        </w:rPr>
      </w:pPr>
      <w:ins w:id="2606" w:author="Ryan Lemos" w:date="2019-10-05T19:14:00Z">
        <w:r w:rsidRPr="00393D2D">
          <w:rPr>
            <w:noProof/>
          </w:rPr>
          <w:t>KAHLERT, T</w:t>
        </w:r>
      </w:ins>
      <w:ins w:id="2607" w:author="Ryan Lemos" w:date="2019-10-05T19:15:00Z">
        <w:r>
          <w:rPr>
            <w:noProof/>
          </w:rPr>
          <w:t>;</w:t>
        </w:r>
      </w:ins>
      <w:ins w:id="2608"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2609" w:author="Ryan Lemos" w:date="2019-10-05T19:46:00Z">
        <w:r w:rsidR="00D343FF" w:rsidRPr="00D343FF">
          <w:t>https://www.microsoft.com/de-de/techwiese/aktionen/visual-studio-code-ebook-download.aspx</w:t>
        </w:r>
      </w:ins>
      <w:ins w:id="2610"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2611" w:author="Ryan Lemos" w:date="2019-10-07T20:51:00Z"/>
          <w:noProof/>
        </w:rPr>
      </w:pPr>
    </w:p>
    <w:p w14:paraId="0AA53A4E" w14:textId="29B8EF0B" w:rsidR="008839CF" w:rsidRPr="008839CF" w:rsidRDefault="008839CF" w:rsidP="000809C2">
      <w:pPr>
        <w:spacing w:line="240" w:lineRule="auto"/>
        <w:ind w:firstLine="0"/>
        <w:jc w:val="left"/>
        <w:rPr>
          <w:ins w:id="2612" w:author="Ryan Lemos" w:date="2019-10-07T20:51:00Z"/>
          <w:noProof/>
        </w:rPr>
      </w:pPr>
      <w:ins w:id="2613" w:author="Ryan Lemos" w:date="2019-10-07T20:51:00Z">
        <w:r w:rsidRPr="008839CF">
          <w:rPr>
            <w:noProof/>
          </w:rPr>
          <w:t xml:space="preserve">LEWIS; M. </w:t>
        </w:r>
        <w:r w:rsidRPr="008839CF">
          <w:rPr>
            <w:b/>
            <w:bCs/>
            <w:noProof/>
            <w:rPrChange w:id="2614" w:author="Ryan Lemos" w:date="2019-10-07T20:52:00Z">
              <w:rPr>
                <w:noProof/>
              </w:rPr>
            </w:rPrChange>
          </w:rPr>
          <w:t>angular 6.0+ calendar</w:t>
        </w:r>
        <w:r w:rsidRPr="008839CF">
          <w:rPr>
            <w:noProof/>
          </w:rPr>
          <w:t xml:space="preserve">. </w:t>
        </w:r>
      </w:ins>
      <w:ins w:id="2615" w:author="Ryan Lemos" w:date="2019-10-07T20:52:00Z">
        <w:r w:rsidRPr="008839CF">
          <w:rPr>
            <w:noProof/>
            <w:rPrChange w:id="2616" w:author="Ryan Lemos" w:date="2019-10-07T20:52:00Z">
              <w:rPr>
                <w:noProof/>
                <w:lang w:val="en-US"/>
              </w:rPr>
            </w:rPrChange>
          </w:rPr>
          <w:t>s</w:t>
        </w:r>
        <w:r w:rsidRPr="008839CF">
          <w:rPr>
            <w:noProof/>
          </w:rPr>
          <w:t>d</w:t>
        </w:r>
        <w:r w:rsidRPr="008839CF">
          <w:rPr>
            <w:noProof/>
            <w:rPrChange w:id="2617"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2618" w:author="Ryan Lemos" w:date="2019-10-07T20:52:00Z">
              <w:rPr>
                <w:noProof/>
                <w:lang w:val="en-US"/>
              </w:rPr>
            </w:rPrChange>
          </w:rPr>
          <w:t>&gt;</w:t>
        </w:r>
        <w:r>
          <w:rPr>
            <w:noProof/>
          </w:rPr>
          <w:t xml:space="preserve"> A</w:t>
        </w:r>
      </w:ins>
      <w:ins w:id="2619" w:author="Ryan Lemos" w:date="2019-10-07T20:53:00Z">
        <w:r>
          <w:rPr>
            <w:noProof/>
          </w:rPr>
          <w:t>cesso em: 07 out. 2019.</w:t>
        </w:r>
      </w:ins>
    </w:p>
    <w:p w14:paraId="4F7C309A" w14:textId="4BC83CB5" w:rsidR="008839CF" w:rsidRDefault="008839CF" w:rsidP="000809C2">
      <w:pPr>
        <w:spacing w:line="240" w:lineRule="auto"/>
        <w:ind w:firstLine="0"/>
        <w:jc w:val="left"/>
        <w:rPr>
          <w:ins w:id="2620" w:author="Ryan Lemos" w:date="2019-10-07T21:08:00Z"/>
          <w:noProof/>
        </w:rPr>
      </w:pPr>
    </w:p>
    <w:p w14:paraId="5BCDCCA3" w14:textId="1BB8D88B" w:rsidR="005F6213" w:rsidRPr="005F6213" w:rsidRDefault="005F6213" w:rsidP="000809C2">
      <w:pPr>
        <w:spacing w:line="240" w:lineRule="auto"/>
        <w:ind w:firstLine="0"/>
        <w:jc w:val="left"/>
        <w:rPr>
          <w:ins w:id="2621" w:author="Ryan Lemos" w:date="2019-10-07T21:08:00Z"/>
          <w:noProof/>
        </w:rPr>
      </w:pPr>
      <w:ins w:id="2622" w:author="Ryan Lemos" w:date="2019-10-07T21:08:00Z">
        <w:r w:rsidRPr="001D3106">
          <w:rPr>
            <w:noProof/>
          </w:rPr>
          <w:t xml:space="preserve">LIN; L. </w:t>
        </w:r>
        <w:r w:rsidRPr="001D3106">
          <w:rPr>
            <w:b/>
            <w:bCs/>
            <w:noProof/>
            <w:rPrChange w:id="2623" w:author="Ryan Lemos" w:date="2019-10-09T09:18:00Z">
              <w:rPr>
                <w:noProof/>
              </w:rPr>
            </w:rPrChange>
          </w:rPr>
          <w:t>Angular DataTables</w:t>
        </w:r>
        <w:r w:rsidRPr="001D3106">
          <w:rPr>
            <w:noProof/>
          </w:rPr>
          <w:t xml:space="preserve">. </w:t>
        </w:r>
        <w:r w:rsidRPr="005F6213">
          <w:rPr>
            <w:noProof/>
            <w:rPrChange w:id="2624"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2625"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lastRenderedPageBreak/>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2626" w:author="Ryan Lemos" w:date="2019-10-05T18:29:00Z"/>
          <w:noProof/>
        </w:rPr>
      </w:pPr>
      <w:ins w:id="2627"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77777777" w:rsidR="006C22F5" w:rsidRPr="00020347" w:rsidRDefault="006C22F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2628" w:author="Ryan Lemos" w:date="2019-10-05T19:10:00Z"/>
          <w:noProof/>
        </w:rPr>
      </w:pPr>
    </w:p>
    <w:p w14:paraId="720DF6F5" w14:textId="5836335E" w:rsidR="00ED0C47" w:rsidRPr="009D3286" w:rsidRDefault="00ED0C47" w:rsidP="000809C2">
      <w:pPr>
        <w:spacing w:line="240" w:lineRule="auto"/>
        <w:ind w:firstLine="0"/>
        <w:jc w:val="left"/>
        <w:rPr>
          <w:ins w:id="2629" w:author="Ryan Lemos" w:date="2019-10-05T19:10:00Z"/>
          <w:noProof/>
        </w:rPr>
      </w:pPr>
      <w:ins w:id="2630" w:author="Ryan Lemos" w:date="2019-10-05T19:10:00Z">
        <w:r w:rsidRPr="00681596">
          <w:rPr>
            <w:noProof/>
          </w:rPr>
          <w:t>SOLE</w:t>
        </w:r>
      </w:ins>
      <w:ins w:id="2631" w:author="Ryan Lemos" w:date="2019-10-05T19:11:00Z">
        <w:r w:rsidRPr="00681596">
          <w:rPr>
            <w:noProof/>
          </w:rPr>
          <w:t xml:space="preserve">, A. D. </w:t>
        </w:r>
        <w:r w:rsidRPr="00681596">
          <w:rPr>
            <w:b/>
            <w:bCs/>
            <w:noProof/>
            <w:rPrChange w:id="2632" w:author="Ryan Lemos" w:date="2019-10-07T08:43:00Z">
              <w:rPr>
                <w:noProof/>
              </w:rPr>
            </w:rPrChange>
          </w:rPr>
          <w:t>Visual Studi</w:t>
        </w:r>
        <w:r w:rsidRPr="00681596">
          <w:rPr>
            <w:b/>
            <w:bCs/>
            <w:noProof/>
            <w:rPrChange w:id="2633" w:author="Ryan Lemos" w:date="2019-10-07T08:43:00Z">
              <w:rPr>
                <w:noProof/>
                <w:lang w:val="en-US"/>
              </w:rPr>
            </w:rPrChange>
          </w:rPr>
          <w:t>o Code:</w:t>
        </w:r>
        <w:r w:rsidRPr="00681596">
          <w:rPr>
            <w:noProof/>
            <w:rPrChange w:id="2634" w:author="Ryan Lemos" w:date="2019-10-07T08:43:00Z">
              <w:rPr>
                <w:noProof/>
                <w:lang w:val="en-US"/>
              </w:rPr>
            </w:rPrChange>
          </w:rPr>
          <w:t xml:space="preserve"> Succinctly.</w:t>
        </w:r>
      </w:ins>
      <w:ins w:id="2635" w:author="Ryan Lemos" w:date="2019-10-05T19:12:00Z">
        <w:r w:rsidR="009D3286" w:rsidRPr="00681596">
          <w:rPr>
            <w:noProof/>
            <w:rPrChange w:id="2636" w:author="Ryan Lemos" w:date="2019-10-07T08:43:00Z">
              <w:rPr>
                <w:noProof/>
                <w:lang w:val="en-US"/>
              </w:rPr>
            </w:rPrChange>
          </w:rPr>
          <w:t xml:space="preserve"> </w:t>
        </w:r>
        <w:r w:rsidR="009D3286" w:rsidRPr="009D3286">
          <w:rPr>
            <w:noProof/>
            <w:rPrChange w:id="2637" w:author="Ryan Lemos" w:date="2019-10-05T19:13:00Z">
              <w:rPr>
                <w:noProof/>
                <w:lang w:val="en-US"/>
              </w:rPr>
            </w:rPrChange>
          </w:rPr>
          <w:t>Morrisville: Sync</w:t>
        </w:r>
      </w:ins>
      <w:ins w:id="2638" w:author="Ryan Lemos" w:date="2019-10-05T19:13:00Z">
        <w:r w:rsidR="009D3286" w:rsidRPr="009D3286">
          <w:rPr>
            <w:noProof/>
            <w:rPrChange w:id="2639"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2640"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2641"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2642"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2643"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2644"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2645"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2646" w:author="Ryan Lemos" w:date="2019-10-05T20:17:00Z"/>
          <w:noProof/>
          <w:lang w:val="en-US"/>
          <w:rPrChange w:id="2647" w:author="Ryan Lemos" w:date="2019-10-07T08:43:00Z">
            <w:rPr>
              <w:ins w:id="2648" w:author="Ryan Lemos" w:date="2019-10-05T20:17:00Z"/>
              <w:noProof/>
            </w:rPr>
          </w:rPrChange>
        </w:rPr>
      </w:pPr>
    </w:p>
    <w:p w14:paraId="51A848AE" w14:textId="54B44E40" w:rsidR="00D67CFB" w:rsidRPr="00D67CFB" w:rsidRDefault="00D67CFB" w:rsidP="000809C2">
      <w:pPr>
        <w:spacing w:line="240" w:lineRule="auto"/>
        <w:ind w:firstLine="0"/>
        <w:jc w:val="left"/>
        <w:rPr>
          <w:ins w:id="2649" w:author="Ryan Lemos" w:date="2019-10-05T20:18:00Z"/>
          <w:noProof/>
        </w:rPr>
      </w:pPr>
      <w:ins w:id="2650" w:author="Ryan Lemos" w:date="2019-10-05T20:18:00Z">
        <w:r w:rsidRPr="00D67CFB">
          <w:rPr>
            <w:noProof/>
            <w:lang w:val="en-US"/>
            <w:rPrChange w:id="2651" w:author="Ryan Lemos" w:date="2019-10-05T20:18:00Z">
              <w:rPr>
                <w:noProof/>
              </w:rPr>
            </w:rPrChange>
          </w:rPr>
          <w:t xml:space="preserve">SYED, B. A. </w:t>
        </w:r>
        <w:r w:rsidRPr="00D67CFB">
          <w:rPr>
            <w:b/>
            <w:bCs/>
            <w:noProof/>
            <w:lang w:val="en-US"/>
            <w:rPrChange w:id="2652" w:author="Ryan Lemos" w:date="2019-10-05T20:20:00Z">
              <w:rPr>
                <w:noProof/>
              </w:rPr>
            </w:rPrChange>
          </w:rPr>
          <w:t>Deep D</w:t>
        </w:r>
        <w:r w:rsidRPr="00D67CFB">
          <w:rPr>
            <w:b/>
            <w:bCs/>
            <w:noProof/>
            <w:lang w:val="en-US"/>
            <w:rPrChange w:id="2653" w:author="Ryan Lemos" w:date="2019-10-05T20:20:00Z">
              <w:rPr>
                <w:noProof/>
                <w:lang w:val="en-US"/>
              </w:rPr>
            </w:rPrChange>
          </w:rPr>
          <w:t>ive In TypeScript</w:t>
        </w:r>
      </w:ins>
      <w:ins w:id="2654" w:author="Ryan Lemos" w:date="2019-10-05T20:20:00Z">
        <w:r>
          <w:rPr>
            <w:b/>
            <w:bCs/>
            <w:noProof/>
            <w:lang w:val="en-US"/>
          </w:rPr>
          <w:t>.</w:t>
        </w:r>
        <w:r>
          <w:rPr>
            <w:noProof/>
            <w:lang w:val="en-US"/>
          </w:rPr>
          <w:t xml:space="preserve"> </w:t>
        </w:r>
      </w:ins>
      <w:ins w:id="2655" w:author="Ryan Lemos" w:date="2019-10-05T20:22:00Z">
        <w:r w:rsidRPr="00D67CFB">
          <w:rPr>
            <w:noProof/>
            <w:rPrChange w:id="2656" w:author="Ryan Lemos" w:date="2019-10-05T20:23:00Z">
              <w:rPr>
                <w:noProof/>
                <w:lang w:val="en-US"/>
              </w:rPr>
            </w:rPrChange>
          </w:rPr>
          <w:t xml:space="preserve">2016. </w:t>
        </w:r>
      </w:ins>
      <w:ins w:id="2657" w:author="Ryan Lemos" w:date="2019-10-05T20:21:00Z">
        <w:r w:rsidRPr="00D67CFB">
          <w:rPr>
            <w:noProof/>
            <w:rPrChange w:id="2658" w:author="Ryan Lemos" w:date="2019-10-05T20:23:00Z">
              <w:rPr>
                <w:noProof/>
                <w:lang w:val="en-US"/>
              </w:rPr>
            </w:rPrChange>
          </w:rPr>
          <w:t xml:space="preserve">Disponível em: </w:t>
        </w:r>
      </w:ins>
      <w:ins w:id="2659" w:author="Ryan Lemos" w:date="2019-10-05T20:23:00Z">
        <w:r>
          <w:rPr>
            <w:noProof/>
          </w:rPr>
          <w:t>&lt;</w:t>
        </w:r>
        <w:r w:rsidRPr="00D67CFB">
          <w:t xml:space="preserve"> </w:t>
        </w:r>
        <w:r w:rsidRPr="00D67CFB">
          <w:rPr>
            <w:noProof/>
          </w:rPr>
          <w:t>https://legacy.gitbook.com/book/basarat/typescript/details</w:t>
        </w:r>
        <w:r>
          <w:rPr>
            <w:noProof/>
          </w:rPr>
          <w:t>&gt; Acesso em</w:t>
        </w:r>
      </w:ins>
      <w:ins w:id="2660" w:author="Ryan Lemos" w:date="2019-10-05T20:24:00Z">
        <w:r>
          <w:rPr>
            <w:noProof/>
          </w:rPr>
          <w:t>: 05 out. 2019.</w:t>
        </w:r>
      </w:ins>
    </w:p>
    <w:p w14:paraId="54CB6150" w14:textId="3A5F4EF7" w:rsidR="00D67CFB" w:rsidRDefault="00D67CFB" w:rsidP="000809C2">
      <w:pPr>
        <w:spacing w:line="240" w:lineRule="auto"/>
        <w:ind w:firstLine="0"/>
        <w:jc w:val="left"/>
        <w:rPr>
          <w:ins w:id="2661" w:author="Ryan Lemos" w:date="2019-10-09T09:25:00Z"/>
          <w:noProof/>
        </w:rPr>
      </w:pPr>
    </w:p>
    <w:p w14:paraId="75651DFD" w14:textId="368A0B6E" w:rsidR="00CC0E1E" w:rsidRPr="00B23593" w:rsidRDefault="00DE2B76" w:rsidP="000809C2">
      <w:pPr>
        <w:spacing w:line="240" w:lineRule="auto"/>
        <w:ind w:firstLine="0"/>
        <w:jc w:val="left"/>
        <w:rPr>
          <w:ins w:id="2662" w:author="Ryan Lemos" w:date="2019-10-09T09:25:00Z"/>
          <w:noProof/>
        </w:rPr>
      </w:pPr>
      <w:ins w:id="2663" w:author="Ryan Lemos" w:date="2019-10-09T09:25:00Z">
        <w:r w:rsidRPr="00DE2B76">
          <w:rPr>
            <w:noProof/>
            <w:lang w:val="en-US"/>
            <w:rPrChange w:id="2664" w:author="Ryan Lemos" w:date="2019-10-09T09:27:00Z">
              <w:rPr>
                <w:noProof/>
              </w:rPr>
            </w:rPrChange>
          </w:rPr>
          <w:t>SWEETALERT2</w:t>
        </w:r>
      </w:ins>
      <w:ins w:id="2665" w:author="Ryan Lemos" w:date="2019-10-09T09:26:00Z">
        <w:r w:rsidRPr="00DE2B76">
          <w:rPr>
            <w:noProof/>
            <w:lang w:val="en-US"/>
            <w:rPrChange w:id="2666" w:author="Ryan Lemos" w:date="2019-10-09T09:27:00Z">
              <w:rPr>
                <w:noProof/>
              </w:rPr>
            </w:rPrChange>
          </w:rPr>
          <w:t xml:space="preserve">. </w:t>
        </w:r>
      </w:ins>
      <w:ins w:id="2667" w:author="Ryan Lemos" w:date="2019-10-09T09:27:00Z">
        <w:r w:rsidRPr="00DE2B76">
          <w:rPr>
            <w:b/>
            <w:bCs/>
            <w:noProof/>
            <w:lang w:val="en-US"/>
            <w:rPrChange w:id="2668" w:author="Ryan Lemos" w:date="2019-10-09T09:27:00Z">
              <w:rPr>
                <w:noProof/>
              </w:rPr>
            </w:rPrChange>
          </w:rPr>
          <w:t>Sweet Alert 2</w:t>
        </w:r>
        <w:r>
          <w:rPr>
            <w:noProof/>
            <w:lang w:val="en-US"/>
          </w:rPr>
          <w:t>:</w:t>
        </w:r>
        <w:r w:rsidRPr="00DE2B76">
          <w:rPr>
            <w:noProof/>
            <w:lang w:val="en-US"/>
            <w:rPrChange w:id="2669" w:author="Ryan Lemos" w:date="2019-10-09T09:27:00Z">
              <w:rPr>
                <w:noProof/>
              </w:rPr>
            </w:rPrChange>
          </w:rPr>
          <w:t xml:space="preserve"> </w:t>
        </w:r>
        <w:r w:rsidRPr="00DE2B76">
          <w:rPr>
            <w:noProof/>
            <w:lang w:val="en-US"/>
          </w:rPr>
          <w:t>A</w:t>
        </w:r>
        <w:r w:rsidRPr="00DE2B76">
          <w:rPr>
            <w:noProof/>
            <w:lang w:val="en-US"/>
            <w:rPrChange w:id="2670" w:author="Ryan Lemos" w:date="2019-10-09T09:27:00Z">
              <w:rPr>
                <w:noProof/>
              </w:rPr>
            </w:rPrChange>
          </w:rPr>
          <w:t xml:space="preserve"> beautiful, responsive, customizable, accessible (wai-aria) replacement for javascript's popup boxes</w:t>
        </w:r>
      </w:ins>
      <w:ins w:id="2671" w:author="Ryan Lemos" w:date="2019-10-09T09:28:00Z">
        <w:r>
          <w:rPr>
            <w:noProof/>
            <w:lang w:val="en-US"/>
          </w:rPr>
          <w:t xml:space="preserve">. </w:t>
        </w:r>
        <w:r w:rsidRPr="00B23593">
          <w:rPr>
            <w:noProof/>
            <w:rPrChange w:id="2672"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lastRenderedPageBreak/>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2673" w:author="Ryan Lemos" w:date="2019-10-05T20:48:00Z"/>
          <w:noProof/>
        </w:rPr>
      </w:pPr>
    </w:p>
    <w:p w14:paraId="33EC5296" w14:textId="125F5321" w:rsidR="00C23F2F" w:rsidRDefault="00C23F2F" w:rsidP="000809C2">
      <w:pPr>
        <w:spacing w:line="240" w:lineRule="auto"/>
        <w:ind w:firstLine="0"/>
        <w:jc w:val="left"/>
        <w:rPr>
          <w:ins w:id="2674" w:author="Ryan Lemos" w:date="2019-10-05T20:48:00Z"/>
          <w:noProof/>
        </w:rPr>
      </w:pPr>
      <w:ins w:id="2675" w:author="Ryan Lemos" w:date="2019-10-05T20:48:00Z">
        <w:r>
          <w:rPr>
            <w:noProof/>
          </w:rPr>
          <w:t>TURINI, R.</w:t>
        </w:r>
      </w:ins>
      <w:ins w:id="2676" w:author="Ryan Lemos" w:date="2019-10-05T20:49:00Z">
        <w:r>
          <w:rPr>
            <w:noProof/>
          </w:rPr>
          <w:t xml:space="preserve"> </w:t>
        </w:r>
        <w:r w:rsidRPr="00C23F2F">
          <w:rPr>
            <w:b/>
            <w:bCs/>
            <w:noProof/>
            <w:rPrChange w:id="2677"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2678" w:name="_Toc2150593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678"/>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0" w:author="Karine Martins" w:date="2019-09-16T08:10:00Z" w:initials="KM">
    <w:p w14:paraId="14AD2452" w14:textId="2E11960B" w:rsidR="00B32D53" w:rsidRDefault="00B32D53">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516" w:author="Karine Martins" w:date="2019-09-16T08:15:00Z" w:initials="KM">
    <w:p w14:paraId="46479457" w14:textId="1DC785ED" w:rsidR="00B32D53" w:rsidRDefault="00B32D53">
      <w:pPr>
        <w:pStyle w:val="Textodecomentrio"/>
      </w:pPr>
      <w:r>
        <w:rPr>
          <w:rStyle w:val="Refdecomentrio"/>
        </w:rPr>
        <w:annotationRef/>
      </w:r>
      <w:r>
        <w:t xml:space="preserve">Segue-se a ordem alfabética. Primeiro a, depois b. </w:t>
      </w:r>
    </w:p>
  </w:comment>
  <w:comment w:id="591" w:author="Karine Martins" w:date="2019-09-16T08:51:00Z" w:initials="KM">
    <w:p w14:paraId="03D6273A" w14:textId="0BFB8C7C" w:rsidR="00B32D53" w:rsidRDefault="00B32D53">
      <w:pPr>
        <w:pStyle w:val="Textodecomentrio"/>
      </w:pPr>
      <w:r>
        <w:rPr>
          <w:rStyle w:val="Refdecomentrio"/>
        </w:rPr>
        <w:annotationRef/>
      </w:r>
      <w:r>
        <w:t>B antes de a?</w:t>
      </w:r>
    </w:p>
  </w:comment>
  <w:comment w:id="595" w:author="Ryan Lemos" w:date="2019-09-22T14:07:00Z" w:initials="RL">
    <w:p w14:paraId="1F21C6CB" w14:textId="60C117EA" w:rsidR="00B32D53" w:rsidRDefault="00B32D53">
      <w:pPr>
        <w:pStyle w:val="Textodecomentrio"/>
      </w:pPr>
      <w:r>
        <w:rPr>
          <w:rStyle w:val="Refdecomentrio"/>
        </w:rPr>
        <w:annotationRef/>
      </w:r>
      <w:r>
        <w:t>Escrever sobre os navegadores web e seus recursos</w:t>
      </w:r>
    </w:p>
  </w:comment>
  <w:comment w:id="598" w:author="Ryan Lemos" w:date="2019-09-22T14:17:00Z" w:initials="RL">
    <w:p w14:paraId="2D709400" w14:textId="1A9A0CFB" w:rsidR="00B32D53" w:rsidRDefault="00B32D53">
      <w:pPr>
        <w:pStyle w:val="Textodecomentrio"/>
      </w:pPr>
      <w:r>
        <w:rPr>
          <w:rStyle w:val="Refdecomentrio"/>
        </w:rPr>
        <w:annotationRef/>
      </w:r>
      <w:r>
        <w:t>Escrever sobre o VSCODE</w:t>
      </w:r>
    </w:p>
  </w:comment>
  <w:comment w:id="714" w:author="Ryan Lemos" w:date="2019-10-07T19:59:00Z" w:initials="RL">
    <w:p w14:paraId="55C5D4FD" w14:textId="4A6A8ED4" w:rsidR="00B32D53" w:rsidRDefault="00B32D53">
      <w:pPr>
        <w:pStyle w:val="Textodecomentrio"/>
      </w:pPr>
      <w:r>
        <w:rPr>
          <w:rStyle w:val="Refdecomentrio"/>
        </w:rPr>
        <w:annotationRef/>
      </w:r>
      <w:r>
        <w:t>Escrever mais sobre Javascript</w:t>
      </w:r>
    </w:p>
  </w:comment>
  <w:comment w:id="785" w:author="Ryan Lemos" w:date="2019-09-22T14:19:00Z" w:initials="RL">
    <w:p w14:paraId="1F1AC1CD" w14:textId="238AF01C" w:rsidR="00B32D53" w:rsidRDefault="00B32D53">
      <w:pPr>
        <w:pStyle w:val="Textodecomentrio"/>
      </w:pPr>
      <w:r>
        <w:rPr>
          <w:rStyle w:val="Refdecomentrio"/>
        </w:rPr>
        <w:annotationRef/>
      </w:r>
      <w:r>
        <w:t>Escrever sobre o JSON</w:t>
      </w:r>
    </w:p>
  </w:comment>
  <w:comment w:id="943" w:author="Ryan Lemos" w:date="2019-09-22T14:09:00Z" w:initials="RL">
    <w:p w14:paraId="01DBE393" w14:textId="3ECEDB66" w:rsidR="00B32D53" w:rsidRDefault="00B32D53">
      <w:pPr>
        <w:pStyle w:val="Textodecomentrio"/>
      </w:pPr>
      <w:r>
        <w:rPr>
          <w:rStyle w:val="Refdecomentrio"/>
        </w:rPr>
        <w:annotationRef/>
      </w:r>
      <w:r>
        <w:t>Escrever sobre o php unit</w:t>
      </w:r>
    </w:p>
  </w:comment>
  <w:comment w:id="948" w:author="Ryan Lemos" w:date="2019-09-22T14:10:00Z" w:initials="RL">
    <w:p w14:paraId="20C39DAA" w14:textId="600BC011" w:rsidR="00B32D53" w:rsidRDefault="00B32D53">
      <w:pPr>
        <w:pStyle w:val="Textodecomentrio"/>
      </w:pPr>
      <w:r>
        <w:rPr>
          <w:rStyle w:val="Refdecomentrio"/>
        </w:rPr>
        <w:annotationRef/>
      </w:r>
      <w:r>
        <w:t>Escrever sobre o artisan</w:t>
      </w:r>
    </w:p>
  </w:comment>
  <w:comment w:id="1349" w:author="Ryan Lemos" w:date="2019-10-07T11:16:00Z" w:initials="RL">
    <w:p w14:paraId="0FAF8FEF" w14:textId="2B156014" w:rsidR="00B32D53" w:rsidRDefault="00B32D53">
      <w:pPr>
        <w:pStyle w:val="Textodecomentrio"/>
      </w:pPr>
      <w:r>
        <w:rPr>
          <w:rStyle w:val="Refdecomentrio"/>
        </w:rPr>
        <w:annotationRef/>
      </w:r>
      <w:r>
        <w:t>Falar sobre o modelo E-R</w:t>
      </w:r>
    </w:p>
  </w:comment>
  <w:comment w:id="1347" w:author="Ryan Lemos" w:date="2019-10-07T11:24:00Z" w:initials="RL">
    <w:p w14:paraId="04B26414" w14:textId="416D3861" w:rsidR="00B32D53" w:rsidRDefault="00B32D53">
      <w:pPr>
        <w:pStyle w:val="Textodecomentrio"/>
      </w:pPr>
      <w:r>
        <w:rPr>
          <w:rStyle w:val="Refdecomentrio"/>
        </w:rPr>
        <w:annotationRef/>
      </w:r>
      <w:r>
        <w:t>Falar sobre o modelo E-R</w:t>
      </w:r>
    </w:p>
  </w:comment>
  <w:comment w:id="1463" w:author="Karine Martins" w:date="2019-09-16T09:36:00Z" w:initials="KM">
    <w:p w14:paraId="55BBEA7D" w14:textId="46336C44" w:rsidR="00B32D53" w:rsidRDefault="00B32D53">
      <w:pPr>
        <w:pStyle w:val="Textodecomentrio"/>
      </w:pPr>
      <w:r>
        <w:rPr>
          <w:rStyle w:val="Refdecomentrio"/>
        </w:rPr>
        <w:annotationRef/>
      </w:r>
      <w:r>
        <w:t>Não consta no referencial teórico.</w:t>
      </w:r>
    </w:p>
  </w:comment>
  <w:comment w:id="1464" w:author="Ryan Lemos" w:date="2019-10-07T21:02:00Z" w:initials="RL">
    <w:p w14:paraId="00F82864" w14:textId="752758BA" w:rsidR="00B32D53" w:rsidRDefault="00B32D53">
      <w:pPr>
        <w:pStyle w:val="Textodecomentrio"/>
      </w:pPr>
      <w:r>
        <w:rPr>
          <w:rStyle w:val="Refdecomentrio"/>
        </w:rPr>
        <w:annotationRef/>
      </w:r>
      <w:r>
        <w:t>Falar a versão</w:t>
      </w:r>
    </w:p>
  </w:comment>
  <w:comment w:id="1536" w:author="Karine Martins" w:date="2019-09-16T09:41:00Z" w:initials="KM">
    <w:p w14:paraId="1352919B" w14:textId="083707E2" w:rsidR="00B32D53" w:rsidRDefault="00B32D53">
      <w:pPr>
        <w:pStyle w:val="Textodecomentrio"/>
      </w:pPr>
      <w:r>
        <w:rPr>
          <w:rStyle w:val="Refdecomentrio"/>
        </w:rPr>
        <w:annotationRef/>
      </w:r>
      <w:r>
        <w:rPr>
          <w:noProof/>
        </w:rPr>
        <w:t>Não tem legnda e fonte, além da figura não ser mencionada no texto.</w:t>
      </w:r>
    </w:p>
  </w:comment>
  <w:comment w:id="1636" w:author="Ryan Lemos" w:date="2019-09-28T11:19:00Z" w:initials="RL">
    <w:p w14:paraId="2DD3EADC" w14:textId="5C650B78" w:rsidR="00B32D53" w:rsidRDefault="00B32D53">
      <w:pPr>
        <w:pStyle w:val="Textodecomentrio"/>
      </w:pPr>
      <w:r>
        <w:rPr>
          <w:rStyle w:val="Refdecomentrio"/>
        </w:rPr>
        <w:annotationRef/>
      </w:r>
      <w:r>
        <w:t>Revisar a escrita, pois foi retirado do manual</w:t>
      </w:r>
    </w:p>
  </w:comment>
  <w:comment w:id="1637" w:author="Ryan Lemos" w:date="2019-09-30T10:57:00Z" w:initials="RL">
    <w:p w14:paraId="213E6C53" w14:textId="4577BFC3" w:rsidR="00B32D53" w:rsidRDefault="00B32D53">
      <w:pPr>
        <w:pStyle w:val="Textodecomentrio"/>
      </w:pPr>
      <w:r>
        <w:rPr>
          <w:rStyle w:val="Refdecomentrio"/>
        </w:rPr>
        <w:annotationRef/>
      </w:r>
      <w:r>
        <w:t>Falar sobre eles no referencial</w:t>
      </w:r>
    </w:p>
  </w:comment>
  <w:comment w:id="1687" w:author="Ryan Lemos" w:date="2019-09-30T11:09:00Z" w:initials="RL">
    <w:p w14:paraId="1C46D0D4" w14:textId="3F3C66EC" w:rsidR="00B32D53" w:rsidRDefault="00B32D53">
      <w:pPr>
        <w:pStyle w:val="Textodecomentrio"/>
      </w:pPr>
      <w:r>
        <w:rPr>
          <w:rStyle w:val="Refdecomentrio"/>
        </w:rPr>
        <w:annotationRef/>
      </w:r>
      <w:r>
        <w:t>Falar do Sweet Alert no referencial e incluir nas siglas</w:t>
      </w:r>
    </w:p>
  </w:comment>
  <w:comment w:id="1688" w:author="Ryan Lemos" w:date="2019-09-30T11:14:00Z" w:initials="RL">
    <w:p w14:paraId="1C5BDCDC" w14:textId="77777777" w:rsidR="00B32D53" w:rsidRDefault="00B32D53">
      <w:pPr>
        <w:pStyle w:val="Textodecomentrio"/>
      </w:pPr>
      <w:r>
        <w:rPr>
          <w:rStyle w:val="Refdecomentrio"/>
        </w:rPr>
        <w:annotationRef/>
      </w:r>
      <w:r>
        <w:t>Colocar isso no referencial</w:t>
      </w:r>
    </w:p>
    <w:p w14:paraId="1502B6ED" w14:textId="792F083C" w:rsidR="00B32D53" w:rsidRDefault="00B32D53">
      <w:pPr>
        <w:pStyle w:val="Textodecomentrio"/>
      </w:pPr>
    </w:p>
  </w:comment>
  <w:comment w:id="1758" w:author="Ryan Lemos" w:date="2019-10-01T08:15:00Z" w:initials="RL">
    <w:p w14:paraId="0A08D5C6" w14:textId="7E61615E" w:rsidR="00B32D53" w:rsidRDefault="00B32D53">
      <w:pPr>
        <w:pStyle w:val="Textodecomentrio"/>
      </w:pPr>
      <w:r>
        <w:rPr>
          <w:rStyle w:val="Refdecomentrio"/>
        </w:rPr>
        <w:annotationRef/>
      </w:r>
      <w:r>
        <w:t>Daqui para baixo, botões da barra superior</w:t>
      </w:r>
    </w:p>
  </w:comment>
  <w:comment w:id="1814" w:author="Karine Martins" w:date="2019-09-16T20:14:00Z" w:initials="KM">
    <w:p w14:paraId="020BD9DF" w14:textId="696D38C8" w:rsidR="00B32D53" w:rsidRDefault="00B32D53">
      <w:pPr>
        <w:pStyle w:val="Textodecomentrio"/>
      </w:pPr>
      <w:r>
        <w:rPr>
          <w:rStyle w:val="Refdecomentrio"/>
        </w:rPr>
        <w:annotationRef/>
      </w:r>
      <w:r>
        <w:rPr>
          <w:noProof/>
        </w:rPr>
        <w:t>Primeira vez que é utilizada a palavra , sem uma definição prévia.</w:t>
      </w:r>
    </w:p>
  </w:comment>
  <w:comment w:id="1815" w:author="Karine Martins" w:date="2019-09-16T20:15:00Z" w:initials="KM">
    <w:p w14:paraId="0BFF6AA8" w14:textId="66B8E6F5" w:rsidR="00B32D53" w:rsidRDefault="00B32D53">
      <w:pPr>
        <w:pStyle w:val="Textodecomentrio"/>
      </w:pPr>
      <w:r>
        <w:rPr>
          <w:rStyle w:val="Refdecomentrio"/>
        </w:rPr>
        <w:annotationRef/>
      </w:r>
      <w:r>
        <w:rPr>
          <w:noProof/>
        </w:rPr>
        <w:t>Não houve definição prévia dessa palav e nem no contexto de Laravel foi citada.</w:t>
      </w:r>
    </w:p>
  </w:comment>
  <w:comment w:id="1846" w:author="Ryan Lemos" w:date="2019-09-22T13:32:00Z" w:initials="RL">
    <w:p w14:paraId="20D7F8EE" w14:textId="1A88033A" w:rsidR="00B32D53" w:rsidRDefault="00B32D53">
      <w:pPr>
        <w:pStyle w:val="Textodecomentrio"/>
      </w:pPr>
      <w:r>
        <w:rPr>
          <w:rStyle w:val="Refdecomentrio"/>
        </w:rPr>
        <w:annotationRef/>
      </w:r>
      <w:r>
        <w:t>VERIFICAR SE FALA DO JQUERY NO REFERENCIAL</w:t>
      </w:r>
    </w:p>
  </w:comment>
  <w:comment w:id="1850" w:author="Karine Martins" w:date="2019-09-16T20:21:00Z" w:initials="KM">
    <w:p w14:paraId="06E924F5" w14:textId="7F5008A7" w:rsidR="00B32D53" w:rsidRDefault="00B32D53">
      <w:pPr>
        <w:pStyle w:val="Textodecomentrio"/>
      </w:pPr>
      <w:r>
        <w:rPr>
          <w:rStyle w:val="Refdecomentrio"/>
        </w:rPr>
        <w:annotationRef/>
      </w:r>
      <w:r>
        <w:rPr>
          <w:noProof/>
        </w:rPr>
        <w:t>O que a senha tem a ver com a data de nascimento?</w:t>
      </w:r>
    </w:p>
  </w:comment>
  <w:comment w:id="1919" w:author="Karine Martins" w:date="2019-09-16T20:50:00Z" w:initials="KM">
    <w:p w14:paraId="4C017126" w14:textId="0B092BE9" w:rsidR="00B32D53" w:rsidRDefault="00B32D53">
      <w:pPr>
        <w:pStyle w:val="Textodecomentrio"/>
      </w:pPr>
      <w:r>
        <w:rPr>
          <w:rStyle w:val="Refdecomentrio"/>
        </w:rPr>
        <w:annotationRef/>
      </w:r>
      <w:r>
        <w:rPr>
          <w:noProof/>
        </w:rPr>
        <w:t>E o caso de apostilas em .doc ou pdf?</w:t>
      </w:r>
    </w:p>
  </w:comment>
  <w:comment w:id="1920" w:author="Ryan Lemos" w:date="2019-09-21T12:44:00Z" w:initials="RL">
    <w:p w14:paraId="17E0511B" w14:textId="77777777" w:rsidR="00B32D53" w:rsidRDefault="00B32D53">
      <w:pPr>
        <w:pStyle w:val="Textodecomentrio"/>
      </w:pPr>
      <w:r>
        <w:rPr>
          <w:rStyle w:val="Refdecomentrio"/>
        </w:rPr>
        <w:annotationRef/>
      </w:r>
      <w:r>
        <w:t>Ela falou que era só essas duas opções</w:t>
      </w:r>
    </w:p>
    <w:p w14:paraId="682C528B" w14:textId="4E6871BD" w:rsidR="00B32D53" w:rsidRDefault="00B32D53">
      <w:pPr>
        <w:pStyle w:val="Textodecomentrio"/>
      </w:pPr>
    </w:p>
  </w:comment>
  <w:comment w:id="1948" w:author="Ryan Lemos" w:date="2019-10-09T19:57:00Z" w:initials="RL">
    <w:p w14:paraId="79FF7801" w14:textId="77777777" w:rsidR="00B32D53" w:rsidRDefault="00B32D53" w:rsidP="00B32D53">
      <w:pPr>
        <w:ind w:firstLine="0"/>
        <w:jc w:val="center"/>
      </w:pPr>
      <w:r>
        <w:rPr>
          <w:rStyle w:val="Refdecomentrio"/>
        </w:rPr>
        <w:annotationRef/>
      </w:r>
      <w:r w:rsidRPr="008C1DD0">
        <w:rPr>
          <w:highlight w:val="yellow"/>
        </w:rPr>
        <w:t>Falar da edição e visualização dos materiais</w:t>
      </w:r>
    </w:p>
    <w:p w14:paraId="06845C40" w14:textId="1ED3C63D" w:rsidR="00B32D53" w:rsidRDefault="00B32D53">
      <w:pPr>
        <w:pStyle w:val="Textodecomentrio"/>
      </w:pPr>
    </w:p>
  </w:comment>
  <w:comment w:id="2195" w:author="Karine Martins" w:date="2019-09-16T22:26:00Z" w:initials="KM">
    <w:p w14:paraId="0C802FA7" w14:textId="106F8E2E" w:rsidR="00B32D53" w:rsidRDefault="00B32D53">
      <w:pPr>
        <w:pStyle w:val="Textodecomentrio"/>
      </w:pPr>
      <w:r>
        <w:rPr>
          <w:rStyle w:val="Refdecomentrio"/>
        </w:rPr>
        <w:annotationRef/>
      </w:r>
      <w:r>
        <w:rPr>
          <w:noProof/>
        </w:rPr>
        <w:t>Assunto novo que não consta no referencial teórico.</w:t>
      </w:r>
    </w:p>
  </w:comment>
  <w:comment w:id="2209" w:author="Karine Martins" w:date="2019-09-16T22:30:00Z" w:initials="KM">
    <w:p w14:paraId="1726744F" w14:textId="667C70ED" w:rsidR="00B32D53" w:rsidRDefault="00B32D53">
      <w:pPr>
        <w:pStyle w:val="Textodecomentrio"/>
      </w:pPr>
      <w:r>
        <w:rPr>
          <w:rStyle w:val="Refdecomentrio"/>
        </w:rPr>
        <w:annotationRef/>
      </w:r>
      <w:r>
        <w:t>Assunto novo e não tratado no referencial teórico.</w:t>
      </w:r>
    </w:p>
  </w:comment>
  <w:comment w:id="2265" w:author="Ryan Lemos" w:date="2019-09-24T21:24:00Z" w:initials="RL">
    <w:p w14:paraId="3885BE35" w14:textId="449743B6" w:rsidR="00B32D53" w:rsidRDefault="00B32D53">
      <w:pPr>
        <w:pStyle w:val="Textodecomentrio"/>
      </w:pPr>
      <w:r>
        <w:rPr>
          <w:rStyle w:val="Refdecomentrio"/>
        </w:rPr>
        <w:annotationRef/>
      </w:r>
      <w:r>
        <w:t>Verificar se eu falo isso no referencial na parte de BD</w:t>
      </w:r>
    </w:p>
  </w:comment>
  <w:comment w:id="2293" w:author="Ryan Lemos" w:date="2019-09-21T12:53:00Z" w:initials="RL">
    <w:p w14:paraId="3706C445" w14:textId="4EAC78E6" w:rsidR="00B32D53" w:rsidRDefault="00B32D53">
      <w:pPr>
        <w:pStyle w:val="Textodecomentrio"/>
      </w:pPr>
      <w:r>
        <w:rPr>
          <w:rStyle w:val="Refdecomentrio"/>
        </w:rPr>
        <w:annotationRef/>
      </w:r>
      <w:r w:rsidRPr="008C1DD0">
        <w:rPr>
          <w:highlight w:val="yellow"/>
        </w:rPr>
        <w:t>FALAR SOBRE A POSSIBILIDADE DE DUPLICAR UMA ATIVIDADE E GERAR SEU PDF</w:t>
      </w:r>
    </w:p>
  </w:comment>
  <w:comment w:id="2294" w:author="Ryan Lemos" w:date="2019-09-26T20:05:00Z" w:initials="RL">
    <w:p w14:paraId="38B7C0FF" w14:textId="374B04D3" w:rsidR="00B32D53" w:rsidRDefault="00B32D53">
      <w:pPr>
        <w:pStyle w:val="Textodecomentrio"/>
      </w:pPr>
      <w:r>
        <w:rPr>
          <w:rStyle w:val="Refdecomentrio"/>
        </w:rPr>
        <w:annotationRef/>
      </w:r>
      <w:r>
        <w:t>Verificar se fala do eloquent no referencial</w:t>
      </w:r>
    </w:p>
  </w:comment>
  <w:comment w:id="2299" w:author="Ryan Lemos" w:date="2019-09-26T20:54:00Z" w:initials="RL">
    <w:p w14:paraId="1AD6DFA7" w14:textId="12C77755" w:rsidR="00B32D53" w:rsidRDefault="00B32D53">
      <w:pPr>
        <w:pStyle w:val="Textodecomentrio"/>
      </w:pPr>
      <w:r>
        <w:rPr>
          <w:rStyle w:val="Refdecomentrio"/>
        </w:rPr>
        <w:annotationRef/>
      </w:r>
      <w:r>
        <w:t>Falar disso no referencial</w:t>
      </w:r>
    </w:p>
  </w:comment>
  <w:comment w:id="2309" w:author="Ryan Lemos" w:date="2019-09-28T10:56:00Z" w:initials="RL">
    <w:p w14:paraId="4E1CD68F" w14:textId="544D8B3F" w:rsidR="00B32D53" w:rsidRDefault="00B32D53">
      <w:pPr>
        <w:pStyle w:val="Textodecomentrio"/>
      </w:pPr>
      <w:r>
        <w:rPr>
          <w:rStyle w:val="Refdecomentrio"/>
        </w:rPr>
        <w:annotationRef/>
      </w:r>
      <w:r>
        <w:t>Falar dele no referêncial.</w:t>
      </w:r>
    </w:p>
  </w:comment>
  <w:comment w:id="2310" w:author="Ryan Lemos" w:date="2019-09-28T11:00:00Z" w:initials="RL">
    <w:p w14:paraId="63E9759F" w14:textId="7BAFE477" w:rsidR="00B32D53" w:rsidRDefault="00B32D53">
      <w:pPr>
        <w:pStyle w:val="Textodecomentrio"/>
      </w:pPr>
      <w:r>
        <w:rPr>
          <w:rStyle w:val="Refdecomentrio"/>
        </w:rPr>
        <w:annotationRef/>
      </w:r>
      <w:r>
        <w:t>Linkar a seção do referêncial</w:t>
      </w:r>
    </w:p>
  </w:comment>
  <w:comment w:id="2316" w:author="Ryan Lemos" w:date="2019-10-09T19:59:00Z" w:initials="RL">
    <w:p w14:paraId="5ABEF265" w14:textId="706A4575" w:rsidR="00B32D53" w:rsidRDefault="00B32D53">
      <w:pPr>
        <w:pStyle w:val="Textodecomentrio"/>
      </w:pPr>
      <w:r>
        <w:rPr>
          <w:rStyle w:val="Refdecomentrio"/>
        </w:rPr>
        <w:annotationRef/>
      </w:r>
      <w:r>
        <w:t>Incluir A e B</w:t>
      </w:r>
    </w:p>
  </w:comment>
  <w:comment w:id="2342" w:author="Ryan Lemos" w:date="2019-07-28T18:23:00Z" w:initials="RL">
    <w:p w14:paraId="1A90DA8B" w14:textId="38E31B32" w:rsidR="00B32D53" w:rsidRDefault="00B32D53">
      <w:pPr>
        <w:pStyle w:val="Textodecomentrio"/>
      </w:pPr>
      <w:r>
        <w:rPr>
          <w:rStyle w:val="Refdecomentrio"/>
        </w:rPr>
        <w:annotationRef/>
      </w:r>
    </w:p>
  </w:comment>
  <w:comment w:id="2395" w:author="Ryan Lemos" w:date="2019-10-09T19:59:00Z" w:initials="RL">
    <w:p w14:paraId="58ABB0B4" w14:textId="52FD4EA5" w:rsidR="00B32D53" w:rsidRDefault="00B32D53">
      <w:pPr>
        <w:pStyle w:val="Textodecomentrio"/>
      </w:pPr>
      <w:r>
        <w:rPr>
          <w:rStyle w:val="Refdecomentrio"/>
        </w:rPr>
        <w:annotationRef/>
      </w:r>
      <w:r>
        <w:t>Incluir A B C D</w:t>
      </w:r>
    </w:p>
  </w:comment>
  <w:comment w:id="2501" w:author="Karine Martins" w:date="2019-09-16T23:08:00Z" w:initials="KM">
    <w:p w14:paraId="3F0389AF" w14:textId="11FB5553" w:rsidR="00B32D53" w:rsidRDefault="00B32D53">
      <w:pPr>
        <w:pStyle w:val="Textodecomentrio"/>
      </w:pPr>
      <w:r>
        <w:rPr>
          <w:rStyle w:val="Refdecomentrio"/>
        </w:rPr>
        <w:annotationRef/>
      </w:r>
      <w:r>
        <w:t>Apresentar imagens para diferenciar pois não vi diferença.</w:t>
      </w:r>
    </w:p>
  </w:comment>
  <w:comment w:id="2504" w:author="Ryan Lemos" w:date="2019-09-28T11:37:00Z" w:initials="RL">
    <w:p w14:paraId="07843DC0" w14:textId="3B3E8343" w:rsidR="00B32D53" w:rsidRDefault="00B32D53">
      <w:pPr>
        <w:pStyle w:val="Textodecomentrio"/>
      </w:pPr>
      <w:r>
        <w:rPr>
          <w:rStyle w:val="Refdecomentrio"/>
        </w:rPr>
        <w:annotationRef/>
      </w:r>
      <w:r>
        <w:t>Explicara utilização do xp na monografia, resultados e tal</w:t>
      </w:r>
    </w:p>
  </w:comment>
  <w:comment w:id="2506" w:author="Ryan Lemos" w:date="2019-09-28T11:37:00Z" w:initials="RL">
    <w:p w14:paraId="72B9F08C" w14:textId="4C3EBE33" w:rsidR="00B32D53" w:rsidRDefault="00B32D53">
      <w:pPr>
        <w:pStyle w:val="Textodecomentrio"/>
      </w:pPr>
      <w:r>
        <w:rPr>
          <w:rStyle w:val="Refdecomentrio"/>
        </w:rPr>
        <w:annotationRef/>
      </w:r>
      <w:r>
        <w:t>Revisar essa seção pois foi retirada quando estava falando sobre os releases</w:t>
      </w:r>
    </w:p>
  </w:comment>
  <w:comment w:id="2507" w:author="Ryan Lemos" w:date="2019-09-29T20:06:00Z" w:initials="RL">
    <w:p w14:paraId="66DE6A4C" w14:textId="1B435A07" w:rsidR="00B32D53" w:rsidRDefault="00B32D53">
      <w:pPr>
        <w:pStyle w:val="Textodecomentrio"/>
      </w:pPr>
      <w:r>
        <w:rPr>
          <w:rStyle w:val="Refdecomentrio"/>
        </w:rPr>
        <w:annotationRef/>
      </w:r>
      <w:r>
        <w:t>Verificar se eu falo de tdd na seção do XP</w:t>
      </w:r>
    </w:p>
  </w:comment>
  <w:comment w:id="2508" w:author="Karine Martins" w:date="2019-09-16T23:09:00Z" w:initials="KM">
    <w:p w14:paraId="77E3381D" w14:textId="72A791E3" w:rsidR="00B32D53" w:rsidRDefault="00B32D53">
      <w:pPr>
        <w:pStyle w:val="Textodecomentrio"/>
      </w:pPr>
      <w:r>
        <w:rPr>
          <w:rStyle w:val="Refdecomentrio"/>
        </w:rPr>
        <w:annotationRef/>
      </w:r>
      <w:r>
        <w:t>NÃO FOI DESCRITA NO REFERENCIAL TEÓRICO.</w:t>
      </w:r>
    </w:p>
  </w:comment>
  <w:comment w:id="2509" w:author="Ryan Lemos" w:date="2019-09-29T19:36:00Z" w:initials="RL">
    <w:p w14:paraId="1E9AEF9E" w14:textId="6B340C8D" w:rsidR="00B32D53" w:rsidRDefault="00B32D53">
      <w:pPr>
        <w:pStyle w:val="Textodecomentrio"/>
      </w:pPr>
      <w:r>
        <w:rPr>
          <w:rStyle w:val="Refdecomentrio"/>
        </w:rPr>
        <w:annotationRef/>
      </w:r>
      <w:r>
        <w:t>Incluir isso no referencial quando falar sobre o php</w:t>
      </w:r>
    </w:p>
  </w:comment>
  <w:comment w:id="2510" w:author="Ryan Lemos" w:date="2019-10-01T08:50:00Z" w:initials="RL">
    <w:p w14:paraId="501377DC" w14:textId="737874D0" w:rsidR="00B32D53" w:rsidRDefault="00B32D53">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1"/>
  <w15:commentEx w15:paraId="1F21C6CB" w15:done="0"/>
  <w15:commentEx w15:paraId="2D709400" w15:done="1"/>
  <w15:commentEx w15:paraId="55C5D4FD" w15:done="1"/>
  <w15:commentEx w15:paraId="1F1AC1CD" w15:done="1"/>
  <w15:commentEx w15:paraId="01DBE393" w15:done="0"/>
  <w15:commentEx w15:paraId="20C39DAA" w15:done="0"/>
  <w15:commentEx w15:paraId="0FAF8FEF" w15:done="0"/>
  <w15:commentEx w15:paraId="04B26414" w15:done="0"/>
  <w15:commentEx w15:paraId="55BBEA7D" w15:done="1"/>
  <w15:commentEx w15:paraId="00F82864" w15:done="0"/>
  <w15:commentEx w15:paraId="1352919B" w15:done="0"/>
  <w15:commentEx w15:paraId="2DD3EADC" w15:done="0"/>
  <w15:commentEx w15:paraId="213E6C53" w15:done="0"/>
  <w15:commentEx w15:paraId="1C46D0D4" w15:done="0"/>
  <w15:commentEx w15:paraId="1502B6ED" w15:done="0"/>
  <w15:commentEx w15:paraId="0A08D5C6"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6845C40" w15:done="0"/>
  <w15:commentEx w15:paraId="0C802FA7" w15:done="1"/>
  <w15:commentEx w15:paraId="1726744F" w15:done="1"/>
  <w15:commentEx w15:paraId="3885BE35" w15:done="0"/>
  <w15:commentEx w15:paraId="3706C445" w15:done="1"/>
  <w15:commentEx w15:paraId="38B7C0FF" w15:done="0"/>
  <w15:commentEx w15:paraId="1AD6DFA7" w15:done="0"/>
  <w15:commentEx w15:paraId="4E1CD68F" w15:done="0"/>
  <w15:commentEx w15:paraId="63E9759F" w15:done="0"/>
  <w15:commentEx w15:paraId="5ABEF265" w15:done="0"/>
  <w15:commentEx w15:paraId="1A90DA8B" w15:done="1"/>
  <w15:commentEx w15:paraId="58ABB0B4" w15:done="0"/>
  <w15:commentEx w15:paraId="3F0389AF" w15:done="1"/>
  <w15:commentEx w15:paraId="07843DC0" w15:done="0"/>
  <w15:commentEx w15:paraId="72B9F08C" w15:done="1"/>
  <w15:commentEx w15:paraId="66DE6A4C" w15:done="0"/>
  <w15:commentEx w15:paraId="77E3381D" w15:done="0"/>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D6895" w14:textId="77777777" w:rsidR="00497977" w:rsidRDefault="00497977" w:rsidP="00C24B28">
      <w:pPr>
        <w:spacing w:line="240" w:lineRule="auto"/>
      </w:pPr>
      <w:r>
        <w:separator/>
      </w:r>
    </w:p>
  </w:endnote>
  <w:endnote w:type="continuationSeparator" w:id="0">
    <w:p w14:paraId="48376DA7" w14:textId="77777777" w:rsidR="00497977" w:rsidRDefault="0049797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E2B628" w14:textId="77777777" w:rsidR="00497977" w:rsidRDefault="00497977" w:rsidP="00C24B28">
      <w:pPr>
        <w:spacing w:line="240" w:lineRule="auto"/>
      </w:pPr>
      <w:r>
        <w:separator/>
      </w:r>
    </w:p>
  </w:footnote>
  <w:footnote w:type="continuationSeparator" w:id="0">
    <w:p w14:paraId="10947A8F" w14:textId="77777777" w:rsidR="00497977" w:rsidRDefault="0049797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B32D53" w:rsidRDefault="00B32D53">
    <w:pPr>
      <w:pStyle w:val="Cabealho"/>
      <w:jc w:val="right"/>
    </w:pPr>
  </w:p>
  <w:p w14:paraId="0D5B3EA3" w14:textId="77777777" w:rsidR="00B32D53" w:rsidRDefault="00B32D5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B32D53" w:rsidRDefault="00B32D53">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B32D53" w:rsidRDefault="00B32D53">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B32D53" w:rsidRDefault="00B32D53">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B32D53" w:rsidRDefault="00B32D53">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B32D53" w:rsidRDefault="00B32D53">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B32D53" w:rsidRDefault="00B32D53">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B32D53" w:rsidRPr="00C1350C" w:rsidRDefault="00B32D53">
    <w:pPr>
      <w:pStyle w:val="Cabealho"/>
      <w:jc w:val="right"/>
      <w:rPr>
        <w:sz w:val="20"/>
        <w:szCs w:val="20"/>
      </w:rPr>
    </w:pPr>
  </w:p>
  <w:p w14:paraId="4574301F" w14:textId="77777777" w:rsidR="00B32D53" w:rsidRPr="00475C34" w:rsidRDefault="00B32D53"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B32D53" w:rsidRPr="00C1350C" w:rsidRDefault="00B32D5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B32D53" w:rsidRPr="00C1350C" w:rsidRDefault="00B32D5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B32D53" w:rsidRPr="00C1350C" w:rsidRDefault="00B32D5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46C5"/>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06"/>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9E3"/>
    <w:rsid w:val="005B293B"/>
    <w:rsid w:val="005B3026"/>
    <w:rsid w:val="005B3A5D"/>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F12"/>
    <w:rsid w:val="00B5128B"/>
    <w:rsid w:val="00B51C84"/>
    <w:rsid w:val="00B51F59"/>
    <w:rsid w:val="00B5382A"/>
    <w:rsid w:val="00B539A7"/>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77EBF"/>
    <w:rsid w:val="00E80E7B"/>
    <w:rsid w:val="00E8204B"/>
    <w:rsid w:val="00E8296B"/>
    <w:rsid w:val="00E87850"/>
    <w:rsid w:val="00E900DB"/>
    <w:rsid w:val="00E90C04"/>
    <w:rsid w:val="00E917DC"/>
    <w:rsid w:val="00E9283F"/>
    <w:rsid w:val="00E93953"/>
    <w:rsid w:val="00E95466"/>
    <w:rsid w:val="00E95C78"/>
    <w:rsid w:val="00EA0CBF"/>
    <w:rsid w:val="00EA2079"/>
    <w:rsid w:val="00EA351A"/>
    <w:rsid w:val="00EA398F"/>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microsoft.com/office/2011/relationships/people" Target="peop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8D0EED13-D3DC-42A2-BCAA-33B1EDC62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2191</TotalTime>
  <Pages>129</Pages>
  <Words>27944</Words>
  <Characters>150903</Characters>
  <Application>Microsoft Office Word</Application>
  <DocSecurity>0</DocSecurity>
  <Lines>1257</Lines>
  <Paragraphs>356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178491</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125</cp:revision>
  <cp:lastPrinted>2018-11-06T01:42:00Z</cp:lastPrinted>
  <dcterms:created xsi:type="dcterms:W3CDTF">2019-09-21T14:25:00Z</dcterms:created>
  <dcterms:modified xsi:type="dcterms:W3CDTF">2019-10-10T00:18:00Z</dcterms:modified>
</cp:coreProperties>
</file>