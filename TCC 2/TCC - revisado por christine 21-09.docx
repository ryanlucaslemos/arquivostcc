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B70A30" w:rsidRDefault="00D77583" w:rsidP="00D77583">
      <w:pPr>
        <w:spacing w:after="160"/>
        <w:ind w:firstLine="0"/>
        <w:rPr>
          <w:rPrChange w:id="0" w:author="Ryan Lemos" w:date="2019-09-28T11:15:00Z">
            <w:rPr>
              <w:lang w:val="en-US"/>
            </w:rPr>
          </w:rPrChange>
        </w:rPr>
      </w:pPr>
      <w:r w:rsidRPr="00B70A30">
        <w:rPr>
          <w:rPrChange w:id="1" w:author="Ryan Lemos" w:date="2019-09-28T11:15:00Z">
            <w:rPr>
              <w:lang w:val="en-US"/>
            </w:rPr>
          </w:rPrChange>
        </w:rPr>
        <w:t>REST</w:t>
      </w:r>
      <w:r w:rsidRPr="00B70A30">
        <w:rPr>
          <w:rPrChange w:id="2" w:author="Ryan Lemos" w:date="2019-09-28T11:15:00Z">
            <w:rPr>
              <w:lang w:val="en-US"/>
            </w:rPr>
          </w:rPrChange>
        </w:rPr>
        <w:tab/>
      </w:r>
      <w:r w:rsidRPr="00B70A30">
        <w:rPr>
          <w:rPrChange w:id="3" w:author="Ryan Lemos" w:date="2019-09-28T11:15:00Z">
            <w:rPr>
              <w:lang w:val="en-US"/>
            </w:rPr>
          </w:rPrChange>
        </w:rPr>
        <w:tab/>
      </w:r>
      <w:proofErr w:type="spellStart"/>
      <w:r w:rsidRPr="00B70A30">
        <w:rPr>
          <w:i/>
          <w:iCs/>
          <w:rPrChange w:id="4" w:author="Ryan Lemos" w:date="2019-09-28T11:15:00Z">
            <w:rPr>
              <w:i/>
              <w:iCs/>
              <w:lang w:val="en-US"/>
            </w:rPr>
          </w:rPrChange>
        </w:rPr>
        <w:t>Representational</w:t>
      </w:r>
      <w:proofErr w:type="spellEnd"/>
      <w:r w:rsidRPr="00B70A30">
        <w:rPr>
          <w:i/>
          <w:iCs/>
          <w:rPrChange w:id="5" w:author="Ryan Lemos" w:date="2019-09-28T11:15:00Z">
            <w:rPr>
              <w:i/>
              <w:iCs/>
              <w:lang w:val="en-US"/>
            </w:rPr>
          </w:rPrChange>
        </w:rPr>
        <w:t xml:space="preserve"> </w:t>
      </w:r>
      <w:proofErr w:type="spellStart"/>
      <w:r w:rsidRPr="00B70A30">
        <w:rPr>
          <w:i/>
          <w:iCs/>
          <w:rPrChange w:id="6" w:author="Ryan Lemos" w:date="2019-09-28T11:15:00Z">
            <w:rPr>
              <w:i/>
              <w:iCs/>
              <w:lang w:val="en-US"/>
            </w:rPr>
          </w:rPrChange>
        </w:rPr>
        <w:t>State</w:t>
      </w:r>
      <w:proofErr w:type="spellEnd"/>
      <w:r w:rsidRPr="00B70A30">
        <w:rPr>
          <w:i/>
          <w:iCs/>
          <w:rPrChange w:id="7" w:author="Ryan Lemos" w:date="2019-09-28T11:15:00Z">
            <w:rPr>
              <w:i/>
              <w:iCs/>
              <w:lang w:val="en-US"/>
            </w:rPr>
          </w:rPrChange>
        </w:rPr>
        <w:t xml:space="preserve"> </w:t>
      </w:r>
      <w:proofErr w:type="spellStart"/>
      <w:r w:rsidRPr="00B70A30">
        <w:rPr>
          <w:i/>
          <w:iCs/>
          <w:rPrChange w:id="8" w:author="Ryan Lemos" w:date="2019-09-28T11:15:00Z">
            <w:rPr>
              <w:i/>
              <w:iCs/>
              <w:lang w:val="en-US"/>
            </w:rPr>
          </w:rPrChange>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1A7ABEAA" w14:textId="14360DAA" w:rsidR="0073158C" w:rsidRDefault="003C5BA6">
      <w:pPr>
        <w:pStyle w:val="Sumrio1"/>
        <w:tabs>
          <w:tab w:val="left" w:pos="1200"/>
          <w:tab w:val="right" w:leader="dot" w:pos="9061"/>
        </w:tabs>
        <w:rPr>
          <w:ins w:id="9" w:author="Ryan Lemos" w:date="2019-09-30T11:22: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0" w:author="Ryan Lemos" w:date="2019-09-30T11:22:00Z">
        <w:r w:rsidR="0073158C">
          <w:rPr>
            <w:noProof/>
          </w:rPr>
          <w:t>1</w:t>
        </w:r>
        <w:r w:rsidR="0073158C">
          <w:rPr>
            <w:rFonts w:asciiTheme="minorHAnsi" w:eastAsiaTheme="minorEastAsia" w:hAnsiTheme="minorHAnsi" w:cstheme="minorBidi"/>
            <w:b w:val="0"/>
            <w:bCs w:val="0"/>
            <w:caps w:val="0"/>
            <w:noProof/>
            <w:sz w:val="22"/>
            <w:szCs w:val="22"/>
            <w:lang w:eastAsia="pt-BR"/>
          </w:rPr>
          <w:tab/>
        </w:r>
        <w:r w:rsidR="0073158C">
          <w:rPr>
            <w:noProof/>
          </w:rPr>
          <w:t>INTRODUÇÃO</w:t>
        </w:r>
        <w:r w:rsidR="0073158C">
          <w:rPr>
            <w:noProof/>
          </w:rPr>
          <w:tab/>
        </w:r>
        <w:r w:rsidR="0073158C">
          <w:rPr>
            <w:noProof/>
          </w:rPr>
          <w:fldChar w:fldCharType="begin"/>
        </w:r>
        <w:r w:rsidR="0073158C">
          <w:rPr>
            <w:noProof/>
          </w:rPr>
          <w:instrText xml:space="preserve"> PAGEREF _Toc20734969 \h </w:instrText>
        </w:r>
        <w:r w:rsidR="0073158C">
          <w:rPr>
            <w:noProof/>
          </w:rPr>
        </w:r>
      </w:ins>
      <w:r w:rsidR="0073158C">
        <w:rPr>
          <w:noProof/>
        </w:rPr>
        <w:fldChar w:fldCharType="separate"/>
      </w:r>
      <w:ins w:id="11" w:author="Ryan Lemos" w:date="2019-09-30T11:22:00Z">
        <w:r w:rsidR="0073158C">
          <w:rPr>
            <w:noProof/>
          </w:rPr>
          <w:t>13</w:t>
        </w:r>
        <w:r w:rsidR="0073158C">
          <w:rPr>
            <w:noProof/>
          </w:rPr>
          <w:fldChar w:fldCharType="end"/>
        </w:r>
      </w:ins>
    </w:p>
    <w:p w14:paraId="71F1407E" w14:textId="1E01675C" w:rsidR="0073158C" w:rsidRDefault="0073158C">
      <w:pPr>
        <w:pStyle w:val="Sumrio1"/>
        <w:tabs>
          <w:tab w:val="left" w:pos="1200"/>
          <w:tab w:val="right" w:leader="dot" w:pos="9061"/>
        </w:tabs>
        <w:rPr>
          <w:ins w:id="12" w:author="Ryan Lemos" w:date="2019-09-30T11:22:00Z"/>
          <w:rFonts w:asciiTheme="minorHAnsi" w:eastAsiaTheme="minorEastAsia" w:hAnsiTheme="minorHAnsi" w:cstheme="minorBidi"/>
          <w:b w:val="0"/>
          <w:bCs w:val="0"/>
          <w:caps w:val="0"/>
          <w:noProof/>
          <w:sz w:val="22"/>
          <w:szCs w:val="22"/>
          <w:lang w:eastAsia="pt-BR"/>
        </w:rPr>
      </w:pPr>
      <w:ins w:id="13" w:author="Ryan Lemos" w:date="2019-09-30T11:22: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_Toc20734970 \h </w:instrText>
        </w:r>
        <w:r>
          <w:rPr>
            <w:noProof/>
          </w:rPr>
        </w:r>
      </w:ins>
      <w:r>
        <w:rPr>
          <w:noProof/>
        </w:rPr>
        <w:fldChar w:fldCharType="separate"/>
      </w:r>
      <w:ins w:id="14" w:author="Ryan Lemos" w:date="2019-09-30T11:22:00Z">
        <w:r>
          <w:rPr>
            <w:noProof/>
          </w:rPr>
          <w:t>15</w:t>
        </w:r>
        <w:r>
          <w:rPr>
            <w:noProof/>
          </w:rPr>
          <w:fldChar w:fldCharType="end"/>
        </w:r>
      </w:ins>
    </w:p>
    <w:p w14:paraId="4F441F94" w14:textId="5504B7BB" w:rsidR="0073158C" w:rsidRDefault="0073158C">
      <w:pPr>
        <w:pStyle w:val="Sumrio2"/>
        <w:tabs>
          <w:tab w:val="left" w:pos="1200"/>
          <w:tab w:val="right" w:leader="dot" w:pos="9061"/>
        </w:tabs>
        <w:rPr>
          <w:ins w:id="15" w:author="Ryan Lemos" w:date="2019-09-30T11:22:00Z"/>
          <w:rFonts w:asciiTheme="minorHAnsi" w:eastAsiaTheme="minorEastAsia" w:hAnsiTheme="minorHAnsi" w:cstheme="minorBidi"/>
          <w:caps w:val="0"/>
          <w:noProof/>
          <w:sz w:val="22"/>
          <w:szCs w:val="22"/>
          <w:lang w:eastAsia="pt-BR"/>
        </w:rPr>
      </w:pPr>
      <w:ins w:id="16" w:author="Ryan Lemos" w:date="2019-09-30T11:22: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_Toc20734971 \h </w:instrText>
        </w:r>
        <w:r>
          <w:rPr>
            <w:noProof/>
          </w:rPr>
        </w:r>
      </w:ins>
      <w:r>
        <w:rPr>
          <w:noProof/>
        </w:rPr>
        <w:fldChar w:fldCharType="separate"/>
      </w:r>
      <w:ins w:id="17" w:author="Ryan Lemos" w:date="2019-09-30T11:22:00Z">
        <w:r>
          <w:rPr>
            <w:noProof/>
          </w:rPr>
          <w:t>15</w:t>
        </w:r>
        <w:r>
          <w:rPr>
            <w:noProof/>
          </w:rPr>
          <w:fldChar w:fldCharType="end"/>
        </w:r>
      </w:ins>
    </w:p>
    <w:p w14:paraId="037C49B6" w14:textId="0CDF89A0" w:rsidR="0073158C" w:rsidRDefault="0073158C">
      <w:pPr>
        <w:pStyle w:val="Sumrio3"/>
        <w:rPr>
          <w:ins w:id="18" w:author="Ryan Lemos" w:date="2019-09-30T11:22:00Z"/>
          <w:rFonts w:asciiTheme="minorHAnsi" w:eastAsiaTheme="minorEastAsia" w:hAnsiTheme="minorHAnsi" w:cstheme="minorBidi"/>
          <w:b w:val="0"/>
          <w:iCs w:val="0"/>
          <w:noProof/>
          <w:sz w:val="22"/>
          <w:szCs w:val="22"/>
          <w:lang w:eastAsia="pt-BR"/>
        </w:rPr>
      </w:pPr>
      <w:ins w:id="19" w:author="Ryan Lemos" w:date="2019-09-30T11:22: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_Toc20734972 \h </w:instrText>
        </w:r>
        <w:r>
          <w:rPr>
            <w:noProof/>
          </w:rPr>
        </w:r>
      </w:ins>
      <w:r>
        <w:rPr>
          <w:noProof/>
        </w:rPr>
        <w:fldChar w:fldCharType="separate"/>
      </w:r>
      <w:ins w:id="20" w:author="Ryan Lemos" w:date="2019-09-30T11:22:00Z">
        <w:r>
          <w:rPr>
            <w:noProof/>
          </w:rPr>
          <w:t>15</w:t>
        </w:r>
        <w:r>
          <w:rPr>
            <w:noProof/>
          </w:rPr>
          <w:fldChar w:fldCharType="end"/>
        </w:r>
      </w:ins>
    </w:p>
    <w:p w14:paraId="52246F88" w14:textId="51680337" w:rsidR="0073158C" w:rsidRDefault="0073158C">
      <w:pPr>
        <w:pStyle w:val="Sumrio2"/>
        <w:tabs>
          <w:tab w:val="left" w:pos="1200"/>
          <w:tab w:val="right" w:leader="dot" w:pos="9061"/>
        </w:tabs>
        <w:rPr>
          <w:ins w:id="21" w:author="Ryan Lemos" w:date="2019-09-30T11:22:00Z"/>
          <w:rFonts w:asciiTheme="minorHAnsi" w:eastAsiaTheme="minorEastAsia" w:hAnsiTheme="minorHAnsi" w:cstheme="minorBidi"/>
          <w:caps w:val="0"/>
          <w:noProof/>
          <w:sz w:val="22"/>
          <w:szCs w:val="22"/>
          <w:lang w:eastAsia="pt-BR"/>
        </w:rPr>
      </w:pPr>
      <w:ins w:id="22" w:author="Ryan Lemos" w:date="2019-09-30T11:22: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_Toc20734973 \h </w:instrText>
        </w:r>
        <w:r>
          <w:rPr>
            <w:noProof/>
          </w:rPr>
        </w:r>
      </w:ins>
      <w:r>
        <w:rPr>
          <w:noProof/>
        </w:rPr>
        <w:fldChar w:fldCharType="separate"/>
      </w:r>
      <w:ins w:id="23" w:author="Ryan Lemos" w:date="2019-09-30T11:22:00Z">
        <w:r>
          <w:rPr>
            <w:noProof/>
          </w:rPr>
          <w:t>18</w:t>
        </w:r>
        <w:r>
          <w:rPr>
            <w:noProof/>
          </w:rPr>
          <w:fldChar w:fldCharType="end"/>
        </w:r>
      </w:ins>
    </w:p>
    <w:p w14:paraId="5AD798E2" w14:textId="09363357" w:rsidR="0073158C" w:rsidRDefault="0073158C">
      <w:pPr>
        <w:pStyle w:val="Sumrio3"/>
        <w:rPr>
          <w:ins w:id="24" w:author="Ryan Lemos" w:date="2019-09-30T11:22:00Z"/>
          <w:rFonts w:asciiTheme="minorHAnsi" w:eastAsiaTheme="minorEastAsia" w:hAnsiTheme="minorHAnsi" w:cstheme="minorBidi"/>
          <w:b w:val="0"/>
          <w:iCs w:val="0"/>
          <w:noProof/>
          <w:sz w:val="22"/>
          <w:szCs w:val="22"/>
          <w:lang w:eastAsia="pt-BR"/>
        </w:rPr>
      </w:pPr>
      <w:ins w:id="25" w:author="Ryan Lemos" w:date="2019-09-30T11:22: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_Toc20734974 \h </w:instrText>
        </w:r>
        <w:r>
          <w:rPr>
            <w:noProof/>
          </w:rPr>
        </w:r>
      </w:ins>
      <w:r>
        <w:rPr>
          <w:noProof/>
        </w:rPr>
        <w:fldChar w:fldCharType="separate"/>
      </w:r>
      <w:ins w:id="26" w:author="Ryan Lemos" w:date="2019-09-30T11:22:00Z">
        <w:r>
          <w:rPr>
            <w:noProof/>
          </w:rPr>
          <w:t>19</w:t>
        </w:r>
        <w:r>
          <w:rPr>
            <w:noProof/>
          </w:rPr>
          <w:fldChar w:fldCharType="end"/>
        </w:r>
      </w:ins>
    </w:p>
    <w:p w14:paraId="1C110632" w14:textId="3B77A537" w:rsidR="0073158C" w:rsidRDefault="0073158C">
      <w:pPr>
        <w:pStyle w:val="Sumrio3"/>
        <w:rPr>
          <w:ins w:id="27" w:author="Ryan Lemos" w:date="2019-09-30T11:22:00Z"/>
          <w:rFonts w:asciiTheme="minorHAnsi" w:eastAsiaTheme="minorEastAsia" w:hAnsiTheme="minorHAnsi" w:cstheme="minorBidi"/>
          <w:b w:val="0"/>
          <w:iCs w:val="0"/>
          <w:noProof/>
          <w:sz w:val="22"/>
          <w:szCs w:val="22"/>
          <w:lang w:eastAsia="pt-BR"/>
        </w:rPr>
      </w:pPr>
      <w:ins w:id="28" w:author="Ryan Lemos" w:date="2019-09-30T11:22: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_Toc20734975 \h </w:instrText>
        </w:r>
        <w:r>
          <w:rPr>
            <w:noProof/>
          </w:rPr>
        </w:r>
      </w:ins>
      <w:r>
        <w:rPr>
          <w:noProof/>
        </w:rPr>
        <w:fldChar w:fldCharType="separate"/>
      </w:r>
      <w:ins w:id="29" w:author="Ryan Lemos" w:date="2019-09-30T11:22:00Z">
        <w:r>
          <w:rPr>
            <w:noProof/>
          </w:rPr>
          <w:t>19</w:t>
        </w:r>
        <w:r>
          <w:rPr>
            <w:noProof/>
          </w:rPr>
          <w:fldChar w:fldCharType="end"/>
        </w:r>
      </w:ins>
    </w:p>
    <w:p w14:paraId="54277BD0" w14:textId="2EEC8501" w:rsidR="0073158C" w:rsidRDefault="0073158C">
      <w:pPr>
        <w:pStyle w:val="Sumrio3"/>
        <w:rPr>
          <w:ins w:id="30" w:author="Ryan Lemos" w:date="2019-09-30T11:22:00Z"/>
          <w:rFonts w:asciiTheme="minorHAnsi" w:eastAsiaTheme="minorEastAsia" w:hAnsiTheme="minorHAnsi" w:cstheme="minorBidi"/>
          <w:b w:val="0"/>
          <w:iCs w:val="0"/>
          <w:noProof/>
          <w:sz w:val="22"/>
          <w:szCs w:val="22"/>
          <w:lang w:eastAsia="pt-BR"/>
        </w:rPr>
      </w:pPr>
      <w:ins w:id="31" w:author="Ryan Lemos" w:date="2019-09-30T11:22: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_Toc20734976 \h </w:instrText>
        </w:r>
        <w:r>
          <w:rPr>
            <w:noProof/>
          </w:rPr>
        </w:r>
      </w:ins>
      <w:r>
        <w:rPr>
          <w:noProof/>
        </w:rPr>
        <w:fldChar w:fldCharType="separate"/>
      </w:r>
      <w:ins w:id="32" w:author="Ryan Lemos" w:date="2019-09-30T11:22:00Z">
        <w:r>
          <w:rPr>
            <w:noProof/>
          </w:rPr>
          <w:t>20</w:t>
        </w:r>
        <w:r>
          <w:rPr>
            <w:noProof/>
          </w:rPr>
          <w:fldChar w:fldCharType="end"/>
        </w:r>
      </w:ins>
    </w:p>
    <w:p w14:paraId="09C5B7A1" w14:textId="7D931355" w:rsidR="0073158C" w:rsidRDefault="0073158C">
      <w:pPr>
        <w:pStyle w:val="Sumrio4"/>
        <w:tabs>
          <w:tab w:val="left" w:pos="1200"/>
          <w:tab w:val="right" w:leader="dot" w:pos="9061"/>
        </w:tabs>
        <w:rPr>
          <w:ins w:id="33" w:author="Ryan Lemos" w:date="2019-09-30T11:22:00Z"/>
          <w:rFonts w:asciiTheme="minorHAnsi" w:eastAsiaTheme="minorEastAsia" w:hAnsiTheme="minorHAnsi" w:cstheme="minorBidi"/>
          <w:noProof/>
          <w:sz w:val="22"/>
          <w:szCs w:val="22"/>
          <w:lang w:eastAsia="pt-BR"/>
        </w:rPr>
      </w:pPr>
      <w:ins w:id="34" w:author="Ryan Lemos" w:date="2019-09-30T11:22: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B1022">
          <w:rPr>
            <w:i/>
            <w:noProof/>
          </w:rPr>
          <w:t>Business Process Model and Notation</w:t>
        </w:r>
        <w:r>
          <w:rPr>
            <w:noProof/>
          </w:rPr>
          <w:t xml:space="preserve"> (BPMN)</w:t>
        </w:r>
        <w:r>
          <w:rPr>
            <w:noProof/>
          </w:rPr>
          <w:tab/>
        </w:r>
        <w:r>
          <w:rPr>
            <w:noProof/>
          </w:rPr>
          <w:fldChar w:fldCharType="begin"/>
        </w:r>
        <w:r>
          <w:rPr>
            <w:noProof/>
          </w:rPr>
          <w:instrText xml:space="preserve"> PAGEREF _Toc20734977 \h </w:instrText>
        </w:r>
        <w:r>
          <w:rPr>
            <w:noProof/>
          </w:rPr>
        </w:r>
      </w:ins>
      <w:r>
        <w:rPr>
          <w:noProof/>
        </w:rPr>
        <w:fldChar w:fldCharType="separate"/>
      </w:r>
      <w:ins w:id="35" w:author="Ryan Lemos" w:date="2019-09-30T11:22:00Z">
        <w:r>
          <w:rPr>
            <w:noProof/>
          </w:rPr>
          <w:t>22</w:t>
        </w:r>
        <w:r>
          <w:rPr>
            <w:noProof/>
          </w:rPr>
          <w:fldChar w:fldCharType="end"/>
        </w:r>
      </w:ins>
    </w:p>
    <w:p w14:paraId="01223F88" w14:textId="1B5F1863" w:rsidR="0073158C" w:rsidRDefault="0073158C">
      <w:pPr>
        <w:pStyle w:val="Sumrio4"/>
        <w:tabs>
          <w:tab w:val="left" w:pos="1200"/>
          <w:tab w:val="right" w:leader="dot" w:pos="9061"/>
        </w:tabs>
        <w:rPr>
          <w:ins w:id="36" w:author="Ryan Lemos" w:date="2019-09-30T11:22:00Z"/>
          <w:rFonts w:asciiTheme="minorHAnsi" w:eastAsiaTheme="minorEastAsia" w:hAnsiTheme="minorHAnsi" w:cstheme="minorBidi"/>
          <w:noProof/>
          <w:sz w:val="22"/>
          <w:szCs w:val="22"/>
          <w:lang w:eastAsia="pt-BR"/>
        </w:rPr>
      </w:pPr>
      <w:ins w:id="37" w:author="Ryan Lemos" w:date="2019-09-30T11:22: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_Toc20734978 \h </w:instrText>
        </w:r>
        <w:r>
          <w:rPr>
            <w:noProof/>
          </w:rPr>
        </w:r>
      </w:ins>
      <w:r>
        <w:rPr>
          <w:noProof/>
        </w:rPr>
        <w:fldChar w:fldCharType="separate"/>
      </w:r>
      <w:ins w:id="38" w:author="Ryan Lemos" w:date="2019-09-30T11:22:00Z">
        <w:r>
          <w:rPr>
            <w:noProof/>
          </w:rPr>
          <w:t>25</w:t>
        </w:r>
        <w:r>
          <w:rPr>
            <w:noProof/>
          </w:rPr>
          <w:fldChar w:fldCharType="end"/>
        </w:r>
      </w:ins>
    </w:p>
    <w:p w14:paraId="19EC060C" w14:textId="6A6FBD58" w:rsidR="0073158C" w:rsidRDefault="0073158C">
      <w:pPr>
        <w:pStyle w:val="Sumrio4"/>
        <w:tabs>
          <w:tab w:val="left" w:pos="1200"/>
          <w:tab w:val="right" w:leader="dot" w:pos="9061"/>
        </w:tabs>
        <w:rPr>
          <w:ins w:id="39" w:author="Ryan Lemos" w:date="2019-09-30T11:22:00Z"/>
          <w:rFonts w:asciiTheme="minorHAnsi" w:eastAsiaTheme="minorEastAsia" w:hAnsiTheme="minorHAnsi" w:cstheme="minorBidi"/>
          <w:noProof/>
          <w:sz w:val="22"/>
          <w:szCs w:val="22"/>
          <w:lang w:eastAsia="pt-BR"/>
        </w:rPr>
      </w:pPr>
      <w:ins w:id="40" w:author="Ryan Lemos" w:date="2019-09-30T11:22:00Z">
        <w:r>
          <w:rPr>
            <w:noProof/>
          </w:rPr>
          <w:t>2.2.3.3</w:t>
        </w:r>
        <w:r>
          <w:rPr>
            <w:rFonts w:asciiTheme="minorHAnsi" w:eastAsiaTheme="minorEastAsia" w:hAnsiTheme="minorHAnsi" w:cstheme="minorBidi"/>
            <w:noProof/>
            <w:sz w:val="22"/>
            <w:szCs w:val="22"/>
            <w:lang w:eastAsia="pt-BR"/>
          </w:rPr>
          <w:tab/>
        </w:r>
        <w:r w:rsidRPr="005B1022">
          <w:rPr>
            <w:i/>
            <w:noProof/>
          </w:rPr>
          <w:t>Extreme Programming</w:t>
        </w:r>
        <w:r>
          <w:rPr>
            <w:noProof/>
          </w:rPr>
          <w:t xml:space="preserve"> (XP)</w:t>
        </w:r>
        <w:r>
          <w:rPr>
            <w:noProof/>
          </w:rPr>
          <w:tab/>
        </w:r>
        <w:r>
          <w:rPr>
            <w:noProof/>
          </w:rPr>
          <w:fldChar w:fldCharType="begin"/>
        </w:r>
        <w:r>
          <w:rPr>
            <w:noProof/>
          </w:rPr>
          <w:instrText xml:space="preserve"> PAGEREF _Toc20734979 \h </w:instrText>
        </w:r>
        <w:r>
          <w:rPr>
            <w:noProof/>
          </w:rPr>
        </w:r>
      </w:ins>
      <w:r>
        <w:rPr>
          <w:noProof/>
        </w:rPr>
        <w:fldChar w:fldCharType="separate"/>
      </w:r>
      <w:ins w:id="41" w:author="Ryan Lemos" w:date="2019-09-30T11:22:00Z">
        <w:r>
          <w:rPr>
            <w:noProof/>
          </w:rPr>
          <w:t>26</w:t>
        </w:r>
        <w:r>
          <w:rPr>
            <w:noProof/>
          </w:rPr>
          <w:fldChar w:fldCharType="end"/>
        </w:r>
      </w:ins>
    </w:p>
    <w:p w14:paraId="0EB0B256" w14:textId="2BFC581E" w:rsidR="0073158C" w:rsidRDefault="0073158C">
      <w:pPr>
        <w:pStyle w:val="Sumrio3"/>
        <w:rPr>
          <w:ins w:id="42" w:author="Ryan Lemos" w:date="2019-09-30T11:22:00Z"/>
          <w:rFonts w:asciiTheme="minorHAnsi" w:eastAsiaTheme="minorEastAsia" w:hAnsiTheme="minorHAnsi" w:cstheme="minorBidi"/>
          <w:b w:val="0"/>
          <w:iCs w:val="0"/>
          <w:noProof/>
          <w:sz w:val="22"/>
          <w:szCs w:val="22"/>
          <w:lang w:eastAsia="pt-BR"/>
        </w:rPr>
      </w:pPr>
      <w:ins w:id="43" w:author="Ryan Lemos" w:date="2019-09-30T11:22: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_Toc20734980 \h </w:instrText>
        </w:r>
        <w:r>
          <w:rPr>
            <w:noProof/>
          </w:rPr>
        </w:r>
      </w:ins>
      <w:r>
        <w:rPr>
          <w:noProof/>
        </w:rPr>
        <w:fldChar w:fldCharType="separate"/>
      </w:r>
      <w:ins w:id="44" w:author="Ryan Lemos" w:date="2019-09-30T11:22:00Z">
        <w:r>
          <w:rPr>
            <w:noProof/>
          </w:rPr>
          <w:t>29</w:t>
        </w:r>
        <w:r>
          <w:rPr>
            <w:noProof/>
          </w:rPr>
          <w:fldChar w:fldCharType="end"/>
        </w:r>
      </w:ins>
    </w:p>
    <w:p w14:paraId="2BB64028" w14:textId="037CE7BB" w:rsidR="0073158C" w:rsidRDefault="0073158C">
      <w:pPr>
        <w:pStyle w:val="Sumrio4"/>
        <w:tabs>
          <w:tab w:val="left" w:pos="1200"/>
          <w:tab w:val="right" w:leader="dot" w:pos="9061"/>
        </w:tabs>
        <w:rPr>
          <w:ins w:id="45" w:author="Ryan Lemos" w:date="2019-09-30T11:22:00Z"/>
          <w:rFonts w:asciiTheme="minorHAnsi" w:eastAsiaTheme="minorEastAsia" w:hAnsiTheme="minorHAnsi" w:cstheme="minorBidi"/>
          <w:noProof/>
          <w:sz w:val="22"/>
          <w:szCs w:val="22"/>
          <w:lang w:eastAsia="pt-BR"/>
        </w:rPr>
      </w:pPr>
      <w:ins w:id="46" w:author="Ryan Lemos" w:date="2019-09-30T11:22:00Z">
        <w:r>
          <w:rPr>
            <w:noProof/>
          </w:rPr>
          <w:t>2.2.4.1</w:t>
        </w:r>
        <w:r>
          <w:rPr>
            <w:rFonts w:asciiTheme="minorHAnsi" w:eastAsiaTheme="minorEastAsia" w:hAnsiTheme="minorHAnsi" w:cstheme="minorBidi"/>
            <w:noProof/>
            <w:sz w:val="22"/>
            <w:szCs w:val="22"/>
            <w:lang w:eastAsia="pt-BR"/>
          </w:rPr>
          <w:tab/>
        </w:r>
        <w:r>
          <w:rPr>
            <w:noProof/>
          </w:rPr>
          <w:t>Navegadores Web</w:t>
        </w:r>
        <w:r>
          <w:rPr>
            <w:noProof/>
          </w:rPr>
          <w:tab/>
        </w:r>
        <w:r>
          <w:rPr>
            <w:noProof/>
          </w:rPr>
          <w:fldChar w:fldCharType="begin"/>
        </w:r>
        <w:r>
          <w:rPr>
            <w:noProof/>
          </w:rPr>
          <w:instrText xml:space="preserve"> PAGEREF _Toc20734981 \h </w:instrText>
        </w:r>
        <w:r>
          <w:rPr>
            <w:noProof/>
          </w:rPr>
        </w:r>
      </w:ins>
      <w:r>
        <w:rPr>
          <w:noProof/>
        </w:rPr>
        <w:fldChar w:fldCharType="separate"/>
      </w:r>
      <w:ins w:id="47" w:author="Ryan Lemos" w:date="2019-09-30T11:22:00Z">
        <w:r>
          <w:rPr>
            <w:noProof/>
          </w:rPr>
          <w:t>29</w:t>
        </w:r>
        <w:r>
          <w:rPr>
            <w:noProof/>
          </w:rPr>
          <w:fldChar w:fldCharType="end"/>
        </w:r>
      </w:ins>
    </w:p>
    <w:p w14:paraId="09C8157D" w14:textId="663AF07F" w:rsidR="0073158C" w:rsidRPr="0073158C" w:rsidRDefault="0073158C">
      <w:pPr>
        <w:pStyle w:val="Sumrio4"/>
        <w:tabs>
          <w:tab w:val="left" w:pos="1200"/>
          <w:tab w:val="right" w:leader="dot" w:pos="9061"/>
        </w:tabs>
        <w:rPr>
          <w:ins w:id="48" w:author="Ryan Lemos" w:date="2019-09-30T11:22:00Z"/>
          <w:rFonts w:asciiTheme="minorHAnsi" w:eastAsiaTheme="minorEastAsia" w:hAnsiTheme="minorHAnsi" w:cstheme="minorBidi"/>
          <w:noProof/>
          <w:sz w:val="22"/>
          <w:szCs w:val="22"/>
          <w:lang w:val="en-US" w:eastAsia="pt-BR"/>
          <w:rPrChange w:id="49" w:author="Ryan Lemos" w:date="2019-09-30T11:23:00Z">
            <w:rPr>
              <w:ins w:id="50" w:author="Ryan Lemos" w:date="2019-09-30T11:22:00Z"/>
              <w:rFonts w:asciiTheme="minorHAnsi" w:eastAsiaTheme="minorEastAsia" w:hAnsiTheme="minorHAnsi" w:cstheme="minorBidi"/>
              <w:noProof/>
              <w:sz w:val="22"/>
              <w:szCs w:val="22"/>
              <w:lang w:eastAsia="pt-BR"/>
            </w:rPr>
          </w:rPrChange>
        </w:rPr>
      </w:pPr>
      <w:ins w:id="51" w:author="Ryan Lemos" w:date="2019-09-30T11:22:00Z">
        <w:r w:rsidRPr="0073158C">
          <w:rPr>
            <w:noProof/>
            <w:lang w:val="en-US"/>
            <w:rPrChange w:id="52" w:author="Ryan Lemos" w:date="2019-09-30T11:23:00Z">
              <w:rPr>
                <w:noProof/>
              </w:rPr>
            </w:rPrChange>
          </w:rPr>
          <w:t>2.2.4.2</w:t>
        </w:r>
        <w:r w:rsidRPr="0073158C">
          <w:rPr>
            <w:rFonts w:asciiTheme="minorHAnsi" w:eastAsiaTheme="minorEastAsia" w:hAnsiTheme="minorHAnsi" w:cstheme="minorBidi"/>
            <w:noProof/>
            <w:sz w:val="22"/>
            <w:szCs w:val="22"/>
            <w:lang w:val="en-US" w:eastAsia="pt-BR"/>
            <w:rPrChange w:id="53" w:author="Ryan Lemos" w:date="2019-09-30T11:23:00Z">
              <w:rPr>
                <w:rFonts w:asciiTheme="minorHAnsi" w:eastAsiaTheme="minorEastAsia" w:hAnsiTheme="minorHAnsi" w:cstheme="minorBidi"/>
                <w:noProof/>
                <w:sz w:val="22"/>
                <w:szCs w:val="22"/>
                <w:lang w:eastAsia="pt-BR"/>
              </w:rPr>
            </w:rPrChange>
          </w:rPr>
          <w:tab/>
        </w:r>
        <w:r w:rsidRPr="0073158C">
          <w:rPr>
            <w:noProof/>
            <w:lang w:val="en-US"/>
            <w:rPrChange w:id="54" w:author="Ryan Lemos" w:date="2019-09-30T11:23:00Z">
              <w:rPr>
                <w:noProof/>
              </w:rPr>
            </w:rPrChange>
          </w:rPr>
          <w:t>Visual Studio Code (VSCODE)</w:t>
        </w:r>
        <w:r w:rsidRPr="0073158C">
          <w:rPr>
            <w:noProof/>
            <w:lang w:val="en-US"/>
            <w:rPrChange w:id="55" w:author="Ryan Lemos" w:date="2019-09-30T11:23:00Z">
              <w:rPr>
                <w:noProof/>
              </w:rPr>
            </w:rPrChange>
          </w:rPr>
          <w:tab/>
        </w:r>
        <w:r>
          <w:rPr>
            <w:noProof/>
          </w:rPr>
          <w:fldChar w:fldCharType="begin"/>
        </w:r>
        <w:r w:rsidRPr="0073158C">
          <w:rPr>
            <w:noProof/>
            <w:lang w:val="en-US"/>
            <w:rPrChange w:id="56" w:author="Ryan Lemos" w:date="2019-09-30T11:23:00Z">
              <w:rPr>
                <w:noProof/>
              </w:rPr>
            </w:rPrChange>
          </w:rPr>
          <w:instrText xml:space="preserve"> PAGEREF _Toc20734982 \h </w:instrText>
        </w:r>
        <w:r>
          <w:rPr>
            <w:noProof/>
          </w:rPr>
        </w:r>
      </w:ins>
      <w:r>
        <w:rPr>
          <w:noProof/>
        </w:rPr>
        <w:fldChar w:fldCharType="separate"/>
      </w:r>
      <w:ins w:id="57" w:author="Ryan Lemos" w:date="2019-09-30T11:22:00Z">
        <w:r w:rsidRPr="0073158C">
          <w:rPr>
            <w:noProof/>
            <w:lang w:val="en-US"/>
            <w:rPrChange w:id="58" w:author="Ryan Lemos" w:date="2019-09-30T11:23:00Z">
              <w:rPr>
                <w:noProof/>
              </w:rPr>
            </w:rPrChange>
          </w:rPr>
          <w:t>29</w:t>
        </w:r>
        <w:r>
          <w:rPr>
            <w:noProof/>
          </w:rPr>
          <w:fldChar w:fldCharType="end"/>
        </w:r>
      </w:ins>
    </w:p>
    <w:p w14:paraId="5BED1B29" w14:textId="135A9823" w:rsidR="0073158C" w:rsidRPr="0073158C" w:rsidRDefault="0073158C">
      <w:pPr>
        <w:pStyle w:val="Sumrio4"/>
        <w:tabs>
          <w:tab w:val="left" w:pos="1200"/>
          <w:tab w:val="right" w:leader="dot" w:pos="9061"/>
        </w:tabs>
        <w:rPr>
          <w:ins w:id="59" w:author="Ryan Lemos" w:date="2019-09-30T11:22:00Z"/>
          <w:rFonts w:asciiTheme="minorHAnsi" w:eastAsiaTheme="minorEastAsia" w:hAnsiTheme="minorHAnsi" w:cstheme="minorBidi"/>
          <w:noProof/>
          <w:sz w:val="22"/>
          <w:szCs w:val="22"/>
          <w:lang w:val="en-US" w:eastAsia="pt-BR"/>
          <w:rPrChange w:id="60" w:author="Ryan Lemos" w:date="2019-09-30T11:23:00Z">
            <w:rPr>
              <w:ins w:id="61" w:author="Ryan Lemos" w:date="2019-09-30T11:22:00Z"/>
              <w:rFonts w:asciiTheme="minorHAnsi" w:eastAsiaTheme="minorEastAsia" w:hAnsiTheme="minorHAnsi" w:cstheme="minorBidi"/>
              <w:noProof/>
              <w:sz w:val="22"/>
              <w:szCs w:val="22"/>
              <w:lang w:eastAsia="pt-BR"/>
            </w:rPr>
          </w:rPrChange>
        </w:rPr>
      </w:pPr>
      <w:ins w:id="62" w:author="Ryan Lemos" w:date="2019-09-30T11:22:00Z">
        <w:r w:rsidRPr="005B1022">
          <w:rPr>
            <w:noProof/>
            <w:lang w:val="en-US"/>
          </w:rPr>
          <w:t>2.2.4.3</w:t>
        </w:r>
        <w:r w:rsidRPr="0073158C">
          <w:rPr>
            <w:rFonts w:asciiTheme="minorHAnsi" w:eastAsiaTheme="minorEastAsia" w:hAnsiTheme="minorHAnsi" w:cstheme="minorBidi"/>
            <w:noProof/>
            <w:sz w:val="22"/>
            <w:szCs w:val="22"/>
            <w:lang w:val="en-US" w:eastAsia="pt-BR"/>
            <w:rPrChange w:id="63" w:author="Ryan Lemos" w:date="2019-09-30T11:23:00Z">
              <w:rPr>
                <w:rFonts w:asciiTheme="minorHAnsi" w:eastAsiaTheme="minorEastAsia" w:hAnsiTheme="minorHAnsi" w:cstheme="minorBidi"/>
                <w:noProof/>
                <w:sz w:val="22"/>
                <w:szCs w:val="22"/>
                <w:lang w:eastAsia="pt-BR"/>
              </w:rPr>
            </w:rPrChange>
          </w:rPr>
          <w:tab/>
        </w:r>
        <w:r w:rsidRPr="005B1022">
          <w:rPr>
            <w:i/>
            <w:noProof/>
            <w:lang w:val="en-US"/>
          </w:rPr>
          <w:t>Hyper Text Markup Language</w:t>
        </w:r>
        <w:r w:rsidRPr="005B1022">
          <w:rPr>
            <w:noProof/>
            <w:lang w:val="en-US"/>
          </w:rPr>
          <w:t xml:space="preserve"> (HTML)</w:t>
        </w:r>
        <w:r w:rsidRPr="0073158C">
          <w:rPr>
            <w:noProof/>
            <w:lang w:val="en-US"/>
            <w:rPrChange w:id="64" w:author="Ryan Lemos" w:date="2019-09-30T11:23:00Z">
              <w:rPr>
                <w:noProof/>
              </w:rPr>
            </w:rPrChange>
          </w:rPr>
          <w:tab/>
        </w:r>
        <w:r>
          <w:rPr>
            <w:noProof/>
          </w:rPr>
          <w:fldChar w:fldCharType="begin"/>
        </w:r>
        <w:r w:rsidRPr="0073158C">
          <w:rPr>
            <w:noProof/>
            <w:lang w:val="en-US"/>
            <w:rPrChange w:id="65" w:author="Ryan Lemos" w:date="2019-09-30T11:23:00Z">
              <w:rPr>
                <w:noProof/>
              </w:rPr>
            </w:rPrChange>
          </w:rPr>
          <w:instrText xml:space="preserve"> PAGEREF _Toc20734983 \h </w:instrText>
        </w:r>
        <w:r>
          <w:rPr>
            <w:noProof/>
          </w:rPr>
        </w:r>
      </w:ins>
      <w:r>
        <w:rPr>
          <w:noProof/>
        </w:rPr>
        <w:fldChar w:fldCharType="separate"/>
      </w:r>
      <w:ins w:id="66" w:author="Ryan Lemos" w:date="2019-09-30T11:22:00Z">
        <w:r w:rsidRPr="0073158C">
          <w:rPr>
            <w:noProof/>
            <w:lang w:val="en-US"/>
            <w:rPrChange w:id="67" w:author="Ryan Lemos" w:date="2019-09-30T11:23:00Z">
              <w:rPr>
                <w:noProof/>
              </w:rPr>
            </w:rPrChange>
          </w:rPr>
          <w:t>29</w:t>
        </w:r>
        <w:r>
          <w:rPr>
            <w:noProof/>
          </w:rPr>
          <w:fldChar w:fldCharType="end"/>
        </w:r>
      </w:ins>
    </w:p>
    <w:p w14:paraId="3237E5AD" w14:textId="03553896" w:rsidR="0073158C" w:rsidRPr="0073158C" w:rsidRDefault="0073158C">
      <w:pPr>
        <w:pStyle w:val="Sumrio4"/>
        <w:tabs>
          <w:tab w:val="left" w:pos="1200"/>
          <w:tab w:val="right" w:leader="dot" w:pos="9061"/>
        </w:tabs>
        <w:rPr>
          <w:ins w:id="68" w:author="Ryan Lemos" w:date="2019-09-30T11:22:00Z"/>
          <w:rFonts w:asciiTheme="minorHAnsi" w:eastAsiaTheme="minorEastAsia" w:hAnsiTheme="minorHAnsi" w:cstheme="minorBidi"/>
          <w:noProof/>
          <w:sz w:val="22"/>
          <w:szCs w:val="22"/>
          <w:lang w:val="en-US" w:eastAsia="pt-BR"/>
          <w:rPrChange w:id="69" w:author="Ryan Lemos" w:date="2019-09-30T11:23:00Z">
            <w:rPr>
              <w:ins w:id="70" w:author="Ryan Lemos" w:date="2019-09-30T11:22:00Z"/>
              <w:rFonts w:asciiTheme="minorHAnsi" w:eastAsiaTheme="minorEastAsia" w:hAnsiTheme="minorHAnsi" w:cstheme="minorBidi"/>
              <w:noProof/>
              <w:sz w:val="22"/>
              <w:szCs w:val="22"/>
              <w:lang w:eastAsia="pt-BR"/>
            </w:rPr>
          </w:rPrChange>
        </w:rPr>
      </w:pPr>
      <w:ins w:id="71" w:author="Ryan Lemos" w:date="2019-09-30T11:22:00Z">
        <w:r w:rsidRPr="0073158C">
          <w:rPr>
            <w:noProof/>
            <w:lang w:val="en-US"/>
            <w:rPrChange w:id="72" w:author="Ryan Lemos" w:date="2019-09-30T11:23:00Z">
              <w:rPr>
                <w:noProof/>
              </w:rPr>
            </w:rPrChange>
          </w:rPr>
          <w:t>2.2.4.4</w:t>
        </w:r>
        <w:r w:rsidRPr="0073158C">
          <w:rPr>
            <w:rFonts w:asciiTheme="minorHAnsi" w:eastAsiaTheme="minorEastAsia" w:hAnsiTheme="minorHAnsi" w:cstheme="minorBidi"/>
            <w:noProof/>
            <w:sz w:val="22"/>
            <w:szCs w:val="22"/>
            <w:lang w:val="en-US" w:eastAsia="pt-BR"/>
            <w:rPrChange w:id="73" w:author="Ryan Lemos" w:date="2019-09-30T11:23:00Z">
              <w:rPr>
                <w:rFonts w:asciiTheme="minorHAnsi" w:eastAsiaTheme="minorEastAsia" w:hAnsiTheme="minorHAnsi" w:cstheme="minorBidi"/>
                <w:noProof/>
                <w:sz w:val="22"/>
                <w:szCs w:val="22"/>
                <w:lang w:eastAsia="pt-BR"/>
              </w:rPr>
            </w:rPrChange>
          </w:rPr>
          <w:tab/>
        </w:r>
        <w:r w:rsidRPr="0073158C">
          <w:rPr>
            <w:i/>
            <w:noProof/>
            <w:lang w:val="en-US"/>
            <w:rPrChange w:id="74" w:author="Ryan Lemos" w:date="2019-09-30T11:23:00Z">
              <w:rPr>
                <w:i/>
                <w:noProof/>
              </w:rPr>
            </w:rPrChange>
          </w:rPr>
          <w:t>Cascading Style Sheets</w:t>
        </w:r>
        <w:r w:rsidRPr="0073158C">
          <w:rPr>
            <w:noProof/>
            <w:lang w:val="en-US"/>
            <w:rPrChange w:id="75" w:author="Ryan Lemos" w:date="2019-09-30T11:23:00Z">
              <w:rPr>
                <w:noProof/>
              </w:rPr>
            </w:rPrChange>
          </w:rPr>
          <w:t xml:space="preserve"> (CSS)</w:t>
        </w:r>
        <w:r w:rsidRPr="0073158C">
          <w:rPr>
            <w:noProof/>
            <w:lang w:val="en-US"/>
            <w:rPrChange w:id="76" w:author="Ryan Lemos" w:date="2019-09-30T11:23:00Z">
              <w:rPr>
                <w:noProof/>
              </w:rPr>
            </w:rPrChange>
          </w:rPr>
          <w:tab/>
        </w:r>
        <w:r>
          <w:rPr>
            <w:noProof/>
          </w:rPr>
          <w:fldChar w:fldCharType="begin"/>
        </w:r>
        <w:r w:rsidRPr="0073158C">
          <w:rPr>
            <w:noProof/>
            <w:lang w:val="en-US"/>
            <w:rPrChange w:id="77" w:author="Ryan Lemos" w:date="2019-09-30T11:23:00Z">
              <w:rPr>
                <w:noProof/>
              </w:rPr>
            </w:rPrChange>
          </w:rPr>
          <w:instrText xml:space="preserve"> PAGEREF _Toc20734984 \h </w:instrText>
        </w:r>
        <w:r>
          <w:rPr>
            <w:noProof/>
          </w:rPr>
        </w:r>
      </w:ins>
      <w:r>
        <w:rPr>
          <w:noProof/>
        </w:rPr>
        <w:fldChar w:fldCharType="separate"/>
      </w:r>
      <w:ins w:id="78" w:author="Ryan Lemos" w:date="2019-09-30T11:22:00Z">
        <w:r w:rsidRPr="0073158C">
          <w:rPr>
            <w:noProof/>
            <w:lang w:val="en-US"/>
            <w:rPrChange w:id="79" w:author="Ryan Lemos" w:date="2019-09-30T11:23:00Z">
              <w:rPr>
                <w:noProof/>
              </w:rPr>
            </w:rPrChange>
          </w:rPr>
          <w:t>30</w:t>
        </w:r>
        <w:r>
          <w:rPr>
            <w:noProof/>
          </w:rPr>
          <w:fldChar w:fldCharType="end"/>
        </w:r>
      </w:ins>
    </w:p>
    <w:p w14:paraId="2572DDB0" w14:textId="34D8A5CE" w:rsidR="0073158C" w:rsidRPr="0073158C" w:rsidRDefault="0073158C">
      <w:pPr>
        <w:pStyle w:val="Sumrio4"/>
        <w:tabs>
          <w:tab w:val="left" w:pos="1200"/>
          <w:tab w:val="right" w:leader="dot" w:pos="9061"/>
        </w:tabs>
        <w:rPr>
          <w:ins w:id="80" w:author="Ryan Lemos" w:date="2019-09-30T11:22:00Z"/>
          <w:rFonts w:asciiTheme="minorHAnsi" w:eastAsiaTheme="minorEastAsia" w:hAnsiTheme="minorHAnsi" w:cstheme="minorBidi"/>
          <w:noProof/>
          <w:sz w:val="22"/>
          <w:szCs w:val="22"/>
          <w:lang w:val="en-US" w:eastAsia="pt-BR"/>
          <w:rPrChange w:id="81" w:author="Ryan Lemos" w:date="2019-09-30T11:23:00Z">
            <w:rPr>
              <w:ins w:id="82" w:author="Ryan Lemos" w:date="2019-09-30T11:22:00Z"/>
              <w:rFonts w:asciiTheme="minorHAnsi" w:eastAsiaTheme="minorEastAsia" w:hAnsiTheme="minorHAnsi" w:cstheme="minorBidi"/>
              <w:noProof/>
              <w:sz w:val="22"/>
              <w:szCs w:val="22"/>
              <w:lang w:eastAsia="pt-BR"/>
            </w:rPr>
          </w:rPrChange>
        </w:rPr>
      </w:pPr>
      <w:ins w:id="83" w:author="Ryan Lemos" w:date="2019-09-30T11:22:00Z">
        <w:r w:rsidRPr="0073158C">
          <w:rPr>
            <w:noProof/>
            <w:lang w:val="en-US"/>
            <w:rPrChange w:id="84" w:author="Ryan Lemos" w:date="2019-09-30T11:23:00Z">
              <w:rPr>
                <w:noProof/>
              </w:rPr>
            </w:rPrChange>
          </w:rPr>
          <w:t>2.2.4.5</w:t>
        </w:r>
        <w:r w:rsidRPr="0073158C">
          <w:rPr>
            <w:rFonts w:asciiTheme="minorHAnsi" w:eastAsiaTheme="minorEastAsia" w:hAnsiTheme="minorHAnsi" w:cstheme="minorBidi"/>
            <w:noProof/>
            <w:sz w:val="22"/>
            <w:szCs w:val="22"/>
            <w:lang w:val="en-US" w:eastAsia="pt-BR"/>
            <w:rPrChange w:id="85" w:author="Ryan Lemos" w:date="2019-09-30T11:23:00Z">
              <w:rPr>
                <w:rFonts w:asciiTheme="minorHAnsi" w:eastAsiaTheme="minorEastAsia" w:hAnsiTheme="minorHAnsi" w:cstheme="minorBidi"/>
                <w:noProof/>
                <w:sz w:val="22"/>
                <w:szCs w:val="22"/>
                <w:lang w:eastAsia="pt-BR"/>
              </w:rPr>
            </w:rPrChange>
          </w:rPr>
          <w:tab/>
        </w:r>
        <w:r w:rsidRPr="0073158C">
          <w:rPr>
            <w:noProof/>
            <w:lang w:val="en-US"/>
            <w:rPrChange w:id="86" w:author="Ryan Lemos" w:date="2019-09-30T11:23:00Z">
              <w:rPr>
                <w:noProof/>
              </w:rPr>
            </w:rPrChange>
          </w:rPr>
          <w:t>MaterializeCSS</w:t>
        </w:r>
        <w:r w:rsidRPr="0073158C">
          <w:rPr>
            <w:noProof/>
            <w:lang w:val="en-US"/>
            <w:rPrChange w:id="87" w:author="Ryan Lemos" w:date="2019-09-30T11:23:00Z">
              <w:rPr>
                <w:noProof/>
              </w:rPr>
            </w:rPrChange>
          </w:rPr>
          <w:tab/>
        </w:r>
        <w:r>
          <w:rPr>
            <w:noProof/>
          </w:rPr>
          <w:fldChar w:fldCharType="begin"/>
        </w:r>
        <w:r w:rsidRPr="0073158C">
          <w:rPr>
            <w:noProof/>
            <w:lang w:val="en-US"/>
            <w:rPrChange w:id="88" w:author="Ryan Lemos" w:date="2019-09-30T11:23:00Z">
              <w:rPr>
                <w:noProof/>
              </w:rPr>
            </w:rPrChange>
          </w:rPr>
          <w:instrText xml:space="preserve"> PAGEREF _Toc20734985 \h </w:instrText>
        </w:r>
        <w:r>
          <w:rPr>
            <w:noProof/>
          </w:rPr>
        </w:r>
      </w:ins>
      <w:r>
        <w:rPr>
          <w:noProof/>
        </w:rPr>
        <w:fldChar w:fldCharType="separate"/>
      </w:r>
      <w:ins w:id="89" w:author="Ryan Lemos" w:date="2019-09-30T11:22:00Z">
        <w:r w:rsidRPr="0073158C">
          <w:rPr>
            <w:noProof/>
            <w:lang w:val="en-US"/>
            <w:rPrChange w:id="90" w:author="Ryan Lemos" w:date="2019-09-30T11:23:00Z">
              <w:rPr>
                <w:noProof/>
              </w:rPr>
            </w:rPrChange>
          </w:rPr>
          <w:t>33</w:t>
        </w:r>
        <w:r>
          <w:rPr>
            <w:noProof/>
          </w:rPr>
          <w:fldChar w:fldCharType="end"/>
        </w:r>
      </w:ins>
    </w:p>
    <w:p w14:paraId="42AF797C" w14:textId="3D3957C9" w:rsidR="0073158C" w:rsidRPr="0073158C" w:rsidRDefault="0073158C">
      <w:pPr>
        <w:pStyle w:val="Sumrio4"/>
        <w:tabs>
          <w:tab w:val="left" w:pos="1200"/>
          <w:tab w:val="right" w:leader="dot" w:pos="9061"/>
        </w:tabs>
        <w:rPr>
          <w:ins w:id="91" w:author="Ryan Lemos" w:date="2019-09-30T11:22:00Z"/>
          <w:rFonts w:asciiTheme="minorHAnsi" w:eastAsiaTheme="minorEastAsia" w:hAnsiTheme="minorHAnsi" w:cstheme="minorBidi"/>
          <w:noProof/>
          <w:sz w:val="22"/>
          <w:szCs w:val="22"/>
          <w:lang w:val="en-US" w:eastAsia="pt-BR"/>
          <w:rPrChange w:id="92" w:author="Ryan Lemos" w:date="2019-09-30T11:23:00Z">
            <w:rPr>
              <w:ins w:id="93" w:author="Ryan Lemos" w:date="2019-09-30T11:22:00Z"/>
              <w:rFonts w:asciiTheme="minorHAnsi" w:eastAsiaTheme="minorEastAsia" w:hAnsiTheme="minorHAnsi" w:cstheme="minorBidi"/>
              <w:noProof/>
              <w:sz w:val="22"/>
              <w:szCs w:val="22"/>
              <w:lang w:eastAsia="pt-BR"/>
            </w:rPr>
          </w:rPrChange>
        </w:rPr>
      </w:pPr>
      <w:ins w:id="94" w:author="Ryan Lemos" w:date="2019-09-30T11:22:00Z">
        <w:r w:rsidRPr="0073158C">
          <w:rPr>
            <w:noProof/>
            <w:lang w:val="en-US"/>
            <w:rPrChange w:id="95" w:author="Ryan Lemos" w:date="2019-09-30T11:23:00Z">
              <w:rPr>
                <w:noProof/>
              </w:rPr>
            </w:rPrChange>
          </w:rPr>
          <w:t>2.2.4.6</w:t>
        </w:r>
        <w:r w:rsidRPr="0073158C">
          <w:rPr>
            <w:rFonts w:asciiTheme="minorHAnsi" w:eastAsiaTheme="minorEastAsia" w:hAnsiTheme="minorHAnsi" w:cstheme="minorBidi"/>
            <w:noProof/>
            <w:sz w:val="22"/>
            <w:szCs w:val="22"/>
            <w:lang w:val="en-US" w:eastAsia="pt-BR"/>
            <w:rPrChange w:id="96" w:author="Ryan Lemos" w:date="2019-09-30T11:23:00Z">
              <w:rPr>
                <w:rFonts w:asciiTheme="minorHAnsi" w:eastAsiaTheme="minorEastAsia" w:hAnsiTheme="minorHAnsi" w:cstheme="minorBidi"/>
                <w:noProof/>
                <w:sz w:val="22"/>
                <w:szCs w:val="22"/>
                <w:lang w:eastAsia="pt-BR"/>
              </w:rPr>
            </w:rPrChange>
          </w:rPr>
          <w:tab/>
        </w:r>
        <w:r w:rsidRPr="0073158C">
          <w:rPr>
            <w:noProof/>
            <w:lang w:val="en-US"/>
            <w:rPrChange w:id="97" w:author="Ryan Lemos" w:date="2019-09-30T11:23:00Z">
              <w:rPr>
                <w:noProof/>
              </w:rPr>
            </w:rPrChange>
          </w:rPr>
          <w:t>JavaScript (JS)</w:t>
        </w:r>
        <w:r w:rsidRPr="0073158C">
          <w:rPr>
            <w:noProof/>
            <w:lang w:val="en-US"/>
            <w:rPrChange w:id="98" w:author="Ryan Lemos" w:date="2019-09-30T11:23:00Z">
              <w:rPr>
                <w:noProof/>
              </w:rPr>
            </w:rPrChange>
          </w:rPr>
          <w:tab/>
        </w:r>
        <w:r>
          <w:rPr>
            <w:noProof/>
          </w:rPr>
          <w:fldChar w:fldCharType="begin"/>
        </w:r>
        <w:r w:rsidRPr="0073158C">
          <w:rPr>
            <w:noProof/>
            <w:lang w:val="en-US"/>
            <w:rPrChange w:id="99" w:author="Ryan Lemos" w:date="2019-09-30T11:23:00Z">
              <w:rPr>
                <w:noProof/>
              </w:rPr>
            </w:rPrChange>
          </w:rPr>
          <w:instrText xml:space="preserve"> PAGEREF _Toc20734986 \h </w:instrText>
        </w:r>
        <w:r>
          <w:rPr>
            <w:noProof/>
          </w:rPr>
        </w:r>
      </w:ins>
      <w:r>
        <w:rPr>
          <w:noProof/>
        </w:rPr>
        <w:fldChar w:fldCharType="separate"/>
      </w:r>
      <w:ins w:id="100" w:author="Ryan Lemos" w:date="2019-09-30T11:22:00Z">
        <w:r w:rsidRPr="0073158C">
          <w:rPr>
            <w:noProof/>
            <w:lang w:val="en-US"/>
            <w:rPrChange w:id="101" w:author="Ryan Lemos" w:date="2019-09-30T11:23:00Z">
              <w:rPr>
                <w:noProof/>
              </w:rPr>
            </w:rPrChange>
          </w:rPr>
          <w:t>33</w:t>
        </w:r>
        <w:r>
          <w:rPr>
            <w:noProof/>
          </w:rPr>
          <w:fldChar w:fldCharType="end"/>
        </w:r>
      </w:ins>
    </w:p>
    <w:p w14:paraId="60D46E00" w14:textId="58544D1C" w:rsidR="0073158C" w:rsidRPr="0073158C" w:rsidRDefault="0073158C">
      <w:pPr>
        <w:pStyle w:val="Sumrio4"/>
        <w:tabs>
          <w:tab w:val="left" w:pos="1200"/>
          <w:tab w:val="right" w:leader="dot" w:pos="9061"/>
        </w:tabs>
        <w:rPr>
          <w:ins w:id="102" w:author="Ryan Lemos" w:date="2019-09-30T11:22:00Z"/>
          <w:rFonts w:asciiTheme="minorHAnsi" w:eastAsiaTheme="minorEastAsia" w:hAnsiTheme="minorHAnsi" w:cstheme="minorBidi"/>
          <w:noProof/>
          <w:sz w:val="22"/>
          <w:szCs w:val="22"/>
          <w:lang w:val="en-US" w:eastAsia="pt-BR"/>
          <w:rPrChange w:id="103" w:author="Ryan Lemos" w:date="2019-09-30T11:23:00Z">
            <w:rPr>
              <w:ins w:id="104" w:author="Ryan Lemos" w:date="2019-09-30T11:22:00Z"/>
              <w:rFonts w:asciiTheme="minorHAnsi" w:eastAsiaTheme="minorEastAsia" w:hAnsiTheme="minorHAnsi" w:cstheme="minorBidi"/>
              <w:noProof/>
              <w:sz w:val="22"/>
              <w:szCs w:val="22"/>
              <w:lang w:eastAsia="pt-BR"/>
            </w:rPr>
          </w:rPrChange>
        </w:rPr>
      </w:pPr>
      <w:ins w:id="105" w:author="Ryan Lemos" w:date="2019-09-30T11:22:00Z">
        <w:r w:rsidRPr="0073158C">
          <w:rPr>
            <w:noProof/>
            <w:lang w:val="en-US"/>
            <w:rPrChange w:id="106" w:author="Ryan Lemos" w:date="2019-09-30T11:23:00Z">
              <w:rPr>
                <w:noProof/>
              </w:rPr>
            </w:rPrChange>
          </w:rPr>
          <w:t>2.2.4.7</w:t>
        </w:r>
        <w:r w:rsidRPr="0073158C">
          <w:rPr>
            <w:rFonts w:asciiTheme="minorHAnsi" w:eastAsiaTheme="minorEastAsia" w:hAnsiTheme="minorHAnsi" w:cstheme="minorBidi"/>
            <w:noProof/>
            <w:sz w:val="22"/>
            <w:szCs w:val="22"/>
            <w:lang w:val="en-US" w:eastAsia="pt-BR"/>
            <w:rPrChange w:id="107" w:author="Ryan Lemos" w:date="2019-09-30T11:23:00Z">
              <w:rPr>
                <w:rFonts w:asciiTheme="minorHAnsi" w:eastAsiaTheme="minorEastAsia" w:hAnsiTheme="minorHAnsi" w:cstheme="minorBidi"/>
                <w:noProof/>
                <w:sz w:val="22"/>
                <w:szCs w:val="22"/>
                <w:lang w:eastAsia="pt-BR"/>
              </w:rPr>
            </w:rPrChange>
          </w:rPr>
          <w:tab/>
        </w:r>
        <w:r w:rsidRPr="0073158C">
          <w:rPr>
            <w:noProof/>
            <w:lang w:val="en-US"/>
            <w:rPrChange w:id="108" w:author="Ryan Lemos" w:date="2019-09-30T11:23:00Z">
              <w:rPr>
                <w:noProof/>
              </w:rPr>
            </w:rPrChange>
          </w:rPr>
          <w:t xml:space="preserve">JavaScript </w:t>
        </w:r>
        <w:r w:rsidRPr="0073158C">
          <w:rPr>
            <w:i/>
            <w:noProof/>
            <w:lang w:val="en-US"/>
            <w:rPrChange w:id="109" w:author="Ryan Lemos" w:date="2019-09-30T11:23:00Z">
              <w:rPr>
                <w:i/>
                <w:noProof/>
              </w:rPr>
            </w:rPrChange>
          </w:rPr>
          <w:t>Object Notation</w:t>
        </w:r>
        <w:r w:rsidRPr="0073158C">
          <w:rPr>
            <w:noProof/>
            <w:lang w:val="en-US"/>
            <w:rPrChange w:id="110" w:author="Ryan Lemos" w:date="2019-09-30T11:23:00Z">
              <w:rPr>
                <w:noProof/>
              </w:rPr>
            </w:rPrChange>
          </w:rPr>
          <w:t xml:space="preserve"> (JSON)</w:t>
        </w:r>
        <w:r w:rsidRPr="0073158C">
          <w:rPr>
            <w:noProof/>
            <w:lang w:val="en-US"/>
            <w:rPrChange w:id="111" w:author="Ryan Lemos" w:date="2019-09-30T11:23:00Z">
              <w:rPr>
                <w:noProof/>
              </w:rPr>
            </w:rPrChange>
          </w:rPr>
          <w:tab/>
        </w:r>
        <w:r>
          <w:rPr>
            <w:noProof/>
          </w:rPr>
          <w:fldChar w:fldCharType="begin"/>
        </w:r>
        <w:r w:rsidRPr="0073158C">
          <w:rPr>
            <w:noProof/>
            <w:lang w:val="en-US"/>
            <w:rPrChange w:id="112" w:author="Ryan Lemos" w:date="2019-09-30T11:23:00Z">
              <w:rPr>
                <w:noProof/>
              </w:rPr>
            </w:rPrChange>
          </w:rPr>
          <w:instrText xml:space="preserve"> PAGEREF _Toc20734987 \h </w:instrText>
        </w:r>
        <w:r>
          <w:rPr>
            <w:noProof/>
          </w:rPr>
        </w:r>
      </w:ins>
      <w:r>
        <w:rPr>
          <w:noProof/>
        </w:rPr>
        <w:fldChar w:fldCharType="separate"/>
      </w:r>
      <w:ins w:id="113" w:author="Ryan Lemos" w:date="2019-09-30T11:22:00Z">
        <w:r w:rsidRPr="0073158C">
          <w:rPr>
            <w:noProof/>
            <w:lang w:val="en-US"/>
            <w:rPrChange w:id="114" w:author="Ryan Lemos" w:date="2019-09-30T11:23:00Z">
              <w:rPr>
                <w:noProof/>
              </w:rPr>
            </w:rPrChange>
          </w:rPr>
          <w:t>34</w:t>
        </w:r>
        <w:r>
          <w:rPr>
            <w:noProof/>
          </w:rPr>
          <w:fldChar w:fldCharType="end"/>
        </w:r>
      </w:ins>
    </w:p>
    <w:p w14:paraId="508CDBAD" w14:textId="657FC4AE" w:rsidR="0073158C" w:rsidRPr="0073158C" w:rsidRDefault="0073158C">
      <w:pPr>
        <w:pStyle w:val="Sumrio4"/>
        <w:tabs>
          <w:tab w:val="left" w:pos="1200"/>
          <w:tab w:val="right" w:leader="dot" w:pos="9061"/>
        </w:tabs>
        <w:rPr>
          <w:ins w:id="115" w:author="Ryan Lemos" w:date="2019-09-30T11:22:00Z"/>
          <w:rFonts w:asciiTheme="minorHAnsi" w:eastAsiaTheme="minorEastAsia" w:hAnsiTheme="minorHAnsi" w:cstheme="minorBidi"/>
          <w:noProof/>
          <w:sz w:val="22"/>
          <w:szCs w:val="22"/>
          <w:lang w:val="en-US" w:eastAsia="pt-BR"/>
          <w:rPrChange w:id="116" w:author="Ryan Lemos" w:date="2019-09-30T11:23:00Z">
            <w:rPr>
              <w:ins w:id="117" w:author="Ryan Lemos" w:date="2019-09-30T11:22:00Z"/>
              <w:rFonts w:asciiTheme="minorHAnsi" w:eastAsiaTheme="minorEastAsia" w:hAnsiTheme="minorHAnsi" w:cstheme="minorBidi"/>
              <w:noProof/>
              <w:sz w:val="22"/>
              <w:szCs w:val="22"/>
              <w:lang w:eastAsia="pt-BR"/>
            </w:rPr>
          </w:rPrChange>
        </w:rPr>
      </w:pPr>
      <w:ins w:id="118" w:author="Ryan Lemos" w:date="2019-09-30T11:22:00Z">
        <w:r w:rsidRPr="0073158C">
          <w:rPr>
            <w:noProof/>
            <w:lang w:val="en-US"/>
            <w:rPrChange w:id="119" w:author="Ryan Lemos" w:date="2019-09-30T11:23:00Z">
              <w:rPr>
                <w:noProof/>
              </w:rPr>
            </w:rPrChange>
          </w:rPr>
          <w:t>2.2.4.8</w:t>
        </w:r>
        <w:r w:rsidRPr="0073158C">
          <w:rPr>
            <w:rFonts w:asciiTheme="minorHAnsi" w:eastAsiaTheme="minorEastAsia" w:hAnsiTheme="minorHAnsi" w:cstheme="minorBidi"/>
            <w:noProof/>
            <w:sz w:val="22"/>
            <w:szCs w:val="22"/>
            <w:lang w:val="en-US" w:eastAsia="pt-BR"/>
            <w:rPrChange w:id="120" w:author="Ryan Lemos" w:date="2019-09-30T11:23:00Z">
              <w:rPr>
                <w:rFonts w:asciiTheme="minorHAnsi" w:eastAsiaTheme="minorEastAsia" w:hAnsiTheme="minorHAnsi" w:cstheme="minorBidi"/>
                <w:noProof/>
                <w:sz w:val="22"/>
                <w:szCs w:val="22"/>
                <w:lang w:eastAsia="pt-BR"/>
              </w:rPr>
            </w:rPrChange>
          </w:rPr>
          <w:tab/>
        </w:r>
        <w:r w:rsidRPr="0073158C">
          <w:rPr>
            <w:noProof/>
            <w:lang w:val="en-US"/>
            <w:rPrChange w:id="121" w:author="Ryan Lemos" w:date="2019-09-30T11:23:00Z">
              <w:rPr>
                <w:noProof/>
              </w:rPr>
            </w:rPrChange>
          </w:rPr>
          <w:t>TypeScript</w:t>
        </w:r>
        <w:r w:rsidRPr="0073158C">
          <w:rPr>
            <w:noProof/>
            <w:lang w:val="en-US"/>
            <w:rPrChange w:id="122" w:author="Ryan Lemos" w:date="2019-09-30T11:23:00Z">
              <w:rPr>
                <w:noProof/>
              </w:rPr>
            </w:rPrChange>
          </w:rPr>
          <w:tab/>
        </w:r>
        <w:r>
          <w:rPr>
            <w:noProof/>
          </w:rPr>
          <w:fldChar w:fldCharType="begin"/>
        </w:r>
        <w:r w:rsidRPr="0073158C">
          <w:rPr>
            <w:noProof/>
            <w:lang w:val="en-US"/>
            <w:rPrChange w:id="123" w:author="Ryan Lemos" w:date="2019-09-30T11:23:00Z">
              <w:rPr>
                <w:noProof/>
              </w:rPr>
            </w:rPrChange>
          </w:rPr>
          <w:instrText xml:space="preserve"> PAGEREF _Toc20734988 \h </w:instrText>
        </w:r>
        <w:r>
          <w:rPr>
            <w:noProof/>
          </w:rPr>
        </w:r>
      </w:ins>
      <w:r>
        <w:rPr>
          <w:noProof/>
        </w:rPr>
        <w:fldChar w:fldCharType="separate"/>
      </w:r>
      <w:ins w:id="124" w:author="Ryan Lemos" w:date="2019-09-30T11:22:00Z">
        <w:r w:rsidRPr="0073158C">
          <w:rPr>
            <w:noProof/>
            <w:lang w:val="en-US"/>
            <w:rPrChange w:id="125" w:author="Ryan Lemos" w:date="2019-09-30T11:23:00Z">
              <w:rPr>
                <w:noProof/>
              </w:rPr>
            </w:rPrChange>
          </w:rPr>
          <w:t>34</w:t>
        </w:r>
        <w:r>
          <w:rPr>
            <w:noProof/>
          </w:rPr>
          <w:fldChar w:fldCharType="end"/>
        </w:r>
      </w:ins>
    </w:p>
    <w:p w14:paraId="46D46858" w14:textId="6B3D93AF" w:rsidR="0073158C" w:rsidRPr="0073158C" w:rsidRDefault="0073158C">
      <w:pPr>
        <w:pStyle w:val="Sumrio4"/>
        <w:tabs>
          <w:tab w:val="left" w:pos="1200"/>
          <w:tab w:val="right" w:leader="dot" w:pos="9061"/>
        </w:tabs>
        <w:rPr>
          <w:ins w:id="126" w:author="Ryan Lemos" w:date="2019-09-30T11:22:00Z"/>
          <w:rFonts w:asciiTheme="minorHAnsi" w:eastAsiaTheme="minorEastAsia" w:hAnsiTheme="minorHAnsi" w:cstheme="minorBidi"/>
          <w:noProof/>
          <w:sz w:val="22"/>
          <w:szCs w:val="22"/>
          <w:lang w:val="en-US" w:eastAsia="pt-BR"/>
          <w:rPrChange w:id="127" w:author="Ryan Lemos" w:date="2019-09-30T11:23:00Z">
            <w:rPr>
              <w:ins w:id="128" w:author="Ryan Lemos" w:date="2019-09-30T11:22:00Z"/>
              <w:rFonts w:asciiTheme="minorHAnsi" w:eastAsiaTheme="minorEastAsia" w:hAnsiTheme="minorHAnsi" w:cstheme="minorBidi"/>
              <w:noProof/>
              <w:sz w:val="22"/>
              <w:szCs w:val="22"/>
              <w:lang w:eastAsia="pt-BR"/>
            </w:rPr>
          </w:rPrChange>
        </w:rPr>
      </w:pPr>
      <w:ins w:id="129" w:author="Ryan Lemos" w:date="2019-09-30T11:22:00Z">
        <w:r w:rsidRPr="0073158C">
          <w:rPr>
            <w:noProof/>
            <w:lang w:val="en-US"/>
            <w:rPrChange w:id="130" w:author="Ryan Lemos" w:date="2019-09-30T11:23:00Z">
              <w:rPr>
                <w:noProof/>
              </w:rPr>
            </w:rPrChange>
          </w:rPr>
          <w:t>2.2.4.9</w:t>
        </w:r>
        <w:r w:rsidRPr="0073158C">
          <w:rPr>
            <w:rFonts w:asciiTheme="minorHAnsi" w:eastAsiaTheme="minorEastAsia" w:hAnsiTheme="minorHAnsi" w:cstheme="minorBidi"/>
            <w:noProof/>
            <w:sz w:val="22"/>
            <w:szCs w:val="22"/>
            <w:lang w:val="en-US" w:eastAsia="pt-BR"/>
            <w:rPrChange w:id="131" w:author="Ryan Lemos" w:date="2019-09-30T11:23:00Z">
              <w:rPr>
                <w:rFonts w:asciiTheme="minorHAnsi" w:eastAsiaTheme="minorEastAsia" w:hAnsiTheme="minorHAnsi" w:cstheme="minorBidi"/>
                <w:noProof/>
                <w:sz w:val="22"/>
                <w:szCs w:val="22"/>
                <w:lang w:eastAsia="pt-BR"/>
              </w:rPr>
            </w:rPrChange>
          </w:rPr>
          <w:tab/>
        </w:r>
        <w:r w:rsidRPr="0073158C">
          <w:rPr>
            <w:noProof/>
            <w:lang w:val="en-US"/>
            <w:rPrChange w:id="132" w:author="Ryan Lemos" w:date="2019-09-30T11:23:00Z">
              <w:rPr>
                <w:noProof/>
              </w:rPr>
            </w:rPrChange>
          </w:rPr>
          <w:t>Angular</w:t>
        </w:r>
        <w:r w:rsidRPr="0073158C">
          <w:rPr>
            <w:noProof/>
            <w:lang w:val="en-US"/>
            <w:rPrChange w:id="133" w:author="Ryan Lemos" w:date="2019-09-30T11:23:00Z">
              <w:rPr>
                <w:noProof/>
              </w:rPr>
            </w:rPrChange>
          </w:rPr>
          <w:tab/>
        </w:r>
        <w:r>
          <w:rPr>
            <w:noProof/>
          </w:rPr>
          <w:fldChar w:fldCharType="begin"/>
        </w:r>
        <w:r w:rsidRPr="0073158C">
          <w:rPr>
            <w:noProof/>
            <w:lang w:val="en-US"/>
            <w:rPrChange w:id="134" w:author="Ryan Lemos" w:date="2019-09-30T11:23:00Z">
              <w:rPr>
                <w:noProof/>
              </w:rPr>
            </w:rPrChange>
          </w:rPr>
          <w:instrText xml:space="preserve"> PAGEREF _Toc20734989 \h </w:instrText>
        </w:r>
        <w:r>
          <w:rPr>
            <w:noProof/>
          </w:rPr>
        </w:r>
      </w:ins>
      <w:r>
        <w:rPr>
          <w:noProof/>
        </w:rPr>
        <w:fldChar w:fldCharType="separate"/>
      </w:r>
      <w:ins w:id="135" w:author="Ryan Lemos" w:date="2019-09-30T11:22:00Z">
        <w:r w:rsidRPr="0073158C">
          <w:rPr>
            <w:noProof/>
            <w:lang w:val="en-US"/>
            <w:rPrChange w:id="136" w:author="Ryan Lemos" w:date="2019-09-30T11:23:00Z">
              <w:rPr>
                <w:noProof/>
              </w:rPr>
            </w:rPrChange>
          </w:rPr>
          <w:t>35</w:t>
        </w:r>
        <w:r>
          <w:rPr>
            <w:noProof/>
          </w:rPr>
          <w:fldChar w:fldCharType="end"/>
        </w:r>
      </w:ins>
    </w:p>
    <w:p w14:paraId="5DB3D268" w14:textId="0DD74688" w:rsidR="0073158C" w:rsidRPr="0073158C" w:rsidRDefault="0073158C">
      <w:pPr>
        <w:pStyle w:val="Sumrio4"/>
        <w:tabs>
          <w:tab w:val="left" w:pos="1200"/>
          <w:tab w:val="right" w:leader="dot" w:pos="9061"/>
        </w:tabs>
        <w:rPr>
          <w:ins w:id="137" w:author="Ryan Lemos" w:date="2019-09-30T11:22:00Z"/>
          <w:rFonts w:asciiTheme="minorHAnsi" w:eastAsiaTheme="minorEastAsia" w:hAnsiTheme="minorHAnsi" w:cstheme="minorBidi"/>
          <w:noProof/>
          <w:sz w:val="22"/>
          <w:szCs w:val="22"/>
          <w:lang w:val="en-US" w:eastAsia="pt-BR"/>
          <w:rPrChange w:id="138" w:author="Ryan Lemos" w:date="2019-09-30T11:23:00Z">
            <w:rPr>
              <w:ins w:id="139" w:author="Ryan Lemos" w:date="2019-09-30T11:22:00Z"/>
              <w:rFonts w:asciiTheme="minorHAnsi" w:eastAsiaTheme="minorEastAsia" w:hAnsiTheme="minorHAnsi" w:cstheme="minorBidi"/>
              <w:noProof/>
              <w:sz w:val="22"/>
              <w:szCs w:val="22"/>
              <w:lang w:eastAsia="pt-BR"/>
            </w:rPr>
          </w:rPrChange>
        </w:rPr>
      </w:pPr>
      <w:ins w:id="140" w:author="Ryan Lemos" w:date="2019-09-30T11:22:00Z">
        <w:r w:rsidRPr="0073158C">
          <w:rPr>
            <w:noProof/>
            <w:lang w:val="en-US"/>
            <w:rPrChange w:id="141" w:author="Ryan Lemos" w:date="2019-09-30T11:23:00Z">
              <w:rPr>
                <w:noProof/>
              </w:rPr>
            </w:rPrChange>
          </w:rPr>
          <w:t>2.2.4.10</w:t>
        </w:r>
        <w:r w:rsidRPr="0073158C">
          <w:rPr>
            <w:rFonts w:asciiTheme="minorHAnsi" w:eastAsiaTheme="minorEastAsia" w:hAnsiTheme="minorHAnsi" w:cstheme="minorBidi"/>
            <w:noProof/>
            <w:sz w:val="22"/>
            <w:szCs w:val="22"/>
            <w:lang w:val="en-US" w:eastAsia="pt-BR"/>
            <w:rPrChange w:id="142" w:author="Ryan Lemos" w:date="2019-09-30T11:23:00Z">
              <w:rPr>
                <w:rFonts w:asciiTheme="minorHAnsi" w:eastAsiaTheme="minorEastAsia" w:hAnsiTheme="minorHAnsi" w:cstheme="minorBidi"/>
                <w:noProof/>
                <w:sz w:val="22"/>
                <w:szCs w:val="22"/>
                <w:lang w:eastAsia="pt-BR"/>
              </w:rPr>
            </w:rPrChange>
          </w:rPr>
          <w:tab/>
        </w:r>
        <w:r w:rsidRPr="0073158C">
          <w:rPr>
            <w:i/>
            <w:noProof/>
            <w:lang w:val="en-US"/>
            <w:rPrChange w:id="143" w:author="Ryan Lemos" w:date="2019-09-30T11:23:00Z">
              <w:rPr>
                <w:i/>
                <w:noProof/>
              </w:rPr>
            </w:rPrChange>
          </w:rPr>
          <w:t>Hypertext PreProcessor</w:t>
        </w:r>
        <w:r w:rsidRPr="0073158C">
          <w:rPr>
            <w:noProof/>
            <w:lang w:val="en-US"/>
            <w:rPrChange w:id="144" w:author="Ryan Lemos" w:date="2019-09-30T11:23:00Z">
              <w:rPr>
                <w:noProof/>
              </w:rPr>
            </w:rPrChange>
          </w:rPr>
          <w:t xml:space="preserve"> (PHP)</w:t>
        </w:r>
        <w:r w:rsidRPr="0073158C">
          <w:rPr>
            <w:noProof/>
            <w:lang w:val="en-US"/>
            <w:rPrChange w:id="145" w:author="Ryan Lemos" w:date="2019-09-30T11:23:00Z">
              <w:rPr>
                <w:noProof/>
              </w:rPr>
            </w:rPrChange>
          </w:rPr>
          <w:tab/>
        </w:r>
        <w:r>
          <w:rPr>
            <w:noProof/>
          </w:rPr>
          <w:fldChar w:fldCharType="begin"/>
        </w:r>
        <w:r w:rsidRPr="0073158C">
          <w:rPr>
            <w:noProof/>
            <w:lang w:val="en-US"/>
            <w:rPrChange w:id="146" w:author="Ryan Lemos" w:date="2019-09-30T11:23:00Z">
              <w:rPr>
                <w:noProof/>
              </w:rPr>
            </w:rPrChange>
          </w:rPr>
          <w:instrText xml:space="preserve"> PAGEREF _Toc20734990 \h </w:instrText>
        </w:r>
        <w:r>
          <w:rPr>
            <w:noProof/>
          </w:rPr>
        </w:r>
      </w:ins>
      <w:r>
        <w:rPr>
          <w:noProof/>
        </w:rPr>
        <w:fldChar w:fldCharType="separate"/>
      </w:r>
      <w:ins w:id="147" w:author="Ryan Lemos" w:date="2019-09-30T11:22:00Z">
        <w:r w:rsidRPr="0073158C">
          <w:rPr>
            <w:noProof/>
            <w:lang w:val="en-US"/>
            <w:rPrChange w:id="148" w:author="Ryan Lemos" w:date="2019-09-30T11:23:00Z">
              <w:rPr>
                <w:noProof/>
              </w:rPr>
            </w:rPrChange>
          </w:rPr>
          <w:t>36</w:t>
        </w:r>
        <w:r>
          <w:rPr>
            <w:noProof/>
          </w:rPr>
          <w:fldChar w:fldCharType="end"/>
        </w:r>
      </w:ins>
    </w:p>
    <w:p w14:paraId="569BC2D6" w14:textId="14923AA9" w:rsidR="0073158C" w:rsidRPr="0073158C" w:rsidRDefault="0073158C">
      <w:pPr>
        <w:pStyle w:val="Sumrio4"/>
        <w:tabs>
          <w:tab w:val="left" w:pos="1200"/>
          <w:tab w:val="right" w:leader="dot" w:pos="9061"/>
        </w:tabs>
        <w:rPr>
          <w:ins w:id="149" w:author="Ryan Lemos" w:date="2019-09-30T11:22:00Z"/>
          <w:rFonts w:asciiTheme="minorHAnsi" w:eastAsiaTheme="minorEastAsia" w:hAnsiTheme="minorHAnsi" w:cstheme="minorBidi"/>
          <w:noProof/>
          <w:sz w:val="22"/>
          <w:szCs w:val="22"/>
          <w:lang w:val="en-US" w:eastAsia="pt-BR"/>
          <w:rPrChange w:id="150" w:author="Ryan Lemos" w:date="2019-09-30T11:23:00Z">
            <w:rPr>
              <w:ins w:id="151" w:author="Ryan Lemos" w:date="2019-09-30T11:22:00Z"/>
              <w:rFonts w:asciiTheme="minorHAnsi" w:eastAsiaTheme="minorEastAsia" w:hAnsiTheme="minorHAnsi" w:cstheme="minorBidi"/>
              <w:noProof/>
              <w:sz w:val="22"/>
              <w:szCs w:val="22"/>
              <w:lang w:eastAsia="pt-BR"/>
            </w:rPr>
          </w:rPrChange>
        </w:rPr>
      </w:pPr>
      <w:ins w:id="152" w:author="Ryan Lemos" w:date="2019-09-30T11:22:00Z">
        <w:r w:rsidRPr="0073158C">
          <w:rPr>
            <w:noProof/>
            <w:lang w:val="en-US"/>
            <w:rPrChange w:id="153" w:author="Ryan Lemos" w:date="2019-09-30T11:23:00Z">
              <w:rPr>
                <w:noProof/>
              </w:rPr>
            </w:rPrChange>
          </w:rPr>
          <w:t>2.2.4.11</w:t>
        </w:r>
        <w:r w:rsidRPr="0073158C">
          <w:rPr>
            <w:rFonts w:asciiTheme="minorHAnsi" w:eastAsiaTheme="minorEastAsia" w:hAnsiTheme="minorHAnsi" w:cstheme="minorBidi"/>
            <w:noProof/>
            <w:sz w:val="22"/>
            <w:szCs w:val="22"/>
            <w:lang w:val="en-US" w:eastAsia="pt-BR"/>
            <w:rPrChange w:id="154" w:author="Ryan Lemos" w:date="2019-09-30T11:23:00Z">
              <w:rPr>
                <w:rFonts w:asciiTheme="minorHAnsi" w:eastAsiaTheme="minorEastAsia" w:hAnsiTheme="minorHAnsi" w:cstheme="minorBidi"/>
                <w:noProof/>
                <w:sz w:val="22"/>
                <w:szCs w:val="22"/>
                <w:lang w:eastAsia="pt-BR"/>
              </w:rPr>
            </w:rPrChange>
          </w:rPr>
          <w:tab/>
        </w:r>
        <w:r w:rsidRPr="0073158C">
          <w:rPr>
            <w:noProof/>
            <w:lang w:val="en-US"/>
            <w:rPrChange w:id="155" w:author="Ryan Lemos" w:date="2019-09-30T11:23:00Z">
              <w:rPr>
                <w:noProof/>
              </w:rPr>
            </w:rPrChange>
          </w:rPr>
          <w:t>PHPUNIT</w:t>
        </w:r>
        <w:r w:rsidRPr="0073158C">
          <w:rPr>
            <w:noProof/>
            <w:lang w:val="en-US"/>
            <w:rPrChange w:id="156" w:author="Ryan Lemos" w:date="2019-09-30T11:23:00Z">
              <w:rPr>
                <w:noProof/>
              </w:rPr>
            </w:rPrChange>
          </w:rPr>
          <w:tab/>
        </w:r>
        <w:r>
          <w:rPr>
            <w:noProof/>
          </w:rPr>
          <w:fldChar w:fldCharType="begin"/>
        </w:r>
        <w:r w:rsidRPr="0073158C">
          <w:rPr>
            <w:noProof/>
            <w:lang w:val="en-US"/>
            <w:rPrChange w:id="157" w:author="Ryan Lemos" w:date="2019-09-30T11:23:00Z">
              <w:rPr>
                <w:noProof/>
              </w:rPr>
            </w:rPrChange>
          </w:rPr>
          <w:instrText xml:space="preserve"> PAGEREF _Toc20734991 \h </w:instrText>
        </w:r>
        <w:r>
          <w:rPr>
            <w:noProof/>
          </w:rPr>
        </w:r>
      </w:ins>
      <w:r>
        <w:rPr>
          <w:noProof/>
        </w:rPr>
        <w:fldChar w:fldCharType="separate"/>
      </w:r>
      <w:ins w:id="158" w:author="Ryan Lemos" w:date="2019-09-30T11:22:00Z">
        <w:r w:rsidRPr="0073158C">
          <w:rPr>
            <w:noProof/>
            <w:lang w:val="en-US"/>
            <w:rPrChange w:id="159" w:author="Ryan Lemos" w:date="2019-09-30T11:23:00Z">
              <w:rPr>
                <w:noProof/>
              </w:rPr>
            </w:rPrChange>
          </w:rPr>
          <w:t>37</w:t>
        </w:r>
        <w:r>
          <w:rPr>
            <w:noProof/>
          </w:rPr>
          <w:fldChar w:fldCharType="end"/>
        </w:r>
      </w:ins>
    </w:p>
    <w:p w14:paraId="308E6A87" w14:textId="60877BA2" w:rsidR="0073158C" w:rsidRPr="0073158C" w:rsidRDefault="0073158C">
      <w:pPr>
        <w:pStyle w:val="Sumrio4"/>
        <w:tabs>
          <w:tab w:val="left" w:pos="1200"/>
          <w:tab w:val="right" w:leader="dot" w:pos="9061"/>
        </w:tabs>
        <w:rPr>
          <w:ins w:id="160" w:author="Ryan Lemos" w:date="2019-09-30T11:22:00Z"/>
          <w:rFonts w:asciiTheme="minorHAnsi" w:eastAsiaTheme="minorEastAsia" w:hAnsiTheme="minorHAnsi" w:cstheme="minorBidi"/>
          <w:noProof/>
          <w:sz w:val="22"/>
          <w:szCs w:val="22"/>
          <w:lang w:val="en-US" w:eastAsia="pt-BR"/>
          <w:rPrChange w:id="161" w:author="Ryan Lemos" w:date="2019-09-30T11:23:00Z">
            <w:rPr>
              <w:ins w:id="162" w:author="Ryan Lemos" w:date="2019-09-30T11:22:00Z"/>
              <w:rFonts w:asciiTheme="minorHAnsi" w:eastAsiaTheme="minorEastAsia" w:hAnsiTheme="minorHAnsi" w:cstheme="minorBidi"/>
              <w:noProof/>
              <w:sz w:val="22"/>
              <w:szCs w:val="22"/>
              <w:lang w:eastAsia="pt-BR"/>
            </w:rPr>
          </w:rPrChange>
        </w:rPr>
      </w:pPr>
      <w:ins w:id="163" w:author="Ryan Lemos" w:date="2019-09-30T11:22:00Z">
        <w:r w:rsidRPr="0073158C">
          <w:rPr>
            <w:noProof/>
            <w:lang w:val="en-US"/>
            <w:rPrChange w:id="164" w:author="Ryan Lemos" w:date="2019-09-30T11:23:00Z">
              <w:rPr>
                <w:noProof/>
              </w:rPr>
            </w:rPrChange>
          </w:rPr>
          <w:t>2.2.4.12</w:t>
        </w:r>
        <w:r w:rsidRPr="0073158C">
          <w:rPr>
            <w:rFonts w:asciiTheme="minorHAnsi" w:eastAsiaTheme="minorEastAsia" w:hAnsiTheme="minorHAnsi" w:cstheme="minorBidi"/>
            <w:noProof/>
            <w:sz w:val="22"/>
            <w:szCs w:val="22"/>
            <w:lang w:val="en-US" w:eastAsia="pt-BR"/>
            <w:rPrChange w:id="165" w:author="Ryan Lemos" w:date="2019-09-30T11:23:00Z">
              <w:rPr>
                <w:rFonts w:asciiTheme="minorHAnsi" w:eastAsiaTheme="minorEastAsia" w:hAnsiTheme="minorHAnsi" w:cstheme="minorBidi"/>
                <w:noProof/>
                <w:sz w:val="22"/>
                <w:szCs w:val="22"/>
                <w:lang w:eastAsia="pt-BR"/>
              </w:rPr>
            </w:rPrChange>
          </w:rPr>
          <w:tab/>
        </w:r>
        <w:r w:rsidRPr="0073158C">
          <w:rPr>
            <w:i/>
            <w:noProof/>
            <w:lang w:val="en-US"/>
            <w:rPrChange w:id="166" w:author="Ryan Lemos" w:date="2019-09-30T11:23:00Z">
              <w:rPr>
                <w:i/>
                <w:noProof/>
              </w:rPr>
            </w:rPrChange>
          </w:rPr>
          <w:t>Framework</w:t>
        </w:r>
        <w:r w:rsidRPr="0073158C">
          <w:rPr>
            <w:noProof/>
            <w:lang w:val="en-US"/>
            <w:rPrChange w:id="167" w:author="Ryan Lemos" w:date="2019-09-30T11:23:00Z">
              <w:rPr>
                <w:noProof/>
              </w:rPr>
            </w:rPrChange>
          </w:rPr>
          <w:t xml:space="preserve"> Laravel</w:t>
        </w:r>
        <w:r w:rsidRPr="0073158C">
          <w:rPr>
            <w:noProof/>
            <w:lang w:val="en-US"/>
            <w:rPrChange w:id="168" w:author="Ryan Lemos" w:date="2019-09-30T11:23:00Z">
              <w:rPr>
                <w:noProof/>
              </w:rPr>
            </w:rPrChange>
          </w:rPr>
          <w:tab/>
        </w:r>
        <w:r>
          <w:rPr>
            <w:noProof/>
          </w:rPr>
          <w:fldChar w:fldCharType="begin"/>
        </w:r>
        <w:r w:rsidRPr="0073158C">
          <w:rPr>
            <w:noProof/>
            <w:lang w:val="en-US"/>
            <w:rPrChange w:id="169" w:author="Ryan Lemos" w:date="2019-09-30T11:23:00Z">
              <w:rPr>
                <w:noProof/>
              </w:rPr>
            </w:rPrChange>
          </w:rPr>
          <w:instrText xml:space="preserve"> PAGEREF _Toc20734992 \h </w:instrText>
        </w:r>
        <w:r>
          <w:rPr>
            <w:noProof/>
          </w:rPr>
        </w:r>
      </w:ins>
      <w:r>
        <w:rPr>
          <w:noProof/>
        </w:rPr>
        <w:fldChar w:fldCharType="separate"/>
      </w:r>
      <w:ins w:id="170" w:author="Ryan Lemos" w:date="2019-09-30T11:22:00Z">
        <w:r w:rsidRPr="0073158C">
          <w:rPr>
            <w:noProof/>
            <w:lang w:val="en-US"/>
            <w:rPrChange w:id="171" w:author="Ryan Lemos" w:date="2019-09-30T11:23:00Z">
              <w:rPr>
                <w:noProof/>
              </w:rPr>
            </w:rPrChange>
          </w:rPr>
          <w:t>37</w:t>
        </w:r>
        <w:r>
          <w:rPr>
            <w:noProof/>
          </w:rPr>
          <w:fldChar w:fldCharType="end"/>
        </w:r>
      </w:ins>
    </w:p>
    <w:p w14:paraId="62998E43" w14:textId="6A37CE29" w:rsidR="0073158C" w:rsidRPr="0073158C" w:rsidRDefault="0073158C">
      <w:pPr>
        <w:pStyle w:val="Sumrio4"/>
        <w:tabs>
          <w:tab w:val="left" w:pos="1200"/>
          <w:tab w:val="right" w:leader="dot" w:pos="9061"/>
        </w:tabs>
        <w:rPr>
          <w:ins w:id="172" w:author="Ryan Lemos" w:date="2019-09-30T11:22:00Z"/>
          <w:rFonts w:asciiTheme="minorHAnsi" w:eastAsiaTheme="minorEastAsia" w:hAnsiTheme="minorHAnsi" w:cstheme="minorBidi"/>
          <w:noProof/>
          <w:sz w:val="22"/>
          <w:szCs w:val="22"/>
          <w:lang w:val="en-US" w:eastAsia="pt-BR"/>
          <w:rPrChange w:id="173" w:author="Ryan Lemos" w:date="2019-09-30T11:23:00Z">
            <w:rPr>
              <w:ins w:id="174" w:author="Ryan Lemos" w:date="2019-09-30T11:22:00Z"/>
              <w:rFonts w:asciiTheme="minorHAnsi" w:eastAsiaTheme="minorEastAsia" w:hAnsiTheme="minorHAnsi" w:cstheme="minorBidi"/>
              <w:noProof/>
              <w:sz w:val="22"/>
              <w:szCs w:val="22"/>
              <w:lang w:eastAsia="pt-BR"/>
            </w:rPr>
          </w:rPrChange>
        </w:rPr>
      </w:pPr>
      <w:ins w:id="175" w:author="Ryan Lemos" w:date="2019-09-30T11:22:00Z">
        <w:r w:rsidRPr="0073158C">
          <w:rPr>
            <w:noProof/>
            <w:lang w:val="en-US"/>
            <w:rPrChange w:id="176" w:author="Ryan Lemos" w:date="2019-09-30T11:23:00Z">
              <w:rPr>
                <w:noProof/>
              </w:rPr>
            </w:rPrChange>
          </w:rPr>
          <w:t>2.2.4.13</w:t>
        </w:r>
        <w:r w:rsidRPr="0073158C">
          <w:rPr>
            <w:rFonts w:asciiTheme="minorHAnsi" w:eastAsiaTheme="minorEastAsia" w:hAnsiTheme="minorHAnsi" w:cstheme="minorBidi"/>
            <w:noProof/>
            <w:sz w:val="22"/>
            <w:szCs w:val="22"/>
            <w:lang w:val="en-US" w:eastAsia="pt-BR"/>
            <w:rPrChange w:id="177" w:author="Ryan Lemos" w:date="2019-09-30T11:23:00Z">
              <w:rPr>
                <w:rFonts w:asciiTheme="minorHAnsi" w:eastAsiaTheme="minorEastAsia" w:hAnsiTheme="minorHAnsi" w:cstheme="minorBidi"/>
                <w:noProof/>
                <w:sz w:val="22"/>
                <w:szCs w:val="22"/>
                <w:lang w:eastAsia="pt-BR"/>
              </w:rPr>
            </w:rPrChange>
          </w:rPr>
          <w:tab/>
        </w:r>
        <w:r w:rsidRPr="005B1022">
          <w:rPr>
            <w:i/>
            <w:noProof/>
            <w:lang w:val="en-US"/>
          </w:rPr>
          <w:t>Representational State Transfer</w:t>
        </w:r>
        <w:r w:rsidRPr="005B1022">
          <w:rPr>
            <w:noProof/>
            <w:lang w:val="en-US"/>
          </w:rPr>
          <w:t xml:space="preserve"> (</w:t>
        </w:r>
        <w:r w:rsidRPr="0073158C">
          <w:rPr>
            <w:noProof/>
            <w:lang w:val="en-US"/>
            <w:rPrChange w:id="178" w:author="Ryan Lemos" w:date="2019-09-30T11:23:00Z">
              <w:rPr>
                <w:noProof/>
              </w:rPr>
            </w:rPrChange>
          </w:rPr>
          <w:t>REST)</w:t>
        </w:r>
        <w:r w:rsidRPr="0073158C">
          <w:rPr>
            <w:noProof/>
            <w:lang w:val="en-US"/>
            <w:rPrChange w:id="179" w:author="Ryan Lemos" w:date="2019-09-30T11:23:00Z">
              <w:rPr>
                <w:noProof/>
              </w:rPr>
            </w:rPrChange>
          </w:rPr>
          <w:tab/>
        </w:r>
        <w:r>
          <w:rPr>
            <w:noProof/>
          </w:rPr>
          <w:fldChar w:fldCharType="begin"/>
        </w:r>
        <w:r w:rsidRPr="0073158C">
          <w:rPr>
            <w:noProof/>
            <w:lang w:val="en-US"/>
            <w:rPrChange w:id="180" w:author="Ryan Lemos" w:date="2019-09-30T11:23:00Z">
              <w:rPr>
                <w:noProof/>
              </w:rPr>
            </w:rPrChange>
          </w:rPr>
          <w:instrText xml:space="preserve"> PAGEREF _Toc20734993 \h </w:instrText>
        </w:r>
        <w:r>
          <w:rPr>
            <w:noProof/>
          </w:rPr>
        </w:r>
      </w:ins>
      <w:r>
        <w:rPr>
          <w:noProof/>
        </w:rPr>
        <w:fldChar w:fldCharType="separate"/>
      </w:r>
      <w:ins w:id="181" w:author="Ryan Lemos" w:date="2019-09-30T11:22:00Z">
        <w:r w:rsidRPr="0073158C">
          <w:rPr>
            <w:noProof/>
            <w:lang w:val="en-US"/>
            <w:rPrChange w:id="182" w:author="Ryan Lemos" w:date="2019-09-30T11:23:00Z">
              <w:rPr>
                <w:noProof/>
              </w:rPr>
            </w:rPrChange>
          </w:rPr>
          <w:t>38</w:t>
        </w:r>
        <w:r>
          <w:rPr>
            <w:noProof/>
          </w:rPr>
          <w:fldChar w:fldCharType="end"/>
        </w:r>
      </w:ins>
    </w:p>
    <w:p w14:paraId="37F39CA6" w14:textId="08FBCF15" w:rsidR="0073158C" w:rsidRDefault="0073158C">
      <w:pPr>
        <w:pStyle w:val="Sumrio4"/>
        <w:tabs>
          <w:tab w:val="left" w:pos="1200"/>
          <w:tab w:val="right" w:leader="dot" w:pos="9061"/>
        </w:tabs>
        <w:rPr>
          <w:ins w:id="183" w:author="Ryan Lemos" w:date="2019-09-30T11:22:00Z"/>
          <w:rFonts w:asciiTheme="minorHAnsi" w:eastAsiaTheme="minorEastAsia" w:hAnsiTheme="minorHAnsi" w:cstheme="minorBidi"/>
          <w:noProof/>
          <w:sz w:val="22"/>
          <w:szCs w:val="22"/>
          <w:lang w:eastAsia="pt-BR"/>
        </w:rPr>
      </w:pPr>
      <w:ins w:id="184" w:author="Ryan Lemos" w:date="2019-09-30T11:22:00Z">
        <w:r w:rsidRPr="0073158C">
          <w:rPr>
            <w:noProof/>
            <w:rPrChange w:id="185" w:author="Ryan Lemos" w:date="2019-09-30T11:23:00Z">
              <w:rPr>
                <w:noProof/>
                <w:lang w:val="en-US"/>
              </w:rPr>
            </w:rPrChange>
          </w:rPr>
          <w:t>2.2.4.14</w:t>
        </w:r>
        <w:r>
          <w:rPr>
            <w:rFonts w:asciiTheme="minorHAnsi" w:eastAsiaTheme="minorEastAsia" w:hAnsiTheme="minorHAnsi" w:cstheme="minorBidi"/>
            <w:noProof/>
            <w:sz w:val="22"/>
            <w:szCs w:val="22"/>
            <w:lang w:eastAsia="pt-BR"/>
          </w:rPr>
          <w:tab/>
        </w:r>
        <w:r w:rsidRPr="0073158C">
          <w:rPr>
            <w:i/>
            <w:noProof/>
            <w:rPrChange w:id="186" w:author="Ryan Lemos" w:date="2019-09-30T11:23:00Z">
              <w:rPr>
                <w:i/>
                <w:noProof/>
                <w:lang w:val="en-US"/>
              </w:rPr>
            </w:rPrChange>
          </w:rPr>
          <w:t>Application Programming Interfaces</w:t>
        </w:r>
        <w:r w:rsidRPr="0073158C">
          <w:rPr>
            <w:noProof/>
            <w:rPrChange w:id="187" w:author="Ryan Lemos" w:date="2019-09-30T11:23:00Z">
              <w:rPr>
                <w:noProof/>
                <w:lang w:val="en-US"/>
              </w:rPr>
            </w:rPrChange>
          </w:rPr>
          <w:t xml:space="preserve"> (API)</w:t>
        </w:r>
        <w:r>
          <w:rPr>
            <w:noProof/>
          </w:rPr>
          <w:tab/>
        </w:r>
        <w:r>
          <w:rPr>
            <w:noProof/>
          </w:rPr>
          <w:fldChar w:fldCharType="begin"/>
        </w:r>
        <w:r>
          <w:rPr>
            <w:noProof/>
          </w:rPr>
          <w:instrText xml:space="preserve"> PAGEREF _Toc20734994 \h </w:instrText>
        </w:r>
        <w:r>
          <w:rPr>
            <w:noProof/>
          </w:rPr>
        </w:r>
      </w:ins>
      <w:r>
        <w:rPr>
          <w:noProof/>
        </w:rPr>
        <w:fldChar w:fldCharType="separate"/>
      </w:r>
      <w:ins w:id="188" w:author="Ryan Lemos" w:date="2019-09-30T11:22:00Z">
        <w:r>
          <w:rPr>
            <w:noProof/>
          </w:rPr>
          <w:t>38</w:t>
        </w:r>
        <w:r>
          <w:rPr>
            <w:noProof/>
          </w:rPr>
          <w:fldChar w:fldCharType="end"/>
        </w:r>
      </w:ins>
    </w:p>
    <w:p w14:paraId="17CD4CE5" w14:textId="32DCB86F" w:rsidR="0073158C" w:rsidRDefault="0073158C">
      <w:pPr>
        <w:pStyle w:val="Sumrio3"/>
        <w:rPr>
          <w:ins w:id="189" w:author="Ryan Lemos" w:date="2019-09-30T11:22:00Z"/>
          <w:rFonts w:asciiTheme="minorHAnsi" w:eastAsiaTheme="minorEastAsia" w:hAnsiTheme="minorHAnsi" w:cstheme="minorBidi"/>
          <w:b w:val="0"/>
          <w:iCs w:val="0"/>
          <w:noProof/>
          <w:sz w:val="22"/>
          <w:szCs w:val="22"/>
          <w:lang w:eastAsia="pt-BR"/>
        </w:rPr>
      </w:pPr>
      <w:ins w:id="190" w:author="Ryan Lemos" w:date="2019-09-30T11:22: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_Toc20734995 \h </w:instrText>
        </w:r>
        <w:r>
          <w:rPr>
            <w:noProof/>
          </w:rPr>
        </w:r>
      </w:ins>
      <w:r>
        <w:rPr>
          <w:noProof/>
        </w:rPr>
        <w:fldChar w:fldCharType="separate"/>
      </w:r>
      <w:ins w:id="191" w:author="Ryan Lemos" w:date="2019-09-30T11:22:00Z">
        <w:r>
          <w:rPr>
            <w:noProof/>
          </w:rPr>
          <w:t>39</w:t>
        </w:r>
        <w:r>
          <w:rPr>
            <w:noProof/>
          </w:rPr>
          <w:fldChar w:fldCharType="end"/>
        </w:r>
      </w:ins>
    </w:p>
    <w:p w14:paraId="3A0BB6B2" w14:textId="22062F96" w:rsidR="0073158C" w:rsidRDefault="0073158C">
      <w:pPr>
        <w:pStyle w:val="Sumrio1"/>
        <w:tabs>
          <w:tab w:val="left" w:pos="1200"/>
          <w:tab w:val="right" w:leader="dot" w:pos="9061"/>
        </w:tabs>
        <w:rPr>
          <w:ins w:id="192" w:author="Ryan Lemos" w:date="2019-09-30T11:22:00Z"/>
          <w:rFonts w:asciiTheme="minorHAnsi" w:eastAsiaTheme="minorEastAsia" w:hAnsiTheme="minorHAnsi" w:cstheme="minorBidi"/>
          <w:b w:val="0"/>
          <w:bCs w:val="0"/>
          <w:caps w:val="0"/>
          <w:noProof/>
          <w:sz w:val="22"/>
          <w:szCs w:val="22"/>
          <w:lang w:eastAsia="pt-BR"/>
        </w:rPr>
      </w:pPr>
      <w:ins w:id="193" w:author="Ryan Lemos" w:date="2019-09-30T11:22: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_Toc20734996 \h </w:instrText>
        </w:r>
        <w:r>
          <w:rPr>
            <w:noProof/>
          </w:rPr>
        </w:r>
      </w:ins>
      <w:r>
        <w:rPr>
          <w:noProof/>
        </w:rPr>
        <w:fldChar w:fldCharType="separate"/>
      </w:r>
      <w:ins w:id="194" w:author="Ryan Lemos" w:date="2019-09-30T11:22:00Z">
        <w:r>
          <w:rPr>
            <w:noProof/>
          </w:rPr>
          <w:t>41</w:t>
        </w:r>
        <w:r>
          <w:rPr>
            <w:noProof/>
          </w:rPr>
          <w:fldChar w:fldCharType="end"/>
        </w:r>
      </w:ins>
    </w:p>
    <w:p w14:paraId="6E6CABC5" w14:textId="60EE9733" w:rsidR="0073158C" w:rsidRDefault="0073158C">
      <w:pPr>
        <w:pStyle w:val="Sumrio2"/>
        <w:tabs>
          <w:tab w:val="left" w:pos="1200"/>
          <w:tab w:val="right" w:leader="dot" w:pos="9061"/>
        </w:tabs>
        <w:rPr>
          <w:ins w:id="195" w:author="Ryan Lemos" w:date="2019-09-30T11:22:00Z"/>
          <w:rFonts w:asciiTheme="minorHAnsi" w:eastAsiaTheme="minorEastAsia" w:hAnsiTheme="minorHAnsi" w:cstheme="minorBidi"/>
          <w:caps w:val="0"/>
          <w:noProof/>
          <w:sz w:val="22"/>
          <w:szCs w:val="22"/>
          <w:lang w:eastAsia="pt-BR"/>
        </w:rPr>
      </w:pPr>
      <w:ins w:id="196" w:author="Ryan Lemos" w:date="2019-09-30T11:22: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_Toc20734997 \h </w:instrText>
        </w:r>
        <w:r>
          <w:rPr>
            <w:noProof/>
          </w:rPr>
        </w:r>
      </w:ins>
      <w:r>
        <w:rPr>
          <w:noProof/>
        </w:rPr>
        <w:fldChar w:fldCharType="separate"/>
      </w:r>
      <w:ins w:id="197" w:author="Ryan Lemos" w:date="2019-09-30T11:22:00Z">
        <w:r>
          <w:rPr>
            <w:noProof/>
          </w:rPr>
          <w:t>41</w:t>
        </w:r>
        <w:r>
          <w:rPr>
            <w:noProof/>
          </w:rPr>
          <w:fldChar w:fldCharType="end"/>
        </w:r>
      </w:ins>
    </w:p>
    <w:p w14:paraId="5A068DFD" w14:textId="1F38569E" w:rsidR="0073158C" w:rsidRDefault="0073158C">
      <w:pPr>
        <w:pStyle w:val="Sumrio2"/>
        <w:tabs>
          <w:tab w:val="left" w:pos="1200"/>
          <w:tab w:val="right" w:leader="dot" w:pos="9061"/>
        </w:tabs>
        <w:rPr>
          <w:ins w:id="198" w:author="Ryan Lemos" w:date="2019-09-30T11:22:00Z"/>
          <w:rFonts w:asciiTheme="minorHAnsi" w:eastAsiaTheme="minorEastAsia" w:hAnsiTheme="minorHAnsi" w:cstheme="minorBidi"/>
          <w:caps w:val="0"/>
          <w:noProof/>
          <w:sz w:val="22"/>
          <w:szCs w:val="22"/>
          <w:lang w:eastAsia="pt-BR"/>
        </w:rPr>
      </w:pPr>
      <w:ins w:id="199" w:author="Ryan Lemos" w:date="2019-09-30T11:22:00Z">
        <w:r>
          <w:rPr>
            <w:noProof/>
          </w:rPr>
          <w:lastRenderedPageBreak/>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_Toc20734998 \h </w:instrText>
        </w:r>
        <w:r>
          <w:rPr>
            <w:noProof/>
          </w:rPr>
        </w:r>
      </w:ins>
      <w:r>
        <w:rPr>
          <w:noProof/>
        </w:rPr>
        <w:fldChar w:fldCharType="separate"/>
      </w:r>
      <w:ins w:id="200" w:author="Ryan Lemos" w:date="2019-09-30T11:22:00Z">
        <w:r>
          <w:rPr>
            <w:noProof/>
          </w:rPr>
          <w:t>42</w:t>
        </w:r>
        <w:r>
          <w:rPr>
            <w:noProof/>
          </w:rPr>
          <w:fldChar w:fldCharType="end"/>
        </w:r>
      </w:ins>
    </w:p>
    <w:p w14:paraId="488212A1" w14:textId="626D524F" w:rsidR="0073158C" w:rsidRDefault="0073158C">
      <w:pPr>
        <w:pStyle w:val="Sumrio2"/>
        <w:tabs>
          <w:tab w:val="left" w:pos="1200"/>
          <w:tab w:val="right" w:leader="dot" w:pos="9061"/>
        </w:tabs>
        <w:rPr>
          <w:ins w:id="201" w:author="Ryan Lemos" w:date="2019-09-30T11:22:00Z"/>
          <w:rFonts w:asciiTheme="minorHAnsi" w:eastAsiaTheme="minorEastAsia" w:hAnsiTheme="minorHAnsi" w:cstheme="minorBidi"/>
          <w:caps w:val="0"/>
          <w:noProof/>
          <w:sz w:val="22"/>
          <w:szCs w:val="22"/>
          <w:lang w:eastAsia="pt-BR"/>
        </w:rPr>
      </w:pPr>
      <w:ins w:id="202" w:author="Ryan Lemos" w:date="2019-09-30T11:22: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_Toc20734999 \h </w:instrText>
        </w:r>
        <w:r>
          <w:rPr>
            <w:noProof/>
          </w:rPr>
        </w:r>
      </w:ins>
      <w:r>
        <w:rPr>
          <w:noProof/>
        </w:rPr>
        <w:fldChar w:fldCharType="separate"/>
      </w:r>
      <w:ins w:id="203" w:author="Ryan Lemos" w:date="2019-09-30T11:22:00Z">
        <w:r>
          <w:rPr>
            <w:noProof/>
          </w:rPr>
          <w:t>42</w:t>
        </w:r>
        <w:r>
          <w:rPr>
            <w:noProof/>
          </w:rPr>
          <w:fldChar w:fldCharType="end"/>
        </w:r>
      </w:ins>
    </w:p>
    <w:p w14:paraId="41117DA9" w14:textId="0F679602" w:rsidR="0073158C" w:rsidRDefault="0073158C">
      <w:pPr>
        <w:pStyle w:val="Sumrio2"/>
        <w:tabs>
          <w:tab w:val="left" w:pos="1200"/>
          <w:tab w:val="right" w:leader="dot" w:pos="9061"/>
        </w:tabs>
        <w:rPr>
          <w:ins w:id="204" w:author="Ryan Lemos" w:date="2019-09-30T11:22:00Z"/>
          <w:rFonts w:asciiTheme="minorHAnsi" w:eastAsiaTheme="minorEastAsia" w:hAnsiTheme="minorHAnsi" w:cstheme="minorBidi"/>
          <w:caps w:val="0"/>
          <w:noProof/>
          <w:sz w:val="22"/>
          <w:szCs w:val="22"/>
          <w:lang w:eastAsia="pt-BR"/>
        </w:rPr>
      </w:pPr>
      <w:ins w:id="205" w:author="Ryan Lemos" w:date="2019-09-30T11:22: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_Toc20735000 \h </w:instrText>
        </w:r>
        <w:r>
          <w:rPr>
            <w:noProof/>
          </w:rPr>
        </w:r>
      </w:ins>
      <w:r>
        <w:rPr>
          <w:noProof/>
        </w:rPr>
        <w:fldChar w:fldCharType="separate"/>
      </w:r>
      <w:ins w:id="206" w:author="Ryan Lemos" w:date="2019-09-30T11:22:00Z">
        <w:r>
          <w:rPr>
            <w:noProof/>
          </w:rPr>
          <w:t>44</w:t>
        </w:r>
        <w:r>
          <w:rPr>
            <w:noProof/>
          </w:rPr>
          <w:fldChar w:fldCharType="end"/>
        </w:r>
      </w:ins>
    </w:p>
    <w:p w14:paraId="570E87B2" w14:textId="448E467E" w:rsidR="0073158C" w:rsidRDefault="0073158C">
      <w:pPr>
        <w:pStyle w:val="Sumrio2"/>
        <w:tabs>
          <w:tab w:val="left" w:pos="1200"/>
          <w:tab w:val="right" w:leader="dot" w:pos="9061"/>
        </w:tabs>
        <w:rPr>
          <w:ins w:id="207" w:author="Ryan Lemos" w:date="2019-09-30T11:22:00Z"/>
          <w:rFonts w:asciiTheme="minorHAnsi" w:eastAsiaTheme="minorEastAsia" w:hAnsiTheme="minorHAnsi" w:cstheme="minorBidi"/>
          <w:caps w:val="0"/>
          <w:noProof/>
          <w:sz w:val="22"/>
          <w:szCs w:val="22"/>
          <w:lang w:eastAsia="pt-BR"/>
        </w:rPr>
      </w:pPr>
      <w:ins w:id="208" w:author="Ryan Lemos" w:date="2019-09-30T11:22: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_Toc20735001 \h </w:instrText>
        </w:r>
        <w:r>
          <w:rPr>
            <w:noProof/>
          </w:rPr>
        </w:r>
      </w:ins>
      <w:r>
        <w:rPr>
          <w:noProof/>
        </w:rPr>
        <w:fldChar w:fldCharType="separate"/>
      </w:r>
      <w:ins w:id="209" w:author="Ryan Lemos" w:date="2019-09-30T11:22:00Z">
        <w:r>
          <w:rPr>
            <w:noProof/>
          </w:rPr>
          <w:t>47</w:t>
        </w:r>
        <w:r>
          <w:rPr>
            <w:noProof/>
          </w:rPr>
          <w:fldChar w:fldCharType="end"/>
        </w:r>
      </w:ins>
    </w:p>
    <w:p w14:paraId="6378A68E" w14:textId="425FAEFF" w:rsidR="0073158C" w:rsidRDefault="0073158C">
      <w:pPr>
        <w:pStyle w:val="Sumrio3"/>
        <w:rPr>
          <w:ins w:id="210" w:author="Ryan Lemos" w:date="2019-09-30T11:22:00Z"/>
          <w:rFonts w:asciiTheme="minorHAnsi" w:eastAsiaTheme="minorEastAsia" w:hAnsiTheme="minorHAnsi" w:cstheme="minorBidi"/>
          <w:b w:val="0"/>
          <w:iCs w:val="0"/>
          <w:noProof/>
          <w:sz w:val="22"/>
          <w:szCs w:val="22"/>
          <w:lang w:eastAsia="pt-BR"/>
        </w:rPr>
      </w:pPr>
      <w:ins w:id="211" w:author="Ryan Lemos" w:date="2019-09-30T11:22: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_Toc20735002 \h </w:instrText>
        </w:r>
        <w:r>
          <w:rPr>
            <w:noProof/>
          </w:rPr>
        </w:r>
      </w:ins>
      <w:r>
        <w:rPr>
          <w:noProof/>
        </w:rPr>
        <w:fldChar w:fldCharType="separate"/>
      </w:r>
      <w:ins w:id="212" w:author="Ryan Lemos" w:date="2019-09-30T11:22:00Z">
        <w:r>
          <w:rPr>
            <w:noProof/>
          </w:rPr>
          <w:t>48</w:t>
        </w:r>
        <w:r>
          <w:rPr>
            <w:noProof/>
          </w:rPr>
          <w:fldChar w:fldCharType="end"/>
        </w:r>
      </w:ins>
    </w:p>
    <w:p w14:paraId="269A8F32" w14:textId="3682280F" w:rsidR="0073158C" w:rsidRDefault="0073158C">
      <w:pPr>
        <w:pStyle w:val="Sumrio3"/>
        <w:rPr>
          <w:ins w:id="213" w:author="Ryan Lemos" w:date="2019-09-30T11:22:00Z"/>
          <w:rFonts w:asciiTheme="minorHAnsi" w:eastAsiaTheme="minorEastAsia" w:hAnsiTheme="minorHAnsi" w:cstheme="minorBidi"/>
          <w:b w:val="0"/>
          <w:iCs w:val="0"/>
          <w:noProof/>
          <w:sz w:val="22"/>
          <w:szCs w:val="22"/>
          <w:lang w:eastAsia="pt-BR"/>
        </w:rPr>
      </w:pPr>
      <w:ins w:id="214" w:author="Ryan Lemos" w:date="2019-09-30T11:22: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_Toc20735003 \h </w:instrText>
        </w:r>
        <w:r>
          <w:rPr>
            <w:noProof/>
          </w:rPr>
        </w:r>
      </w:ins>
      <w:r>
        <w:rPr>
          <w:noProof/>
        </w:rPr>
        <w:fldChar w:fldCharType="separate"/>
      </w:r>
      <w:ins w:id="215" w:author="Ryan Lemos" w:date="2019-09-30T11:22:00Z">
        <w:r>
          <w:rPr>
            <w:noProof/>
          </w:rPr>
          <w:t>51</w:t>
        </w:r>
        <w:r>
          <w:rPr>
            <w:noProof/>
          </w:rPr>
          <w:fldChar w:fldCharType="end"/>
        </w:r>
      </w:ins>
    </w:p>
    <w:p w14:paraId="12744370" w14:textId="17AA6CD3" w:rsidR="0073158C" w:rsidRDefault="0073158C">
      <w:pPr>
        <w:pStyle w:val="Sumrio3"/>
        <w:rPr>
          <w:ins w:id="216" w:author="Ryan Lemos" w:date="2019-09-30T11:22:00Z"/>
          <w:rFonts w:asciiTheme="minorHAnsi" w:eastAsiaTheme="minorEastAsia" w:hAnsiTheme="minorHAnsi" w:cstheme="minorBidi"/>
          <w:b w:val="0"/>
          <w:iCs w:val="0"/>
          <w:noProof/>
          <w:sz w:val="22"/>
          <w:szCs w:val="22"/>
          <w:lang w:eastAsia="pt-BR"/>
        </w:rPr>
      </w:pPr>
      <w:ins w:id="217" w:author="Ryan Lemos" w:date="2019-09-30T11:22: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_Toc20735004 \h </w:instrText>
        </w:r>
        <w:r>
          <w:rPr>
            <w:noProof/>
          </w:rPr>
        </w:r>
      </w:ins>
      <w:r>
        <w:rPr>
          <w:noProof/>
        </w:rPr>
        <w:fldChar w:fldCharType="separate"/>
      </w:r>
      <w:ins w:id="218" w:author="Ryan Lemos" w:date="2019-09-30T11:22:00Z">
        <w:r>
          <w:rPr>
            <w:noProof/>
          </w:rPr>
          <w:t>51</w:t>
        </w:r>
        <w:r>
          <w:rPr>
            <w:noProof/>
          </w:rPr>
          <w:fldChar w:fldCharType="end"/>
        </w:r>
      </w:ins>
    </w:p>
    <w:p w14:paraId="114BE41A" w14:textId="07CC8B0C" w:rsidR="0073158C" w:rsidRDefault="0073158C">
      <w:pPr>
        <w:pStyle w:val="Sumrio3"/>
        <w:rPr>
          <w:ins w:id="219" w:author="Ryan Lemos" w:date="2019-09-30T11:22:00Z"/>
          <w:rFonts w:asciiTheme="minorHAnsi" w:eastAsiaTheme="minorEastAsia" w:hAnsiTheme="minorHAnsi" w:cstheme="minorBidi"/>
          <w:b w:val="0"/>
          <w:iCs w:val="0"/>
          <w:noProof/>
          <w:sz w:val="22"/>
          <w:szCs w:val="22"/>
          <w:lang w:eastAsia="pt-BR"/>
        </w:rPr>
      </w:pPr>
      <w:ins w:id="220" w:author="Ryan Lemos" w:date="2019-09-30T11:22: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_Toc20735005 \h </w:instrText>
        </w:r>
        <w:r>
          <w:rPr>
            <w:noProof/>
          </w:rPr>
        </w:r>
      </w:ins>
      <w:r>
        <w:rPr>
          <w:noProof/>
        </w:rPr>
        <w:fldChar w:fldCharType="separate"/>
      </w:r>
      <w:ins w:id="221" w:author="Ryan Lemos" w:date="2019-09-30T11:22:00Z">
        <w:r>
          <w:rPr>
            <w:noProof/>
          </w:rPr>
          <w:t>53</w:t>
        </w:r>
        <w:r>
          <w:rPr>
            <w:noProof/>
          </w:rPr>
          <w:fldChar w:fldCharType="end"/>
        </w:r>
      </w:ins>
    </w:p>
    <w:p w14:paraId="277A66B4" w14:textId="22A3BFE1" w:rsidR="0073158C" w:rsidRDefault="0073158C">
      <w:pPr>
        <w:pStyle w:val="Sumrio3"/>
        <w:rPr>
          <w:ins w:id="222" w:author="Ryan Lemos" w:date="2019-09-30T11:22:00Z"/>
          <w:rFonts w:asciiTheme="minorHAnsi" w:eastAsiaTheme="minorEastAsia" w:hAnsiTheme="minorHAnsi" w:cstheme="minorBidi"/>
          <w:b w:val="0"/>
          <w:iCs w:val="0"/>
          <w:noProof/>
          <w:sz w:val="22"/>
          <w:szCs w:val="22"/>
          <w:lang w:eastAsia="pt-BR"/>
        </w:rPr>
      </w:pPr>
      <w:ins w:id="223" w:author="Ryan Lemos" w:date="2019-09-30T11:22:00Z">
        <w:r>
          <w:rPr>
            <w:noProof/>
          </w:rPr>
          <w:t>3.5.5</w:t>
        </w:r>
        <w:r>
          <w:rPr>
            <w:rFonts w:asciiTheme="minorHAnsi" w:eastAsiaTheme="minorEastAsia" w:hAnsiTheme="minorHAnsi" w:cstheme="minorBidi"/>
            <w:b w:val="0"/>
            <w:iCs w:val="0"/>
            <w:noProof/>
            <w:sz w:val="22"/>
            <w:szCs w:val="22"/>
            <w:lang w:eastAsia="pt-BR"/>
          </w:rPr>
          <w:tab/>
        </w:r>
        <w:r>
          <w:rPr>
            <w:noProof/>
          </w:rPr>
          <w:t>Notificações</w:t>
        </w:r>
        <w:r>
          <w:rPr>
            <w:noProof/>
          </w:rPr>
          <w:tab/>
        </w:r>
        <w:r>
          <w:rPr>
            <w:noProof/>
          </w:rPr>
          <w:fldChar w:fldCharType="begin"/>
        </w:r>
        <w:r>
          <w:rPr>
            <w:noProof/>
          </w:rPr>
          <w:instrText xml:space="preserve"> PAGEREF _Toc20735006 \h </w:instrText>
        </w:r>
        <w:r>
          <w:rPr>
            <w:noProof/>
          </w:rPr>
        </w:r>
      </w:ins>
      <w:r>
        <w:rPr>
          <w:noProof/>
        </w:rPr>
        <w:fldChar w:fldCharType="separate"/>
      </w:r>
      <w:ins w:id="224" w:author="Ryan Lemos" w:date="2019-09-30T11:22:00Z">
        <w:r>
          <w:rPr>
            <w:noProof/>
          </w:rPr>
          <w:t>54</w:t>
        </w:r>
        <w:r>
          <w:rPr>
            <w:noProof/>
          </w:rPr>
          <w:fldChar w:fldCharType="end"/>
        </w:r>
      </w:ins>
    </w:p>
    <w:p w14:paraId="1DC2D625" w14:textId="06D60EB8" w:rsidR="0073158C" w:rsidRDefault="0073158C">
      <w:pPr>
        <w:pStyle w:val="Sumrio3"/>
        <w:rPr>
          <w:ins w:id="225" w:author="Ryan Lemos" w:date="2019-09-30T11:22:00Z"/>
          <w:rFonts w:asciiTheme="minorHAnsi" w:eastAsiaTheme="minorEastAsia" w:hAnsiTheme="minorHAnsi" w:cstheme="minorBidi"/>
          <w:b w:val="0"/>
          <w:iCs w:val="0"/>
          <w:noProof/>
          <w:sz w:val="22"/>
          <w:szCs w:val="22"/>
          <w:lang w:eastAsia="pt-BR"/>
        </w:rPr>
      </w:pPr>
      <w:ins w:id="226" w:author="Ryan Lemos" w:date="2019-09-30T11:22:00Z">
        <w:r>
          <w:rPr>
            <w:noProof/>
          </w:rPr>
          <w:t>3.5.6</w:t>
        </w:r>
        <w:r>
          <w:rPr>
            <w:rFonts w:asciiTheme="minorHAnsi" w:eastAsiaTheme="minorEastAsia" w:hAnsiTheme="minorHAnsi" w:cstheme="minorBidi"/>
            <w:b w:val="0"/>
            <w:iCs w:val="0"/>
            <w:noProof/>
            <w:sz w:val="22"/>
            <w:szCs w:val="22"/>
            <w:lang w:eastAsia="pt-BR"/>
          </w:rPr>
          <w:tab/>
        </w:r>
        <w:r>
          <w:rPr>
            <w:noProof/>
          </w:rPr>
          <w:t>Configurações</w:t>
        </w:r>
        <w:r>
          <w:rPr>
            <w:noProof/>
          </w:rPr>
          <w:tab/>
        </w:r>
        <w:r>
          <w:rPr>
            <w:noProof/>
          </w:rPr>
          <w:fldChar w:fldCharType="begin"/>
        </w:r>
        <w:r>
          <w:rPr>
            <w:noProof/>
          </w:rPr>
          <w:instrText xml:space="preserve"> PAGEREF _Toc20735007 \h </w:instrText>
        </w:r>
        <w:r>
          <w:rPr>
            <w:noProof/>
          </w:rPr>
        </w:r>
      </w:ins>
      <w:r>
        <w:rPr>
          <w:noProof/>
        </w:rPr>
        <w:fldChar w:fldCharType="separate"/>
      </w:r>
      <w:ins w:id="227" w:author="Ryan Lemos" w:date="2019-09-30T11:22:00Z">
        <w:r>
          <w:rPr>
            <w:noProof/>
          </w:rPr>
          <w:t>55</w:t>
        </w:r>
        <w:r>
          <w:rPr>
            <w:noProof/>
          </w:rPr>
          <w:fldChar w:fldCharType="end"/>
        </w:r>
      </w:ins>
    </w:p>
    <w:p w14:paraId="569DF93F" w14:textId="7212D462" w:rsidR="0073158C" w:rsidRDefault="0073158C">
      <w:pPr>
        <w:pStyle w:val="Sumrio3"/>
        <w:rPr>
          <w:ins w:id="228" w:author="Ryan Lemos" w:date="2019-09-30T11:22:00Z"/>
          <w:rFonts w:asciiTheme="minorHAnsi" w:eastAsiaTheme="minorEastAsia" w:hAnsiTheme="minorHAnsi" w:cstheme="minorBidi"/>
          <w:b w:val="0"/>
          <w:iCs w:val="0"/>
          <w:noProof/>
          <w:sz w:val="22"/>
          <w:szCs w:val="22"/>
          <w:lang w:eastAsia="pt-BR"/>
        </w:rPr>
      </w:pPr>
      <w:ins w:id="229" w:author="Ryan Lemos" w:date="2019-09-30T11:22:00Z">
        <w:r>
          <w:rPr>
            <w:noProof/>
          </w:rPr>
          <w:t>3.5.7</w:t>
        </w:r>
        <w:r>
          <w:rPr>
            <w:rFonts w:asciiTheme="minorHAnsi" w:eastAsiaTheme="minorEastAsia" w:hAnsiTheme="minorHAnsi" w:cstheme="minorBidi"/>
            <w:b w:val="0"/>
            <w:iCs w:val="0"/>
            <w:noProof/>
            <w:sz w:val="22"/>
            <w:szCs w:val="22"/>
            <w:lang w:eastAsia="pt-BR"/>
          </w:rPr>
          <w:tab/>
        </w:r>
        <w:r>
          <w:rPr>
            <w:noProof/>
          </w:rPr>
          <w:t>Sair</w:t>
        </w:r>
        <w:r>
          <w:rPr>
            <w:noProof/>
          </w:rPr>
          <w:tab/>
        </w:r>
        <w:r>
          <w:rPr>
            <w:noProof/>
          </w:rPr>
          <w:fldChar w:fldCharType="begin"/>
        </w:r>
        <w:r>
          <w:rPr>
            <w:noProof/>
          </w:rPr>
          <w:instrText xml:space="preserve"> PAGEREF _Toc20735008 \h </w:instrText>
        </w:r>
        <w:r>
          <w:rPr>
            <w:noProof/>
          </w:rPr>
        </w:r>
      </w:ins>
      <w:r>
        <w:rPr>
          <w:noProof/>
        </w:rPr>
        <w:fldChar w:fldCharType="separate"/>
      </w:r>
      <w:ins w:id="230" w:author="Ryan Lemos" w:date="2019-09-30T11:22:00Z">
        <w:r>
          <w:rPr>
            <w:noProof/>
          </w:rPr>
          <w:t>55</w:t>
        </w:r>
        <w:r>
          <w:rPr>
            <w:noProof/>
          </w:rPr>
          <w:fldChar w:fldCharType="end"/>
        </w:r>
      </w:ins>
    </w:p>
    <w:p w14:paraId="056FBB62" w14:textId="05A03033" w:rsidR="0073158C" w:rsidRDefault="0073158C">
      <w:pPr>
        <w:pStyle w:val="Sumrio3"/>
        <w:rPr>
          <w:ins w:id="231" w:author="Ryan Lemos" w:date="2019-09-30T11:22:00Z"/>
          <w:rFonts w:asciiTheme="minorHAnsi" w:eastAsiaTheme="minorEastAsia" w:hAnsiTheme="minorHAnsi" w:cstheme="minorBidi"/>
          <w:b w:val="0"/>
          <w:iCs w:val="0"/>
          <w:noProof/>
          <w:sz w:val="22"/>
          <w:szCs w:val="22"/>
          <w:lang w:eastAsia="pt-BR"/>
        </w:rPr>
      </w:pPr>
      <w:ins w:id="232" w:author="Ryan Lemos" w:date="2019-09-30T11:22:00Z">
        <w:r>
          <w:rPr>
            <w:noProof/>
          </w:rPr>
          <w:t>3.5.8</w:t>
        </w:r>
        <w:r>
          <w:rPr>
            <w:rFonts w:asciiTheme="minorHAnsi" w:eastAsiaTheme="minorEastAsia" w:hAnsiTheme="minorHAnsi" w:cstheme="minorBidi"/>
            <w:b w:val="0"/>
            <w:iCs w:val="0"/>
            <w:noProof/>
            <w:sz w:val="22"/>
            <w:szCs w:val="22"/>
            <w:lang w:eastAsia="pt-BR"/>
          </w:rPr>
          <w:tab/>
        </w:r>
        <w:r>
          <w:rPr>
            <w:noProof/>
          </w:rPr>
          <w:t>Menu</w:t>
        </w:r>
        <w:r>
          <w:rPr>
            <w:noProof/>
          </w:rPr>
          <w:tab/>
        </w:r>
        <w:r>
          <w:rPr>
            <w:noProof/>
          </w:rPr>
          <w:fldChar w:fldCharType="begin"/>
        </w:r>
        <w:r>
          <w:rPr>
            <w:noProof/>
          </w:rPr>
          <w:instrText xml:space="preserve"> PAGEREF _Toc20735009 \h </w:instrText>
        </w:r>
        <w:r>
          <w:rPr>
            <w:noProof/>
          </w:rPr>
        </w:r>
      </w:ins>
      <w:r>
        <w:rPr>
          <w:noProof/>
        </w:rPr>
        <w:fldChar w:fldCharType="separate"/>
      </w:r>
      <w:ins w:id="233" w:author="Ryan Lemos" w:date="2019-09-30T11:22:00Z">
        <w:r>
          <w:rPr>
            <w:noProof/>
          </w:rPr>
          <w:t>55</w:t>
        </w:r>
        <w:r>
          <w:rPr>
            <w:noProof/>
          </w:rPr>
          <w:fldChar w:fldCharType="end"/>
        </w:r>
      </w:ins>
    </w:p>
    <w:p w14:paraId="2A745BBF" w14:textId="58651880" w:rsidR="0073158C" w:rsidRDefault="0073158C">
      <w:pPr>
        <w:pStyle w:val="Sumrio2"/>
        <w:tabs>
          <w:tab w:val="left" w:pos="1200"/>
          <w:tab w:val="right" w:leader="dot" w:pos="9061"/>
        </w:tabs>
        <w:rPr>
          <w:ins w:id="234" w:author="Ryan Lemos" w:date="2019-09-30T11:22:00Z"/>
          <w:rFonts w:asciiTheme="minorHAnsi" w:eastAsiaTheme="minorEastAsia" w:hAnsiTheme="minorHAnsi" w:cstheme="minorBidi"/>
          <w:caps w:val="0"/>
          <w:noProof/>
          <w:sz w:val="22"/>
          <w:szCs w:val="22"/>
          <w:lang w:eastAsia="pt-BR"/>
        </w:rPr>
      </w:pPr>
      <w:ins w:id="235" w:author="Ryan Lemos" w:date="2019-09-30T11:22: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_Toc20735010 \h </w:instrText>
        </w:r>
        <w:r>
          <w:rPr>
            <w:noProof/>
          </w:rPr>
        </w:r>
      </w:ins>
      <w:r>
        <w:rPr>
          <w:noProof/>
        </w:rPr>
        <w:fldChar w:fldCharType="separate"/>
      </w:r>
      <w:ins w:id="236" w:author="Ryan Lemos" w:date="2019-09-30T11:22:00Z">
        <w:r>
          <w:rPr>
            <w:noProof/>
          </w:rPr>
          <w:t>55</w:t>
        </w:r>
        <w:r>
          <w:rPr>
            <w:noProof/>
          </w:rPr>
          <w:fldChar w:fldCharType="end"/>
        </w:r>
      </w:ins>
    </w:p>
    <w:p w14:paraId="4CF06A41" w14:textId="0F77BE3F" w:rsidR="0073158C" w:rsidRDefault="0073158C">
      <w:pPr>
        <w:pStyle w:val="Sumrio3"/>
        <w:rPr>
          <w:ins w:id="237" w:author="Ryan Lemos" w:date="2019-09-30T11:22:00Z"/>
          <w:rFonts w:asciiTheme="minorHAnsi" w:eastAsiaTheme="minorEastAsia" w:hAnsiTheme="minorHAnsi" w:cstheme="minorBidi"/>
          <w:b w:val="0"/>
          <w:iCs w:val="0"/>
          <w:noProof/>
          <w:sz w:val="22"/>
          <w:szCs w:val="22"/>
          <w:lang w:eastAsia="pt-BR"/>
        </w:rPr>
      </w:pPr>
      <w:ins w:id="238" w:author="Ryan Lemos" w:date="2019-09-30T11:22: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_Toc20735011 \h </w:instrText>
        </w:r>
        <w:r>
          <w:rPr>
            <w:noProof/>
          </w:rPr>
        </w:r>
      </w:ins>
      <w:r>
        <w:rPr>
          <w:noProof/>
        </w:rPr>
        <w:fldChar w:fldCharType="separate"/>
      </w:r>
      <w:ins w:id="239" w:author="Ryan Lemos" w:date="2019-09-30T11:22:00Z">
        <w:r>
          <w:rPr>
            <w:noProof/>
          </w:rPr>
          <w:t>56</w:t>
        </w:r>
        <w:r>
          <w:rPr>
            <w:noProof/>
          </w:rPr>
          <w:fldChar w:fldCharType="end"/>
        </w:r>
      </w:ins>
    </w:p>
    <w:p w14:paraId="3E291E79" w14:textId="7AE4DE3A" w:rsidR="0073158C" w:rsidRDefault="0073158C">
      <w:pPr>
        <w:pStyle w:val="Sumrio4"/>
        <w:tabs>
          <w:tab w:val="left" w:pos="1200"/>
          <w:tab w:val="right" w:leader="dot" w:pos="9061"/>
        </w:tabs>
        <w:rPr>
          <w:ins w:id="240" w:author="Ryan Lemos" w:date="2019-09-30T11:22:00Z"/>
          <w:rFonts w:asciiTheme="minorHAnsi" w:eastAsiaTheme="minorEastAsia" w:hAnsiTheme="minorHAnsi" w:cstheme="minorBidi"/>
          <w:noProof/>
          <w:sz w:val="22"/>
          <w:szCs w:val="22"/>
          <w:lang w:eastAsia="pt-BR"/>
        </w:rPr>
      </w:pPr>
      <w:ins w:id="241" w:author="Ryan Lemos" w:date="2019-09-30T11:22: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_Toc20735012 \h </w:instrText>
        </w:r>
        <w:r>
          <w:rPr>
            <w:noProof/>
          </w:rPr>
        </w:r>
      </w:ins>
      <w:r>
        <w:rPr>
          <w:noProof/>
        </w:rPr>
        <w:fldChar w:fldCharType="separate"/>
      </w:r>
      <w:ins w:id="242" w:author="Ryan Lemos" w:date="2019-09-30T11:22:00Z">
        <w:r>
          <w:rPr>
            <w:noProof/>
          </w:rPr>
          <w:t>59</w:t>
        </w:r>
        <w:r>
          <w:rPr>
            <w:noProof/>
          </w:rPr>
          <w:fldChar w:fldCharType="end"/>
        </w:r>
      </w:ins>
    </w:p>
    <w:p w14:paraId="4A82E026" w14:textId="6D049DAE" w:rsidR="0073158C" w:rsidRDefault="0073158C">
      <w:pPr>
        <w:pStyle w:val="Sumrio4"/>
        <w:tabs>
          <w:tab w:val="left" w:pos="1200"/>
          <w:tab w:val="right" w:leader="dot" w:pos="9061"/>
        </w:tabs>
        <w:rPr>
          <w:ins w:id="243" w:author="Ryan Lemos" w:date="2019-09-30T11:22:00Z"/>
          <w:rFonts w:asciiTheme="minorHAnsi" w:eastAsiaTheme="minorEastAsia" w:hAnsiTheme="minorHAnsi" w:cstheme="minorBidi"/>
          <w:noProof/>
          <w:sz w:val="22"/>
          <w:szCs w:val="22"/>
          <w:lang w:eastAsia="pt-BR"/>
        </w:rPr>
      </w:pPr>
      <w:ins w:id="244" w:author="Ryan Lemos" w:date="2019-09-30T11:22: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_Toc20735013 \h </w:instrText>
        </w:r>
        <w:r>
          <w:rPr>
            <w:noProof/>
          </w:rPr>
        </w:r>
      </w:ins>
      <w:r>
        <w:rPr>
          <w:noProof/>
        </w:rPr>
        <w:fldChar w:fldCharType="separate"/>
      </w:r>
      <w:ins w:id="245" w:author="Ryan Lemos" w:date="2019-09-30T11:22:00Z">
        <w:r>
          <w:rPr>
            <w:noProof/>
          </w:rPr>
          <w:t>63</w:t>
        </w:r>
        <w:r>
          <w:rPr>
            <w:noProof/>
          </w:rPr>
          <w:fldChar w:fldCharType="end"/>
        </w:r>
      </w:ins>
    </w:p>
    <w:p w14:paraId="19DDE3A1" w14:textId="183BBA81" w:rsidR="0073158C" w:rsidRDefault="0073158C">
      <w:pPr>
        <w:pStyle w:val="Sumrio4"/>
        <w:tabs>
          <w:tab w:val="left" w:pos="1200"/>
          <w:tab w:val="right" w:leader="dot" w:pos="9061"/>
        </w:tabs>
        <w:rPr>
          <w:ins w:id="246" w:author="Ryan Lemos" w:date="2019-09-30T11:22:00Z"/>
          <w:rFonts w:asciiTheme="minorHAnsi" w:eastAsiaTheme="minorEastAsia" w:hAnsiTheme="minorHAnsi" w:cstheme="minorBidi"/>
          <w:noProof/>
          <w:sz w:val="22"/>
          <w:szCs w:val="22"/>
          <w:lang w:eastAsia="pt-BR"/>
        </w:rPr>
      </w:pPr>
      <w:ins w:id="247" w:author="Ryan Lemos" w:date="2019-09-30T11:22: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_Toc20735014 \h </w:instrText>
        </w:r>
        <w:r>
          <w:rPr>
            <w:noProof/>
          </w:rPr>
        </w:r>
      </w:ins>
      <w:r>
        <w:rPr>
          <w:noProof/>
        </w:rPr>
        <w:fldChar w:fldCharType="separate"/>
      </w:r>
      <w:ins w:id="248" w:author="Ryan Lemos" w:date="2019-09-30T11:22:00Z">
        <w:r>
          <w:rPr>
            <w:noProof/>
          </w:rPr>
          <w:t>67</w:t>
        </w:r>
        <w:r>
          <w:rPr>
            <w:noProof/>
          </w:rPr>
          <w:fldChar w:fldCharType="end"/>
        </w:r>
      </w:ins>
    </w:p>
    <w:p w14:paraId="70725873" w14:textId="3C528FCE" w:rsidR="0073158C" w:rsidRDefault="0073158C">
      <w:pPr>
        <w:pStyle w:val="Sumrio4"/>
        <w:tabs>
          <w:tab w:val="left" w:pos="1200"/>
          <w:tab w:val="right" w:leader="dot" w:pos="9061"/>
        </w:tabs>
        <w:rPr>
          <w:ins w:id="249" w:author="Ryan Lemos" w:date="2019-09-30T11:22:00Z"/>
          <w:rFonts w:asciiTheme="minorHAnsi" w:eastAsiaTheme="minorEastAsia" w:hAnsiTheme="minorHAnsi" w:cstheme="minorBidi"/>
          <w:noProof/>
          <w:sz w:val="22"/>
          <w:szCs w:val="22"/>
          <w:lang w:eastAsia="pt-BR"/>
        </w:rPr>
      </w:pPr>
      <w:ins w:id="250" w:author="Ryan Lemos" w:date="2019-09-30T11:22: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_Toc20735015 \h </w:instrText>
        </w:r>
        <w:r>
          <w:rPr>
            <w:noProof/>
          </w:rPr>
        </w:r>
      </w:ins>
      <w:r>
        <w:rPr>
          <w:noProof/>
        </w:rPr>
        <w:fldChar w:fldCharType="separate"/>
      </w:r>
      <w:ins w:id="251" w:author="Ryan Lemos" w:date="2019-09-30T11:22:00Z">
        <w:r>
          <w:rPr>
            <w:noProof/>
          </w:rPr>
          <w:t>79</w:t>
        </w:r>
        <w:r>
          <w:rPr>
            <w:noProof/>
          </w:rPr>
          <w:fldChar w:fldCharType="end"/>
        </w:r>
      </w:ins>
    </w:p>
    <w:p w14:paraId="6DB8201F" w14:textId="6613BBC7" w:rsidR="0073158C" w:rsidRDefault="0073158C">
      <w:pPr>
        <w:pStyle w:val="Sumrio2"/>
        <w:tabs>
          <w:tab w:val="left" w:pos="1200"/>
          <w:tab w:val="right" w:leader="dot" w:pos="9061"/>
        </w:tabs>
        <w:rPr>
          <w:ins w:id="252" w:author="Ryan Lemos" w:date="2019-09-30T11:22:00Z"/>
          <w:rFonts w:asciiTheme="minorHAnsi" w:eastAsiaTheme="minorEastAsia" w:hAnsiTheme="minorHAnsi" w:cstheme="minorBidi"/>
          <w:caps w:val="0"/>
          <w:noProof/>
          <w:sz w:val="22"/>
          <w:szCs w:val="22"/>
          <w:lang w:eastAsia="pt-BR"/>
        </w:rPr>
      </w:pPr>
      <w:ins w:id="253" w:author="Ryan Lemos" w:date="2019-09-30T11:22: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_Toc20735016 \h </w:instrText>
        </w:r>
        <w:r>
          <w:rPr>
            <w:noProof/>
          </w:rPr>
        </w:r>
      </w:ins>
      <w:r>
        <w:rPr>
          <w:noProof/>
        </w:rPr>
        <w:fldChar w:fldCharType="separate"/>
      </w:r>
      <w:ins w:id="254" w:author="Ryan Lemos" w:date="2019-09-30T11:22:00Z">
        <w:r>
          <w:rPr>
            <w:noProof/>
          </w:rPr>
          <w:t>84</w:t>
        </w:r>
        <w:r>
          <w:rPr>
            <w:noProof/>
          </w:rPr>
          <w:fldChar w:fldCharType="end"/>
        </w:r>
      </w:ins>
    </w:p>
    <w:p w14:paraId="4BB53847" w14:textId="39B012B6" w:rsidR="0073158C" w:rsidRDefault="0073158C">
      <w:pPr>
        <w:pStyle w:val="Sumrio3"/>
        <w:rPr>
          <w:ins w:id="255" w:author="Ryan Lemos" w:date="2019-09-30T11:22:00Z"/>
          <w:rFonts w:asciiTheme="minorHAnsi" w:eastAsiaTheme="minorEastAsia" w:hAnsiTheme="minorHAnsi" w:cstheme="minorBidi"/>
          <w:b w:val="0"/>
          <w:iCs w:val="0"/>
          <w:noProof/>
          <w:sz w:val="22"/>
          <w:szCs w:val="22"/>
          <w:lang w:eastAsia="pt-BR"/>
        </w:rPr>
      </w:pPr>
      <w:ins w:id="256" w:author="Ryan Lemos" w:date="2019-09-30T11:22: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_Toc20735017 \h </w:instrText>
        </w:r>
        <w:r>
          <w:rPr>
            <w:noProof/>
          </w:rPr>
        </w:r>
      </w:ins>
      <w:r>
        <w:rPr>
          <w:noProof/>
        </w:rPr>
        <w:fldChar w:fldCharType="separate"/>
      </w:r>
      <w:ins w:id="257" w:author="Ryan Lemos" w:date="2019-09-30T11:22:00Z">
        <w:r>
          <w:rPr>
            <w:noProof/>
          </w:rPr>
          <w:t>84</w:t>
        </w:r>
        <w:r>
          <w:rPr>
            <w:noProof/>
          </w:rPr>
          <w:fldChar w:fldCharType="end"/>
        </w:r>
      </w:ins>
    </w:p>
    <w:p w14:paraId="023CCEBE" w14:textId="1866B8D2" w:rsidR="0073158C" w:rsidRDefault="0073158C">
      <w:pPr>
        <w:pStyle w:val="Sumrio4"/>
        <w:tabs>
          <w:tab w:val="left" w:pos="1200"/>
          <w:tab w:val="right" w:leader="dot" w:pos="9061"/>
        </w:tabs>
        <w:rPr>
          <w:ins w:id="258" w:author="Ryan Lemos" w:date="2019-09-30T11:22:00Z"/>
          <w:rFonts w:asciiTheme="minorHAnsi" w:eastAsiaTheme="minorEastAsia" w:hAnsiTheme="minorHAnsi" w:cstheme="minorBidi"/>
          <w:noProof/>
          <w:sz w:val="22"/>
          <w:szCs w:val="22"/>
          <w:lang w:eastAsia="pt-BR"/>
        </w:rPr>
      </w:pPr>
      <w:ins w:id="259" w:author="Ryan Lemos" w:date="2019-09-30T11:22: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_Toc20735018 \h </w:instrText>
        </w:r>
        <w:r>
          <w:rPr>
            <w:noProof/>
          </w:rPr>
        </w:r>
      </w:ins>
      <w:r>
        <w:rPr>
          <w:noProof/>
        </w:rPr>
        <w:fldChar w:fldCharType="separate"/>
      </w:r>
      <w:ins w:id="260" w:author="Ryan Lemos" w:date="2019-09-30T11:22:00Z">
        <w:r>
          <w:rPr>
            <w:noProof/>
          </w:rPr>
          <w:t>84</w:t>
        </w:r>
        <w:r>
          <w:rPr>
            <w:noProof/>
          </w:rPr>
          <w:fldChar w:fldCharType="end"/>
        </w:r>
      </w:ins>
    </w:p>
    <w:p w14:paraId="71D4056B" w14:textId="3813589E" w:rsidR="0073158C" w:rsidRDefault="0073158C">
      <w:pPr>
        <w:pStyle w:val="Sumrio4"/>
        <w:tabs>
          <w:tab w:val="left" w:pos="1200"/>
          <w:tab w:val="right" w:leader="dot" w:pos="9061"/>
        </w:tabs>
        <w:rPr>
          <w:ins w:id="261" w:author="Ryan Lemos" w:date="2019-09-30T11:22:00Z"/>
          <w:rFonts w:asciiTheme="minorHAnsi" w:eastAsiaTheme="minorEastAsia" w:hAnsiTheme="minorHAnsi" w:cstheme="minorBidi"/>
          <w:noProof/>
          <w:sz w:val="22"/>
          <w:szCs w:val="22"/>
          <w:lang w:eastAsia="pt-BR"/>
        </w:rPr>
      </w:pPr>
      <w:ins w:id="262" w:author="Ryan Lemos" w:date="2019-09-30T11:22: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_Toc20735019 \h </w:instrText>
        </w:r>
        <w:r>
          <w:rPr>
            <w:noProof/>
          </w:rPr>
        </w:r>
      </w:ins>
      <w:r>
        <w:rPr>
          <w:noProof/>
        </w:rPr>
        <w:fldChar w:fldCharType="separate"/>
      </w:r>
      <w:ins w:id="263" w:author="Ryan Lemos" w:date="2019-09-30T11:22:00Z">
        <w:r>
          <w:rPr>
            <w:noProof/>
          </w:rPr>
          <w:t>109</w:t>
        </w:r>
        <w:r>
          <w:rPr>
            <w:noProof/>
          </w:rPr>
          <w:fldChar w:fldCharType="end"/>
        </w:r>
      </w:ins>
    </w:p>
    <w:p w14:paraId="6DE0D521" w14:textId="74047DF0" w:rsidR="0073158C" w:rsidRDefault="0073158C">
      <w:pPr>
        <w:pStyle w:val="Sumrio2"/>
        <w:tabs>
          <w:tab w:val="left" w:pos="1200"/>
          <w:tab w:val="right" w:leader="dot" w:pos="9061"/>
        </w:tabs>
        <w:rPr>
          <w:ins w:id="264" w:author="Ryan Lemos" w:date="2019-09-30T11:22:00Z"/>
          <w:rFonts w:asciiTheme="minorHAnsi" w:eastAsiaTheme="minorEastAsia" w:hAnsiTheme="minorHAnsi" w:cstheme="minorBidi"/>
          <w:caps w:val="0"/>
          <w:noProof/>
          <w:sz w:val="22"/>
          <w:szCs w:val="22"/>
          <w:lang w:eastAsia="pt-BR"/>
        </w:rPr>
      </w:pPr>
      <w:ins w:id="265" w:author="Ryan Lemos" w:date="2019-09-30T11:22: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_Toc20735020 \h </w:instrText>
        </w:r>
        <w:r>
          <w:rPr>
            <w:noProof/>
          </w:rPr>
        </w:r>
      </w:ins>
      <w:r>
        <w:rPr>
          <w:noProof/>
        </w:rPr>
        <w:fldChar w:fldCharType="separate"/>
      </w:r>
      <w:ins w:id="266" w:author="Ryan Lemos" w:date="2019-09-30T11:22:00Z">
        <w:r>
          <w:rPr>
            <w:noProof/>
          </w:rPr>
          <w:t>113</w:t>
        </w:r>
        <w:r>
          <w:rPr>
            <w:noProof/>
          </w:rPr>
          <w:fldChar w:fldCharType="end"/>
        </w:r>
      </w:ins>
    </w:p>
    <w:p w14:paraId="655D3C1C" w14:textId="6FC4D822" w:rsidR="0073158C" w:rsidRDefault="0073158C">
      <w:pPr>
        <w:pStyle w:val="Sumrio3"/>
        <w:rPr>
          <w:ins w:id="267" w:author="Ryan Lemos" w:date="2019-09-30T11:22:00Z"/>
          <w:rFonts w:asciiTheme="minorHAnsi" w:eastAsiaTheme="minorEastAsia" w:hAnsiTheme="minorHAnsi" w:cstheme="minorBidi"/>
          <w:b w:val="0"/>
          <w:iCs w:val="0"/>
          <w:noProof/>
          <w:sz w:val="22"/>
          <w:szCs w:val="22"/>
          <w:lang w:eastAsia="pt-BR"/>
        </w:rPr>
      </w:pPr>
      <w:ins w:id="268" w:author="Ryan Lemos" w:date="2019-09-30T11:22: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_Toc20735021 \h </w:instrText>
        </w:r>
        <w:r>
          <w:rPr>
            <w:noProof/>
          </w:rPr>
        </w:r>
      </w:ins>
      <w:r>
        <w:rPr>
          <w:noProof/>
        </w:rPr>
        <w:fldChar w:fldCharType="separate"/>
      </w:r>
      <w:ins w:id="269" w:author="Ryan Lemos" w:date="2019-09-30T11:22:00Z">
        <w:r>
          <w:rPr>
            <w:noProof/>
          </w:rPr>
          <w:t>114</w:t>
        </w:r>
        <w:r>
          <w:rPr>
            <w:noProof/>
          </w:rPr>
          <w:fldChar w:fldCharType="end"/>
        </w:r>
      </w:ins>
    </w:p>
    <w:p w14:paraId="44D7F861" w14:textId="2673210A" w:rsidR="0073158C" w:rsidRDefault="0073158C">
      <w:pPr>
        <w:pStyle w:val="Sumrio4"/>
        <w:tabs>
          <w:tab w:val="left" w:pos="1200"/>
          <w:tab w:val="right" w:leader="dot" w:pos="9061"/>
        </w:tabs>
        <w:rPr>
          <w:ins w:id="270" w:author="Ryan Lemos" w:date="2019-09-30T11:22:00Z"/>
          <w:rFonts w:asciiTheme="minorHAnsi" w:eastAsiaTheme="minorEastAsia" w:hAnsiTheme="minorHAnsi" w:cstheme="minorBidi"/>
          <w:noProof/>
          <w:sz w:val="22"/>
          <w:szCs w:val="22"/>
          <w:lang w:eastAsia="pt-BR"/>
        </w:rPr>
      </w:pPr>
      <w:ins w:id="271" w:author="Ryan Lemos" w:date="2019-09-30T11:22: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_Toc20735022 \h </w:instrText>
        </w:r>
        <w:r>
          <w:rPr>
            <w:noProof/>
          </w:rPr>
        </w:r>
      </w:ins>
      <w:r>
        <w:rPr>
          <w:noProof/>
        </w:rPr>
        <w:fldChar w:fldCharType="separate"/>
      </w:r>
      <w:ins w:id="272" w:author="Ryan Lemos" w:date="2019-09-30T11:22:00Z">
        <w:r>
          <w:rPr>
            <w:noProof/>
          </w:rPr>
          <w:t>114</w:t>
        </w:r>
        <w:r>
          <w:rPr>
            <w:noProof/>
          </w:rPr>
          <w:fldChar w:fldCharType="end"/>
        </w:r>
      </w:ins>
    </w:p>
    <w:p w14:paraId="2C6084E5" w14:textId="2F94E3FC" w:rsidR="0073158C" w:rsidRDefault="0073158C">
      <w:pPr>
        <w:pStyle w:val="Sumrio4"/>
        <w:tabs>
          <w:tab w:val="left" w:pos="1200"/>
          <w:tab w:val="right" w:leader="dot" w:pos="9061"/>
        </w:tabs>
        <w:rPr>
          <w:ins w:id="273" w:author="Ryan Lemos" w:date="2019-09-30T11:22:00Z"/>
          <w:rFonts w:asciiTheme="minorHAnsi" w:eastAsiaTheme="minorEastAsia" w:hAnsiTheme="minorHAnsi" w:cstheme="minorBidi"/>
          <w:noProof/>
          <w:sz w:val="22"/>
          <w:szCs w:val="22"/>
          <w:lang w:eastAsia="pt-BR"/>
        </w:rPr>
      </w:pPr>
      <w:ins w:id="274" w:author="Ryan Lemos" w:date="2019-09-30T11:22: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_Toc20735023 \h </w:instrText>
        </w:r>
        <w:r>
          <w:rPr>
            <w:noProof/>
          </w:rPr>
        </w:r>
      </w:ins>
      <w:r>
        <w:rPr>
          <w:noProof/>
        </w:rPr>
        <w:fldChar w:fldCharType="separate"/>
      </w:r>
      <w:ins w:id="275" w:author="Ryan Lemos" w:date="2019-09-30T11:22:00Z">
        <w:r>
          <w:rPr>
            <w:noProof/>
          </w:rPr>
          <w:t>115</w:t>
        </w:r>
        <w:r>
          <w:rPr>
            <w:noProof/>
          </w:rPr>
          <w:fldChar w:fldCharType="end"/>
        </w:r>
      </w:ins>
    </w:p>
    <w:p w14:paraId="0DD70F00" w14:textId="0BAEE242" w:rsidR="0073158C" w:rsidRDefault="0073158C">
      <w:pPr>
        <w:pStyle w:val="Sumrio2"/>
        <w:tabs>
          <w:tab w:val="left" w:pos="1200"/>
          <w:tab w:val="right" w:leader="dot" w:pos="9061"/>
        </w:tabs>
        <w:rPr>
          <w:ins w:id="276" w:author="Ryan Lemos" w:date="2019-09-30T11:22:00Z"/>
          <w:rFonts w:asciiTheme="minorHAnsi" w:eastAsiaTheme="minorEastAsia" w:hAnsiTheme="minorHAnsi" w:cstheme="minorBidi"/>
          <w:caps w:val="0"/>
          <w:noProof/>
          <w:sz w:val="22"/>
          <w:szCs w:val="22"/>
          <w:lang w:eastAsia="pt-BR"/>
        </w:rPr>
      </w:pPr>
      <w:ins w:id="277" w:author="Ryan Lemos" w:date="2019-09-30T11:22: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_Toc20735024 \h </w:instrText>
        </w:r>
        <w:r>
          <w:rPr>
            <w:noProof/>
          </w:rPr>
        </w:r>
      </w:ins>
      <w:r>
        <w:rPr>
          <w:noProof/>
        </w:rPr>
        <w:fldChar w:fldCharType="separate"/>
      </w:r>
      <w:ins w:id="278" w:author="Ryan Lemos" w:date="2019-09-30T11:22:00Z">
        <w:r>
          <w:rPr>
            <w:noProof/>
          </w:rPr>
          <w:t>117</w:t>
        </w:r>
        <w:r>
          <w:rPr>
            <w:noProof/>
          </w:rPr>
          <w:fldChar w:fldCharType="end"/>
        </w:r>
      </w:ins>
    </w:p>
    <w:p w14:paraId="0E672342" w14:textId="73718611" w:rsidR="0073158C" w:rsidRDefault="0073158C">
      <w:pPr>
        <w:pStyle w:val="Sumrio3"/>
        <w:rPr>
          <w:ins w:id="279" w:author="Ryan Lemos" w:date="2019-09-30T11:22:00Z"/>
          <w:rFonts w:asciiTheme="minorHAnsi" w:eastAsiaTheme="minorEastAsia" w:hAnsiTheme="minorHAnsi" w:cstheme="minorBidi"/>
          <w:b w:val="0"/>
          <w:iCs w:val="0"/>
          <w:noProof/>
          <w:sz w:val="22"/>
          <w:szCs w:val="22"/>
          <w:lang w:eastAsia="pt-BR"/>
        </w:rPr>
      </w:pPr>
      <w:ins w:id="280" w:author="Ryan Lemos" w:date="2019-09-30T11:22: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_Toc20735025 \h </w:instrText>
        </w:r>
        <w:r>
          <w:rPr>
            <w:noProof/>
          </w:rPr>
        </w:r>
      </w:ins>
      <w:r>
        <w:rPr>
          <w:noProof/>
        </w:rPr>
        <w:fldChar w:fldCharType="separate"/>
      </w:r>
      <w:ins w:id="281" w:author="Ryan Lemos" w:date="2019-09-30T11:22:00Z">
        <w:r>
          <w:rPr>
            <w:noProof/>
          </w:rPr>
          <w:t>118</w:t>
        </w:r>
        <w:r>
          <w:rPr>
            <w:noProof/>
          </w:rPr>
          <w:fldChar w:fldCharType="end"/>
        </w:r>
      </w:ins>
    </w:p>
    <w:p w14:paraId="25C04D8E" w14:textId="175A3866" w:rsidR="0073158C" w:rsidRDefault="0073158C">
      <w:pPr>
        <w:pStyle w:val="Sumrio1"/>
        <w:tabs>
          <w:tab w:val="left" w:pos="1200"/>
          <w:tab w:val="right" w:leader="dot" w:pos="9061"/>
        </w:tabs>
        <w:rPr>
          <w:ins w:id="282" w:author="Ryan Lemos" w:date="2019-09-30T11:22:00Z"/>
          <w:rFonts w:asciiTheme="minorHAnsi" w:eastAsiaTheme="minorEastAsia" w:hAnsiTheme="minorHAnsi" w:cstheme="minorBidi"/>
          <w:b w:val="0"/>
          <w:bCs w:val="0"/>
          <w:caps w:val="0"/>
          <w:noProof/>
          <w:sz w:val="22"/>
          <w:szCs w:val="22"/>
          <w:lang w:eastAsia="pt-BR"/>
        </w:rPr>
      </w:pPr>
      <w:ins w:id="283" w:author="Ryan Lemos" w:date="2019-09-30T11:22: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_Toc20735026 \h </w:instrText>
        </w:r>
        <w:r>
          <w:rPr>
            <w:noProof/>
          </w:rPr>
        </w:r>
      </w:ins>
      <w:r>
        <w:rPr>
          <w:noProof/>
        </w:rPr>
        <w:fldChar w:fldCharType="separate"/>
      </w:r>
      <w:ins w:id="284" w:author="Ryan Lemos" w:date="2019-09-30T11:22:00Z">
        <w:r>
          <w:rPr>
            <w:noProof/>
          </w:rPr>
          <w:t>121</w:t>
        </w:r>
        <w:r>
          <w:rPr>
            <w:noProof/>
          </w:rPr>
          <w:fldChar w:fldCharType="end"/>
        </w:r>
      </w:ins>
    </w:p>
    <w:p w14:paraId="5D6C0B5D" w14:textId="2EE28922" w:rsidR="0073158C" w:rsidRDefault="0073158C">
      <w:pPr>
        <w:pStyle w:val="Sumrio1"/>
        <w:tabs>
          <w:tab w:val="left" w:pos="1200"/>
          <w:tab w:val="right" w:leader="dot" w:pos="9061"/>
        </w:tabs>
        <w:rPr>
          <w:ins w:id="285" w:author="Ryan Lemos" w:date="2019-09-30T11:22:00Z"/>
          <w:rFonts w:asciiTheme="minorHAnsi" w:eastAsiaTheme="minorEastAsia" w:hAnsiTheme="minorHAnsi" w:cstheme="minorBidi"/>
          <w:b w:val="0"/>
          <w:bCs w:val="0"/>
          <w:caps w:val="0"/>
          <w:noProof/>
          <w:sz w:val="22"/>
          <w:szCs w:val="22"/>
          <w:lang w:eastAsia="pt-BR"/>
        </w:rPr>
      </w:pPr>
      <w:ins w:id="286" w:author="Ryan Lemos" w:date="2019-09-30T11:22: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_Toc20735027 \h </w:instrText>
        </w:r>
        <w:r>
          <w:rPr>
            <w:noProof/>
          </w:rPr>
        </w:r>
      </w:ins>
      <w:r>
        <w:rPr>
          <w:noProof/>
        </w:rPr>
        <w:fldChar w:fldCharType="separate"/>
      </w:r>
      <w:ins w:id="287" w:author="Ryan Lemos" w:date="2019-09-30T11:22:00Z">
        <w:r>
          <w:rPr>
            <w:noProof/>
          </w:rPr>
          <w:t>122</w:t>
        </w:r>
        <w:r>
          <w:rPr>
            <w:noProof/>
          </w:rPr>
          <w:fldChar w:fldCharType="end"/>
        </w:r>
      </w:ins>
    </w:p>
    <w:p w14:paraId="14FCD344" w14:textId="1FC1EDA4" w:rsidR="0073158C" w:rsidRDefault="0073158C">
      <w:pPr>
        <w:pStyle w:val="Sumrio2"/>
        <w:tabs>
          <w:tab w:val="left" w:pos="1200"/>
          <w:tab w:val="right" w:leader="dot" w:pos="9061"/>
        </w:tabs>
        <w:rPr>
          <w:ins w:id="288" w:author="Ryan Lemos" w:date="2019-09-30T11:22:00Z"/>
          <w:rFonts w:asciiTheme="minorHAnsi" w:eastAsiaTheme="minorEastAsia" w:hAnsiTheme="minorHAnsi" w:cstheme="minorBidi"/>
          <w:caps w:val="0"/>
          <w:noProof/>
          <w:sz w:val="22"/>
          <w:szCs w:val="22"/>
          <w:lang w:eastAsia="pt-BR"/>
        </w:rPr>
      </w:pPr>
      <w:ins w:id="289" w:author="Ryan Lemos" w:date="2019-09-30T11:22:00Z">
        <w:r w:rsidRPr="0073158C">
          <w:rPr>
            <w:noProof/>
            <w:rPrChange w:id="290" w:author="Ryan Lemos" w:date="2019-09-30T11:23: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_Toc20735028 \h </w:instrText>
        </w:r>
        <w:r>
          <w:rPr>
            <w:noProof/>
          </w:rPr>
        </w:r>
      </w:ins>
      <w:r>
        <w:rPr>
          <w:noProof/>
        </w:rPr>
        <w:fldChar w:fldCharType="separate"/>
      </w:r>
      <w:ins w:id="291" w:author="Ryan Lemos" w:date="2019-09-30T11:22:00Z">
        <w:r>
          <w:rPr>
            <w:noProof/>
          </w:rPr>
          <w:t>122</w:t>
        </w:r>
        <w:r>
          <w:rPr>
            <w:noProof/>
          </w:rPr>
          <w:fldChar w:fldCharType="end"/>
        </w:r>
      </w:ins>
    </w:p>
    <w:p w14:paraId="4241A16F" w14:textId="560D9875" w:rsidR="0073158C" w:rsidRDefault="0073158C">
      <w:pPr>
        <w:pStyle w:val="Sumrio1"/>
        <w:tabs>
          <w:tab w:val="right" w:leader="dot" w:pos="9061"/>
        </w:tabs>
        <w:rPr>
          <w:ins w:id="292" w:author="Ryan Lemos" w:date="2019-09-30T11:22:00Z"/>
          <w:rFonts w:asciiTheme="minorHAnsi" w:eastAsiaTheme="minorEastAsia" w:hAnsiTheme="minorHAnsi" w:cstheme="minorBidi"/>
          <w:b w:val="0"/>
          <w:bCs w:val="0"/>
          <w:caps w:val="0"/>
          <w:noProof/>
          <w:sz w:val="22"/>
          <w:szCs w:val="22"/>
          <w:lang w:eastAsia="pt-BR"/>
        </w:rPr>
      </w:pPr>
      <w:ins w:id="293" w:author="Ryan Lemos" w:date="2019-09-30T11:22:00Z">
        <w:r>
          <w:rPr>
            <w:noProof/>
          </w:rPr>
          <w:t>Referências</w:t>
        </w:r>
        <w:r>
          <w:rPr>
            <w:noProof/>
          </w:rPr>
          <w:tab/>
        </w:r>
        <w:r>
          <w:rPr>
            <w:noProof/>
          </w:rPr>
          <w:fldChar w:fldCharType="begin"/>
        </w:r>
        <w:r>
          <w:rPr>
            <w:noProof/>
          </w:rPr>
          <w:instrText xml:space="preserve"> PAGEREF _Toc20735029 \h </w:instrText>
        </w:r>
        <w:r>
          <w:rPr>
            <w:noProof/>
          </w:rPr>
        </w:r>
      </w:ins>
      <w:r>
        <w:rPr>
          <w:noProof/>
        </w:rPr>
        <w:fldChar w:fldCharType="separate"/>
      </w:r>
      <w:ins w:id="294" w:author="Ryan Lemos" w:date="2019-09-30T11:22:00Z">
        <w:r>
          <w:rPr>
            <w:noProof/>
          </w:rPr>
          <w:t>123</w:t>
        </w:r>
        <w:r>
          <w:rPr>
            <w:noProof/>
          </w:rPr>
          <w:fldChar w:fldCharType="end"/>
        </w:r>
      </w:ins>
    </w:p>
    <w:p w14:paraId="6ADAEEF9" w14:textId="0A789CAA" w:rsidR="0073158C" w:rsidRDefault="0073158C">
      <w:pPr>
        <w:pStyle w:val="Sumrio1"/>
        <w:tabs>
          <w:tab w:val="right" w:leader="dot" w:pos="9061"/>
        </w:tabs>
        <w:rPr>
          <w:ins w:id="295" w:author="Ryan Lemos" w:date="2019-09-30T11:22:00Z"/>
          <w:rFonts w:asciiTheme="minorHAnsi" w:eastAsiaTheme="minorEastAsia" w:hAnsiTheme="minorHAnsi" w:cstheme="minorBidi"/>
          <w:b w:val="0"/>
          <w:bCs w:val="0"/>
          <w:caps w:val="0"/>
          <w:noProof/>
          <w:sz w:val="22"/>
          <w:szCs w:val="22"/>
          <w:lang w:eastAsia="pt-BR"/>
        </w:rPr>
      </w:pPr>
      <w:ins w:id="296" w:author="Ryan Lemos" w:date="2019-09-30T11:22: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_Toc20735030 \h </w:instrText>
        </w:r>
        <w:r>
          <w:rPr>
            <w:noProof/>
          </w:rPr>
        </w:r>
      </w:ins>
      <w:r>
        <w:rPr>
          <w:noProof/>
        </w:rPr>
        <w:fldChar w:fldCharType="separate"/>
      </w:r>
      <w:ins w:id="297" w:author="Ryan Lemos" w:date="2019-09-30T11:22:00Z">
        <w:r>
          <w:rPr>
            <w:noProof/>
          </w:rPr>
          <w:t>126</w:t>
        </w:r>
        <w:r>
          <w:rPr>
            <w:noProof/>
          </w:rPr>
          <w:fldChar w:fldCharType="end"/>
        </w:r>
      </w:ins>
    </w:p>
    <w:p w14:paraId="62981821" w14:textId="4E2271F6" w:rsidR="00753186" w:rsidDel="00B70A30" w:rsidRDefault="00753186">
      <w:pPr>
        <w:pStyle w:val="Sumrio1"/>
        <w:tabs>
          <w:tab w:val="left" w:pos="1200"/>
          <w:tab w:val="right" w:leader="dot" w:pos="9061"/>
        </w:tabs>
        <w:rPr>
          <w:del w:id="298" w:author="Ryan Lemos" w:date="2019-09-28T11:17:00Z"/>
          <w:rFonts w:asciiTheme="minorHAnsi" w:eastAsiaTheme="minorEastAsia" w:hAnsiTheme="minorHAnsi" w:cstheme="minorBidi"/>
          <w:b w:val="0"/>
          <w:bCs w:val="0"/>
          <w:caps w:val="0"/>
          <w:noProof/>
          <w:sz w:val="22"/>
          <w:szCs w:val="22"/>
          <w:lang w:eastAsia="pt-BR"/>
        </w:rPr>
      </w:pPr>
      <w:del w:id="299" w:author="Ryan Lemos" w:date="2019-09-28T11:17:00Z">
        <w:r w:rsidDel="00B70A30">
          <w:rPr>
            <w:noProof/>
          </w:rPr>
          <w:lastRenderedPageBreak/>
          <w:delText>1</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INTRODUÇÃO</w:delText>
        </w:r>
        <w:r w:rsidDel="00B70A30">
          <w:rPr>
            <w:noProof/>
          </w:rPr>
          <w:tab/>
          <w:delText>12</w:delText>
        </w:r>
      </w:del>
    </w:p>
    <w:p w14:paraId="7FE28BE1" w14:textId="5B0269F4" w:rsidR="00753186" w:rsidDel="00B70A30" w:rsidRDefault="00753186">
      <w:pPr>
        <w:pStyle w:val="Sumrio1"/>
        <w:tabs>
          <w:tab w:val="left" w:pos="1200"/>
          <w:tab w:val="right" w:leader="dot" w:pos="9061"/>
        </w:tabs>
        <w:rPr>
          <w:del w:id="300" w:author="Ryan Lemos" w:date="2019-09-28T11:17:00Z"/>
          <w:rFonts w:asciiTheme="minorHAnsi" w:eastAsiaTheme="minorEastAsia" w:hAnsiTheme="minorHAnsi" w:cstheme="minorBidi"/>
          <w:b w:val="0"/>
          <w:bCs w:val="0"/>
          <w:caps w:val="0"/>
          <w:noProof/>
          <w:sz w:val="22"/>
          <w:szCs w:val="22"/>
          <w:lang w:eastAsia="pt-BR"/>
        </w:rPr>
      </w:pPr>
      <w:del w:id="301" w:author="Ryan Lemos" w:date="2019-09-28T11:17:00Z">
        <w:r w:rsidDel="00B70A30">
          <w:rPr>
            <w:noProof/>
          </w:rPr>
          <w:delText>2</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Referencial teórico</w:delText>
        </w:r>
        <w:r w:rsidDel="00B70A30">
          <w:rPr>
            <w:noProof/>
          </w:rPr>
          <w:tab/>
          <w:delText>14</w:delText>
        </w:r>
      </w:del>
    </w:p>
    <w:p w14:paraId="311D2FD3" w14:textId="5A4A8E32" w:rsidR="00753186" w:rsidDel="00B70A30" w:rsidRDefault="00753186">
      <w:pPr>
        <w:pStyle w:val="Sumrio2"/>
        <w:tabs>
          <w:tab w:val="left" w:pos="1200"/>
          <w:tab w:val="right" w:leader="dot" w:pos="9061"/>
        </w:tabs>
        <w:rPr>
          <w:del w:id="302" w:author="Ryan Lemos" w:date="2019-09-28T11:17:00Z"/>
          <w:rFonts w:asciiTheme="minorHAnsi" w:eastAsiaTheme="minorEastAsia" w:hAnsiTheme="minorHAnsi" w:cstheme="minorBidi"/>
          <w:caps w:val="0"/>
          <w:noProof/>
          <w:sz w:val="22"/>
          <w:szCs w:val="22"/>
          <w:lang w:eastAsia="pt-BR"/>
        </w:rPr>
      </w:pPr>
      <w:del w:id="303" w:author="Ryan Lemos" w:date="2019-09-28T11:17:00Z">
        <w:r w:rsidDel="00B70A30">
          <w:rPr>
            <w:noProof/>
          </w:rPr>
          <w:delText>2.1</w:delText>
        </w:r>
        <w:r w:rsidDel="00B70A30">
          <w:rPr>
            <w:rFonts w:asciiTheme="minorHAnsi" w:eastAsiaTheme="minorEastAsia" w:hAnsiTheme="minorHAnsi" w:cstheme="minorBidi"/>
            <w:caps w:val="0"/>
            <w:noProof/>
            <w:sz w:val="22"/>
            <w:szCs w:val="22"/>
            <w:lang w:eastAsia="pt-BR"/>
          </w:rPr>
          <w:tab/>
        </w:r>
        <w:r w:rsidDel="00B70A30">
          <w:rPr>
            <w:noProof/>
          </w:rPr>
          <w:delText>Educação a distância – ambiente virtual</w:delText>
        </w:r>
        <w:r w:rsidDel="00B70A30">
          <w:rPr>
            <w:noProof/>
          </w:rPr>
          <w:tab/>
          <w:delText>14</w:delText>
        </w:r>
      </w:del>
    </w:p>
    <w:p w14:paraId="47C07982" w14:textId="7AEE1945" w:rsidR="00753186" w:rsidDel="00B70A30" w:rsidRDefault="00753186">
      <w:pPr>
        <w:pStyle w:val="Sumrio3"/>
        <w:rPr>
          <w:del w:id="304" w:author="Ryan Lemos" w:date="2019-09-28T11:17:00Z"/>
          <w:rFonts w:asciiTheme="minorHAnsi" w:eastAsiaTheme="minorEastAsia" w:hAnsiTheme="minorHAnsi" w:cstheme="minorBidi"/>
          <w:b w:val="0"/>
          <w:iCs w:val="0"/>
          <w:noProof/>
          <w:sz w:val="22"/>
          <w:szCs w:val="22"/>
          <w:lang w:eastAsia="pt-BR"/>
        </w:rPr>
      </w:pPr>
      <w:del w:id="305" w:author="Ryan Lemos" w:date="2019-09-28T11:17:00Z">
        <w:r w:rsidDel="00B70A30">
          <w:rPr>
            <w:noProof/>
          </w:rPr>
          <w:delText>2.1.1</w:delText>
        </w:r>
        <w:r w:rsidDel="00B70A30">
          <w:rPr>
            <w:rFonts w:asciiTheme="minorHAnsi" w:eastAsiaTheme="minorEastAsia" w:hAnsiTheme="minorHAnsi" w:cstheme="minorBidi"/>
            <w:b w:val="0"/>
            <w:iCs w:val="0"/>
            <w:noProof/>
            <w:sz w:val="22"/>
            <w:szCs w:val="22"/>
            <w:lang w:eastAsia="pt-BR"/>
          </w:rPr>
          <w:tab/>
        </w:r>
        <w:r w:rsidDel="00B70A30">
          <w:rPr>
            <w:noProof/>
          </w:rPr>
          <w:delText>Metodologias/sistemas de apoio de ensino de idiomas</w:delText>
        </w:r>
        <w:r w:rsidDel="00B70A30">
          <w:rPr>
            <w:noProof/>
          </w:rPr>
          <w:tab/>
          <w:delText>14</w:delText>
        </w:r>
      </w:del>
    </w:p>
    <w:p w14:paraId="3E02517C" w14:textId="6AB33700" w:rsidR="00753186" w:rsidDel="00B70A30" w:rsidRDefault="00753186">
      <w:pPr>
        <w:pStyle w:val="Sumrio2"/>
        <w:tabs>
          <w:tab w:val="left" w:pos="1200"/>
          <w:tab w:val="right" w:leader="dot" w:pos="9061"/>
        </w:tabs>
        <w:rPr>
          <w:del w:id="306" w:author="Ryan Lemos" w:date="2019-09-28T11:17:00Z"/>
          <w:rFonts w:asciiTheme="minorHAnsi" w:eastAsiaTheme="minorEastAsia" w:hAnsiTheme="minorHAnsi" w:cstheme="minorBidi"/>
          <w:caps w:val="0"/>
          <w:noProof/>
          <w:sz w:val="22"/>
          <w:szCs w:val="22"/>
          <w:lang w:eastAsia="pt-BR"/>
        </w:rPr>
      </w:pPr>
      <w:del w:id="307" w:author="Ryan Lemos" w:date="2019-09-28T11:17:00Z">
        <w:r w:rsidDel="00B70A30">
          <w:rPr>
            <w:noProof/>
          </w:rPr>
          <w:delText>2.2</w:delText>
        </w:r>
        <w:r w:rsidDel="00B70A30">
          <w:rPr>
            <w:rFonts w:asciiTheme="minorHAnsi" w:eastAsiaTheme="minorEastAsia" w:hAnsiTheme="minorHAnsi" w:cstheme="minorBidi"/>
            <w:caps w:val="0"/>
            <w:noProof/>
            <w:sz w:val="22"/>
            <w:szCs w:val="22"/>
            <w:lang w:eastAsia="pt-BR"/>
          </w:rPr>
          <w:tab/>
        </w:r>
        <w:r w:rsidDel="00B70A30">
          <w:rPr>
            <w:noProof/>
          </w:rPr>
          <w:delText>Desenvolvimento e tecnologias de sistemas Web</w:delText>
        </w:r>
        <w:r w:rsidDel="00B70A30">
          <w:rPr>
            <w:noProof/>
          </w:rPr>
          <w:tab/>
          <w:delText>17</w:delText>
        </w:r>
      </w:del>
    </w:p>
    <w:p w14:paraId="79FCD30B" w14:textId="3B7CE93B" w:rsidR="00753186" w:rsidDel="00B70A30" w:rsidRDefault="00753186">
      <w:pPr>
        <w:pStyle w:val="Sumrio3"/>
        <w:rPr>
          <w:del w:id="308" w:author="Ryan Lemos" w:date="2019-09-28T11:17:00Z"/>
          <w:rFonts w:asciiTheme="minorHAnsi" w:eastAsiaTheme="minorEastAsia" w:hAnsiTheme="minorHAnsi" w:cstheme="minorBidi"/>
          <w:b w:val="0"/>
          <w:iCs w:val="0"/>
          <w:noProof/>
          <w:sz w:val="22"/>
          <w:szCs w:val="22"/>
          <w:lang w:eastAsia="pt-BR"/>
        </w:rPr>
      </w:pPr>
      <w:del w:id="309" w:author="Ryan Lemos" w:date="2019-09-28T11:17:00Z">
        <w:r w:rsidDel="00B70A30">
          <w:rPr>
            <w:noProof/>
          </w:rPr>
          <w:delText>2.2.1</w:delText>
        </w:r>
        <w:r w:rsidDel="00B70A30">
          <w:rPr>
            <w:rFonts w:asciiTheme="minorHAnsi" w:eastAsiaTheme="minorEastAsia" w:hAnsiTheme="minorHAnsi" w:cstheme="minorBidi"/>
            <w:b w:val="0"/>
            <w:iCs w:val="0"/>
            <w:noProof/>
            <w:sz w:val="22"/>
            <w:szCs w:val="22"/>
            <w:lang w:eastAsia="pt-BR"/>
          </w:rPr>
          <w:tab/>
        </w:r>
        <w:r w:rsidDel="00B70A30">
          <w:rPr>
            <w:noProof/>
          </w:rPr>
          <w:delText>Criptografia e controle de acessos</w:delText>
        </w:r>
        <w:r w:rsidDel="00B70A30">
          <w:rPr>
            <w:noProof/>
          </w:rPr>
          <w:tab/>
          <w:delText>18</w:delText>
        </w:r>
      </w:del>
    </w:p>
    <w:p w14:paraId="73393465" w14:textId="463D27F5" w:rsidR="00753186" w:rsidDel="00B70A30" w:rsidRDefault="00753186">
      <w:pPr>
        <w:pStyle w:val="Sumrio3"/>
        <w:rPr>
          <w:del w:id="310" w:author="Ryan Lemos" w:date="2019-09-28T11:17:00Z"/>
          <w:rFonts w:asciiTheme="minorHAnsi" w:eastAsiaTheme="minorEastAsia" w:hAnsiTheme="minorHAnsi" w:cstheme="minorBidi"/>
          <w:b w:val="0"/>
          <w:iCs w:val="0"/>
          <w:noProof/>
          <w:sz w:val="22"/>
          <w:szCs w:val="22"/>
          <w:lang w:eastAsia="pt-BR"/>
        </w:rPr>
      </w:pPr>
      <w:del w:id="311" w:author="Ryan Lemos" w:date="2019-09-28T11:17:00Z">
        <w:r w:rsidDel="00B70A30">
          <w:rPr>
            <w:noProof/>
          </w:rPr>
          <w:delText>2.2.2</w:delText>
        </w:r>
        <w:r w:rsidDel="00B70A30">
          <w:rPr>
            <w:rFonts w:asciiTheme="minorHAnsi" w:eastAsiaTheme="minorEastAsia" w:hAnsiTheme="minorHAnsi" w:cstheme="minorBidi"/>
            <w:b w:val="0"/>
            <w:iCs w:val="0"/>
            <w:noProof/>
            <w:sz w:val="22"/>
            <w:szCs w:val="22"/>
            <w:lang w:eastAsia="pt-BR"/>
          </w:rPr>
          <w:tab/>
        </w:r>
        <w:r w:rsidDel="00B70A30">
          <w:rPr>
            <w:noProof/>
          </w:rPr>
          <w:delText>Interação humano computador (IHC)</w:delText>
        </w:r>
        <w:r w:rsidDel="00B70A30">
          <w:rPr>
            <w:noProof/>
          </w:rPr>
          <w:tab/>
          <w:delText>19</w:delText>
        </w:r>
      </w:del>
    </w:p>
    <w:p w14:paraId="749BFA01" w14:textId="4E3046E6" w:rsidR="00753186" w:rsidDel="00B70A30" w:rsidRDefault="00753186">
      <w:pPr>
        <w:pStyle w:val="Sumrio3"/>
        <w:rPr>
          <w:del w:id="312" w:author="Ryan Lemos" w:date="2019-09-28T11:17:00Z"/>
          <w:rFonts w:asciiTheme="minorHAnsi" w:eastAsiaTheme="minorEastAsia" w:hAnsiTheme="minorHAnsi" w:cstheme="minorBidi"/>
          <w:b w:val="0"/>
          <w:iCs w:val="0"/>
          <w:noProof/>
          <w:sz w:val="22"/>
          <w:szCs w:val="22"/>
          <w:lang w:eastAsia="pt-BR"/>
        </w:rPr>
      </w:pPr>
      <w:del w:id="313" w:author="Ryan Lemos" w:date="2019-09-28T11:17:00Z">
        <w:r w:rsidDel="00B70A30">
          <w:rPr>
            <w:noProof/>
          </w:rPr>
          <w:delText>2.2.3</w:delText>
        </w:r>
        <w:r w:rsidDel="00B70A30">
          <w:rPr>
            <w:rFonts w:asciiTheme="minorHAnsi" w:eastAsiaTheme="minorEastAsia" w:hAnsiTheme="minorHAnsi" w:cstheme="minorBidi"/>
            <w:b w:val="0"/>
            <w:iCs w:val="0"/>
            <w:noProof/>
            <w:sz w:val="22"/>
            <w:szCs w:val="22"/>
            <w:lang w:eastAsia="pt-BR"/>
          </w:rPr>
          <w:tab/>
        </w:r>
        <w:r w:rsidDel="00B70A30">
          <w:rPr>
            <w:noProof/>
          </w:rPr>
          <w:delText>Engenharia de Software</w:delText>
        </w:r>
        <w:r w:rsidDel="00B70A30">
          <w:rPr>
            <w:noProof/>
          </w:rPr>
          <w:tab/>
          <w:delText>20</w:delText>
        </w:r>
      </w:del>
    </w:p>
    <w:p w14:paraId="1ED2E72F" w14:textId="6E1048A9" w:rsidR="00753186" w:rsidDel="00B70A30" w:rsidRDefault="00753186">
      <w:pPr>
        <w:pStyle w:val="Sumrio4"/>
        <w:tabs>
          <w:tab w:val="left" w:pos="1200"/>
          <w:tab w:val="right" w:leader="dot" w:pos="9061"/>
        </w:tabs>
        <w:rPr>
          <w:del w:id="314" w:author="Ryan Lemos" w:date="2019-09-28T11:17:00Z"/>
          <w:rFonts w:asciiTheme="minorHAnsi" w:eastAsiaTheme="minorEastAsia" w:hAnsiTheme="minorHAnsi" w:cstheme="minorBidi"/>
          <w:noProof/>
          <w:sz w:val="22"/>
          <w:szCs w:val="22"/>
          <w:lang w:eastAsia="pt-BR"/>
        </w:rPr>
      </w:pPr>
      <w:del w:id="315" w:author="Ryan Lemos" w:date="2019-09-28T11:17:00Z">
        <w:r w:rsidDel="00B70A30">
          <w:rPr>
            <w:noProof/>
          </w:rPr>
          <w:delText>2.2.3.1</w:delText>
        </w:r>
        <w:r w:rsidDel="00B70A30">
          <w:rPr>
            <w:rFonts w:asciiTheme="minorHAnsi" w:eastAsiaTheme="minorEastAsia" w:hAnsiTheme="minorHAnsi" w:cstheme="minorBidi"/>
            <w:noProof/>
            <w:sz w:val="22"/>
            <w:szCs w:val="22"/>
            <w:lang w:eastAsia="pt-BR"/>
          </w:rPr>
          <w:tab/>
        </w:r>
        <w:r w:rsidDel="00B70A30">
          <w:rPr>
            <w:noProof/>
          </w:rPr>
          <w:delText xml:space="preserve">Modelagem de processos com o </w:delText>
        </w:r>
        <w:r w:rsidRPr="004458F7" w:rsidDel="00B70A30">
          <w:rPr>
            <w:i/>
            <w:noProof/>
          </w:rPr>
          <w:delText>Business Process Model and Notation</w:delText>
        </w:r>
        <w:r w:rsidDel="00B70A30">
          <w:rPr>
            <w:noProof/>
          </w:rPr>
          <w:delText xml:space="preserve"> (BPMN)</w:delText>
        </w:r>
        <w:r w:rsidDel="00B70A30">
          <w:rPr>
            <w:noProof/>
          </w:rPr>
          <w:tab/>
          <w:delText>22</w:delText>
        </w:r>
      </w:del>
    </w:p>
    <w:p w14:paraId="1BFBC26E" w14:textId="2FDE15DA" w:rsidR="00753186" w:rsidDel="00B70A30" w:rsidRDefault="00753186">
      <w:pPr>
        <w:pStyle w:val="Sumrio4"/>
        <w:tabs>
          <w:tab w:val="left" w:pos="1200"/>
          <w:tab w:val="right" w:leader="dot" w:pos="9061"/>
        </w:tabs>
        <w:rPr>
          <w:del w:id="316" w:author="Ryan Lemos" w:date="2019-09-28T11:17:00Z"/>
          <w:rFonts w:asciiTheme="minorHAnsi" w:eastAsiaTheme="minorEastAsia" w:hAnsiTheme="minorHAnsi" w:cstheme="minorBidi"/>
          <w:noProof/>
          <w:sz w:val="22"/>
          <w:szCs w:val="22"/>
          <w:lang w:eastAsia="pt-BR"/>
        </w:rPr>
      </w:pPr>
      <w:del w:id="317" w:author="Ryan Lemos" w:date="2019-09-28T11:17:00Z">
        <w:r w:rsidDel="00B70A30">
          <w:rPr>
            <w:noProof/>
          </w:rPr>
          <w:delText>2.2.3.2</w:delText>
        </w:r>
        <w:r w:rsidDel="00B70A30">
          <w:rPr>
            <w:rFonts w:asciiTheme="minorHAnsi" w:eastAsiaTheme="minorEastAsia" w:hAnsiTheme="minorHAnsi" w:cstheme="minorBidi"/>
            <w:noProof/>
            <w:sz w:val="22"/>
            <w:szCs w:val="22"/>
            <w:lang w:eastAsia="pt-BR"/>
          </w:rPr>
          <w:tab/>
        </w:r>
        <w:r w:rsidDel="00B70A30">
          <w:rPr>
            <w:noProof/>
          </w:rPr>
          <w:delText>Metodologia Ágil</w:delText>
        </w:r>
        <w:r w:rsidDel="00B70A30">
          <w:rPr>
            <w:noProof/>
          </w:rPr>
          <w:tab/>
          <w:delText>25</w:delText>
        </w:r>
      </w:del>
    </w:p>
    <w:p w14:paraId="245EACF6" w14:textId="34F3F553" w:rsidR="00753186" w:rsidDel="00B70A30" w:rsidRDefault="00753186">
      <w:pPr>
        <w:pStyle w:val="Sumrio4"/>
        <w:tabs>
          <w:tab w:val="left" w:pos="1200"/>
          <w:tab w:val="right" w:leader="dot" w:pos="9061"/>
        </w:tabs>
        <w:rPr>
          <w:del w:id="318" w:author="Ryan Lemos" w:date="2019-09-28T11:17:00Z"/>
          <w:rFonts w:asciiTheme="minorHAnsi" w:eastAsiaTheme="minorEastAsia" w:hAnsiTheme="minorHAnsi" w:cstheme="minorBidi"/>
          <w:noProof/>
          <w:sz w:val="22"/>
          <w:szCs w:val="22"/>
          <w:lang w:eastAsia="pt-BR"/>
        </w:rPr>
      </w:pPr>
      <w:del w:id="319" w:author="Ryan Lemos" w:date="2019-09-28T11:17:00Z">
        <w:r w:rsidDel="00B70A30">
          <w:rPr>
            <w:noProof/>
          </w:rPr>
          <w:delText>2.2.3.3</w:delText>
        </w:r>
        <w:r w:rsidDel="00B70A30">
          <w:rPr>
            <w:rFonts w:asciiTheme="minorHAnsi" w:eastAsiaTheme="minorEastAsia" w:hAnsiTheme="minorHAnsi" w:cstheme="minorBidi"/>
            <w:noProof/>
            <w:sz w:val="22"/>
            <w:szCs w:val="22"/>
            <w:lang w:eastAsia="pt-BR"/>
          </w:rPr>
          <w:tab/>
        </w:r>
        <w:r w:rsidRPr="004458F7" w:rsidDel="00B70A30">
          <w:rPr>
            <w:i/>
            <w:noProof/>
          </w:rPr>
          <w:delText>Extreme Programming</w:delText>
        </w:r>
        <w:r w:rsidDel="00B70A30">
          <w:rPr>
            <w:noProof/>
          </w:rPr>
          <w:delText xml:space="preserve"> (XP)</w:delText>
        </w:r>
        <w:r w:rsidDel="00B70A30">
          <w:rPr>
            <w:noProof/>
          </w:rPr>
          <w:tab/>
          <w:delText>26</w:delText>
        </w:r>
      </w:del>
    </w:p>
    <w:p w14:paraId="5F1E1948" w14:textId="6E50535A" w:rsidR="00753186" w:rsidDel="00B70A30" w:rsidRDefault="00753186">
      <w:pPr>
        <w:pStyle w:val="Sumrio3"/>
        <w:rPr>
          <w:del w:id="320" w:author="Ryan Lemos" w:date="2019-09-28T11:17:00Z"/>
          <w:rFonts w:asciiTheme="minorHAnsi" w:eastAsiaTheme="minorEastAsia" w:hAnsiTheme="minorHAnsi" w:cstheme="minorBidi"/>
          <w:b w:val="0"/>
          <w:iCs w:val="0"/>
          <w:noProof/>
          <w:sz w:val="22"/>
          <w:szCs w:val="22"/>
          <w:lang w:eastAsia="pt-BR"/>
        </w:rPr>
      </w:pPr>
      <w:del w:id="321" w:author="Ryan Lemos" w:date="2019-09-28T11:17:00Z">
        <w:r w:rsidDel="00B70A30">
          <w:rPr>
            <w:noProof/>
          </w:rPr>
          <w:delText>2.2.4</w:delText>
        </w:r>
        <w:r w:rsidDel="00B70A30">
          <w:rPr>
            <w:rFonts w:asciiTheme="minorHAnsi" w:eastAsiaTheme="minorEastAsia" w:hAnsiTheme="minorHAnsi" w:cstheme="minorBidi"/>
            <w:b w:val="0"/>
            <w:iCs w:val="0"/>
            <w:noProof/>
            <w:sz w:val="22"/>
            <w:szCs w:val="22"/>
            <w:lang w:eastAsia="pt-BR"/>
          </w:rPr>
          <w:tab/>
        </w:r>
        <w:r w:rsidDel="00B70A30">
          <w:rPr>
            <w:noProof/>
          </w:rPr>
          <w:delText>Tecnologias para desenvolvimento WEB</w:delText>
        </w:r>
        <w:r w:rsidDel="00B70A30">
          <w:rPr>
            <w:noProof/>
          </w:rPr>
          <w:tab/>
          <w:delText>29</w:delText>
        </w:r>
      </w:del>
    </w:p>
    <w:p w14:paraId="20BCB6AD" w14:textId="27CE4B5D" w:rsidR="00753186" w:rsidRPr="00DA6C7C" w:rsidDel="00B70A30" w:rsidRDefault="00753186">
      <w:pPr>
        <w:pStyle w:val="Sumrio4"/>
        <w:tabs>
          <w:tab w:val="left" w:pos="1200"/>
          <w:tab w:val="right" w:leader="dot" w:pos="9061"/>
        </w:tabs>
        <w:rPr>
          <w:del w:id="322" w:author="Ryan Lemos" w:date="2019-09-28T11:17:00Z"/>
          <w:rFonts w:asciiTheme="minorHAnsi" w:eastAsiaTheme="minorEastAsia" w:hAnsiTheme="minorHAnsi" w:cstheme="minorBidi"/>
          <w:noProof/>
          <w:sz w:val="22"/>
          <w:szCs w:val="22"/>
          <w:lang w:eastAsia="pt-BR"/>
          <w:rPrChange w:id="323" w:author="Ryan Lemos" w:date="2019-09-28T11:19:00Z">
            <w:rPr>
              <w:del w:id="324" w:author="Ryan Lemos" w:date="2019-09-28T11:17:00Z"/>
              <w:rFonts w:asciiTheme="minorHAnsi" w:eastAsiaTheme="minorEastAsia" w:hAnsiTheme="minorHAnsi" w:cstheme="minorBidi"/>
              <w:noProof/>
              <w:sz w:val="22"/>
              <w:szCs w:val="22"/>
              <w:lang w:val="en-US" w:eastAsia="pt-BR"/>
            </w:rPr>
          </w:rPrChange>
        </w:rPr>
      </w:pPr>
      <w:del w:id="325" w:author="Ryan Lemos" w:date="2019-09-28T11:17:00Z">
        <w:r w:rsidRPr="00DA6C7C" w:rsidDel="00B70A30">
          <w:rPr>
            <w:noProof/>
            <w:rPrChange w:id="326" w:author="Ryan Lemos" w:date="2019-09-28T11:19:00Z">
              <w:rPr>
                <w:noProof/>
                <w:lang w:val="en-US"/>
              </w:rPr>
            </w:rPrChange>
          </w:rPr>
          <w:delText>2.2.4.1</w:delText>
        </w:r>
        <w:r w:rsidRPr="00DA6C7C" w:rsidDel="00B70A30">
          <w:rPr>
            <w:rFonts w:asciiTheme="minorHAnsi" w:eastAsiaTheme="minorEastAsia" w:hAnsiTheme="minorHAnsi" w:cstheme="minorBidi"/>
            <w:noProof/>
            <w:sz w:val="22"/>
            <w:lang w:eastAsia="pt-BR"/>
            <w:rPrChange w:id="327"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328" w:author="Ryan Lemos" w:date="2019-09-28T11:19:00Z">
              <w:rPr>
                <w:i/>
                <w:noProof/>
                <w:lang w:val="en-US"/>
              </w:rPr>
            </w:rPrChange>
          </w:rPr>
          <w:delText>Hyper Text Markup Language</w:delText>
        </w:r>
        <w:r w:rsidRPr="00DA6C7C" w:rsidDel="00B70A30">
          <w:rPr>
            <w:noProof/>
            <w:rPrChange w:id="329" w:author="Ryan Lemos" w:date="2019-09-28T11:19:00Z">
              <w:rPr>
                <w:noProof/>
                <w:lang w:val="en-US"/>
              </w:rPr>
            </w:rPrChange>
          </w:rPr>
          <w:delText xml:space="preserve"> (HTML)</w:delText>
        </w:r>
        <w:r w:rsidRPr="00DA6C7C" w:rsidDel="00B70A30">
          <w:rPr>
            <w:noProof/>
            <w:rPrChange w:id="330" w:author="Ryan Lemos" w:date="2019-09-28T11:19:00Z">
              <w:rPr>
                <w:noProof/>
                <w:lang w:val="en-US"/>
              </w:rPr>
            </w:rPrChange>
          </w:rPr>
          <w:tab/>
          <w:delText>29</w:delText>
        </w:r>
      </w:del>
    </w:p>
    <w:p w14:paraId="02B8C452" w14:textId="096E6973" w:rsidR="00753186" w:rsidRPr="00DA6C7C" w:rsidDel="00B70A30" w:rsidRDefault="00753186">
      <w:pPr>
        <w:pStyle w:val="Sumrio4"/>
        <w:tabs>
          <w:tab w:val="left" w:pos="1200"/>
          <w:tab w:val="right" w:leader="dot" w:pos="9061"/>
        </w:tabs>
        <w:rPr>
          <w:del w:id="331" w:author="Ryan Lemos" w:date="2019-09-28T11:17:00Z"/>
          <w:rFonts w:asciiTheme="minorHAnsi" w:eastAsiaTheme="minorEastAsia" w:hAnsiTheme="minorHAnsi" w:cstheme="minorBidi"/>
          <w:noProof/>
          <w:sz w:val="22"/>
          <w:szCs w:val="22"/>
          <w:lang w:eastAsia="pt-BR"/>
          <w:rPrChange w:id="332" w:author="Ryan Lemos" w:date="2019-09-28T11:19:00Z">
            <w:rPr>
              <w:del w:id="333" w:author="Ryan Lemos" w:date="2019-09-28T11:17:00Z"/>
              <w:rFonts w:asciiTheme="minorHAnsi" w:eastAsiaTheme="minorEastAsia" w:hAnsiTheme="minorHAnsi" w:cstheme="minorBidi"/>
              <w:noProof/>
              <w:sz w:val="22"/>
              <w:szCs w:val="22"/>
              <w:lang w:val="en-US" w:eastAsia="pt-BR"/>
            </w:rPr>
          </w:rPrChange>
        </w:rPr>
      </w:pPr>
      <w:del w:id="334" w:author="Ryan Lemos" w:date="2019-09-28T11:17:00Z">
        <w:r w:rsidRPr="00DA6C7C" w:rsidDel="00B70A30">
          <w:rPr>
            <w:noProof/>
            <w:rPrChange w:id="335" w:author="Ryan Lemos" w:date="2019-09-28T11:19:00Z">
              <w:rPr>
                <w:noProof/>
                <w:lang w:val="en-US"/>
              </w:rPr>
            </w:rPrChange>
          </w:rPr>
          <w:delText>2.2.4.2</w:delText>
        </w:r>
        <w:r w:rsidRPr="00DA6C7C" w:rsidDel="00B70A30">
          <w:rPr>
            <w:rFonts w:asciiTheme="minorHAnsi" w:eastAsiaTheme="minorEastAsia" w:hAnsiTheme="minorHAnsi" w:cstheme="minorBidi"/>
            <w:noProof/>
            <w:sz w:val="22"/>
            <w:lang w:eastAsia="pt-BR"/>
            <w:rPrChange w:id="336"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337" w:author="Ryan Lemos" w:date="2019-09-28T11:19:00Z">
              <w:rPr>
                <w:i/>
                <w:noProof/>
                <w:lang w:val="en-US"/>
              </w:rPr>
            </w:rPrChange>
          </w:rPr>
          <w:delText>Cascading Style Sheets</w:delText>
        </w:r>
        <w:r w:rsidRPr="00DA6C7C" w:rsidDel="00B70A30">
          <w:rPr>
            <w:noProof/>
            <w:rPrChange w:id="338" w:author="Ryan Lemos" w:date="2019-09-28T11:19:00Z">
              <w:rPr>
                <w:noProof/>
                <w:lang w:val="en-US"/>
              </w:rPr>
            </w:rPrChange>
          </w:rPr>
          <w:delText xml:space="preserve"> (CSS)</w:delText>
        </w:r>
        <w:r w:rsidRPr="00DA6C7C" w:rsidDel="00B70A30">
          <w:rPr>
            <w:noProof/>
            <w:rPrChange w:id="339" w:author="Ryan Lemos" w:date="2019-09-28T11:19:00Z">
              <w:rPr>
                <w:noProof/>
                <w:lang w:val="en-US"/>
              </w:rPr>
            </w:rPrChange>
          </w:rPr>
          <w:tab/>
          <w:delText>30</w:delText>
        </w:r>
      </w:del>
    </w:p>
    <w:p w14:paraId="05503D7B" w14:textId="3F000DF5" w:rsidR="00753186" w:rsidRPr="00DA6C7C" w:rsidDel="00B70A30" w:rsidRDefault="00753186">
      <w:pPr>
        <w:pStyle w:val="Sumrio4"/>
        <w:tabs>
          <w:tab w:val="left" w:pos="1200"/>
          <w:tab w:val="right" w:leader="dot" w:pos="9061"/>
        </w:tabs>
        <w:rPr>
          <w:del w:id="340" w:author="Ryan Lemos" w:date="2019-09-28T11:17:00Z"/>
          <w:rFonts w:asciiTheme="minorHAnsi" w:eastAsiaTheme="minorEastAsia" w:hAnsiTheme="minorHAnsi" w:cstheme="minorBidi"/>
          <w:noProof/>
          <w:sz w:val="22"/>
          <w:szCs w:val="22"/>
          <w:lang w:eastAsia="pt-BR"/>
          <w:rPrChange w:id="341" w:author="Ryan Lemos" w:date="2019-09-28T11:19:00Z">
            <w:rPr>
              <w:del w:id="342" w:author="Ryan Lemos" w:date="2019-09-28T11:17:00Z"/>
              <w:rFonts w:asciiTheme="minorHAnsi" w:eastAsiaTheme="minorEastAsia" w:hAnsiTheme="minorHAnsi" w:cstheme="minorBidi"/>
              <w:noProof/>
              <w:sz w:val="22"/>
              <w:szCs w:val="22"/>
              <w:lang w:val="en-US" w:eastAsia="pt-BR"/>
            </w:rPr>
          </w:rPrChange>
        </w:rPr>
      </w:pPr>
      <w:del w:id="343" w:author="Ryan Lemos" w:date="2019-09-28T11:17:00Z">
        <w:r w:rsidRPr="00DA6C7C" w:rsidDel="00B70A30">
          <w:rPr>
            <w:noProof/>
            <w:rPrChange w:id="344" w:author="Ryan Lemos" w:date="2019-09-28T11:19:00Z">
              <w:rPr>
                <w:noProof/>
                <w:lang w:val="en-US"/>
              </w:rPr>
            </w:rPrChange>
          </w:rPr>
          <w:delText>2.2.4.3</w:delText>
        </w:r>
        <w:r w:rsidRPr="00DA6C7C" w:rsidDel="00B70A30">
          <w:rPr>
            <w:rFonts w:asciiTheme="minorHAnsi" w:eastAsiaTheme="minorEastAsia" w:hAnsiTheme="minorHAnsi" w:cstheme="minorBidi"/>
            <w:noProof/>
            <w:sz w:val="22"/>
            <w:lang w:eastAsia="pt-BR"/>
            <w:rPrChange w:id="345"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346" w:author="Ryan Lemos" w:date="2019-09-28T11:19:00Z">
              <w:rPr>
                <w:noProof/>
                <w:lang w:val="en-US"/>
              </w:rPr>
            </w:rPrChange>
          </w:rPr>
          <w:delText>MaterializeCSS</w:delText>
        </w:r>
        <w:r w:rsidRPr="00DA6C7C" w:rsidDel="00B70A30">
          <w:rPr>
            <w:noProof/>
            <w:rPrChange w:id="347" w:author="Ryan Lemos" w:date="2019-09-28T11:19:00Z">
              <w:rPr>
                <w:noProof/>
                <w:lang w:val="en-US"/>
              </w:rPr>
            </w:rPrChange>
          </w:rPr>
          <w:tab/>
          <w:delText>33</w:delText>
        </w:r>
      </w:del>
    </w:p>
    <w:p w14:paraId="72535A4B" w14:textId="6BC05311" w:rsidR="00753186" w:rsidRPr="00DA6C7C" w:rsidDel="00B70A30" w:rsidRDefault="00753186">
      <w:pPr>
        <w:pStyle w:val="Sumrio4"/>
        <w:tabs>
          <w:tab w:val="left" w:pos="1200"/>
          <w:tab w:val="right" w:leader="dot" w:pos="9061"/>
        </w:tabs>
        <w:rPr>
          <w:del w:id="348" w:author="Ryan Lemos" w:date="2019-09-28T11:17:00Z"/>
          <w:rFonts w:asciiTheme="minorHAnsi" w:eastAsiaTheme="minorEastAsia" w:hAnsiTheme="minorHAnsi" w:cstheme="minorBidi"/>
          <w:noProof/>
          <w:sz w:val="22"/>
          <w:szCs w:val="22"/>
          <w:lang w:eastAsia="pt-BR"/>
          <w:rPrChange w:id="349" w:author="Ryan Lemos" w:date="2019-09-28T11:19:00Z">
            <w:rPr>
              <w:del w:id="350" w:author="Ryan Lemos" w:date="2019-09-28T11:17:00Z"/>
              <w:rFonts w:asciiTheme="minorHAnsi" w:eastAsiaTheme="minorEastAsia" w:hAnsiTheme="minorHAnsi" w:cstheme="minorBidi"/>
              <w:noProof/>
              <w:sz w:val="22"/>
              <w:szCs w:val="22"/>
              <w:lang w:val="en-US" w:eastAsia="pt-BR"/>
            </w:rPr>
          </w:rPrChange>
        </w:rPr>
      </w:pPr>
      <w:del w:id="351" w:author="Ryan Lemos" w:date="2019-09-28T11:17:00Z">
        <w:r w:rsidRPr="00DA6C7C" w:rsidDel="00B70A30">
          <w:rPr>
            <w:noProof/>
            <w:rPrChange w:id="352" w:author="Ryan Lemos" w:date="2019-09-28T11:19:00Z">
              <w:rPr>
                <w:noProof/>
                <w:lang w:val="en-US"/>
              </w:rPr>
            </w:rPrChange>
          </w:rPr>
          <w:delText>2.2.4.4</w:delText>
        </w:r>
        <w:r w:rsidRPr="00DA6C7C" w:rsidDel="00B70A30">
          <w:rPr>
            <w:rFonts w:asciiTheme="minorHAnsi" w:eastAsiaTheme="minorEastAsia" w:hAnsiTheme="minorHAnsi" w:cstheme="minorBidi"/>
            <w:noProof/>
            <w:sz w:val="22"/>
            <w:lang w:eastAsia="pt-BR"/>
            <w:rPrChange w:id="353"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354" w:author="Ryan Lemos" w:date="2019-09-28T11:19:00Z">
              <w:rPr>
                <w:noProof/>
                <w:lang w:val="en-US"/>
              </w:rPr>
            </w:rPrChange>
          </w:rPr>
          <w:delText>JavaScript (JS)</w:delText>
        </w:r>
        <w:r w:rsidRPr="00DA6C7C" w:rsidDel="00B70A30">
          <w:rPr>
            <w:noProof/>
            <w:rPrChange w:id="355" w:author="Ryan Lemos" w:date="2019-09-28T11:19:00Z">
              <w:rPr>
                <w:noProof/>
                <w:lang w:val="en-US"/>
              </w:rPr>
            </w:rPrChange>
          </w:rPr>
          <w:tab/>
          <w:delText>33</w:delText>
        </w:r>
      </w:del>
    </w:p>
    <w:p w14:paraId="02BBF271" w14:textId="16498B31" w:rsidR="00753186" w:rsidRPr="00DA6C7C" w:rsidDel="00B70A30" w:rsidRDefault="00753186">
      <w:pPr>
        <w:pStyle w:val="Sumrio4"/>
        <w:tabs>
          <w:tab w:val="left" w:pos="1200"/>
          <w:tab w:val="right" w:leader="dot" w:pos="9061"/>
        </w:tabs>
        <w:rPr>
          <w:del w:id="356" w:author="Ryan Lemos" w:date="2019-09-28T11:17:00Z"/>
          <w:rFonts w:asciiTheme="minorHAnsi" w:eastAsiaTheme="minorEastAsia" w:hAnsiTheme="minorHAnsi" w:cstheme="minorBidi"/>
          <w:noProof/>
          <w:sz w:val="22"/>
          <w:szCs w:val="22"/>
          <w:lang w:eastAsia="pt-BR"/>
          <w:rPrChange w:id="357" w:author="Ryan Lemos" w:date="2019-09-28T11:19:00Z">
            <w:rPr>
              <w:del w:id="358" w:author="Ryan Lemos" w:date="2019-09-28T11:17:00Z"/>
              <w:rFonts w:asciiTheme="minorHAnsi" w:eastAsiaTheme="minorEastAsia" w:hAnsiTheme="minorHAnsi" w:cstheme="minorBidi"/>
              <w:noProof/>
              <w:sz w:val="22"/>
              <w:szCs w:val="22"/>
              <w:lang w:val="en-US" w:eastAsia="pt-BR"/>
            </w:rPr>
          </w:rPrChange>
        </w:rPr>
      </w:pPr>
      <w:del w:id="359" w:author="Ryan Lemos" w:date="2019-09-28T11:17:00Z">
        <w:r w:rsidRPr="00DA6C7C" w:rsidDel="00B70A30">
          <w:rPr>
            <w:noProof/>
            <w:rPrChange w:id="360" w:author="Ryan Lemos" w:date="2019-09-28T11:19:00Z">
              <w:rPr>
                <w:noProof/>
                <w:lang w:val="en-US"/>
              </w:rPr>
            </w:rPrChange>
          </w:rPr>
          <w:delText>2.2.4.5</w:delText>
        </w:r>
        <w:r w:rsidRPr="00DA6C7C" w:rsidDel="00B70A30">
          <w:rPr>
            <w:rFonts w:asciiTheme="minorHAnsi" w:eastAsiaTheme="minorEastAsia" w:hAnsiTheme="minorHAnsi" w:cstheme="minorBidi"/>
            <w:noProof/>
            <w:sz w:val="22"/>
            <w:lang w:eastAsia="pt-BR"/>
            <w:rPrChange w:id="361"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362" w:author="Ryan Lemos" w:date="2019-09-28T11:19:00Z">
              <w:rPr>
                <w:noProof/>
                <w:lang w:val="en-US"/>
              </w:rPr>
            </w:rPrChange>
          </w:rPr>
          <w:delText>TypeScript</w:delText>
        </w:r>
        <w:r w:rsidRPr="00DA6C7C" w:rsidDel="00B70A30">
          <w:rPr>
            <w:noProof/>
            <w:rPrChange w:id="363" w:author="Ryan Lemos" w:date="2019-09-28T11:19:00Z">
              <w:rPr>
                <w:noProof/>
                <w:lang w:val="en-US"/>
              </w:rPr>
            </w:rPrChange>
          </w:rPr>
          <w:tab/>
          <w:delText>34</w:delText>
        </w:r>
      </w:del>
    </w:p>
    <w:p w14:paraId="7F507F56" w14:textId="575D641A" w:rsidR="00753186" w:rsidRPr="00DA6C7C" w:rsidDel="00B70A30" w:rsidRDefault="00753186">
      <w:pPr>
        <w:pStyle w:val="Sumrio4"/>
        <w:tabs>
          <w:tab w:val="left" w:pos="1200"/>
          <w:tab w:val="right" w:leader="dot" w:pos="9061"/>
        </w:tabs>
        <w:rPr>
          <w:del w:id="364" w:author="Ryan Lemos" w:date="2019-09-28T11:17:00Z"/>
          <w:rFonts w:asciiTheme="minorHAnsi" w:eastAsiaTheme="minorEastAsia" w:hAnsiTheme="minorHAnsi" w:cstheme="minorBidi"/>
          <w:noProof/>
          <w:sz w:val="22"/>
          <w:szCs w:val="22"/>
          <w:lang w:eastAsia="pt-BR"/>
          <w:rPrChange w:id="365" w:author="Ryan Lemos" w:date="2019-09-28T11:19:00Z">
            <w:rPr>
              <w:del w:id="366" w:author="Ryan Lemos" w:date="2019-09-28T11:17:00Z"/>
              <w:rFonts w:asciiTheme="minorHAnsi" w:eastAsiaTheme="minorEastAsia" w:hAnsiTheme="minorHAnsi" w:cstheme="minorBidi"/>
              <w:noProof/>
              <w:sz w:val="22"/>
              <w:szCs w:val="22"/>
              <w:lang w:val="en-US" w:eastAsia="pt-BR"/>
            </w:rPr>
          </w:rPrChange>
        </w:rPr>
      </w:pPr>
      <w:del w:id="367" w:author="Ryan Lemos" w:date="2019-09-28T11:17:00Z">
        <w:r w:rsidRPr="00DA6C7C" w:rsidDel="00B70A30">
          <w:rPr>
            <w:noProof/>
            <w:rPrChange w:id="368" w:author="Ryan Lemos" w:date="2019-09-28T11:19:00Z">
              <w:rPr>
                <w:noProof/>
                <w:lang w:val="en-US"/>
              </w:rPr>
            </w:rPrChange>
          </w:rPr>
          <w:delText>2.2.4.6</w:delText>
        </w:r>
        <w:r w:rsidRPr="00DA6C7C" w:rsidDel="00B70A30">
          <w:rPr>
            <w:rFonts w:asciiTheme="minorHAnsi" w:eastAsiaTheme="minorEastAsia" w:hAnsiTheme="minorHAnsi" w:cstheme="minorBidi"/>
            <w:noProof/>
            <w:sz w:val="22"/>
            <w:lang w:eastAsia="pt-BR"/>
            <w:rPrChange w:id="369"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370" w:author="Ryan Lemos" w:date="2019-09-28T11:19:00Z">
              <w:rPr>
                <w:noProof/>
                <w:lang w:val="en-US"/>
              </w:rPr>
            </w:rPrChange>
          </w:rPr>
          <w:delText>Angular</w:delText>
        </w:r>
        <w:r w:rsidRPr="00DA6C7C" w:rsidDel="00B70A30">
          <w:rPr>
            <w:noProof/>
            <w:rPrChange w:id="371" w:author="Ryan Lemos" w:date="2019-09-28T11:19:00Z">
              <w:rPr>
                <w:noProof/>
                <w:lang w:val="en-US"/>
              </w:rPr>
            </w:rPrChange>
          </w:rPr>
          <w:tab/>
          <w:delText>35</w:delText>
        </w:r>
      </w:del>
    </w:p>
    <w:p w14:paraId="4E31FF7A" w14:textId="307A0C28" w:rsidR="00753186" w:rsidRPr="00DA6C7C" w:rsidDel="00B70A30" w:rsidRDefault="00753186">
      <w:pPr>
        <w:pStyle w:val="Sumrio4"/>
        <w:tabs>
          <w:tab w:val="left" w:pos="1200"/>
          <w:tab w:val="right" w:leader="dot" w:pos="9061"/>
        </w:tabs>
        <w:rPr>
          <w:del w:id="372" w:author="Ryan Lemos" w:date="2019-09-28T11:17:00Z"/>
          <w:rFonts w:asciiTheme="minorHAnsi" w:eastAsiaTheme="minorEastAsia" w:hAnsiTheme="minorHAnsi" w:cstheme="minorBidi"/>
          <w:noProof/>
          <w:sz w:val="22"/>
          <w:szCs w:val="22"/>
          <w:lang w:eastAsia="pt-BR"/>
          <w:rPrChange w:id="373" w:author="Ryan Lemos" w:date="2019-09-28T11:19:00Z">
            <w:rPr>
              <w:del w:id="374" w:author="Ryan Lemos" w:date="2019-09-28T11:17:00Z"/>
              <w:rFonts w:asciiTheme="minorHAnsi" w:eastAsiaTheme="minorEastAsia" w:hAnsiTheme="minorHAnsi" w:cstheme="minorBidi"/>
              <w:noProof/>
              <w:sz w:val="22"/>
              <w:szCs w:val="22"/>
              <w:lang w:val="en-US" w:eastAsia="pt-BR"/>
            </w:rPr>
          </w:rPrChange>
        </w:rPr>
      </w:pPr>
      <w:del w:id="375" w:author="Ryan Lemos" w:date="2019-09-28T11:17:00Z">
        <w:r w:rsidRPr="00DA6C7C" w:rsidDel="00B70A30">
          <w:rPr>
            <w:noProof/>
            <w:rPrChange w:id="376" w:author="Ryan Lemos" w:date="2019-09-28T11:19:00Z">
              <w:rPr>
                <w:noProof/>
                <w:lang w:val="en-US"/>
              </w:rPr>
            </w:rPrChange>
          </w:rPr>
          <w:delText>2.2.4.7</w:delText>
        </w:r>
        <w:r w:rsidRPr="00DA6C7C" w:rsidDel="00B70A30">
          <w:rPr>
            <w:rFonts w:asciiTheme="minorHAnsi" w:eastAsiaTheme="minorEastAsia" w:hAnsiTheme="minorHAnsi" w:cstheme="minorBidi"/>
            <w:noProof/>
            <w:sz w:val="22"/>
            <w:lang w:eastAsia="pt-BR"/>
            <w:rPrChange w:id="377"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378" w:author="Ryan Lemos" w:date="2019-09-28T11:19:00Z">
              <w:rPr>
                <w:i/>
                <w:noProof/>
                <w:lang w:val="en-US"/>
              </w:rPr>
            </w:rPrChange>
          </w:rPr>
          <w:delText>Hypertext PreProcessor</w:delText>
        </w:r>
        <w:r w:rsidRPr="00DA6C7C" w:rsidDel="00B70A30">
          <w:rPr>
            <w:noProof/>
            <w:rPrChange w:id="379" w:author="Ryan Lemos" w:date="2019-09-28T11:19:00Z">
              <w:rPr>
                <w:noProof/>
                <w:lang w:val="en-US"/>
              </w:rPr>
            </w:rPrChange>
          </w:rPr>
          <w:delText xml:space="preserve"> (PHP)</w:delText>
        </w:r>
        <w:r w:rsidRPr="00DA6C7C" w:rsidDel="00B70A30">
          <w:rPr>
            <w:noProof/>
            <w:rPrChange w:id="380" w:author="Ryan Lemos" w:date="2019-09-28T11:19:00Z">
              <w:rPr>
                <w:noProof/>
                <w:lang w:val="en-US"/>
              </w:rPr>
            </w:rPrChange>
          </w:rPr>
          <w:tab/>
          <w:delText>36</w:delText>
        </w:r>
      </w:del>
    </w:p>
    <w:p w14:paraId="6F22D830" w14:textId="4D0AE357" w:rsidR="00753186" w:rsidRPr="00DA6C7C" w:rsidDel="00B70A30" w:rsidRDefault="00753186">
      <w:pPr>
        <w:pStyle w:val="Sumrio4"/>
        <w:tabs>
          <w:tab w:val="left" w:pos="1200"/>
          <w:tab w:val="right" w:leader="dot" w:pos="9061"/>
        </w:tabs>
        <w:rPr>
          <w:del w:id="381" w:author="Ryan Lemos" w:date="2019-09-28T11:17:00Z"/>
          <w:rFonts w:asciiTheme="minorHAnsi" w:eastAsiaTheme="minorEastAsia" w:hAnsiTheme="minorHAnsi" w:cstheme="minorBidi"/>
          <w:noProof/>
          <w:sz w:val="22"/>
          <w:szCs w:val="22"/>
          <w:lang w:eastAsia="pt-BR"/>
          <w:rPrChange w:id="382" w:author="Ryan Lemos" w:date="2019-09-28T11:19:00Z">
            <w:rPr>
              <w:del w:id="383" w:author="Ryan Lemos" w:date="2019-09-28T11:17:00Z"/>
              <w:rFonts w:asciiTheme="minorHAnsi" w:eastAsiaTheme="minorEastAsia" w:hAnsiTheme="minorHAnsi" w:cstheme="minorBidi"/>
              <w:noProof/>
              <w:sz w:val="22"/>
              <w:szCs w:val="22"/>
              <w:lang w:val="en-US" w:eastAsia="pt-BR"/>
            </w:rPr>
          </w:rPrChange>
        </w:rPr>
      </w:pPr>
      <w:del w:id="384" w:author="Ryan Lemos" w:date="2019-09-28T11:17:00Z">
        <w:r w:rsidRPr="00DA6C7C" w:rsidDel="00B70A30">
          <w:rPr>
            <w:noProof/>
            <w:rPrChange w:id="385" w:author="Ryan Lemos" w:date="2019-09-28T11:19:00Z">
              <w:rPr>
                <w:noProof/>
                <w:lang w:val="en-US"/>
              </w:rPr>
            </w:rPrChange>
          </w:rPr>
          <w:delText>2.2.4.8</w:delText>
        </w:r>
        <w:r w:rsidRPr="00DA6C7C" w:rsidDel="00B70A30">
          <w:rPr>
            <w:rFonts w:asciiTheme="minorHAnsi" w:eastAsiaTheme="minorEastAsia" w:hAnsiTheme="minorHAnsi" w:cstheme="minorBidi"/>
            <w:noProof/>
            <w:sz w:val="22"/>
            <w:lang w:eastAsia="pt-BR"/>
            <w:rPrChange w:id="386"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387" w:author="Ryan Lemos" w:date="2019-09-28T11:19:00Z">
              <w:rPr>
                <w:i/>
                <w:noProof/>
                <w:lang w:val="en-US"/>
              </w:rPr>
            </w:rPrChange>
          </w:rPr>
          <w:delText>Framework</w:delText>
        </w:r>
        <w:r w:rsidRPr="00DA6C7C" w:rsidDel="00B70A30">
          <w:rPr>
            <w:noProof/>
            <w:rPrChange w:id="388" w:author="Ryan Lemos" w:date="2019-09-28T11:19:00Z">
              <w:rPr>
                <w:noProof/>
                <w:lang w:val="en-US"/>
              </w:rPr>
            </w:rPrChange>
          </w:rPr>
          <w:delText xml:space="preserve"> Laravel</w:delText>
        </w:r>
        <w:r w:rsidRPr="00DA6C7C" w:rsidDel="00B70A30">
          <w:rPr>
            <w:noProof/>
            <w:rPrChange w:id="389" w:author="Ryan Lemos" w:date="2019-09-28T11:19:00Z">
              <w:rPr>
                <w:noProof/>
                <w:lang w:val="en-US"/>
              </w:rPr>
            </w:rPrChange>
          </w:rPr>
          <w:tab/>
          <w:delText>37</w:delText>
        </w:r>
      </w:del>
    </w:p>
    <w:p w14:paraId="26CCA6B8" w14:textId="53DD6018" w:rsidR="00753186" w:rsidRPr="00DA6C7C" w:rsidDel="00B70A30" w:rsidRDefault="00753186">
      <w:pPr>
        <w:pStyle w:val="Sumrio4"/>
        <w:tabs>
          <w:tab w:val="left" w:pos="1200"/>
          <w:tab w:val="right" w:leader="dot" w:pos="9061"/>
        </w:tabs>
        <w:rPr>
          <w:del w:id="390" w:author="Ryan Lemos" w:date="2019-09-28T11:17:00Z"/>
          <w:rFonts w:asciiTheme="minorHAnsi" w:eastAsiaTheme="minorEastAsia" w:hAnsiTheme="minorHAnsi" w:cstheme="minorBidi"/>
          <w:noProof/>
          <w:sz w:val="22"/>
          <w:szCs w:val="22"/>
          <w:lang w:eastAsia="pt-BR"/>
          <w:rPrChange w:id="391" w:author="Ryan Lemos" w:date="2019-09-28T11:19:00Z">
            <w:rPr>
              <w:del w:id="392" w:author="Ryan Lemos" w:date="2019-09-28T11:17:00Z"/>
              <w:rFonts w:asciiTheme="minorHAnsi" w:eastAsiaTheme="minorEastAsia" w:hAnsiTheme="minorHAnsi" w:cstheme="minorBidi"/>
              <w:noProof/>
              <w:sz w:val="22"/>
              <w:szCs w:val="22"/>
              <w:lang w:val="en-US" w:eastAsia="pt-BR"/>
            </w:rPr>
          </w:rPrChange>
        </w:rPr>
      </w:pPr>
      <w:del w:id="393" w:author="Ryan Lemos" w:date="2019-09-28T11:17:00Z">
        <w:r w:rsidRPr="00DA6C7C" w:rsidDel="00B70A30">
          <w:rPr>
            <w:noProof/>
            <w:rPrChange w:id="394" w:author="Ryan Lemos" w:date="2019-09-28T11:19:00Z">
              <w:rPr>
                <w:noProof/>
                <w:lang w:val="en-US"/>
              </w:rPr>
            </w:rPrChange>
          </w:rPr>
          <w:delText>2.2.4.9</w:delText>
        </w:r>
        <w:r w:rsidRPr="00DA6C7C" w:rsidDel="00B70A30">
          <w:rPr>
            <w:rFonts w:asciiTheme="minorHAnsi" w:eastAsiaTheme="minorEastAsia" w:hAnsiTheme="minorHAnsi" w:cstheme="minorBidi"/>
            <w:noProof/>
            <w:sz w:val="22"/>
            <w:lang w:eastAsia="pt-BR"/>
            <w:rPrChange w:id="395"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396" w:author="Ryan Lemos" w:date="2019-09-28T11:19:00Z">
              <w:rPr>
                <w:i/>
                <w:noProof/>
                <w:lang w:val="en-US"/>
              </w:rPr>
            </w:rPrChange>
          </w:rPr>
          <w:delText>Representational State Transfer Application Programming Interfaces</w:delText>
        </w:r>
        <w:r w:rsidRPr="00DA6C7C" w:rsidDel="00B70A30">
          <w:rPr>
            <w:noProof/>
            <w:rPrChange w:id="397" w:author="Ryan Lemos" w:date="2019-09-28T11:19:00Z">
              <w:rPr>
                <w:noProof/>
                <w:lang w:val="en-US"/>
              </w:rPr>
            </w:rPrChange>
          </w:rPr>
          <w:delText xml:space="preserve"> (API REST)</w:delText>
        </w:r>
        <w:r w:rsidRPr="00DA6C7C" w:rsidDel="00B70A30">
          <w:rPr>
            <w:noProof/>
            <w:rPrChange w:id="398" w:author="Ryan Lemos" w:date="2019-09-28T11:19:00Z">
              <w:rPr>
                <w:noProof/>
                <w:lang w:val="en-US"/>
              </w:rPr>
            </w:rPrChange>
          </w:rPr>
          <w:tab/>
          <w:delText>38</w:delText>
        </w:r>
      </w:del>
    </w:p>
    <w:p w14:paraId="1424AF4C" w14:textId="27F5ACC5" w:rsidR="00753186" w:rsidDel="00B70A30" w:rsidRDefault="00753186">
      <w:pPr>
        <w:pStyle w:val="Sumrio3"/>
        <w:rPr>
          <w:del w:id="399" w:author="Ryan Lemos" w:date="2019-09-28T11:17:00Z"/>
          <w:rFonts w:asciiTheme="minorHAnsi" w:eastAsiaTheme="minorEastAsia" w:hAnsiTheme="minorHAnsi" w:cstheme="minorBidi"/>
          <w:b w:val="0"/>
          <w:iCs w:val="0"/>
          <w:noProof/>
          <w:sz w:val="22"/>
          <w:szCs w:val="22"/>
          <w:lang w:eastAsia="pt-BR"/>
        </w:rPr>
      </w:pPr>
      <w:del w:id="400" w:author="Ryan Lemos" w:date="2019-09-28T11:17:00Z">
        <w:r w:rsidDel="00B70A30">
          <w:rPr>
            <w:noProof/>
          </w:rPr>
          <w:delText>2.2.5</w:delText>
        </w:r>
        <w:r w:rsidDel="00B70A30">
          <w:rPr>
            <w:rFonts w:asciiTheme="minorHAnsi" w:eastAsiaTheme="minorEastAsia" w:hAnsiTheme="minorHAnsi" w:cstheme="minorBidi"/>
            <w:b w:val="0"/>
            <w:iCs w:val="0"/>
            <w:noProof/>
            <w:sz w:val="22"/>
            <w:szCs w:val="22"/>
            <w:lang w:eastAsia="pt-BR"/>
          </w:rPr>
          <w:tab/>
        </w:r>
        <w:r w:rsidDel="00B70A30">
          <w:rPr>
            <w:noProof/>
          </w:rPr>
          <w:delText>Sistema de Gerenciamento de Banco de Dados (MySQL)</w:delText>
        </w:r>
        <w:r w:rsidDel="00B70A30">
          <w:rPr>
            <w:noProof/>
          </w:rPr>
          <w:tab/>
          <w:delText>39</w:delText>
        </w:r>
      </w:del>
    </w:p>
    <w:p w14:paraId="5E65B0E7" w14:textId="325FE71C" w:rsidR="00753186" w:rsidDel="00B70A30" w:rsidRDefault="00753186">
      <w:pPr>
        <w:pStyle w:val="Sumrio1"/>
        <w:tabs>
          <w:tab w:val="left" w:pos="1200"/>
          <w:tab w:val="right" w:leader="dot" w:pos="9061"/>
        </w:tabs>
        <w:rPr>
          <w:del w:id="401" w:author="Ryan Lemos" w:date="2019-09-28T11:17:00Z"/>
          <w:rFonts w:asciiTheme="minorHAnsi" w:eastAsiaTheme="minorEastAsia" w:hAnsiTheme="minorHAnsi" w:cstheme="minorBidi"/>
          <w:b w:val="0"/>
          <w:bCs w:val="0"/>
          <w:caps w:val="0"/>
          <w:noProof/>
          <w:sz w:val="22"/>
          <w:szCs w:val="22"/>
          <w:lang w:eastAsia="pt-BR"/>
        </w:rPr>
      </w:pPr>
      <w:del w:id="402" w:author="Ryan Lemos" w:date="2019-09-28T11:17:00Z">
        <w:r w:rsidDel="00B70A30">
          <w:rPr>
            <w:noProof/>
          </w:rPr>
          <w:delText>3</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desenvolvimento do ambiente proposto</w:delText>
        </w:r>
        <w:r w:rsidDel="00B70A30">
          <w:rPr>
            <w:noProof/>
          </w:rPr>
          <w:tab/>
          <w:delText>41</w:delText>
        </w:r>
      </w:del>
    </w:p>
    <w:p w14:paraId="7E4073E4" w14:textId="20175039" w:rsidR="00753186" w:rsidDel="00B70A30" w:rsidRDefault="00753186">
      <w:pPr>
        <w:pStyle w:val="Sumrio2"/>
        <w:tabs>
          <w:tab w:val="left" w:pos="1200"/>
          <w:tab w:val="right" w:leader="dot" w:pos="9061"/>
        </w:tabs>
        <w:rPr>
          <w:del w:id="403" w:author="Ryan Lemos" w:date="2019-09-28T11:17:00Z"/>
          <w:rFonts w:asciiTheme="minorHAnsi" w:eastAsiaTheme="minorEastAsia" w:hAnsiTheme="minorHAnsi" w:cstheme="minorBidi"/>
          <w:caps w:val="0"/>
          <w:noProof/>
          <w:sz w:val="22"/>
          <w:szCs w:val="22"/>
          <w:lang w:eastAsia="pt-BR"/>
        </w:rPr>
      </w:pPr>
      <w:del w:id="404" w:author="Ryan Lemos" w:date="2019-09-28T11:17:00Z">
        <w:r w:rsidDel="00B70A30">
          <w:rPr>
            <w:noProof/>
          </w:rPr>
          <w:delText>3.1</w:delText>
        </w:r>
        <w:r w:rsidDel="00B70A30">
          <w:rPr>
            <w:rFonts w:asciiTheme="minorHAnsi" w:eastAsiaTheme="minorEastAsia" w:hAnsiTheme="minorHAnsi" w:cstheme="minorBidi"/>
            <w:caps w:val="0"/>
            <w:noProof/>
            <w:sz w:val="22"/>
            <w:szCs w:val="22"/>
            <w:lang w:eastAsia="pt-BR"/>
          </w:rPr>
          <w:tab/>
        </w:r>
        <w:r w:rsidDel="00B70A30">
          <w:rPr>
            <w:noProof/>
          </w:rPr>
          <w:delText>Ferramentas de desenvolvimento utilizadas</w:delText>
        </w:r>
        <w:r w:rsidDel="00B70A30">
          <w:rPr>
            <w:noProof/>
          </w:rPr>
          <w:tab/>
          <w:delText>41</w:delText>
        </w:r>
      </w:del>
    </w:p>
    <w:p w14:paraId="09AAFA34" w14:textId="3BD9D6C0" w:rsidR="00753186" w:rsidDel="00B70A30" w:rsidRDefault="00753186">
      <w:pPr>
        <w:pStyle w:val="Sumrio2"/>
        <w:tabs>
          <w:tab w:val="left" w:pos="1200"/>
          <w:tab w:val="right" w:leader="dot" w:pos="9061"/>
        </w:tabs>
        <w:rPr>
          <w:del w:id="405" w:author="Ryan Lemos" w:date="2019-09-28T11:17:00Z"/>
          <w:rFonts w:asciiTheme="minorHAnsi" w:eastAsiaTheme="minorEastAsia" w:hAnsiTheme="minorHAnsi" w:cstheme="minorBidi"/>
          <w:caps w:val="0"/>
          <w:noProof/>
          <w:sz w:val="22"/>
          <w:szCs w:val="22"/>
          <w:lang w:eastAsia="pt-BR"/>
        </w:rPr>
      </w:pPr>
      <w:del w:id="406" w:author="Ryan Lemos" w:date="2019-09-28T11:17:00Z">
        <w:r w:rsidDel="00B70A30">
          <w:rPr>
            <w:noProof/>
          </w:rPr>
          <w:delText>3.2</w:delText>
        </w:r>
        <w:r w:rsidDel="00B70A30">
          <w:rPr>
            <w:rFonts w:asciiTheme="minorHAnsi" w:eastAsiaTheme="minorEastAsia" w:hAnsiTheme="minorHAnsi" w:cstheme="minorBidi"/>
            <w:caps w:val="0"/>
            <w:noProof/>
            <w:sz w:val="22"/>
            <w:szCs w:val="22"/>
            <w:lang w:eastAsia="pt-BR"/>
          </w:rPr>
          <w:tab/>
        </w:r>
        <w:r w:rsidDel="00B70A30">
          <w:rPr>
            <w:noProof/>
          </w:rPr>
          <w:delText>Estruturação do sistema</w:delText>
        </w:r>
        <w:r w:rsidDel="00B70A30">
          <w:rPr>
            <w:noProof/>
          </w:rPr>
          <w:tab/>
          <w:delText>42</w:delText>
        </w:r>
      </w:del>
    </w:p>
    <w:p w14:paraId="7F4D407A" w14:textId="3F68A791" w:rsidR="00753186" w:rsidDel="00B70A30" w:rsidRDefault="00753186">
      <w:pPr>
        <w:pStyle w:val="Sumrio2"/>
        <w:tabs>
          <w:tab w:val="left" w:pos="1200"/>
          <w:tab w:val="right" w:leader="dot" w:pos="9061"/>
        </w:tabs>
        <w:rPr>
          <w:del w:id="407" w:author="Ryan Lemos" w:date="2019-09-28T11:17:00Z"/>
          <w:rFonts w:asciiTheme="minorHAnsi" w:eastAsiaTheme="minorEastAsia" w:hAnsiTheme="minorHAnsi" w:cstheme="minorBidi"/>
          <w:caps w:val="0"/>
          <w:noProof/>
          <w:sz w:val="22"/>
          <w:szCs w:val="22"/>
          <w:lang w:eastAsia="pt-BR"/>
        </w:rPr>
      </w:pPr>
      <w:del w:id="408" w:author="Ryan Lemos" w:date="2019-09-28T11:17:00Z">
        <w:r w:rsidDel="00B70A30">
          <w:rPr>
            <w:noProof/>
          </w:rPr>
          <w:delText>3.3</w:delText>
        </w:r>
        <w:r w:rsidDel="00B70A30">
          <w:rPr>
            <w:rFonts w:asciiTheme="minorHAnsi" w:eastAsiaTheme="minorEastAsia" w:hAnsiTheme="minorHAnsi" w:cstheme="minorBidi"/>
            <w:caps w:val="0"/>
            <w:noProof/>
            <w:sz w:val="22"/>
            <w:szCs w:val="22"/>
            <w:lang w:eastAsia="pt-BR"/>
          </w:rPr>
          <w:tab/>
        </w:r>
        <w:r w:rsidDel="00B70A30">
          <w:rPr>
            <w:noProof/>
          </w:rPr>
          <w:delText>Diagrama de banco de dados</w:delText>
        </w:r>
        <w:r w:rsidDel="00B70A30">
          <w:rPr>
            <w:noProof/>
          </w:rPr>
          <w:tab/>
          <w:delText>42</w:delText>
        </w:r>
      </w:del>
    </w:p>
    <w:p w14:paraId="51AF933D" w14:textId="424ED0F4" w:rsidR="00753186" w:rsidDel="00B70A30" w:rsidRDefault="00753186">
      <w:pPr>
        <w:pStyle w:val="Sumrio2"/>
        <w:tabs>
          <w:tab w:val="left" w:pos="1200"/>
          <w:tab w:val="right" w:leader="dot" w:pos="9061"/>
        </w:tabs>
        <w:rPr>
          <w:del w:id="409" w:author="Ryan Lemos" w:date="2019-09-28T11:17:00Z"/>
          <w:rFonts w:asciiTheme="minorHAnsi" w:eastAsiaTheme="minorEastAsia" w:hAnsiTheme="minorHAnsi" w:cstheme="minorBidi"/>
          <w:caps w:val="0"/>
          <w:noProof/>
          <w:sz w:val="22"/>
          <w:szCs w:val="22"/>
          <w:lang w:eastAsia="pt-BR"/>
        </w:rPr>
      </w:pPr>
      <w:del w:id="410" w:author="Ryan Lemos" w:date="2019-09-28T11:17:00Z">
        <w:r w:rsidDel="00B70A30">
          <w:rPr>
            <w:noProof/>
          </w:rPr>
          <w:delText>3.4</w:delText>
        </w:r>
        <w:r w:rsidDel="00B70A30">
          <w:rPr>
            <w:rFonts w:asciiTheme="minorHAnsi" w:eastAsiaTheme="minorEastAsia" w:hAnsiTheme="minorHAnsi" w:cstheme="minorBidi"/>
            <w:caps w:val="0"/>
            <w:noProof/>
            <w:sz w:val="22"/>
            <w:szCs w:val="22"/>
            <w:lang w:eastAsia="pt-BR"/>
          </w:rPr>
          <w:tab/>
        </w:r>
        <w:r w:rsidDel="00B70A30">
          <w:rPr>
            <w:noProof/>
          </w:rPr>
          <w:delText>Diagrama de processos</w:delText>
        </w:r>
        <w:r w:rsidDel="00B70A30">
          <w:rPr>
            <w:noProof/>
          </w:rPr>
          <w:tab/>
          <w:delText>44</w:delText>
        </w:r>
      </w:del>
    </w:p>
    <w:p w14:paraId="57B05C02" w14:textId="353CE646" w:rsidR="00753186" w:rsidDel="00B70A30" w:rsidRDefault="00753186">
      <w:pPr>
        <w:pStyle w:val="Sumrio2"/>
        <w:tabs>
          <w:tab w:val="left" w:pos="1200"/>
          <w:tab w:val="right" w:leader="dot" w:pos="9061"/>
        </w:tabs>
        <w:rPr>
          <w:del w:id="411" w:author="Ryan Lemos" w:date="2019-09-28T11:17:00Z"/>
          <w:rFonts w:asciiTheme="minorHAnsi" w:eastAsiaTheme="minorEastAsia" w:hAnsiTheme="minorHAnsi" w:cstheme="minorBidi"/>
          <w:caps w:val="0"/>
          <w:noProof/>
          <w:sz w:val="22"/>
          <w:szCs w:val="22"/>
          <w:lang w:eastAsia="pt-BR"/>
        </w:rPr>
      </w:pPr>
      <w:del w:id="412" w:author="Ryan Lemos" w:date="2019-09-28T11:17:00Z">
        <w:r w:rsidDel="00B70A30">
          <w:rPr>
            <w:noProof/>
          </w:rPr>
          <w:delText>3.5</w:delText>
        </w:r>
        <w:r w:rsidDel="00B70A30">
          <w:rPr>
            <w:rFonts w:asciiTheme="minorHAnsi" w:eastAsiaTheme="minorEastAsia" w:hAnsiTheme="minorHAnsi" w:cstheme="minorBidi"/>
            <w:caps w:val="0"/>
            <w:noProof/>
            <w:sz w:val="22"/>
            <w:szCs w:val="22"/>
            <w:lang w:eastAsia="pt-BR"/>
          </w:rPr>
          <w:tab/>
        </w:r>
        <w:r w:rsidDel="00B70A30">
          <w:rPr>
            <w:noProof/>
          </w:rPr>
          <w:delText>Release 1 – Cadastros Básicos</w:delText>
        </w:r>
        <w:r w:rsidDel="00B70A30">
          <w:rPr>
            <w:noProof/>
          </w:rPr>
          <w:tab/>
          <w:delText>48</w:delText>
        </w:r>
      </w:del>
    </w:p>
    <w:p w14:paraId="23C69231" w14:textId="39EE29B1" w:rsidR="00753186" w:rsidDel="00B70A30" w:rsidRDefault="00753186">
      <w:pPr>
        <w:pStyle w:val="Sumrio3"/>
        <w:rPr>
          <w:del w:id="413" w:author="Ryan Lemos" w:date="2019-09-28T11:17:00Z"/>
          <w:rFonts w:asciiTheme="minorHAnsi" w:eastAsiaTheme="minorEastAsia" w:hAnsiTheme="minorHAnsi" w:cstheme="minorBidi"/>
          <w:b w:val="0"/>
          <w:iCs w:val="0"/>
          <w:noProof/>
          <w:sz w:val="22"/>
          <w:szCs w:val="22"/>
          <w:lang w:eastAsia="pt-BR"/>
        </w:rPr>
      </w:pPr>
      <w:del w:id="414" w:author="Ryan Lemos" w:date="2019-09-28T11:17:00Z">
        <w:r w:rsidDel="00B70A30">
          <w:rPr>
            <w:noProof/>
          </w:rPr>
          <w:delText>3.5.1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48</w:delText>
        </w:r>
      </w:del>
    </w:p>
    <w:p w14:paraId="13E336FF" w14:textId="19660860" w:rsidR="00753186" w:rsidDel="00B70A30" w:rsidRDefault="00753186">
      <w:pPr>
        <w:pStyle w:val="Sumrio4"/>
        <w:tabs>
          <w:tab w:val="left" w:pos="1200"/>
          <w:tab w:val="right" w:leader="dot" w:pos="9061"/>
        </w:tabs>
        <w:rPr>
          <w:del w:id="415" w:author="Ryan Lemos" w:date="2019-09-28T11:17:00Z"/>
          <w:rFonts w:asciiTheme="minorHAnsi" w:eastAsiaTheme="minorEastAsia" w:hAnsiTheme="minorHAnsi" w:cstheme="minorBidi"/>
          <w:noProof/>
          <w:sz w:val="22"/>
          <w:szCs w:val="22"/>
          <w:lang w:eastAsia="pt-BR"/>
        </w:rPr>
      </w:pPr>
      <w:del w:id="416" w:author="Ryan Lemos" w:date="2019-09-28T11:17:00Z">
        <w:r w:rsidDel="00B70A30">
          <w:rPr>
            <w:noProof/>
          </w:rPr>
          <w:delText>3.5.1.1</w:delText>
        </w:r>
        <w:r w:rsidDel="00B70A30">
          <w:rPr>
            <w:rFonts w:asciiTheme="minorHAnsi" w:eastAsiaTheme="minorEastAsia" w:hAnsiTheme="minorHAnsi" w:cstheme="minorBidi"/>
            <w:noProof/>
            <w:sz w:val="22"/>
            <w:szCs w:val="22"/>
            <w:lang w:eastAsia="pt-BR"/>
          </w:rPr>
          <w:tab/>
        </w:r>
        <w:r w:rsidDel="00B70A30">
          <w:rPr>
            <w:noProof/>
          </w:rPr>
          <w:delText>Gestor</w:delText>
        </w:r>
        <w:r w:rsidDel="00B70A30">
          <w:rPr>
            <w:noProof/>
          </w:rPr>
          <w:tab/>
          <w:delText>53</w:delText>
        </w:r>
      </w:del>
    </w:p>
    <w:p w14:paraId="0EC19C46" w14:textId="061D7408" w:rsidR="00753186" w:rsidDel="00B70A30" w:rsidRDefault="00753186">
      <w:pPr>
        <w:pStyle w:val="Sumrio4"/>
        <w:tabs>
          <w:tab w:val="left" w:pos="1200"/>
          <w:tab w:val="right" w:leader="dot" w:pos="9061"/>
        </w:tabs>
        <w:rPr>
          <w:del w:id="417" w:author="Ryan Lemos" w:date="2019-09-28T11:17:00Z"/>
          <w:rFonts w:asciiTheme="minorHAnsi" w:eastAsiaTheme="minorEastAsia" w:hAnsiTheme="minorHAnsi" w:cstheme="minorBidi"/>
          <w:noProof/>
          <w:sz w:val="22"/>
          <w:szCs w:val="22"/>
          <w:lang w:eastAsia="pt-BR"/>
        </w:rPr>
      </w:pPr>
      <w:del w:id="418" w:author="Ryan Lemos" w:date="2019-09-28T11:17:00Z">
        <w:r w:rsidDel="00B70A30">
          <w:rPr>
            <w:noProof/>
          </w:rPr>
          <w:delText>3.5.1.2</w:delText>
        </w:r>
        <w:r w:rsidDel="00B70A30">
          <w:rPr>
            <w:rFonts w:asciiTheme="minorHAnsi" w:eastAsiaTheme="minorEastAsia" w:hAnsiTheme="minorHAnsi" w:cstheme="minorBidi"/>
            <w:noProof/>
            <w:sz w:val="22"/>
            <w:szCs w:val="22"/>
            <w:lang w:eastAsia="pt-BR"/>
          </w:rPr>
          <w:tab/>
        </w:r>
        <w:r w:rsidDel="00B70A30">
          <w:rPr>
            <w:noProof/>
          </w:rPr>
          <w:delText>Administrador</w:delText>
        </w:r>
        <w:r w:rsidDel="00B70A30">
          <w:rPr>
            <w:noProof/>
          </w:rPr>
          <w:tab/>
          <w:delText>58</w:delText>
        </w:r>
      </w:del>
    </w:p>
    <w:p w14:paraId="3494CF6B" w14:textId="4255A817" w:rsidR="00753186" w:rsidDel="00B70A30" w:rsidRDefault="00753186">
      <w:pPr>
        <w:pStyle w:val="Sumrio4"/>
        <w:tabs>
          <w:tab w:val="left" w:pos="1200"/>
          <w:tab w:val="right" w:leader="dot" w:pos="9061"/>
        </w:tabs>
        <w:rPr>
          <w:del w:id="419" w:author="Ryan Lemos" w:date="2019-09-28T11:17:00Z"/>
          <w:rFonts w:asciiTheme="minorHAnsi" w:eastAsiaTheme="minorEastAsia" w:hAnsiTheme="minorHAnsi" w:cstheme="minorBidi"/>
          <w:noProof/>
          <w:sz w:val="22"/>
          <w:szCs w:val="22"/>
          <w:lang w:eastAsia="pt-BR"/>
        </w:rPr>
      </w:pPr>
      <w:del w:id="420" w:author="Ryan Lemos" w:date="2019-09-28T11:17:00Z">
        <w:r w:rsidDel="00B70A30">
          <w:rPr>
            <w:noProof/>
          </w:rPr>
          <w:delText>3.5.1.3</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61</w:delText>
        </w:r>
      </w:del>
    </w:p>
    <w:p w14:paraId="4BE6193B" w14:textId="02A4A66D" w:rsidR="00753186" w:rsidDel="00B70A30" w:rsidRDefault="00753186">
      <w:pPr>
        <w:pStyle w:val="Sumrio4"/>
        <w:tabs>
          <w:tab w:val="left" w:pos="1200"/>
          <w:tab w:val="right" w:leader="dot" w:pos="9061"/>
        </w:tabs>
        <w:rPr>
          <w:del w:id="421" w:author="Ryan Lemos" w:date="2019-09-28T11:17:00Z"/>
          <w:rFonts w:asciiTheme="minorHAnsi" w:eastAsiaTheme="minorEastAsia" w:hAnsiTheme="minorHAnsi" w:cstheme="minorBidi"/>
          <w:noProof/>
          <w:sz w:val="22"/>
          <w:szCs w:val="22"/>
          <w:lang w:eastAsia="pt-BR"/>
        </w:rPr>
      </w:pPr>
      <w:del w:id="422" w:author="Ryan Lemos" w:date="2019-09-28T11:17:00Z">
        <w:r w:rsidDel="00B70A30">
          <w:rPr>
            <w:noProof/>
          </w:rPr>
          <w:delText>3.5.1.4</w:delText>
        </w:r>
        <w:r w:rsidDel="00B70A30">
          <w:rPr>
            <w:rFonts w:asciiTheme="minorHAnsi" w:eastAsiaTheme="minorEastAsia" w:hAnsiTheme="minorHAnsi" w:cstheme="minorBidi"/>
            <w:noProof/>
            <w:sz w:val="22"/>
            <w:szCs w:val="22"/>
            <w:lang w:eastAsia="pt-BR"/>
          </w:rPr>
          <w:tab/>
        </w:r>
        <w:r w:rsidDel="00B70A30">
          <w:rPr>
            <w:noProof/>
          </w:rPr>
          <w:delText>Estórias dos alunos</w:delText>
        </w:r>
        <w:r w:rsidDel="00B70A30">
          <w:rPr>
            <w:noProof/>
          </w:rPr>
          <w:tab/>
          <w:delText>71</w:delText>
        </w:r>
      </w:del>
    </w:p>
    <w:p w14:paraId="5562D2B6" w14:textId="56AE399A" w:rsidR="00753186" w:rsidDel="00B70A30" w:rsidRDefault="00753186">
      <w:pPr>
        <w:pStyle w:val="Sumrio2"/>
        <w:tabs>
          <w:tab w:val="left" w:pos="1200"/>
          <w:tab w:val="right" w:leader="dot" w:pos="9061"/>
        </w:tabs>
        <w:rPr>
          <w:del w:id="423" w:author="Ryan Lemos" w:date="2019-09-28T11:17:00Z"/>
          <w:rFonts w:asciiTheme="minorHAnsi" w:eastAsiaTheme="minorEastAsia" w:hAnsiTheme="minorHAnsi" w:cstheme="minorBidi"/>
          <w:caps w:val="0"/>
          <w:noProof/>
          <w:sz w:val="22"/>
          <w:szCs w:val="22"/>
          <w:lang w:eastAsia="pt-BR"/>
        </w:rPr>
      </w:pPr>
      <w:del w:id="424" w:author="Ryan Lemos" w:date="2019-09-28T11:17:00Z">
        <w:r w:rsidDel="00B70A30">
          <w:rPr>
            <w:noProof/>
          </w:rPr>
          <w:delText>3.6</w:delText>
        </w:r>
        <w:r w:rsidDel="00B70A30">
          <w:rPr>
            <w:rFonts w:asciiTheme="minorHAnsi" w:eastAsiaTheme="minorEastAsia" w:hAnsiTheme="minorHAnsi" w:cstheme="minorBidi"/>
            <w:caps w:val="0"/>
            <w:noProof/>
            <w:sz w:val="22"/>
            <w:szCs w:val="22"/>
            <w:lang w:eastAsia="pt-BR"/>
          </w:rPr>
          <w:tab/>
        </w:r>
        <w:r w:rsidDel="00B70A30">
          <w:rPr>
            <w:noProof/>
          </w:rPr>
          <w:delText>Release 2 – Banco de questões</w:delText>
        </w:r>
        <w:r w:rsidDel="00B70A30">
          <w:rPr>
            <w:noProof/>
          </w:rPr>
          <w:tab/>
          <w:delText>75</w:delText>
        </w:r>
      </w:del>
    </w:p>
    <w:p w14:paraId="4B3A67A2" w14:textId="1C1DFEBF" w:rsidR="00753186" w:rsidDel="00B70A30" w:rsidRDefault="00753186">
      <w:pPr>
        <w:pStyle w:val="Sumrio3"/>
        <w:rPr>
          <w:del w:id="425" w:author="Ryan Lemos" w:date="2019-09-28T11:17:00Z"/>
          <w:rFonts w:asciiTheme="minorHAnsi" w:eastAsiaTheme="minorEastAsia" w:hAnsiTheme="minorHAnsi" w:cstheme="minorBidi"/>
          <w:b w:val="0"/>
          <w:iCs w:val="0"/>
          <w:noProof/>
          <w:sz w:val="22"/>
          <w:szCs w:val="22"/>
          <w:lang w:eastAsia="pt-BR"/>
        </w:rPr>
      </w:pPr>
      <w:del w:id="426" w:author="Ryan Lemos" w:date="2019-09-28T11:17:00Z">
        <w:r w:rsidDel="00B70A30">
          <w:rPr>
            <w:noProof/>
          </w:rPr>
          <w:delText>3.6.1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75</w:delText>
        </w:r>
      </w:del>
    </w:p>
    <w:p w14:paraId="1AA691B0" w14:textId="67AC76C8" w:rsidR="00753186" w:rsidDel="00B70A30" w:rsidRDefault="00753186">
      <w:pPr>
        <w:pStyle w:val="Sumrio4"/>
        <w:tabs>
          <w:tab w:val="left" w:pos="1200"/>
          <w:tab w:val="right" w:leader="dot" w:pos="9061"/>
        </w:tabs>
        <w:rPr>
          <w:del w:id="427" w:author="Ryan Lemos" w:date="2019-09-28T11:17:00Z"/>
          <w:rFonts w:asciiTheme="minorHAnsi" w:eastAsiaTheme="minorEastAsia" w:hAnsiTheme="minorHAnsi" w:cstheme="minorBidi"/>
          <w:noProof/>
          <w:sz w:val="22"/>
          <w:szCs w:val="22"/>
          <w:lang w:eastAsia="pt-BR"/>
        </w:rPr>
      </w:pPr>
      <w:del w:id="428" w:author="Ryan Lemos" w:date="2019-09-28T11:17:00Z">
        <w:r w:rsidDel="00B70A30">
          <w:rPr>
            <w:noProof/>
          </w:rPr>
          <w:delText>3.6.1.1</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75</w:delText>
        </w:r>
      </w:del>
    </w:p>
    <w:p w14:paraId="032FCCA1" w14:textId="6EDB271B" w:rsidR="00753186" w:rsidDel="00B70A30" w:rsidRDefault="00753186">
      <w:pPr>
        <w:pStyle w:val="Sumrio4"/>
        <w:tabs>
          <w:tab w:val="left" w:pos="1200"/>
          <w:tab w:val="right" w:leader="dot" w:pos="9061"/>
        </w:tabs>
        <w:rPr>
          <w:del w:id="429" w:author="Ryan Lemos" w:date="2019-09-28T11:17:00Z"/>
          <w:rFonts w:asciiTheme="minorHAnsi" w:eastAsiaTheme="minorEastAsia" w:hAnsiTheme="minorHAnsi" w:cstheme="minorBidi"/>
          <w:noProof/>
          <w:sz w:val="22"/>
          <w:szCs w:val="22"/>
          <w:lang w:eastAsia="pt-BR"/>
        </w:rPr>
      </w:pPr>
      <w:del w:id="430" w:author="Ryan Lemos" w:date="2019-09-28T11:17:00Z">
        <w:r w:rsidDel="00B70A30">
          <w:rPr>
            <w:noProof/>
          </w:rPr>
          <w:delText>3.6.1.2</w:delText>
        </w:r>
        <w:r w:rsidDel="00B70A30">
          <w:rPr>
            <w:rFonts w:asciiTheme="minorHAnsi" w:eastAsiaTheme="minorEastAsia" w:hAnsiTheme="minorHAnsi" w:cstheme="minorBidi"/>
            <w:noProof/>
            <w:sz w:val="22"/>
            <w:szCs w:val="22"/>
            <w:lang w:eastAsia="pt-BR"/>
          </w:rPr>
          <w:tab/>
        </w:r>
        <w:r w:rsidDel="00B70A30">
          <w:rPr>
            <w:noProof/>
          </w:rPr>
          <w:delText>Aluno</w:delText>
        </w:r>
        <w:r w:rsidDel="00B70A30">
          <w:rPr>
            <w:noProof/>
          </w:rPr>
          <w:tab/>
          <w:delText>89</w:delText>
        </w:r>
      </w:del>
    </w:p>
    <w:p w14:paraId="5BC9FF19" w14:textId="27E58B47" w:rsidR="00753186" w:rsidDel="00B70A30" w:rsidRDefault="00753186">
      <w:pPr>
        <w:pStyle w:val="Sumrio2"/>
        <w:tabs>
          <w:tab w:val="left" w:pos="1200"/>
          <w:tab w:val="right" w:leader="dot" w:pos="9061"/>
        </w:tabs>
        <w:rPr>
          <w:del w:id="431" w:author="Ryan Lemos" w:date="2019-09-28T11:17:00Z"/>
          <w:rFonts w:asciiTheme="minorHAnsi" w:eastAsiaTheme="minorEastAsia" w:hAnsiTheme="minorHAnsi" w:cstheme="minorBidi"/>
          <w:caps w:val="0"/>
          <w:noProof/>
          <w:sz w:val="22"/>
          <w:szCs w:val="22"/>
          <w:lang w:eastAsia="pt-BR"/>
        </w:rPr>
      </w:pPr>
      <w:del w:id="432" w:author="Ryan Lemos" w:date="2019-09-28T11:17:00Z">
        <w:r w:rsidDel="00B70A30">
          <w:rPr>
            <w:noProof/>
          </w:rPr>
          <w:delText>3.7</w:delText>
        </w:r>
        <w:r w:rsidDel="00B70A30">
          <w:rPr>
            <w:rFonts w:asciiTheme="minorHAnsi" w:eastAsiaTheme="minorEastAsia" w:hAnsiTheme="minorHAnsi" w:cstheme="minorBidi"/>
            <w:caps w:val="0"/>
            <w:noProof/>
            <w:sz w:val="22"/>
            <w:szCs w:val="22"/>
            <w:lang w:eastAsia="pt-BR"/>
          </w:rPr>
          <w:tab/>
        </w:r>
        <w:r w:rsidDel="00B70A30">
          <w:rPr>
            <w:noProof/>
          </w:rPr>
          <w:delText>Release 3 – Complementos</w:delText>
        </w:r>
        <w:r w:rsidDel="00B70A30">
          <w:rPr>
            <w:noProof/>
          </w:rPr>
          <w:tab/>
          <w:delText>94</w:delText>
        </w:r>
      </w:del>
    </w:p>
    <w:p w14:paraId="6F4C4E47" w14:textId="3884CC09" w:rsidR="00753186" w:rsidDel="00B70A30" w:rsidRDefault="00753186">
      <w:pPr>
        <w:pStyle w:val="Sumrio3"/>
        <w:rPr>
          <w:del w:id="433" w:author="Ryan Lemos" w:date="2019-09-28T11:17:00Z"/>
          <w:rFonts w:asciiTheme="minorHAnsi" w:eastAsiaTheme="minorEastAsia" w:hAnsiTheme="minorHAnsi" w:cstheme="minorBidi"/>
          <w:b w:val="0"/>
          <w:iCs w:val="0"/>
          <w:noProof/>
          <w:sz w:val="22"/>
          <w:szCs w:val="22"/>
          <w:lang w:eastAsia="pt-BR"/>
        </w:rPr>
      </w:pPr>
      <w:del w:id="434" w:author="Ryan Lemos" w:date="2019-09-28T11:17:00Z">
        <w:r w:rsidDel="00B70A30">
          <w:rPr>
            <w:noProof/>
          </w:rPr>
          <w:delText>3.7.1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94</w:delText>
        </w:r>
      </w:del>
    </w:p>
    <w:p w14:paraId="5D63F5B9" w14:textId="1F86FDFF" w:rsidR="00753186" w:rsidDel="00B70A30" w:rsidRDefault="00753186">
      <w:pPr>
        <w:pStyle w:val="Sumrio4"/>
        <w:tabs>
          <w:tab w:val="left" w:pos="1200"/>
          <w:tab w:val="right" w:leader="dot" w:pos="9061"/>
        </w:tabs>
        <w:rPr>
          <w:del w:id="435" w:author="Ryan Lemos" w:date="2019-09-28T11:17:00Z"/>
          <w:rFonts w:asciiTheme="minorHAnsi" w:eastAsiaTheme="minorEastAsia" w:hAnsiTheme="minorHAnsi" w:cstheme="minorBidi"/>
          <w:noProof/>
          <w:sz w:val="22"/>
          <w:szCs w:val="22"/>
          <w:lang w:eastAsia="pt-BR"/>
        </w:rPr>
      </w:pPr>
      <w:del w:id="436" w:author="Ryan Lemos" w:date="2019-09-28T11:17:00Z">
        <w:r w:rsidDel="00B70A30">
          <w:rPr>
            <w:noProof/>
          </w:rPr>
          <w:delText>3.7.1.1</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95</w:delText>
        </w:r>
      </w:del>
    </w:p>
    <w:p w14:paraId="5ED6A4D4" w14:textId="387FE03E" w:rsidR="00753186" w:rsidDel="00B70A30" w:rsidRDefault="00753186">
      <w:pPr>
        <w:pStyle w:val="Sumrio4"/>
        <w:tabs>
          <w:tab w:val="left" w:pos="1200"/>
          <w:tab w:val="right" w:leader="dot" w:pos="9061"/>
        </w:tabs>
        <w:rPr>
          <w:del w:id="437" w:author="Ryan Lemos" w:date="2019-09-28T11:17:00Z"/>
          <w:rFonts w:asciiTheme="minorHAnsi" w:eastAsiaTheme="minorEastAsia" w:hAnsiTheme="minorHAnsi" w:cstheme="minorBidi"/>
          <w:noProof/>
          <w:sz w:val="22"/>
          <w:szCs w:val="22"/>
          <w:lang w:eastAsia="pt-BR"/>
        </w:rPr>
      </w:pPr>
      <w:del w:id="438" w:author="Ryan Lemos" w:date="2019-09-28T11:17:00Z">
        <w:r w:rsidDel="00B70A30">
          <w:rPr>
            <w:noProof/>
          </w:rPr>
          <w:delText>3.7.1.2</w:delText>
        </w:r>
        <w:r w:rsidDel="00B70A30">
          <w:rPr>
            <w:rFonts w:asciiTheme="minorHAnsi" w:eastAsiaTheme="minorEastAsia" w:hAnsiTheme="minorHAnsi" w:cstheme="minorBidi"/>
            <w:noProof/>
            <w:sz w:val="22"/>
            <w:szCs w:val="22"/>
            <w:lang w:eastAsia="pt-BR"/>
          </w:rPr>
          <w:tab/>
        </w:r>
        <w:r w:rsidDel="00B70A30">
          <w:rPr>
            <w:noProof/>
          </w:rPr>
          <w:delText>Aluno</w:delText>
        </w:r>
        <w:r w:rsidDel="00B70A30">
          <w:rPr>
            <w:noProof/>
          </w:rPr>
          <w:tab/>
          <w:delText>95</w:delText>
        </w:r>
      </w:del>
    </w:p>
    <w:p w14:paraId="6B7E450F" w14:textId="17FD3D8A" w:rsidR="00753186" w:rsidDel="00B70A30" w:rsidRDefault="00753186">
      <w:pPr>
        <w:pStyle w:val="Sumrio2"/>
        <w:tabs>
          <w:tab w:val="left" w:pos="1200"/>
          <w:tab w:val="right" w:leader="dot" w:pos="9061"/>
        </w:tabs>
        <w:rPr>
          <w:del w:id="439" w:author="Ryan Lemos" w:date="2019-09-28T11:17:00Z"/>
          <w:rFonts w:asciiTheme="minorHAnsi" w:eastAsiaTheme="minorEastAsia" w:hAnsiTheme="minorHAnsi" w:cstheme="minorBidi"/>
          <w:caps w:val="0"/>
          <w:noProof/>
          <w:sz w:val="22"/>
          <w:szCs w:val="22"/>
          <w:lang w:eastAsia="pt-BR"/>
        </w:rPr>
      </w:pPr>
      <w:del w:id="440" w:author="Ryan Lemos" w:date="2019-09-28T11:17:00Z">
        <w:r w:rsidDel="00B70A30">
          <w:rPr>
            <w:noProof/>
          </w:rPr>
          <w:delText>3.8</w:delText>
        </w:r>
        <w:r w:rsidDel="00B70A30">
          <w:rPr>
            <w:rFonts w:asciiTheme="minorHAnsi" w:eastAsiaTheme="minorEastAsia" w:hAnsiTheme="minorHAnsi" w:cstheme="minorBidi"/>
            <w:caps w:val="0"/>
            <w:noProof/>
            <w:sz w:val="22"/>
            <w:szCs w:val="22"/>
            <w:lang w:eastAsia="pt-BR"/>
          </w:rPr>
          <w:tab/>
        </w:r>
        <w:r w:rsidDel="00B70A30">
          <w:rPr>
            <w:noProof/>
          </w:rPr>
          <w:delText>Testes</w:delText>
        </w:r>
        <w:r w:rsidDel="00B70A30">
          <w:rPr>
            <w:noProof/>
          </w:rPr>
          <w:tab/>
          <w:delText>97</w:delText>
        </w:r>
      </w:del>
    </w:p>
    <w:p w14:paraId="662C4DCD" w14:textId="67FA010D" w:rsidR="00753186" w:rsidDel="00B70A30" w:rsidRDefault="00753186">
      <w:pPr>
        <w:pStyle w:val="Sumrio1"/>
        <w:tabs>
          <w:tab w:val="left" w:pos="1200"/>
          <w:tab w:val="right" w:leader="dot" w:pos="9061"/>
        </w:tabs>
        <w:rPr>
          <w:del w:id="441" w:author="Ryan Lemos" w:date="2019-09-28T11:17:00Z"/>
          <w:rFonts w:asciiTheme="minorHAnsi" w:eastAsiaTheme="minorEastAsia" w:hAnsiTheme="minorHAnsi" w:cstheme="minorBidi"/>
          <w:b w:val="0"/>
          <w:bCs w:val="0"/>
          <w:caps w:val="0"/>
          <w:noProof/>
          <w:sz w:val="22"/>
          <w:szCs w:val="22"/>
          <w:lang w:eastAsia="pt-BR"/>
        </w:rPr>
      </w:pPr>
      <w:del w:id="442" w:author="Ryan Lemos" w:date="2019-09-28T11:17:00Z">
        <w:r w:rsidRPr="005B582B" w:rsidDel="00B70A30">
          <w:rPr>
            <w:noProof/>
          </w:rPr>
          <w:delText>4</w:delText>
        </w:r>
        <w:r w:rsidDel="00B70A30">
          <w:rPr>
            <w:rFonts w:asciiTheme="minorHAnsi" w:eastAsiaTheme="minorEastAsia" w:hAnsiTheme="minorHAnsi" w:cstheme="minorBidi"/>
            <w:b w:val="0"/>
            <w:bCs w:val="0"/>
            <w:caps w:val="0"/>
            <w:noProof/>
            <w:sz w:val="22"/>
            <w:szCs w:val="22"/>
            <w:lang w:eastAsia="pt-BR"/>
          </w:rPr>
          <w:tab/>
        </w:r>
        <w:r w:rsidRPr="005B582B" w:rsidDel="00B70A30">
          <w:rPr>
            <w:noProof/>
          </w:rPr>
          <w:delText>Utilização</w:delText>
        </w:r>
        <w:r w:rsidDel="00B70A30">
          <w:rPr>
            <w:noProof/>
          </w:rPr>
          <w:tab/>
          <w:delText>99</w:delText>
        </w:r>
      </w:del>
    </w:p>
    <w:p w14:paraId="4CB1AD54" w14:textId="76B3F66D" w:rsidR="00753186" w:rsidDel="00B70A30" w:rsidRDefault="00753186">
      <w:pPr>
        <w:pStyle w:val="Sumrio1"/>
        <w:tabs>
          <w:tab w:val="left" w:pos="1200"/>
          <w:tab w:val="right" w:leader="dot" w:pos="9061"/>
        </w:tabs>
        <w:rPr>
          <w:del w:id="443" w:author="Ryan Lemos" w:date="2019-09-28T11:17:00Z"/>
          <w:rFonts w:asciiTheme="minorHAnsi" w:eastAsiaTheme="minorEastAsia" w:hAnsiTheme="minorHAnsi" w:cstheme="minorBidi"/>
          <w:b w:val="0"/>
          <w:bCs w:val="0"/>
          <w:caps w:val="0"/>
          <w:noProof/>
          <w:sz w:val="22"/>
          <w:szCs w:val="22"/>
          <w:lang w:eastAsia="pt-BR"/>
        </w:rPr>
      </w:pPr>
      <w:del w:id="444" w:author="Ryan Lemos" w:date="2019-09-28T11:17:00Z">
        <w:r w:rsidRPr="005B582B" w:rsidDel="00B70A30">
          <w:rPr>
            <w:noProof/>
          </w:rPr>
          <w:delText>5</w:delText>
        </w:r>
        <w:r w:rsidDel="00B70A30">
          <w:rPr>
            <w:rFonts w:asciiTheme="minorHAnsi" w:eastAsiaTheme="minorEastAsia" w:hAnsiTheme="minorHAnsi" w:cstheme="minorBidi"/>
            <w:b w:val="0"/>
            <w:bCs w:val="0"/>
            <w:caps w:val="0"/>
            <w:noProof/>
            <w:sz w:val="22"/>
            <w:szCs w:val="22"/>
            <w:lang w:eastAsia="pt-BR"/>
          </w:rPr>
          <w:tab/>
        </w:r>
        <w:r w:rsidRPr="005B582B" w:rsidDel="00B70A30">
          <w:rPr>
            <w:noProof/>
          </w:rPr>
          <w:delText>Considerações finais</w:delText>
        </w:r>
        <w:r w:rsidDel="00B70A30">
          <w:rPr>
            <w:noProof/>
          </w:rPr>
          <w:tab/>
          <w:delText>99</w:delText>
        </w:r>
      </w:del>
    </w:p>
    <w:p w14:paraId="57535305" w14:textId="25C57AE6" w:rsidR="00753186" w:rsidDel="00B70A30" w:rsidRDefault="00753186">
      <w:pPr>
        <w:pStyle w:val="Sumrio2"/>
        <w:tabs>
          <w:tab w:val="left" w:pos="1200"/>
          <w:tab w:val="right" w:leader="dot" w:pos="9061"/>
        </w:tabs>
        <w:rPr>
          <w:del w:id="445" w:author="Ryan Lemos" w:date="2019-09-28T11:17:00Z"/>
          <w:rFonts w:asciiTheme="minorHAnsi" w:eastAsiaTheme="minorEastAsia" w:hAnsiTheme="minorHAnsi" w:cstheme="minorBidi"/>
          <w:caps w:val="0"/>
          <w:noProof/>
          <w:sz w:val="22"/>
          <w:szCs w:val="22"/>
          <w:lang w:eastAsia="pt-BR"/>
        </w:rPr>
      </w:pPr>
      <w:del w:id="446" w:author="Ryan Lemos" w:date="2019-09-28T11:17:00Z">
        <w:r w:rsidRPr="005B582B" w:rsidDel="00B70A30">
          <w:rPr>
            <w:noProof/>
          </w:rPr>
          <w:delText>5.1</w:delText>
        </w:r>
        <w:r w:rsidDel="00B70A30">
          <w:rPr>
            <w:rFonts w:asciiTheme="minorHAnsi" w:eastAsiaTheme="minorEastAsia" w:hAnsiTheme="minorHAnsi" w:cstheme="minorBidi"/>
            <w:caps w:val="0"/>
            <w:noProof/>
            <w:sz w:val="22"/>
            <w:szCs w:val="22"/>
            <w:lang w:eastAsia="pt-BR"/>
          </w:rPr>
          <w:tab/>
        </w:r>
        <w:r w:rsidRPr="005B582B" w:rsidDel="00B70A30">
          <w:rPr>
            <w:noProof/>
          </w:rPr>
          <w:delText>Trabalhos futuros</w:delText>
        </w:r>
        <w:r w:rsidDel="00B70A30">
          <w:rPr>
            <w:noProof/>
          </w:rPr>
          <w:tab/>
          <w:delText>99</w:delText>
        </w:r>
      </w:del>
    </w:p>
    <w:p w14:paraId="32A4C90C" w14:textId="7F5DCAC1" w:rsidR="00753186" w:rsidDel="00B70A30" w:rsidRDefault="00753186">
      <w:pPr>
        <w:pStyle w:val="Sumrio1"/>
        <w:tabs>
          <w:tab w:val="right" w:leader="dot" w:pos="9061"/>
        </w:tabs>
        <w:rPr>
          <w:del w:id="447" w:author="Ryan Lemos" w:date="2019-09-28T11:17:00Z"/>
          <w:rFonts w:asciiTheme="minorHAnsi" w:eastAsiaTheme="minorEastAsia" w:hAnsiTheme="minorHAnsi" w:cstheme="minorBidi"/>
          <w:b w:val="0"/>
          <w:bCs w:val="0"/>
          <w:caps w:val="0"/>
          <w:noProof/>
          <w:sz w:val="22"/>
          <w:szCs w:val="22"/>
          <w:lang w:eastAsia="pt-BR"/>
        </w:rPr>
      </w:pPr>
      <w:del w:id="448" w:author="Ryan Lemos" w:date="2019-09-28T11:17:00Z">
        <w:r w:rsidDel="00B70A30">
          <w:rPr>
            <w:noProof/>
          </w:rPr>
          <w:delText>Referências</w:delText>
        </w:r>
        <w:r w:rsidDel="00B70A30">
          <w:rPr>
            <w:noProof/>
          </w:rPr>
          <w:tab/>
          <w:delText>100</w:delText>
        </w:r>
      </w:del>
    </w:p>
    <w:p w14:paraId="76C1B037" w14:textId="5B176185" w:rsidR="00753186" w:rsidDel="00B70A30" w:rsidRDefault="00753186">
      <w:pPr>
        <w:pStyle w:val="Sumrio1"/>
        <w:tabs>
          <w:tab w:val="right" w:leader="dot" w:pos="9061"/>
        </w:tabs>
        <w:rPr>
          <w:del w:id="449" w:author="Ryan Lemos" w:date="2019-09-28T11:17:00Z"/>
          <w:rFonts w:asciiTheme="minorHAnsi" w:eastAsiaTheme="minorEastAsia" w:hAnsiTheme="minorHAnsi" w:cstheme="minorBidi"/>
          <w:b w:val="0"/>
          <w:bCs w:val="0"/>
          <w:caps w:val="0"/>
          <w:noProof/>
          <w:sz w:val="22"/>
          <w:szCs w:val="22"/>
          <w:lang w:eastAsia="pt-BR"/>
        </w:rPr>
      </w:pPr>
      <w:del w:id="450" w:author="Ryan Lemos" w:date="2019-09-28T11:17:00Z">
        <w:r w:rsidDel="00B70A30">
          <w:rPr>
            <w:noProof/>
          </w:rPr>
          <w:delText>Apendice A - carta de pedido de permissão para uso de informações da escola International language center</w:delText>
        </w:r>
        <w:r w:rsidDel="00B70A30">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451" w:name="_Ref528267984"/>
      <w:bookmarkStart w:id="452" w:name="_Toc20734969"/>
      <w:r w:rsidRPr="006A6D09">
        <w:rPr>
          <w:szCs w:val="24"/>
        </w:rPr>
        <w:lastRenderedPageBreak/>
        <w:t>INTRODUÇÃO</w:t>
      </w:r>
      <w:bookmarkEnd w:id="451"/>
      <w:bookmarkEnd w:id="452"/>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453"/>
      <w:r w:rsidR="00661406">
        <w:t>desempenho</w:t>
      </w:r>
      <w:commentRangeEnd w:id="453"/>
      <w:r w:rsidR="0097329B">
        <w:rPr>
          <w:rStyle w:val="Refdecomentrio"/>
        </w:rPr>
        <w:commentReference w:id="453"/>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454" w:name="_Ref528269096"/>
      <w:bookmarkStart w:id="455" w:name="_Toc20734970"/>
      <w:r>
        <w:lastRenderedPageBreak/>
        <w:t>Referencial teórico</w:t>
      </w:r>
      <w:bookmarkEnd w:id="454"/>
      <w:bookmarkEnd w:id="455"/>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456" w:name="_Toc20734971"/>
      <w:r>
        <w:t xml:space="preserve">Educação </w:t>
      </w:r>
      <w:r w:rsidR="00D61CB9">
        <w:t>a distância – ambiente virtual</w:t>
      </w:r>
      <w:bookmarkEnd w:id="456"/>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457" w:name="_Ref527667254"/>
      <w:bookmarkStart w:id="458" w:name="_Toc20734972"/>
      <w:r w:rsidRPr="00C119E4">
        <w:t>Metodologias/sistemas de apoio de ensino de idiomas</w:t>
      </w:r>
      <w:bookmarkEnd w:id="457"/>
      <w:bookmarkEnd w:id="458"/>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5EEE8849"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459"/>
      <w:commentRangeEnd w:id="459"/>
      <w:r w:rsidR="009E0DFF">
        <w:rPr>
          <w:rStyle w:val="Refdecomentrio"/>
        </w:rPr>
        <w:commentReference w:id="459"/>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73158C">
        <w:t xml:space="preserve">Figura </w:t>
      </w:r>
      <w:r w:rsidR="0073158C">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4D1500AA" w:rsidR="00C87DBE" w:rsidRDefault="00C87DBE" w:rsidP="00FC0021">
      <w:pPr>
        <w:pStyle w:val="Legenda"/>
        <w:keepNext/>
      </w:pPr>
      <w:bookmarkStart w:id="460" w:name="_Ref526524016"/>
      <w:r>
        <w:t xml:space="preserve">Figura </w:t>
      </w:r>
      <w:fldSimple w:instr=" SEQ Figura \* ARABIC ">
        <w:r w:rsidR="0073158C">
          <w:rPr>
            <w:noProof/>
          </w:rPr>
          <w:t>1</w:t>
        </w:r>
      </w:fldSimple>
      <w:bookmarkEnd w:id="460"/>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46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9367E8C" w:rsidR="00C87DBE" w:rsidRDefault="00C87DBE" w:rsidP="00FC0021">
      <w:pPr>
        <w:pStyle w:val="Legenda"/>
        <w:keepNext/>
      </w:pPr>
      <w:r>
        <w:t xml:space="preserve">Figura </w:t>
      </w:r>
      <w:fldSimple w:instr=" SEQ Figura \* ARABIC ">
        <w:r w:rsidR="0073158C">
          <w:rPr>
            <w:noProof/>
          </w:rPr>
          <w:t>2</w:t>
        </w:r>
      </w:fldSimple>
      <w:bookmarkEnd w:id="46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47F65713"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73158C">
        <w:t xml:space="preserve">Figura </w:t>
      </w:r>
      <w:r w:rsidR="0073158C">
        <w:rPr>
          <w:noProof/>
        </w:rPr>
        <w:t>3</w:t>
      </w:r>
      <w:r w:rsidR="009113A0">
        <w:fldChar w:fldCharType="end"/>
      </w:r>
      <w:r w:rsidR="00D61CB9">
        <w:t>.</w:t>
      </w:r>
    </w:p>
    <w:p w14:paraId="33ECC058" w14:textId="77777777" w:rsidR="00F90045" w:rsidRPr="009B3841" w:rsidRDefault="00F90045" w:rsidP="00952162"/>
    <w:p w14:paraId="1C9BB9C7" w14:textId="2E24540F" w:rsidR="00C87DBE" w:rsidRDefault="00C87DBE" w:rsidP="00FC0021">
      <w:pPr>
        <w:pStyle w:val="Legenda"/>
        <w:keepNext/>
      </w:pPr>
      <w:bookmarkStart w:id="462" w:name="_Ref526523978"/>
      <w:r>
        <w:t xml:space="preserve">Figura </w:t>
      </w:r>
      <w:fldSimple w:instr=" SEQ Figura \* ARABIC ">
        <w:r w:rsidR="0073158C">
          <w:rPr>
            <w:noProof/>
          </w:rPr>
          <w:t>3</w:t>
        </w:r>
      </w:fldSimple>
      <w:bookmarkEnd w:id="462"/>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2741C5E2"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73158C">
        <w:t xml:space="preserve">Figura </w:t>
      </w:r>
      <w:r w:rsidR="0073158C">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31CF0975" w:rsidR="00C87DBE" w:rsidRDefault="00C87DBE" w:rsidP="00FC0021">
      <w:pPr>
        <w:pStyle w:val="Legenda"/>
        <w:keepNext/>
      </w:pPr>
      <w:bookmarkStart w:id="463" w:name="_Ref526523959"/>
      <w:r>
        <w:lastRenderedPageBreak/>
        <w:t xml:space="preserve">Figura </w:t>
      </w:r>
      <w:fldSimple w:instr=" SEQ Figura \* ARABIC ">
        <w:r w:rsidR="0073158C">
          <w:rPr>
            <w:noProof/>
          </w:rPr>
          <w:t>4</w:t>
        </w:r>
      </w:fldSimple>
      <w:bookmarkEnd w:id="463"/>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464" w:name="_Toc20734973"/>
      <w:r>
        <w:t>Desenvolvimento</w:t>
      </w:r>
      <w:r w:rsidR="00830B0E">
        <w:t xml:space="preserve"> e tecnologias</w:t>
      </w:r>
      <w:r>
        <w:t xml:space="preserve"> de </w:t>
      </w:r>
      <w:r w:rsidRPr="005329D1">
        <w:t>sistemas</w:t>
      </w:r>
      <w:r>
        <w:t xml:space="preserve"> Web</w:t>
      </w:r>
      <w:bookmarkEnd w:id="46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465" w:name="_Toc20734974"/>
      <w:r>
        <w:t>C</w:t>
      </w:r>
      <w:r w:rsidR="00C04015">
        <w:t>ontrole de acesso</w:t>
      </w:r>
      <w:r w:rsidR="00F71835">
        <w:t>s</w:t>
      </w:r>
      <w:bookmarkEnd w:id="465"/>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59E04B34" w:rsidR="005A2D83" w:rsidRDefault="0008077F" w:rsidP="005A2D83">
      <w:r>
        <w:t xml:space="preserve">O </w:t>
      </w:r>
      <w:r>
        <w:fldChar w:fldCharType="begin"/>
      </w:r>
      <w:r>
        <w:instrText xml:space="preserve"> REF _Ref526533823 \h </w:instrText>
      </w:r>
      <w:r>
        <w:fldChar w:fldCharType="separate"/>
      </w:r>
      <w:ins w:id="466" w:author="Ryan Lemos" w:date="2019-09-30T11:22:00Z">
        <w:r w:rsidR="0073158C" w:rsidRPr="00952162">
          <w:rPr>
            <w:i/>
          </w:rPr>
          <w:t>Framework</w:t>
        </w:r>
        <w:r w:rsidR="0073158C">
          <w:t xml:space="preserve"> </w:t>
        </w:r>
        <w:proofErr w:type="spellStart"/>
        <w:r w:rsidR="0073158C" w:rsidRPr="003635FC">
          <w:t>Laravel</w:t>
        </w:r>
      </w:ins>
      <w:proofErr w:type="spellEnd"/>
      <w:del w:id="467" w:author="Ryan Lemos" w:date="2019-09-28T11:17:00Z">
        <w:r w:rsidR="00640D2B" w:rsidRPr="00952162" w:rsidDel="00B70A30">
          <w:rPr>
            <w:i/>
          </w:rPr>
          <w:delText>Framework</w:delText>
        </w:r>
        <w:r w:rsidR="00640D2B" w:rsidDel="00B70A30">
          <w:delText xml:space="preserve"> </w:delText>
        </w:r>
        <w:r w:rsidR="00640D2B" w:rsidRPr="003635FC" w:rsidDel="00B70A30">
          <w:delText>Laravel</w:delText>
        </w:r>
      </w:del>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ins w:id="468" w:author="Ryan Lemos" w:date="2019-09-30T11:22:00Z">
        <w:r w:rsidR="0073158C">
          <w:t>2.2.4.12</w:t>
        </w:r>
      </w:ins>
      <w:del w:id="469" w:author="Ryan Lemos" w:date="2019-09-28T11:17:00Z">
        <w:r w:rsidR="00640D2B" w:rsidDel="00B70A30">
          <w:delText>5.2.5.5</w:delText>
        </w:r>
      </w:del>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470" w:name="_Toc20734975"/>
      <w:r>
        <w:t>Interação humano computador (IHC)</w:t>
      </w:r>
      <w:bookmarkEnd w:id="470"/>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48BB97E8"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73158C">
        <w:t xml:space="preserve">Figura </w:t>
      </w:r>
      <w:r w:rsidR="0073158C">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01F9CD93" w:rsidR="00C87DBE" w:rsidRDefault="00C87DBE" w:rsidP="00FC0021">
      <w:pPr>
        <w:pStyle w:val="Legenda"/>
        <w:keepNext/>
      </w:pPr>
      <w:bookmarkStart w:id="471" w:name="_Ref526523912"/>
      <w:r>
        <w:t xml:space="preserve">Figura </w:t>
      </w:r>
      <w:fldSimple w:instr=" SEQ Figura \* ARABIC ">
        <w:r w:rsidR="0073158C">
          <w:rPr>
            <w:noProof/>
          </w:rPr>
          <w:t>5</w:t>
        </w:r>
      </w:fldSimple>
      <w:bookmarkEnd w:id="471"/>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Del="007F2136" w:rsidRDefault="000D5CF0" w:rsidP="00952162">
      <w:pPr>
        <w:pStyle w:val="Fontes"/>
        <w:rPr>
          <w:del w:id="472" w:author="Ryan Lemos" w:date="2019-09-30T10:55:00Z"/>
        </w:rPr>
      </w:pPr>
    </w:p>
    <w:p w14:paraId="6C25D4A5" w14:textId="1C436C0E" w:rsidR="00EB56B1" w:rsidDel="007F2136" w:rsidRDefault="00657261" w:rsidP="007F2136">
      <w:pPr>
        <w:ind w:firstLine="0"/>
        <w:rPr>
          <w:del w:id="473" w:author="Ryan Lemos" w:date="2019-09-30T10:55:00Z"/>
        </w:rPr>
        <w:pPrChange w:id="474" w:author="Ryan Lemos" w:date="2019-09-30T10:55:00Z">
          <w:pPr/>
        </w:pPrChange>
      </w:pPr>
      <w:del w:id="475" w:author="Ryan Lemos" w:date="2019-09-30T10:55:00Z">
        <w:r w:rsidDel="007F2136">
          <w:delText xml:space="preserve">É importante que se conheça e se aprimore os processos de interação do usuário </w:delText>
        </w:r>
        <w:r w:rsidR="004A4061" w:rsidDel="007F2136">
          <w:delText>para que</w:delText>
        </w:r>
        <w:r w:rsidDel="007F2136">
          <w:delText xml:space="preserve"> </w:delText>
        </w:r>
        <w:r w:rsidR="00265270" w:rsidDel="007F2136">
          <w:delText xml:space="preserve">as pessoas consigam efetuar suas funções corretamente em um sistema, uma vez que se compreende o que cada interface significa e o que deve </w:delText>
        </w:r>
        <w:r w:rsidR="00644138" w:rsidDel="007F2136">
          <w:delText>ser feito em cada uma</w:delText>
        </w:r>
        <w:r w:rsidR="00101595" w:rsidDel="007F2136">
          <w:delText xml:space="preserve"> delas</w:delText>
        </w:r>
        <w:r w:rsidR="00265270" w:rsidDel="007F2136">
          <w:delText>.</w:delText>
        </w:r>
      </w:del>
    </w:p>
    <w:p w14:paraId="025BA712" w14:textId="619516A5" w:rsidR="00393E6F" w:rsidRDefault="00265270" w:rsidP="007F2136">
      <w:pPr>
        <w:ind w:firstLine="0"/>
        <w:pPrChange w:id="476" w:author="Ryan Lemos" w:date="2019-09-30T10:55:00Z">
          <w:pPr/>
        </w:pPrChange>
      </w:pPr>
      <w:del w:id="477" w:author="Ryan Lemos" w:date="2019-09-30T10:55:00Z">
        <w:r w:rsidDel="007F2136">
          <w:delText xml:space="preserve"> </w:delText>
        </w:r>
      </w:del>
    </w:p>
    <w:p w14:paraId="11250B06" w14:textId="77777777" w:rsidR="00D61CB9" w:rsidRDefault="00D61CB9" w:rsidP="00D61CB9">
      <w:pPr>
        <w:pStyle w:val="Ttulo3"/>
      </w:pPr>
      <w:bookmarkStart w:id="478" w:name="_Toc20734976"/>
      <w:r>
        <w:t>Engenharia de Software</w:t>
      </w:r>
      <w:bookmarkEnd w:id="47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lastRenderedPageBreak/>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F4FFDCD"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73158C">
        <w:t xml:space="preserve">Figura </w:t>
      </w:r>
      <w:r w:rsidR="0073158C">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439C3E8" w:rsidR="00D51047" w:rsidRDefault="00D51047" w:rsidP="00D51047">
      <w:pPr>
        <w:pStyle w:val="Legenda"/>
        <w:keepNext/>
      </w:pPr>
      <w:bookmarkStart w:id="479" w:name="_Ref527140900"/>
      <w:r>
        <w:t xml:space="preserve">Figura </w:t>
      </w:r>
      <w:fldSimple w:instr=" SEQ Figura \* ARABIC ">
        <w:r w:rsidR="0073158C">
          <w:rPr>
            <w:noProof/>
          </w:rPr>
          <w:t>6</w:t>
        </w:r>
      </w:fldSimple>
      <w:bookmarkEnd w:id="479"/>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xml:space="preserve">), são </w:t>
      </w:r>
      <w:r w:rsidR="005262D6">
        <w:lastRenderedPageBreak/>
        <w:t>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80" w:name="_Toc20734977"/>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80"/>
    </w:p>
    <w:p w14:paraId="4DD245A6" w14:textId="77777777" w:rsidR="00CB3C88" w:rsidRDefault="00CB3C88" w:rsidP="00952162"/>
    <w:p w14:paraId="16C6DBA1" w14:textId="37BD17FF"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73158C">
        <w:t xml:space="preserve">Figura </w:t>
      </w:r>
      <w:r w:rsidR="0073158C">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3BC75930" w:rsidR="009B1B55" w:rsidRDefault="009B1B55" w:rsidP="00952162">
      <w:pPr>
        <w:pStyle w:val="Legenda"/>
        <w:keepNext/>
      </w:pPr>
      <w:bookmarkStart w:id="481" w:name="_Ref527049055"/>
      <w:r>
        <w:t xml:space="preserve">Figura </w:t>
      </w:r>
      <w:fldSimple w:instr=" SEQ Figura \* ARABIC ">
        <w:r w:rsidR="0073158C">
          <w:rPr>
            <w:noProof/>
          </w:rPr>
          <w:t>7</w:t>
        </w:r>
      </w:fldSimple>
      <w:bookmarkEnd w:id="48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94BEDD3"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482" w:author="Ryan Lemos" w:date="2019-09-30T11:22:00Z">
        <w:r w:rsidR="0073158C">
          <w:t xml:space="preserve">Figura </w:t>
        </w:r>
        <w:r w:rsidR="0073158C">
          <w:rPr>
            <w:noProof/>
          </w:rPr>
          <w:t>7</w:t>
        </w:r>
      </w:ins>
      <w:del w:id="483" w:author="Ryan Lemos" w:date="2019-09-28T11:17:00Z">
        <w:r w:rsidR="00640D2B" w:rsidDel="00B70A30">
          <w:delText xml:space="preserve">Figura </w:delText>
        </w:r>
        <w:r w:rsidR="00640D2B" w:rsidDel="00B70A30">
          <w:rPr>
            <w:noProof/>
          </w:rPr>
          <w:delText>8</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lastRenderedPageBreak/>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38E7465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73158C">
        <w:t xml:space="preserve">Figura </w:t>
      </w:r>
      <w:r w:rsidR="0073158C">
        <w:rPr>
          <w:noProof/>
        </w:rPr>
        <w:t>8</w:t>
      </w:r>
      <w:r>
        <w:fldChar w:fldCharType="end"/>
      </w:r>
      <w:r>
        <w:t>, que relata um processo de compra de um determinado item.</w:t>
      </w:r>
    </w:p>
    <w:p w14:paraId="2819395E" w14:textId="77777777" w:rsidR="00C91611" w:rsidRDefault="00C91611" w:rsidP="009B1B55"/>
    <w:p w14:paraId="6ABA8092" w14:textId="6A77A903" w:rsidR="00C91611" w:rsidRDefault="00C91611" w:rsidP="00952162">
      <w:pPr>
        <w:pStyle w:val="Legenda"/>
        <w:keepNext/>
      </w:pPr>
      <w:bookmarkStart w:id="484" w:name="_Ref527053242"/>
      <w:r>
        <w:t xml:space="preserve">Figura </w:t>
      </w:r>
      <w:fldSimple w:instr=" SEQ Figura \* ARABIC ">
        <w:r w:rsidR="0073158C">
          <w:rPr>
            <w:noProof/>
          </w:rPr>
          <w:t>8</w:t>
        </w:r>
      </w:fldSimple>
      <w:bookmarkEnd w:id="484"/>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6A012769"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485" w:author="Ryan Lemos" w:date="2019-09-30T11:22:00Z">
        <w:r w:rsidR="0073158C">
          <w:t xml:space="preserve">Figura </w:t>
        </w:r>
        <w:r w:rsidR="0073158C">
          <w:rPr>
            <w:noProof/>
          </w:rPr>
          <w:t>9</w:t>
        </w:r>
      </w:ins>
      <w:del w:id="486" w:author="Ryan Lemos" w:date="2019-09-28T11:17:00Z">
        <w:r w:rsidR="00640D2B" w:rsidDel="00B70A30">
          <w:delText xml:space="preserve">Figura </w:delText>
        </w:r>
        <w:r w:rsidR="00640D2B" w:rsidDel="00B70A30">
          <w:rPr>
            <w:noProof/>
          </w:rPr>
          <w:delText>10</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73158C">
        <w:t xml:space="preserve">Figura </w:t>
      </w:r>
      <w:r w:rsidR="0073158C">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6C26CEC1" w:rsidR="000C5598" w:rsidRDefault="000C5598" w:rsidP="00952162">
      <w:pPr>
        <w:pStyle w:val="Legenda"/>
        <w:keepNext/>
      </w:pPr>
      <w:bookmarkStart w:id="487" w:name="_Ref527053785"/>
      <w:r>
        <w:lastRenderedPageBreak/>
        <w:t xml:space="preserve">Figura </w:t>
      </w:r>
      <w:fldSimple w:instr=" SEQ Figura \* ARABIC ">
        <w:r w:rsidR="0073158C">
          <w:rPr>
            <w:noProof/>
          </w:rPr>
          <w:t>9</w:t>
        </w:r>
      </w:fldSimple>
      <w:bookmarkEnd w:id="487"/>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395F64CC"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73158C">
        <w:t xml:space="preserve">Figura </w:t>
      </w:r>
      <w:r w:rsidR="0073158C">
        <w:rPr>
          <w:noProof/>
        </w:rPr>
        <w:t>10</w:t>
      </w:r>
      <w:r w:rsidR="00442213">
        <w:fldChar w:fldCharType="end"/>
      </w:r>
      <w:r w:rsidR="00442213">
        <w:t xml:space="preserve">. </w:t>
      </w:r>
    </w:p>
    <w:p w14:paraId="55ABC2B9" w14:textId="77777777" w:rsidR="00442213" w:rsidRDefault="00442213" w:rsidP="00B51C84"/>
    <w:p w14:paraId="395A20AE" w14:textId="744B85E7" w:rsidR="00442213" w:rsidRDefault="00442213" w:rsidP="00952162">
      <w:pPr>
        <w:pStyle w:val="Legenda"/>
        <w:keepNext/>
      </w:pPr>
      <w:bookmarkStart w:id="488" w:name="_Ref527057497"/>
      <w:r>
        <w:t xml:space="preserve">Figura </w:t>
      </w:r>
      <w:fldSimple w:instr=" SEQ Figura \* ARABIC ">
        <w:r w:rsidR="0073158C">
          <w:rPr>
            <w:noProof/>
          </w:rPr>
          <w:t>10</w:t>
        </w:r>
      </w:fldSimple>
      <w:bookmarkEnd w:id="488"/>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13D8B871"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73158C">
        <w:t xml:space="preserve">Figura </w:t>
      </w:r>
      <w:r w:rsidR="0073158C">
        <w:rPr>
          <w:noProof/>
        </w:rPr>
        <w:t>11</w:t>
      </w:r>
      <w:r>
        <w:fldChar w:fldCharType="end"/>
      </w:r>
      <w:r>
        <w:t xml:space="preserve">. </w:t>
      </w:r>
    </w:p>
    <w:p w14:paraId="63ABDE0D" w14:textId="77777777" w:rsidR="00E33640" w:rsidRDefault="00E33640" w:rsidP="009E0F65"/>
    <w:p w14:paraId="53728571" w14:textId="69A6C3F4" w:rsidR="000337A3" w:rsidRDefault="000337A3" w:rsidP="00952162">
      <w:pPr>
        <w:pStyle w:val="Legenda"/>
        <w:keepNext/>
      </w:pPr>
      <w:bookmarkStart w:id="489" w:name="_Ref527059135"/>
      <w:r>
        <w:t xml:space="preserve">Figura </w:t>
      </w:r>
      <w:fldSimple w:instr=" SEQ Figura \* ARABIC ">
        <w:r w:rsidR="0073158C">
          <w:rPr>
            <w:noProof/>
          </w:rPr>
          <w:t>11</w:t>
        </w:r>
      </w:fldSimple>
      <w:bookmarkEnd w:id="489"/>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90" w:name="_Ref528268444"/>
      <w:bookmarkStart w:id="491" w:name="_Toc20734978"/>
      <w:r>
        <w:t xml:space="preserve">Metodologia </w:t>
      </w:r>
      <w:r w:rsidR="00DD30FE">
        <w:t>Ágil</w:t>
      </w:r>
      <w:bookmarkEnd w:id="490"/>
      <w:bookmarkEnd w:id="491"/>
    </w:p>
    <w:p w14:paraId="45BFF314" w14:textId="77777777" w:rsidR="00A82B12" w:rsidRDefault="00A82B12" w:rsidP="00A82B12"/>
    <w:p w14:paraId="6FDD32D6" w14:textId="5E226F69"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73158C">
        <w:t xml:space="preserve">Figura </w:t>
      </w:r>
      <w:r w:rsidR="0073158C">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7FCB57A" w:rsidR="00D069A7" w:rsidRDefault="00D069A7" w:rsidP="00952162">
      <w:pPr>
        <w:pStyle w:val="Legenda"/>
        <w:keepNext/>
      </w:pPr>
      <w:bookmarkStart w:id="492" w:name="_Ref526797528"/>
      <w:r>
        <w:t xml:space="preserve">Figura </w:t>
      </w:r>
      <w:fldSimple w:instr=" SEQ Figura \* ARABIC ">
        <w:r w:rsidR="0073158C">
          <w:rPr>
            <w:noProof/>
          </w:rPr>
          <w:t>12</w:t>
        </w:r>
      </w:fldSimple>
      <w:bookmarkEnd w:id="492"/>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5B861C7F"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ins w:id="493" w:author="Ryan Lemos" w:date="2019-09-30T11:22:00Z">
        <w:r w:rsidR="0073158C">
          <w:t>2.2.3.3</w:t>
        </w:r>
      </w:ins>
      <w:del w:id="494" w:author="Ryan Lemos" w:date="2019-09-28T11:17:00Z">
        <w:r w:rsidR="00640D2B" w:rsidDel="00B70A30">
          <w:delText>5.2.3.5</w:delText>
        </w:r>
      </w:del>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495" w:name="_Ref527668666"/>
      <w:bookmarkStart w:id="496" w:name="_Toc20734979"/>
      <w:r w:rsidRPr="00952162">
        <w:rPr>
          <w:i/>
        </w:rPr>
        <w:t xml:space="preserve">Extreme </w:t>
      </w:r>
      <w:proofErr w:type="spellStart"/>
      <w:r w:rsidRPr="00952162">
        <w:rPr>
          <w:i/>
        </w:rPr>
        <w:t>Programming</w:t>
      </w:r>
      <w:proofErr w:type="spellEnd"/>
      <w:r w:rsidR="00B26489">
        <w:t xml:space="preserve"> </w:t>
      </w:r>
      <w:r>
        <w:t>(XP)</w:t>
      </w:r>
      <w:bookmarkEnd w:id="495"/>
      <w:bookmarkEnd w:id="496"/>
    </w:p>
    <w:p w14:paraId="1535B8CA" w14:textId="77777777" w:rsidR="00393E6F" w:rsidRPr="008D625B" w:rsidRDefault="00393E6F" w:rsidP="00393E6F"/>
    <w:p w14:paraId="48FEE251" w14:textId="1BEC49C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45DCD5A2" w:rsidR="00F03DA2" w:rsidRDefault="00F03DA2" w:rsidP="00F03DA2">
      <w:pPr>
        <w:pStyle w:val="Legenda"/>
        <w:keepNext/>
      </w:pPr>
      <w:r>
        <w:t xml:space="preserve">Figura </w:t>
      </w:r>
      <w:fldSimple w:instr=" SEQ Figura \* ARABIC ">
        <w:r w:rsidR="0073158C">
          <w:rPr>
            <w:noProof/>
          </w:rPr>
          <w:t>13</w:t>
        </w:r>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1E92610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proofErr w:type="gramStart"/>
      <w:r>
        <w:t>o mesmo</w:t>
      </w:r>
      <w:proofErr w:type="gramEnd"/>
      <w:r>
        <w:t xml:space="preserve">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w:t>
      </w:r>
      <w:r w:rsidR="00B116AB">
        <w:lastRenderedPageBreak/>
        <w:t xml:space="preserve">“[...]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w:t>
      </w:r>
      <w:proofErr w:type="spellStart"/>
      <w:r w:rsidR="0064714D">
        <w:t>Hirama</w:t>
      </w:r>
      <w:proofErr w:type="spellEnd"/>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497" w:name="_Toc20734980"/>
      <w:r>
        <w:t xml:space="preserve">Tecnologias para desenvolvimento </w:t>
      </w:r>
      <w:r w:rsidR="00D61CB9">
        <w:t>WEB</w:t>
      </w:r>
      <w:bookmarkEnd w:id="497"/>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498"/>
      <w:commentRangeEnd w:id="498"/>
      <w:r w:rsidR="00C16820">
        <w:rPr>
          <w:rStyle w:val="Refdecomentrio"/>
        </w:rPr>
        <w:commentReference w:id="498"/>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 w14:paraId="0CB77F7E" w14:textId="52D23FB1" w:rsidR="009B7397" w:rsidRDefault="00775631" w:rsidP="00775631">
      <w:pPr>
        <w:pStyle w:val="Ttulo4"/>
      </w:pPr>
      <w:bookmarkStart w:id="499" w:name="_Toc20734981"/>
      <w:r>
        <w:t xml:space="preserve">Navegadores </w:t>
      </w:r>
      <w:commentRangeStart w:id="500"/>
      <w:r>
        <w:t>Web</w:t>
      </w:r>
      <w:commentRangeEnd w:id="500"/>
      <w:r w:rsidR="00DF1ECF">
        <w:rPr>
          <w:rStyle w:val="Refdecomentrio"/>
          <w:iCs w:val="0"/>
        </w:rPr>
        <w:commentReference w:id="500"/>
      </w:r>
      <w:bookmarkEnd w:id="499"/>
    </w:p>
    <w:p w14:paraId="66E2520C" w14:textId="77777777" w:rsidR="002D0367" w:rsidRPr="00B70A30" w:rsidRDefault="002D0367" w:rsidP="00B70A30"/>
    <w:p w14:paraId="09DCB5E0" w14:textId="08BB47CD" w:rsidR="00BB5564" w:rsidRPr="00BB5564" w:rsidRDefault="002D0367">
      <w:pPr>
        <w:pStyle w:val="Ttulo4"/>
      </w:pPr>
      <w:bookmarkStart w:id="501" w:name="_Toc20734982"/>
      <w:r>
        <w:t xml:space="preserve">Visual Studio </w:t>
      </w:r>
      <w:proofErr w:type="spellStart"/>
      <w:r>
        <w:t>Code</w:t>
      </w:r>
      <w:proofErr w:type="spellEnd"/>
      <w:r>
        <w:t xml:space="preserve"> (</w:t>
      </w:r>
      <w:commentRangeStart w:id="502"/>
      <w:r>
        <w:t>VSCODE</w:t>
      </w:r>
      <w:commentRangeEnd w:id="502"/>
      <w:r w:rsidR="00BB5564">
        <w:rPr>
          <w:rStyle w:val="Refdecomentrio"/>
          <w:iCs w:val="0"/>
        </w:rPr>
        <w:commentReference w:id="502"/>
      </w:r>
      <w:r>
        <w:t>)</w:t>
      </w:r>
      <w:bookmarkEnd w:id="501"/>
    </w:p>
    <w:p w14:paraId="6D5C70EB" w14:textId="77777777" w:rsidR="00775631" w:rsidRPr="00775631" w:rsidRDefault="00775631"/>
    <w:p w14:paraId="1E9906B9" w14:textId="77777777" w:rsidR="00D61CB9" w:rsidRPr="00D8016C" w:rsidRDefault="0034001E" w:rsidP="00D61CB9">
      <w:pPr>
        <w:pStyle w:val="Ttulo4"/>
        <w:rPr>
          <w:lang w:val="en-US"/>
        </w:rPr>
      </w:pPr>
      <w:bookmarkStart w:id="503" w:name="_Toc20734983"/>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503"/>
    </w:p>
    <w:p w14:paraId="6FA39729" w14:textId="77777777" w:rsidR="00CA0AB3" w:rsidRPr="00D8016C" w:rsidRDefault="00CA0AB3" w:rsidP="00952162">
      <w:pPr>
        <w:rPr>
          <w:lang w:val="en-US"/>
        </w:rPr>
      </w:pPr>
    </w:p>
    <w:p w14:paraId="71EAE352" w14:textId="5B4C534C"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73158C">
        <w:t xml:space="preserve">Figura </w:t>
      </w:r>
      <w:r w:rsidR="0073158C">
        <w:rPr>
          <w:noProof/>
        </w:rPr>
        <w:t>14</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12AACC01" w:rsidR="001C7EEF" w:rsidRDefault="001C7EEF" w:rsidP="00952162">
      <w:pPr>
        <w:pStyle w:val="Legenda"/>
        <w:keepNext/>
      </w:pPr>
      <w:bookmarkStart w:id="504" w:name="_Ref526671958"/>
      <w:r>
        <w:t xml:space="preserve">Figura </w:t>
      </w:r>
      <w:fldSimple w:instr=" SEQ Figura \* ARABIC ">
        <w:r w:rsidR="0073158C">
          <w:rPr>
            <w:noProof/>
          </w:rPr>
          <w:t>14</w:t>
        </w:r>
      </w:fldSimple>
      <w:bookmarkEnd w:id="504"/>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505" w:name="_Toc20734984"/>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505"/>
    </w:p>
    <w:p w14:paraId="41EF115A" w14:textId="77777777" w:rsidR="00510265" w:rsidRDefault="00510265" w:rsidP="00510265"/>
    <w:p w14:paraId="0B79814A" w14:textId="2E4EF1D9"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73158C">
        <w:t xml:space="preserve">Figura </w:t>
      </w:r>
      <w:r w:rsidR="0073158C">
        <w:rPr>
          <w:noProof/>
        </w:rPr>
        <w:t>15</w:t>
      </w:r>
      <w:r w:rsidR="005555D4">
        <w:fldChar w:fldCharType="end"/>
      </w:r>
      <w:r w:rsidR="003A3433">
        <w:t xml:space="preserve">. </w:t>
      </w:r>
    </w:p>
    <w:p w14:paraId="4F61B452" w14:textId="77777777" w:rsidR="00113E53" w:rsidRDefault="00113E53" w:rsidP="00952162">
      <w:pPr>
        <w:pStyle w:val="Fontes"/>
      </w:pPr>
    </w:p>
    <w:p w14:paraId="724F8FB8" w14:textId="312D3C2C" w:rsidR="00211EBC" w:rsidRDefault="00211EBC" w:rsidP="00952162">
      <w:pPr>
        <w:pStyle w:val="Legenda"/>
        <w:keepNext/>
      </w:pPr>
      <w:bookmarkStart w:id="506" w:name="_Ref527141144"/>
      <w:r>
        <w:lastRenderedPageBreak/>
        <w:t xml:space="preserve">Figura </w:t>
      </w:r>
      <w:fldSimple w:instr=" SEQ Figura \* ARABIC ">
        <w:r w:rsidR="0073158C">
          <w:rPr>
            <w:noProof/>
          </w:rPr>
          <w:t>15</w:t>
        </w:r>
      </w:fldSimple>
      <w:bookmarkEnd w:id="506"/>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1C2F34E9"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73158C">
        <w:t xml:space="preserve">Figura </w:t>
      </w:r>
      <w:r w:rsidR="0073158C">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411E69B8" w:rsidR="00402C84" w:rsidRDefault="00402C84" w:rsidP="00952162">
      <w:pPr>
        <w:pStyle w:val="Legenda"/>
        <w:keepNext/>
      </w:pPr>
      <w:bookmarkStart w:id="507" w:name="_Ref527141178"/>
      <w:r>
        <w:t xml:space="preserve">Figura </w:t>
      </w:r>
      <w:fldSimple w:instr=" SEQ Figura \* ARABIC ">
        <w:r w:rsidR="0073158C">
          <w:rPr>
            <w:noProof/>
          </w:rPr>
          <w:t>16</w:t>
        </w:r>
      </w:fldSimple>
      <w:bookmarkEnd w:id="507"/>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2ADB7075"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73158C">
        <w:t xml:space="preserve">Figura </w:t>
      </w:r>
      <w:r w:rsidR="0073158C">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73158C">
        <w:t xml:space="preserve">Figura </w:t>
      </w:r>
      <w:r w:rsidR="0073158C">
        <w:rPr>
          <w:noProof/>
        </w:rPr>
        <w:t>17</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508" w:name="_Ref526690766"/>
    </w:p>
    <w:p w14:paraId="1ACE1E16" w14:textId="278D1342" w:rsidR="00130966" w:rsidRDefault="00130966" w:rsidP="00952162">
      <w:pPr>
        <w:pStyle w:val="Legenda"/>
        <w:keepNext/>
      </w:pPr>
      <w:bookmarkStart w:id="509" w:name="_Ref527141224"/>
      <w:r>
        <w:lastRenderedPageBreak/>
        <w:t xml:space="preserve">Figura </w:t>
      </w:r>
      <w:fldSimple w:instr=" SEQ Figura \* ARABIC ">
        <w:r w:rsidR="0073158C">
          <w:rPr>
            <w:noProof/>
          </w:rPr>
          <w:t>17</w:t>
        </w:r>
      </w:fldSimple>
      <w:bookmarkEnd w:id="508"/>
      <w:bookmarkEnd w:id="509"/>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165A37B2"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73158C">
        <w:t xml:space="preserve">Figura </w:t>
      </w:r>
      <w:r w:rsidR="0073158C">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0909A8B" w:rsidR="00322554" w:rsidRDefault="00322554" w:rsidP="00952162">
      <w:pPr>
        <w:pStyle w:val="Legenda"/>
        <w:keepNext/>
      </w:pPr>
      <w:bookmarkStart w:id="510" w:name="_Ref527043688"/>
      <w:r>
        <w:t xml:space="preserve">Figura </w:t>
      </w:r>
      <w:fldSimple w:instr=" SEQ Figura \* ARABIC ">
        <w:r w:rsidR="0073158C">
          <w:rPr>
            <w:noProof/>
          </w:rPr>
          <w:t>18</w:t>
        </w:r>
      </w:fldSimple>
      <w:bookmarkEnd w:id="510"/>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57E7D4BA" w:rsidR="00CB211B" w:rsidRDefault="00A80249">
      <w:r>
        <w:t xml:space="preserve">A sintaxe CSS segue o modelo descrito pela </w:t>
      </w:r>
      <w:r>
        <w:fldChar w:fldCharType="begin"/>
      </w:r>
      <w:r>
        <w:instrText xml:space="preserve"> REF _Ref527141224 \h </w:instrText>
      </w:r>
      <w:r>
        <w:fldChar w:fldCharType="separate"/>
      </w:r>
      <w:r w:rsidR="0073158C">
        <w:t xml:space="preserve">Figura </w:t>
      </w:r>
      <w:r w:rsidR="0073158C">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73158C">
        <w:t xml:space="preserve">Figura </w:t>
      </w:r>
      <w:r w:rsidR="0073158C">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73158C">
        <w:t xml:space="preserve">Figura </w:t>
      </w:r>
      <w:r w:rsidR="0073158C">
        <w:rPr>
          <w:noProof/>
        </w:rPr>
        <w:t>18</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73158C">
        <w:t xml:space="preserve">Figura </w:t>
      </w:r>
      <w:r w:rsidR="0073158C">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129C80E2" w:rsidR="00130966" w:rsidRDefault="00130966" w:rsidP="00952162">
      <w:pPr>
        <w:pStyle w:val="Legenda"/>
        <w:keepNext/>
      </w:pPr>
      <w:bookmarkStart w:id="511" w:name="_Ref526690737"/>
      <w:r>
        <w:lastRenderedPageBreak/>
        <w:t xml:space="preserve">Figura </w:t>
      </w:r>
      <w:fldSimple w:instr=" SEQ Figura \* ARABIC ">
        <w:r w:rsidR="0073158C">
          <w:rPr>
            <w:noProof/>
          </w:rPr>
          <w:t>19</w:t>
        </w:r>
      </w:fldSimple>
      <w:bookmarkEnd w:id="511"/>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512" w:name="_Toc20734985"/>
      <w:proofErr w:type="spellStart"/>
      <w:r>
        <w:t>MaterializeCSS</w:t>
      </w:r>
      <w:bookmarkEnd w:id="512"/>
      <w:proofErr w:type="spellEnd"/>
    </w:p>
    <w:p w14:paraId="3AE3CD20" w14:textId="77777777" w:rsidR="00705B26" w:rsidRDefault="00705B26" w:rsidP="00705B26"/>
    <w:p w14:paraId="504128E1" w14:textId="0AC732EF"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513" w:name="_Toc20734986"/>
      <w:proofErr w:type="spellStart"/>
      <w:r w:rsidRPr="003635FC">
        <w:t>J</w:t>
      </w:r>
      <w:r w:rsidR="0034001E" w:rsidRPr="003635FC">
        <w:t>ava</w:t>
      </w:r>
      <w:r w:rsidRPr="003635FC">
        <w:t>S</w:t>
      </w:r>
      <w:r w:rsidR="0034001E" w:rsidRPr="003635FC">
        <w:t>cript</w:t>
      </w:r>
      <w:proofErr w:type="spellEnd"/>
      <w:r w:rsidR="004B14A6">
        <w:t xml:space="preserve"> (JS)</w:t>
      </w:r>
      <w:bookmarkEnd w:id="513"/>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183EFE70"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73158C">
        <w:t xml:space="preserve">Figura </w:t>
      </w:r>
      <w:r w:rsidR="0073158C">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73158C">
        <w:t xml:space="preserve">Figura </w:t>
      </w:r>
      <w:r w:rsidR="0073158C">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73158C">
        <w:t xml:space="preserve">Figura </w:t>
      </w:r>
      <w:r w:rsidR="0073158C">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5739042E" w:rsidR="00BC5765" w:rsidRDefault="00BC5765" w:rsidP="00952162">
      <w:pPr>
        <w:pStyle w:val="Legenda"/>
        <w:keepNext/>
      </w:pPr>
      <w:bookmarkStart w:id="514" w:name="_Ref527139744"/>
      <w:bookmarkStart w:id="515" w:name="_Ref526686669"/>
      <w:r>
        <w:t xml:space="preserve">Figura </w:t>
      </w:r>
      <w:fldSimple w:instr=" SEQ Figura \* ARABIC ">
        <w:r w:rsidR="0073158C">
          <w:rPr>
            <w:noProof/>
          </w:rPr>
          <w:t>20</w:t>
        </w:r>
      </w:fldSimple>
      <w:bookmarkEnd w:id="514"/>
      <w:r>
        <w:t xml:space="preserve"> - Exemplo de uso do </w:t>
      </w:r>
      <w:r w:rsidR="00A95801">
        <w:rPr>
          <w:noProof/>
        </w:rPr>
        <w:t>JavaScript</w:t>
      </w:r>
      <w:r w:rsidR="00A95801">
        <w:t xml:space="preserve"> </w:t>
      </w:r>
      <w:r>
        <w:t>diretamente no HTML</w:t>
      </w:r>
      <w:bookmarkEnd w:id="515"/>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9F3F3E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73158C">
        <w:t xml:space="preserve">Figura </w:t>
      </w:r>
      <w:r w:rsidR="0073158C">
        <w:rPr>
          <w:noProof/>
        </w:rPr>
        <w:t>21</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F5F76A" w:rsidR="00C8070A" w:rsidRDefault="00C8070A" w:rsidP="00952162">
      <w:pPr>
        <w:pStyle w:val="Legenda"/>
        <w:keepNext/>
      </w:pPr>
      <w:bookmarkStart w:id="516" w:name="_Ref526686696"/>
      <w:r>
        <w:t xml:space="preserve">Figura </w:t>
      </w:r>
      <w:fldSimple w:instr=" SEQ Figura \* ARABIC ">
        <w:r w:rsidR="0073158C">
          <w:rPr>
            <w:noProof/>
          </w:rPr>
          <w:t>21</w:t>
        </w:r>
      </w:fldSimple>
      <w:bookmarkEnd w:id="516"/>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3DA7075A" w14:textId="77777777" w:rsidR="00BB5564" w:rsidRDefault="00BB5564" w:rsidP="00A131B7">
      <w:pPr>
        <w:pStyle w:val="Fontes"/>
      </w:pPr>
    </w:p>
    <w:p w14:paraId="4A705CDA" w14:textId="3EFF4082" w:rsidR="00BB5564" w:rsidRDefault="00BB5564" w:rsidP="00B70A30">
      <w:pPr>
        <w:pStyle w:val="Ttulo4"/>
      </w:pPr>
      <w:bookmarkStart w:id="517" w:name="_Toc2073498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518"/>
      <w:r>
        <w:t>JSON</w:t>
      </w:r>
      <w:commentRangeEnd w:id="518"/>
      <w:r w:rsidR="00436BE6">
        <w:rPr>
          <w:rStyle w:val="Refdecomentrio"/>
          <w:iCs w:val="0"/>
        </w:rPr>
        <w:commentReference w:id="518"/>
      </w:r>
      <w:r>
        <w:t>)</w:t>
      </w:r>
      <w:bookmarkEnd w:id="517"/>
    </w:p>
    <w:p w14:paraId="079423C5" w14:textId="592CEE2C" w:rsidR="00046874" w:rsidRDefault="00046874">
      <w:pPr>
        <w:spacing w:line="240" w:lineRule="auto"/>
        <w:ind w:firstLine="0"/>
        <w:jc w:val="left"/>
        <w:outlineLvl w:val="9"/>
        <w:rPr>
          <w:iCs/>
        </w:rPr>
      </w:pPr>
    </w:p>
    <w:p w14:paraId="75FA7CF4" w14:textId="025B673C" w:rsidR="0041581A" w:rsidRDefault="0041581A" w:rsidP="0041581A">
      <w:pPr>
        <w:pStyle w:val="Ttulo4"/>
      </w:pPr>
      <w:bookmarkStart w:id="519" w:name="_Toc20734988"/>
      <w:proofErr w:type="spellStart"/>
      <w:r>
        <w:t>TypeScript</w:t>
      </w:r>
      <w:bookmarkEnd w:id="519"/>
      <w:proofErr w:type="spellEnd"/>
    </w:p>
    <w:p w14:paraId="7B5E8BF2" w14:textId="77777777" w:rsidR="00755FAF" w:rsidRPr="00532250" w:rsidRDefault="00755FAF" w:rsidP="005B582B"/>
    <w:p w14:paraId="5FDE7B7F" w14:textId="094301C6" w:rsidR="00073CBF" w:rsidRDefault="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w:t>
      </w:r>
      <w:r w:rsidR="00073CBF">
        <w:lastRenderedPageBreak/>
        <w:t xml:space="preserve">navegadores.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proofErr w:type="spellStart"/>
      <w:r w:rsidR="00D534F8" w:rsidRPr="00D534F8">
        <w:rPr>
          <w:i/>
        </w:rPr>
        <w:t>string</w:t>
      </w:r>
      <w:proofErr w:type="spellEnd"/>
      <w:r w:rsidR="00073CBF">
        <w:t>, como também definindo o tipo de retorno das funções das classes.</w:t>
      </w:r>
    </w:p>
    <w:p w14:paraId="3241CB8D" w14:textId="77777777" w:rsidR="00D534F8" w:rsidRDefault="00D534F8"/>
    <w:p w14:paraId="212AAE60" w14:textId="24A2FF50" w:rsidR="00A1768E" w:rsidRDefault="00A1768E" w:rsidP="00A1768E">
      <w:pPr>
        <w:pStyle w:val="Legenda"/>
        <w:keepNext/>
      </w:pPr>
      <w:r>
        <w:t xml:space="preserve">Figura </w:t>
      </w:r>
      <w:fldSimple w:instr=" SEQ Figura \* ARABIC ">
        <w:r w:rsidR="0073158C">
          <w:rPr>
            <w:noProof/>
          </w:rPr>
          <w:t>22</w:t>
        </w:r>
      </w:fldSimple>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 xml:space="preserve">utilizando o Visual Studio </w:t>
      </w:r>
      <w:proofErr w:type="spellStart"/>
      <w:r>
        <w:t>Code</w:t>
      </w:r>
      <w:proofErr w:type="spellEnd"/>
      <w:r>
        <w:t>.</w:t>
      </w:r>
    </w:p>
    <w:p w14:paraId="49639A4E" w14:textId="77777777" w:rsidR="00676588" w:rsidRDefault="00676588"/>
    <w:p w14:paraId="0D236BEB" w14:textId="7CF834FF" w:rsidR="00676588" w:rsidRDefault="00C05B5C" w:rsidP="00676588">
      <w:pPr>
        <w:pStyle w:val="Ttulo4"/>
      </w:pPr>
      <w:bookmarkStart w:id="520" w:name="_Toc20734989"/>
      <w:r>
        <w:t>Angular</w:t>
      </w:r>
      <w:bookmarkEnd w:id="520"/>
    </w:p>
    <w:p w14:paraId="59161E49" w14:textId="24134187" w:rsidR="00073CBF" w:rsidRPr="00532250" w:rsidRDefault="00073CBF" w:rsidP="005B582B"/>
    <w:p w14:paraId="22EFD816" w14:textId="15FA1802"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512162">
        <w:t>2019b</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lastRenderedPageBreak/>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521" w:name="_Toc2073499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521"/>
    </w:p>
    <w:p w14:paraId="68EE7F90" w14:textId="77777777" w:rsidR="008D625B" w:rsidRDefault="008D625B" w:rsidP="008D625B"/>
    <w:p w14:paraId="20A0AB01" w14:textId="6F34D83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73158C">
        <w:t xml:space="preserve">Figura </w:t>
      </w:r>
      <w:r w:rsidR="0073158C">
        <w:rPr>
          <w:noProof/>
        </w:rPr>
        <w:t>23</w:t>
      </w:r>
      <w:r w:rsidR="009113A0">
        <w:fldChar w:fldCharType="end"/>
      </w:r>
      <w:r w:rsidR="00B674FC">
        <w:t>.</w:t>
      </w:r>
    </w:p>
    <w:p w14:paraId="4ECD0A39" w14:textId="77777777" w:rsidR="00B674FC" w:rsidRDefault="00B674FC" w:rsidP="00135E22">
      <w:pPr>
        <w:ind w:firstLine="0"/>
      </w:pPr>
    </w:p>
    <w:p w14:paraId="2B0E03C6" w14:textId="6FC08C3F" w:rsidR="009113A0" w:rsidRDefault="009113A0" w:rsidP="00FC0021">
      <w:pPr>
        <w:pStyle w:val="Legenda"/>
        <w:keepNext/>
      </w:pPr>
      <w:bookmarkStart w:id="522" w:name="_Ref526523847"/>
      <w:r>
        <w:t xml:space="preserve">Figura </w:t>
      </w:r>
      <w:fldSimple w:instr=" SEQ Figura \* ARABIC ">
        <w:r w:rsidR="0073158C">
          <w:rPr>
            <w:noProof/>
          </w:rPr>
          <w:t>23</w:t>
        </w:r>
      </w:fldSimple>
      <w:bookmarkEnd w:id="522"/>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9"/>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lastRenderedPageBreak/>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14BB7D69" w:rsidR="00B65AD2" w:rsidRDefault="00B65AD2" w:rsidP="008D625B">
      <w:r>
        <w:t xml:space="preserve">A utilização do PHP neste trabalho se </w:t>
      </w:r>
      <w:r w:rsidR="00D872C7">
        <w:t xml:space="preserve">fez </w:t>
      </w:r>
      <w:r>
        <w:t xml:space="preserve">por meio do </w:t>
      </w:r>
      <w:r w:rsidRPr="00952162">
        <w:rPr>
          <w:i/>
        </w:rPr>
        <w:t>Framework</w:t>
      </w:r>
      <w:r>
        <w:t xml:space="preserve"> </w:t>
      </w:r>
      <w:proofErr w:type="spellStart"/>
      <w:r>
        <w:t>Laravel</w:t>
      </w:r>
      <w:proofErr w:type="spellEnd"/>
      <w:r>
        <w:t xml:space="preserve">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ins w:id="523" w:author="Ryan Lemos" w:date="2019-09-30T11:22:00Z">
        <w:r w:rsidR="0073158C">
          <w:t>2.2.4.12</w:t>
        </w:r>
      </w:ins>
      <w:del w:id="524" w:author="Ryan Lemos" w:date="2019-09-28T11:17:00Z">
        <w:r w:rsidR="00D872C7" w:rsidDel="00B70A30">
          <w:delText>2.2.4.8</w:delText>
        </w:r>
      </w:del>
      <w:r w:rsidR="0097794D">
        <w:fldChar w:fldCharType="end"/>
      </w:r>
      <w:r>
        <w:t xml:space="preserve">. </w:t>
      </w:r>
    </w:p>
    <w:p w14:paraId="1077B4A1" w14:textId="77777777" w:rsidR="002C2BEC" w:rsidRDefault="002C2BEC" w:rsidP="008D625B"/>
    <w:p w14:paraId="0ED7ECBD" w14:textId="557684CF" w:rsidR="00755810" w:rsidRDefault="002C2BEC" w:rsidP="002C2BEC">
      <w:pPr>
        <w:pStyle w:val="Ttulo4"/>
      </w:pPr>
      <w:bookmarkStart w:id="525" w:name="_Toc20734991"/>
      <w:commentRangeStart w:id="526"/>
      <w:r>
        <w:t>PHPUNIT</w:t>
      </w:r>
      <w:commentRangeEnd w:id="526"/>
      <w:r>
        <w:rPr>
          <w:rStyle w:val="Refdecomentrio"/>
          <w:iCs w:val="0"/>
        </w:rPr>
        <w:commentReference w:id="526"/>
      </w:r>
      <w:bookmarkEnd w:id="525"/>
    </w:p>
    <w:p w14:paraId="3ED1E805" w14:textId="77777777" w:rsidR="002C2BEC" w:rsidRPr="002C2BEC" w:rsidRDefault="002C2BEC"/>
    <w:p w14:paraId="0CA1CC08" w14:textId="77777777" w:rsidR="00D61CB9" w:rsidRDefault="00B9427B" w:rsidP="00D61CB9">
      <w:pPr>
        <w:pStyle w:val="Ttulo4"/>
      </w:pPr>
      <w:bookmarkStart w:id="527" w:name="_Ref526533823"/>
      <w:bookmarkStart w:id="528" w:name="_Toc20734992"/>
      <w:commentRangeStart w:id="529"/>
      <w:r w:rsidRPr="00952162">
        <w:rPr>
          <w:i/>
        </w:rPr>
        <w:t>Framework</w:t>
      </w:r>
      <w:commentRangeEnd w:id="529"/>
      <w:r w:rsidR="002C2BEC">
        <w:rPr>
          <w:rStyle w:val="Refdecomentrio"/>
          <w:iCs w:val="0"/>
        </w:rPr>
        <w:commentReference w:id="529"/>
      </w:r>
      <w:r>
        <w:t xml:space="preserve"> </w:t>
      </w:r>
      <w:proofErr w:type="spellStart"/>
      <w:r w:rsidR="00D61CB9" w:rsidRPr="003635FC">
        <w:t>Laravel</w:t>
      </w:r>
      <w:bookmarkEnd w:id="527"/>
      <w:bookmarkEnd w:id="528"/>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r>
        <w:lastRenderedPageBreak/>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pPr>
      <w:bookmarkStart w:id="530" w:name="_Toc20734993"/>
      <w:r w:rsidRPr="00596E44">
        <w:rPr>
          <w:i/>
          <w:lang w:val="en-US"/>
        </w:rPr>
        <w:t>Representational State Transfer</w:t>
      </w:r>
      <w:r w:rsidRPr="00B70A30">
        <w:rPr>
          <w:iCs w:val="0"/>
          <w:lang w:val="en-US"/>
        </w:rPr>
        <w:t xml:space="preserve"> </w:t>
      </w:r>
      <w:r>
        <w:rPr>
          <w:iCs w:val="0"/>
          <w:lang w:val="en-US"/>
        </w:rPr>
        <w:t>(</w:t>
      </w:r>
      <w:r>
        <w:t>REST)</w:t>
      </w:r>
      <w:bookmarkEnd w:id="530"/>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531" w:name="_Toc20734994"/>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531"/>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1EF29FA1" w:rsidR="00483DF4" w:rsidRDefault="00483DF4" w:rsidP="00596E44">
      <w:pPr>
        <w:pStyle w:val="Legenda"/>
        <w:keepNext/>
      </w:pPr>
      <w:r>
        <w:lastRenderedPageBreak/>
        <w:t xml:space="preserve">Figura </w:t>
      </w:r>
      <w:fldSimple w:instr=" SEQ Figura \* ARABIC ">
        <w:r w:rsidR="0073158C">
          <w:rPr>
            <w:noProof/>
          </w:rPr>
          <w:t>24</w:t>
        </w:r>
      </w:fldSimple>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532" w:name="_Toc20734995"/>
      <w:r w:rsidRPr="00BB49CF">
        <w:t>Sistema de Gerenciamento de Banco de Dados</w:t>
      </w:r>
      <w:r w:rsidR="00773355">
        <w:t xml:space="preserve"> (MySQL)</w:t>
      </w:r>
      <w:bookmarkEnd w:id="532"/>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6295022"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73158C">
        <w:t xml:space="preserve">Figura </w:t>
      </w:r>
      <w:r w:rsidR="0073158C">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3FA60E5" w:rsidR="00F93875" w:rsidRDefault="00F93875" w:rsidP="00952162">
      <w:pPr>
        <w:pStyle w:val="Legenda"/>
        <w:keepNext/>
      </w:pPr>
      <w:bookmarkStart w:id="533" w:name="_Ref526697739"/>
      <w:r>
        <w:lastRenderedPageBreak/>
        <w:t xml:space="preserve">Figura </w:t>
      </w:r>
      <w:fldSimple w:instr=" SEQ Figura \* ARABIC ">
        <w:r w:rsidR="0073158C">
          <w:rPr>
            <w:noProof/>
          </w:rPr>
          <w:t>25</w:t>
        </w:r>
      </w:fldSimple>
      <w:bookmarkEnd w:id="533"/>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1"/>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69ADCE25"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73158C">
        <w:t xml:space="preserve">Figura </w:t>
      </w:r>
      <w:r w:rsidR="0073158C">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73158C">
        <w:t xml:space="preserve">Figura </w:t>
      </w:r>
      <w:r w:rsidR="0073158C">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34" w:name="_Toc20734996"/>
      <w:r>
        <w:lastRenderedPageBreak/>
        <w:t xml:space="preserve">desenvolvimento do </w:t>
      </w:r>
      <w:r w:rsidR="00B265CE">
        <w:t>ambiente</w:t>
      </w:r>
      <w:r>
        <w:t xml:space="preserve"> proposto</w:t>
      </w:r>
      <w:bookmarkEnd w:id="53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535" w:name="_Toc20734997"/>
      <w:r>
        <w:t>Ferramentas de desenvolvimento utilizadas</w:t>
      </w:r>
      <w:bookmarkEnd w:id="535"/>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Para a primeira foi</w:t>
      </w:r>
      <w:r w:rsidR="00C3177A">
        <w:t xml:space="preserve"> usado</w:t>
      </w:r>
      <w:r>
        <w:t xml:space="preserve"> o </w:t>
      </w:r>
      <w:commentRangeStart w:id="536"/>
      <w:r>
        <w:t xml:space="preserve">Visual Studio </w:t>
      </w:r>
      <w:proofErr w:type="spellStart"/>
      <w:r>
        <w:t>Code</w:t>
      </w:r>
      <w:proofErr w:type="spellEnd"/>
      <w:r>
        <w:t xml:space="preserve"> </w:t>
      </w:r>
      <w:commentRangeEnd w:id="536"/>
      <w:r w:rsidR="00C3177A">
        <w:rPr>
          <w:rStyle w:val="Refdecomentrio"/>
        </w:rPr>
        <w:commentReference w:id="536"/>
      </w:r>
      <w:r>
        <w:t xml:space="preserve">(VSCODE)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proofErr w:type="spellStart"/>
      <w:r w:rsidRPr="00596E44">
        <w:rPr>
          <w:i/>
        </w:rPr>
        <w:t>back</w:t>
      </w:r>
      <w:r w:rsidR="00C3177A">
        <w:rPr>
          <w:i/>
        </w:rPr>
        <w:t>-</w:t>
      </w:r>
      <w:r w:rsidRPr="00596E44">
        <w:rPr>
          <w:i/>
        </w:rPr>
        <w:t>end</w:t>
      </w:r>
      <w:proofErr w:type="spellEnd"/>
      <w:r>
        <w:t xml:space="preserve"> utilizou-se uma ferramenta paga chamada PHP </w:t>
      </w:r>
      <w:proofErr w:type="spellStart"/>
      <w:r>
        <w:t>Storm</w:t>
      </w:r>
      <w:proofErr w:type="spellEnd"/>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537" w:name="_Toc20734998"/>
      <w:r>
        <w:t>Estruturação do sistema</w:t>
      </w:r>
      <w:bookmarkEnd w:id="537"/>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38" w:name="_Toc20734999"/>
      <w:r>
        <w:t>Diagrama de banco de dados</w:t>
      </w:r>
      <w:bookmarkEnd w:id="538"/>
    </w:p>
    <w:p w14:paraId="22B4D6FC" w14:textId="77777777" w:rsidR="009A2E13" w:rsidRDefault="009A2E13" w:rsidP="009A2E13"/>
    <w:p w14:paraId="07FCB4FF" w14:textId="2C4AA480" w:rsidR="00017D8C" w:rsidRDefault="009A2E13" w:rsidP="005B582B">
      <w:pPr>
        <w:sectPr w:rsidR="00017D8C" w:rsidSect="00C1350C">
          <w:headerReference w:type="default" r:id="rId42"/>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6BE2B921" w:rsidR="008C4A0B" w:rsidRDefault="008C4A0B" w:rsidP="00B70A30">
      <w:pPr>
        <w:pStyle w:val="Legenda"/>
        <w:keepNext/>
      </w:pPr>
      <w:r>
        <w:lastRenderedPageBreak/>
        <w:t xml:space="preserve">Figura </w:t>
      </w:r>
      <w:fldSimple w:instr=" SEQ Figura \* ARABIC ">
        <w:r w:rsidR="0073158C">
          <w:rPr>
            <w:noProof/>
          </w:rPr>
          <w:t>26</w:t>
        </w:r>
      </w:fldSimple>
      <w:r>
        <w:t xml:space="preserve"> - Diagrama da base de dados do ambiente</w:t>
      </w:r>
    </w:p>
    <w:p w14:paraId="03A3123D" w14:textId="770D80CB" w:rsidR="00017D8C" w:rsidRDefault="00017D8C" w:rsidP="005B582B">
      <w:pPr>
        <w:ind w:firstLine="0"/>
        <w:jc w:val="center"/>
      </w:pPr>
      <w:commentRangeStart w:id="539"/>
      <w:r>
        <w:rPr>
          <w:noProof/>
        </w:rPr>
        <w:drawing>
          <wp:inline distT="0" distB="0" distL="0" distR="0" wp14:anchorId="6DE0CB00" wp14:editId="272FFD19">
            <wp:extent cx="8549640" cy="4923012"/>
            <wp:effectExtent l="0" t="0" r="3810" b="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3">
                      <a:extLst>
                        <a:ext uri="{28A0092B-C50C-407E-A947-70E740481C1C}">
                          <a14:useLocalDpi xmlns:a14="http://schemas.microsoft.com/office/drawing/2010/main" val="0"/>
                        </a:ext>
                      </a:extLst>
                    </a:blip>
                    <a:stretch>
                      <a:fillRect/>
                    </a:stretch>
                  </pic:blipFill>
                  <pic:spPr>
                    <a:xfrm>
                      <a:off x="0" y="0"/>
                      <a:ext cx="8597315" cy="4950464"/>
                    </a:xfrm>
                    <a:prstGeom prst="rect">
                      <a:avLst/>
                    </a:prstGeom>
                  </pic:spPr>
                </pic:pic>
              </a:graphicData>
            </a:graphic>
          </wp:inline>
        </w:drawing>
      </w:r>
      <w:commentRangeEnd w:id="539"/>
      <w:r w:rsidR="005C4E6B">
        <w:rPr>
          <w:rStyle w:val="Refdecomentrio"/>
        </w:rPr>
        <w:commentReference w:id="539"/>
      </w:r>
    </w:p>
    <w:p w14:paraId="0667C014" w14:textId="6F2F3200" w:rsidR="008C4A0B" w:rsidRDefault="008C4A0B" w:rsidP="00B70A30">
      <w:pPr>
        <w:pStyle w:val="Fontes"/>
      </w:pPr>
      <w:r>
        <w:t xml:space="preserve">Fonte: PRÓPRIA, utilizando o </w:t>
      </w:r>
      <w:proofErr w:type="spellStart"/>
      <w:r>
        <w:t>MySQLWorkbench</w:t>
      </w:r>
      <w:proofErr w:type="spellEnd"/>
      <w:r>
        <w:t>.</w:t>
      </w:r>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4"/>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540" w:name="_Toc20735000"/>
      <w:r>
        <w:lastRenderedPageBreak/>
        <w:t>Diagrama de processos</w:t>
      </w:r>
      <w:bookmarkEnd w:id="540"/>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5"/>
          <w:pgSz w:w="11906" w:h="16838"/>
          <w:pgMar w:top="1701" w:right="1134" w:bottom="1134" w:left="1701" w:header="1134" w:footer="567" w:gutter="0"/>
          <w:cols w:space="708"/>
          <w:docGrid w:linePitch="360"/>
        </w:sectPr>
      </w:pPr>
    </w:p>
    <w:p w14:paraId="27107286" w14:textId="662685ED" w:rsidR="008C4A0B" w:rsidRDefault="008C4A0B" w:rsidP="00B70A30">
      <w:pPr>
        <w:pStyle w:val="Legenda"/>
        <w:keepNext/>
      </w:pPr>
      <w:r>
        <w:lastRenderedPageBreak/>
        <w:t xml:space="preserve">Figura </w:t>
      </w:r>
      <w:fldSimple w:instr=" SEQ Figura \* ARABIC ">
        <w:r w:rsidR="0073158C">
          <w:rPr>
            <w:noProof/>
          </w:rPr>
          <w:t>27</w:t>
        </w:r>
      </w:fldSimple>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 xml:space="preserve">Fonte: PRÓPRIA, utilizando o </w:t>
      </w:r>
      <w:proofErr w:type="spellStart"/>
      <w:r>
        <w:t>bizagi</w:t>
      </w:r>
      <w:proofErr w:type="spellEnd"/>
      <w:r>
        <w:t xml:space="preserve"> </w:t>
      </w:r>
      <w:proofErr w:type="spellStart"/>
      <w:r>
        <w:t>Modeler</w:t>
      </w:r>
      <w:proofErr w:type="spellEnd"/>
      <w:r>
        <w:t>.</w:t>
      </w:r>
    </w:p>
    <w:p w14:paraId="673394B2" w14:textId="08BAB8B0" w:rsidR="008C4A0B" w:rsidRDefault="008C4A0B" w:rsidP="00B70A30">
      <w:pPr>
        <w:pStyle w:val="Legenda"/>
        <w:keepNext/>
      </w:pPr>
      <w:r>
        <w:lastRenderedPageBreak/>
        <w:t xml:space="preserve">Figura </w:t>
      </w:r>
      <w:fldSimple w:instr=" SEQ Figura \* ARABIC ">
        <w:r w:rsidR="0073158C">
          <w:rPr>
            <w:noProof/>
          </w:rPr>
          <w:t>28</w:t>
        </w:r>
      </w:fldSimple>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7">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t>.</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rsidP="009A2E13">
      <w:pPr>
        <w:pStyle w:val="Ttulo2"/>
        <w:rPr>
          <w:ins w:id="541" w:author="Ryan Lemos" w:date="2019-09-30T10:54:00Z"/>
        </w:rPr>
      </w:pPr>
      <w:bookmarkStart w:id="542" w:name="_Toc20735001"/>
      <w:ins w:id="543" w:author="Ryan Lemos" w:date="2019-09-28T11:18:00Z">
        <w:r>
          <w:lastRenderedPageBreak/>
          <w:t xml:space="preserve">Padrões visuais da </w:t>
        </w:r>
        <w:commentRangeStart w:id="544"/>
        <w:r>
          <w:t>aplicação</w:t>
        </w:r>
      </w:ins>
      <w:commentRangeEnd w:id="544"/>
      <w:ins w:id="545" w:author="Ryan Lemos" w:date="2019-09-28T11:19:00Z">
        <w:r>
          <w:rPr>
            <w:rStyle w:val="Refdecomentrio"/>
            <w:rFonts w:eastAsia="Calibri"/>
            <w:caps w:val="0"/>
          </w:rPr>
          <w:commentReference w:id="544"/>
        </w:r>
      </w:ins>
      <w:bookmarkEnd w:id="542"/>
    </w:p>
    <w:p w14:paraId="654FBFAD" w14:textId="3F793573" w:rsidR="007F2136" w:rsidRDefault="007F2136" w:rsidP="007F2136">
      <w:pPr>
        <w:rPr>
          <w:ins w:id="546" w:author="Ryan Lemos" w:date="2019-09-30T10:54:00Z"/>
        </w:rPr>
      </w:pPr>
    </w:p>
    <w:p w14:paraId="2804624F" w14:textId="7780AD41" w:rsidR="007F2136" w:rsidRPr="007F2136" w:rsidRDefault="007F2136" w:rsidP="007F2136">
      <w:pPr>
        <w:rPr>
          <w:ins w:id="547" w:author="Ryan Lemos" w:date="2019-09-28T11:18:00Z"/>
          <w:rPrChange w:id="548" w:author="Ryan Lemos" w:date="2019-09-30T10:54:00Z">
            <w:rPr>
              <w:ins w:id="549" w:author="Ryan Lemos" w:date="2019-09-28T11:18:00Z"/>
            </w:rPr>
          </w:rPrChange>
        </w:rPr>
        <w:pPrChange w:id="550" w:author="Ryan Lemos" w:date="2019-09-30T10:54:00Z">
          <w:pPr>
            <w:pStyle w:val="Ttulo2"/>
          </w:pPr>
        </w:pPrChange>
      </w:pPr>
      <w:ins w:id="551" w:author="Ryan Lemos" w:date="2019-09-30T10:54:00Z">
        <w:r>
          <w:t xml:space="preserve">Buscando a melhoria na utilização, no terceiro release tentou-se padronizar visualmente a aplicação. Isso se deu buscando os conceitos de IHC, como visto </w:t>
        </w:r>
      </w:ins>
      <w:ins w:id="552" w:author="Ryan Lemos" w:date="2019-09-30T10:55:00Z">
        <w:r>
          <w:t>na seção x</w:t>
        </w:r>
      </w:ins>
      <w:ins w:id="553" w:author="Ryan Lemos" w:date="2019-09-30T10:56:00Z">
        <w:r>
          <w:t>. Padronizando o visual das interfaces acredita-se que o usuário se acostume com as interações com o sistema já que não se modificam a cada tela.</w:t>
        </w:r>
      </w:ins>
    </w:p>
    <w:p w14:paraId="3E3C861F" w14:textId="3F3BA935" w:rsidR="00DA6C7C" w:rsidRDefault="009A2E13" w:rsidP="007F2136">
      <w:pPr>
        <w:rPr>
          <w:ins w:id="554" w:author="Ryan Lemos" w:date="2019-09-28T11:20:00Z"/>
        </w:rPr>
        <w:pPrChange w:id="555" w:author="Ryan Lemos" w:date="2019-09-30T10:57:00Z">
          <w:pPr/>
        </w:pPrChange>
      </w:pPr>
      <w:r>
        <w:t xml:space="preserve"> </w:t>
      </w:r>
      <w:ins w:id="556" w:author="Ryan Lemos" w:date="2019-09-28T11:20:00Z">
        <w:r w:rsidR="00DA6C7C">
          <w:t xml:space="preserve">Quase todos os botões do sistema, respeitam um padrão visual para facilitar na sua utilização. </w:t>
        </w:r>
      </w:ins>
      <w:ins w:id="557" w:author="Ryan Lemos" w:date="2019-09-30T10:57:00Z">
        <w:r w:rsidR="007F2136">
          <w:t xml:space="preserve">Para confecção dos botões da aplicação utilizou-se os </w:t>
        </w:r>
        <w:commentRangeStart w:id="558"/>
        <w:r w:rsidR="007F2136">
          <w:t xml:space="preserve">Material </w:t>
        </w:r>
        <w:proofErr w:type="spellStart"/>
        <w:r w:rsidR="007F2136" w:rsidRPr="007F2136">
          <w:rPr>
            <w:i/>
            <w:iCs/>
            <w:rPrChange w:id="559" w:author="Ryan Lemos" w:date="2019-09-30T10:57:00Z">
              <w:rPr/>
            </w:rPrChange>
          </w:rPr>
          <w:t>Icons</w:t>
        </w:r>
        <w:commentRangeEnd w:id="558"/>
        <w:proofErr w:type="spellEnd"/>
        <w:r w:rsidR="007F2136">
          <w:rPr>
            <w:rStyle w:val="Refdecomentrio"/>
          </w:rPr>
          <w:commentReference w:id="558"/>
        </w:r>
        <w:r w:rsidR="007F2136">
          <w:t xml:space="preserve">. Os botões que </w:t>
        </w:r>
      </w:ins>
      <w:ins w:id="560" w:author="Ryan Lemos" w:date="2019-09-30T10:58:00Z">
        <w:r w:rsidR="007F2136">
          <w:t xml:space="preserve">não contém símbolos, são aqueles que a sua interação é um pouco mais complexa e apresentam o texto para indicar a ação que exercem. </w:t>
        </w:r>
      </w:ins>
      <w:ins w:id="561" w:author="Ryan Lemos" w:date="2019-09-28T11:20:00Z">
        <w:r w:rsidR="00DA6C7C">
          <w:t xml:space="preserve">Porém caso o usuário tenha alguma dúvida sobre a ação que </w:t>
        </w:r>
      </w:ins>
      <w:ins w:id="562" w:author="Ryan Lemos" w:date="2019-09-30T10:58:00Z">
        <w:r w:rsidR="007F2136">
          <w:t>um</w:t>
        </w:r>
      </w:ins>
      <w:ins w:id="563" w:author="Ryan Lemos" w:date="2019-09-28T11:20:00Z">
        <w:r w:rsidR="00DA6C7C">
          <w:t xml:space="preserve"> botão faz e esteja utilizando pelo computador, basta passar o cursor do mouse sobre o botão que ele indicará qual é a ação que aquele botão faz, conforme a</w:t>
        </w:r>
      </w:ins>
      <w:ins w:id="564" w:author="Ryan Lemos" w:date="2019-09-30T10:59:00Z">
        <w:r w:rsidR="007F2136">
          <w:t xml:space="preserve"> </w:t>
        </w:r>
        <w:r w:rsidR="007F2136">
          <w:fldChar w:fldCharType="begin"/>
        </w:r>
        <w:r w:rsidR="007F2136">
          <w:instrText xml:space="preserve"> REF _Ref20733598 \h </w:instrText>
        </w:r>
      </w:ins>
      <w:r w:rsidR="007F2136">
        <w:fldChar w:fldCharType="separate"/>
      </w:r>
      <w:ins w:id="565" w:author="Ryan Lemos" w:date="2019-09-30T11:22:00Z">
        <w:r w:rsidR="0073158C">
          <w:t xml:space="preserve">Figura </w:t>
        </w:r>
        <w:r w:rsidR="0073158C">
          <w:rPr>
            <w:noProof/>
          </w:rPr>
          <w:t>29</w:t>
        </w:r>
      </w:ins>
      <w:ins w:id="566" w:author="Ryan Lemos" w:date="2019-09-30T10:59:00Z">
        <w:r w:rsidR="007F2136">
          <w:fldChar w:fldCharType="end"/>
        </w:r>
      </w:ins>
      <w:ins w:id="567" w:author="Ryan Lemos" w:date="2019-09-28T11:20:00Z">
        <w:r w:rsidR="00DA6C7C">
          <w:t>:</w:t>
        </w:r>
      </w:ins>
    </w:p>
    <w:p w14:paraId="32F2321F" w14:textId="77777777" w:rsidR="00DA6C7C" w:rsidRDefault="00DA6C7C" w:rsidP="00DA6C7C">
      <w:pPr>
        <w:rPr>
          <w:ins w:id="568" w:author="Ryan Lemos" w:date="2019-09-28T11:20:00Z"/>
        </w:rPr>
      </w:pPr>
    </w:p>
    <w:p w14:paraId="738CCC75" w14:textId="0EFF2FFD" w:rsidR="0069744B" w:rsidRDefault="0069744B">
      <w:pPr>
        <w:pStyle w:val="Legenda"/>
        <w:keepNext/>
        <w:rPr>
          <w:ins w:id="569" w:author="Ryan Lemos" w:date="2019-09-28T11:23:00Z"/>
        </w:rPr>
        <w:pPrChange w:id="570" w:author="Ryan Lemos" w:date="2019-09-28T11:23:00Z">
          <w:pPr>
            <w:pStyle w:val="Legenda"/>
          </w:pPr>
        </w:pPrChange>
      </w:pPr>
      <w:bookmarkStart w:id="571" w:name="_Ref20733598"/>
      <w:ins w:id="572" w:author="Ryan Lemos" w:date="2019-09-28T11:23:00Z">
        <w:r>
          <w:t xml:space="preserve">Figura </w:t>
        </w:r>
        <w:r>
          <w:fldChar w:fldCharType="begin"/>
        </w:r>
        <w:r>
          <w:instrText xml:space="preserve"> SEQ Figura \* ARABIC </w:instrText>
        </w:r>
      </w:ins>
      <w:r>
        <w:fldChar w:fldCharType="separate"/>
      </w:r>
      <w:ins w:id="573" w:author="Ryan Lemos" w:date="2019-09-30T11:22:00Z">
        <w:r w:rsidR="0073158C">
          <w:rPr>
            <w:noProof/>
          </w:rPr>
          <w:t>29</w:t>
        </w:r>
      </w:ins>
      <w:ins w:id="574" w:author="Ryan Lemos" w:date="2019-09-28T11:23:00Z">
        <w:r>
          <w:fldChar w:fldCharType="end"/>
        </w:r>
        <w:bookmarkEnd w:id="571"/>
        <w:r>
          <w:t xml:space="preserve"> - Auxílio na utilização dos botões</w:t>
        </w:r>
      </w:ins>
    </w:p>
    <w:p w14:paraId="1079A775" w14:textId="77777777" w:rsidR="00DA6C7C" w:rsidRDefault="00DA6C7C" w:rsidP="00DA6C7C">
      <w:pPr>
        <w:ind w:firstLine="0"/>
        <w:jc w:val="center"/>
        <w:rPr>
          <w:ins w:id="575" w:author="Ryan Lemos" w:date="2019-09-28T11:20:00Z"/>
        </w:rPr>
      </w:pPr>
      <w:ins w:id="576" w:author="Ryan Lemos" w:date="2019-09-28T11:20:00Z">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ins>
    </w:p>
    <w:p w14:paraId="2619DEF7" w14:textId="77777777" w:rsidR="00DA6C7C" w:rsidRDefault="00DA6C7C" w:rsidP="00DA6C7C">
      <w:pPr>
        <w:ind w:firstLine="0"/>
        <w:jc w:val="center"/>
        <w:rPr>
          <w:ins w:id="577" w:author="Ryan Lemos" w:date="2019-09-28T11:20:00Z"/>
        </w:rPr>
      </w:pPr>
    </w:p>
    <w:p w14:paraId="498B6AB1" w14:textId="6551A5B5" w:rsidR="00DA6C7C" w:rsidRDefault="00DA6C7C" w:rsidP="00DA6C7C">
      <w:pPr>
        <w:rPr>
          <w:ins w:id="578" w:author="Ryan Lemos" w:date="2019-09-28T11:20:00Z"/>
        </w:rPr>
      </w:pPr>
      <w:ins w:id="579" w:author="Ryan Lemos" w:date="2019-09-28T11:20:00Z">
        <w:r>
          <w:t>Em exceção ao botão de notificações conforme visto n</w:t>
        </w:r>
      </w:ins>
      <w:ins w:id="580" w:author="Ryan Lemos" w:date="2019-09-30T10:59:00Z">
        <w:r w:rsidR="007F2136">
          <w:t xml:space="preserve">a </w:t>
        </w:r>
        <w:r w:rsidR="007F2136">
          <w:fldChar w:fldCharType="begin"/>
        </w:r>
        <w:r w:rsidR="007F2136">
          <w:instrText xml:space="preserve"> REF _Ref20733598 \h </w:instrText>
        </w:r>
      </w:ins>
      <w:r w:rsidR="007F2136">
        <w:fldChar w:fldCharType="separate"/>
      </w:r>
      <w:ins w:id="581" w:author="Ryan Lemos" w:date="2019-09-30T11:22:00Z">
        <w:r w:rsidR="0073158C">
          <w:t xml:space="preserve">Figura </w:t>
        </w:r>
        <w:r w:rsidR="0073158C">
          <w:rPr>
            <w:noProof/>
          </w:rPr>
          <w:t>29</w:t>
        </w:r>
      </w:ins>
      <w:ins w:id="582" w:author="Ryan Lemos" w:date="2019-09-30T10:59:00Z">
        <w:r w:rsidR="007F2136">
          <w:fldChar w:fldCharType="end"/>
        </w:r>
      </w:ins>
      <w:ins w:id="583" w:author="Ryan Lemos" w:date="2019-09-28T11:20:00Z">
        <w:r>
          <w:t xml:space="preserve">, caso o botão encontre-se em uma cor cinza claro, significa que aquele botão espera que você digite algo válido para ser habilitado. </w:t>
        </w:r>
      </w:ins>
      <w:ins w:id="584" w:author="Ryan Lemos" w:date="2019-09-30T11:00:00Z">
        <w:r w:rsidR="007F2136">
          <w:t xml:space="preserve">Um exemplo de um botão desabilitado é visto na </w:t>
        </w:r>
        <w:r w:rsidR="007F2136">
          <w:fldChar w:fldCharType="begin"/>
        </w:r>
        <w:r w:rsidR="007F2136">
          <w:instrText xml:space="preserve"> REF _Ref20733643 \h </w:instrText>
        </w:r>
      </w:ins>
      <w:r w:rsidR="007F2136">
        <w:fldChar w:fldCharType="separate"/>
      </w:r>
      <w:ins w:id="585" w:author="Ryan Lemos" w:date="2019-09-30T11:22:00Z">
        <w:r w:rsidR="0073158C">
          <w:t xml:space="preserve">Figura </w:t>
        </w:r>
        <w:r w:rsidR="0073158C">
          <w:rPr>
            <w:noProof/>
          </w:rPr>
          <w:t>30</w:t>
        </w:r>
      </w:ins>
      <w:ins w:id="586" w:author="Ryan Lemos" w:date="2019-09-30T11:00:00Z">
        <w:r w:rsidR="007F2136">
          <w:fldChar w:fldCharType="end"/>
        </w:r>
      </w:ins>
      <w:ins w:id="587" w:author="Ryan Lemos" w:date="2019-09-28T11:20:00Z">
        <w:r>
          <w:t>, o botão mais à esquerda está desabilitado:</w:t>
        </w:r>
      </w:ins>
    </w:p>
    <w:p w14:paraId="0488F4A7" w14:textId="77777777" w:rsidR="00DA6C7C" w:rsidRDefault="00DA6C7C" w:rsidP="00DA6C7C">
      <w:pPr>
        <w:rPr>
          <w:ins w:id="588" w:author="Ryan Lemos" w:date="2019-09-28T11:20:00Z"/>
        </w:rPr>
      </w:pPr>
    </w:p>
    <w:p w14:paraId="2F3AC27C" w14:textId="53DE9131" w:rsidR="0069744B" w:rsidRDefault="0069744B">
      <w:pPr>
        <w:pStyle w:val="Legenda"/>
        <w:keepNext/>
        <w:rPr>
          <w:ins w:id="589" w:author="Ryan Lemos" w:date="2019-09-28T11:23:00Z"/>
        </w:rPr>
        <w:pPrChange w:id="590" w:author="Ryan Lemos" w:date="2019-09-28T11:23:00Z">
          <w:pPr>
            <w:pStyle w:val="Legenda"/>
          </w:pPr>
        </w:pPrChange>
      </w:pPr>
      <w:bookmarkStart w:id="591" w:name="_Ref20733643"/>
      <w:ins w:id="592" w:author="Ryan Lemos" w:date="2019-09-28T11:23:00Z">
        <w:r>
          <w:t xml:space="preserve">Figura </w:t>
        </w:r>
        <w:r>
          <w:fldChar w:fldCharType="begin"/>
        </w:r>
        <w:r>
          <w:instrText xml:space="preserve"> SEQ Figura \* ARABIC </w:instrText>
        </w:r>
      </w:ins>
      <w:r>
        <w:fldChar w:fldCharType="separate"/>
      </w:r>
      <w:ins w:id="593" w:author="Ryan Lemos" w:date="2019-09-30T11:22:00Z">
        <w:r w:rsidR="0073158C">
          <w:rPr>
            <w:noProof/>
          </w:rPr>
          <w:t>30</w:t>
        </w:r>
      </w:ins>
      <w:ins w:id="594" w:author="Ryan Lemos" w:date="2019-09-28T11:23:00Z">
        <w:r>
          <w:fldChar w:fldCharType="end"/>
        </w:r>
        <w:bookmarkEnd w:id="591"/>
        <w:r>
          <w:t xml:space="preserve"> - Exemplo de botão desabilitado</w:t>
        </w:r>
      </w:ins>
    </w:p>
    <w:p w14:paraId="151E50CF" w14:textId="77777777" w:rsidR="00DA6C7C" w:rsidRDefault="00DA6C7C" w:rsidP="00DA6C7C">
      <w:pPr>
        <w:ind w:firstLine="0"/>
        <w:jc w:val="center"/>
        <w:rPr>
          <w:ins w:id="595" w:author="Ryan Lemos" w:date="2019-09-28T11:20:00Z"/>
        </w:rPr>
      </w:pPr>
      <w:ins w:id="596" w:author="Ryan Lemos" w:date="2019-09-28T11:20:00Z">
        <w:r>
          <w:rPr>
            <w:noProof/>
          </w:rPr>
          <w:drawing>
            <wp:inline distT="0" distB="0" distL="0" distR="0" wp14:anchorId="0067DCFD" wp14:editId="2B958617">
              <wp:extent cx="5761355" cy="1896110"/>
              <wp:effectExtent l="0" t="0" r="0" b="88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355" cy="1896110"/>
                      </a:xfrm>
                      <a:prstGeom prst="rect">
                        <a:avLst/>
                      </a:prstGeom>
                      <a:noFill/>
                    </pic:spPr>
                  </pic:pic>
                </a:graphicData>
              </a:graphic>
            </wp:inline>
          </w:drawing>
        </w:r>
      </w:ins>
    </w:p>
    <w:p w14:paraId="470EDA22" w14:textId="77777777" w:rsidR="00DA6C7C" w:rsidRDefault="00DA6C7C" w:rsidP="00DA6C7C">
      <w:pPr>
        <w:ind w:firstLine="0"/>
        <w:jc w:val="center"/>
        <w:rPr>
          <w:ins w:id="597" w:author="Ryan Lemos" w:date="2019-09-28T11:20:00Z"/>
        </w:rPr>
      </w:pPr>
    </w:p>
    <w:p w14:paraId="1FD32864" w14:textId="13F661A8" w:rsidR="00DA6C7C" w:rsidRDefault="00DA6C7C" w:rsidP="007F2136">
      <w:pPr>
        <w:rPr>
          <w:ins w:id="598" w:author="Ryan Lemos" w:date="2019-09-28T11:20:00Z"/>
        </w:rPr>
        <w:pPrChange w:id="599" w:author="Ryan Lemos" w:date="2019-09-30T11:02:00Z">
          <w:pPr/>
        </w:pPrChange>
      </w:pPr>
      <w:ins w:id="600" w:author="Ryan Lemos" w:date="2019-09-28T11:20:00Z">
        <w:r>
          <w:t>No momento que a digitação estiver completa e válida o botão se habilita, ganhando uma nova cor</w:t>
        </w:r>
      </w:ins>
      <w:ins w:id="601" w:author="Ryan Lemos" w:date="2019-09-30T11:00:00Z">
        <w:r w:rsidR="007F2136">
          <w:t xml:space="preserve">, no caso verde, como na </w:t>
        </w:r>
      </w:ins>
      <w:ins w:id="602" w:author="Ryan Lemos" w:date="2019-09-30T11:01:00Z">
        <w:r w:rsidR="007F2136">
          <w:fldChar w:fldCharType="begin"/>
        </w:r>
        <w:r w:rsidR="007F2136">
          <w:instrText xml:space="preserve"> REF _Ref20733676 \h </w:instrText>
        </w:r>
      </w:ins>
      <w:r w:rsidR="007F2136">
        <w:fldChar w:fldCharType="separate"/>
      </w:r>
      <w:ins w:id="603" w:author="Ryan Lemos" w:date="2019-09-30T11:22:00Z">
        <w:r w:rsidR="0073158C">
          <w:t xml:space="preserve">Figura </w:t>
        </w:r>
        <w:r w:rsidR="0073158C">
          <w:rPr>
            <w:noProof/>
          </w:rPr>
          <w:t>31</w:t>
        </w:r>
      </w:ins>
      <w:ins w:id="604" w:author="Ryan Lemos" w:date="2019-09-30T11:01:00Z">
        <w:r w:rsidR="007F2136">
          <w:fldChar w:fldCharType="end"/>
        </w:r>
        <w:r w:rsidR="007F2136">
          <w:t xml:space="preserve">. Em momentos em que a validação dos campos </w:t>
        </w:r>
        <w:r w:rsidR="007F2136">
          <w:lastRenderedPageBreak/>
          <w:t>é mais complexa tem-se um texto de apoio para auxiliar no processo de preenchimento dos dados. Na</w:t>
        </w:r>
      </w:ins>
      <w:ins w:id="605" w:author="Ryan Lemos" w:date="2019-09-30T11:02:00Z">
        <w:r w:rsidR="007F2136">
          <w:t xml:space="preserve"> </w:t>
        </w:r>
        <w:r w:rsidR="007F2136">
          <w:fldChar w:fldCharType="begin"/>
        </w:r>
        <w:r w:rsidR="007F2136">
          <w:instrText xml:space="preserve"> REF _Ref20733676 \h </w:instrText>
        </w:r>
      </w:ins>
      <w:r w:rsidR="007F2136">
        <w:fldChar w:fldCharType="separate"/>
      </w:r>
      <w:ins w:id="606" w:author="Ryan Lemos" w:date="2019-09-30T11:22:00Z">
        <w:r w:rsidR="0073158C">
          <w:t xml:space="preserve">Figura </w:t>
        </w:r>
        <w:r w:rsidR="0073158C">
          <w:rPr>
            <w:noProof/>
          </w:rPr>
          <w:t>31</w:t>
        </w:r>
      </w:ins>
      <w:ins w:id="607" w:author="Ryan Lemos" w:date="2019-09-30T11:02:00Z">
        <w:r w:rsidR="007F2136">
          <w:fldChar w:fldCharType="end"/>
        </w:r>
      </w:ins>
      <w:ins w:id="608" w:author="Ryan Lemos" w:date="2019-09-30T11:01:00Z">
        <w:r w:rsidR="007F2136">
          <w:t xml:space="preserve"> </w:t>
        </w:r>
      </w:ins>
      <w:ins w:id="609" w:author="Ryan Lemos" w:date="2019-09-30T11:02:00Z">
        <w:r w:rsidR="007F2136">
          <w:t>para que o botão fosse habilitado, o usuário deveria preencher os dois campos com o mesmo valor e com ao menos 6 caracteres.</w:t>
        </w:r>
      </w:ins>
    </w:p>
    <w:p w14:paraId="02C1363C" w14:textId="77777777" w:rsidR="00DA6C7C" w:rsidRDefault="00DA6C7C" w:rsidP="00DA6C7C">
      <w:pPr>
        <w:rPr>
          <w:ins w:id="610" w:author="Ryan Lemos" w:date="2019-09-28T11:20:00Z"/>
        </w:rPr>
      </w:pPr>
    </w:p>
    <w:p w14:paraId="3AEF1A87" w14:textId="35BA0076" w:rsidR="0069744B" w:rsidRDefault="0069744B">
      <w:pPr>
        <w:pStyle w:val="Legenda"/>
        <w:keepNext/>
        <w:rPr>
          <w:ins w:id="611" w:author="Ryan Lemos" w:date="2019-09-28T11:24:00Z"/>
        </w:rPr>
        <w:pPrChange w:id="612" w:author="Ryan Lemos" w:date="2019-09-28T11:24:00Z">
          <w:pPr>
            <w:pStyle w:val="Legenda"/>
          </w:pPr>
        </w:pPrChange>
      </w:pPr>
      <w:bookmarkStart w:id="613" w:name="_Ref20733676"/>
      <w:ins w:id="614" w:author="Ryan Lemos" w:date="2019-09-28T11:24:00Z">
        <w:r>
          <w:t xml:space="preserve">Figura </w:t>
        </w:r>
        <w:r>
          <w:fldChar w:fldCharType="begin"/>
        </w:r>
        <w:r>
          <w:instrText xml:space="preserve"> SEQ Figura \* ARABIC </w:instrText>
        </w:r>
      </w:ins>
      <w:r>
        <w:fldChar w:fldCharType="separate"/>
      </w:r>
      <w:ins w:id="615" w:author="Ryan Lemos" w:date="2019-09-30T11:22:00Z">
        <w:r w:rsidR="0073158C">
          <w:rPr>
            <w:noProof/>
          </w:rPr>
          <w:t>31</w:t>
        </w:r>
      </w:ins>
      <w:ins w:id="616" w:author="Ryan Lemos" w:date="2019-09-28T11:24:00Z">
        <w:r>
          <w:fldChar w:fldCharType="end"/>
        </w:r>
        <w:bookmarkEnd w:id="613"/>
        <w:r>
          <w:t xml:space="preserve"> - Exemplo de botão habilitado</w:t>
        </w:r>
      </w:ins>
    </w:p>
    <w:p w14:paraId="494A4E39" w14:textId="77777777" w:rsidR="00DA6C7C" w:rsidRDefault="00DA6C7C" w:rsidP="007F2136">
      <w:pPr>
        <w:ind w:firstLine="0"/>
        <w:jc w:val="center"/>
        <w:rPr>
          <w:ins w:id="617" w:author="Ryan Lemos" w:date="2019-09-28T11:20:00Z"/>
        </w:rPr>
        <w:pPrChange w:id="618" w:author="Ryan Lemos" w:date="2019-09-30T11:01:00Z">
          <w:pPr>
            <w:ind w:firstLine="0"/>
          </w:pPr>
        </w:pPrChange>
      </w:pPr>
      <w:ins w:id="619" w:author="Ryan Lemos" w:date="2019-09-28T11:20:00Z">
        <w:r>
          <w:rPr>
            <w:noProof/>
          </w:rPr>
          <w:drawing>
            <wp:inline distT="0" distB="0" distL="0" distR="0" wp14:anchorId="2245F255" wp14:editId="706E5DCC">
              <wp:extent cx="5400040" cy="25539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53970"/>
                      </a:xfrm>
                      <a:prstGeom prst="rect">
                        <a:avLst/>
                      </a:prstGeom>
                    </pic:spPr>
                  </pic:pic>
                </a:graphicData>
              </a:graphic>
            </wp:inline>
          </w:drawing>
        </w:r>
      </w:ins>
    </w:p>
    <w:p w14:paraId="46878D6D" w14:textId="77777777" w:rsidR="00DA6C7C" w:rsidRDefault="00DA6C7C" w:rsidP="007F2136">
      <w:pPr>
        <w:ind w:firstLine="0"/>
        <w:rPr>
          <w:ins w:id="620" w:author="Ryan Lemos" w:date="2019-09-28T11:20:00Z"/>
        </w:rPr>
        <w:pPrChange w:id="621" w:author="Ryan Lemos" w:date="2019-09-30T11:01:00Z">
          <w:pPr/>
        </w:pPrChange>
      </w:pPr>
    </w:p>
    <w:p w14:paraId="5949661D" w14:textId="225AFA2C" w:rsidR="00DA6C7C" w:rsidRDefault="00DA6C7C">
      <w:pPr>
        <w:pStyle w:val="Ttulo3"/>
        <w:rPr>
          <w:ins w:id="622" w:author="Ryan Lemos" w:date="2019-09-28T11:20:00Z"/>
        </w:rPr>
        <w:pPrChange w:id="623" w:author="Ryan Lemos" w:date="2019-09-28T11:21:00Z">
          <w:pPr>
            <w:pStyle w:val="Ttulo2"/>
            <w:ind w:left="576" w:hanging="576"/>
          </w:pPr>
        </w:pPrChange>
      </w:pPr>
      <w:bookmarkStart w:id="624" w:name="_Toc20735002"/>
      <w:ins w:id="625" w:author="Ryan Lemos" w:date="2019-09-28T11:20:00Z">
        <w:r>
          <w:t>Bot</w:t>
        </w:r>
      </w:ins>
      <w:ins w:id="626" w:author="Ryan Lemos" w:date="2019-09-30T11:16:00Z">
        <w:r w:rsidR="006C7E48">
          <w:t>ões de ação</w:t>
        </w:r>
      </w:ins>
      <w:bookmarkEnd w:id="624"/>
    </w:p>
    <w:p w14:paraId="6FDF465E" w14:textId="77777777" w:rsidR="00DA6C7C" w:rsidRPr="00AE4137" w:rsidRDefault="00DA6C7C" w:rsidP="00DA6C7C">
      <w:pPr>
        <w:rPr>
          <w:ins w:id="627" w:author="Ryan Lemos" w:date="2019-09-28T11:20:00Z"/>
        </w:rPr>
      </w:pPr>
    </w:p>
    <w:p w14:paraId="639B6A33" w14:textId="6E07B665" w:rsidR="00DA6C7C" w:rsidRDefault="006C7E48" w:rsidP="00DA6C7C">
      <w:pPr>
        <w:rPr>
          <w:ins w:id="628" w:author="Ryan Lemos" w:date="2019-09-28T11:20:00Z"/>
        </w:rPr>
      </w:pPr>
      <w:ins w:id="629" w:author="Ryan Lemos" w:date="2019-09-30T11:16:00Z">
        <w:r>
          <w:t xml:space="preserve">O primeiro botão se trata do botão de salvar um registro. </w:t>
        </w:r>
      </w:ins>
      <w:ins w:id="630" w:author="Ryan Lemos" w:date="2019-09-28T11:20:00Z">
        <w:r w:rsidR="00DA6C7C">
          <w:t>Quando habilitado o botão de salvar, é indicado pelo ícone de disquete na cor verde, conforme a</w:t>
        </w:r>
      </w:ins>
      <w:ins w:id="631" w:author="Ryan Lemos" w:date="2019-09-30T11:03:00Z">
        <w:r w:rsidR="007F2136">
          <w:t xml:space="preserve"> </w:t>
        </w:r>
      </w:ins>
      <w:ins w:id="632" w:author="Ryan Lemos" w:date="2019-09-30T11:02:00Z">
        <w:r w:rsidR="007F2136">
          <w:fldChar w:fldCharType="begin"/>
        </w:r>
        <w:r w:rsidR="007F2136">
          <w:instrText xml:space="preserve"> REF _Ref20733793 \h </w:instrText>
        </w:r>
      </w:ins>
      <w:r w:rsidR="007F2136">
        <w:fldChar w:fldCharType="separate"/>
      </w:r>
      <w:ins w:id="633" w:author="Ryan Lemos" w:date="2019-09-30T11:22:00Z">
        <w:r w:rsidR="0073158C">
          <w:t xml:space="preserve">Figura </w:t>
        </w:r>
        <w:r w:rsidR="0073158C">
          <w:rPr>
            <w:noProof/>
          </w:rPr>
          <w:t>32</w:t>
        </w:r>
      </w:ins>
      <w:ins w:id="634" w:author="Ryan Lemos" w:date="2019-09-30T11:02:00Z">
        <w:r w:rsidR="007F2136">
          <w:fldChar w:fldCharType="end"/>
        </w:r>
      </w:ins>
      <w:ins w:id="635" w:author="Ryan Lemos" w:date="2019-09-28T11:20:00Z">
        <w:r w:rsidR="00DA6C7C">
          <w:t>:</w:t>
        </w:r>
      </w:ins>
    </w:p>
    <w:p w14:paraId="720E8B43" w14:textId="558710E8" w:rsidR="0069744B" w:rsidRDefault="0069744B">
      <w:pPr>
        <w:pStyle w:val="Legenda"/>
        <w:keepNext/>
        <w:rPr>
          <w:ins w:id="636" w:author="Ryan Lemos" w:date="2019-09-28T11:24:00Z"/>
        </w:rPr>
        <w:pPrChange w:id="637" w:author="Ryan Lemos" w:date="2019-09-28T11:24:00Z">
          <w:pPr>
            <w:pStyle w:val="Legenda"/>
          </w:pPr>
        </w:pPrChange>
      </w:pPr>
      <w:bookmarkStart w:id="638" w:name="_Ref20733793"/>
      <w:ins w:id="639" w:author="Ryan Lemos" w:date="2019-09-28T11:24:00Z">
        <w:r>
          <w:t xml:space="preserve">Figura </w:t>
        </w:r>
        <w:r>
          <w:fldChar w:fldCharType="begin"/>
        </w:r>
        <w:r>
          <w:instrText xml:space="preserve"> SEQ Figura \* ARABIC </w:instrText>
        </w:r>
      </w:ins>
      <w:r>
        <w:fldChar w:fldCharType="separate"/>
      </w:r>
      <w:ins w:id="640" w:author="Ryan Lemos" w:date="2019-09-30T11:22:00Z">
        <w:r w:rsidR="0073158C">
          <w:rPr>
            <w:noProof/>
          </w:rPr>
          <w:t>32</w:t>
        </w:r>
      </w:ins>
      <w:ins w:id="641" w:author="Ryan Lemos" w:date="2019-09-28T11:24:00Z">
        <w:r>
          <w:fldChar w:fldCharType="end"/>
        </w:r>
        <w:bookmarkEnd w:id="638"/>
        <w:r>
          <w:t xml:space="preserve"> - Botão salvar habilitado</w:t>
        </w:r>
      </w:ins>
    </w:p>
    <w:p w14:paraId="5C460FA6" w14:textId="77777777" w:rsidR="00DA6C7C" w:rsidRDefault="00DA6C7C" w:rsidP="00DA6C7C">
      <w:pPr>
        <w:ind w:firstLine="0"/>
        <w:jc w:val="center"/>
        <w:rPr>
          <w:ins w:id="642" w:author="Ryan Lemos" w:date="2019-09-28T11:20:00Z"/>
        </w:rPr>
      </w:pPr>
      <w:ins w:id="643" w:author="Ryan Lemos" w:date="2019-09-28T11:20:00Z">
        <w:r>
          <w:rPr>
            <w:noProof/>
          </w:rPr>
          <w:drawing>
            <wp:inline distT="0" distB="0" distL="0" distR="0" wp14:anchorId="551160C8" wp14:editId="16BAB44C">
              <wp:extent cx="1200150" cy="7048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0150" cy="704850"/>
                      </a:xfrm>
                      <a:prstGeom prst="rect">
                        <a:avLst/>
                      </a:prstGeom>
                    </pic:spPr>
                  </pic:pic>
                </a:graphicData>
              </a:graphic>
            </wp:inline>
          </w:drawing>
        </w:r>
      </w:ins>
    </w:p>
    <w:p w14:paraId="06D34D71" w14:textId="133DD3A9" w:rsidR="00DA6C7C" w:rsidRDefault="00DA6C7C" w:rsidP="00DA6C7C">
      <w:pPr>
        <w:rPr>
          <w:ins w:id="644" w:author="Ryan Lemos" w:date="2019-09-28T11:20:00Z"/>
        </w:rPr>
      </w:pPr>
      <w:ins w:id="645" w:author="Ryan Lemos" w:date="2019-09-28T11:20:00Z">
        <w:r>
          <w:t>Caso esteja desabilitado, o botão fica na cor cinza claro com o mesmo símbolo de disquete, conforme a</w:t>
        </w:r>
      </w:ins>
      <w:ins w:id="646" w:author="Ryan Lemos" w:date="2019-09-30T11:03:00Z">
        <w:r w:rsidR="007F2136">
          <w:t xml:space="preserve"> </w:t>
        </w:r>
        <w:r w:rsidR="007F2136">
          <w:fldChar w:fldCharType="begin"/>
        </w:r>
        <w:r w:rsidR="007F2136">
          <w:instrText xml:space="preserve"> REF _Ref20733811 \h </w:instrText>
        </w:r>
      </w:ins>
      <w:r w:rsidR="007F2136">
        <w:fldChar w:fldCharType="separate"/>
      </w:r>
      <w:ins w:id="647" w:author="Ryan Lemos" w:date="2019-09-30T11:22:00Z">
        <w:r w:rsidR="0073158C">
          <w:t xml:space="preserve">Figura </w:t>
        </w:r>
        <w:r w:rsidR="0073158C">
          <w:rPr>
            <w:noProof/>
          </w:rPr>
          <w:t>33</w:t>
        </w:r>
      </w:ins>
      <w:ins w:id="648" w:author="Ryan Lemos" w:date="2019-09-30T11:03:00Z">
        <w:r w:rsidR="007F2136">
          <w:fldChar w:fldCharType="end"/>
        </w:r>
      </w:ins>
      <w:ins w:id="649" w:author="Ryan Lemos" w:date="2019-09-28T11:20:00Z">
        <w:r>
          <w:t>:</w:t>
        </w:r>
      </w:ins>
    </w:p>
    <w:p w14:paraId="717303F3" w14:textId="185A44F4" w:rsidR="0069744B" w:rsidRDefault="0069744B">
      <w:pPr>
        <w:pStyle w:val="Legenda"/>
        <w:keepNext/>
        <w:rPr>
          <w:ins w:id="650" w:author="Ryan Lemos" w:date="2019-09-28T11:24:00Z"/>
        </w:rPr>
        <w:pPrChange w:id="651" w:author="Ryan Lemos" w:date="2019-09-28T11:24:00Z">
          <w:pPr>
            <w:pStyle w:val="Legenda"/>
          </w:pPr>
        </w:pPrChange>
      </w:pPr>
      <w:bookmarkStart w:id="652" w:name="_Ref20733811"/>
      <w:ins w:id="653" w:author="Ryan Lemos" w:date="2019-09-28T11:24:00Z">
        <w:r>
          <w:t xml:space="preserve">Figura </w:t>
        </w:r>
        <w:r>
          <w:fldChar w:fldCharType="begin"/>
        </w:r>
        <w:r>
          <w:instrText xml:space="preserve"> SEQ Figura \* ARABIC </w:instrText>
        </w:r>
      </w:ins>
      <w:r>
        <w:fldChar w:fldCharType="separate"/>
      </w:r>
      <w:ins w:id="654" w:author="Ryan Lemos" w:date="2019-09-30T11:22:00Z">
        <w:r w:rsidR="0073158C">
          <w:rPr>
            <w:noProof/>
          </w:rPr>
          <w:t>33</w:t>
        </w:r>
      </w:ins>
      <w:ins w:id="655" w:author="Ryan Lemos" w:date="2019-09-28T11:24:00Z">
        <w:r>
          <w:fldChar w:fldCharType="end"/>
        </w:r>
        <w:bookmarkEnd w:id="652"/>
        <w:r>
          <w:t xml:space="preserve"> - Botão salvar desabilitado</w:t>
        </w:r>
      </w:ins>
    </w:p>
    <w:p w14:paraId="734E9E5F" w14:textId="7D341702" w:rsidR="00DA6C7C" w:rsidRDefault="00DA6C7C" w:rsidP="00DA6C7C">
      <w:pPr>
        <w:ind w:firstLine="0"/>
        <w:jc w:val="center"/>
        <w:rPr>
          <w:ins w:id="656" w:author="Ryan Lemos" w:date="2019-09-30T11:03:00Z"/>
        </w:rPr>
      </w:pPr>
      <w:ins w:id="657" w:author="Ryan Lemos" w:date="2019-09-28T11:20:00Z">
        <w:r>
          <w:rPr>
            <w:noProof/>
          </w:rPr>
          <w:drawing>
            <wp:inline distT="0" distB="0" distL="0" distR="0" wp14:anchorId="13A380B5" wp14:editId="028D62F8">
              <wp:extent cx="1133475" cy="581025"/>
              <wp:effectExtent l="0" t="0" r="9525"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3475" cy="581025"/>
                      </a:xfrm>
                      <a:prstGeom prst="rect">
                        <a:avLst/>
                      </a:prstGeom>
                    </pic:spPr>
                  </pic:pic>
                </a:graphicData>
              </a:graphic>
            </wp:inline>
          </w:drawing>
        </w:r>
      </w:ins>
    </w:p>
    <w:p w14:paraId="2A1E96CD" w14:textId="4FF6064E" w:rsidR="00DA6C7C" w:rsidRDefault="007F2136" w:rsidP="006C7E48">
      <w:pPr>
        <w:rPr>
          <w:ins w:id="658" w:author="Ryan Lemos" w:date="2019-09-28T11:20:00Z"/>
        </w:rPr>
        <w:pPrChange w:id="659" w:author="Ryan Lemos" w:date="2019-09-30T11:16:00Z">
          <w:pPr>
            <w:pStyle w:val="Ttulo2"/>
            <w:ind w:left="576" w:hanging="576"/>
          </w:pPr>
        </w:pPrChange>
      </w:pPr>
      <w:ins w:id="660" w:author="Ryan Lemos" w:date="2019-09-30T11:03:00Z">
        <w:r>
          <w:t>A utilização desse ícone para salvamento é utilizada em outros sistemas. Tanto que o n</w:t>
        </w:r>
      </w:ins>
      <w:ins w:id="661" w:author="Ryan Lemos" w:date="2019-09-30T11:04:00Z">
        <w:r>
          <w:t xml:space="preserve">ome do ícone remete a salvar um registro. Pensa-se que assim ao olhar para o botão, </w:t>
        </w:r>
      </w:ins>
      <w:ins w:id="662" w:author="Ryan Lemos" w:date="2019-09-30T11:05:00Z">
        <w:r>
          <w:t>a experiência com outros sistemas que utilizaram o mesmo padrão visual, possa</w:t>
        </w:r>
      </w:ins>
      <w:ins w:id="663" w:author="Ryan Lemos" w:date="2019-09-30T11:04:00Z">
        <w:r>
          <w:t xml:space="preserve"> contribuir com a utilização do ambiente. </w:t>
        </w:r>
      </w:ins>
    </w:p>
    <w:p w14:paraId="728C0CB6" w14:textId="77777777" w:rsidR="00DA6C7C" w:rsidRPr="00C9030E" w:rsidRDefault="00DA6C7C" w:rsidP="00DA6C7C">
      <w:pPr>
        <w:rPr>
          <w:ins w:id="664" w:author="Ryan Lemos" w:date="2019-09-28T11:20:00Z"/>
        </w:rPr>
      </w:pPr>
    </w:p>
    <w:p w14:paraId="01D0A4F2" w14:textId="02B9E849" w:rsidR="00DA6C7C" w:rsidRDefault="00DA6C7C" w:rsidP="00DA6C7C">
      <w:pPr>
        <w:rPr>
          <w:ins w:id="665" w:author="Ryan Lemos" w:date="2019-09-30T11:05:00Z"/>
        </w:rPr>
      </w:pPr>
      <w:ins w:id="666" w:author="Ryan Lemos" w:date="2019-09-28T11:20:00Z">
        <w:r>
          <w:t>O botão de voltar</w:t>
        </w:r>
      </w:ins>
      <w:ins w:id="667" w:author="Ryan Lemos" w:date="2019-09-30T11:05:00Z">
        <w:r w:rsidR="007F2136">
          <w:t xml:space="preserve"> para a tela anterior</w:t>
        </w:r>
      </w:ins>
      <w:ins w:id="668" w:author="Ryan Lemos" w:date="2019-09-28T11:20:00Z">
        <w:r>
          <w:t xml:space="preserve"> é representado por um ícone de seta virada para a esquerda na cor cinza escuro conforme </w:t>
        </w:r>
      </w:ins>
      <w:ins w:id="669" w:author="Ryan Lemos" w:date="2019-09-30T11:05:00Z">
        <w:r w:rsidR="007F2136">
          <w:t xml:space="preserve">demonstrado na </w:t>
        </w:r>
        <w:r w:rsidR="007F2136">
          <w:fldChar w:fldCharType="begin"/>
        </w:r>
        <w:r w:rsidR="007F2136">
          <w:instrText xml:space="preserve"> REF _Ref20733963 \h </w:instrText>
        </w:r>
      </w:ins>
      <w:r w:rsidR="007F2136">
        <w:fldChar w:fldCharType="separate"/>
      </w:r>
      <w:ins w:id="670" w:author="Ryan Lemos" w:date="2019-09-30T11:22:00Z">
        <w:r w:rsidR="0073158C">
          <w:t xml:space="preserve">Figura </w:t>
        </w:r>
        <w:r w:rsidR="0073158C">
          <w:rPr>
            <w:noProof/>
          </w:rPr>
          <w:t>34</w:t>
        </w:r>
      </w:ins>
      <w:ins w:id="671" w:author="Ryan Lemos" w:date="2019-09-30T11:05:00Z">
        <w:r w:rsidR="007F2136">
          <w:fldChar w:fldCharType="end"/>
        </w:r>
        <w:r w:rsidR="007F2136">
          <w:t xml:space="preserve">. </w:t>
        </w:r>
      </w:ins>
    </w:p>
    <w:p w14:paraId="10F4FE4E" w14:textId="77777777" w:rsidR="007F2136" w:rsidRDefault="007F2136" w:rsidP="00DA6C7C">
      <w:pPr>
        <w:rPr>
          <w:ins w:id="672" w:author="Ryan Lemos" w:date="2019-09-28T11:20:00Z"/>
        </w:rPr>
      </w:pPr>
    </w:p>
    <w:p w14:paraId="086747F1" w14:textId="2147E108" w:rsidR="0069744B" w:rsidRDefault="0069744B">
      <w:pPr>
        <w:pStyle w:val="Legenda"/>
        <w:keepNext/>
        <w:rPr>
          <w:ins w:id="673" w:author="Ryan Lemos" w:date="2019-09-28T11:24:00Z"/>
        </w:rPr>
        <w:pPrChange w:id="674" w:author="Ryan Lemos" w:date="2019-09-28T11:24:00Z">
          <w:pPr>
            <w:pStyle w:val="Legenda"/>
          </w:pPr>
        </w:pPrChange>
      </w:pPr>
      <w:bookmarkStart w:id="675" w:name="_Ref20733963"/>
      <w:ins w:id="676" w:author="Ryan Lemos" w:date="2019-09-28T11:24:00Z">
        <w:r>
          <w:t xml:space="preserve">Figura </w:t>
        </w:r>
        <w:r>
          <w:fldChar w:fldCharType="begin"/>
        </w:r>
        <w:r>
          <w:instrText xml:space="preserve"> SEQ Figura \* ARABIC </w:instrText>
        </w:r>
      </w:ins>
      <w:r>
        <w:fldChar w:fldCharType="separate"/>
      </w:r>
      <w:ins w:id="677" w:author="Ryan Lemos" w:date="2019-09-30T11:22:00Z">
        <w:r w:rsidR="0073158C">
          <w:rPr>
            <w:noProof/>
          </w:rPr>
          <w:t>34</w:t>
        </w:r>
      </w:ins>
      <w:ins w:id="678" w:author="Ryan Lemos" w:date="2019-09-28T11:24:00Z">
        <w:r>
          <w:fldChar w:fldCharType="end"/>
        </w:r>
        <w:bookmarkEnd w:id="675"/>
        <w:r>
          <w:t xml:space="preserve"> - Botão voltar</w:t>
        </w:r>
      </w:ins>
    </w:p>
    <w:p w14:paraId="4FA25915" w14:textId="03E51018" w:rsidR="00DA6C7C" w:rsidRDefault="00DA6C7C" w:rsidP="006C7E48">
      <w:pPr>
        <w:ind w:firstLine="0"/>
        <w:jc w:val="center"/>
        <w:rPr>
          <w:ins w:id="679" w:author="Ryan Lemos" w:date="2019-09-30T11:17:00Z"/>
        </w:rPr>
      </w:pPr>
      <w:ins w:id="680" w:author="Ryan Lemos" w:date="2019-09-28T11:20:00Z">
        <w:r>
          <w:rPr>
            <w:noProof/>
          </w:rPr>
          <w:drawing>
            <wp:inline distT="0" distB="0" distL="0" distR="0" wp14:anchorId="051A74F3" wp14:editId="6305523D">
              <wp:extent cx="1162050" cy="7239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62050" cy="723900"/>
                      </a:xfrm>
                      <a:prstGeom prst="rect">
                        <a:avLst/>
                      </a:prstGeom>
                    </pic:spPr>
                  </pic:pic>
                </a:graphicData>
              </a:graphic>
            </wp:inline>
          </w:drawing>
        </w:r>
      </w:ins>
    </w:p>
    <w:p w14:paraId="05A725F0" w14:textId="77777777" w:rsidR="006C7E48" w:rsidRDefault="006C7E48" w:rsidP="006C7E48">
      <w:pPr>
        <w:ind w:firstLine="0"/>
        <w:jc w:val="center"/>
        <w:rPr>
          <w:ins w:id="681" w:author="Ryan Lemos" w:date="2019-09-28T11:20:00Z"/>
        </w:rPr>
        <w:pPrChange w:id="682" w:author="Ryan Lemos" w:date="2019-09-30T11:17:00Z">
          <w:pPr/>
        </w:pPrChange>
      </w:pPr>
    </w:p>
    <w:p w14:paraId="22405C43" w14:textId="60A66A81" w:rsidR="00DA6C7C" w:rsidRDefault="00DA6C7C" w:rsidP="00DA6C7C">
      <w:pPr>
        <w:rPr>
          <w:ins w:id="683" w:author="Ryan Lemos" w:date="2019-09-28T11:20:00Z"/>
        </w:rPr>
      </w:pPr>
      <w:ins w:id="684" w:author="Ryan Lemos" w:date="2019-09-28T11:20:00Z">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ins>
      <w:ins w:id="685" w:author="Ryan Lemos" w:date="2019-09-30T11:06:00Z">
        <w:r w:rsidR="007F2136">
          <w:t xml:space="preserve"> como visto na </w:t>
        </w:r>
        <w:r w:rsidR="007F2136">
          <w:fldChar w:fldCharType="begin"/>
        </w:r>
        <w:r w:rsidR="007F2136">
          <w:instrText xml:space="preserve"> REF _Ref20734009 \h </w:instrText>
        </w:r>
      </w:ins>
      <w:r w:rsidR="007F2136">
        <w:fldChar w:fldCharType="separate"/>
      </w:r>
      <w:ins w:id="686" w:author="Ryan Lemos" w:date="2019-09-30T11:22:00Z">
        <w:r w:rsidR="0073158C">
          <w:t xml:space="preserve">Figura </w:t>
        </w:r>
        <w:r w:rsidR="0073158C">
          <w:rPr>
            <w:noProof/>
          </w:rPr>
          <w:t>35</w:t>
        </w:r>
      </w:ins>
      <w:ins w:id="687" w:author="Ryan Lemos" w:date="2019-09-30T11:06:00Z">
        <w:r w:rsidR="007F2136">
          <w:fldChar w:fldCharType="end"/>
        </w:r>
        <w:r w:rsidR="007F2136">
          <w:t>.</w:t>
        </w:r>
      </w:ins>
    </w:p>
    <w:p w14:paraId="1A2043D1" w14:textId="77777777" w:rsidR="00DA6C7C" w:rsidRPr="00057164" w:rsidRDefault="00DA6C7C" w:rsidP="00DA6C7C">
      <w:pPr>
        <w:rPr>
          <w:ins w:id="688" w:author="Ryan Lemos" w:date="2019-09-28T11:20:00Z"/>
        </w:rPr>
      </w:pPr>
      <w:ins w:id="689" w:author="Ryan Lemos" w:date="2019-09-28T11:20:00Z">
        <w:r>
          <w:t xml:space="preserve"> </w:t>
        </w:r>
      </w:ins>
    </w:p>
    <w:p w14:paraId="21AB57AC" w14:textId="357CA43F" w:rsidR="0069744B" w:rsidRDefault="0069744B">
      <w:pPr>
        <w:pStyle w:val="Legenda"/>
        <w:keepNext/>
        <w:rPr>
          <w:ins w:id="690" w:author="Ryan Lemos" w:date="2019-09-28T11:27:00Z"/>
        </w:rPr>
        <w:pPrChange w:id="691" w:author="Ryan Lemos" w:date="2019-09-28T11:27:00Z">
          <w:pPr>
            <w:pStyle w:val="Legenda"/>
          </w:pPr>
        </w:pPrChange>
      </w:pPr>
      <w:bookmarkStart w:id="692" w:name="_Ref20734009"/>
      <w:ins w:id="693" w:author="Ryan Lemos" w:date="2019-09-28T11:27:00Z">
        <w:r>
          <w:t xml:space="preserve">Figura </w:t>
        </w:r>
        <w:r>
          <w:fldChar w:fldCharType="begin"/>
        </w:r>
        <w:r>
          <w:instrText xml:space="preserve"> SEQ Figura \* ARABIC </w:instrText>
        </w:r>
      </w:ins>
      <w:r>
        <w:fldChar w:fldCharType="separate"/>
      </w:r>
      <w:ins w:id="694" w:author="Ryan Lemos" w:date="2019-09-30T11:22:00Z">
        <w:r w:rsidR="0073158C">
          <w:rPr>
            <w:noProof/>
          </w:rPr>
          <w:t>35</w:t>
        </w:r>
      </w:ins>
      <w:ins w:id="695" w:author="Ryan Lemos" w:date="2019-09-28T11:27:00Z">
        <w:r>
          <w:fldChar w:fldCharType="end"/>
        </w:r>
        <w:bookmarkEnd w:id="692"/>
        <w:r>
          <w:t xml:space="preserve"> - Botão de edição</w:t>
        </w:r>
      </w:ins>
    </w:p>
    <w:p w14:paraId="62D67BB8" w14:textId="6E17BCC3" w:rsidR="00DA6C7C" w:rsidRDefault="0069744B" w:rsidP="00DA6C7C">
      <w:pPr>
        <w:ind w:firstLine="0"/>
        <w:jc w:val="center"/>
        <w:rPr>
          <w:ins w:id="696" w:author="Ryan Lemos" w:date="2019-09-28T11:26:00Z"/>
        </w:rPr>
      </w:pPr>
      <w:ins w:id="697" w:author="Ryan Lemos" w:date="2019-09-28T11:26:00Z">
        <w:r>
          <w:rPr>
            <w:noProof/>
          </w:rPr>
          <w:drawing>
            <wp:inline distT="0" distB="0" distL="0" distR="0" wp14:anchorId="1FB16473" wp14:editId="5FFE3312">
              <wp:extent cx="1165961" cy="57155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4">
                        <a:extLst>
                          <a:ext uri="{28A0092B-C50C-407E-A947-70E740481C1C}">
                            <a14:useLocalDpi xmlns:a14="http://schemas.microsoft.com/office/drawing/2010/main" val="0"/>
                          </a:ext>
                        </a:extLst>
                      </a:blip>
                      <a:stretch>
                        <a:fillRect/>
                      </a:stretch>
                    </pic:blipFill>
                    <pic:spPr>
                      <a:xfrm>
                        <a:off x="0" y="0"/>
                        <a:ext cx="1165961" cy="571550"/>
                      </a:xfrm>
                      <a:prstGeom prst="rect">
                        <a:avLst/>
                      </a:prstGeom>
                    </pic:spPr>
                  </pic:pic>
                </a:graphicData>
              </a:graphic>
            </wp:inline>
          </w:drawing>
        </w:r>
      </w:ins>
    </w:p>
    <w:p w14:paraId="352D0B0B" w14:textId="7EE2A47E" w:rsidR="00DA6C7C" w:rsidRDefault="00DA6C7C" w:rsidP="006C7E48">
      <w:pPr>
        <w:pStyle w:val="Ttulo3"/>
        <w:numPr>
          <w:ilvl w:val="0"/>
          <w:numId w:val="0"/>
        </w:numPr>
        <w:rPr>
          <w:ins w:id="698" w:author="Ryan Lemos" w:date="2019-09-28T11:20:00Z"/>
        </w:rPr>
        <w:pPrChange w:id="699" w:author="Ryan Lemos" w:date="2019-09-30T11:17:00Z">
          <w:pPr>
            <w:pStyle w:val="Ttulo2"/>
            <w:ind w:left="576" w:hanging="576"/>
          </w:pPr>
        </w:pPrChange>
      </w:pPr>
    </w:p>
    <w:p w14:paraId="1C0D765F" w14:textId="77777777" w:rsidR="00DA6C7C" w:rsidRPr="008B2D67" w:rsidRDefault="00DA6C7C" w:rsidP="00DA6C7C">
      <w:pPr>
        <w:rPr>
          <w:ins w:id="700" w:author="Ryan Lemos" w:date="2019-09-28T11:20:00Z"/>
        </w:rPr>
      </w:pPr>
    </w:p>
    <w:p w14:paraId="4B82D807" w14:textId="19126ABF" w:rsidR="00DA6C7C" w:rsidRDefault="00DA6C7C" w:rsidP="00DA6C7C">
      <w:pPr>
        <w:rPr>
          <w:ins w:id="701" w:author="Ryan Lemos" w:date="2019-09-30T11:06:00Z"/>
        </w:rPr>
      </w:pPr>
      <w:ins w:id="702" w:author="Ryan Lemos" w:date="2019-09-28T11:20:00Z">
        <w:r>
          <w:t xml:space="preserve">Para os botões de exclusão, a cor do ícone é vermelha com o símbolo de uma lixeira, conforme visto na </w:t>
        </w:r>
      </w:ins>
      <w:ins w:id="703" w:author="Ryan Lemos" w:date="2019-09-30T11:06:00Z">
        <w:r w:rsidR="007F2136">
          <w:fldChar w:fldCharType="begin"/>
        </w:r>
        <w:r w:rsidR="007F2136">
          <w:instrText xml:space="preserve"> REF _Ref20734034 \h </w:instrText>
        </w:r>
      </w:ins>
      <w:r w:rsidR="007F2136">
        <w:fldChar w:fldCharType="separate"/>
      </w:r>
      <w:ins w:id="704" w:author="Ryan Lemos" w:date="2019-09-30T11:22:00Z">
        <w:r w:rsidR="0073158C">
          <w:t xml:space="preserve">Figura </w:t>
        </w:r>
        <w:r w:rsidR="0073158C">
          <w:rPr>
            <w:noProof/>
          </w:rPr>
          <w:t>36</w:t>
        </w:r>
      </w:ins>
      <w:ins w:id="705" w:author="Ryan Lemos" w:date="2019-09-30T11:06:00Z">
        <w:r w:rsidR="007F2136">
          <w:fldChar w:fldCharType="end"/>
        </w:r>
      </w:ins>
      <w:ins w:id="706" w:author="Ryan Lemos" w:date="2019-09-28T11:20:00Z">
        <w:r>
          <w:t>.</w:t>
        </w:r>
      </w:ins>
      <w:ins w:id="707" w:author="Ryan Lemos" w:date="2019-09-30T11:07:00Z">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ins>
      <w:ins w:id="708" w:author="Ryan Lemos" w:date="2019-09-28T11:20:00Z">
        <w:r>
          <w:t xml:space="preserve"> </w:t>
        </w:r>
      </w:ins>
    </w:p>
    <w:p w14:paraId="26F56E11" w14:textId="77777777" w:rsidR="007F2136" w:rsidRDefault="007F2136" w:rsidP="00DA6C7C">
      <w:pPr>
        <w:rPr>
          <w:ins w:id="709" w:author="Ryan Lemos" w:date="2019-09-28T11:20:00Z"/>
        </w:rPr>
      </w:pPr>
    </w:p>
    <w:p w14:paraId="6EA7F252" w14:textId="71FE3CCA" w:rsidR="0069744B" w:rsidRDefault="0069744B">
      <w:pPr>
        <w:pStyle w:val="Legenda"/>
        <w:keepNext/>
        <w:rPr>
          <w:ins w:id="710" w:author="Ryan Lemos" w:date="2019-09-28T11:27:00Z"/>
        </w:rPr>
        <w:pPrChange w:id="711" w:author="Ryan Lemos" w:date="2019-09-28T11:27:00Z">
          <w:pPr>
            <w:pStyle w:val="Legenda"/>
          </w:pPr>
        </w:pPrChange>
      </w:pPr>
      <w:bookmarkStart w:id="712" w:name="_Ref20734034"/>
      <w:ins w:id="713" w:author="Ryan Lemos" w:date="2019-09-28T11:27:00Z">
        <w:r>
          <w:t xml:space="preserve">Figura </w:t>
        </w:r>
        <w:r>
          <w:fldChar w:fldCharType="begin"/>
        </w:r>
        <w:r>
          <w:instrText xml:space="preserve"> SEQ Figura \* ARABIC </w:instrText>
        </w:r>
      </w:ins>
      <w:r>
        <w:fldChar w:fldCharType="separate"/>
      </w:r>
      <w:ins w:id="714" w:author="Ryan Lemos" w:date="2019-09-30T11:22:00Z">
        <w:r w:rsidR="0073158C">
          <w:rPr>
            <w:noProof/>
          </w:rPr>
          <w:t>36</w:t>
        </w:r>
      </w:ins>
      <w:ins w:id="715" w:author="Ryan Lemos" w:date="2019-09-28T11:27:00Z">
        <w:r>
          <w:fldChar w:fldCharType="end"/>
        </w:r>
        <w:bookmarkEnd w:id="712"/>
        <w:r>
          <w:t xml:space="preserve"> - Botão de exclusão</w:t>
        </w:r>
      </w:ins>
    </w:p>
    <w:p w14:paraId="75A66340" w14:textId="109E6834" w:rsidR="00DA6C7C" w:rsidRDefault="00DA6C7C" w:rsidP="00DA6C7C">
      <w:pPr>
        <w:ind w:firstLine="0"/>
        <w:jc w:val="center"/>
        <w:rPr>
          <w:ins w:id="716" w:author="Ryan Lemos" w:date="2019-09-30T11:06:00Z"/>
        </w:rPr>
      </w:pPr>
      <w:ins w:id="717" w:author="Ryan Lemos" w:date="2019-09-28T11:20:00Z">
        <w:r>
          <w:rPr>
            <w:noProof/>
          </w:rPr>
          <w:drawing>
            <wp:inline distT="0" distB="0" distL="0" distR="0" wp14:anchorId="70649D61" wp14:editId="5EF6894C">
              <wp:extent cx="561975" cy="704850"/>
              <wp:effectExtent l="0" t="0" r="952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975" cy="704850"/>
                      </a:xfrm>
                      <a:prstGeom prst="rect">
                        <a:avLst/>
                      </a:prstGeom>
                    </pic:spPr>
                  </pic:pic>
                </a:graphicData>
              </a:graphic>
            </wp:inline>
          </w:drawing>
        </w:r>
      </w:ins>
    </w:p>
    <w:p w14:paraId="28103A74" w14:textId="77777777" w:rsidR="007F2136" w:rsidRDefault="007F2136" w:rsidP="00DA6C7C">
      <w:pPr>
        <w:ind w:firstLine="0"/>
        <w:jc w:val="center"/>
        <w:rPr>
          <w:ins w:id="718" w:author="Ryan Lemos" w:date="2019-09-28T11:20:00Z"/>
        </w:rPr>
      </w:pPr>
    </w:p>
    <w:p w14:paraId="123F663F" w14:textId="0B15D5C8" w:rsidR="006C7E48" w:rsidRDefault="00DA6C7C" w:rsidP="00DA6C7C">
      <w:pPr>
        <w:rPr>
          <w:ins w:id="719" w:author="Ryan Lemos" w:date="2019-09-30T11:13:00Z"/>
        </w:rPr>
      </w:pPr>
      <w:ins w:id="720" w:author="Ryan Lemos" w:date="2019-09-28T11:20:00Z">
        <w:r>
          <w:t>Quando clicado, o usuário sempre será perguntado se realmente deseja excluir o registro, como forma de precaver a exclusão indevida de um registro.</w:t>
        </w:r>
      </w:ins>
      <w:ins w:id="721" w:author="Ryan Lemos" w:date="2019-09-30T11:08:00Z">
        <w:r w:rsidR="006C7E48">
          <w:t xml:space="preserve"> Para os alertas da aplicação, foi utilizada a biblioteca </w:t>
        </w:r>
      </w:ins>
      <w:commentRangeStart w:id="722"/>
      <w:ins w:id="723" w:author="Ryan Lemos" w:date="2019-09-30T11:09:00Z">
        <w:r w:rsidR="006C7E48">
          <w:t>SWAL</w:t>
        </w:r>
        <w:commentRangeEnd w:id="722"/>
        <w:r w:rsidR="006C7E48">
          <w:t xml:space="preserve"> que provê uma interface mais amigável para respostas dos sistemas. </w:t>
        </w:r>
        <w:commentRangeStart w:id="724"/>
        <w:r w:rsidR="006C7E48">
          <w:t xml:space="preserve">Porém </w:t>
        </w:r>
      </w:ins>
      <w:ins w:id="725" w:author="Ryan Lemos" w:date="2019-09-30T11:10:00Z">
        <w:r w:rsidR="006C7E48">
          <w:t xml:space="preserve">utilizou-se um </w:t>
        </w:r>
      </w:ins>
      <w:ins w:id="726" w:author="Ryan Lemos" w:date="2019-09-30T11:09:00Z">
        <w:r w:rsidR="006C7E48">
          <w:rPr>
            <w:rStyle w:val="Refdecomentrio"/>
          </w:rPr>
          <w:commentReference w:id="722"/>
        </w:r>
      </w:ins>
      <w:proofErr w:type="spellStart"/>
      <w:ins w:id="727" w:author="Ryan Lemos" w:date="2019-09-30T11:10:00Z">
        <w:r w:rsidR="006C7E48" w:rsidRPr="006C7E48">
          <w:rPr>
            <w:i/>
            <w:iCs/>
            <w:rPrChange w:id="728" w:author="Ryan Lemos" w:date="2019-09-30T11:10:00Z">
              <w:rPr/>
            </w:rPrChange>
          </w:rPr>
          <w:t>Wrapper</w:t>
        </w:r>
        <w:proofErr w:type="spellEnd"/>
        <w:r w:rsidR="006C7E48">
          <w:t xml:space="preserve"> Angular</w:t>
        </w:r>
      </w:ins>
      <w:ins w:id="729" w:author="Ryan Lemos" w:date="2019-09-30T11:11:00Z">
        <w:r w:rsidR="006C7E48">
          <w:t xml:space="preserve"> para essa biblioteca</w:t>
        </w:r>
      </w:ins>
      <w:ins w:id="730" w:author="Ryan Lemos" w:date="2019-09-30T11:10:00Z">
        <w:r w:rsidR="006C7E48">
          <w:t>,</w:t>
        </w:r>
      </w:ins>
      <w:ins w:id="731" w:author="Ryan Lemos" w:date="2019-09-30T11:11:00Z">
        <w:r w:rsidR="006C7E48">
          <w:t xml:space="preserve"> que seria </w:t>
        </w:r>
        <w:r w:rsidR="006C7E48">
          <w:lastRenderedPageBreak/>
          <w:t xml:space="preserve">uma implementação da biblioteca SWAL utilizando o padrão do Angular. Com isso cria-se uma </w:t>
        </w:r>
        <w:proofErr w:type="spellStart"/>
        <w:r w:rsidR="006C7E48" w:rsidRPr="006C7E48">
          <w:rPr>
            <w:i/>
            <w:iCs/>
            <w:rPrChange w:id="732" w:author="Ryan Lemos" w:date="2019-09-30T11:11:00Z">
              <w:rPr/>
            </w:rPrChange>
          </w:rPr>
          <w:t>tag</w:t>
        </w:r>
        <w:proofErr w:type="spellEnd"/>
        <w:r w:rsidR="006C7E48">
          <w:t xml:space="preserve"> </w:t>
        </w:r>
      </w:ins>
      <w:ins w:id="733" w:author="Ryan Lemos" w:date="2019-09-30T11:12:00Z">
        <w:r w:rsidR="006C7E48">
          <w:t xml:space="preserve">semelhante ao HTML para o elemento SWAL, então basta-se chamar aquele elemento quando necessário. </w:t>
        </w:r>
      </w:ins>
      <w:commentRangeEnd w:id="724"/>
      <w:ins w:id="734" w:author="Ryan Lemos" w:date="2019-09-30T11:14:00Z">
        <w:r w:rsidR="006C7E48">
          <w:rPr>
            <w:rStyle w:val="Refdecomentrio"/>
          </w:rPr>
          <w:commentReference w:id="724"/>
        </w:r>
      </w:ins>
      <w:ins w:id="735" w:author="Ryan Lemos" w:date="2019-09-30T11:12:00Z">
        <w:r w:rsidR="006C7E48">
          <w:t xml:space="preserve">A </w:t>
        </w:r>
      </w:ins>
      <w:ins w:id="736" w:author="Ryan Lemos" w:date="2019-09-30T11:13:00Z">
        <w:r w:rsidR="006C7E48">
          <w:fldChar w:fldCharType="begin"/>
        </w:r>
        <w:r w:rsidR="006C7E48">
          <w:instrText xml:space="preserve"> REF _Ref20734450 \h </w:instrText>
        </w:r>
      </w:ins>
      <w:r w:rsidR="006C7E48">
        <w:fldChar w:fldCharType="separate"/>
      </w:r>
      <w:ins w:id="737" w:author="Ryan Lemos" w:date="2019-09-30T11:22:00Z">
        <w:r w:rsidR="0073158C">
          <w:t xml:space="preserve">Figura </w:t>
        </w:r>
        <w:r w:rsidR="0073158C">
          <w:rPr>
            <w:noProof/>
          </w:rPr>
          <w:t>37</w:t>
        </w:r>
      </w:ins>
      <w:ins w:id="738" w:author="Ryan Lemos" w:date="2019-09-30T11:13:00Z">
        <w:r w:rsidR="006C7E48">
          <w:fldChar w:fldCharType="end"/>
        </w:r>
        <w:r w:rsidR="006C7E48">
          <w:t xml:space="preserve"> se trata </w:t>
        </w:r>
      </w:ins>
      <w:ins w:id="739" w:author="Ryan Lemos" w:date="2019-09-30T11:14:00Z">
        <w:r w:rsidR="006C7E48">
          <w:t xml:space="preserve">de uma mensagem de alerta ao usuário no momento de uma exclusão, há a possibilidade </w:t>
        </w:r>
      </w:ins>
      <w:ins w:id="740" w:author="Ryan Lemos" w:date="2019-09-30T11:15:00Z">
        <w:r w:rsidR="006C7E48">
          <w:t xml:space="preserve">de o usuário desistir e não excluir o item desejado. </w:t>
        </w:r>
      </w:ins>
    </w:p>
    <w:p w14:paraId="785D292D" w14:textId="77777777" w:rsidR="006C7E48" w:rsidRDefault="006C7E48" w:rsidP="00DA6C7C">
      <w:pPr>
        <w:rPr>
          <w:ins w:id="741" w:author="Ryan Lemos" w:date="2019-09-30T11:13:00Z"/>
        </w:rPr>
      </w:pPr>
    </w:p>
    <w:p w14:paraId="6E0910CF" w14:textId="41D98845" w:rsidR="006C7E48" w:rsidRDefault="006C7E48" w:rsidP="006C7E48">
      <w:pPr>
        <w:pStyle w:val="Legenda"/>
        <w:keepNext/>
        <w:rPr>
          <w:ins w:id="742" w:author="Ryan Lemos" w:date="2019-09-30T11:13:00Z"/>
        </w:rPr>
        <w:pPrChange w:id="743" w:author="Ryan Lemos" w:date="2019-09-30T11:13:00Z">
          <w:pPr>
            <w:pStyle w:val="Legenda"/>
          </w:pPr>
        </w:pPrChange>
      </w:pPr>
      <w:bookmarkStart w:id="744" w:name="_Ref20734450"/>
      <w:ins w:id="745" w:author="Ryan Lemos" w:date="2019-09-30T11:13:00Z">
        <w:r>
          <w:t xml:space="preserve">Figura </w:t>
        </w:r>
        <w:r>
          <w:fldChar w:fldCharType="begin"/>
        </w:r>
        <w:r>
          <w:instrText xml:space="preserve"> SEQ Figura \* ARABIC </w:instrText>
        </w:r>
      </w:ins>
      <w:r>
        <w:fldChar w:fldCharType="separate"/>
      </w:r>
      <w:ins w:id="746" w:author="Ryan Lemos" w:date="2019-09-30T11:22:00Z">
        <w:r w:rsidR="0073158C">
          <w:rPr>
            <w:noProof/>
          </w:rPr>
          <w:t>37</w:t>
        </w:r>
      </w:ins>
      <w:ins w:id="747" w:author="Ryan Lemos" w:date="2019-09-30T11:13:00Z">
        <w:r>
          <w:fldChar w:fldCharType="end"/>
        </w:r>
        <w:bookmarkEnd w:id="744"/>
        <w:r>
          <w:t xml:space="preserve"> - Mensagem de exclusão de um registro</w:t>
        </w:r>
      </w:ins>
    </w:p>
    <w:p w14:paraId="5552E090" w14:textId="4C609043" w:rsidR="00DA6C7C" w:rsidRDefault="006C7E48" w:rsidP="006C7E48">
      <w:pPr>
        <w:ind w:firstLine="0"/>
        <w:jc w:val="center"/>
        <w:rPr>
          <w:ins w:id="748" w:author="Ryan Lemos" w:date="2019-09-28T11:20:00Z"/>
        </w:rPr>
        <w:pPrChange w:id="749" w:author="Ryan Lemos" w:date="2019-09-30T11:17:00Z">
          <w:pPr>
            <w:pStyle w:val="Ttulo2"/>
            <w:ind w:left="576" w:hanging="576"/>
          </w:pPr>
        </w:pPrChange>
      </w:pPr>
      <w:ins w:id="750" w:author="Ryan Lemos" w:date="2019-09-30T11:13:00Z">
        <w:r>
          <w:rPr>
            <w:noProof/>
          </w:rPr>
          <w:drawing>
            <wp:inline distT="0" distB="0" distL="0" distR="0" wp14:anchorId="585E65A6" wp14:editId="0A7425D9">
              <wp:extent cx="5760085" cy="316484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164840"/>
                      </a:xfrm>
                      <a:prstGeom prst="rect">
                        <a:avLst/>
                      </a:prstGeom>
                    </pic:spPr>
                  </pic:pic>
                </a:graphicData>
              </a:graphic>
            </wp:inline>
          </w:drawing>
        </w:r>
      </w:ins>
    </w:p>
    <w:p w14:paraId="677DE394" w14:textId="77777777" w:rsidR="00DA6C7C" w:rsidRDefault="00DA6C7C" w:rsidP="00DA6C7C">
      <w:pPr>
        <w:rPr>
          <w:ins w:id="751" w:author="Ryan Lemos" w:date="2019-09-28T11:20:00Z"/>
        </w:rPr>
      </w:pPr>
    </w:p>
    <w:p w14:paraId="63909ADA" w14:textId="5DA3EE81" w:rsidR="00DA6C7C" w:rsidRDefault="00DA6C7C" w:rsidP="00DA6C7C">
      <w:pPr>
        <w:rPr>
          <w:ins w:id="752" w:author="Ryan Lemos" w:date="2019-09-28T11:20:00Z"/>
        </w:rPr>
      </w:pPr>
      <w:ins w:id="753" w:author="Ryan Lemos" w:date="2019-09-28T11:20:00Z">
        <w:r>
          <w:t>O botão para visualização de registros é definido por um símbolo de olho na cor cinza. Conforme a</w:t>
        </w:r>
      </w:ins>
      <w:ins w:id="754" w:author="Ryan Lemos" w:date="2019-09-30T11:15:00Z">
        <w:r w:rsidR="006C7E48">
          <w:t xml:space="preserve"> </w:t>
        </w:r>
        <w:r w:rsidR="006C7E48">
          <w:fldChar w:fldCharType="begin"/>
        </w:r>
        <w:r w:rsidR="006C7E48">
          <w:instrText xml:space="preserve"> REF _Ref20734568 \h </w:instrText>
        </w:r>
      </w:ins>
      <w:r w:rsidR="006C7E48">
        <w:fldChar w:fldCharType="separate"/>
      </w:r>
      <w:ins w:id="755" w:author="Ryan Lemos" w:date="2019-09-30T11:22:00Z">
        <w:r w:rsidR="0073158C">
          <w:t xml:space="preserve">Figura </w:t>
        </w:r>
        <w:r w:rsidR="0073158C">
          <w:rPr>
            <w:noProof/>
          </w:rPr>
          <w:t>38</w:t>
        </w:r>
      </w:ins>
      <w:ins w:id="756" w:author="Ryan Lemos" w:date="2019-09-30T11:15:00Z">
        <w:r w:rsidR="006C7E48">
          <w:fldChar w:fldCharType="end"/>
        </w:r>
      </w:ins>
      <w:ins w:id="757" w:author="Ryan Lemos" w:date="2019-09-28T11:20:00Z">
        <w:r>
          <w:t>.</w:t>
        </w:r>
      </w:ins>
    </w:p>
    <w:p w14:paraId="3D91813A" w14:textId="77777777" w:rsidR="00DA6C7C" w:rsidRDefault="00DA6C7C" w:rsidP="00DA6C7C">
      <w:pPr>
        <w:rPr>
          <w:ins w:id="758" w:author="Ryan Lemos" w:date="2019-09-28T11:20:00Z"/>
        </w:rPr>
      </w:pPr>
    </w:p>
    <w:p w14:paraId="10EEE52E" w14:textId="6C789972" w:rsidR="0069744B" w:rsidRDefault="0069744B">
      <w:pPr>
        <w:pStyle w:val="Legenda"/>
        <w:keepNext/>
        <w:rPr>
          <w:ins w:id="759" w:author="Ryan Lemos" w:date="2019-09-28T11:27:00Z"/>
        </w:rPr>
        <w:pPrChange w:id="760" w:author="Ryan Lemos" w:date="2019-09-28T11:27:00Z">
          <w:pPr>
            <w:pStyle w:val="Legenda"/>
          </w:pPr>
        </w:pPrChange>
      </w:pPr>
      <w:bookmarkStart w:id="761" w:name="_Ref20734568"/>
      <w:ins w:id="762" w:author="Ryan Lemos" w:date="2019-09-28T11:27:00Z">
        <w:r>
          <w:t xml:space="preserve">Figura </w:t>
        </w:r>
        <w:r>
          <w:fldChar w:fldCharType="begin"/>
        </w:r>
        <w:r>
          <w:instrText xml:space="preserve"> SEQ Figura \* ARABIC </w:instrText>
        </w:r>
      </w:ins>
      <w:r>
        <w:fldChar w:fldCharType="separate"/>
      </w:r>
      <w:ins w:id="763" w:author="Ryan Lemos" w:date="2019-09-30T11:22:00Z">
        <w:r w:rsidR="0073158C">
          <w:rPr>
            <w:noProof/>
          </w:rPr>
          <w:t>38</w:t>
        </w:r>
      </w:ins>
      <w:ins w:id="764" w:author="Ryan Lemos" w:date="2019-09-28T11:27:00Z">
        <w:r>
          <w:fldChar w:fldCharType="end"/>
        </w:r>
        <w:bookmarkEnd w:id="761"/>
        <w:r>
          <w:t xml:space="preserve"> - Botão de visualizar registro</w:t>
        </w:r>
      </w:ins>
    </w:p>
    <w:p w14:paraId="2D9C8479" w14:textId="0B684DF3" w:rsidR="006C7E48" w:rsidRDefault="00DA6C7C" w:rsidP="006C7E48">
      <w:pPr>
        <w:ind w:firstLine="0"/>
        <w:jc w:val="center"/>
        <w:rPr>
          <w:ins w:id="765" w:author="Ryan Lemos" w:date="2019-09-30T11:17:00Z"/>
        </w:rPr>
        <w:pPrChange w:id="766" w:author="Ryan Lemos" w:date="2019-09-30T11:17:00Z">
          <w:pPr/>
        </w:pPrChange>
      </w:pPr>
      <w:ins w:id="767" w:author="Ryan Lemos" w:date="2019-09-28T11:20:00Z">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14375" cy="561975"/>
                      </a:xfrm>
                      <a:prstGeom prst="rect">
                        <a:avLst/>
                      </a:prstGeom>
                    </pic:spPr>
                  </pic:pic>
                </a:graphicData>
              </a:graphic>
            </wp:inline>
          </w:drawing>
        </w:r>
      </w:ins>
    </w:p>
    <w:p w14:paraId="6892E980" w14:textId="07C63591" w:rsidR="006C7E48" w:rsidRDefault="006C7E48" w:rsidP="006C7E48">
      <w:pPr>
        <w:rPr>
          <w:ins w:id="768" w:author="Ryan Lemos" w:date="2019-09-30T11:17:00Z"/>
        </w:rPr>
      </w:pPr>
      <w:ins w:id="769" w:author="Ryan Lemos" w:date="2019-09-30T11:17:00Z">
        <w:r>
          <w:t xml:space="preserve">Para adicionar novos registros ao ambiente. Por exemplo, uma nova turma, uma atividade, ou uma dúvida, deve clicar no botão na cor azul claro com o símbolo de +. Conforme a </w:t>
        </w:r>
      </w:ins>
      <w:ins w:id="770" w:author="Ryan Lemos" w:date="2019-09-30T11:18:00Z">
        <w:r>
          <w:fldChar w:fldCharType="begin"/>
        </w:r>
        <w:r>
          <w:instrText xml:space="preserve"> REF _Ref20734696 \h </w:instrText>
        </w:r>
      </w:ins>
      <w:r>
        <w:fldChar w:fldCharType="separate"/>
      </w:r>
      <w:ins w:id="771" w:author="Ryan Lemos" w:date="2019-09-30T11:22:00Z">
        <w:r w:rsidR="0073158C">
          <w:t xml:space="preserve">Figura </w:t>
        </w:r>
        <w:r w:rsidR="0073158C">
          <w:rPr>
            <w:noProof/>
          </w:rPr>
          <w:t>39</w:t>
        </w:r>
      </w:ins>
      <w:ins w:id="772" w:author="Ryan Lemos" w:date="2019-09-30T11:18:00Z">
        <w:r>
          <w:fldChar w:fldCharType="end"/>
        </w:r>
        <w:r>
          <w:t>.</w:t>
        </w:r>
      </w:ins>
    </w:p>
    <w:p w14:paraId="6714C1A4" w14:textId="53763DD8" w:rsidR="006C7E48" w:rsidRDefault="006C7E48" w:rsidP="006C7E48">
      <w:pPr>
        <w:pStyle w:val="Legenda"/>
        <w:keepNext/>
        <w:rPr>
          <w:ins w:id="773" w:author="Ryan Lemos" w:date="2019-09-30T11:17:00Z"/>
        </w:rPr>
      </w:pPr>
      <w:bookmarkStart w:id="774" w:name="_Ref20734696"/>
      <w:ins w:id="775" w:author="Ryan Lemos" w:date="2019-09-30T11:17:00Z">
        <w:r>
          <w:t xml:space="preserve">Figura </w:t>
        </w:r>
        <w:r>
          <w:fldChar w:fldCharType="begin"/>
        </w:r>
        <w:r>
          <w:instrText xml:space="preserve"> SEQ Figura \* ARABIC </w:instrText>
        </w:r>
        <w:r>
          <w:fldChar w:fldCharType="separate"/>
        </w:r>
      </w:ins>
      <w:ins w:id="776" w:author="Ryan Lemos" w:date="2019-09-30T11:22:00Z">
        <w:r w:rsidR="0073158C">
          <w:rPr>
            <w:noProof/>
          </w:rPr>
          <w:t>39</w:t>
        </w:r>
      </w:ins>
      <w:ins w:id="777" w:author="Ryan Lemos" w:date="2019-09-30T11:17:00Z">
        <w:r>
          <w:fldChar w:fldCharType="end"/>
        </w:r>
        <w:bookmarkEnd w:id="774"/>
        <w:r>
          <w:t xml:space="preserve"> - Botão de novo registro</w:t>
        </w:r>
      </w:ins>
    </w:p>
    <w:p w14:paraId="77F93259" w14:textId="06B69816" w:rsidR="00DA6C7C" w:rsidRDefault="006C7E48" w:rsidP="006C7E48">
      <w:pPr>
        <w:ind w:firstLine="0"/>
        <w:jc w:val="center"/>
        <w:rPr>
          <w:ins w:id="778" w:author="Ryan Lemos" w:date="2019-09-30T11:22:00Z"/>
        </w:rPr>
      </w:pPr>
      <w:ins w:id="779" w:author="Ryan Lemos" w:date="2019-09-30T11:17:00Z">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3975" cy="676275"/>
                      </a:xfrm>
                      <a:prstGeom prst="rect">
                        <a:avLst/>
                      </a:prstGeom>
                    </pic:spPr>
                  </pic:pic>
                </a:graphicData>
              </a:graphic>
            </wp:inline>
          </w:drawing>
        </w:r>
      </w:ins>
    </w:p>
    <w:p w14:paraId="4C327EB2" w14:textId="77777777" w:rsidR="0073158C" w:rsidRDefault="0073158C" w:rsidP="0073158C">
      <w:pPr>
        <w:rPr>
          <w:ins w:id="780" w:author="Ryan Lemos" w:date="2019-09-30T11:22:00Z"/>
        </w:rPr>
      </w:pPr>
      <w:ins w:id="781" w:author="Ryan Lemos" w:date="2019-09-30T11:22:00Z">
        <w:r>
          <w:lastRenderedPageBreak/>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ins>
    </w:p>
    <w:p w14:paraId="48334E00" w14:textId="77777777" w:rsidR="0073158C" w:rsidRPr="006B34CD" w:rsidRDefault="0073158C" w:rsidP="0073158C">
      <w:pPr>
        <w:rPr>
          <w:ins w:id="782" w:author="Ryan Lemos" w:date="2019-09-30T11:22:00Z"/>
        </w:rPr>
      </w:pPr>
    </w:p>
    <w:p w14:paraId="73443FF2" w14:textId="54EE8B1A" w:rsidR="0073158C" w:rsidRDefault="0073158C" w:rsidP="0073158C">
      <w:pPr>
        <w:pStyle w:val="Legenda"/>
        <w:keepNext/>
        <w:rPr>
          <w:ins w:id="783" w:author="Ryan Lemos" w:date="2019-09-30T11:22:00Z"/>
        </w:rPr>
      </w:pPr>
      <w:ins w:id="784" w:author="Ryan Lemos" w:date="2019-09-30T11:22:00Z">
        <w:r>
          <w:t xml:space="preserve">Figura </w:t>
        </w:r>
        <w:r>
          <w:fldChar w:fldCharType="begin"/>
        </w:r>
        <w:r>
          <w:instrText xml:space="preserve"> SEQ Figura \* ARABIC </w:instrText>
        </w:r>
        <w:r>
          <w:fldChar w:fldCharType="separate"/>
        </w:r>
        <w:r>
          <w:rPr>
            <w:noProof/>
          </w:rPr>
          <w:t>40</w:t>
        </w:r>
        <w:r>
          <w:fldChar w:fldCharType="end"/>
        </w:r>
        <w:r>
          <w:t xml:space="preserve"> - Botão de recarregar dados</w:t>
        </w:r>
      </w:ins>
    </w:p>
    <w:p w14:paraId="25F53D04" w14:textId="37FA2873" w:rsidR="0073158C" w:rsidRDefault="0073158C" w:rsidP="0073158C">
      <w:pPr>
        <w:ind w:firstLine="0"/>
        <w:jc w:val="center"/>
        <w:rPr>
          <w:ins w:id="785" w:author="Ryan Lemos" w:date="2019-09-30T11:18:00Z"/>
        </w:rPr>
        <w:pPrChange w:id="786" w:author="Ryan Lemos" w:date="2019-09-30T11:22:00Z">
          <w:pPr>
            <w:ind w:firstLine="0"/>
            <w:jc w:val="center"/>
          </w:pPr>
        </w:pPrChange>
      </w:pPr>
      <w:ins w:id="787" w:author="Ryan Lemos" w:date="2019-09-30T11:22:00Z">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62075" cy="609600"/>
                      </a:xfrm>
                      <a:prstGeom prst="rect">
                        <a:avLst/>
                      </a:prstGeom>
                    </pic:spPr>
                  </pic:pic>
                </a:graphicData>
              </a:graphic>
            </wp:inline>
          </w:drawing>
        </w:r>
      </w:ins>
    </w:p>
    <w:p w14:paraId="0C01367D" w14:textId="77777777" w:rsidR="006C7E48" w:rsidRPr="007419C1" w:rsidRDefault="006C7E48" w:rsidP="006C7E48">
      <w:pPr>
        <w:ind w:firstLine="0"/>
        <w:jc w:val="center"/>
        <w:rPr>
          <w:ins w:id="788" w:author="Ryan Lemos" w:date="2019-09-28T11:20:00Z"/>
        </w:rPr>
        <w:pPrChange w:id="789" w:author="Ryan Lemos" w:date="2019-09-30T11:18:00Z">
          <w:pPr/>
        </w:pPrChange>
      </w:pPr>
    </w:p>
    <w:p w14:paraId="2E0D863B" w14:textId="77777777" w:rsidR="00DA6C7C" w:rsidRDefault="00DA6C7C">
      <w:pPr>
        <w:pStyle w:val="Ttulo3"/>
        <w:rPr>
          <w:ins w:id="790" w:author="Ryan Lemos" w:date="2019-09-28T11:20:00Z"/>
        </w:rPr>
        <w:pPrChange w:id="791" w:author="Ryan Lemos" w:date="2019-09-28T11:21:00Z">
          <w:pPr>
            <w:pStyle w:val="Ttulo2"/>
            <w:ind w:left="576" w:hanging="576"/>
          </w:pPr>
        </w:pPrChange>
      </w:pPr>
      <w:bookmarkStart w:id="792" w:name="_Toc20735003"/>
      <w:ins w:id="793" w:author="Ryan Lemos" w:date="2019-09-28T11:20:00Z">
        <w:r>
          <w:t>Trocar senha (somente para gestores)</w:t>
        </w:r>
        <w:bookmarkEnd w:id="792"/>
      </w:ins>
    </w:p>
    <w:p w14:paraId="57E34FB0" w14:textId="77777777" w:rsidR="00DA6C7C" w:rsidRDefault="00DA6C7C" w:rsidP="00DA6C7C">
      <w:pPr>
        <w:rPr>
          <w:ins w:id="794" w:author="Ryan Lemos" w:date="2019-09-28T11:20:00Z"/>
        </w:rPr>
      </w:pPr>
    </w:p>
    <w:p w14:paraId="4674ED00" w14:textId="77777777" w:rsidR="00DA6C7C" w:rsidRDefault="00DA6C7C" w:rsidP="00DA6C7C">
      <w:pPr>
        <w:rPr>
          <w:ins w:id="795" w:author="Ryan Lemos" w:date="2019-09-28T11:20:00Z"/>
        </w:rPr>
      </w:pPr>
      <w:ins w:id="796" w:author="Ryan Lemos" w:date="2019-09-28T11:20:00Z">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ins>
    </w:p>
    <w:p w14:paraId="0EB4FF95" w14:textId="77777777" w:rsidR="00DA6C7C" w:rsidRDefault="00DA6C7C" w:rsidP="00DA6C7C">
      <w:pPr>
        <w:rPr>
          <w:ins w:id="797" w:author="Ryan Lemos" w:date="2019-09-28T11:20:00Z"/>
        </w:rPr>
      </w:pPr>
    </w:p>
    <w:p w14:paraId="556E54B6" w14:textId="6B576538" w:rsidR="0069744B" w:rsidRDefault="0069744B">
      <w:pPr>
        <w:pStyle w:val="Legenda"/>
        <w:keepNext/>
        <w:rPr>
          <w:ins w:id="798" w:author="Ryan Lemos" w:date="2019-09-28T11:27:00Z"/>
        </w:rPr>
        <w:pPrChange w:id="799" w:author="Ryan Lemos" w:date="2019-09-28T11:27:00Z">
          <w:pPr>
            <w:pStyle w:val="Legenda"/>
          </w:pPr>
        </w:pPrChange>
      </w:pPr>
      <w:ins w:id="800" w:author="Ryan Lemos" w:date="2019-09-28T11:27:00Z">
        <w:r>
          <w:t xml:space="preserve">Figura </w:t>
        </w:r>
        <w:r>
          <w:fldChar w:fldCharType="begin"/>
        </w:r>
        <w:r>
          <w:instrText xml:space="preserve"> SEQ Figura \* ARABIC </w:instrText>
        </w:r>
      </w:ins>
      <w:r>
        <w:fldChar w:fldCharType="separate"/>
      </w:r>
      <w:ins w:id="801" w:author="Ryan Lemos" w:date="2019-09-30T11:22:00Z">
        <w:r w:rsidR="0073158C">
          <w:rPr>
            <w:noProof/>
          </w:rPr>
          <w:t>41</w:t>
        </w:r>
      </w:ins>
      <w:ins w:id="802" w:author="Ryan Lemos" w:date="2019-09-28T11:27:00Z">
        <w:r>
          <w:fldChar w:fldCharType="end"/>
        </w:r>
        <w:r>
          <w:t xml:space="preserve"> - Botão para trocar de senha</w:t>
        </w:r>
      </w:ins>
    </w:p>
    <w:p w14:paraId="50BD9DCB" w14:textId="77777777" w:rsidR="00DA6C7C" w:rsidRPr="00DE3E89" w:rsidRDefault="00DA6C7C" w:rsidP="00DA6C7C">
      <w:pPr>
        <w:ind w:firstLine="0"/>
        <w:jc w:val="center"/>
        <w:rPr>
          <w:ins w:id="803" w:author="Ryan Lemos" w:date="2019-09-28T11:20:00Z"/>
        </w:rPr>
      </w:pPr>
      <w:ins w:id="804" w:author="Ryan Lemos" w:date="2019-09-28T11:20:00Z">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9600" cy="609600"/>
                      </a:xfrm>
                      <a:prstGeom prst="rect">
                        <a:avLst/>
                      </a:prstGeom>
                    </pic:spPr>
                  </pic:pic>
                </a:graphicData>
              </a:graphic>
            </wp:inline>
          </w:drawing>
        </w:r>
      </w:ins>
    </w:p>
    <w:p w14:paraId="7E2C7F44" w14:textId="77777777" w:rsidR="00DA6C7C" w:rsidRDefault="00DA6C7C" w:rsidP="00DA6C7C">
      <w:pPr>
        <w:rPr>
          <w:ins w:id="805" w:author="Ryan Lemos" w:date="2019-09-28T11:20:00Z"/>
        </w:rPr>
      </w:pPr>
    </w:p>
    <w:p w14:paraId="7F0D00E2" w14:textId="46A7B98E" w:rsidR="006C7E48" w:rsidRDefault="006C7E48">
      <w:pPr>
        <w:pStyle w:val="Ttulo3"/>
        <w:rPr>
          <w:ins w:id="806" w:author="Ryan Lemos" w:date="2019-09-30T11:18:00Z"/>
        </w:rPr>
      </w:pPr>
      <w:bookmarkStart w:id="807" w:name="_Toc20735004"/>
      <w:ins w:id="808" w:author="Ryan Lemos" w:date="2019-09-30T11:18:00Z">
        <w:r>
          <w:t>Botões para a gestão de atividades de uma turma</w:t>
        </w:r>
        <w:bookmarkEnd w:id="807"/>
      </w:ins>
    </w:p>
    <w:p w14:paraId="101E1511" w14:textId="77777777" w:rsidR="00DA6C7C" w:rsidRPr="003E2735" w:rsidRDefault="00DA6C7C" w:rsidP="00DA6C7C">
      <w:pPr>
        <w:rPr>
          <w:ins w:id="809" w:author="Ryan Lemos" w:date="2019-09-28T11:20:00Z"/>
        </w:rPr>
      </w:pPr>
    </w:p>
    <w:p w14:paraId="6D1AF15C" w14:textId="354CB6F8" w:rsidR="00DA6C7C" w:rsidRDefault="00DA6C7C" w:rsidP="00DA6C7C">
      <w:pPr>
        <w:rPr>
          <w:ins w:id="810" w:author="Ryan Lemos" w:date="2019-09-28T11:20:00Z"/>
        </w:rPr>
      </w:pPr>
      <w:ins w:id="811" w:author="Ryan Lemos" w:date="2019-09-28T11:20:00Z">
        <w:r>
          <w:t>Uma vez que uma atividade foi vinculada a um grupo de alunos ela não pode ser alterada. Caso o professor necessite reutilizar a atividade ele pode fazer uma cópia</w:t>
        </w:r>
      </w:ins>
      <w:ins w:id="812" w:author="Ryan Lemos" w:date="2019-09-30T11:18:00Z">
        <w:r w:rsidR="0073158C">
          <w:t>, conforme seção x,</w:t>
        </w:r>
      </w:ins>
      <w:ins w:id="813" w:author="Ryan Lemos" w:date="2019-09-28T11:20:00Z">
        <w:r>
          <w:t xml:space="preserve"> através do botão da</w:t>
        </w:r>
      </w:ins>
      <w:ins w:id="814" w:author="Ryan Lemos" w:date="2019-09-30T11:19:00Z">
        <w:r w:rsidR="0073158C">
          <w:t xml:space="preserve"> </w:t>
        </w:r>
        <w:r w:rsidR="0073158C">
          <w:fldChar w:fldCharType="begin"/>
        </w:r>
        <w:r w:rsidR="0073158C">
          <w:instrText xml:space="preserve"> REF _Ref20734771 \h </w:instrText>
        </w:r>
      </w:ins>
      <w:r w:rsidR="0073158C">
        <w:fldChar w:fldCharType="separate"/>
      </w:r>
      <w:ins w:id="815" w:author="Ryan Lemos" w:date="2019-09-30T11:22:00Z">
        <w:r w:rsidR="0073158C">
          <w:t xml:space="preserve">Figura </w:t>
        </w:r>
        <w:r w:rsidR="0073158C">
          <w:rPr>
            <w:noProof/>
          </w:rPr>
          <w:t>42</w:t>
        </w:r>
      </w:ins>
      <w:ins w:id="816" w:author="Ryan Lemos" w:date="2019-09-30T11:19:00Z">
        <w:r w:rsidR="0073158C">
          <w:fldChar w:fldCharType="end"/>
        </w:r>
      </w:ins>
      <w:ins w:id="817" w:author="Ryan Lemos" w:date="2019-09-28T11:20:00Z">
        <w:r>
          <w:t>.</w:t>
        </w:r>
      </w:ins>
    </w:p>
    <w:p w14:paraId="3DAA3B80" w14:textId="77777777" w:rsidR="00DA6C7C" w:rsidRDefault="00DA6C7C" w:rsidP="00DA6C7C">
      <w:pPr>
        <w:rPr>
          <w:ins w:id="818" w:author="Ryan Lemos" w:date="2019-09-28T11:20:00Z"/>
        </w:rPr>
      </w:pPr>
    </w:p>
    <w:p w14:paraId="373EF642" w14:textId="1844811C" w:rsidR="0069744B" w:rsidRDefault="0069744B">
      <w:pPr>
        <w:pStyle w:val="Legenda"/>
        <w:keepNext/>
        <w:rPr>
          <w:ins w:id="819" w:author="Ryan Lemos" w:date="2019-09-28T11:28:00Z"/>
        </w:rPr>
        <w:pPrChange w:id="820" w:author="Ryan Lemos" w:date="2019-09-28T11:28:00Z">
          <w:pPr>
            <w:pStyle w:val="Legenda"/>
          </w:pPr>
        </w:pPrChange>
      </w:pPr>
      <w:bookmarkStart w:id="821" w:name="_Ref20734771"/>
      <w:ins w:id="822" w:author="Ryan Lemos" w:date="2019-09-28T11:28:00Z">
        <w:r>
          <w:t xml:space="preserve">Figura </w:t>
        </w:r>
        <w:r>
          <w:fldChar w:fldCharType="begin"/>
        </w:r>
        <w:r>
          <w:instrText xml:space="preserve"> SEQ Figura \* ARABIC </w:instrText>
        </w:r>
      </w:ins>
      <w:r>
        <w:fldChar w:fldCharType="separate"/>
      </w:r>
      <w:ins w:id="823" w:author="Ryan Lemos" w:date="2019-09-30T11:22:00Z">
        <w:r w:rsidR="0073158C">
          <w:rPr>
            <w:noProof/>
          </w:rPr>
          <w:t>42</w:t>
        </w:r>
      </w:ins>
      <w:ins w:id="824" w:author="Ryan Lemos" w:date="2019-09-28T11:28:00Z">
        <w:r>
          <w:fldChar w:fldCharType="end"/>
        </w:r>
        <w:bookmarkEnd w:id="821"/>
        <w:r>
          <w:t xml:space="preserve"> - Botão de duplicar registro</w:t>
        </w:r>
      </w:ins>
    </w:p>
    <w:p w14:paraId="46B978B0" w14:textId="77777777" w:rsidR="00DA6C7C" w:rsidRDefault="00DA6C7C" w:rsidP="00DA6C7C">
      <w:pPr>
        <w:ind w:firstLine="0"/>
        <w:jc w:val="center"/>
        <w:rPr>
          <w:ins w:id="825" w:author="Ryan Lemos" w:date="2019-09-28T11:20:00Z"/>
        </w:rPr>
      </w:pPr>
      <w:ins w:id="826" w:author="Ryan Lemos" w:date="2019-09-28T11:20:00Z">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875" cy="590550"/>
                      </a:xfrm>
                      <a:prstGeom prst="rect">
                        <a:avLst/>
                      </a:prstGeom>
                    </pic:spPr>
                  </pic:pic>
                </a:graphicData>
              </a:graphic>
            </wp:inline>
          </w:drawing>
        </w:r>
      </w:ins>
    </w:p>
    <w:p w14:paraId="486AED37" w14:textId="3041F9FA" w:rsidR="00DA6C7C" w:rsidRDefault="00DA6C7C" w:rsidP="0073158C">
      <w:pPr>
        <w:pStyle w:val="Ttulo3"/>
        <w:numPr>
          <w:ilvl w:val="0"/>
          <w:numId w:val="0"/>
        </w:numPr>
        <w:rPr>
          <w:ins w:id="827" w:author="Ryan Lemos" w:date="2019-09-28T11:20:00Z"/>
        </w:rPr>
        <w:pPrChange w:id="828" w:author="Ryan Lemos" w:date="2019-09-30T11:19:00Z">
          <w:pPr>
            <w:pStyle w:val="Ttulo2"/>
            <w:ind w:left="576" w:hanging="576"/>
          </w:pPr>
        </w:pPrChange>
      </w:pPr>
    </w:p>
    <w:p w14:paraId="491B2BF3" w14:textId="77777777" w:rsidR="00DA6C7C" w:rsidRDefault="00DA6C7C" w:rsidP="00DA6C7C">
      <w:pPr>
        <w:rPr>
          <w:ins w:id="829" w:author="Ryan Lemos" w:date="2019-09-28T11:20:00Z"/>
        </w:rPr>
      </w:pPr>
    </w:p>
    <w:p w14:paraId="3271E25E" w14:textId="64F70A2E" w:rsidR="00DA6C7C" w:rsidRDefault="00DA6C7C" w:rsidP="00DA6C7C">
      <w:pPr>
        <w:rPr>
          <w:ins w:id="830" w:author="Ryan Lemos" w:date="2019-09-28T11:20:00Z"/>
        </w:rPr>
      </w:pPr>
      <w:ins w:id="831" w:author="Ryan Lemos" w:date="2019-09-28T11:20:00Z">
        <w:r>
          <w:lastRenderedPageBreak/>
          <w:t>É possível ao professor gerar um documento em formato PDF das atividades criadas no ambiente</w:t>
        </w:r>
      </w:ins>
      <w:ins w:id="832" w:author="Ryan Lemos" w:date="2019-09-30T11:19:00Z">
        <w:r w:rsidR="0073158C">
          <w:t>, conforme seção x e seção y</w:t>
        </w:r>
      </w:ins>
      <w:ins w:id="833" w:author="Ryan Lemos" w:date="2019-09-28T11:20:00Z">
        <w:r>
          <w:t>. Para isso deve clicar no botão da</w:t>
        </w:r>
      </w:ins>
      <w:ins w:id="834" w:author="Ryan Lemos" w:date="2019-09-30T11:19:00Z">
        <w:r w:rsidR="0073158C">
          <w:t xml:space="preserve"> </w:t>
        </w:r>
        <w:r w:rsidR="0073158C">
          <w:fldChar w:fldCharType="begin"/>
        </w:r>
        <w:r w:rsidR="0073158C">
          <w:instrText xml:space="preserve"> REF _Ref20734813 \h </w:instrText>
        </w:r>
      </w:ins>
      <w:r w:rsidR="0073158C">
        <w:fldChar w:fldCharType="separate"/>
      </w:r>
      <w:ins w:id="835" w:author="Ryan Lemos" w:date="2019-09-30T11:22:00Z">
        <w:r w:rsidR="0073158C">
          <w:t xml:space="preserve">Figura </w:t>
        </w:r>
        <w:r w:rsidR="0073158C">
          <w:rPr>
            <w:noProof/>
          </w:rPr>
          <w:t>43</w:t>
        </w:r>
      </w:ins>
      <w:ins w:id="836" w:author="Ryan Lemos" w:date="2019-09-30T11:19:00Z">
        <w:r w:rsidR="0073158C">
          <w:fldChar w:fldCharType="end"/>
        </w:r>
      </w:ins>
      <w:ins w:id="837" w:author="Ryan Lemos" w:date="2019-09-28T11:20:00Z">
        <w:r>
          <w:t>.</w:t>
        </w:r>
      </w:ins>
    </w:p>
    <w:p w14:paraId="560608DD" w14:textId="77777777" w:rsidR="00DA6C7C" w:rsidRPr="003E2735" w:rsidRDefault="00DA6C7C" w:rsidP="00DA6C7C">
      <w:pPr>
        <w:rPr>
          <w:ins w:id="838" w:author="Ryan Lemos" w:date="2019-09-28T11:20:00Z"/>
        </w:rPr>
      </w:pPr>
    </w:p>
    <w:p w14:paraId="37BD3EC5" w14:textId="6DC6DC6B" w:rsidR="0069744B" w:rsidRDefault="0069744B">
      <w:pPr>
        <w:pStyle w:val="Legenda"/>
        <w:keepNext/>
        <w:rPr>
          <w:ins w:id="839" w:author="Ryan Lemos" w:date="2019-09-28T11:28:00Z"/>
        </w:rPr>
        <w:pPrChange w:id="840" w:author="Ryan Lemos" w:date="2019-09-28T11:28:00Z">
          <w:pPr>
            <w:pStyle w:val="Legenda"/>
          </w:pPr>
        </w:pPrChange>
      </w:pPr>
      <w:bookmarkStart w:id="841" w:name="_Ref20734813"/>
      <w:ins w:id="842" w:author="Ryan Lemos" w:date="2019-09-28T11:28:00Z">
        <w:r>
          <w:t xml:space="preserve">Figura </w:t>
        </w:r>
        <w:r>
          <w:fldChar w:fldCharType="begin"/>
        </w:r>
        <w:r>
          <w:instrText xml:space="preserve"> SEQ Figura \* ARABIC </w:instrText>
        </w:r>
      </w:ins>
      <w:r>
        <w:fldChar w:fldCharType="separate"/>
      </w:r>
      <w:ins w:id="843" w:author="Ryan Lemos" w:date="2019-09-30T11:22:00Z">
        <w:r w:rsidR="0073158C">
          <w:rPr>
            <w:noProof/>
          </w:rPr>
          <w:t>43</w:t>
        </w:r>
      </w:ins>
      <w:ins w:id="844" w:author="Ryan Lemos" w:date="2019-09-28T11:28:00Z">
        <w:r>
          <w:fldChar w:fldCharType="end"/>
        </w:r>
        <w:bookmarkEnd w:id="841"/>
        <w:r>
          <w:t xml:space="preserve"> - Botão de gerar</w:t>
        </w:r>
        <w:r>
          <w:rPr>
            <w:noProof/>
          </w:rPr>
          <w:t xml:space="preserve"> PDF</w:t>
        </w:r>
      </w:ins>
    </w:p>
    <w:p w14:paraId="408EE286" w14:textId="4B2C5C17" w:rsidR="00DA6C7C" w:rsidRDefault="00DA6C7C" w:rsidP="00DA6C7C">
      <w:pPr>
        <w:ind w:firstLine="0"/>
        <w:jc w:val="center"/>
        <w:rPr>
          <w:ins w:id="845" w:author="Ryan Lemos" w:date="2019-09-30T11:20:00Z"/>
        </w:rPr>
      </w:pPr>
      <w:ins w:id="846" w:author="Ryan Lemos" w:date="2019-09-28T11:20:00Z">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875" cy="647700"/>
                      </a:xfrm>
                      <a:prstGeom prst="rect">
                        <a:avLst/>
                      </a:prstGeom>
                    </pic:spPr>
                  </pic:pic>
                </a:graphicData>
              </a:graphic>
            </wp:inline>
          </w:drawing>
        </w:r>
      </w:ins>
    </w:p>
    <w:p w14:paraId="19BC814B" w14:textId="77777777" w:rsidR="0073158C" w:rsidRDefault="0073158C" w:rsidP="00DA6C7C">
      <w:pPr>
        <w:ind w:firstLine="0"/>
        <w:jc w:val="center"/>
        <w:rPr>
          <w:ins w:id="847" w:author="Ryan Lemos" w:date="2019-09-28T11:20:00Z"/>
        </w:rPr>
      </w:pPr>
    </w:p>
    <w:p w14:paraId="22276281" w14:textId="7DE7B39C" w:rsidR="00DA6C7C" w:rsidRDefault="0073158C" w:rsidP="00DA6C7C">
      <w:pPr>
        <w:rPr>
          <w:ins w:id="848" w:author="Ryan Lemos" w:date="2019-09-28T11:20:00Z"/>
        </w:rPr>
      </w:pPr>
      <w:ins w:id="849" w:author="Ryan Lemos" w:date="2019-09-30T11:20:00Z">
        <w:r>
          <w:t xml:space="preserve">O botão da </w:t>
        </w:r>
        <w:r>
          <w:fldChar w:fldCharType="begin"/>
        </w:r>
        <w:r>
          <w:instrText xml:space="preserve"> REF _Ref20734851 \h </w:instrText>
        </w:r>
      </w:ins>
      <w:r>
        <w:fldChar w:fldCharType="separate"/>
      </w:r>
      <w:ins w:id="850" w:author="Ryan Lemos" w:date="2019-09-30T11:22:00Z">
        <w:r>
          <w:t xml:space="preserve">Figura </w:t>
        </w:r>
        <w:r>
          <w:rPr>
            <w:noProof/>
          </w:rPr>
          <w:t>44</w:t>
        </w:r>
      </w:ins>
      <w:ins w:id="851" w:author="Ryan Lemos" w:date="2019-09-30T11:20:00Z">
        <w:r>
          <w:fldChar w:fldCharType="end"/>
        </w:r>
        <w:r>
          <w:t xml:space="preserve"> serve para que o professor possa visualizar </w:t>
        </w:r>
      </w:ins>
      <w:ins w:id="852" w:author="Ryan Lemos" w:date="2019-09-30T11:21:00Z">
        <w:r>
          <w:t>as informações a respeito dos</w:t>
        </w:r>
      </w:ins>
      <w:ins w:id="853" w:author="Ryan Lemos" w:date="2019-09-30T11:20:00Z">
        <w:r>
          <w:t xml:space="preserve"> resultados dos alunos em uma</w:t>
        </w:r>
      </w:ins>
      <w:ins w:id="854" w:author="Ryan Lemos" w:date="2019-09-30T11:21:00Z">
        <w:r>
          <w:t xml:space="preserve"> atividade.</w:t>
        </w:r>
      </w:ins>
    </w:p>
    <w:p w14:paraId="4893FC85" w14:textId="4083B0D3" w:rsidR="0069744B" w:rsidRDefault="0069744B">
      <w:pPr>
        <w:pStyle w:val="Legenda"/>
        <w:keepNext/>
        <w:rPr>
          <w:ins w:id="855" w:author="Ryan Lemos" w:date="2019-09-28T11:29:00Z"/>
        </w:rPr>
        <w:pPrChange w:id="856" w:author="Ryan Lemos" w:date="2019-09-28T11:29:00Z">
          <w:pPr>
            <w:pStyle w:val="Legenda"/>
          </w:pPr>
        </w:pPrChange>
      </w:pPr>
      <w:bookmarkStart w:id="857" w:name="_Ref20734851"/>
      <w:ins w:id="858" w:author="Ryan Lemos" w:date="2019-09-28T11:29:00Z">
        <w:r>
          <w:t xml:space="preserve">Figura </w:t>
        </w:r>
        <w:r>
          <w:fldChar w:fldCharType="begin"/>
        </w:r>
        <w:r>
          <w:instrText xml:space="preserve"> SEQ Figura \* ARABIC </w:instrText>
        </w:r>
      </w:ins>
      <w:r>
        <w:fldChar w:fldCharType="separate"/>
      </w:r>
      <w:ins w:id="859" w:author="Ryan Lemos" w:date="2019-09-30T11:22:00Z">
        <w:r w:rsidR="0073158C">
          <w:rPr>
            <w:noProof/>
          </w:rPr>
          <w:t>44</w:t>
        </w:r>
      </w:ins>
      <w:ins w:id="860" w:author="Ryan Lemos" w:date="2019-09-28T11:29:00Z">
        <w:r>
          <w:fldChar w:fldCharType="end"/>
        </w:r>
        <w:bookmarkEnd w:id="857"/>
        <w:r>
          <w:t xml:space="preserve"> - Botão de informações</w:t>
        </w:r>
      </w:ins>
    </w:p>
    <w:p w14:paraId="5BFAA2B6" w14:textId="78643D04" w:rsidR="00DA6C7C" w:rsidRDefault="00DA6C7C" w:rsidP="0069744B">
      <w:pPr>
        <w:ind w:firstLine="0"/>
        <w:jc w:val="center"/>
        <w:rPr>
          <w:ins w:id="861" w:author="Ryan Lemos" w:date="2019-09-28T11:29:00Z"/>
        </w:rPr>
      </w:pPr>
      <w:ins w:id="862" w:author="Ryan Lemos" w:date="2019-09-28T11:20:00Z">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8175" cy="828675"/>
                      </a:xfrm>
                      <a:prstGeom prst="rect">
                        <a:avLst/>
                      </a:prstGeom>
                    </pic:spPr>
                  </pic:pic>
                </a:graphicData>
              </a:graphic>
            </wp:inline>
          </w:drawing>
        </w:r>
      </w:ins>
    </w:p>
    <w:p w14:paraId="3885BF82" w14:textId="77777777" w:rsidR="0069744B" w:rsidRDefault="0069744B">
      <w:pPr>
        <w:ind w:firstLine="0"/>
        <w:jc w:val="center"/>
        <w:rPr>
          <w:ins w:id="863" w:author="Ryan Lemos" w:date="2019-09-28T11:20:00Z"/>
        </w:rPr>
        <w:pPrChange w:id="864" w:author="Ryan Lemos" w:date="2019-09-28T11:28:00Z">
          <w:pPr/>
        </w:pPrChange>
      </w:pPr>
    </w:p>
    <w:p w14:paraId="10C14FA4" w14:textId="597BC470" w:rsidR="00DA6C7C" w:rsidRDefault="00DA6C7C" w:rsidP="00DA6C7C">
      <w:pPr>
        <w:rPr>
          <w:ins w:id="865" w:author="Ryan Lemos" w:date="2019-09-28T11:29:00Z"/>
        </w:rPr>
      </w:pPr>
      <w:ins w:id="866" w:author="Ryan Lemos" w:date="2019-09-28T11:20:00Z">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ins>
      <w:ins w:id="867" w:author="Ryan Lemos" w:date="2019-09-30T11:25:00Z">
        <w:r w:rsidR="0073158C">
          <w:t xml:space="preserve"> </w:t>
        </w:r>
        <w:r w:rsidR="0073158C">
          <w:fldChar w:fldCharType="begin"/>
        </w:r>
        <w:r w:rsidR="0073158C">
          <w:instrText xml:space="preserve"> REF _Ref20735172 \h </w:instrText>
        </w:r>
      </w:ins>
      <w:r w:rsidR="0073158C">
        <w:fldChar w:fldCharType="separate"/>
      </w:r>
      <w:ins w:id="868" w:author="Ryan Lemos" w:date="2019-09-30T11:25:00Z">
        <w:r w:rsidR="0073158C">
          <w:t xml:space="preserve">Figura </w:t>
        </w:r>
        <w:r w:rsidR="0073158C">
          <w:rPr>
            <w:noProof/>
          </w:rPr>
          <w:t>45</w:t>
        </w:r>
        <w:r w:rsidR="0073158C">
          <w:fldChar w:fldCharType="end"/>
        </w:r>
      </w:ins>
      <w:ins w:id="869" w:author="Ryan Lemos" w:date="2019-09-28T11:20:00Z">
        <w:r>
          <w:t>, porém na cor roxa.</w:t>
        </w:r>
      </w:ins>
    </w:p>
    <w:p w14:paraId="32FA7814" w14:textId="77777777" w:rsidR="0069744B" w:rsidRDefault="0069744B" w:rsidP="00DA6C7C">
      <w:pPr>
        <w:rPr>
          <w:ins w:id="870" w:author="Ryan Lemos" w:date="2019-09-28T11:20:00Z"/>
        </w:rPr>
      </w:pPr>
    </w:p>
    <w:p w14:paraId="7636EEB8" w14:textId="01AFC2B2" w:rsidR="0069744B" w:rsidRDefault="0069744B">
      <w:pPr>
        <w:pStyle w:val="Legenda"/>
        <w:keepNext/>
        <w:rPr>
          <w:ins w:id="871" w:author="Ryan Lemos" w:date="2019-09-28T11:29:00Z"/>
        </w:rPr>
        <w:pPrChange w:id="872" w:author="Ryan Lemos" w:date="2019-09-28T11:29:00Z">
          <w:pPr>
            <w:pStyle w:val="Legenda"/>
          </w:pPr>
        </w:pPrChange>
      </w:pPr>
      <w:bookmarkStart w:id="873" w:name="_Ref20735172"/>
      <w:ins w:id="874" w:author="Ryan Lemos" w:date="2019-09-28T11:29:00Z">
        <w:r>
          <w:t xml:space="preserve">Figura </w:t>
        </w:r>
        <w:r>
          <w:fldChar w:fldCharType="begin"/>
        </w:r>
        <w:r>
          <w:instrText xml:space="preserve"> SEQ Figura \* ARABIC </w:instrText>
        </w:r>
      </w:ins>
      <w:r>
        <w:fldChar w:fldCharType="separate"/>
      </w:r>
      <w:ins w:id="875" w:author="Ryan Lemos" w:date="2019-09-30T11:22:00Z">
        <w:r w:rsidR="0073158C">
          <w:rPr>
            <w:noProof/>
          </w:rPr>
          <w:t>45</w:t>
        </w:r>
      </w:ins>
      <w:ins w:id="876" w:author="Ryan Lemos" w:date="2019-09-28T11:29:00Z">
        <w:r>
          <w:fldChar w:fldCharType="end"/>
        </w:r>
        <w:bookmarkEnd w:id="873"/>
        <w:r>
          <w:t xml:space="preserve"> - Botão de resetar resultado</w:t>
        </w:r>
      </w:ins>
    </w:p>
    <w:p w14:paraId="6BBD7214" w14:textId="5AA32733" w:rsidR="00DA6C7C" w:rsidRDefault="00DA6C7C" w:rsidP="0073158C">
      <w:pPr>
        <w:ind w:firstLine="0"/>
        <w:jc w:val="center"/>
        <w:rPr>
          <w:ins w:id="877" w:author="Ryan Lemos" w:date="2019-09-30T11:21:00Z"/>
        </w:rPr>
      </w:pPr>
      <w:ins w:id="878" w:author="Ryan Lemos" w:date="2019-09-28T11:20:00Z">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85825" cy="657225"/>
                      </a:xfrm>
                      <a:prstGeom prst="rect">
                        <a:avLst/>
                      </a:prstGeom>
                    </pic:spPr>
                  </pic:pic>
                </a:graphicData>
              </a:graphic>
            </wp:inline>
          </w:drawing>
        </w:r>
      </w:ins>
    </w:p>
    <w:p w14:paraId="4023A9AB" w14:textId="77777777" w:rsidR="0073158C" w:rsidRPr="008D0372" w:rsidRDefault="0073158C" w:rsidP="0073158C">
      <w:pPr>
        <w:ind w:firstLine="0"/>
        <w:jc w:val="center"/>
        <w:rPr>
          <w:ins w:id="879" w:author="Ryan Lemos" w:date="2019-09-28T11:20:00Z"/>
        </w:rPr>
        <w:pPrChange w:id="880" w:author="Ryan Lemos" w:date="2019-09-30T11:21:00Z">
          <w:pPr/>
        </w:pPrChange>
      </w:pPr>
    </w:p>
    <w:p w14:paraId="5DCE5383" w14:textId="3C6995C9" w:rsidR="00DA6C7C" w:rsidRDefault="00DA6C7C" w:rsidP="00DA6C7C">
      <w:pPr>
        <w:rPr>
          <w:ins w:id="881" w:author="Ryan Lemos" w:date="2019-09-28T11:29:00Z"/>
        </w:rPr>
      </w:pPr>
      <w:ins w:id="882" w:author="Ryan Lemos" w:date="2019-09-28T11:20:00Z">
        <w:r>
          <w:t>Em atividades não avaliativa cabe ao professor escolher quem receberá aquela atividade, se por acaso quiser incluir alguém depois, pode ser feito isso pelo botão da</w:t>
        </w:r>
      </w:ins>
      <w:ins w:id="883" w:author="Ryan Lemos" w:date="2019-09-30T11:25:00Z">
        <w:r w:rsidR="0073158C">
          <w:t xml:space="preserve"> </w:t>
        </w:r>
        <w:r w:rsidR="0073158C">
          <w:fldChar w:fldCharType="begin"/>
        </w:r>
        <w:r w:rsidR="0073158C">
          <w:instrText xml:space="preserve"> REF _Ref20735155 \h </w:instrText>
        </w:r>
      </w:ins>
      <w:r w:rsidR="0073158C">
        <w:fldChar w:fldCharType="separate"/>
      </w:r>
      <w:ins w:id="884" w:author="Ryan Lemos" w:date="2019-09-30T11:25:00Z">
        <w:r w:rsidR="0073158C">
          <w:t xml:space="preserve">Figura </w:t>
        </w:r>
        <w:r w:rsidR="0073158C">
          <w:rPr>
            <w:noProof/>
          </w:rPr>
          <w:t>46</w:t>
        </w:r>
        <w:r w:rsidR="0073158C">
          <w:fldChar w:fldCharType="end"/>
        </w:r>
      </w:ins>
      <w:ins w:id="885" w:author="Ryan Lemos" w:date="2019-09-28T11:20:00Z">
        <w:r>
          <w:t>.</w:t>
        </w:r>
      </w:ins>
    </w:p>
    <w:p w14:paraId="3999144C" w14:textId="77777777" w:rsidR="0069744B" w:rsidRDefault="0069744B" w:rsidP="00DA6C7C">
      <w:pPr>
        <w:rPr>
          <w:ins w:id="886" w:author="Ryan Lemos" w:date="2019-09-28T11:20:00Z"/>
        </w:rPr>
      </w:pPr>
    </w:p>
    <w:p w14:paraId="54F63165" w14:textId="288D431E" w:rsidR="0069744B" w:rsidRDefault="0069744B">
      <w:pPr>
        <w:pStyle w:val="Legenda"/>
        <w:keepNext/>
        <w:rPr>
          <w:ins w:id="887" w:author="Ryan Lemos" w:date="2019-09-28T11:30:00Z"/>
        </w:rPr>
        <w:pPrChange w:id="888" w:author="Ryan Lemos" w:date="2019-09-28T11:30:00Z">
          <w:pPr>
            <w:pStyle w:val="Legenda"/>
          </w:pPr>
        </w:pPrChange>
      </w:pPr>
      <w:bookmarkStart w:id="889" w:name="_Ref20735155"/>
      <w:ins w:id="890" w:author="Ryan Lemos" w:date="2019-09-28T11:30:00Z">
        <w:r>
          <w:t xml:space="preserve">Figura </w:t>
        </w:r>
        <w:r>
          <w:fldChar w:fldCharType="begin"/>
        </w:r>
        <w:r>
          <w:instrText xml:space="preserve"> SEQ Figura \* ARABIC </w:instrText>
        </w:r>
      </w:ins>
      <w:r>
        <w:fldChar w:fldCharType="separate"/>
      </w:r>
      <w:ins w:id="891" w:author="Ryan Lemos" w:date="2019-09-30T11:22:00Z">
        <w:r w:rsidR="0073158C">
          <w:rPr>
            <w:noProof/>
          </w:rPr>
          <w:t>46</w:t>
        </w:r>
      </w:ins>
      <w:ins w:id="892" w:author="Ryan Lemos" w:date="2019-09-28T11:30:00Z">
        <w:r>
          <w:fldChar w:fldCharType="end"/>
        </w:r>
        <w:bookmarkEnd w:id="889"/>
        <w:r>
          <w:t xml:space="preserve"> - Botão de vincular alunos a uma atividade</w:t>
        </w:r>
      </w:ins>
    </w:p>
    <w:p w14:paraId="4F66B84F" w14:textId="77777777" w:rsidR="00DA6C7C" w:rsidRDefault="00DA6C7C">
      <w:pPr>
        <w:ind w:firstLine="0"/>
        <w:jc w:val="center"/>
        <w:rPr>
          <w:ins w:id="893" w:author="Ryan Lemos" w:date="2019-09-28T11:20:00Z"/>
        </w:rPr>
        <w:pPrChange w:id="894" w:author="Ryan Lemos" w:date="2019-09-28T11:29:00Z">
          <w:pPr/>
        </w:pPrChange>
      </w:pPr>
      <w:ins w:id="895" w:author="Ryan Lemos" w:date="2019-09-28T11:20:00Z">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 cy="561975"/>
                      </a:xfrm>
                      <a:prstGeom prst="rect">
                        <a:avLst/>
                      </a:prstGeom>
                    </pic:spPr>
                  </pic:pic>
                </a:graphicData>
              </a:graphic>
            </wp:inline>
          </w:drawing>
        </w:r>
      </w:ins>
    </w:p>
    <w:p w14:paraId="5DC9D2F4" w14:textId="77777777" w:rsidR="00DA6C7C" w:rsidRDefault="00DA6C7C" w:rsidP="0073158C">
      <w:pPr>
        <w:ind w:firstLine="0"/>
        <w:rPr>
          <w:ins w:id="896" w:author="Ryan Lemos" w:date="2019-09-28T11:20:00Z"/>
        </w:rPr>
        <w:pPrChange w:id="897" w:author="Ryan Lemos" w:date="2019-09-30T11:21:00Z">
          <w:pPr/>
        </w:pPrChange>
      </w:pPr>
    </w:p>
    <w:p w14:paraId="22AED440" w14:textId="798BB764" w:rsidR="00DA6C7C" w:rsidRDefault="00DA6C7C" w:rsidP="00DA6C7C">
      <w:pPr>
        <w:rPr>
          <w:ins w:id="898" w:author="Ryan Lemos" w:date="2019-09-28T11:30:00Z"/>
        </w:rPr>
      </w:pPr>
      <w:ins w:id="899" w:author="Ryan Lemos" w:date="2019-09-28T11:20:00Z">
        <w:r>
          <w:lastRenderedPageBreak/>
          <w:t xml:space="preserve">O sistema conta com pontuação, porém por padrão cada atividade avaliativa e não avaliativa vale 100 (ou 100%). Porém caso o professor precise redistribuir a pontuação da atividade, ele pode fazer isso através </w:t>
        </w:r>
      </w:ins>
      <w:ins w:id="900" w:author="Ryan Lemos" w:date="2019-09-30T11:25:00Z">
        <w:r w:rsidR="0073158C">
          <w:t xml:space="preserve">do botão visto na </w:t>
        </w:r>
        <w:r w:rsidR="0073158C">
          <w:fldChar w:fldCharType="begin"/>
        </w:r>
        <w:r w:rsidR="0073158C">
          <w:instrText xml:space="preserve"> REF _Ref20735143 \h </w:instrText>
        </w:r>
      </w:ins>
      <w:r w:rsidR="0073158C">
        <w:fldChar w:fldCharType="separate"/>
      </w:r>
      <w:ins w:id="901" w:author="Ryan Lemos" w:date="2019-09-30T11:25:00Z">
        <w:r w:rsidR="0073158C">
          <w:t xml:space="preserve">Figura </w:t>
        </w:r>
        <w:r w:rsidR="0073158C">
          <w:rPr>
            <w:noProof/>
          </w:rPr>
          <w:t>47</w:t>
        </w:r>
        <w:r w:rsidR="0073158C">
          <w:fldChar w:fldCharType="end"/>
        </w:r>
      </w:ins>
      <w:ins w:id="902" w:author="Ryan Lemos" w:date="2019-09-28T11:20:00Z">
        <w:r>
          <w:t>.</w:t>
        </w:r>
      </w:ins>
    </w:p>
    <w:p w14:paraId="52662589" w14:textId="77777777" w:rsidR="0069744B" w:rsidRDefault="0069744B" w:rsidP="00DA6C7C">
      <w:pPr>
        <w:rPr>
          <w:ins w:id="903" w:author="Ryan Lemos" w:date="2019-09-28T11:20:00Z"/>
        </w:rPr>
      </w:pPr>
    </w:p>
    <w:p w14:paraId="00AFB7AF" w14:textId="60FA3517" w:rsidR="0069744B" w:rsidRDefault="0069744B">
      <w:pPr>
        <w:pStyle w:val="Legenda"/>
        <w:keepNext/>
        <w:rPr>
          <w:ins w:id="904" w:author="Ryan Lemos" w:date="2019-09-28T11:30:00Z"/>
        </w:rPr>
        <w:pPrChange w:id="905" w:author="Ryan Lemos" w:date="2019-09-28T11:30:00Z">
          <w:pPr>
            <w:pStyle w:val="Legenda"/>
          </w:pPr>
        </w:pPrChange>
      </w:pPr>
      <w:bookmarkStart w:id="906" w:name="_Ref20735143"/>
      <w:ins w:id="907" w:author="Ryan Lemos" w:date="2019-09-28T11:30:00Z">
        <w:r>
          <w:t xml:space="preserve">Figura </w:t>
        </w:r>
        <w:r>
          <w:fldChar w:fldCharType="begin"/>
        </w:r>
        <w:r>
          <w:instrText xml:space="preserve"> SEQ Figura \* ARABIC </w:instrText>
        </w:r>
      </w:ins>
      <w:r>
        <w:fldChar w:fldCharType="separate"/>
      </w:r>
      <w:ins w:id="908" w:author="Ryan Lemos" w:date="2019-09-30T11:22:00Z">
        <w:r w:rsidR="0073158C">
          <w:rPr>
            <w:noProof/>
          </w:rPr>
          <w:t>47</w:t>
        </w:r>
      </w:ins>
      <w:ins w:id="909" w:author="Ryan Lemos" w:date="2019-09-28T11:30:00Z">
        <w:r>
          <w:fldChar w:fldCharType="end"/>
        </w:r>
        <w:bookmarkEnd w:id="906"/>
        <w:r>
          <w:t xml:space="preserve"> - Botão de redistribuir pontuação</w:t>
        </w:r>
      </w:ins>
    </w:p>
    <w:p w14:paraId="3FA37217" w14:textId="3151B0AB" w:rsidR="00DA6C7C" w:rsidRDefault="00DA6C7C" w:rsidP="0073158C">
      <w:pPr>
        <w:ind w:firstLine="0"/>
        <w:jc w:val="center"/>
        <w:rPr>
          <w:ins w:id="910" w:author="Ryan Lemos" w:date="2019-09-28T11:20:00Z"/>
        </w:rPr>
        <w:pPrChange w:id="911" w:author="Ryan Lemos" w:date="2019-09-30T11:21:00Z">
          <w:pPr>
            <w:pStyle w:val="Ttulo2"/>
            <w:ind w:left="576" w:hanging="576"/>
          </w:pPr>
        </w:pPrChange>
      </w:pPr>
      <w:ins w:id="912" w:author="Ryan Lemos" w:date="2019-09-28T11:20:00Z">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7225" cy="666750"/>
                      </a:xfrm>
                      <a:prstGeom prst="rect">
                        <a:avLst/>
                      </a:prstGeom>
                    </pic:spPr>
                  </pic:pic>
                </a:graphicData>
              </a:graphic>
            </wp:inline>
          </w:drawing>
        </w:r>
      </w:ins>
    </w:p>
    <w:p w14:paraId="7C5CAFF9" w14:textId="77777777" w:rsidR="00DA6C7C" w:rsidRDefault="00DA6C7C" w:rsidP="00DA6C7C">
      <w:pPr>
        <w:rPr>
          <w:ins w:id="913" w:author="Ryan Lemos" w:date="2019-09-28T11:20:00Z"/>
        </w:rPr>
      </w:pPr>
    </w:p>
    <w:p w14:paraId="0AD7D893" w14:textId="1414D41B" w:rsidR="00DA6C7C" w:rsidRDefault="00DA6C7C" w:rsidP="00DA6C7C">
      <w:pPr>
        <w:rPr>
          <w:ins w:id="914" w:author="Ryan Lemos" w:date="2019-09-28T11:20:00Z"/>
        </w:rPr>
      </w:pPr>
      <w:ins w:id="915" w:author="Ryan Lemos" w:date="2019-09-28T11:20:00Z">
        <w:r>
          <w:t xml:space="preserve">Caso uma atividade criada pelo ambiente seja resolvida em sala, é necessário que o professor lance a nota do aluno. É por meio deste botão da </w:t>
        </w:r>
      </w:ins>
      <w:ins w:id="916" w:author="Ryan Lemos" w:date="2019-09-30T11:25:00Z">
        <w:r w:rsidR="0073158C">
          <w:fldChar w:fldCharType="begin"/>
        </w:r>
        <w:r w:rsidR="0073158C">
          <w:instrText xml:space="preserve"> REF _Ref20735120 \h </w:instrText>
        </w:r>
      </w:ins>
      <w:r w:rsidR="0073158C">
        <w:fldChar w:fldCharType="separate"/>
      </w:r>
      <w:ins w:id="917" w:author="Ryan Lemos" w:date="2019-09-30T11:25:00Z">
        <w:r w:rsidR="0073158C">
          <w:t xml:space="preserve">Figura </w:t>
        </w:r>
        <w:r w:rsidR="0073158C">
          <w:rPr>
            <w:noProof/>
          </w:rPr>
          <w:t>48</w:t>
        </w:r>
        <w:r w:rsidR="0073158C">
          <w:fldChar w:fldCharType="end"/>
        </w:r>
        <w:r w:rsidR="0073158C">
          <w:t xml:space="preserve"> </w:t>
        </w:r>
      </w:ins>
      <w:ins w:id="918" w:author="Ryan Lemos" w:date="2019-09-28T11:20:00Z">
        <w:r>
          <w:t>que ele acessa a tela responsável pelo lançamento das notas.</w:t>
        </w:r>
      </w:ins>
    </w:p>
    <w:p w14:paraId="159C2F49" w14:textId="77777777" w:rsidR="00DA6C7C" w:rsidRDefault="00DA6C7C" w:rsidP="00DA6C7C">
      <w:pPr>
        <w:rPr>
          <w:ins w:id="919" w:author="Ryan Lemos" w:date="2019-09-28T11:20:00Z"/>
        </w:rPr>
      </w:pPr>
    </w:p>
    <w:p w14:paraId="797706C3" w14:textId="53D265B9" w:rsidR="0069744B" w:rsidRDefault="0069744B">
      <w:pPr>
        <w:pStyle w:val="Legenda"/>
        <w:keepNext/>
        <w:rPr>
          <w:ins w:id="920" w:author="Ryan Lemos" w:date="2019-09-28T11:31:00Z"/>
        </w:rPr>
        <w:pPrChange w:id="921" w:author="Ryan Lemos" w:date="2019-09-28T11:31:00Z">
          <w:pPr>
            <w:pStyle w:val="Legenda"/>
          </w:pPr>
        </w:pPrChange>
      </w:pPr>
      <w:bookmarkStart w:id="922" w:name="_Ref20735120"/>
      <w:ins w:id="923" w:author="Ryan Lemos" w:date="2019-09-28T11:31:00Z">
        <w:r>
          <w:t xml:space="preserve">Figura </w:t>
        </w:r>
        <w:r>
          <w:fldChar w:fldCharType="begin"/>
        </w:r>
        <w:r>
          <w:instrText xml:space="preserve"> SEQ Figura \* ARABIC </w:instrText>
        </w:r>
      </w:ins>
      <w:r>
        <w:fldChar w:fldCharType="separate"/>
      </w:r>
      <w:ins w:id="924" w:author="Ryan Lemos" w:date="2019-09-30T11:22:00Z">
        <w:r w:rsidR="0073158C">
          <w:rPr>
            <w:noProof/>
          </w:rPr>
          <w:t>48</w:t>
        </w:r>
      </w:ins>
      <w:ins w:id="925" w:author="Ryan Lemos" w:date="2019-09-28T11:31:00Z">
        <w:r>
          <w:fldChar w:fldCharType="end"/>
        </w:r>
        <w:bookmarkEnd w:id="922"/>
        <w:r>
          <w:t xml:space="preserve"> - Botão de envio de nota</w:t>
        </w:r>
      </w:ins>
    </w:p>
    <w:p w14:paraId="23CEB99F" w14:textId="77777777" w:rsidR="00DA6C7C" w:rsidRDefault="00DA6C7C">
      <w:pPr>
        <w:ind w:firstLine="0"/>
        <w:jc w:val="center"/>
        <w:rPr>
          <w:ins w:id="926" w:author="Ryan Lemos" w:date="2019-09-28T11:20:00Z"/>
        </w:rPr>
        <w:pPrChange w:id="927" w:author="Ryan Lemos" w:date="2019-09-28T11:30:00Z">
          <w:pPr/>
        </w:pPrChange>
      </w:pPr>
      <w:ins w:id="928" w:author="Ryan Lemos" w:date="2019-09-28T11:20:00Z">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225" cy="733425"/>
                      </a:xfrm>
                      <a:prstGeom prst="rect">
                        <a:avLst/>
                      </a:prstGeom>
                    </pic:spPr>
                  </pic:pic>
                </a:graphicData>
              </a:graphic>
            </wp:inline>
          </w:drawing>
        </w:r>
      </w:ins>
    </w:p>
    <w:p w14:paraId="4CB3C1C8" w14:textId="77777777" w:rsidR="00DA6C7C" w:rsidRPr="00F24BB2" w:rsidRDefault="00DA6C7C" w:rsidP="00DA6C7C">
      <w:pPr>
        <w:rPr>
          <w:ins w:id="929" w:author="Ryan Lemos" w:date="2019-09-28T11:20:00Z"/>
        </w:rPr>
      </w:pPr>
    </w:p>
    <w:p w14:paraId="271DF844" w14:textId="77777777" w:rsidR="00DA6C7C" w:rsidRDefault="00DA6C7C">
      <w:pPr>
        <w:pStyle w:val="Ttulo3"/>
        <w:rPr>
          <w:ins w:id="930" w:author="Ryan Lemos" w:date="2019-09-28T11:20:00Z"/>
        </w:rPr>
        <w:pPrChange w:id="931" w:author="Ryan Lemos" w:date="2019-09-28T11:22:00Z">
          <w:pPr>
            <w:pStyle w:val="Ttulo2"/>
            <w:ind w:left="576" w:hanging="576"/>
          </w:pPr>
        </w:pPrChange>
      </w:pPr>
      <w:bookmarkStart w:id="932" w:name="_Toc20735005"/>
      <w:ins w:id="933" w:author="Ryan Lemos" w:date="2019-09-28T11:20:00Z">
        <w:r>
          <w:t>Botões do calendário</w:t>
        </w:r>
        <w:bookmarkEnd w:id="932"/>
      </w:ins>
    </w:p>
    <w:p w14:paraId="43C9FDAD" w14:textId="77777777" w:rsidR="00DA6C7C" w:rsidRDefault="00DA6C7C" w:rsidP="00DA6C7C">
      <w:pPr>
        <w:rPr>
          <w:ins w:id="934" w:author="Ryan Lemos" w:date="2019-09-28T11:20:00Z"/>
        </w:rPr>
      </w:pPr>
    </w:p>
    <w:p w14:paraId="3715BFCC" w14:textId="363C8F25" w:rsidR="00DA6C7C" w:rsidRDefault="00DA6C7C" w:rsidP="00DA6C7C">
      <w:pPr>
        <w:rPr>
          <w:ins w:id="935" w:author="Ryan Lemos" w:date="2019-09-28T11:31:00Z"/>
        </w:rPr>
      </w:pPr>
      <w:ins w:id="936" w:author="Ryan Lemos" w:date="2019-09-28T11:20:00Z">
        <w:r>
          <w:t>O ambiente conta com um calendário interativo, em que os alunos e professores podem acompanhar os eventos criados pelos professores para uma turma, e pela própria escola</w:t>
        </w:r>
      </w:ins>
      <w:ins w:id="937" w:author="Ryan Lemos" w:date="2019-09-30T11:23:00Z">
        <w:r w:rsidR="0073158C">
          <w:t>, conforme seção x, seção y e seção z</w:t>
        </w:r>
      </w:ins>
      <w:ins w:id="938" w:author="Ryan Lemos" w:date="2019-09-28T11:20:00Z">
        <w:r>
          <w:t>. A</w:t>
        </w:r>
      </w:ins>
      <w:ins w:id="939" w:author="Ryan Lemos" w:date="2019-09-30T11:23:00Z">
        <w:r w:rsidR="0073158C">
          <w:t xml:space="preserve"> </w:t>
        </w:r>
        <w:r w:rsidR="0073158C">
          <w:fldChar w:fldCharType="begin"/>
        </w:r>
        <w:r w:rsidR="0073158C">
          <w:instrText xml:space="preserve"> REF _Ref20735032 \h </w:instrText>
        </w:r>
      </w:ins>
      <w:r w:rsidR="0073158C">
        <w:fldChar w:fldCharType="separate"/>
      </w:r>
      <w:ins w:id="940" w:author="Ryan Lemos" w:date="2019-09-30T11:23:00Z">
        <w:r w:rsidR="0073158C">
          <w:t xml:space="preserve">Figura </w:t>
        </w:r>
        <w:r w:rsidR="0073158C">
          <w:rPr>
            <w:noProof/>
          </w:rPr>
          <w:t>49</w:t>
        </w:r>
        <w:r w:rsidR="0073158C">
          <w:fldChar w:fldCharType="end"/>
        </w:r>
      </w:ins>
      <w:ins w:id="941" w:author="Ryan Lemos" w:date="2019-09-28T11:20:00Z">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ins>
    </w:p>
    <w:p w14:paraId="4A345224" w14:textId="77777777" w:rsidR="0069744B" w:rsidRDefault="0069744B" w:rsidP="00DA6C7C">
      <w:pPr>
        <w:rPr>
          <w:ins w:id="942" w:author="Ryan Lemos" w:date="2019-09-28T11:20:00Z"/>
        </w:rPr>
      </w:pPr>
    </w:p>
    <w:p w14:paraId="4E55CA13" w14:textId="235C38CC" w:rsidR="0069744B" w:rsidRDefault="0069744B">
      <w:pPr>
        <w:pStyle w:val="Legenda"/>
        <w:keepNext/>
        <w:rPr>
          <w:ins w:id="943" w:author="Ryan Lemos" w:date="2019-09-28T11:31:00Z"/>
        </w:rPr>
        <w:pPrChange w:id="944" w:author="Ryan Lemos" w:date="2019-09-28T11:31:00Z">
          <w:pPr>
            <w:pStyle w:val="Legenda"/>
          </w:pPr>
        </w:pPrChange>
      </w:pPr>
      <w:bookmarkStart w:id="945" w:name="_Ref20735032"/>
      <w:ins w:id="946" w:author="Ryan Lemos" w:date="2019-09-28T11:31:00Z">
        <w:r>
          <w:lastRenderedPageBreak/>
          <w:t xml:space="preserve">Figura </w:t>
        </w:r>
        <w:r>
          <w:fldChar w:fldCharType="begin"/>
        </w:r>
        <w:r>
          <w:instrText xml:space="preserve"> SEQ Figura \* ARABIC </w:instrText>
        </w:r>
      </w:ins>
      <w:r>
        <w:fldChar w:fldCharType="separate"/>
      </w:r>
      <w:ins w:id="947" w:author="Ryan Lemos" w:date="2019-09-30T11:22:00Z">
        <w:r w:rsidR="0073158C">
          <w:rPr>
            <w:noProof/>
          </w:rPr>
          <w:t>49</w:t>
        </w:r>
      </w:ins>
      <w:ins w:id="948" w:author="Ryan Lemos" w:date="2019-09-28T11:31:00Z">
        <w:r>
          <w:fldChar w:fldCharType="end"/>
        </w:r>
        <w:bookmarkEnd w:id="945"/>
        <w:r>
          <w:t xml:space="preserve"> - Botões de visualização do calendário</w:t>
        </w:r>
      </w:ins>
    </w:p>
    <w:p w14:paraId="586BC8CE" w14:textId="4C4C4ED7" w:rsidR="00DA6C7C" w:rsidRDefault="00DA6C7C">
      <w:pPr>
        <w:ind w:firstLine="0"/>
        <w:jc w:val="center"/>
        <w:rPr>
          <w:ins w:id="949" w:author="Ryan Lemos" w:date="2019-09-30T11:23:00Z"/>
        </w:rPr>
      </w:pPr>
      <w:ins w:id="950" w:author="Ryan Lemos" w:date="2019-09-28T11:20:00Z">
        <w:r>
          <w:rPr>
            <w:noProof/>
          </w:rPr>
          <w:drawing>
            <wp:inline distT="0" distB="0" distL="0" distR="0" wp14:anchorId="6EC3F622" wp14:editId="6EC66F82">
              <wp:extent cx="4295775" cy="1609725"/>
              <wp:effectExtent l="0" t="0" r="9525"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5775" cy="1609725"/>
                      </a:xfrm>
                      <a:prstGeom prst="rect">
                        <a:avLst/>
                      </a:prstGeom>
                    </pic:spPr>
                  </pic:pic>
                </a:graphicData>
              </a:graphic>
            </wp:inline>
          </w:drawing>
        </w:r>
      </w:ins>
    </w:p>
    <w:p w14:paraId="26797B21" w14:textId="77777777" w:rsidR="0073158C" w:rsidRDefault="0073158C">
      <w:pPr>
        <w:ind w:firstLine="0"/>
        <w:jc w:val="center"/>
        <w:rPr>
          <w:ins w:id="951" w:author="Ryan Lemos" w:date="2019-09-28T11:20:00Z"/>
        </w:rPr>
        <w:pPrChange w:id="952" w:author="Ryan Lemos" w:date="2019-09-28T11:31:00Z">
          <w:pPr/>
        </w:pPrChange>
      </w:pPr>
    </w:p>
    <w:p w14:paraId="3A035C8E" w14:textId="4F567278" w:rsidR="00DA6C7C" w:rsidRDefault="00DA6C7C" w:rsidP="00DA6C7C">
      <w:pPr>
        <w:rPr>
          <w:ins w:id="953" w:author="Ryan Lemos" w:date="2019-09-30T11:22:00Z"/>
        </w:rPr>
      </w:pPr>
      <w:ins w:id="954" w:author="Ryan Lemos" w:date="2019-09-28T11:20:00Z">
        <w:r>
          <w:t xml:space="preserve">Já os botões da </w:t>
        </w:r>
      </w:ins>
      <w:ins w:id="955" w:author="Ryan Lemos" w:date="2019-09-30T11:23:00Z">
        <w:r w:rsidR="0073158C">
          <w:fldChar w:fldCharType="begin"/>
        </w:r>
        <w:r w:rsidR="0073158C">
          <w:instrText xml:space="preserve"> REF _Ref20735031 \h </w:instrText>
        </w:r>
      </w:ins>
      <w:r w:rsidR="0073158C">
        <w:fldChar w:fldCharType="separate"/>
      </w:r>
      <w:ins w:id="956" w:author="Ryan Lemos" w:date="2019-09-30T11:23:00Z">
        <w:r w:rsidR="0073158C">
          <w:t xml:space="preserve">Figura </w:t>
        </w:r>
        <w:r w:rsidR="0073158C">
          <w:rPr>
            <w:noProof/>
          </w:rPr>
          <w:t>50</w:t>
        </w:r>
        <w:r w:rsidR="0073158C">
          <w:fldChar w:fldCharType="end"/>
        </w:r>
        <w:r w:rsidR="0073158C">
          <w:t xml:space="preserve"> </w:t>
        </w:r>
      </w:ins>
      <w:ins w:id="957" w:author="Ryan Lemos" w:date="2019-09-28T11:20:00Z">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ins>
    </w:p>
    <w:p w14:paraId="20BE171E" w14:textId="77777777" w:rsidR="0073158C" w:rsidRDefault="0073158C" w:rsidP="00DA6C7C">
      <w:pPr>
        <w:rPr>
          <w:ins w:id="958" w:author="Ryan Lemos" w:date="2019-09-28T11:20:00Z"/>
        </w:rPr>
      </w:pPr>
    </w:p>
    <w:p w14:paraId="53B79D93" w14:textId="1828D7E2" w:rsidR="0069744B" w:rsidRDefault="0069744B">
      <w:pPr>
        <w:pStyle w:val="Legenda"/>
        <w:keepNext/>
        <w:rPr>
          <w:ins w:id="959" w:author="Ryan Lemos" w:date="2019-09-28T11:31:00Z"/>
        </w:rPr>
        <w:pPrChange w:id="960" w:author="Ryan Lemos" w:date="2019-09-28T11:31:00Z">
          <w:pPr>
            <w:pStyle w:val="Legenda"/>
          </w:pPr>
        </w:pPrChange>
      </w:pPr>
      <w:bookmarkStart w:id="961" w:name="_Ref20735031"/>
      <w:ins w:id="962" w:author="Ryan Lemos" w:date="2019-09-28T11:31:00Z">
        <w:r>
          <w:t xml:space="preserve">Figura </w:t>
        </w:r>
        <w:r>
          <w:fldChar w:fldCharType="begin"/>
        </w:r>
        <w:r>
          <w:instrText xml:space="preserve"> SEQ Figura \* ARABIC </w:instrText>
        </w:r>
      </w:ins>
      <w:r>
        <w:fldChar w:fldCharType="separate"/>
      </w:r>
      <w:ins w:id="963" w:author="Ryan Lemos" w:date="2019-09-30T11:22:00Z">
        <w:r w:rsidR="0073158C">
          <w:rPr>
            <w:noProof/>
          </w:rPr>
          <w:t>50</w:t>
        </w:r>
      </w:ins>
      <w:ins w:id="964" w:author="Ryan Lemos" w:date="2019-09-28T11:31:00Z">
        <w:r>
          <w:fldChar w:fldCharType="end"/>
        </w:r>
        <w:bookmarkEnd w:id="961"/>
        <w:r>
          <w:t xml:space="preserve"> - Botões de navegação do calendário</w:t>
        </w:r>
      </w:ins>
    </w:p>
    <w:p w14:paraId="108D91A5" w14:textId="0427D22C" w:rsidR="00DA6C7C" w:rsidRPr="006B0656" w:rsidRDefault="00DA6C7C" w:rsidP="0073158C">
      <w:pPr>
        <w:ind w:firstLine="0"/>
        <w:jc w:val="center"/>
        <w:rPr>
          <w:ins w:id="965" w:author="Ryan Lemos" w:date="2019-09-28T11:20:00Z"/>
        </w:rPr>
        <w:pPrChange w:id="966" w:author="Ryan Lemos" w:date="2019-09-30T11:22:00Z">
          <w:pPr/>
        </w:pPrChange>
      </w:pPr>
      <w:ins w:id="967" w:author="Ryan Lemos" w:date="2019-09-28T11:20:00Z">
        <w:r>
          <w:rPr>
            <w:noProof/>
          </w:rPr>
          <w:drawing>
            <wp:inline distT="0" distB="0" distL="0" distR="0" wp14:anchorId="4DB0C37D" wp14:editId="11487698">
              <wp:extent cx="3800475" cy="170497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00475" cy="1704975"/>
                      </a:xfrm>
                      <a:prstGeom prst="rect">
                        <a:avLst/>
                      </a:prstGeom>
                    </pic:spPr>
                  </pic:pic>
                </a:graphicData>
              </a:graphic>
            </wp:inline>
          </w:drawing>
        </w:r>
      </w:ins>
    </w:p>
    <w:p w14:paraId="7D2152FF" w14:textId="77777777" w:rsidR="00DA6C7C" w:rsidRDefault="00DA6C7C" w:rsidP="00DA6C7C">
      <w:pPr>
        <w:rPr>
          <w:ins w:id="968" w:author="Ryan Lemos" w:date="2019-09-28T11:20:00Z"/>
        </w:rPr>
      </w:pPr>
    </w:p>
    <w:p w14:paraId="027A0976" w14:textId="77777777" w:rsidR="00DA6C7C" w:rsidRDefault="00DA6C7C">
      <w:pPr>
        <w:pStyle w:val="Ttulo3"/>
        <w:rPr>
          <w:ins w:id="969" w:author="Ryan Lemos" w:date="2019-09-28T11:20:00Z"/>
        </w:rPr>
        <w:pPrChange w:id="970" w:author="Ryan Lemos" w:date="2019-09-28T11:22:00Z">
          <w:pPr>
            <w:pStyle w:val="Ttulo2"/>
            <w:ind w:left="576" w:hanging="576"/>
          </w:pPr>
        </w:pPrChange>
      </w:pPr>
      <w:bookmarkStart w:id="971" w:name="_Toc20735006"/>
      <w:ins w:id="972" w:author="Ryan Lemos" w:date="2019-09-28T11:20:00Z">
        <w:r>
          <w:t>Notificações</w:t>
        </w:r>
        <w:bookmarkEnd w:id="971"/>
      </w:ins>
    </w:p>
    <w:p w14:paraId="1EC99B0F" w14:textId="77777777" w:rsidR="00DA6C7C" w:rsidRDefault="00DA6C7C" w:rsidP="00DA6C7C">
      <w:pPr>
        <w:rPr>
          <w:ins w:id="973" w:author="Ryan Lemos" w:date="2019-09-28T11:20:00Z"/>
        </w:rPr>
      </w:pPr>
    </w:p>
    <w:p w14:paraId="374E41DA" w14:textId="77777777" w:rsidR="00DA6C7C" w:rsidRDefault="00DA6C7C" w:rsidP="00DA6C7C">
      <w:pPr>
        <w:rPr>
          <w:ins w:id="974" w:author="Ryan Lemos" w:date="2019-09-28T11:20:00Z"/>
        </w:rPr>
      </w:pPr>
      <w:ins w:id="975" w:author="Ryan Lemos" w:date="2019-09-28T11:20:00Z">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ins>
    </w:p>
    <w:p w14:paraId="504129E7" w14:textId="77777777" w:rsidR="00DA6C7C" w:rsidRDefault="00DA6C7C" w:rsidP="00DA6C7C">
      <w:pPr>
        <w:rPr>
          <w:ins w:id="976" w:author="Ryan Lemos" w:date="2019-09-28T11:20:00Z"/>
        </w:rPr>
      </w:pPr>
    </w:p>
    <w:p w14:paraId="21212558" w14:textId="1D67B05B" w:rsidR="0069744B" w:rsidRDefault="0069744B">
      <w:pPr>
        <w:pStyle w:val="Legenda"/>
        <w:keepNext/>
        <w:rPr>
          <w:ins w:id="977" w:author="Ryan Lemos" w:date="2019-09-28T11:33:00Z"/>
        </w:rPr>
        <w:pPrChange w:id="978" w:author="Ryan Lemos" w:date="2019-09-28T11:33:00Z">
          <w:pPr>
            <w:pStyle w:val="Legenda"/>
          </w:pPr>
        </w:pPrChange>
      </w:pPr>
      <w:ins w:id="979" w:author="Ryan Lemos" w:date="2019-09-28T11:33:00Z">
        <w:r>
          <w:lastRenderedPageBreak/>
          <w:t xml:space="preserve">Figura </w:t>
        </w:r>
        <w:r>
          <w:fldChar w:fldCharType="begin"/>
        </w:r>
        <w:r>
          <w:instrText xml:space="preserve"> SEQ Figura \* ARABIC </w:instrText>
        </w:r>
      </w:ins>
      <w:r>
        <w:fldChar w:fldCharType="separate"/>
      </w:r>
      <w:ins w:id="980" w:author="Ryan Lemos" w:date="2019-09-30T11:22:00Z">
        <w:r w:rsidR="0073158C">
          <w:rPr>
            <w:noProof/>
          </w:rPr>
          <w:t>51</w:t>
        </w:r>
      </w:ins>
      <w:ins w:id="981" w:author="Ryan Lemos" w:date="2019-09-28T11:33:00Z">
        <w:r>
          <w:fldChar w:fldCharType="end"/>
        </w:r>
        <w:r>
          <w:t xml:space="preserve"> - Botão de Notificações (sem novas notificações)</w:t>
        </w:r>
      </w:ins>
    </w:p>
    <w:p w14:paraId="6EF1575C" w14:textId="77777777" w:rsidR="00DA6C7C" w:rsidRDefault="00DA6C7C" w:rsidP="00DA6C7C">
      <w:pPr>
        <w:ind w:firstLine="0"/>
        <w:jc w:val="center"/>
        <w:rPr>
          <w:ins w:id="982" w:author="Ryan Lemos" w:date="2019-09-28T11:20:00Z"/>
        </w:rPr>
      </w:pPr>
      <w:ins w:id="983" w:author="Ryan Lemos" w:date="2019-09-28T11:20:00Z">
        <w:r>
          <w:rPr>
            <w:noProof/>
          </w:rPr>
          <w:drawing>
            <wp:inline distT="0" distB="0" distL="0" distR="0" wp14:anchorId="410C94D5" wp14:editId="1AB687DF">
              <wp:extent cx="1924050" cy="65722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4050" cy="657225"/>
                      </a:xfrm>
                      <a:prstGeom prst="rect">
                        <a:avLst/>
                      </a:prstGeom>
                    </pic:spPr>
                  </pic:pic>
                </a:graphicData>
              </a:graphic>
            </wp:inline>
          </w:drawing>
        </w:r>
      </w:ins>
    </w:p>
    <w:p w14:paraId="3BB15976" w14:textId="77777777" w:rsidR="00DA6C7C" w:rsidRDefault="00DA6C7C" w:rsidP="00DA6C7C">
      <w:pPr>
        <w:rPr>
          <w:ins w:id="984" w:author="Ryan Lemos" w:date="2019-09-28T11:20:00Z"/>
        </w:rPr>
      </w:pPr>
    </w:p>
    <w:p w14:paraId="1DC1D338" w14:textId="77777777" w:rsidR="00DA6C7C" w:rsidRDefault="00DA6C7C" w:rsidP="00DA6C7C">
      <w:pPr>
        <w:rPr>
          <w:ins w:id="985" w:author="Ryan Lemos" w:date="2019-09-28T11:20:00Z"/>
        </w:rPr>
      </w:pPr>
      <w:ins w:id="986" w:author="Ryan Lemos" w:date="2019-09-28T11:20:00Z">
        <w:r>
          <w:t>Quando há novas notificações o botão ganha uma cor verde e o efeito de pulsação, como se tivesse chamando atenção, conforme a figura abaixo:</w:t>
        </w:r>
      </w:ins>
    </w:p>
    <w:p w14:paraId="2FD0CC88" w14:textId="77777777" w:rsidR="00DA6C7C" w:rsidRDefault="00DA6C7C" w:rsidP="00DA6C7C">
      <w:pPr>
        <w:rPr>
          <w:ins w:id="987" w:author="Ryan Lemos" w:date="2019-09-28T11:20:00Z"/>
        </w:rPr>
      </w:pPr>
    </w:p>
    <w:p w14:paraId="7A45B66B" w14:textId="7B406C70" w:rsidR="0069744B" w:rsidRDefault="0069744B">
      <w:pPr>
        <w:pStyle w:val="Legenda"/>
        <w:keepNext/>
        <w:rPr>
          <w:ins w:id="988" w:author="Ryan Lemos" w:date="2019-09-28T11:33:00Z"/>
        </w:rPr>
        <w:pPrChange w:id="989" w:author="Ryan Lemos" w:date="2019-09-28T11:33:00Z">
          <w:pPr>
            <w:pStyle w:val="Legenda"/>
          </w:pPr>
        </w:pPrChange>
      </w:pPr>
      <w:bookmarkStart w:id="990" w:name="_Ref20735067"/>
      <w:ins w:id="991" w:author="Ryan Lemos" w:date="2019-09-28T11:33:00Z">
        <w:r>
          <w:t xml:space="preserve">Figura </w:t>
        </w:r>
        <w:r>
          <w:fldChar w:fldCharType="begin"/>
        </w:r>
        <w:r>
          <w:instrText xml:space="preserve"> SEQ Figura \* ARABIC </w:instrText>
        </w:r>
      </w:ins>
      <w:r>
        <w:fldChar w:fldCharType="separate"/>
      </w:r>
      <w:ins w:id="992" w:author="Ryan Lemos" w:date="2019-09-30T11:22:00Z">
        <w:r w:rsidR="0073158C">
          <w:rPr>
            <w:noProof/>
          </w:rPr>
          <w:t>52</w:t>
        </w:r>
      </w:ins>
      <w:ins w:id="993" w:author="Ryan Lemos" w:date="2019-09-28T11:33:00Z">
        <w:r>
          <w:fldChar w:fldCharType="end"/>
        </w:r>
        <w:bookmarkEnd w:id="990"/>
        <w:r>
          <w:t xml:space="preserve"> - </w:t>
        </w:r>
        <w:r w:rsidRPr="00870B88">
          <w:t>Botão de Notificações (</w:t>
        </w:r>
        <w:r>
          <w:t>com</w:t>
        </w:r>
        <w:r w:rsidRPr="00870B88">
          <w:t xml:space="preserve"> novas notificações)</w:t>
        </w:r>
      </w:ins>
    </w:p>
    <w:p w14:paraId="7843584B" w14:textId="77777777" w:rsidR="00DA6C7C" w:rsidRDefault="00DA6C7C" w:rsidP="00DA6C7C">
      <w:pPr>
        <w:ind w:firstLine="0"/>
        <w:jc w:val="center"/>
        <w:rPr>
          <w:ins w:id="994" w:author="Ryan Lemos" w:date="2019-09-28T11:20:00Z"/>
        </w:rPr>
      </w:pPr>
      <w:ins w:id="995" w:author="Ryan Lemos" w:date="2019-09-28T11:20:00Z">
        <w:r>
          <w:rPr>
            <w:noProof/>
          </w:rPr>
          <w:drawing>
            <wp:inline distT="0" distB="0" distL="0" distR="0" wp14:anchorId="67873D57" wp14:editId="4A492FCF">
              <wp:extent cx="2524125" cy="75247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4125" cy="752475"/>
                      </a:xfrm>
                      <a:prstGeom prst="rect">
                        <a:avLst/>
                      </a:prstGeom>
                    </pic:spPr>
                  </pic:pic>
                </a:graphicData>
              </a:graphic>
            </wp:inline>
          </w:drawing>
        </w:r>
      </w:ins>
    </w:p>
    <w:p w14:paraId="4A9F1BBF" w14:textId="77777777" w:rsidR="00DA6C7C" w:rsidRDefault="00DA6C7C" w:rsidP="00DA6C7C">
      <w:pPr>
        <w:ind w:firstLine="0"/>
        <w:jc w:val="center"/>
        <w:rPr>
          <w:ins w:id="996" w:author="Ryan Lemos" w:date="2019-09-28T11:20:00Z"/>
        </w:rPr>
      </w:pPr>
    </w:p>
    <w:p w14:paraId="54F85ACF" w14:textId="77777777" w:rsidR="00DA6C7C" w:rsidRDefault="00DA6C7C">
      <w:pPr>
        <w:pStyle w:val="Ttulo3"/>
        <w:rPr>
          <w:ins w:id="997" w:author="Ryan Lemos" w:date="2019-09-28T11:20:00Z"/>
        </w:rPr>
        <w:pPrChange w:id="998" w:author="Ryan Lemos" w:date="2019-09-28T11:22:00Z">
          <w:pPr>
            <w:pStyle w:val="Ttulo2"/>
            <w:ind w:left="576" w:hanging="576"/>
          </w:pPr>
        </w:pPrChange>
      </w:pPr>
      <w:bookmarkStart w:id="999" w:name="_Toc20735007"/>
      <w:ins w:id="1000" w:author="Ryan Lemos" w:date="2019-09-28T11:20:00Z">
        <w:r>
          <w:t>Configurações</w:t>
        </w:r>
        <w:bookmarkEnd w:id="999"/>
      </w:ins>
    </w:p>
    <w:p w14:paraId="56C08AAB" w14:textId="77777777" w:rsidR="00DA6C7C" w:rsidRDefault="00DA6C7C" w:rsidP="00DA6C7C">
      <w:pPr>
        <w:rPr>
          <w:ins w:id="1001" w:author="Ryan Lemos" w:date="2019-09-28T11:20:00Z"/>
        </w:rPr>
      </w:pPr>
    </w:p>
    <w:p w14:paraId="3394A94C" w14:textId="73DF9D1B" w:rsidR="00DA6C7C" w:rsidRDefault="00DA6C7C" w:rsidP="00DA6C7C">
      <w:pPr>
        <w:rPr>
          <w:ins w:id="1002" w:author="Ryan Lemos" w:date="2019-09-28T11:20:00Z"/>
        </w:rPr>
      </w:pPr>
      <w:ins w:id="1003" w:author="Ryan Lemos" w:date="2019-09-28T11:20:00Z">
        <w:r>
          <w:t>É Definido pela cor branca e o símbolo de engrenagem e fica na barra no topo superior direito conforme</w:t>
        </w:r>
      </w:ins>
      <w:ins w:id="1004" w:author="Ryan Lemos" w:date="2019-09-30T11:24:00Z">
        <w:r w:rsidR="0073158C">
          <w:t xml:space="preserve"> </w:t>
        </w:r>
        <w:r w:rsidR="0073158C">
          <w:fldChar w:fldCharType="begin"/>
        </w:r>
        <w:r w:rsidR="0073158C">
          <w:instrText xml:space="preserve"> REF _Ref20735067 \h </w:instrText>
        </w:r>
      </w:ins>
      <w:r w:rsidR="0073158C">
        <w:fldChar w:fldCharType="separate"/>
      </w:r>
      <w:ins w:id="1005" w:author="Ryan Lemos" w:date="2019-09-30T11:24:00Z">
        <w:r w:rsidR="0073158C">
          <w:t xml:space="preserve">Figura </w:t>
        </w:r>
        <w:r w:rsidR="0073158C">
          <w:rPr>
            <w:noProof/>
          </w:rPr>
          <w:t>52</w:t>
        </w:r>
        <w:r w:rsidR="0073158C">
          <w:fldChar w:fldCharType="end"/>
        </w:r>
      </w:ins>
      <w:ins w:id="1006" w:author="Ryan Lemos" w:date="2019-09-28T11:20:00Z">
        <w:r>
          <w:t>.</w:t>
        </w:r>
      </w:ins>
    </w:p>
    <w:p w14:paraId="692FA704" w14:textId="77777777" w:rsidR="00DA6C7C" w:rsidRDefault="00DA6C7C" w:rsidP="00DA6C7C">
      <w:pPr>
        <w:rPr>
          <w:ins w:id="1007" w:author="Ryan Lemos" w:date="2019-09-28T11:20:00Z"/>
        </w:rPr>
      </w:pPr>
    </w:p>
    <w:p w14:paraId="64273F8F" w14:textId="77777777" w:rsidR="00DA6C7C" w:rsidRDefault="00DA6C7C">
      <w:pPr>
        <w:pStyle w:val="Ttulo3"/>
        <w:rPr>
          <w:ins w:id="1008" w:author="Ryan Lemos" w:date="2019-09-28T11:20:00Z"/>
        </w:rPr>
        <w:pPrChange w:id="1009" w:author="Ryan Lemos" w:date="2019-09-28T11:22:00Z">
          <w:pPr>
            <w:pStyle w:val="Ttulo2"/>
            <w:ind w:left="576" w:hanging="576"/>
          </w:pPr>
        </w:pPrChange>
      </w:pPr>
      <w:bookmarkStart w:id="1010" w:name="_Toc20735008"/>
      <w:ins w:id="1011" w:author="Ryan Lemos" w:date="2019-09-28T11:20:00Z">
        <w:r>
          <w:t>Sair</w:t>
        </w:r>
        <w:bookmarkEnd w:id="1010"/>
      </w:ins>
    </w:p>
    <w:p w14:paraId="50BE3B7F" w14:textId="77777777" w:rsidR="00DA6C7C" w:rsidRDefault="00DA6C7C" w:rsidP="00DA6C7C">
      <w:pPr>
        <w:rPr>
          <w:ins w:id="1012" w:author="Ryan Lemos" w:date="2019-09-28T11:20:00Z"/>
        </w:rPr>
      </w:pPr>
    </w:p>
    <w:p w14:paraId="2CFD5C37" w14:textId="3A5010F0" w:rsidR="00DA6C7C" w:rsidRDefault="00DA6C7C" w:rsidP="00DA6C7C">
      <w:pPr>
        <w:rPr>
          <w:ins w:id="1013" w:author="Ryan Lemos" w:date="2019-09-28T11:20:00Z"/>
        </w:rPr>
      </w:pPr>
      <w:ins w:id="1014" w:author="Ryan Lemos" w:date="2019-09-28T11:20:00Z">
        <w:r>
          <w:t>Para sair do sistema, é necessário ou clicar no botão com o símbolo de um quadrado com uma seta dentro, mais a direita na barra superior direita conforme</w:t>
        </w:r>
      </w:ins>
      <w:ins w:id="1015" w:author="Ryan Lemos" w:date="2019-09-30T11:24:00Z">
        <w:r w:rsidR="0073158C">
          <w:t xml:space="preserve"> </w:t>
        </w:r>
        <w:r w:rsidR="0073158C">
          <w:fldChar w:fldCharType="begin"/>
        </w:r>
        <w:r w:rsidR="0073158C">
          <w:instrText xml:space="preserve"> REF _Ref20735067 \h </w:instrText>
        </w:r>
      </w:ins>
      <w:r w:rsidR="0073158C">
        <w:fldChar w:fldCharType="separate"/>
      </w:r>
      <w:ins w:id="1016" w:author="Ryan Lemos" w:date="2019-09-30T11:24:00Z">
        <w:r w:rsidR="0073158C">
          <w:t xml:space="preserve">Figura </w:t>
        </w:r>
        <w:r w:rsidR="0073158C">
          <w:rPr>
            <w:noProof/>
          </w:rPr>
          <w:t>52</w:t>
        </w:r>
        <w:r w:rsidR="0073158C">
          <w:fldChar w:fldCharType="end"/>
        </w:r>
      </w:ins>
      <w:ins w:id="1017" w:author="Ryan Lemos" w:date="2019-09-28T11:20:00Z">
        <w:r>
          <w:t>. Ou ir ao menu, a última opção se trata de sair.</w:t>
        </w:r>
      </w:ins>
    </w:p>
    <w:p w14:paraId="0EC78519" w14:textId="77777777" w:rsidR="00DA6C7C" w:rsidRPr="00CD1767" w:rsidRDefault="00DA6C7C" w:rsidP="00DA6C7C">
      <w:pPr>
        <w:rPr>
          <w:ins w:id="1018" w:author="Ryan Lemos" w:date="2019-09-28T11:20:00Z"/>
        </w:rPr>
      </w:pPr>
    </w:p>
    <w:p w14:paraId="1749BEC4" w14:textId="77777777" w:rsidR="00DA6C7C" w:rsidRDefault="00DA6C7C">
      <w:pPr>
        <w:pStyle w:val="Ttulo3"/>
        <w:rPr>
          <w:ins w:id="1019" w:author="Ryan Lemos" w:date="2019-09-28T11:20:00Z"/>
        </w:rPr>
        <w:pPrChange w:id="1020" w:author="Ryan Lemos" w:date="2019-09-28T11:22:00Z">
          <w:pPr>
            <w:pStyle w:val="Ttulo2"/>
            <w:ind w:left="576" w:hanging="576"/>
          </w:pPr>
        </w:pPrChange>
      </w:pPr>
      <w:bookmarkStart w:id="1021" w:name="_Toc20735009"/>
      <w:ins w:id="1022" w:author="Ryan Lemos" w:date="2019-09-28T11:20:00Z">
        <w:r>
          <w:t>Menu</w:t>
        </w:r>
        <w:bookmarkEnd w:id="1021"/>
      </w:ins>
    </w:p>
    <w:p w14:paraId="03281EE7" w14:textId="77777777" w:rsidR="00DA6C7C" w:rsidRPr="00A71532" w:rsidRDefault="00DA6C7C" w:rsidP="00DA6C7C">
      <w:pPr>
        <w:rPr>
          <w:ins w:id="1023" w:author="Ryan Lemos" w:date="2019-09-28T11:20:00Z"/>
        </w:rPr>
      </w:pPr>
    </w:p>
    <w:p w14:paraId="35363226" w14:textId="4AAF0755" w:rsidR="00DA6C7C" w:rsidRDefault="00DA6C7C" w:rsidP="00DA6C7C">
      <w:pPr>
        <w:rPr>
          <w:ins w:id="1024" w:author="Ryan Lemos" w:date="2019-09-28T11:20:00Z"/>
        </w:rPr>
      </w:pPr>
      <w:ins w:id="1025" w:author="Ryan Lemos" w:date="2019-09-28T11:20:00Z">
        <w:r>
          <w:t>O botão de menu fica localizado na barra superior à esquerda, e é representado por um símbolo de três barras uma em cima da outra, conforme a</w:t>
        </w:r>
      </w:ins>
      <w:ins w:id="1026" w:author="Ryan Lemos" w:date="2019-09-30T11:24:00Z">
        <w:r w:rsidR="0073158C">
          <w:t xml:space="preserve"> </w:t>
        </w:r>
        <w:r w:rsidR="0073158C">
          <w:fldChar w:fldCharType="begin"/>
        </w:r>
        <w:r w:rsidR="0073158C">
          <w:instrText xml:space="preserve"> REF _Ref20735105 \h </w:instrText>
        </w:r>
      </w:ins>
      <w:r w:rsidR="0073158C">
        <w:fldChar w:fldCharType="separate"/>
      </w:r>
      <w:ins w:id="1027" w:author="Ryan Lemos" w:date="2019-09-30T11:24:00Z">
        <w:r w:rsidR="0073158C">
          <w:t xml:space="preserve">Figura </w:t>
        </w:r>
        <w:r w:rsidR="0073158C">
          <w:rPr>
            <w:noProof/>
          </w:rPr>
          <w:t>53</w:t>
        </w:r>
        <w:r w:rsidR="0073158C">
          <w:fldChar w:fldCharType="end"/>
        </w:r>
      </w:ins>
      <w:ins w:id="1028" w:author="Ryan Lemos" w:date="2019-09-28T11:20:00Z">
        <w:r>
          <w:t>:</w:t>
        </w:r>
      </w:ins>
    </w:p>
    <w:p w14:paraId="7B2EB86A" w14:textId="77777777" w:rsidR="00DA6C7C" w:rsidRDefault="00DA6C7C" w:rsidP="00DA6C7C">
      <w:pPr>
        <w:rPr>
          <w:ins w:id="1029" w:author="Ryan Lemos" w:date="2019-09-28T11:20:00Z"/>
        </w:rPr>
      </w:pPr>
    </w:p>
    <w:p w14:paraId="539DA32F" w14:textId="4BFC3937" w:rsidR="0069744B" w:rsidRDefault="0069744B">
      <w:pPr>
        <w:pStyle w:val="Legenda"/>
        <w:keepNext/>
        <w:rPr>
          <w:ins w:id="1030" w:author="Ryan Lemos" w:date="2019-09-28T11:33:00Z"/>
        </w:rPr>
        <w:pPrChange w:id="1031" w:author="Ryan Lemos" w:date="2019-09-28T11:33:00Z">
          <w:pPr>
            <w:pStyle w:val="Legenda"/>
          </w:pPr>
        </w:pPrChange>
      </w:pPr>
      <w:bookmarkStart w:id="1032" w:name="_Ref20735105"/>
      <w:ins w:id="1033" w:author="Ryan Lemos" w:date="2019-09-28T11:33:00Z">
        <w:r>
          <w:t xml:space="preserve">Figura </w:t>
        </w:r>
        <w:r>
          <w:fldChar w:fldCharType="begin"/>
        </w:r>
        <w:r>
          <w:instrText xml:space="preserve"> SEQ Figura \* ARABIC </w:instrText>
        </w:r>
      </w:ins>
      <w:r>
        <w:fldChar w:fldCharType="separate"/>
      </w:r>
      <w:ins w:id="1034" w:author="Ryan Lemos" w:date="2019-09-30T11:22:00Z">
        <w:r w:rsidR="0073158C">
          <w:rPr>
            <w:noProof/>
          </w:rPr>
          <w:t>53</w:t>
        </w:r>
      </w:ins>
      <w:ins w:id="1035" w:author="Ryan Lemos" w:date="2019-09-28T11:33:00Z">
        <w:r>
          <w:fldChar w:fldCharType="end"/>
        </w:r>
        <w:bookmarkEnd w:id="1032"/>
        <w:r>
          <w:t xml:space="preserve"> - Botão de menu</w:t>
        </w:r>
      </w:ins>
    </w:p>
    <w:p w14:paraId="4A65BED5" w14:textId="77777777" w:rsidR="00DA6C7C" w:rsidRPr="007E03F0" w:rsidRDefault="00DA6C7C" w:rsidP="00DA6C7C">
      <w:pPr>
        <w:ind w:firstLine="0"/>
        <w:jc w:val="center"/>
        <w:rPr>
          <w:ins w:id="1036" w:author="Ryan Lemos" w:date="2019-09-28T11:20:00Z"/>
        </w:rPr>
      </w:pPr>
      <w:ins w:id="1037" w:author="Ryan Lemos" w:date="2019-09-28T11:20:00Z">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23950" cy="762000"/>
                      </a:xfrm>
                      <a:prstGeom prst="rect">
                        <a:avLst/>
                      </a:prstGeom>
                    </pic:spPr>
                  </pic:pic>
                </a:graphicData>
              </a:graphic>
            </wp:inline>
          </w:drawing>
        </w:r>
      </w:ins>
    </w:p>
    <w:p w14:paraId="3C56C2D4" w14:textId="77777777" w:rsidR="00DA6C7C" w:rsidRPr="007E03F0" w:rsidRDefault="00DA6C7C" w:rsidP="00DA6C7C">
      <w:pPr>
        <w:rPr>
          <w:ins w:id="1038" w:author="Ryan Lemos" w:date="2019-09-28T11:20:00Z"/>
        </w:rPr>
      </w:pPr>
    </w:p>
    <w:p w14:paraId="79641F39" w14:textId="2298C85E" w:rsidR="00273340" w:rsidRDefault="00273340">
      <w:pPr>
        <w:pStyle w:val="Ttulo2"/>
        <w:numPr>
          <w:ilvl w:val="0"/>
          <w:numId w:val="0"/>
        </w:numPr>
        <w:ind w:left="578"/>
        <w:rPr>
          <w:ins w:id="1039" w:author="Ryan Lemos" w:date="2019-09-28T11:18:00Z"/>
        </w:rPr>
        <w:pPrChange w:id="1040" w:author="Ryan Lemos" w:date="2019-09-28T11:18:00Z">
          <w:pPr>
            <w:pStyle w:val="Ttulo2"/>
          </w:pPr>
        </w:pPrChange>
      </w:pPr>
    </w:p>
    <w:p w14:paraId="36C8F8D0" w14:textId="53157631" w:rsidR="009A2E13" w:rsidRDefault="009A2E13" w:rsidP="009A2E13">
      <w:pPr>
        <w:pStyle w:val="Ttulo2"/>
      </w:pPr>
      <w:bookmarkStart w:id="1041" w:name="_Toc20735010"/>
      <w:r>
        <w:t>Release 1 – Cadastros Básicos</w:t>
      </w:r>
      <w:bookmarkEnd w:id="1041"/>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1042" w:name="_Toc20735011"/>
      <w:r>
        <w:t>Sistema desenvolvido</w:t>
      </w:r>
      <w:bookmarkEnd w:id="1042"/>
    </w:p>
    <w:p w14:paraId="31C86A8F" w14:textId="77777777" w:rsidR="00C778D2" w:rsidRDefault="00C778D2" w:rsidP="00C778D2"/>
    <w:p w14:paraId="70ACBC13" w14:textId="78BC6D33"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73158C">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7EF9726A" w:rsidR="00646DF8" w:rsidRDefault="00921163" w:rsidP="00B70A30">
      <w:pPr>
        <w:pStyle w:val="Legenda"/>
      </w:pPr>
      <w:bookmarkStart w:id="1043" w:name="_Ref20051330"/>
      <w:bookmarkStart w:id="1044" w:name="_Ref20051323"/>
      <w:r>
        <w:t xml:space="preserve">Quadro </w:t>
      </w:r>
      <w:fldSimple w:instr=" SEQ Quadro \* ARABIC ">
        <w:r w:rsidR="0073158C">
          <w:rPr>
            <w:noProof/>
          </w:rPr>
          <w:t>1</w:t>
        </w:r>
      </w:fldSimple>
      <w:bookmarkEnd w:id="1043"/>
      <w:r>
        <w:t xml:space="preserve"> - Estória de login</w:t>
      </w:r>
      <w:bookmarkEnd w:id="1044"/>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bookmarkStart w:id="1045" w:name="_GoBack"/>
      <w:bookmarkEnd w:id="1045"/>
    </w:p>
    <w:p w14:paraId="45019969" w14:textId="64ECCEBF"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73158C">
        <w:t xml:space="preserve">Quadro </w:t>
      </w:r>
      <w:r w:rsidR="0073158C">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1046" w:author="Ryan Lemos" w:date="2019-09-30T11:22:00Z">
        <w:r w:rsidR="0073158C">
          <w:t xml:space="preserve">Figura </w:t>
        </w:r>
        <w:r w:rsidR="0073158C">
          <w:rPr>
            <w:noProof/>
          </w:rPr>
          <w:t>54</w:t>
        </w:r>
      </w:ins>
      <w:del w:id="1047" w:author="Ryan Lemos" w:date="2019-09-29T18:50:00Z">
        <w:r w:rsidR="00B70A30" w:rsidDel="00A1166E">
          <w:delText xml:space="preserve">Figura </w:delText>
        </w:r>
        <w:r w:rsidR="00B70A30" w:rsidDel="00A1166E">
          <w:rPr>
            <w:noProof/>
          </w:rPr>
          <w:delText>29</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2B77CB46" w:rsidR="008C4A0B" w:rsidRDefault="008C4A0B" w:rsidP="00B70A30">
      <w:pPr>
        <w:pStyle w:val="Legenda"/>
        <w:keepNext/>
      </w:pPr>
      <w:bookmarkStart w:id="1048" w:name="_Ref20051389"/>
      <w:bookmarkStart w:id="1049" w:name="_Ref20051380"/>
      <w:r>
        <w:lastRenderedPageBreak/>
        <w:t xml:space="preserve">Figura </w:t>
      </w:r>
      <w:fldSimple w:instr=" SEQ Figura \* ARABIC ">
        <w:ins w:id="1050" w:author="Ryan Lemos" w:date="2019-09-30T11:22:00Z">
          <w:r w:rsidR="0073158C">
            <w:rPr>
              <w:noProof/>
            </w:rPr>
            <w:t>54</w:t>
          </w:r>
        </w:ins>
        <w:del w:id="1051" w:author="Ryan Lemos" w:date="2019-09-28T11:23:00Z">
          <w:r w:rsidR="00B70A30" w:rsidDel="0069744B">
            <w:rPr>
              <w:noProof/>
            </w:rPr>
            <w:delText>29</w:delText>
          </w:r>
        </w:del>
      </w:fldSimple>
      <w:bookmarkEnd w:id="1048"/>
      <w:r>
        <w:t xml:space="preserve"> - Tela de login</w:t>
      </w:r>
      <w:bookmarkEnd w:id="1049"/>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58EF5BEF"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ins w:id="1052" w:author="Ryan Lemos" w:date="2019-09-30T11:22:00Z">
        <w:r w:rsidR="0073158C">
          <w:t xml:space="preserve">Figura </w:t>
        </w:r>
        <w:r w:rsidR="0073158C">
          <w:rPr>
            <w:noProof/>
          </w:rPr>
          <w:t>55</w:t>
        </w:r>
      </w:ins>
      <w:del w:id="1053" w:author="Ryan Lemos" w:date="2019-09-29T18:50:00Z">
        <w:r w:rsidR="00B70A30" w:rsidDel="00A1166E">
          <w:delText xml:space="preserve">Figura </w:delText>
        </w:r>
        <w:r w:rsidR="00B70A30" w:rsidDel="00A1166E">
          <w:rPr>
            <w:noProof/>
          </w:rPr>
          <w:delText>30</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5E770506" w:rsidR="00521931" w:rsidRDefault="00921163" w:rsidP="00B70A30">
      <w:pPr>
        <w:pStyle w:val="Legenda"/>
      </w:pPr>
      <w:r>
        <w:t xml:space="preserve">Quadro </w:t>
      </w:r>
      <w:fldSimple w:instr=" SEQ Quadro \* ARABIC ">
        <w:r w:rsidR="0073158C">
          <w:rPr>
            <w:noProof/>
          </w:rPr>
          <w:t>2</w:t>
        </w:r>
      </w:fldSimple>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180202C2" w:rsidR="008C4A0B" w:rsidRDefault="008C4A0B" w:rsidP="00B70A30">
      <w:pPr>
        <w:pStyle w:val="Legenda"/>
        <w:keepNext/>
      </w:pPr>
      <w:bookmarkStart w:id="1054" w:name="_Ref20051436"/>
      <w:r>
        <w:t xml:space="preserve">Figura </w:t>
      </w:r>
      <w:fldSimple w:instr=" SEQ Figura \* ARABIC ">
        <w:ins w:id="1055" w:author="Ryan Lemos" w:date="2019-09-30T11:22:00Z">
          <w:r w:rsidR="0073158C">
            <w:rPr>
              <w:noProof/>
            </w:rPr>
            <w:t>55</w:t>
          </w:r>
        </w:ins>
        <w:del w:id="1056" w:author="Ryan Lemos" w:date="2019-09-28T11:23:00Z">
          <w:r w:rsidR="00B70A30" w:rsidDel="0069744B">
            <w:rPr>
              <w:noProof/>
            </w:rPr>
            <w:delText>30</w:delText>
          </w:r>
        </w:del>
      </w:fldSimple>
      <w:bookmarkEnd w:id="1054"/>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4D9ACBE8"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w:t>
      </w:r>
      <w:r>
        <w:lastRenderedPageBreak/>
        <w:t xml:space="preserve">e outros dados podem ser passados, como um texto ou dados do usuário que enviou a notificação. Esses dados adicionais são salvos por meio de um campo </w:t>
      </w:r>
      <w:commentRangeStart w:id="1057"/>
      <w:r>
        <w:t>JSON</w:t>
      </w:r>
      <w:commentRangeEnd w:id="1057"/>
      <w:r w:rsidR="0016185B">
        <w:rPr>
          <w:rStyle w:val="Refdecomentrio"/>
        </w:rPr>
        <w:commentReference w:id="1057"/>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1058"/>
      <w:proofErr w:type="spellStart"/>
      <w:r w:rsidR="0016185B">
        <w:t>Artisan</w:t>
      </w:r>
      <w:commentRangeEnd w:id="1058"/>
      <w:proofErr w:type="spellEnd"/>
      <w:r w:rsidR="0016185B">
        <w:rPr>
          <w:rStyle w:val="Refdecomentrio"/>
        </w:rPr>
        <w:commentReference w:id="1058"/>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1059" w:author="Ryan Lemos" w:date="2019-09-30T11:22:00Z">
        <w:r w:rsidR="0073158C">
          <w:t xml:space="preserve">Figura </w:t>
        </w:r>
        <w:r w:rsidR="0073158C">
          <w:rPr>
            <w:noProof/>
          </w:rPr>
          <w:t>56</w:t>
        </w:r>
      </w:ins>
      <w:del w:id="1060" w:author="Ryan Lemos" w:date="2019-09-29T18:50:00Z">
        <w:r w:rsidR="00B70A30" w:rsidDel="00A1166E">
          <w:delText xml:space="preserve">Figura </w:delText>
        </w:r>
        <w:r w:rsidR="00B70A30" w:rsidDel="00A1166E">
          <w:rPr>
            <w:noProof/>
          </w:rPr>
          <w:delText>31</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36D3E6F7" w:rsidR="008C4A0B" w:rsidRDefault="008C4A0B" w:rsidP="00B70A30">
      <w:pPr>
        <w:pStyle w:val="Legenda"/>
        <w:keepNext/>
      </w:pPr>
      <w:bookmarkStart w:id="1061" w:name="_Ref20051461"/>
      <w:r>
        <w:t xml:space="preserve">Figura </w:t>
      </w:r>
      <w:fldSimple w:instr=" SEQ Figura \* ARABIC ">
        <w:ins w:id="1062" w:author="Ryan Lemos" w:date="2019-09-30T11:22:00Z">
          <w:r w:rsidR="0073158C">
            <w:rPr>
              <w:noProof/>
            </w:rPr>
            <w:t>56</w:t>
          </w:r>
        </w:ins>
        <w:del w:id="1063" w:author="Ryan Lemos" w:date="2019-09-28T11:23:00Z">
          <w:r w:rsidR="00B70A30" w:rsidDel="0069744B">
            <w:rPr>
              <w:noProof/>
            </w:rPr>
            <w:delText>31</w:delText>
          </w:r>
        </w:del>
      </w:fldSimple>
      <w:bookmarkEnd w:id="1061"/>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6741819E"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1064" w:author="Ryan Lemos" w:date="2019-09-30T11:22:00Z">
        <w:r w:rsidR="0073158C">
          <w:t xml:space="preserve">Figura </w:t>
        </w:r>
        <w:r w:rsidR="0073158C">
          <w:rPr>
            <w:noProof/>
          </w:rPr>
          <w:t>57</w:t>
        </w:r>
      </w:ins>
      <w:del w:id="1065" w:author="Ryan Lemos" w:date="2019-09-29T18:50:00Z">
        <w:r w:rsidR="00B70A30" w:rsidDel="00A1166E">
          <w:delText xml:space="preserve">Figura </w:delText>
        </w:r>
        <w:r w:rsidR="00B70A30" w:rsidDel="00A1166E">
          <w:rPr>
            <w:noProof/>
          </w:rPr>
          <w:delText>32</w:delText>
        </w:r>
      </w:del>
      <w:r w:rsidR="004D4704">
        <w:fldChar w:fldCharType="end"/>
      </w:r>
      <w:r w:rsidR="004D4704">
        <w:t>.</w:t>
      </w:r>
    </w:p>
    <w:p w14:paraId="3B5BD2C7" w14:textId="7E6C33E5" w:rsidR="00646DF8" w:rsidRDefault="00646DF8"/>
    <w:p w14:paraId="180FD493" w14:textId="3D3B0B1D" w:rsidR="00921163" w:rsidRDefault="00921163" w:rsidP="00B70A30">
      <w:pPr>
        <w:pStyle w:val="Legenda"/>
        <w:keepNext/>
      </w:pPr>
      <w:r>
        <w:t xml:space="preserve">Quadro </w:t>
      </w:r>
      <w:fldSimple w:instr=" SEQ Quadro \* ARABIC ">
        <w:r w:rsidR="0073158C">
          <w:rPr>
            <w:noProof/>
          </w:rPr>
          <w:t>3</w:t>
        </w:r>
      </w:fldSimple>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2E85E19D" w:rsidR="0094620F" w:rsidRDefault="0094620F" w:rsidP="00B70A30">
      <w:pPr>
        <w:pStyle w:val="Legenda"/>
        <w:keepNext/>
      </w:pPr>
      <w:bookmarkStart w:id="1066" w:name="_Ref20051489"/>
      <w:r>
        <w:t xml:space="preserve">Figura </w:t>
      </w:r>
      <w:fldSimple w:instr=" SEQ Figura \* ARABIC ">
        <w:ins w:id="1067" w:author="Ryan Lemos" w:date="2019-09-30T11:22:00Z">
          <w:r w:rsidR="0073158C">
            <w:rPr>
              <w:noProof/>
            </w:rPr>
            <w:t>57</w:t>
          </w:r>
        </w:ins>
        <w:del w:id="1068" w:author="Ryan Lemos" w:date="2019-09-28T11:23:00Z">
          <w:r w:rsidR="00B70A30" w:rsidDel="0069744B">
            <w:rPr>
              <w:noProof/>
            </w:rPr>
            <w:delText>32</w:delText>
          </w:r>
        </w:del>
      </w:fldSimple>
      <w:bookmarkEnd w:id="1066"/>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1069" w:name="_Toc20735012"/>
      <w:r>
        <w:lastRenderedPageBreak/>
        <w:t>Gestor</w:t>
      </w:r>
      <w:bookmarkEnd w:id="1069"/>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56117830" w:rsidR="00921163" w:rsidRDefault="00921163" w:rsidP="00B70A30">
      <w:pPr>
        <w:pStyle w:val="Legenda"/>
      </w:pPr>
      <w:r>
        <w:t xml:space="preserve">Quadro </w:t>
      </w:r>
      <w:fldSimple w:instr=" SEQ Quadro \* ARABIC ">
        <w:r w:rsidR="0073158C">
          <w:rPr>
            <w:noProof/>
          </w:rPr>
          <w:t>4</w:t>
        </w:r>
      </w:fldSimple>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1070"/>
      <w:proofErr w:type="spellStart"/>
      <w:r w:rsidR="00485768">
        <w:t>Jquery</w:t>
      </w:r>
      <w:commentRangeEnd w:id="1070"/>
      <w:proofErr w:type="spellEnd"/>
      <w:r w:rsidR="004D4704">
        <w:rPr>
          <w:rStyle w:val="Refdecomentrio"/>
        </w:rPr>
        <w:commentReference w:id="1070"/>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20B27E0E" w:rsidR="0094620F" w:rsidRDefault="0094620F" w:rsidP="00B70A30">
      <w:pPr>
        <w:pStyle w:val="Legenda"/>
        <w:keepNext/>
      </w:pPr>
      <w:r>
        <w:t xml:space="preserve">Figura </w:t>
      </w:r>
      <w:fldSimple w:instr=" SEQ Figura \* ARABIC ">
        <w:ins w:id="1071" w:author="Ryan Lemos" w:date="2019-09-30T11:22:00Z">
          <w:r w:rsidR="0073158C">
            <w:rPr>
              <w:noProof/>
            </w:rPr>
            <w:t>58</w:t>
          </w:r>
        </w:ins>
        <w:del w:id="1072" w:author="Ryan Lemos" w:date="2019-09-28T11:23:00Z">
          <w:r w:rsidR="00B70A30" w:rsidDel="0069744B">
            <w:rPr>
              <w:noProof/>
            </w:rPr>
            <w:delText>33</w:delText>
          </w:r>
        </w:del>
      </w:fldSimple>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29CDD81D" w:rsidR="006F3DF2" w:rsidRDefault="006F3DF2" w:rsidP="00596E44">
      <w:r>
        <w:lastRenderedPageBreak/>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1073"/>
      <w:r>
        <w:t>e a senha</w:t>
      </w:r>
      <w:commentRangeEnd w:id="1073"/>
      <w:r w:rsidR="0024674F">
        <w:rPr>
          <w:rStyle w:val="Refdecomentrio"/>
        </w:rPr>
        <w:commentReference w:id="1073"/>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proofErr w:type="spellStart"/>
      <w:r w:rsidR="002E06F3" w:rsidRPr="00B70A30">
        <w:rPr>
          <w:i/>
          <w:iCs/>
        </w:rPr>
        <w:t>frontend</w:t>
      </w:r>
      <w:proofErr w:type="spellEnd"/>
      <w:r w:rsidR="002E06F3">
        <w:t xml:space="preserve"> Angular envia uma requisição para o </w:t>
      </w:r>
      <w:proofErr w:type="spellStart"/>
      <w:r w:rsidR="002E06F3" w:rsidRPr="00B70A30">
        <w:rPr>
          <w:i/>
          <w:iCs/>
        </w:rPr>
        <w:t>backend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1074" w:author="Ryan Lemos" w:date="2019-09-30T11:22:00Z">
        <w:r w:rsidR="0073158C">
          <w:t xml:space="preserve">Figura </w:t>
        </w:r>
        <w:r w:rsidR="0073158C">
          <w:rPr>
            <w:noProof/>
          </w:rPr>
          <w:t>59</w:t>
        </w:r>
      </w:ins>
      <w:del w:id="1075" w:author="Ryan Lemos" w:date="2019-09-29T18:50:00Z">
        <w:r w:rsidR="00B70A30" w:rsidDel="00A1166E">
          <w:delText xml:space="preserve">Figura </w:delText>
        </w:r>
        <w:r w:rsidR="00B70A30" w:rsidDel="00A1166E">
          <w:rPr>
            <w:noProof/>
          </w:rPr>
          <w:delText>34</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CF3627A" w:rsidR="0094620F" w:rsidRDefault="0094620F" w:rsidP="00B70A30">
      <w:pPr>
        <w:pStyle w:val="Legenda"/>
        <w:keepNext/>
      </w:pPr>
      <w:bookmarkStart w:id="1076" w:name="_Ref20051603"/>
      <w:r>
        <w:t xml:space="preserve">Figura </w:t>
      </w:r>
      <w:fldSimple w:instr=" SEQ Figura \* ARABIC ">
        <w:ins w:id="1077" w:author="Ryan Lemos" w:date="2019-09-30T11:22:00Z">
          <w:r w:rsidR="0073158C">
            <w:rPr>
              <w:noProof/>
            </w:rPr>
            <w:t>59</w:t>
          </w:r>
        </w:ins>
        <w:del w:id="1078" w:author="Ryan Lemos" w:date="2019-09-28T11:23:00Z">
          <w:r w:rsidR="00B70A30" w:rsidDel="0069744B">
            <w:rPr>
              <w:noProof/>
            </w:rPr>
            <w:delText>34</w:delText>
          </w:r>
        </w:del>
      </w:fldSimple>
      <w:bookmarkEnd w:id="1076"/>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089765A" w:rsidR="0094620F" w:rsidRDefault="0094620F" w:rsidP="00B70A30">
      <w:pPr>
        <w:pStyle w:val="Legenda"/>
        <w:keepNext/>
      </w:pPr>
      <w:r>
        <w:lastRenderedPageBreak/>
        <w:t xml:space="preserve">Figura </w:t>
      </w:r>
      <w:fldSimple w:instr=" SEQ Figura \* ARABIC ">
        <w:ins w:id="1079" w:author="Ryan Lemos" w:date="2019-09-30T11:22:00Z">
          <w:r w:rsidR="0073158C">
            <w:rPr>
              <w:noProof/>
            </w:rPr>
            <w:t>60</w:t>
          </w:r>
        </w:ins>
        <w:del w:id="1080" w:author="Ryan Lemos" w:date="2019-09-28T11:23:00Z">
          <w:r w:rsidR="00B70A30" w:rsidDel="0069744B">
            <w:rPr>
              <w:noProof/>
            </w:rPr>
            <w:delText>35</w:delText>
          </w:r>
        </w:del>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4FD861BE" w:rsidR="0094620F" w:rsidRDefault="0094620F" w:rsidP="00B70A30">
      <w:pPr>
        <w:pStyle w:val="Legenda"/>
        <w:keepNext/>
      </w:pPr>
      <w:r>
        <w:t xml:space="preserve">Figura </w:t>
      </w:r>
      <w:fldSimple w:instr=" SEQ Figura \* ARABIC ">
        <w:ins w:id="1081" w:author="Ryan Lemos" w:date="2019-09-30T11:22:00Z">
          <w:r w:rsidR="0073158C">
            <w:rPr>
              <w:noProof/>
            </w:rPr>
            <w:t>61</w:t>
          </w:r>
        </w:ins>
        <w:del w:id="1082" w:author="Ryan Lemos" w:date="2019-09-28T11:23:00Z">
          <w:r w:rsidR="00B70A30" w:rsidDel="0069744B">
            <w:rPr>
              <w:noProof/>
            </w:rPr>
            <w:delText>36</w:delText>
          </w:r>
        </w:del>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76E807F2" w:rsidR="00646DF8" w:rsidRDefault="00921163" w:rsidP="00B70A30">
      <w:pPr>
        <w:pStyle w:val="Legenda"/>
      </w:pPr>
      <w:r>
        <w:lastRenderedPageBreak/>
        <w:t xml:space="preserve">Quadro </w:t>
      </w:r>
      <w:fldSimple w:instr=" SEQ Quadro \* ARABIC ">
        <w:r w:rsidR="0073158C">
          <w:rPr>
            <w:noProof/>
          </w:rPr>
          <w:t>5</w:t>
        </w:r>
      </w:fldSimple>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487680EC" w:rsidR="00CC245E" w:rsidRDefault="00CC245E" w:rsidP="00596E44">
      <w:r>
        <w:t xml:space="preserve">A </w:t>
      </w:r>
      <w:r w:rsidR="006E1CDA">
        <w:fldChar w:fldCharType="begin"/>
      </w:r>
      <w:r w:rsidR="006E1CDA">
        <w:instrText xml:space="preserve"> REF _Ref20051634 \h </w:instrText>
      </w:r>
      <w:r w:rsidR="006E1CDA">
        <w:fldChar w:fldCharType="separate"/>
      </w:r>
      <w:ins w:id="1083" w:author="Ryan Lemos" w:date="2019-09-30T11:22:00Z">
        <w:r w:rsidR="0073158C">
          <w:t xml:space="preserve">Figura </w:t>
        </w:r>
        <w:r w:rsidR="0073158C">
          <w:rPr>
            <w:noProof/>
          </w:rPr>
          <w:t>62</w:t>
        </w:r>
      </w:ins>
      <w:del w:id="1084" w:author="Ryan Lemos" w:date="2019-09-29T18:50:00Z">
        <w:r w:rsidR="00B70A30" w:rsidDel="00A1166E">
          <w:delText xml:space="preserve">Figura </w:delText>
        </w:r>
        <w:r w:rsidR="00B70A30" w:rsidDel="00A1166E">
          <w:rPr>
            <w:noProof/>
          </w:rPr>
          <w:delText>37</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7BB2A8C" w:rsidR="0094620F" w:rsidRDefault="0094620F" w:rsidP="00B70A30">
      <w:pPr>
        <w:pStyle w:val="Legenda"/>
        <w:keepNext/>
      </w:pPr>
      <w:bookmarkStart w:id="1085" w:name="_Ref20051634"/>
      <w:r>
        <w:t xml:space="preserve">Figura </w:t>
      </w:r>
      <w:fldSimple w:instr=" SEQ Figura \* ARABIC ">
        <w:ins w:id="1086" w:author="Ryan Lemos" w:date="2019-09-30T11:22:00Z">
          <w:r w:rsidR="0073158C">
            <w:rPr>
              <w:noProof/>
            </w:rPr>
            <w:t>62</w:t>
          </w:r>
        </w:ins>
        <w:del w:id="1087" w:author="Ryan Lemos" w:date="2019-09-28T11:23:00Z">
          <w:r w:rsidR="00B70A30" w:rsidDel="0069744B">
            <w:rPr>
              <w:noProof/>
            </w:rPr>
            <w:delText>37</w:delText>
          </w:r>
        </w:del>
      </w:fldSimple>
      <w:bookmarkEnd w:id="1085"/>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236278F3"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1088" w:author="Ryan Lemos" w:date="2019-09-30T11:22:00Z">
        <w:r w:rsidR="0073158C">
          <w:t xml:space="preserve">Figura </w:t>
        </w:r>
        <w:r w:rsidR="0073158C">
          <w:rPr>
            <w:noProof/>
          </w:rPr>
          <w:t>64</w:t>
        </w:r>
      </w:ins>
      <w:del w:id="1089" w:author="Ryan Lemos" w:date="2019-09-29T18:50:00Z">
        <w:r w:rsidR="00B70A30" w:rsidDel="00A1166E">
          <w:delText xml:space="preserve">Figura </w:delText>
        </w:r>
        <w:r w:rsidR="00B70A30" w:rsidDel="00A1166E">
          <w:rPr>
            <w:noProof/>
          </w:rPr>
          <w:delText>39</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1090" w:author="Ryan Lemos" w:date="2019-09-30T11:22:00Z">
        <w:r w:rsidR="0073158C">
          <w:t xml:space="preserve">Figura </w:t>
        </w:r>
        <w:r w:rsidR="0073158C">
          <w:rPr>
            <w:noProof/>
          </w:rPr>
          <w:t>62</w:t>
        </w:r>
      </w:ins>
      <w:del w:id="1091" w:author="Ryan Lemos" w:date="2019-09-29T18:50:00Z">
        <w:r w:rsidR="00B70A30" w:rsidDel="00A1166E">
          <w:delText xml:space="preserve">Figura </w:delText>
        </w:r>
        <w:r w:rsidR="00B70A30" w:rsidDel="00A1166E">
          <w:rPr>
            <w:noProof/>
          </w:rPr>
          <w:delText>37</w:delText>
        </w:r>
      </w:del>
      <w:r w:rsidR="006E1CDA">
        <w:fldChar w:fldCharType="end"/>
      </w:r>
      <w:r>
        <w:t>.</w:t>
      </w:r>
    </w:p>
    <w:p w14:paraId="6C580B3A" w14:textId="77777777" w:rsidR="00CC245E" w:rsidRDefault="00CC245E" w:rsidP="00905032">
      <w:pPr>
        <w:ind w:firstLine="0"/>
        <w:jc w:val="center"/>
      </w:pPr>
    </w:p>
    <w:p w14:paraId="1F49DB59" w14:textId="56EDC034" w:rsidR="0094620F" w:rsidRDefault="0094620F" w:rsidP="00B70A30">
      <w:pPr>
        <w:pStyle w:val="Legenda"/>
        <w:keepNext/>
      </w:pPr>
      <w:r>
        <w:lastRenderedPageBreak/>
        <w:t xml:space="preserve">Figura </w:t>
      </w:r>
      <w:fldSimple w:instr=" SEQ Figura \* ARABIC ">
        <w:ins w:id="1092" w:author="Ryan Lemos" w:date="2019-09-30T11:22:00Z">
          <w:r w:rsidR="0073158C">
            <w:rPr>
              <w:noProof/>
            </w:rPr>
            <w:t>63</w:t>
          </w:r>
        </w:ins>
        <w:del w:id="1093" w:author="Ryan Lemos" w:date="2019-09-28T11:23:00Z">
          <w:r w:rsidR="00B70A30" w:rsidDel="0069744B">
            <w:rPr>
              <w:noProof/>
            </w:rPr>
            <w:delText>38</w:delText>
          </w:r>
        </w:del>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6A31AE5F" w:rsidR="0094620F" w:rsidRDefault="0094620F" w:rsidP="00B70A30">
      <w:pPr>
        <w:pStyle w:val="Legenda"/>
        <w:keepNext/>
      </w:pPr>
      <w:bookmarkStart w:id="1094" w:name="_Ref20051663"/>
      <w:r>
        <w:t xml:space="preserve">Figura </w:t>
      </w:r>
      <w:fldSimple w:instr=" SEQ Figura \* ARABIC ">
        <w:ins w:id="1095" w:author="Ryan Lemos" w:date="2019-09-30T11:22:00Z">
          <w:r w:rsidR="0073158C">
            <w:rPr>
              <w:noProof/>
            </w:rPr>
            <w:t>64</w:t>
          </w:r>
        </w:ins>
        <w:del w:id="1096" w:author="Ryan Lemos" w:date="2019-09-28T11:23:00Z">
          <w:r w:rsidR="00B70A30" w:rsidDel="0069744B">
            <w:rPr>
              <w:noProof/>
            </w:rPr>
            <w:delText>39</w:delText>
          </w:r>
        </w:del>
      </w:fldSimple>
      <w:bookmarkEnd w:id="1094"/>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1097" w:name="_Toc20735013"/>
      <w:r>
        <w:t>Administrador</w:t>
      </w:r>
      <w:bookmarkEnd w:id="1097"/>
    </w:p>
    <w:p w14:paraId="36BCA1BA" w14:textId="77777777" w:rsidR="008F6EE2" w:rsidRPr="001D2BA8" w:rsidRDefault="008F6EE2" w:rsidP="00596E44"/>
    <w:p w14:paraId="7D953AD4" w14:textId="20AE1BD6" w:rsidR="008F6EE2" w:rsidRDefault="008F6EE2">
      <w:r>
        <w:lastRenderedPageBreak/>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D73920A" w:rsidR="00921163" w:rsidRDefault="00921163" w:rsidP="00B70A30">
      <w:pPr>
        <w:pStyle w:val="Legenda"/>
      </w:pPr>
      <w:r>
        <w:t xml:space="preserve">Quadro </w:t>
      </w:r>
      <w:fldSimple w:instr=" SEQ Quadro \* ARABIC ">
        <w:r w:rsidR="0073158C">
          <w:rPr>
            <w:noProof/>
          </w:rPr>
          <w:t>6</w:t>
        </w:r>
      </w:fldSimple>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2EE028F2"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1098" w:author="Ryan Lemos" w:date="2019-09-30T11:22:00Z">
        <w:r w:rsidR="0073158C">
          <w:t xml:space="preserve">Figura </w:t>
        </w:r>
        <w:r w:rsidR="0073158C">
          <w:rPr>
            <w:noProof/>
          </w:rPr>
          <w:t>65</w:t>
        </w:r>
      </w:ins>
      <w:del w:id="1099" w:author="Ryan Lemos" w:date="2019-09-29T18:50:00Z">
        <w:r w:rsidR="00B70A30" w:rsidDel="00A1166E">
          <w:delText xml:space="preserve">Figura </w:delText>
        </w:r>
        <w:r w:rsidR="00B70A30" w:rsidDel="00A1166E">
          <w:rPr>
            <w:noProof/>
          </w:rPr>
          <w:delText>40</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31CEBD0A" w:rsidR="0094620F" w:rsidRDefault="0094620F" w:rsidP="00B70A30">
      <w:pPr>
        <w:pStyle w:val="Legenda"/>
        <w:keepNext/>
      </w:pPr>
      <w:bookmarkStart w:id="1100" w:name="_Ref20051732"/>
      <w:r>
        <w:t xml:space="preserve">Figura </w:t>
      </w:r>
      <w:fldSimple w:instr=" SEQ Figura \* ARABIC ">
        <w:ins w:id="1101" w:author="Ryan Lemos" w:date="2019-09-30T11:22:00Z">
          <w:r w:rsidR="0073158C">
            <w:rPr>
              <w:noProof/>
            </w:rPr>
            <w:t>65</w:t>
          </w:r>
        </w:ins>
        <w:del w:id="1102" w:author="Ryan Lemos" w:date="2019-09-28T11:23:00Z">
          <w:r w:rsidR="00B70A30" w:rsidDel="0069744B">
            <w:rPr>
              <w:noProof/>
            </w:rPr>
            <w:delText>40</w:delText>
          </w:r>
        </w:del>
      </w:fldSimple>
      <w:bookmarkEnd w:id="1100"/>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613FD56D" w:rsidR="00F045C8" w:rsidRDefault="00F045C8" w:rsidP="00596E44">
      <w:r>
        <w:lastRenderedPageBreak/>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1103" w:author="Ryan Lemos" w:date="2019-09-30T11:22:00Z">
        <w:r w:rsidR="0073158C">
          <w:t xml:space="preserve">Figura </w:t>
        </w:r>
        <w:r w:rsidR="0073158C">
          <w:rPr>
            <w:noProof/>
          </w:rPr>
          <w:t>66</w:t>
        </w:r>
      </w:ins>
      <w:del w:id="1104" w:author="Ryan Lemos" w:date="2019-09-29T18:50:00Z">
        <w:r w:rsidR="00B70A30" w:rsidDel="00A1166E">
          <w:delText xml:space="preserve">Figura </w:delText>
        </w:r>
        <w:r w:rsidR="00B70A30" w:rsidDel="00A1166E">
          <w:rPr>
            <w:noProof/>
          </w:rPr>
          <w:delText>41</w:delText>
        </w:r>
      </w:del>
      <w:r w:rsidR="006E1CDA">
        <w:fldChar w:fldCharType="end"/>
      </w:r>
      <w:r>
        <w:t>.</w:t>
      </w:r>
    </w:p>
    <w:p w14:paraId="33DBB6CA" w14:textId="77777777" w:rsidR="00F045C8" w:rsidRDefault="00F045C8" w:rsidP="00905032">
      <w:pPr>
        <w:ind w:firstLine="0"/>
        <w:jc w:val="center"/>
      </w:pPr>
    </w:p>
    <w:p w14:paraId="7F14BDF6" w14:textId="346620AF" w:rsidR="0094620F" w:rsidRDefault="0094620F" w:rsidP="00B70A30">
      <w:pPr>
        <w:pStyle w:val="Legenda"/>
        <w:keepNext/>
      </w:pPr>
      <w:bookmarkStart w:id="1105" w:name="_Ref20051751"/>
      <w:r>
        <w:t xml:space="preserve">Figura </w:t>
      </w:r>
      <w:fldSimple w:instr=" SEQ Figura \* ARABIC ">
        <w:ins w:id="1106" w:author="Ryan Lemos" w:date="2019-09-30T11:22:00Z">
          <w:r w:rsidR="0073158C">
            <w:rPr>
              <w:noProof/>
            </w:rPr>
            <w:t>66</w:t>
          </w:r>
        </w:ins>
        <w:del w:id="1107" w:author="Ryan Lemos" w:date="2019-09-28T11:23:00Z">
          <w:r w:rsidR="00B70A30" w:rsidDel="0069744B">
            <w:rPr>
              <w:noProof/>
            </w:rPr>
            <w:delText>41</w:delText>
          </w:r>
        </w:del>
      </w:fldSimple>
      <w:bookmarkEnd w:id="1105"/>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261236A3"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1108" w:author="Ryan Lemos" w:date="2019-09-30T11:22:00Z">
        <w:r w:rsidR="0073158C">
          <w:t xml:space="preserve">Figura </w:t>
        </w:r>
        <w:r w:rsidR="0073158C">
          <w:rPr>
            <w:noProof/>
          </w:rPr>
          <w:t>67</w:t>
        </w:r>
      </w:ins>
      <w:del w:id="1109" w:author="Ryan Lemos" w:date="2019-09-29T18:50:00Z">
        <w:r w:rsidR="00B70A30" w:rsidDel="00A1166E">
          <w:delText xml:space="preserve">Figura </w:delText>
        </w:r>
        <w:r w:rsidR="00B70A30" w:rsidDel="00A1166E">
          <w:rPr>
            <w:noProof/>
          </w:rPr>
          <w:delText>42</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9D3AE4E" w:rsidR="0094620F" w:rsidRDefault="0094620F" w:rsidP="00B70A30">
      <w:pPr>
        <w:pStyle w:val="Legenda"/>
        <w:keepNext/>
      </w:pPr>
      <w:bookmarkStart w:id="1110" w:name="_Ref20051766"/>
      <w:r>
        <w:t xml:space="preserve">Figura </w:t>
      </w:r>
      <w:fldSimple w:instr=" SEQ Figura \* ARABIC ">
        <w:ins w:id="1111" w:author="Ryan Lemos" w:date="2019-09-30T11:22:00Z">
          <w:r w:rsidR="0073158C">
            <w:rPr>
              <w:noProof/>
            </w:rPr>
            <w:t>67</w:t>
          </w:r>
        </w:ins>
        <w:del w:id="1112" w:author="Ryan Lemos" w:date="2019-09-28T11:23:00Z">
          <w:r w:rsidR="00B70A30" w:rsidDel="0069744B">
            <w:rPr>
              <w:noProof/>
            </w:rPr>
            <w:delText>42</w:delText>
          </w:r>
        </w:del>
      </w:fldSimple>
      <w:bookmarkEnd w:id="1110"/>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5669CE12" w:rsidR="00646DF8" w:rsidRDefault="00921163" w:rsidP="00B70A30">
      <w:pPr>
        <w:pStyle w:val="Legenda"/>
      </w:pPr>
      <w:r>
        <w:t xml:space="preserve">Quadro </w:t>
      </w:r>
      <w:fldSimple w:instr=" SEQ Quadro \* ARABIC ">
        <w:r w:rsidR="0073158C">
          <w:rPr>
            <w:noProof/>
          </w:rPr>
          <w:t>7</w:t>
        </w:r>
      </w:fldSimple>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00BA1600"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ins w:id="1113" w:author="Ryan Lemos" w:date="2019-09-30T11:22:00Z">
        <w:r w:rsidR="0073158C">
          <w:t xml:space="preserve">Figura </w:t>
        </w:r>
        <w:r w:rsidR="0073158C">
          <w:rPr>
            <w:noProof/>
          </w:rPr>
          <w:t>68</w:t>
        </w:r>
      </w:ins>
      <w:del w:id="1114" w:author="Ryan Lemos" w:date="2019-09-29T18:50:00Z">
        <w:r w:rsidR="00B70A30" w:rsidDel="00A1166E">
          <w:delText xml:space="preserve">Figura </w:delText>
        </w:r>
        <w:r w:rsidR="00B70A30" w:rsidDel="00A1166E">
          <w:rPr>
            <w:noProof/>
          </w:rPr>
          <w:delText>43</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46E4D18A" w:rsidR="0094620F" w:rsidRDefault="0094620F" w:rsidP="00B70A30">
      <w:pPr>
        <w:pStyle w:val="Legenda"/>
        <w:keepNext/>
      </w:pPr>
      <w:bookmarkStart w:id="1115" w:name="_Ref20051825"/>
      <w:r>
        <w:lastRenderedPageBreak/>
        <w:t xml:space="preserve">Figura </w:t>
      </w:r>
      <w:fldSimple w:instr=" SEQ Figura \* ARABIC ">
        <w:ins w:id="1116" w:author="Ryan Lemos" w:date="2019-09-30T11:22:00Z">
          <w:r w:rsidR="0073158C">
            <w:rPr>
              <w:noProof/>
            </w:rPr>
            <w:t>68</w:t>
          </w:r>
        </w:ins>
        <w:del w:id="1117" w:author="Ryan Lemos" w:date="2019-09-28T11:23:00Z">
          <w:r w:rsidR="00B70A30" w:rsidDel="0069744B">
            <w:rPr>
              <w:noProof/>
            </w:rPr>
            <w:delText>43</w:delText>
          </w:r>
        </w:del>
      </w:fldSimple>
      <w:bookmarkEnd w:id="1115"/>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1118" w:name="_Toc20735014"/>
      <w:r>
        <w:t>Professor</w:t>
      </w:r>
      <w:bookmarkEnd w:id="1118"/>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5473696D" w:rsidR="00646DF8" w:rsidRDefault="00AA372A" w:rsidP="00B70A30">
      <w:pPr>
        <w:pStyle w:val="Legenda"/>
      </w:pPr>
      <w:r>
        <w:t xml:space="preserve">Quadro </w:t>
      </w:r>
      <w:fldSimple w:instr=" SEQ Quadro \* ARABIC ">
        <w:r w:rsidR="0073158C">
          <w:rPr>
            <w:noProof/>
          </w:rPr>
          <w:t>8</w:t>
        </w:r>
      </w:fldSimple>
      <w:r>
        <w:t xml:space="preserve"> - Estória de cadastros de materiais</w:t>
      </w:r>
    </w:p>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24C1C0EC"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1119" w:author="Ryan Lemos" w:date="2019-09-30T11:22:00Z">
        <w:r w:rsidR="0073158C">
          <w:t xml:space="preserve">Figura </w:t>
        </w:r>
        <w:r w:rsidR="0073158C">
          <w:rPr>
            <w:noProof/>
          </w:rPr>
          <w:t>69</w:t>
        </w:r>
      </w:ins>
      <w:del w:id="1120" w:author="Ryan Lemos" w:date="2019-09-29T18:50:00Z">
        <w:r w:rsidR="00B70A30" w:rsidDel="00A1166E">
          <w:delText xml:space="preserve">Figura </w:delText>
        </w:r>
        <w:r w:rsidR="00B70A30" w:rsidDel="00A1166E">
          <w:rPr>
            <w:noProof/>
          </w:rPr>
          <w:delText>44</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1121"/>
      <w:commentRangeStart w:id="1122"/>
      <w:r>
        <w:t>indicar</w:t>
      </w:r>
      <w:commentRangeEnd w:id="1121"/>
      <w:r w:rsidR="00AF4E85">
        <w:rPr>
          <w:rStyle w:val="Refdecomentrio"/>
        </w:rPr>
        <w:commentReference w:id="1121"/>
      </w:r>
      <w:commentRangeEnd w:id="1122"/>
      <w:r w:rsidR="00841D83">
        <w:rPr>
          <w:rStyle w:val="Refdecomentrio"/>
        </w:rPr>
        <w:commentReference w:id="1122"/>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0D6F7203" w:rsidR="00841D83" w:rsidRDefault="00841D83" w:rsidP="00B70A30">
      <w:pPr>
        <w:pStyle w:val="Legenda"/>
        <w:keepNext/>
      </w:pPr>
      <w:bookmarkStart w:id="1123" w:name="_Ref20051853"/>
      <w:r>
        <w:lastRenderedPageBreak/>
        <w:t xml:space="preserve">Figura </w:t>
      </w:r>
      <w:fldSimple w:instr=" SEQ Figura \* ARABIC ">
        <w:ins w:id="1124" w:author="Ryan Lemos" w:date="2019-09-30T11:22:00Z">
          <w:r w:rsidR="0073158C">
            <w:rPr>
              <w:noProof/>
            </w:rPr>
            <w:t>69</w:t>
          </w:r>
        </w:ins>
        <w:del w:id="1125" w:author="Ryan Lemos" w:date="2019-09-28T11:23:00Z">
          <w:r w:rsidR="00B70A30" w:rsidDel="0069744B">
            <w:rPr>
              <w:noProof/>
            </w:rPr>
            <w:delText>44</w:delText>
          </w:r>
        </w:del>
      </w:fldSimple>
      <w:bookmarkEnd w:id="1123"/>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6F146E43" w:rsidR="00646DF8" w:rsidRDefault="00AA372A" w:rsidP="00B70A30">
      <w:pPr>
        <w:pStyle w:val="Legenda"/>
      </w:pPr>
      <w:r>
        <w:t xml:space="preserve">Quadro </w:t>
      </w:r>
      <w:fldSimple w:instr=" SEQ Quadro \* ARABIC ">
        <w:r w:rsidR="0073158C">
          <w:rPr>
            <w:noProof/>
          </w:rPr>
          <w:t>9</w:t>
        </w:r>
      </w:fldSimple>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2100A1D4"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1126" w:author="Ryan Lemos" w:date="2019-09-30T11:22:00Z">
        <w:r w:rsidR="0073158C">
          <w:t xml:space="preserve">Figura </w:t>
        </w:r>
        <w:r w:rsidR="0073158C">
          <w:rPr>
            <w:noProof/>
          </w:rPr>
          <w:t>70</w:t>
        </w:r>
      </w:ins>
      <w:del w:id="1127" w:author="Ryan Lemos" w:date="2019-09-29T18:50:00Z">
        <w:r w:rsidR="00B70A30" w:rsidDel="00A1166E">
          <w:delText xml:space="preserve">Figura </w:delText>
        </w:r>
        <w:r w:rsidR="00B70A30" w:rsidDel="00A1166E">
          <w:rPr>
            <w:noProof/>
          </w:rPr>
          <w:delText>45</w:delText>
        </w:r>
      </w:del>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1128" w:author="Ryan Lemos" w:date="2019-09-30T11:22:00Z">
        <w:r w:rsidR="0073158C">
          <w:t xml:space="preserve">Figura </w:t>
        </w:r>
        <w:r w:rsidR="0073158C">
          <w:rPr>
            <w:noProof/>
          </w:rPr>
          <w:t>70</w:t>
        </w:r>
      </w:ins>
      <w:del w:id="1129" w:author="Ryan Lemos" w:date="2019-09-29T18:50:00Z">
        <w:r w:rsidR="00B70A30" w:rsidDel="00A1166E">
          <w:delText xml:space="preserve">Figura </w:delText>
        </w:r>
        <w:r w:rsidR="00B70A30" w:rsidDel="00A1166E">
          <w:rPr>
            <w:noProof/>
          </w:rPr>
          <w:delText>45</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CCE5AD" w:rsidR="00841D83" w:rsidRDefault="00841D83" w:rsidP="00B70A30">
      <w:pPr>
        <w:pStyle w:val="Legenda"/>
        <w:keepNext/>
      </w:pPr>
      <w:bookmarkStart w:id="1130" w:name="_Ref20051870"/>
      <w:r>
        <w:lastRenderedPageBreak/>
        <w:t xml:space="preserve">Figura </w:t>
      </w:r>
      <w:fldSimple w:instr=" SEQ Figura \* ARABIC ">
        <w:ins w:id="1131" w:author="Ryan Lemos" w:date="2019-09-30T11:22:00Z">
          <w:r w:rsidR="0073158C">
            <w:rPr>
              <w:noProof/>
            </w:rPr>
            <w:t>70</w:t>
          </w:r>
        </w:ins>
        <w:del w:id="1132" w:author="Ryan Lemos" w:date="2019-09-28T11:23:00Z">
          <w:r w:rsidR="00B70A30" w:rsidDel="0069744B">
            <w:rPr>
              <w:noProof/>
            </w:rPr>
            <w:delText>45</w:delText>
          </w:r>
        </w:del>
      </w:fldSimple>
      <w:bookmarkEnd w:id="1130"/>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1EDE6693"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1133" w:author="Ryan Lemos" w:date="2019-09-30T11:22:00Z">
        <w:r w:rsidR="0073158C">
          <w:t xml:space="preserve">Figura </w:t>
        </w:r>
        <w:r w:rsidR="0073158C">
          <w:rPr>
            <w:noProof/>
          </w:rPr>
          <w:t>71</w:t>
        </w:r>
      </w:ins>
      <w:del w:id="1134" w:author="Ryan Lemos" w:date="2019-09-29T18:50:00Z">
        <w:r w:rsidR="00B70A30" w:rsidDel="00A1166E">
          <w:delText xml:space="preserve">Figura </w:delText>
        </w:r>
        <w:r w:rsidR="00B70A30" w:rsidDel="00A1166E">
          <w:rPr>
            <w:noProof/>
          </w:rPr>
          <w:delText>46</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78C64C21" w:rsidR="00841D83" w:rsidRDefault="00841D83" w:rsidP="00B70A30">
      <w:pPr>
        <w:pStyle w:val="Legenda"/>
        <w:keepNext/>
      </w:pPr>
      <w:bookmarkStart w:id="1135" w:name="_Ref20052037"/>
      <w:r>
        <w:t xml:space="preserve">Figura </w:t>
      </w:r>
      <w:fldSimple w:instr=" SEQ Figura \* ARABIC ">
        <w:ins w:id="1136" w:author="Ryan Lemos" w:date="2019-09-30T11:22:00Z">
          <w:r w:rsidR="0073158C">
            <w:rPr>
              <w:noProof/>
            </w:rPr>
            <w:t>71</w:t>
          </w:r>
        </w:ins>
        <w:del w:id="1137" w:author="Ryan Lemos" w:date="2019-09-28T11:23:00Z">
          <w:r w:rsidR="00B70A30" w:rsidDel="0069744B">
            <w:rPr>
              <w:noProof/>
            </w:rPr>
            <w:delText>46</w:delText>
          </w:r>
        </w:del>
      </w:fldSimple>
      <w:bookmarkEnd w:id="1135"/>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79446F33" w:rsidR="00B965E2" w:rsidRDefault="00B965E2" w:rsidP="00B70A30">
      <w:pPr>
        <w:pStyle w:val="Legenda"/>
        <w:keepNext/>
      </w:pPr>
      <w:r>
        <w:lastRenderedPageBreak/>
        <w:t xml:space="preserve">Figura </w:t>
      </w:r>
      <w:fldSimple w:instr=" SEQ Figura \* ARABIC ">
        <w:ins w:id="1138" w:author="Ryan Lemos" w:date="2019-09-30T11:22:00Z">
          <w:r w:rsidR="0073158C">
            <w:rPr>
              <w:noProof/>
            </w:rPr>
            <w:t>72</w:t>
          </w:r>
        </w:ins>
        <w:del w:id="1139" w:author="Ryan Lemos" w:date="2019-09-28T11:23:00Z">
          <w:r w:rsidR="00B70A30" w:rsidDel="0069744B">
            <w:rPr>
              <w:noProof/>
            </w:rPr>
            <w:delText>47</w:delText>
          </w:r>
        </w:del>
      </w:fldSimple>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250793E1" w:rsidR="00885747" w:rsidRDefault="00AA372A" w:rsidP="00B70A30">
      <w:pPr>
        <w:pStyle w:val="Legenda"/>
      </w:pPr>
      <w:r>
        <w:t xml:space="preserve">Quadro </w:t>
      </w:r>
      <w:fldSimple w:instr=" SEQ Quadro \* ARABIC ">
        <w:r w:rsidR="0073158C">
          <w:rPr>
            <w:noProof/>
          </w:rPr>
          <w:t>10</w:t>
        </w:r>
      </w:fldSimple>
      <w:r>
        <w:t xml:space="preserve"> - Estória de criação das turmas</w:t>
      </w:r>
    </w:p>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113AA746"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1140" w:author="Ryan Lemos" w:date="2019-09-30T11:22:00Z">
        <w:r w:rsidR="0073158C">
          <w:t xml:space="preserve">Figura </w:t>
        </w:r>
        <w:r w:rsidR="0073158C">
          <w:rPr>
            <w:noProof/>
          </w:rPr>
          <w:t>73</w:t>
        </w:r>
      </w:ins>
      <w:del w:id="1141" w:author="Ryan Lemos" w:date="2019-09-29T18:50:00Z">
        <w:r w:rsidR="00B70A30" w:rsidDel="00A1166E">
          <w:delText xml:space="preserve">Figura </w:delText>
        </w:r>
        <w:r w:rsidR="00B70A30" w:rsidDel="00A1166E">
          <w:rPr>
            <w:noProof/>
          </w:rPr>
          <w:delText>48</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7DEC91F9" w:rsidR="00B965E2" w:rsidRDefault="00B965E2" w:rsidP="00B70A30">
      <w:pPr>
        <w:pStyle w:val="Legenda"/>
        <w:keepNext/>
      </w:pPr>
      <w:bookmarkStart w:id="1142" w:name="_Ref20052080"/>
      <w:r>
        <w:t xml:space="preserve">Figura </w:t>
      </w:r>
      <w:fldSimple w:instr=" SEQ Figura \* ARABIC ">
        <w:ins w:id="1143" w:author="Ryan Lemos" w:date="2019-09-30T11:22:00Z">
          <w:r w:rsidR="0073158C">
            <w:rPr>
              <w:noProof/>
            </w:rPr>
            <w:t>73</w:t>
          </w:r>
        </w:ins>
        <w:del w:id="1144" w:author="Ryan Lemos" w:date="2019-09-28T11:23:00Z">
          <w:r w:rsidR="00B70A30" w:rsidDel="0069744B">
            <w:rPr>
              <w:noProof/>
            </w:rPr>
            <w:delText>48</w:delText>
          </w:r>
        </w:del>
      </w:fldSimple>
      <w:bookmarkEnd w:id="1142"/>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4D4D2FB4" w:rsidR="00AA372A" w:rsidRDefault="00AA372A" w:rsidP="00B70A30">
      <w:pPr>
        <w:pStyle w:val="Legenda"/>
      </w:pPr>
      <w:r>
        <w:t xml:space="preserve">Quadro </w:t>
      </w:r>
      <w:fldSimple w:instr=" SEQ Quadro \* ARABIC ">
        <w:r w:rsidR="0073158C">
          <w:rPr>
            <w:noProof/>
          </w:rPr>
          <w:t>11</w:t>
        </w:r>
      </w:fldSimple>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7711095D" w:rsidR="00905032" w:rsidRDefault="00905032" w:rsidP="00596E44">
      <w:r>
        <w:t xml:space="preserve">A </w:t>
      </w:r>
      <w:r w:rsidR="00780414">
        <w:fldChar w:fldCharType="begin"/>
      </w:r>
      <w:r w:rsidR="00780414">
        <w:instrText xml:space="preserve"> REF _Ref20052122 \h </w:instrText>
      </w:r>
      <w:r w:rsidR="00780414">
        <w:fldChar w:fldCharType="separate"/>
      </w:r>
      <w:ins w:id="1145" w:author="Ryan Lemos" w:date="2019-09-30T11:22:00Z">
        <w:r w:rsidR="0073158C">
          <w:t xml:space="preserve">Figura </w:t>
        </w:r>
        <w:r w:rsidR="0073158C">
          <w:rPr>
            <w:noProof/>
          </w:rPr>
          <w:t>74</w:t>
        </w:r>
      </w:ins>
      <w:del w:id="1146" w:author="Ryan Lemos" w:date="2019-09-29T18:50:00Z">
        <w:r w:rsidR="00B70A30" w:rsidDel="00A1166E">
          <w:delText xml:space="preserve">Figura </w:delText>
        </w:r>
        <w:r w:rsidR="00B70A30" w:rsidDel="00A1166E">
          <w:rPr>
            <w:noProof/>
          </w:rPr>
          <w:delText>49</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06CF44FD" w:rsidR="00B965E2" w:rsidRDefault="00B965E2" w:rsidP="00B70A30">
      <w:pPr>
        <w:pStyle w:val="Legenda"/>
        <w:keepNext/>
      </w:pPr>
      <w:bookmarkStart w:id="1147" w:name="_Ref20052122"/>
      <w:r>
        <w:lastRenderedPageBreak/>
        <w:t xml:space="preserve">Figura </w:t>
      </w:r>
      <w:fldSimple w:instr=" SEQ Figura \* ARABIC ">
        <w:ins w:id="1148" w:author="Ryan Lemos" w:date="2019-09-30T11:22:00Z">
          <w:r w:rsidR="0073158C">
            <w:rPr>
              <w:noProof/>
            </w:rPr>
            <w:t>74</w:t>
          </w:r>
        </w:ins>
        <w:del w:id="1149" w:author="Ryan Lemos" w:date="2019-09-28T11:23:00Z">
          <w:r w:rsidR="00B70A30" w:rsidDel="0069744B">
            <w:rPr>
              <w:noProof/>
            </w:rPr>
            <w:delText>49</w:delText>
          </w:r>
        </w:del>
      </w:fldSimple>
      <w:bookmarkEnd w:id="1147"/>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72810534" w:rsidR="00AA372A" w:rsidRDefault="00AA372A" w:rsidP="00B70A30">
      <w:pPr>
        <w:pStyle w:val="Legenda"/>
      </w:pPr>
      <w:r>
        <w:t xml:space="preserve">Quadro </w:t>
      </w:r>
      <w:fldSimple w:instr=" SEQ Quadro \* ARABIC ">
        <w:r w:rsidR="0073158C">
          <w:rPr>
            <w:noProof/>
          </w:rPr>
          <w:t>12</w:t>
        </w:r>
      </w:fldSimple>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028CA21"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1150" w:author="Ryan Lemos" w:date="2019-09-30T11:22:00Z">
        <w:r w:rsidR="0073158C">
          <w:t xml:space="preserve">Figura </w:t>
        </w:r>
        <w:r w:rsidR="0073158C">
          <w:rPr>
            <w:noProof/>
          </w:rPr>
          <w:t>75</w:t>
        </w:r>
      </w:ins>
      <w:del w:id="1151" w:author="Ryan Lemos" w:date="2019-09-29T18:50:00Z">
        <w:r w:rsidR="00B70A30" w:rsidDel="00A1166E">
          <w:delText xml:space="preserve">Figura </w:delText>
        </w:r>
        <w:r w:rsidR="00B70A30" w:rsidDel="00A1166E">
          <w:rPr>
            <w:noProof/>
          </w:rPr>
          <w:delText>50</w:delText>
        </w:r>
      </w:del>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640E66A4" w:rsidR="00B965E2" w:rsidRDefault="00B965E2" w:rsidP="00B70A30">
      <w:pPr>
        <w:pStyle w:val="Legenda"/>
        <w:keepNext/>
      </w:pPr>
      <w:bookmarkStart w:id="1152" w:name="_Ref20052153"/>
      <w:r>
        <w:lastRenderedPageBreak/>
        <w:t xml:space="preserve">Figura </w:t>
      </w:r>
      <w:fldSimple w:instr=" SEQ Figura \* ARABIC ">
        <w:ins w:id="1153" w:author="Ryan Lemos" w:date="2019-09-30T11:22:00Z">
          <w:r w:rsidR="0073158C">
            <w:rPr>
              <w:noProof/>
            </w:rPr>
            <w:t>75</w:t>
          </w:r>
        </w:ins>
        <w:del w:id="1154" w:author="Ryan Lemos" w:date="2019-09-28T11:23:00Z">
          <w:r w:rsidR="00B70A30" w:rsidDel="0069744B">
            <w:rPr>
              <w:noProof/>
            </w:rPr>
            <w:delText>50</w:delText>
          </w:r>
        </w:del>
      </w:fldSimple>
      <w:bookmarkEnd w:id="1152"/>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1444319D" w:rsidR="00AA372A" w:rsidRDefault="00AA372A" w:rsidP="00B70A30">
      <w:pPr>
        <w:pStyle w:val="Legenda"/>
        <w:rPr>
          <w:noProof/>
        </w:rPr>
      </w:pPr>
      <w:r>
        <w:t xml:space="preserve">Quadro </w:t>
      </w:r>
      <w:fldSimple w:instr=" SEQ Quadro \* ARABIC ">
        <w:r w:rsidR="0073158C">
          <w:rPr>
            <w:noProof/>
          </w:rPr>
          <w:t>13</w:t>
        </w:r>
      </w:fldSimple>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70582A7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1155" w:author="Ryan Lemos" w:date="2019-09-30T11:22:00Z">
        <w:r w:rsidR="0073158C">
          <w:t xml:space="preserve">Figura </w:t>
        </w:r>
        <w:r w:rsidR="0073158C">
          <w:rPr>
            <w:noProof/>
          </w:rPr>
          <w:t>76</w:t>
        </w:r>
      </w:ins>
      <w:del w:id="1156" w:author="Ryan Lemos" w:date="2019-09-29T18:50:00Z">
        <w:r w:rsidR="00B70A30" w:rsidDel="00A1166E">
          <w:delText xml:space="preserve">Figura </w:delText>
        </w:r>
        <w:r w:rsidR="00B70A30" w:rsidDel="00A1166E">
          <w:rPr>
            <w:noProof/>
          </w:rPr>
          <w:delText>51</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09268F10" w:rsidR="00B965E2" w:rsidRDefault="00B965E2" w:rsidP="00B70A30">
      <w:pPr>
        <w:pStyle w:val="Legenda"/>
        <w:keepNext/>
      </w:pPr>
      <w:bookmarkStart w:id="1157" w:name="_Ref20052185"/>
      <w:r>
        <w:lastRenderedPageBreak/>
        <w:t xml:space="preserve">Figura </w:t>
      </w:r>
      <w:fldSimple w:instr=" SEQ Figura \* ARABIC ">
        <w:ins w:id="1158" w:author="Ryan Lemos" w:date="2019-09-30T11:22:00Z">
          <w:r w:rsidR="0073158C">
            <w:rPr>
              <w:noProof/>
            </w:rPr>
            <w:t>76</w:t>
          </w:r>
        </w:ins>
        <w:del w:id="1159" w:author="Ryan Lemos" w:date="2019-09-28T11:23:00Z">
          <w:r w:rsidR="00B70A30" w:rsidDel="0069744B">
            <w:rPr>
              <w:noProof/>
            </w:rPr>
            <w:delText>51</w:delText>
          </w:r>
        </w:del>
      </w:fldSimple>
      <w:bookmarkEnd w:id="1157"/>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545F8603" w:rsidR="004B1CC8" w:rsidRDefault="00AA372A" w:rsidP="00B70A30">
      <w:pPr>
        <w:pStyle w:val="Legenda"/>
      </w:pPr>
      <w:r>
        <w:t xml:space="preserve">Quadro </w:t>
      </w:r>
      <w:fldSimple w:instr=" SEQ Quadro \* ARABIC ">
        <w:r w:rsidR="0073158C">
          <w:rPr>
            <w:noProof/>
          </w:rPr>
          <w:t>14</w:t>
        </w:r>
      </w:fldSimple>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0E39644D"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1160" w:author="Ryan Lemos" w:date="2019-09-30T11:22:00Z">
        <w:r w:rsidR="0073158C">
          <w:t xml:space="preserve">Figura </w:t>
        </w:r>
        <w:r w:rsidR="0073158C">
          <w:rPr>
            <w:noProof/>
          </w:rPr>
          <w:t>77</w:t>
        </w:r>
      </w:ins>
      <w:del w:id="1161" w:author="Ryan Lemos" w:date="2019-09-29T18:50:00Z">
        <w:r w:rsidR="00B70A30" w:rsidDel="00A1166E">
          <w:delText xml:space="preserve">Figura </w:delText>
        </w:r>
        <w:r w:rsidR="00B70A30" w:rsidDel="00A1166E">
          <w:rPr>
            <w:noProof/>
          </w:rPr>
          <w:delText>52</w:delText>
        </w:r>
      </w:del>
      <w:r w:rsidR="00780414">
        <w:fldChar w:fldCharType="end"/>
      </w:r>
      <w:r w:rsidR="002A4486">
        <w:t>.</w:t>
      </w:r>
    </w:p>
    <w:p w14:paraId="56024380" w14:textId="77777777" w:rsidR="005F0194" w:rsidRDefault="005F0194" w:rsidP="00987BE5">
      <w:pPr>
        <w:ind w:firstLine="0"/>
        <w:jc w:val="center"/>
      </w:pPr>
    </w:p>
    <w:p w14:paraId="5BB9402A" w14:textId="6E679FAE" w:rsidR="00B965E2" w:rsidRDefault="00B965E2" w:rsidP="00B70A30">
      <w:pPr>
        <w:pStyle w:val="Legenda"/>
        <w:keepNext/>
      </w:pPr>
      <w:bookmarkStart w:id="1162" w:name="_Ref20052215"/>
      <w:r>
        <w:lastRenderedPageBreak/>
        <w:t xml:space="preserve">Figura </w:t>
      </w:r>
      <w:fldSimple w:instr=" SEQ Figura \* ARABIC ">
        <w:ins w:id="1163" w:author="Ryan Lemos" w:date="2019-09-30T11:22:00Z">
          <w:r w:rsidR="0073158C">
            <w:rPr>
              <w:noProof/>
            </w:rPr>
            <w:t>77</w:t>
          </w:r>
        </w:ins>
        <w:del w:id="1164" w:author="Ryan Lemos" w:date="2019-09-28T11:23:00Z">
          <w:r w:rsidR="00B70A30" w:rsidDel="0069744B">
            <w:rPr>
              <w:noProof/>
            </w:rPr>
            <w:delText>52</w:delText>
          </w:r>
        </w:del>
      </w:fldSimple>
      <w:bookmarkEnd w:id="1162"/>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4162253E" w:rsidR="004B1CC8" w:rsidRDefault="00AA372A" w:rsidP="00B70A30">
      <w:pPr>
        <w:pStyle w:val="Legenda"/>
      </w:pPr>
      <w:r>
        <w:t xml:space="preserve">Quadro </w:t>
      </w:r>
      <w:fldSimple w:instr=" SEQ Quadro \* ARABIC ">
        <w:r w:rsidR="0073158C">
          <w:rPr>
            <w:noProof/>
          </w:rPr>
          <w:t>15</w:t>
        </w:r>
      </w:fldSimple>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5507FFAC" w:rsidR="007C6290" w:rsidRDefault="00363A00" w:rsidP="00596E44">
      <w:r>
        <w:t xml:space="preserve">A </w:t>
      </w:r>
      <w:r w:rsidR="00780414">
        <w:fldChar w:fldCharType="begin"/>
      </w:r>
      <w:r w:rsidR="00780414">
        <w:instrText xml:space="preserve"> REF _Ref20052253 \h </w:instrText>
      </w:r>
      <w:r w:rsidR="00780414">
        <w:fldChar w:fldCharType="separate"/>
      </w:r>
      <w:ins w:id="1165" w:author="Ryan Lemos" w:date="2019-09-30T11:22:00Z">
        <w:r w:rsidR="0073158C">
          <w:t xml:space="preserve">Figura </w:t>
        </w:r>
        <w:r w:rsidR="0073158C">
          <w:rPr>
            <w:noProof/>
          </w:rPr>
          <w:t>78</w:t>
        </w:r>
      </w:ins>
      <w:del w:id="1166" w:author="Ryan Lemos" w:date="2019-09-29T18:50:00Z">
        <w:r w:rsidR="00B70A30" w:rsidDel="00A1166E">
          <w:delText xml:space="preserve">Figura </w:delText>
        </w:r>
        <w:r w:rsidR="00B70A30" w:rsidDel="00A1166E">
          <w:rPr>
            <w:noProof/>
          </w:rPr>
          <w:delText>53</w:delText>
        </w:r>
      </w:del>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1167" w:author="Ryan Lemos" w:date="2019-09-30T11:22:00Z">
        <w:r w:rsidR="0073158C">
          <w:t xml:space="preserve">Figura </w:t>
        </w:r>
        <w:r w:rsidR="0073158C">
          <w:rPr>
            <w:noProof/>
          </w:rPr>
          <w:t>78</w:t>
        </w:r>
      </w:ins>
      <w:del w:id="1168" w:author="Ryan Lemos" w:date="2019-09-29T18:50:00Z">
        <w:r w:rsidR="00B70A30" w:rsidDel="00A1166E">
          <w:delText xml:space="preserve">Figura </w:delText>
        </w:r>
        <w:r w:rsidR="00B70A30" w:rsidDel="00A1166E">
          <w:rPr>
            <w:noProof/>
          </w:rPr>
          <w:delText>53</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4683E26F" w:rsidR="00B965E2" w:rsidRDefault="00B965E2" w:rsidP="00B70A30">
      <w:pPr>
        <w:pStyle w:val="Legenda"/>
        <w:keepNext/>
      </w:pPr>
      <w:bookmarkStart w:id="1169" w:name="_Ref20052253"/>
      <w:r>
        <w:t xml:space="preserve">Figura </w:t>
      </w:r>
      <w:fldSimple w:instr=" SEQ Figura \* ARABIC ">
        <w:ins w:id="1170" w:author="Ryan Lemos" w:date="2019-09-30T11:22:00Z">
          <w:r w:rsidR="0073158C">
            <w:rPr>
              <w:noProof/>
            </w:rPr>
            <w:t>78</w:t>
          </w:r>
        </w:ins>
        <w:del w:id="1171" w:author="Ryan Lemos" w:date="2019-09-28T11:23:00Z">
          <w:r w:rsidR="00B70A30" w:rsidDel="0069744B">
            <w:rPr>
              <w:noProof/>
            </w:rPr>
            <w:delText>53</w:delText>
          </w:r>
        </w:del>
      </w:fldSimple>
      <w:bookmarkEnd w:id="1169"/>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91A92C8" w:rsidR="004B1CC8" w:rsidRDefault="00AA372A" w:rsidP="00B70A30">
      <w:pPr>
        <w:pStyle w:val="Legenda"/>
      </w:pPr>
      <w:r>
        <w:t xml:space="preserve">Quadro </w:t>
      </w:r>
      <w:fldSimple w:instr=" SEQ Quadro \* ARABIC ">
        <w:r w:rsidR="0073158C">
          <w:rPr>
            <w:noProof/>
          </w:rPr>
          <w:t>16</w:t>
        </w:r>
      </w:fldSimple>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1CEF180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1172" w:author="Ryan Lemos" w:date="2019-09-30T11:22:00Z">
        <w:r w:rsidR="0073158C">
          <w:t xml:space="preserve">Figura </w:t>
        </w:r>
        <w:r w:rsidR="0073158C">
          <w:rPr>
            <w:noProof/>
          </w:rPr>
          <w:t>79</w:t>
        </w:r>
      </w:ins>
      <w:del w:id="1173" w:author="Ryan Lemos" w:date="2019-09-29T18:50:00Z">
        <w:r w:rsidR="00B70A30" w:rsidDel="00A1166E">
          <w:delText xml:space="preserve">Figura </w:delText>
        </w:r>
        <w:r w:rsidR="00B70A30" w:rsidDel="00A1166E">
          <w:rPr>
            <w:noProof/>
          </w:rPr>
          <w:delText>54</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2D1914C6" w:rsidR="00B965E2" w:rsidRDefault="00B965E2" w:rsidP="00B70A30">
      <w:pPr>
        <w:pStyle w:val="Legenda"/>
        <w:keepNext/>
      </w:pPr>
      <w:bookmarkStart w:id="1174" w:name="_Ref20052307"/>
      <w:r>
        <w:t xml:space="preserve">Figura </w:t>
      </w:r>
      <w:fldSimple w:instr=" SEQ Figura \* ARABIC ">
        <w:ins w:id="1175" w:author="Ryan Lemos" w:date="2019-09-30T11:22:00Z">
          <w:r w:rsidR="0073158C">
            <w:rPr>
              <w:noProof/>
            </w:rPr>
            <w:t>79</w:t>
          </w:r>
        </w:ins>
        <w:del w:id="1176" w:author="Ryan Lemos" w:date="2019-09-28T11:23:00Z">
          <w:r w:rsidR="00B70A30" w:rsidDel="0069744B">
            <w:rPr>
              <w:noProof/>
            </w:rPr>
            <w:delText>54</w:delText>
          </w:r>
        </w:del>
      </w:fldSimple>
      <w:bookmarkEnd w:id="1174"/>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7AF566E" w:rsidR="004B1CC8" w:rsidRDefault="00AA372A" w:rsidP="00B70A30">
      <w:pPr>
        <w:pStyle w:val="Legenda"/>
      </w:pPr>
      <w:r>
        <w:t xml:space="preserve">Quadro </w:t>
      </w:r>
      <w:fldSimple w:instr=" SEQ Quadro \* ARABIC ">
        <w:r w:rsidR="0073158C">
          <w:rPr>
            <w:noProof/>
          </w:rPr>
          <w:t>17</w:t>
        </w:r>
      </w:fldSimple>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48835B4A"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1177" w:author="Ryan Lemos" w:date="2019-09-30T11:22:00Z">
        <w:r w:rsidR="0073158C">
          <w:t xml:space="preserve">Figura </w:t>
        </w:r>
        <w:r w:rsidR="0073158C">
          <w:rPr>
            <w:noProof/>
          </w:rPr>
          <w:t>80</w:t>
        </w:r>
      </w:ins>
      <w:del w:id="1178" w:author="Ryan Lemos" w:date="2019-09-29T18:50:00Z">
        <w:r w:rsidR="00B70A30" w:rsidDel="00A1166E">
          <w:delText xml:space="preserve">Figura </w:delText>
        </w:r>
        <w:r w:rsidR="00B70A30" w:rsidDel="00A1166E">
          <w:rPr>
            <w:noProof/>
          </w:rPr>
          <w:delText>55</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46D900E4" w:rsidR="00B965E2" w:rsidRDefault="00B965E2" w:rsidP="00B70A30">
      <w:pPr>
        <w:pStyle w:val="Legenda"/>
        <w:keepNext/>
      </w:pPr>
      <w:bookmarkStart w:id="1179" w:name="_Ref20052327"/>
      <w:r>
        <w:t xml:space="preserve">Figura </w:t>
      </w:r>
      <w:fldSimple w:instr=" SEQ Figura \* ARABIC ">
        <w:ins w:id="1180" w:author="Ryan Lemos" w:date="2019-09-30T11:22:00Z">
          <w:r w:rsidR="0073158C">
            <w:rPr>
              <w:noProof/>
            </w:rPr>
            <w:t>80</w:t>
          </w:r>
        </w:ins>
        <w:del w:id="1181" w:author="Ryan Lemos" w:date="2019-09-28T11:23:00Z">
          <w:r w:rsidR="00B70A30" w:rsidDel="0069744B">
            <w:rPr>
              <w:noProof/>
            </w:rPr>
            <w:delText>55</w:delText>
          </w:r>
        </w:del>
      </w:fldSimple>
      <w:bookmarkEnd w:id="1179"/>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F50CB6E" w:rsidR="004B1CC8" w:rsidRDefault="00AA372A" w:rsidP="00B70A30">
      <w:pPr>
        <w:pStyle w:val="Legenda"/>
      </w:pPr>
      <w:r>
        <w:t xml:space="preserve">Quadro </w:t>
      </w:r>
      <w:fldSimple w:instr=" SEQ Quadro \* ARABIC ">
        <w:r w:rsidR="0073158C">
          <w:rPr>
            <w:noProof/>
          </w:rPr>
          <w:t>18</w:t>
        </w:r>
      </w:fldSimple>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10055545"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ins w:id="1182" w:author="Ryan Lemos" w:date="2019-09-30T11:22:00Z">
        <w:r w:rsidR="0073158C">
          <w:t xml:space="preserve">Figura </w:t>
        </w:r>
        <w:r w:rsidR="0073158C">
          <w:rPr>
            <w:noProof/>
          </w:rPr>
          <w:t>81</w:t>
        </w:r>
      </w:ins>
      <w:del w:id="1183" w:author="Ryan Lemos" w:date="2019-09-29T18:50:00Z">
        <w:r w:rsidR="00B70A30" w:rsidDel="00A1166E">
          <w:delText xml:space="preserve">Figura </w:delText>
        </w:r>
        <w:r w:rsidR="00B70A30" w:rsidDel="00A1166E">
          <w:rPr>
            <w:noProof/>
          </w:rPr>
          <w:delText>56</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1184" w:author="Ryan Lemos" w:date="2019-09-30T11:22:00Z">
        <w:r w:rsidR="0073158C">
          <w:t xml:space="preserve">Figura </w:t>
        </w:r>
        <w:r w:rsidR="0073158C">
          <w:rPr>
            <w:noProof/>
          </w:rPr>
          <w:t>80</w:t>
        </w:r>
      </w:ins>
      <w:del w:id="1185" w:author="Ryan Lemos" w:date="2019-09-29T18:50:00Z">
        <w:r w:rsidR="00B70A30" w:rsidDel="00A1166E">
          <w:delText xml:space="preserve">Figura </w:delText>
        </w:r>
        <w:r w:rsidR="00B70A30" w:rsidDel="00A1166E">
          <w:rPr>
            <w:noProof/>
          </w:rPr>
          <w:delText>55</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7521F0E0" w:rsidR="00B965E2" w:rsidRDefault="00B965E2" w:rsidP="00B70A30">
      <w:pPr>
        <w:pStyle w:val="Legenda"/>
        <w:keepNext/>
      </w:pPr>
      <w:bookmarkStart w:id="1186" w:name="_Ref20052367"/>
      <w:r>
        <w:t xml:space="preserve">Figura </w:t>
      </w:r>
      <w:fldSimple w:instr=" SEQ Figura \* ARABIC ">
        <w:ins w:id="1187" w:author="Ryan Lemos" w:date="2019-09-30T11:22:00Z">
          <w:r w:rsidR="0073158C">
            <w:rPr>
              <w:noProof/>
            </w:rPr>
            <w:t>81</w:t>
          </w:r>
        </w:ins>
        <w:del w:id="1188" w:author="Ryan Lemos" w:date="2019-09-28T11:23:00Z">
          <w:r w:rsidR="00B70A30" w:rsidDel="0069744B">
            <w:rPr>
              <w:noProof/>
            </w:rPr>
            <w:delText>56</w:delText>
          </w:r>
        </w:del>
      </w:fldSimple>
      <w:bookmarkEnd w:id="1186"/>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1189" w:name="_Toc20735015"/>
      <w:r>
        <w:t>Estórias dos alunos</w:t>
      </w:r>
      <w:bookmarkEnd w:id="118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4DBEE20"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1190" w:author="Ryan Lemos" w:date="2019-09-30T11:22:00Z">
        <w:r w:rsidR="0073158C">
          <w:t xml:space="preserve">Figura </w:t>
        </w:r>
        <w:r w:rsidR="0073158C">
          <w:rPr>
            <w:noProof/>
          </w:rPr>
          <w:t>82</w:t>
        </w:r>
      </w:ins>
      <w:del w:id="1191" w:author="Ryan Lemos" w:date="2019-09-29T18:50:00Z">
        <w:r w:rsidR="00B70A30" w:rsidDel="00A1166E">
          <w:delText xml:space="preserve">Figura </w:delText>
        </w:r>
        <w:r w:rsidR="00B70A30" w:rsidDel="00A1166E">
          <w:rPr>
            <w:noProof/>
          </w:rPr>
          <w:delText>57</w:delText>
        </w:r>
      </w:del>
      <w:r w:rsidR="00780414">
        <w:fldChar w:fldCharType="end"/>
      </w:r>
      <w:r>
        <w:t>.</w:t>
      </w:r>
    </w:p>
    <w:p w14:paraId="16FE5E6E" w14:textId="7469DD15" w:rsidR="004B1CC8" w:rsidRDefault="004B1CC8" w:rsidP="00AA372A">
      <w:pPr>
        <w:ind w:firstLine="0"/>
        <w:jc w:val="center"/>
      </w:pPr>
    </w:p>
    <w:p w14:paraId="1C536159" w14:textId="1CEAFE7E" w:rsidR="00AA372A" w:rsidRDefault="00AA372A" w:rsidP="00B70A30">
      <w:pPr>
        <w:pStyle w:val="Legenda"/>
      </w:pPr>
      <w:r>
        <w:t xml:space="preserve">Quadro </w:t>
      </w:r>
      <w:fldSimple w:instr=" SEQ Quadro \* ARABIC ">
        <w:r w:rsidR="0073158C">
          <w:rPr>
            <w:noProof/>
          </w:rPr>
          <w:t>19</w:t>
        </w:r>
      </w:fldSimple>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68AF1D1C" w:rsidR="00B965E2" w:rsidRDefault="00B965E2" w:rsidP="00B70A30">
      <w:pPr>
        <w:pStyle w:val="Legenda"/>
        <w:keepNext/>
      </w:pPr>
      <w:bookmarkStart w:id="1192" w:name="_Ref20052439"/>
      <w:r>
        <w:lastRenderedPageBreak/>
        <w:t xml:space="preserve">Figura </w:t>
      </w:r>
      <w:fldSimple w:instr=" SEQ Figura \* ARABIC ">
        <w:ins w:id="1193" w:author="Ryan Lemos" w:date="2019-09-30T11:22:00Z">
          <w:r w:rsidR="0073158C">
            <w:rPr>
              <w:noProof/>
            </w:rPr>
            <w:t>82</w:t>
          </w:r>
        </w:ins>
        <w:del w:id="1194" w:author="Ryan Lemos" w:date="2019-09-28T11:23:00Z">
          <w:r w:rsidR="00B70A30" w:rsidDel="0069744B">
            <w:rPr>
              <w:noProof/>
            </w:rPr>
            <w:delText>57</w:delText>
          </w:r>
        </w:del>
      </w:fldSimple>
      <w:bookmarkEnd w:id="1192"/>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5CD4A340"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ins w:id="1195" w:author="Ryan Lemos" w:date="2019-09-30T11:22:00Z">
        <w:r w:rsidR="0073158C">
          <w:t xml:space="preserve">Figura </w:t>
        </w:r>
        <w:r w:rsidR="0073158C">
          <w:rPr>
            <w:noProof/>
          </w:rPr>
          <w:t>83</w:t>
        </w:r>
      </w:ins>
      <w:del w:id="1196" w:author="Ryan Lemos" w:date="2019-09-29T18:50:00Z">
        <w:r w:rsidR="00B70A30" w:rsidDel="00A1166E">
          <w:delText xml:space="preserve">Figura </w:delText>
        </w:r>
        <w:r w:rsidR="00B70A30" w:rsidDel="00A1166E">
          <w:rPr>
            <w:noProof/>
          </w:rPr>
          <w:delText>58</w:delText>
        </w:r>
      </w:del>
      <w:r w:rsidR="00780414">
        <w:fldChar w:fldCharType="end"/>
      </w:r>
      <w:r>
        <w:t>.</w:t>
      </w:r>
    </w:p>
    <w:p w14:paraId="4BD7B199" w14:textId="1578B62C" w:rsidR="004B1CC8" w:rsidRDefault="004B1CC8" w:rsidP="00AA372A">
      <w:pPr>
        <w:ind w:firstLine="0"/>
        <w:jc w:val="center"/>
      </w:pPr>
    </w:p>
    <w:p w14:paraId="52F16976" w14:textId="32CA780D" w:rsidR="00AA372A" w:rsidRDefault="00AA372A" w:rsidP="00B70A30">
      <w:pPr>
        <w:pStyle w:val="Legenda"/>
      </w:pPr>
      <w:r>
        <w:t xml:space="preserve">Quadro </w:t>
      </w:r>
      <w:fldSimple w:instr=" SEQ Quadro \* ARABIC ">
        <w:r w:rsidR="0073158C">
          <w:rPr>
            <w:noProof/>
          </w:rPr>
          <w:t>20</w:t>
        </w:r>
      </w:fldSimple>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471057A6" w:rsidR="00B965E2" w:rsidRDefault="00B965E2" w:rsidP="00B70A30">
      <w:pPr>
        <w:pStyle w:val="Legenda"/>
        <w:keepNext/>
      </w:pPr>
      <w:bookmarkStart w:id="1197" w:name="_Ref20052458"/>
      <w:r>
        <w:lastRenderedPageBreak/>
        <w:t xml:space="preserve">Figura </w:t>
      </w:r>
      <w:fldSimple w:instr=" SEQ Figura \* ARABIC ">
        <w:ins w:id="1198" w:author="Ryan Lemos" w:date="2019-09-30T11:22:00Z">
          <w:r w:rsidR="0073158C">
            <w:rPr>
              <w:noProof/>
            </w:rPr>
            <w:t>83</w:t>
          </w:r>
        </w:ins>
        <w:del w:id="1199" w:author="Ryan Lemos" w:date="2019-09-28T11:23:00Z">
          <w:r w:rsidR="00B70A30" w:rsidDel="0069744B">
            <w:rPr>
              <w:noProof/>
            </w:rPr>
            <w:delText>58</w:delText>
          </w:r>
        </w:del>
      </w:fldSimple>
      <w:bookmarkEnd w:id="1197"/>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50B9A49B" w:rsidR="008942AD" w:rsidRDefault="00AA372A" w:rsidP="00B70A30">
      <w:pPr>
        <w:pStyle w:val="Legenda"/>
      </w:pPr>
      <w:r>
        <w:t xml:space="preserve">Quadro </w:t>
      </w:r>
      <w:fldSimple w:instr=" SEQ Quadro \* ARABIC ">
        <w:r w:rsidR="0073158C">
          <w:rPr>
            <w:noProof/>
          </w:rPr>
          <w:t>21</w:t>
        </w:r>
      </w:fldSimple>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FDF7164" w:rsidR="00B965E2" w:rsidRDefault="00B965E2" w:rsidP="00B70A30">
      <w:pPr>
        <w:pStyle w:val="Legenda"/>
        <w:keepNext/>
      </w:pPr>
      <w:r>
        <w:t xml:space="preserve">Figura </w:t>
      </w:r>
      <w:fldSimple w:instr=" SEQ Figura \* ARABIC ">
        <w:ins w:id="1200" w:author="Ryan Lemos" w:date="2019-09-30T11:22:00Z">
          <w:r w:rsidR="0073158C">
            <w:rPr>
              <w:noProof/>
            </w:rPr>
            <w:t>84</w:t>
          </w:r>
        </w:ins>
        <w:del w:id="1201" w:author="Ryan Lemos" w:date="2019-09-28T11:23:00Z">
          <w:r w:rsidR="00B70A30" w:rsidDel="0069744B">
            <w:rPr>
              <w:noProof/>
            </w:rPr>
            <w:delText>59</w:delText>
          </w:r>
        </w:del>
      </w:fldSimple>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219EDD6F" w:rsidR="00AA372A" w:rsidRDefault="00AA372A" w:rsidP="00B70A30">
      <w:pPr>
        <w:pStyle w:val="Legenda"/>
      </w:pPr>
      <w:r>
        <w:t xml:space="preserve">Quadro </w:t>
      </w:r>
      <w:fldSimple w:instr=" SEQ Quadro \* ARABIC ">
        <w:r w:rsidR="0073158C">
          <w:rPr>
            <w:noProof/>
          </w:rPr>
          <w:t>22</w:t>
        </w:r>
      </w:fldSimple>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1A3144F2" w:rsidR="00B965E2" w:rsidRDefault="00B965E2" w:rsidP="00B70A30">
      <w:pPr>
        <w:pStyle w:val="Legenda"/>
        <w:keepNext/>
      </w:pPr>
      <w:r>
        <w:t xml:space="preserve">Figura </w:t>
      </w:r>
      <w:fldSimple w:instr=" SEQ Figura \* ARABIC ">
        <w:ins w:id="1202" w:author="Ryan Lemos" w:date="2019-09-30T11:22:00Z">
          <w:r w:rsidR="0073158C">
            <w:rPr>
              <w:noProof/>
            </w:rPr>
            <w:t>85</w:t>
          </w:r>
        </w:ins>
        <w:del w:id="1203" w:author="Ryan Lemos" w:date="2019-09-28T11:23:00Z">
          <w:r w:rsidR="00B70A30" w:rsidDel="0069744B">
            <w:rPr>
              <w:noProof/>
            </w:rPr>
            <w:delText>60</w:delText>
          </w:r>
        </w:del>
      </w:fldSimple>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42948261" w:rsidR="00292289" w:rsidRDefault="00AA372A" w:rsidP="00B70A30">
      <w:pPr>
        <w:pStyle w:val="Legenda"/>
      </w:pPr>
      <w:r>
        <w:t xml:space="preserve">Quadro </w:t>
      </w:r>
      <w:fldSimple w:instr=" SEQ Quadro \* ARABIC ">
        <w:r w:rsidR="0073158C">
          <w:rPr>
            <w:noProof/>
          </w:rPr>
          <w:t>23</w:t>
        </w:r>
      </w:fldSimple>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B295348"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1204" w:author="Ryan Lemos" w:date="2019-09-30T11:22:00Z">
        <w:r w:rsidR="0073158C">
          <w:t xml:space="preserve">Figura </w:t>
        </w:r>
        <w:r w:rsidR="0073158C">
          <w:rPr>
            <w:noProof/>
          </w:rPr>
          <w:t>86</w:t>
        </w:r>
      </w:ins>
      <w:del w:id="1205" w:author="Ryan Lemos" w:date="2019-09-29T18:50:00Z">
        <w:r w:rsidR="00B70A30" w:rsidDel="00A1166E">
          <w:delText xml:space="preserve">Figura </w:delText>
        </w:r>
        <w:r w:rsidR="00B70A30" w:rsidDel="00A1166E">
          <w:rPr>
            <w:noProof/>
          </w:rPr>
          <w:delText>61</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38C624E6" w:rsidR="00B965E2" w:rsidRDefault="00B965E2" w:rsidP="00B70A30">
      <w:pPr>
        <w:pStyle w:val="Legenda"/>
        <w:keepNext/>
      </w:pPr>
      <w:bookmarkStart w:id="1206" w:name="_Ref20052498"/>
      <w:r>
        <w:t xml:space="preserve">Figura </w:t>
      </w:r>
      <w:fldSimple w:instr=" SEQ Figura \* ARABIC ">
        <w:ins w:id="1207" w:author="Ryan Lemos" w:date="2019-09-30T11:22:00Z">
          <w:r w:rsidR="0073158C">
            <w:rPr>
              <w:noProof/>
            </w:rPr>
            <w:t>86</w:t>
          </w:r>
        </w:ins>
        <w:del w:id="1208" w:author="Ryan Lemos" w:date="2019-09-28T11:23:00Z">
          <w:r w:rsidR="00B70A30" w:rsidDel="0069744B">
            <w:rPr>
              <w:noProof/>
            </w:rPr>
            <w:delText>61</w:delText>
          </w:r>
        </w:del>
      </w:fldSimple>
      <w:bookmarkEnd w:id="1206"/>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DAA28D1"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1209" w:author="Ryan Lemos" w:date="2019-09-30T11:22:00Z">
        <w:r w:rsidR="0073158C">
          <w:t xml:space="preserve">Figura </w:t>
        </w:r>
        <w:r w:rsidR="0073158C">
          <w:rPr>
            <w:noProof/>
          </w:rPr>
          <w:t>87</w:t>
        </w:r>
      </w:ins>
      <w:del w:id="1210" w:author="Ryan Lemos" w:date="2019-09-29T18:50:00Z">
        <w:r w:rsidR="00B70A30" w:rsidDel="00A1166E">
          <w:delText xml:space="preserve">Figura </w:delText>
        </w:r>
        <w:r w:rsidR="00B70A30" w:rsidDel="00A1166E">
          <w:rPr>
            <w:noProof/>
          </w:rPr>
          <w:delText>62</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44C614A5" w:rsidR="00B965E2" w:rsidRDefault="00B965E2" w:rsidP="00B70A30">
      <w:pPr>
        <w:pStyle w:val="Legenda"/>
        <w:keepNext/>
      </w:pPr>
      <w:bookmarkStart w:id="1211" w:name="_Ref20052538"/>
      <w:r>
        <w:t xml:space="preserve">Figura </w:t>
      </w:r>
      <w:fldSimple w:instr=" SEQ Figura \* ARABIC ">
        <w:ins w:id="1212" w:author="Ryan Lemos" w:date="2019-09-30T11:22:00Z">
          <w:r w:rsidR="0073158C">
            <w:rPr>
              <w:noProof/>
            </w:rPr>
            <w:t>87</w:t>
          </w:r>
        </w:ins>
        <w:del w:id="1213" w:author="Ryan Lemos" w:date="2019-09-28T11:23:00Z">
          <w:r w:rsidR="00B70A30" w:rsidDel="0069744B">
            <w:rPr>
              <w:noProof/>
            </w:rPr>
            <w:delText>62</w:delText>
          </w:r>
        </w:del>
      </w:fldSimple>
      <w:bookmarkEnd w:id="1211"/>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1214" w:name="_Toc20735016"/>
      <w:r>
        <w:lastRenderedPageBreak/>
        <w:t>Release 2 – Banco de questões</w:t>
      </w:r>
      <w:bookmarkEnd w:id="1214"/>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1215" w:name="_Toc20735017"/>
      <w:r>
        <w:t>Sistema desenvolvido</w:t>
      </w:r>
      <w:bookmarkEnd w:id="1215"/>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1216" w:name="_Toc20735018"/>
      <w:r>
        <w:t>Professor</w:t>
      </w:r>
      <w:bookmarkEnd w:id="1216"/>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pPr>
    </w:p>
    <w:p w14:paraId="181E3A0E" w14:textId="184C1D82" w:rsidR="00AA372A" w:rsidRDefault="00515A53" w:rsidP="00B70A30">
      <w:pPr>
        <w:pStyle w:val="Legenda"/>
      </w:pPr>
      <w:r>
        <w:t xml:space="preserve">Quadro </w:t>
      </w:r>
      <w:fldSimple w:instr=" SEQ Quadro \* ARABIC ">
        <w:r w:rsidR="0073158C">
          <w:rPr>
            <w:noProof/>
          </w:rPr>
          <w:t>24</w:t>
        </w:r>
      </w:fldSimple>
      <w:r>
        <w:t xml:space="preserve"> </w:t>
      </w:r>
      <w:r w:rsidRPr="009A5E3B">
        <w:t xml:space="preserve">- Estória </w:t>
      </w:r>
      <w:r>
        <w:rPr>
          <w:noProof/>
        </w:rPr>
        <w:t>de gestão de assuntos de questões</w:t>
      </w:r>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372C330C" w14:textId="6597B6E8" w:rsidR="007169BE" w:rsidRDefault="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proofErr w:type="spellStart"/>
      <w:r w:rsidRPr="00596E44">
        <w:rPr>
          <w:i/>
        </w:rPr>
        <w:t>deleted_at</w:t>
      </w:r>
      <w:proofErr w:type="spellEnd"/>
      <w:r>
        <w:rPr>
          <w:i/>
        </w:rPr>
        <w:t xml:space="preserve">’, </w:t>
      </w:r>
      <w:r>
        <w:t>que indica a data em que o registro foi excluído. Assim</w:t>
      </w:r>
      <w:r w:rsidR="003C35EC">
        <w:t>,</w:t>
      </w:r>
      <w:r>
        <w:t xml:space="preserve"> nas buscas pelo registro</w:t>
      </w:r>
      <w:r w:rsidR="003C35EC">
        <w:t>,</w:t>
      </w:r>
      <w:r>
        <w:t xml:space="preserve"> o </w:t>
      </w:r>
      <w:proofErr w:type="spellStart"/>
      <w:r>
        <w:t>Laravel</w:t>
      </w:r>
      <w:proofErr w:type="spellEnd"/>
      <w:r>
        <w:t xml:space="preserve">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r w:rsidR="00780414">
        <w:t xml:space="preserve"> </w:t>
      </w:r>
      <w:r w:rsidR="00780414">
        <w:fldChar w:fldCharType="begin"/>
      </w:r>
      <w:r w:rsidR="00780414">
        <w:instrText xml:space="preserve"> REF _Ref20052567 \h </w:instrText>
      </w:r>
      <w:r w:rsidR="00780414">
        <w:fldChar w:fldCharType="separate"/>
      </w:r>
      <w:ins w:id="1217" w:author="Ryan Lemos" w:date="2019-09-30T11:22:00Z">
        <w:r w:rsidR="0073158C">
          <w:t xml:space="preserve">Figura </w:t>
        </w:r>
        <w:r w:rsidR="0073158C">
          <w:rPr>
            <w:noProof/>
          </w:rPr>
          <w:t>88</w:t>
        </w:r>
      </w:ins>
      <w:del w:id="1218" w:author="Ryan Lemos" w:date="2019-09-29T18:50:00Z">
        <w:r w:rsidR="00B70A30" w:rsidDel="00A1166E">
          <w:delText xml:space="preserve">Figura </w:delText>
        </w:r>
        <w:r w:rsidR="00B70A30" w:rsidDel="00A1166E">
          <w:rPr>
            <w:noProof/>
          </w:rPr>
          <w:delText>63</w:delText>
        </w:r>
      </w:del>
      <w:r w:rsidR="00780414">
        <w:fldChar w:fldCharType="end"/>
      </w:r>
      <w:r w:rsidR="007169BE">
        <w:t>, para evitar que questões cadastradas possam trazer consigo assuntos que já foram excluídos.</w:t>
      </w:r>
    </w:p>
    <w:p w14:paraId="61689EE8" w14:textId="77777777" w:rsidR="00B965E2" w:rsidRDefault="000638D6" w:rsidP="007169BE">
      <w:pPr>
        <w:ind w:firstLine="0"/>
        <w:jc w:val="center"/>
      </w:pPr>
      <w:r w:rsidRPr="000638D6">
        <w:rPr>
          <w:noProof/>
        </w:rPr>
        <w:t xml:space="preserve"> </w:t>
      </w:r>
    </w:p>
    <w:p w14:paraId="05A50D1E" w14:textId="668F873D" w:rsidR="00B965E2" w:rsidRDefault="00B965E2" w:rsidP="00B70A30">
      <w:pPr>
        <w:pStyle w:val="Legenda"/>
        <w:keepNext/>
      </w:pPr>
      <w:bookmarkStart w:id="1219" w:name="_Ref20052567"/>
      <w:r>
        <w:t xml:space="preserve">Figura </w:t>
      </w:r>
      <w:fldSimple w:instr=" SEQ Figura \* ARABIC ">
        <w:ins w:id="1220" w:author="Ryan Lemos" w:date="2019-09-30T11:22:00Z">
          <w:r w:rsidR="0073158C">
            <w:rPr>
              <w:noProof/>
            </w:rPr>
            <w:t>88</w:t>
          </w:r>
        </w:ins>
        <w:del w:id="1221" w:author="Ryan Lemos" w:date="2019-09-28T11:23:00Z">
          <w:r w:rsidR="00B70A30" w:rsidDel="0069744B">
            <w:rPr>
              <w:noProof/>
            </w:rPr>
            <w:delText>63</w:delText>
          </w:r>
        </w:del>
      </w:fldSimple>
      <w:bookmarkEnd w:id="1219"/>
      <w:r>
        <w:t xml:space="preserve"> - Tela de listagem dos assuntos</w:t>
      </w:r>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057DFE42" w:rsidR="00FE4DD4" w:rsidRDefault="00FE4DD4" w:rsidP="00B70A30">
      <w:pPr>
        <w:pStyle w:val="Legenda"/>
      </w:pPr>
      <w:r>
        <w:t xml:space="preserve">Quadro </w:t>
      </w:r>
      <w:fldSimple w:instr=" SEQ Quadro \* ARABIC ">
        <w:r w:rsidR="0073158C">
          <w:rPr>
            <w:noProof/>
          </w:rPr>
          <w:t>25</w:t>
        </w:r>
      </w:fldSimple>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4FF5CE0" w:rsidR="00893103" w:rsidRDefault="00893103" w:rsidP="00D54A70">
      <w:r>
        <w:t xml:space="preserve">A </w:t>
      </w:r>
      <w:r w:rsidR="00780414">
        <w:fldChar w:fldCharType="begin"/>
      </w:r>
      <w:r w:rsidR="00780414">
        <w:instrText xml:space="preserve"> REF _Ref20052591 \h </w:instrText>
      </w:r>
      <w:r w:rsidR="00780414">
        <w:fldChar w:fldCharType="separate"/>
      </w:r>
      <w:ins w:id="1222" w:author="Ryan Lemos" w:date="2019-09-30T11:22:00Z">
        <w:r w:rsidR="0073158C">
          <w:t xml:space="preserve">Figura </w:t>
        </w:r>
        <w:r w:rsidR="0073158C">
          <w:rPr>
            <w:noProof/>
          </w:rPr>
          <w:t>89</w:t>
        </w:r>
      </w:ins>
      <w:del w:id="1223" w:author="Ryan Lemos" w:date="2019-09-29T18:50:00Z">
        <w:r w:rsidR="00B70A30" w:rsidDel="00A1166E">
          <w:delText xml:space="preserve">Figura </w:delText>
        </w:r>
        <w:r w:rsidR="00B70A30" w:rsidDel="00A1166E">
          <w:rPr>
            <w:noProof/>
          </w:rPr>
          <w:delText>64</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1D9DF6B" w:rsidR="00B965E2" w:rsidRDefault="00B965E2" w:rsidP="00B70A30">
      <w:pPr>
        <w:pStyle w:val="Legenda"/>
        <w:keepNext/>
      </w:pPr>
      <w:bookmarkStart w:id="1224" w:name="_Ref20052591"/>
      <w:r>
        <w:lastRenderedPageBreak/>
        <w:t xml:space="preserve">Figura </w:t>
      </w:r>
      <w:fldSimple w:instr=" SEQ Figura \* ARABIC ">
        <w:ins w:id="1225" w:author="Ryan Lemos" w:date="2019-09-30T11:22:00Z">
          <w:r w:rsidR="0073158C">
            <w:rPr>
              <w:noProof/>
            </w:rPr>
            <w:t>89</w:t>
          </w:r>
        </w:ins>
        <w:del w:id="1226" w:author="Ryan Lemos" w:date="2019-09-28T11:23:00Z">
          <w:r w:rsidR="00B70A30" w:rsidDel="0069744B">
            <w:rPr>
              <w:noProof/>
            </w:rPr>
            <w:delText>64</w:delText>
          </w:r>
        </w:del>
      </w:fldSimple>
      <w:bookmarkEnd w:id="1224"/>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583A0D4D" w:rsidR="004C0224" w:rsidRDefault="004C0224">
      <w:r>
        <w:t xml:space="preserve">Já a </w:t>
      </w:r>
      <w:r w:rsidR="00780414">
        <w:fldChar w:fldCharType="begin"/>
      </w:r>
      <w:r w:rsidR="00780414">
        <w:instrText xml:space="preserve"> REF _Ref20052605 \h </w:instrText>
      </w:r>
      <w:r w:rsidR="00780414">
        <w:fldChar w:fldCharType="separate"/>
      </w:r>
      <w:ins w:id="1227" w:author="Ryan Lemos" w:date="2019-09-30T11:22:00Z">
        <w:r w:rsidR="0073158C">
          <w:t xml:space="preserve">Figura </w:t>
        </w:r>
        <w:r w:rsidR="0073158C">
          <w:rPr>
            <w:noProof/>
          </w:rPr>
          <w:t>90</w:t>
        </w:r>
      </w:ins>
      <w:del w:id="1228" w:author="Ryan Lemos" w:date="2019-09-29T18:50:00Z">
        <w:r w:rsidR="00B70A30" w:rsidDel="00A1166E">
          <w:delText xml:space="preserve">Figura </w:delText>
        </w:r>
        <w:r w:rsidR="00B70A30" w:rsidDel="00A1166E">
          <w:rPr>
            <w:noProof/>
          </w:rPr>
          <w:delText>65</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1229"/>
      <w:r w:rsidR="00C00F6E">
        <w:t>CKEDITOR</w:t>
      </w:r>
      <w:commentRangeEnd w:id="1229"/>
      <w:r w:rsidR="00027C62">
        <w:rPr>
          <w:rStyle w:val="Refdecomentrio"/>
        </w:rPr>
        <w:commentReference w:id="1229"/>
      </w:r>
      <w:r w:rsidR="00C00F6E">
        <w:t>, 2019).</w:t>
      </w:r>
    </w:p>
    <w:p w14:paraId="6386A08D" w14:textId="7058150E" w:rsidR="00B965E2" w:rsidRDefault="00B965E2" w:rsidP="00B70A30">
      <w:pPr>
        <w:pStyle w:val="Legenda"/>
        <w:keepNext/>
      </w:pPr>
      <w:bookmarkStart w:id="1230" w:name="_Ref20052605"/>
      <w:r>
        <w:lastRenderedPageBreak/>
        <w:t xml:space="preserve">Figura </w:t>
      </w:r>
      <w:fldSimple w:instr=" SEQ Figura \* ARABIC ">
        <w:ins w:id="1231" w:author="Ryan Lemos" w:date="2019-09-30T11:22:00Z">
          <w:r w:rsidR="0073158C">
            <w:rPr>
              <w:noProof/>
            </w:rPr>
            <w:t>90</w:t>
          </w:r>
        </w:ins>
        <w:del w:id="1232" w:author="Ryan Lemos" w:date="2019-09-28T11:23:00Z">
          <w:r w:rsidR="00B70A30" w:rsidDel="0069744B">
            <w:rPr>
              <w:noProof/>
            </w:rPr>
            <w:delText>65</w:delText>
          </w:r>
        </w:del>
      </w:fldSimple>
      <w:bookmarkEnd w:id="1230"/>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4D92BE25"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1233" w:author="Ryan Lemos" w:date="2019-09-30T11:22:00Z">
        <w:r w:rsidR="0073158C">
          <w:t xml:space="preserve">Figura </w:t>
        </w:r>
        <w:r w:rsidR="0073158C">
          <w:rPr>
            <w:noProof/>
          </w:rPr>
          <w:t>91</w:t>
        </w:r>
      </w:ins>
      <w:del w:id="1234" w:author="Ryan Lemos" w:date="2019-09-29T18:50:00Z">
        <w:r w:rsidR="00B70A30" w:rsidDel="00A1166E">
          <w:delText xml:space="preserve">Figura </w:delText>
        </w:r>
        <w:r w:rsidR="00B70A30" w:rsidDel="00A1166E">
          <w:rPr>
            <w:noProof/>
          </w:rPr>
          <w:delText>66</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7BF6045C" w:rsidR="00B965E2" w:rsidRDefault="00B965E2" w:rsidP="00B70A30">
      <w:pPr>
        <w:pStyle w:val="Legenda"/>
        <w:keepNext/>
      </w:pPr>
      <w:bookmarkStart w:id="1235" w:name="_Ref20052631"/>
      <w:r>
        <w:lastRenderedPageBreak/>
        <w:t xml:space="preserve">Figura </w:t>
      </w:r>
      <w:fldSimple w:instr=" SEQ Figura \* ARABIC ">
        <w:ins w:id="1236" w:author="Ryan Lemos" w:date="2019-09-30T11:22:00Z">
          <w:r w:rsidR="0073158C">
            <w:rPr>
              <w:noProof/>
            </w:rPr>
            <w:t>91</w:t>
          </w:r>
        </w:ins>
        <w:del w:id="1237" w:author="Ryan Lemos" w:date="2019-09-28T11:23:00Z">
          <w:r w:rsidR="00B70A30" w:rsidDel="0069744B">
            <w:rPr>
              <w:noProof/>
            </w:rPr>
            <w:delText>66</w:delText>
          </w:r>
        </w:del>
      </w:fldSimple>
      <w:bookmarkEnd w:id="1235"/>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1EE7E40C"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1238" w:author="Ryan Lemos" w:date="2019-09-30T11:22:00Z">
        <w:r w:rsidR="0073158C">
          <w:t xml:space="preserve">Figura </w:t>
        </w:r>
        <w:r w:rsidR="0073158C">
          <w:rPr>
            <w:noProof/>
          </w:rPr>
          <w:t>92</w:t>
        </w:r>
      </w:ins>
      <w:del w:id="1239" w:author="Ryan Lemos" w:date="2019-09-29T18:50:00Z">
        <w:r w:rsidR="00B70A30" w:rsidDel="00A1166E">
          <w:delText xml:space="preserve">Figura </w:delText>
        </w:r>
        <w:r w:rsidR="00B70A30" w:rsidDel="00A1166E">
          <w:rPr>
            <w:noProof/>
          </w:rPr>
          <w:delText>67</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2597CA55" w:rsidR="00B965E2" w:rsidRDefault="00B965E2" w:rsidP="00B70A30">
      <w:pPr>
        <w:pStyle w:val="Legenda"/>
        <w:keepNext/>
      </w:pPr>
      <w:bookmarkStart w:id="1240" w:name="_Ref20052650"/>
      <w:r>
        <w:lastRenderedPageBreak/>
        <w:t xml:space="preserve">Figura </w:t>
      </w:r>
      <w:fldSimple w:instr=" SEQ Figura \* ARABIC ">
        <w:ins w:id="1241" w:author="Ryan Lemos" w:date="2019-09-30T11:22:00Z">
          <w:r w:rsidR="0073158C">
            <w:rPr>
              <w:noProof/>
            </w:rPr>
            <w:t>92</w:t>
          </w:r>
        </w:ins>
        <w:del w:id="1242" w:author="Ryan Lemos" w:date="2019-09-28T11:23:00Z">
          <w:r w:rsidR="00B70A30" w:rsidDel="0069744B">
            <w:rPr>
              <w:noProof/>
            </w:rPr>
            <w:delText>67</w:delText>
          </w:r>
        </w:del>
      </w:fldSimple>
      <w:bookmarkEnd w:id="1240"/>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4F1B4083"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1243"/>
      <w:r w:rsidRPr="00596E44">
        <w:rPr>
          <w:i/>
        </w:rPr>
        <w:t>Local</w:t>
      </w:r>
      <w:r>
        <w:t xml:space="preserve"> </w:t>
      </w:r>
      <w:proofErr w:type="spellStart"/>
      <w:r w:rsidRPr="00596E44">
        <w:rPr>
          <w:i/>
        </w:rPr>
        <w:t>Storage</w:t>
      </w:r>
      <w:proofErr w:type="spellEnd"/>
      <w:r>
        <w:t xml:space="preserve">, </w:t>
      </w:r>
      <w:commentRangeEnd w:id="1243"/>
      <w:r w:rsidR="00AB3C4D">
        <w:rPr>
          <w:rStyle w:val="Refdecomentrio"/>
        </w:rPr>
        <w:commentReference w:id="1243"/>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1244" w:author="Ryan Lemos" w:date="2019-09-30T11:22:00Z">
        <w:r w:rsidR="0073158C">
          <w:t xml:space="preserve">Figura </w:t>
        </w:r>
        <w:r w:rsidR="0073158C">
          <w:rPr>
            <w:noProof/>
          </w:rPr>
          <w:t>93</w:t>
        </w:r>
      </w:ins>
      <w:del w:id="1245" w:author="Ryan Lemos" w:date="2019-09-29T18:50:00Z">
        <w:r w:rsidR="00B70A30" w:rsidDel="00A1166E">
          <w:delText xml:space="preserve">Figura </w:delText>
        </w:r>
        <w:r w:rsidR="00B70A30" w:rsidDel="00A1166E">
          <w:rPr>
            <w:noProof/>
          </w:rPr>
          <w:delText>68</w:delText>
        </w:r>
      </w:del>
      <w:r w:rsidR="00780414">
        <w:fldChar w:fldCharType="end"/>
      </w:r>
      <w:r w:rsidR="00EE5F10">
        <w:t xml:space="preserve">, em que foi utilizado o navegador Google Chrome. </w:t>
      </w:r>
    </w:p>
    <w:p w14:paraId="74866706" w14:textId="77777777" w:rsidR="00EE5F10" w:rsidRDefault="00EE5F10" w:rsidP="00BC4BB5"/>
    <w:p w14:paraId="6A769D36" w14:textId="37BAE7EC" w:rsidR="00B965E2" w:rsidRDefault="00B965E2" w:rsidP="00B70A30">
      <w:pPr>
        <w:pStyle w:val="Legenda"/>
        <w:keepNext/>
      </w:pPr>
      <w:bookmarkStart w:id="1246" w:name="_Ref20052691"/>
      <w:r>
        <w:t xml:space="preserve">Figura </w:t>
      </w:r>
      <w:fldSimple w:instr=" SEQ Figura \* ARABIC ">
        <w:ins w:id="1247" w:author="Ryan Lemos" w:date="2019-09-30T11:22:00Z">
          <w:r w:rsidR="0073158C">
            <w:rPr>
              <w:noProof/>
            </w:rPr>
            <w:t>93</w:t>
          </w:r>
        </w:ins>
        <w:del w:id="1248" w:author="Ryan Lemos" w:date="2019-09-28T11:23:00Z">
          <w:r w:rsidR="00B70A30" w:rsidDel="0069744B">
            <w:rPr>
              <w:noProof/>
            </w:rPr>
            <w:delText>68</w:delText>
          </w:r>
        </w:del>
      </w:fldSimple>
      <w:bookmarkEnd w:id="1246"/>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2BDAF45D" w:rsidR="00FE4DD4" w:rsidRDefault="00FE4DD4" w:rsidP="00B70A30">
      <w:pPr>
        <w:pStyle w:val="Legenda"/>
      </w:pPr>
      <w:r>
        <w:t xml:space="preserve">Quadro </w:t>
      </w:r>
      <w:fldSimple w:instr=" SEQ Quadro \* ARABIC ">
        <w:r w:rsidR="0073158C">
          <w:rPr>
            <w:noProof/>
          </w:rPr>
          <w:t>26</w:t>
        </w:r>
      </w:fldSimple>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4DCBA57B"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1249" w:author="Ryan Lemos" w:date="2019-09-30T11:22:00Z">
        <w:r w:rsidR="0073158C">
          <w:t xml:space="preserve">Figura </w:t>
        </w:r>
        <w:r w:rsidR="0073158C">
          <w:rPr>
            <w:noProof/>
          </w:rPr>
          <w:t>94</w:t>
        </w:r>
      </w:ins>
      <w:del w:id="1250" w:author="Ryan Lemos" w:date="2019-09-29T18:50:00Z">
        <w:r w:rsidR="00B70A30" w:rsidDel="00A1166E">
          <w:delText xml:space="preserve">Figura </w:delText>
        </w:r>
        <w:r w:rsidR="00B70A30" w:rsidDel="00A1166E">
          <w:rPr>
            <w:noProof/>
          </w:rPr>
          <w:delText>69</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008B8283" w:rsidR="00B965E2" w:rsidRDefault="00B965E2" w:rsidP="00B70A30">
      <w:pPr>
        <w:pStyle w:val="Legenda"/>
        <w:keepNext/>
      </w:pPr>
      <w:bookmarkStart w:id="1251" w:name="_Ref20052716"/>
      <w:r>
        <w:t xml:space="preserve">Figura </w:t>
      </w:r>
      <w:fldSimple w:instr=" SEQ Figura \* ARABIC ">
        <w:ins w:id="1252" w:author="Ryan Lemos" w:date="2019-09-30T11:22:00Z">
          <w:r w:rsidR="0073158C">
            <w:rPr>
              <w:noProof/>
            </w:rPr>
            <w:t>94</w:t>
          </w:r>
        </w:ins>
        <w:del w:id="1253" w:author="Ryan Lemos" w:date="2019-09-28T11:23:00Z">
          <w:r w:rsidR="00B70A30" w:rsidDel="0069744B">
            <w:rPr>
              <w:noProof/>
            </w:rPr>
            <w:delText>69</w:delText>
          </w:r>
        </w:del>
      </w:fldSimple>
      <w:bookmarkEnd w:id="1251"/>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5F0B7A34" w:rsidR="00FE4DD4" w:rsidRDefault="00FE4DD4" w:rsidP="00B70A30">
      <w:pPr>
        <w:pStyle w:val="Legenda"/>
      </w:pPr>
      <w:r>
        <w:t xml:space="preserve">Quadro </w:t>
      </w:r>
      <w:fldSimple w:instr=" SEQ Quadro \* ARABIC ">
        <w:r w:rsidR="0073158C">
          <w:rPr>
            <w:noProof/>
          </w:rPr>
          <w:t>27</w:t>
        </w:r>
      </w:fldSimple>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2B5D5B4B"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1254" w:author="Ryan Lemos" w:date="2019-09-30T11:22:00Z">
        <w:r w:rsidR="0073158C">
          <w:t xml:space="preserve">Figura </w:t>
        </w:r>
        <w:r w:rsidR="0073158C">
          <w:rPr>
            <w:noProof/>
          </w:rPr>
          <w:t>95</w:t>
        </w:r>
      </w:ins>
      <w:del w:id="1255" w:author="Ryan Lemos" w:date="2019-09-29T18:50:00Z">
        <w:r w:rsidR="00B70A30" w:rsidDel="00A1166E">
          <w:delText xml:space="preserve">Figura </w:delText>
        </w:r>
        <w:r w:rsidR="00B70A30" w:rsidDel="00A1166E">
          <w:rPr>
            <w:noProof/>
          </w:rPr>
          <w:delText>70</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19DEDEC9" w:rsidR="00B965E2" w:rsidRDefault="00B965E2" w:rsidP="00B70A30">
      <w:pPr>
        <w:pStyle w:val="Legenda"/>
        <w:keepNext/>
      </w:pPr>
      <w:bookmarkStart w:id="1256" w:name="_Ref20052737"/>
      <w:r>
        <w:lastRenderedPageBreak/>
        <w:t xml:space="preserve">Figura </w:t>
      </w:r>
      <w:fldSimple w:instr=" SEQ Figura \* ARABIC ">
        <w:ins w:id="1257" w:author="Ryan Lemos" w:date="2019-09-30T11:22:00Z">
          <w:r w:rsidR="0073158C">
            <w:rPr>
              <w:noProof/>
            </w:rPr>
            <w:t>95</w:t>
          </w:r>
        </w:ins>
        <w:del w:id="1258" w:author="Ryan Lemos" w:date="2019-09-28T11:23:00Z">
          <w:r w:rsidR="00B70A30" w:rsidDel="0069744B">
            <w:rPr>
              <w:noProof/>
            </w:rPr>
            <w:delText>70</w:delText>
          </w:r>
        </w:del>
      </w:fldSimple>
      <w:bookmarkEnd w:id="1256"/>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304D8718" w:rsidR="00AC435E" w:rsidRDefault="00C632A2">
      <w:r>
        <w:t xml:space="preserve">Já a </w:t>
      </w:r>
      <w:r w:rsidR="00780414">
        <w:fldChar w:fldCharType="begin"/>
      </w:r>
      <w:r w:rsidR="00780414">
        <w:instrText xml:space="preserve"> REF _Ref20052757 \h </w:instrText>
      </w:r>
      <w:r w:rsidR="00780414">
        <w:fldChar w:fldCharType="separate"/>
      </w:r>
      <w:ins w:id="1259" w:author="Ryan Lemos" w:date="2019-09-30T11:22:00Z">
        <w:r w:rsidR="0073158C">
          <w:t xml:space="preserve">Figura </w:t>
        </w:r>
        <w:r w:rsidR="0073158C">
          <w:rPr>
            <w:noProof/>
          </w:rPr>
          <w:t>96</w:t>
        </w:r>
      </w:ins>
      <w:del w:id="1260" w:author="Ryan Lemos" w:date="2019-09-29T18:50:00Z">
        <w:r w:rsidR="00B70A30" w:rsidDel="00A1166E">
          <w:delText xml:space="preserve">Figura </w:delText>
        </w:r>
        <w:r w:rsidR="00B70A30" w:rsidDel="00A1166E">
          <w:rPr>
            <w:noProof/>
          </w:rPr>
          <w:delText>71</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77AC919F" w:rsidR="00B965E2" w:rsidRDefault="00B965E2" w:rsidP="00B70A30">
      <w:pPr>
        <w:pStyle w:val="Legenda"/>
        <w:keepNext/>
      </w:pPr>
      <w:bookmarkStart w:id="1261" w:name="_Ref20052757"/>
      <w:r>
        <w:t xml:space="preserve">Figura </w:t>
      </w:r>
      <w:fldSimple w:instr=" SEQ Figura \* ARABIC ">
        <w:ins w:id="1262" w:author="Ryan Lemos" w:date="2019-09-30T11:22:00Z">
          <w:r w:rsidR="0073158C">
            <w:rPr>
              <w:noProof/>
            </w:rPr>
            <w:t>96</w:t>
          </w:r>
        </w:ins>
        <w:del w:id="1263" w:author="Ryan Lemos" w:date="2019-09-28T11:23:00Z">
          <w:r w:rsidR="00B70A30" w:rsidDel="0069744B">
            <w:rPr>
              <w:noProof/>
            </w:rPr>
            <w:delText>71</w:delText>
          </w:r>
        </w:del>
      </w:fldSimple>
      <w:bookmarkEnd w:id="1261"/>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35AF339E"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1264" w:author="Ryan Lemos" w:date="2019-09-30T11:22:00Z">
        <w:r w:rsidR="0073158C">
          <w:t xml:space="preserve">Figura </w:t>
        </w:r>
        <w:r w:rsidR="0073158C">
          <w:rPr>
            <w:noProof/>
          </w:rPr>
          <w:t>97</w:t>
        </w:r>
      </w:ins>
      <w:del w:id="1265" w:author="Ryan Lemos" w:date="2019-09-29T18:50:00Z">
        <w:r w:rsidR="00B70A30" w:rsidDel="00A1166E">
          <w:delText xml:space="preserve">Figura </w:delText>
        </w:r>
        <w:r w:rsidR="00B70A30" w:rsidDel="00A1166E">
          <w:rPr>
            <w:noProof/>
          </w:rPr>
          <w:delText>72</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1DAE903" w:rsidR="00B965E2" w:rsidRDefault="00B965E2" w:rsidP="00B70A30">
      <w:pPr>
        <w:pStyle w:val="Legenda"/>
        <w:keepNext/>
      </w:pPr>
      <w:bookmarkStart w:id="1266" w:name="_Ref20052789"/>
      <w:r>
        <w:t xml:space="preserve">Figura </w:t>
      </w:r>
      <w:fldSimple w:instr=" SEQ Figura \* ARABIC ">
        <w:ins w:id="1267" w:author="Ryan Lemos" w:date="2019-09-30T11:22:00Z">
          <w:r w:rsidR="0073158C">
            <w:rPr>
              <w:noProof/>
            </w:rPr>
            <w:t>97</w:t>
          </w:r>
        </w:ins>
        <w:del w:id="1268" w:author="Ryan Lemos" w:date="2019-09-28T11:23:00Z">
          <w:r w:rsidR="00B70A30" w:rsidDel="0069744B">
            <w:rPr>
              <w:noProof/>
            </w:rPr>
            <w:delText>72</w:delText>
          </w:r>
        </w:del>
      </w:fldSimple>
      <w:bookmarkEnd w:id="1266"/>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4686A2B4"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1269" w:author="Ryan Lemos" w:date="2019-09-30T11:22:00Z">
        <w:r w:rsidR="0073158C">
          <w:t xml:space="preserve">Figura </w:t>
        </w:r>
        <w:r w:rsidR="0073158C">
          <w:rPr>
            <w:noProof/>
          </w:rPr>
          <w:t>98</w:t>
        </w:r>
      </w:ins>
      <w:del w:id="1270" w:author="Ryan Lemos" w:date="2019-09-29T18:50:00Z">
        <w:r w:rsidR="00B70A30" w:rsidDel="00A1166E">
          <w:delText xml:space="preserve">Figura </w:delText>
        </w:r>
        <w:r w:rsidR="00B70A30" w:rsidDel="00A1166E">
          <w:rPr>
            <w:noProof/>
          </w:rPr>
          <w:delText>73</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460CD840" w:rsidR="00B965E2" w:rsidRDefault="00B965E2" w:rsidP="00B70A30">
      <w:pPr>
        <w:pStyle w:val="Legenda"/>
        <w:keepNext/>
      </w:pPr>
      <w:bookmarkStart w:id="1271" w:name="_Ref20052832"/>
      <w:r>
        <w:lastRenderedPageBreak/>
        <w:t xml:space="preserve">Figura </w:t>
      </w:r>
      <w:fldSimple w:instr=" SEQ Figura \* ARABIC ">
        <w:ins w:id="1272" w:author="Ryan Lemos" w:date="2019-09-30T11:22:00Z">
          <w:r w:rsidR="0073158C">
            <w:rPr>
              <w:noProof/>
            </w:rPr>
            <w:t>98</w:t>
          </w:r>
        </w:ins>
        <w:del w:id="1273" w:author="Ryan Lemos" w:date="2019-09-28T11:23:00Z">
          <w:r w:rsidR="00B70A30" w:rsidDel="0069744B">
            <w:rPr>
              <w:noProof/>
            </w:rPr>
            <w:delText>73</w:delText>
          </w:r>
        </w:del>
      </w:fldSimple>
      <w:bookmarkEnd w:id="1271"/>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7C2660A5" w:rsidR="005F6C85" w:rsidRDefault="005F6C85" w:rsidP="00B70A30">
      <w:pPr>
        <w:pStyle w:val="Legenda"/>
      </w:pPr>
      <w:r>
        <w:t xml:space="preserve">Quadro </w:t>
      </w:r>
      <w:fldSimple w:instr=" SEQ Quadro \* ARABIC ">
        <w:r w:rsidR="0073158C">
          <w:rPr>
            <w:noProof/>
          </w:rPr>
          <w:t>28</w:t>
        </w:r>
      </w:fldSimple>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6DBC16A6" w:rsidR="005F6C85" w:rsidRDefault="005F6C85" w:rsidP="005F6C85">
      <w:r>
        <w:t xml:space="preserve">A interação resultante pode ser vista na </w:t>
      </w:r>
      <w:r>
        <w:fldChar w:fldCharType="begin"/>
      </w:r>
      <w:r>
        <w:instrText xml:space="preserve"> REF _Ref20053018 \h </w:instrText>
      </w:r>
      <w:r>
        <w:fldChar w:fldCharType="separate"/>
      </w:r>
      <w:ins w:id="1274" w:author="Ryan Lemos" w:date="2019-09-30T11:22:00Z">
        <w:r w:rsidR="0073158C">
          <w:t xml:space="preserve">Figura </w:t>
        </w:r>
        <w:r w:rsidR="0073158C">
          <w:rPr>
            <w:noProof/>
          </w:rPr>
          <w:t>100</w:t>
        </w:r>
      </w:ins>
      <w:del w:id="1275" w:author="Ryan Lemos" w:date="2019-09-28T11:17:00Z">
        <w:r w:rsidDel="00B70A30">
          <w:delText xml:space="preserve">Figura </w:delText>
        </w:r>
        <w:r w:rsidDel="00B70A30">
          <w:rPr>
            <w:noProof/>
          </w:rPr>
          <w:delText>74</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1276" w:author="Ryan Lemos" w:date="2019-09-30T11:22:00Z">
        <w:r w:rsidR="0073158C">
          <w:t xml:space="preserve">Figura </w:t>
        </w:r>
        <w:r w:rsidR="0073158C">
          <w:rPr>
            <w:noProof/>
          </w:rPr>
          <w:t>100</w:t>
        </w:r>
      </w:ins>
      <w:del w:id="1277" w:author="Ryan Lemos" w:date="2019-09-28T11:17:00Z">
        <w:r w:rsidR="0088162B" w:rsidDel="00B70A30">
          <w:delText xml:space="preserve">Figura </w:delText>
        </w:r>
        <w:r w:rsidR="0088162B" w:rsidDel="00B70A30">
          <w:rPr>
            <w:noProof/>
          </w:rPr>
          <w:delText>74</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1278"/>
      <w:r w:rsidR="0068253A">
        <w:lastRenderedPageBreak/>
        <w:t>X</w:t>
      </w:r>
      <w:commentRangeEnd w:id="1278"/>
      <w:r w:rsidR="0068253A">
        <w:rPr>
          <w:rStyle w:val="Refdecomentrio"/>
        </w:rPr>
        <w:commentReference w:id="1278"/>
      </w:r>
      <w:r w:rsidR="0068253A">
        <w:t xml:space="preserve">. A partir 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14D959EF" w:rsidR="005F6C85" w:rsidRDefault="005F6C85" w:rsidP="00B70A30">
      <w:pPr>
        <w:pStyle w:val="Legenda"/>
        <w:keepNext/>
      </w:pPr>
      <w:r>
        <w:t xml:space="preserve">Figura </w:t>
      </w:r>
      <w:fldSimple w:instr=" SEQ Figura \* ARABIC ">
        <w:ins w:id="1279" w:author="Ryan Lemos" w:date="2019-09-30T11:22:00Z">
          <w:r w:rsidR="0073158C">
            <w:rPr>
              <w:noProof/>
            </w:rPr>
            <w:t>99</w:t>
          </w:r>
        </w:ins>
        <w:del w:id="1280" w:author="Ryan Lemos" w:date="2019-09-28T11:23:00Z">
          <w:r w:rsidR="00B70A30" w:rsidDel="0069744B">
            <w:rPr>
              <w:noProof/>
            </w:rPr>
            <w:delText>74</w:delText>
          </w:r>
        </w:del>
      </w:fldSimple>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6E2050A1" w:rsidR="00FE4DD4" w:rsidRDefault="00FE4DD4" w:rsidP="00B70A30">
      <w:pPr>
        <w:pStyle w:val="Legenda"/>
      </w:pPr>
      <w:r>
        <w:t xml:space="preserve">Quadro </w:t>
      </w:r>
      <w:fldSimple w:instr=" SEQ Quadro \* ARABIC ">
        <w:r w:rsidR="0073158C">
          <w:rPr>
            <w:noProof/>
          </w:rPr>
          <w:t>29</w:t>
        </w:r>
      </w:fldSimple>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40982F36"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1281" w:author="Ryan Lemos" w:date="2019-09-30T11:22:00Z">
        <w:r w:rsidR="0073158C">
          <w:t xml:space="preserve">Figura </w:t>
        </w:r>
        <w:r w:rsidR="0073158C">
          <w:rPr>
            <w:noProof/>
          </w:rPr>
          <w:t>95</w:t>
        </w:r>
      </w:ins>
      <w:del w:id="1282" w:author="Ryan Lemos" w:date="2019-09-29T18:50:00Z">
        <w:r w:rsidR="00B70A30" w:rsidDel="00A1166E">
          <w:delText xml:space="preserve">Figura </w:delText>
        </w:r>
        <w:r w:rsidR="00B70A30" w:rsidDel="00A1166E">
          <w:rPr>
            <w:noProof/>
          </w:rPr>
          <w:delText>70</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1283" w:author="Ryan Lemos" w:date="2019-09-30T11:22:00Z">
        <w:r w:rsidR="0073158C">
          <w:t xml:space="preserve">Figura </w:t>
        </w:r>
        <w:r w:rsidR="0073158C">
          <w:rPr>
            <w:noProof/>
          </w:rPr>
          <w:t>96</w:t>
        </w:r>
      </w:ins>
      <w:del w:id="1284" w:author="Ryan Lemos" w:date="2019-09-29T18:50:00Z">
        <w:r w:rsidR="00B70A30" w:rsidDel="00A1166E">
          <w:delText xml:space="preserve">Figura </w:delText>
        </w:r>
        <w:r w:rsidR="00B70A30" w:rsidDel="00A1166E">
          <w:rPr>
            <w:noProof/>
          </w:rPr>
          <w:delText>71</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1285" w:author="Ryan Lemos" w:date="2019-09-30T11:22:00Z">
        <w:r w:rsidR="0073158C">
          <w:t xml:space="preserve">Figura </w:t>
        </w:r>
        <w:r w:rsidR="0073158C">
          <w:rPr>
            <w:noProof/>
          </w:rPr>
          <w:t>100</w:t>
        </w:r>
      </w:ins>
      <w:del w:id="1286" w:author="Ryan Lemos" w:date="2019-09-28T11:17:00Z">
        <w:r w:rsidR="00A2188C" w:rsidDel="00B70A30">
          <w:delText xml:space="preserve">Figura </w:delText>
        </w:r>
        <w:r w:rsidR="00A2188C" w:rsidDel="00B70A30">
          <w:rPr>
            <w:noProof/>
          </w:rPr>
          <w:delText>74</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6ED59375" w:rsidR="00B965E2" w:rsidRDefault="00B965E2" w:rsidP="00B70A30">
      <w:pPr>
        <w:pStyle w:val="Legenda"/>
        <w:keepNext/>
      </w:pPr>
      <w:bookmarkStart w:id="1287" w:name="_Ref20053018"/>
      <w:r>
        <w:t xml:space="preserve">Figura </w:t>
      </w:r>
      <w:fldSimple w:instr=" SEQ Figura \* ARABIC ">
        <w:ins w:id="1288" w:author="Ryan Lemos" w:date="2019-09-30T11:22:00Z">
          <w:r w:rsidR="0073158C">
            <w:rPr>
              <w:noProof/>
            </w:rPr>
            <w:t>100</w:t>
          </w:r>
        </w:ins>
        <w:del w:id="1289" w:author="Ryan Lemos" w:date="2019-09-28T11:17:00Z">
          <w:r w:rsidR="00921163" w:rsidDel="00B70A30">
            <w:rPr>
              <w:noProof/>
            </w:rPr>
            <w:delText>74</w:delText>
          </w:r>
        </w:del>
      </w:fldSimple>
      <w:bookmarkEnd w:id="1287"/>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330B4BBB" w:rsidR="004D5E0A" w:rsidRDefault="00F7481A">
      <w:pPr>
        <w:pStyle w:val="Legenda"/>
        <w:pPrChange w:id="1290" w:author="Ryan Lemos" w:date="2019-09-28T11:40:00Z">
          <w:pPr/>
        </w:pPrChange>
      </w:pPr>
      <w:ins w:id="1291" w:author="Ryan Lemos" w:date="2019-09-28T11:40:00Z">
        <w:r>
          <w:t xml:space="preserve">Quadro </w:t>
        </w:r>
        <w:r>
          <w:fldChar w:fldCharType="begin"/>
        </w:r>
        <w:r>
          <w:instrText xml:space="preserve"> SEQ Quadro \* ARABIC </w:instrText>
        </w:r>
      </w:ins>
      <w:r>
        <w:fldChar w:fldCharType="separate"/>
      </w:r>
      <w:ins w:id="1292" w:author="Ryan Lemos" w:date="2019-09-30T11:22:00Z">
        <w:r w:rsidR="0073158C">
          <w:rPr>
            <w:noProof/>
          </w:rPr>
          <w:t>30</w:t>
        </w:r>
      </w:ins>
      <w:ins w:id="1293" w:author="Ryan Lemos" w:date="2019-09-28T11:40:00Z">
        <w:r>
          <w:fldChar w:fldCharType="end"/>
        </w:r>
        <w:r>
          <w:t xml:space="preserve"> - Estória de duplicar atividades</w:t>
        </w:r>
      </w:ins>
    </w:p>
    <w:p w14:paraId="2C77E22B" w14:textId="5BA069BC" w:rsidR="00841D83" w:rsidRDefault="00841D83" w:rsidP="00B70A30">
      <w:pPr>
        <w:pStyle w:val="estrias"/>
      </w:pPr>
      <w:commentRangeStart w:id="1294"/>
      <w:commentRangeEnd w:id="1294"/>
      <w:r>
        <w:rPr>
          <w:rStyle w:val="Refdecomentrio"/>
        </w:rPr>
        <w:commentReference w:id="1294"/>
      </w:r>
      <w:r w:rsidR="003B3A81">
        <w:t>Como professor quero ser capaz de duplicar atividades.</w:t>
      </w:r>
    </w:p>
    <w:p w14:paraId="019230A7" w14:textId="77777777" w:rsidR="004D5E0A" w:rsidRDefault="004D5E0A" w:rsidP="004D5E0A"/>
    <w:p w14:paraId="2ED40FF9" w14:textId="3A809695" w:rsidR="00E33640" w:rsidRPr="0000255B" w:rsidRDefault="004D5E0A" w:rsidP="004D5E0A">
      <w:r>
        <w:t xml:space="preserve">Para que isso fosse possível se utilizou um método do </w:t>
      </w:r>
      <w:commentRangeStart w:id="1295"/>
      <w:proofErr w:type="spellStart"/>
      <w:r>
        <w:t>Eloquent</w:t>
      </w:r>
      <w:commentRangeEnd w:id="1295"/>
      <w:proofErr w:type="spellEnd"/>
      <w:r>
        <w:rPr>
          <w:rStyle w:val="Refdecomentrio"/>
        </w:rPr>
        <w:commentReference w:id="1295"/>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1296" w:author="Ryan Lemos" w:date="2019-09-30T11:22:00Z">
        <w:r w:rsidR="0073158C">
          <w:t xml:space="preserve">Figura </w:t>
        </w:r>
        <w:r w:rsidR="0073158C">
          <w:rPr>
            <w:noProof/>
          </w:rPr>
          <w:t>104</w:t>
        </w:r>
      </w:ins>
      <w:del w:id="1297" w:author="Ryan Lemos" w:date="2019-09-28T11:17:00Z">
        <w:r w:rsidR="00191B4D" w:rsidDel="00B70A30">
          <w:delText xml:space="preserve">Figura </w:delText>
        </w:r>
        <w:r w:rsidR="00191B4D" w:rsidDel="00B70A30">
          <w:rPr>
            <w:noProof/>
          </w:rPr>
          <w:delText>76</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1298" w:author="Ryan Lemos" w:date="2019-09-30T11:22:00Z">
        <w:r w:rsidR="0073158C">
          <w:t xml:space="preserve">Figura </w:t>
        </w:r>
        <w:r w:rsidR="0073158C">
          <w:rPr>
            <w:noProof/>
          </w:rPr>
          <w:t>104</w:t>
        </w:r>
      </w:ins>
      <w:del w:id="1299" w:author="Ryan Lemos" w:date="2019-09-28T11:17:00Z">
        <w:r w:rsidR="0000255B" w:rsidDel="00B70A30">
          <w:delText xml:space="preserve">Figura </w:delText>
        </w:r>
        <w:r w:rsidR="0000255B" w:rsidDel="00B70A30">
          <w:rPr>
            <w:noProof/>
          </w:rPr>
          <w:delText>76</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1300"/>
      <w:proofErr w:type="spellStart"/>
      <w:r w:rsidR="0000255B">
        <w:t>ApiResource</w:t>
      </w:r>
      <w:commentRangeEnd w:id="1300"/>
      <w:proofErr w:type="spellEnd"/>
      <w:r w:rsidR="0000255B">
        <w:t xml:space="preserve"> 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1300"/>
      </w:r>
    </w:p>
    <w:p w14:paraId="1BEDA553" w14:textId="0DEC2DF9" w:rsidR="00191B4D" w:rsidRDefault="00191B4D" w:rsidP="00B70A30">
      <w:pPr>
        <w:pStyle w:val="Legenda"/>
        <w:keepNext/>
      </w:pPr>
      <w:r>
        <w:lastRenderedPageBreak/>
        <w:t xml:space="preserve">Figura </w:t>
      </w:r>
      <w:fldSimple w:instr=" SEQ Figura \* ARABIC ">
        <w:ins w:id="1301" w:author="Ryan Lemos" w:date="2019-09-30T11:22:00Z">
          <w:r w:rsidR="0073158C">
            <w:rPr>
              <w:noProof/>
            </w:rPr>
            <w:t>101</w:t>
          </w:r>
        </w:ins>
        <w:del w:id="1302" w:author="Ryan Lemos" w:date="2019-09-28T11:23:00Z">
          <w:r w:rsidR="00B70A30" w:rsidDel="0069744B">
            <w:rPr>
              <w:noProof/>
            </w:rPr>
            <w:delText>76</w:delText>
          </w:r>
        </w:del>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pPr>
        <w:rPr>
          <w:ins w:id="1303" w:author="Ryan Lemos" w:date="2019-09-28T11:40:00Z"/>
        </w:rPr>
      </w:pPr>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00B9D553" w:rsidR="0058721F" w:rsidRDefault="00DE4F35" w:rsidP="00B70A30">
      <w:pPr>
        <w:pStyle w:val="Legenda"/>
      </w:pPr>
      <w:r>
        <w:t xml:space="preserve">Quadro </w:t>
      </w:r>
      <w:fldSimple w:instr=" SEQ Quadro \* ARABIC ">
        <w:ins w:id="1304" w:author="Ryan Lemos" w:date="2019-09-30T11:22:00Z">
          <w:r w:rsidR="0073158C">
            <w:rPr>
              <w:noProof/>
            </w:rPr>
            <w:t>31</w:t>
          </w:r>
        </w:ins>
        <w:del w:id="1305" w:author="Ryan Lemos" w:date="2019-09-28T11:40:00Z">
          <w:r w:rsidR="00B70A30" w:rsidDel="00F7481A">
            <w:rPr>
              <w:noProof/>
            </w:rPr>
            <w:delText>30</w:delText>
          </w:r>
        </w:del>
      </w:fldSimple>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44BB980F"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1306"/>
      <w:r w:rsidR="007427E3">
        <w:t>DOMPDF</w:t>
      </w:r>
      <w:commentRangeEnd w:id="1306"/>
      <w:r w:rsidR="007427E3">
        <w:rPr>
          <w:rStyle w:val="Refdecomentrio"/>
        </w:rPr>
        <w:commentReference w:id="1306"/>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1307"/>
      <w:r w:rsidR="007427E3">
        <w:t>seção X.</w:t>
      </w:r>
      <w:commentRangeEnd w:id="1307"/>
      <w:r w:rsidR="007427E3">
        <w:rPr>
          <w:rStyle w:val="Refdecomentrio"/>
        </w:rPr>
        <w:commentReference w:id="1307"/>
      </w:r>
      <w:r w:rsidR="007427E3">
        <w:t xml:space="preserve"> A </w:t>
      </w:r>
      <w:r w:rsidR="00B70A30">
        <w:fldChar w:fldCharType="begin"/>
      </w:r>
      <w:r w:rsidR="00B70A30">
        <w:instrText xml:space="preserve"> REF _Ref20561698 \h </w:instrText>
      </w:r>
      <w:r w:rsidR="00B70A30">
        <w:fldChar w:fldCharType="separate"/>
      </w:r>
      <w:ins w:id="1308" w:author="Ryan Lemos" w:date="2019-09-30T11:22:00Z">
        <w:r w:rsidR="0073158C">
          <w:t xml:space="preserve">Figura </w:t>
        </w:r>
        <w:r w:rsidR="0073158C">
          <w:rPr>
            <w:noProof/>
          </w:rPr>
          <w:t>102</w:t>
        </w:r>
      </w:ins>
      <w:del w:id="1309" w:author="Ryan Lemos" w:date="2019-09-29T18:50:00Z">
        <w:r w:rsidR="00B70A30" w:rsidDel="00A1166E">
          <w:delText xml:space="preserve">Figura </w:delText>
        </w:r>
        <w:r w:rsidR="00B70A30" w:rsidDel="00A1166E">
          <w:rPr>
            <w:noProof/>
          </w:rPr>
          <w:delText>77</w:delText>
        </w:r>
      </w:del>
      <w:r w:rsidR="00B70A30">
        <w:fldChar w:fldCharType="end"/>
      </w:r>
    </w:p>
    <w:p w14:paraId="071F14B4" w14:textId="2313D79D" w:rsidR="007427E3" w:rsidRDefault="007427E3" w:rsidP="00B70A30">
      <w:pPr>
        <w:ind w:firstLine="0"/>
        <w:jc w:val="left"/>
      </w:pPr>
    </w:p>
    <w:p w14:paraId="4E13506C" w14:textId="3BFA346F" w:rsidR="00B70A30" w:rsidRDefault="00B70A30" w:rsidP="00B70A30">
      <w:pPr>
        <w:pStyle w:val="Legenda"/>
        <w:keepNext/>
      </w:pPr>
      <w:bookmarkStart w:id="1310" w:name="_Ref20561698"/>
      <w:r>
        <w:lastRenderedPageBreak/>
        <w:t xml:space="preserve">Figura </w:t>
      </w:r>
      <w:fldSimple w:instr=" SEQ Figura \* ARABIC ">
        <w:ins w:id="1311" w:author="Ryan Lemos" w:date="2019-09-30T11:22:00Z">
          <w:r w:rsidR="0073158C">
            <w:rPr>
              <w:noProof/>
            </w:rPr>
            <w:t>102</w:t>
          </w:r>
        </w:ins>
        <w:del w:id="1312" w:author="Ryan Lemos" w:date="2019-09-28T11:23:00Z">
          <w:r w:rsidDel="0069744B">
            <w:rPr>
              <w:noProof/>
            </w:rPr>
            <w:delText>77</w:delText>
          </w:r>
        </w:del>
      </w:fldSimple>
      <w:bookmarkEnd w:id="1310"/>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0">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0BD2893D" w:rsidR="00642301" w:rsidRDefault="00FE4DD4" w:rsidP="00B70A30">
      <w:pPr>
        <w:pStyle w:val="Legenda"/>
      </w:pPr>
      <w:r>
        <w:t xml:space="preserve">Quadro </w:t>
      </w:r>
      <w:fldSimple w:instr=" SEQ Quadro \* ARABIC ">
        <w:ins w:id="1313" w:author="Ryan Lemos" w:date="2019-09-30T11:22:00Z">
          <w:r w:rsidR="0073158C">
            <w:rPr>
              <w:noProof/>
            </w:rPr>
            <w:t>32</w:t>
          </w:r>
        </w:ins>
        <w:del w:id="1314" w:author="Ryan Lemos" w:date="2019-09-28T11:40:00Z">
          <w:r w:rsidR="00B70A30" w:rsidDel="00F7481A">
            <w:rPr>
              <w:noProof/>
            </w:rPr>
            <w:delText>31</w:delText>
          </w:r>
        </w:del>
      </w:fldSimple>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634D0AA6"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1315" w:author="Ryan Lemos" w:date="2019-09-30T11:22:00Z">
        <w:r w:rsidR="0073158C">
          <w:t xml:space="preserve">Figura </w:t>
        </w:r>
        <w:r w:rsidR="0073158C">
          <w:rPr>
            <w:noProof/>
          </w:rPr>
          <w:t>103</w:t>
        </w:r>
      </w:ins>
      <w:del w:id="1316" w:author="Ryan Lemos" w:date="2019-09-28T11:17:00Z">
        <w:r w:rsidR="001A76D7" w:rsidDel="00B70A30">
          <w:delText xml:space="preserve">Figura </w:delText>
        </w:r>
        <w:r w:rsidR="001A76D7" w:rsidDel="00B70A30">
          <w:rPr>
            <w:noProof/>
          </w:rPr>
          <w:delText>75</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14A69F8B" w:rsidR="00B965E2" w:rsidRDefault="00B965E2" w:rsidP="00B70A30">
      <w:pPr>
        <w:pStyle w:val="Legenda"/>
        <w:keepNext/>
      </w:pPr>
      <w:bookmarkStart w:id="1317" w:name="_Ref20053051"/>
      <w:r>
        <w:lastRenderedPageBreak/>
        <w:t xml:space="preserve">Figura </w:t>
      </w:r>
      <w:fldSimple w:instr=" SEQ Figura \* ARABIC ">
        <w:ins w:id="1318" w:author="Ryan Lemos" w:date="2019-09-30T11:22:00Z">
          <w:r w:rsidR="0073158C">
            <w:rPr>
              <w:noProof/>
            </w:rPr>
            <w:t>103</w:t>
          </w:r>
        </w:ins>
        <w:del w:id="1319" w:author="Ryan Lemos" w:date="2019-09-28T11:16:00Z">
          <w:r w:rsidR="00921163" w:rsidDel="00B70A30">
            <w:rPr>
              <w:noProof/>
            </w:rPr>
            <w:delText>75</w:delText>
          </w:r>
        </w:del>
      </w:fldSimple>
      <w:bookmarkEnd w:id="1317"/>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7183" cy="2510249"/>
                    </a:xfrm>
                    <a:prstGeom prst="rect">
                      <a:avLst/>
                    </a:prstGeom>
                  </pic:spPr>
                </pic:pic>
              </a:graphicData>
            </a:graphic>
          </wp:inline>
        </w:drawing>
      </w:r>
    </w:p>
    <w:p w14:paraId="5FDB4F97" w14:textId="342AD7B7" w:rsidR="001B007E" w:rsidDel="00FB7263" w:rsidRDefault="001B007E" w:rsidP="00FB7263">
      <w:pPr>
        <w:rPr>
          <w:del w:id="1320" w:author="Ryan Lemos" w:date="2019-09-29T19:01:00Z"/>
        </w:rPr>
      </w:pPr>
    </w:p>
    <w:p w14:paraId="6AA248BE" w14:textId="77777777" w:rsidR="00FB7263" w:rsidRDefault="00FB7263" w:rsidP="00B70A30">
      <w:pPr>
        <w:pStyle w:val="Legenda"/>
        <w:rPr>
          <w:ins w:id="1321" w:author="Ryan Lemos" w:date="2019-09-29T19:01:00Z"/>
        </w:rPr>
      </w:pPr>
    </w:p>
    <w:p w14:paraId="3A9E6767" w14:textId="1FD66C6C" w:rsidR="00FB7263" w:rsidRDefault="00FB7263" w:rsidP="00FB7263">
      <w:pPr>
        <w:rPr>
          <w:ins w:id="1322" w:author="Ryan Lemos" w:date="2019-09-29T19:02:00Z"/>
        </w:rPr>
      </w:pPr>
      <w:ins w:id="1323" w:author="Ryan Lemos" w:date="2019-09-29T19:02:00Z">
        <w:r>
          <w:t xml:space="preserve">As atividades criadas anteriormente, conforme seção x, </w:t>
        </w:r>
      </w:ins>
      <w:ins w:id="1324" w:author="Ryan Lemos" w:date="2019-09-29T19:05:00Z">
        <w:r>
          <w:t>podem ser atribuídas a um ou mais alunos de uma turma. A estória que descreve esse processo de associação pode ser vista no quadro x</w:t>
        </w:r>
      </w:ins>
      <w:ins w:id="1325" w:author="Ryan Lemos" w:date="2019-09-29T19:06:00Z">
        <w:r>
          <w:t xml:space="preserve">. Nessa estória há algumas restrições referentes a prazos </w:t>
        </w:r>
      </w:ins>
      <w:ins w:id="1326" w:author="Ryan Lemos" w:date="2019-09-29T19:07:00Z">
        <w:r>
          <w:t>para</w:t>
        </w:r>
      </w:ins>
      <w:ins w:id="1327" w:author="Ryan Lemos" w:date="2019-09-29T19:06:00Z">
        <w:r>
          <w:t xml:space="preserve"> resolução da atividade que podem ser definidos pelo professor</w:t>
        </w:r>
      </w:ins>
      <w:ins w:id="1328" w:author="Ryan Lemos" w:date="2019-09-29T19:07:00Z">
        <w:r>
          <w:t xml:space="preserve"> se achar necessário. E a segunda restrição diz respeito a associação dos alunos, em atividades avaliativas (aquelas que contam para o desempenho do aluno) todos da turma devem receber</w:t>
        </w:r>
      </w:ins>
      <w:ins w:id="1329" w:author="Ryan Lemos" w:date="2019-09-29T19:08:00Z">
        <w:r>
          <w:t xml:space="preserve">. </w:t>
        </w:r>
        <w:proofErr w:type="gramStart"/>
        <w:r>
          <w:t>Enquanto que</w:t>
        </w:r>
        <w:proofErr w:type="gramEnd"/>
        <w:r>
          <w:t xml:space="preserve"> as não avaliativas o professor escolhe quais alunos devem receber.</w:t>
        </w:r>
      </w:ins>
    </w:p>
    <w:p w14:paraId="30D960DA" w14:textId="77777777" w:rsidR="00FB7263" w:rsidRPr="00FB7263" w:rsidRDefault="00FB7263">
      <w:pPr>
        <w:rPr>
          <w:ins w:id="1330" w:author="Ryan Lemos" w:date="2019-09-29T19:01:00Z"/>
        </w:rPr>
        <w:pPrChange w:id="1331" w:author="Ryan Lemos" w:date="2019-09-29T19:01:00Z">
          <w:pPr>
            <w:ind w:firstLine="0"/>
            <w:jc w:val="center"/>
          </w:pPr>
        </w:pPrChange>
      </w:pPr>
    </w:p>
    <w:p w14:paraId="091D18A4" w14:textId="1367B59F" w:rsidR="001B007E" w:rsidDel="00FB7263" w:rsidRDefault="001B007E" w:rsidP="005B582B">
      <w:pPr>
        <w:rPr>
          <w:del w:id="1332" w:author="Ryan Lemos" w:date="2019-09-29T19:01:00Z"/>
        </w:rPr>
      </w:pPr>
      <w:del w:id="1333" w:author="Ryan Lemos" w:date="2019-09-29T19:01:00Z">
        <w:r w:rsidRPr="005B582B" w:rsidDel="00FB7263">
          <w:rPr>
            <w:highlight w:val="magenta"/>
          </w:rPr>
          <w:delText>Escrever sobre a estória.</w:delText>
        </w:r>
      </w:del>
    </w:p>
    <w:p w14:paraId="5ADE3DFD" w14:textId="31A67605" w:rsidR="001B007E" w:rsidRDefault="00FE4DD4" w:rsidP="00B70A30">
      <w:pPr>
        <w:pStyle w:val="Legenda"/>
      </w:pPr>
      <w:r>
        <w:t xml:space="preserve">Quadro </w:t>
      </w:r>
      <w:fldSimple w:instr=" SEQ Quadro \* ARABIC ">
        <w:ins w:id="1334" w:author="Ryan Lemos" w:date="2019-09-30T11:22:00Z">
          <w:r w:rsidR="0073158C">
            <w:rPr>
              <w:noProof/>
            </w:rPr>
            <w:t>33</w:t>
          </w:r>
        </w:ins>
        <w:del w:id="1335" w:author="Ryan Lemos" w:date="2019-09-28T11:40:00Z">
          <w:r w:rsidR="00B70A30" w:rsidDel="00F7481A">
            <w:rPr>
              <w:noProof/>
            </w:rPr>
            <w:delText>32</w:delText>
          </w:r>
        </w:del>
      </w:fldSimple>
      <w:r w:rsidRPr="00D7662E">
        <w:t xml:space="preserve"> - Estória de </w:t>
      </w:r>
      <w:r>
        <w:t>associação de atividades a alunos</w:t>
      </w:r>
    </w:p>
    <w:p w14:paraId="2AE084BF" w14:textId="4CDF66A6" w:rsidR="001B007E" w:rsidRDefault="001B007E" w:rsidP="001B007E">
      <w:pPr>
        <w:pStyle w:val="estrias"/>
        <w:rPr>
          <w:ins w:id="1336" w:author="Ryan Lemos" w:date="2019-09-29T18:58:00Z"/>
        </w:rPr>
      </w:pPr>
      <w:r>
        <w:t>Como professor quero ser capaz de atribuir atividades aos meus alunos, definindo ou não prazos de entrega, se será feita em sala ou não.</w:t>
      </w:r>
    </w:p>
    <w:p w14:paraId="3171B9D5" w14:textId="45288873" w:rsidR="00A1166E" w:rsidRPr="00A1166E" w:rsidRDefault="00A1166E" w:rsidP="001B007E">
      <w:pPr>
        <w:pStyle w:val="estrias"/>
        <w:rPr>
          <w:ins w:id="1337" w:author="Ryan Lemos" w:date="2019-09-29T18:58:00Z"/>
          <w:b/>
          <w:bCs/>
          <w:rPrChange w:id="1338" w:author="Ryan Lemos" w:date="2019-09-29T18:58:00Z">
            <w:rPr>
              <w:ins w:id="1339" w:author="Ryan Lemos" w:date="2019-09-29T18:58:00Z"/>
            </w:rPr>
          </w:rPrChange>
        </w:rPr>
      </w:pPr>
      <w:ins w:id="1340" w:author="Ryan Lemos" w:date="2019-09-29T18:58:00Z">
        <w:r w:rsidRPr="00A1166E">
          <w:rPr>
            <w:b/>
            <w:bCs/>
            <w:rPrChange w:id="1341" w:author="Ryan Lemos" w:date="2019-09-29T18:58:00Z">
              <w:rPr/>
            </w:rPrChange>
          </w:rPr>
          <w:t>Restrições da estória:</w:t>
        </w:r>
      </w:ins>
    </w:p>
    <w:p w14:paraId="3F076BA2" w14:textId="75E7DF7D" w:rsidR="00A1166E" w:rsidRDefault="00A1166E" w:rsidP="00A1166E">
      <w:pPr>
        <w:pStyle w:val="estrias"/>
        <w:numPr>
          <w:ilvl w:val="0"/>
          <w:numId w:val="31"/>
        </w:numPr>
        <w:rPr>
          <w:ins w:id="1342" w:author="Ryan Lemos" w:date="2019-09-29T18:59:00Z"/>
        </w:rPr>
      </w:pPr>
      <w:ins w:id="1343" w:author="Ryan Lemos" w:date="2019-09-29T18:59:00Z">
        <w:r>
          <w:t>A opção de prazo somente será habilitada se a atividade for avaliativa e resolvida pelo ambiente.</w:t>
        </w:r>
      </w:ins>
    </w:p>
    <w:p w14:paraId="5B75B8D7" w14:textId="4E5F4923" w:rsidR="00A1166E" w:rsidRDefault="00A1166E">
      <w:pPr>
        <w:pStyle w:val="estrias"/>
        <w:numPr>
          <w:ilvl w:val="0"/>
          <w:numId w:val="31"/>
        </w:numPr>
        <w:pPrChange w:id="1344" w:author="Ryan Lemos" w:date="2019-09-29T18:58:00Z">
          <w:pPr>
            <w:pStyle w:val="estrias"/>
          </w:pPr>
        </w:pPrChange>
      </w:pPr>
      <w:ins w:id="1345" w:author="Ryan Lemos" w:date="2019-09-29T18:59:00Z">
        <w:r>
          <w:t>A</w:t>
        </w:r>
        <w:r w:rsidR="00FB7263">
          <w:t xml:space="preserve"> opção de escolha dos alunos que irão receber a atividade somente será possível se a atividade </w:t>
        </w:r>
      </w:ins>
      <w:ins w:id="1346" w:author="Ryan Lemos" w:date="2019-09-29T19:00:00Z">
        <w:r w:rsidR="00FB7263">
          <w:t>for executada pelo ambiente e não seja avaliativa, caso contrário todos da turma devem receber.</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42C850A5" w:rsidR="00AC435E" w:rsidRDefault="00FB7263" w:rsidP="00596E44">
      <w:ins w:id="1347" w:author="Ryan Lemos" w:date="2019-09-29T19:09:00Z">
        <w:r>
          <w:t xml:space="preserve">A </w:t>
        </w:r>
      </w:ins>
      <w:del w:id="1348" w:author="Ryan Lemos" w:date="2019-09-29T19:09:00Z">
        <w:r w:rsidR="00AC435E" w:rsidDel="00FB7263">
          <w:delText xml:space="preserve">Ao clicar no botão </w:delText>
        </w:r>
        <w:r w:rsidR="004F46AF" w:rsidDel="00FB7263">
          <w:delText>‘</w:delText>
        </w:r>
        <w:r w:rsidR="00AC435E" w:rsidDel="00FB7263">
          <w:delText>associar uma atividade a turma</w:delText>
        </w:r>
        <w:r w:rsidR="004F46AF" w:rsidDel="00FB7263">
          <w:delText>’,</w:delText>
        </w:r>
        <w:r w:rsidR="00AC435E" w:rsidDel="00FB7263">
          <w:delText xml:space="preserve"> surge uma tela</w:delText>
        </w:r>
        <w:r w:rsidR="002407A7" w:rsidDel="00FB7263">
          <w:delText>,</w:delText>
        </w:r>
        <w:r w:rsidR="00AC435E" w:rsidDel="00FB7263">
          <w:delText xml:space="preserve"> conforme visto na</w:delText>
        </w:r>
        <w:r w:rsidR="001A76D7" w:rsidDel="00FB7263">
          <w:delText xml:space="preserve"> </w:delText>
        </w:r>
      </w:del>
      <w:r w:rsidR="001A76D7">
        <w:fldChar w:fldCharType="begin"/>
      </w:r>
      <w:r w:rsidR="001A76D7">
        <w:instrText xml:space="preserve"> REF _Ref20053073 \h </w:instrText>
      </w:r>
      <w:r w:rsidR="001A76D7">
        <w:fldChar w:fldCharType="separate"/>
      </w:r>
      <w:ins w:id="1349" w:author="Ryan Lemos" w:date="2019-09-30T11:22:00Z">
        <w:r w:rsidR="0073158C">
          <w:t xml:space="preserve">Figura </w:t>
        </w:r>
        <w:r w:rsidR="0073158C">
          <w:rPr>
            <w:noProof/>
          </w:rPr>
          <w:t>104</w:t>
        </w:r>
      </w:ins>
      <w:del w:id="1350" w:author="Ryan Lemos" w:date="2019-09-28T11:17:00Z">
        <w:r w:rsidR="001A76D7" w:rsidDel="00B70A30">
          <w:delText xml:space="preserve">Figura </w:delText>
        </w:r>
        <w:r w:rsidR="001A76D7" w:rsidDel="00B70A30">
          <w:rPr>
            <w:noProof/>
          </w:rPr>
          <w:delText>76</w:delText>
        </w:r>
      </w:del>
      <w:r w:rsidR="001A76D7">
        <w:fldChar w:fldCharType="end"/>
      </w:r>
      <w:ins w:id="1351" w:author="Ryan Lemos" w:date="2019-09-29T19:09:00Z">
        <w:r>
          <w:t xml:space="preserve"> diz respeito a interação gerada a partir dessa estória</w:t>
        </w:r>
      </w:ins>
      <w:r w:rsidR="00AC435E">
        <w:t xml:space="preserve">. </w:t>
      </w:r>
      <w:del w:id="1352" w:author="Ryan Lemos" w:date="2019-09-29T19:09:00Z">
        <w:r w:rsidR="00AC435E" w:rsidDel="00EA5D98">
          <w:delText xml:space="preserve">Nela </w:delText>
        </w:r>
      </w:del>
      <w:ins w:id="1353" w:author="Ryan Lemos" w:date="2019-09-29T19:09:00Z">
        <w:r w:rsidR="00EA5D98">
          <w:t xml:space="preserve">Através dessa tela </w:t>
        </w:r>
      </w:ins>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del w:id="1354" w:author="Ryan Lemos" w:date="2019-09-29T19:08:00Z">
        <w:r w:rsidR="00226055" w:rsidDel="00FB7263">
          <w:delText xml:space="preserve">esse </w:delText>
        </w:r>
      </w:del>
      <w:ins w:id="1355" w:author="Ryan Lemos" w:date="2019-09-29T19:08:00Z">
        <w:r>
          <w:t xml:space="preserve">sendo um </w:t>
        </w:r>
      </w:ins>
      <w:r w:rsidR="00226055">
        <w:t xml:space="preserve">campo </w:t>
      </w:r>
      <w:ins w:id="1356" w:author="Ryan Lemos" w:date="2019-09-29T19:09:00Z">
        <w:r>
          <w:t xml:space="preserve">de preenchimento </w:t>
        </w:r>
      </w:ins>
      <w:del w:id="1357" w:author="Ryan Lemos" w:date="2019-09-29T19:09:00Z">
        <w:r w:rsidR="00226055" w:rsidDel="00FB7263">
          <w:delText xml:space="preserve">é </w:delText>
        </w:r>
      </w:del>
      <w:r w:rsidR="00226055">
        <w:t xml:space="preserve">opcional). </w:t>
      </w:r>
    </w:p>
    <w:p w14:paraId="528688A9" w14:textId="77777777" w:rsidR="00D43835" w:rsidRDefault="00D43835" w:rsidP="00596E44"/>
    <w:p w14:paraId="63945898" w14:textId="2C6C173D" w:rsidR="00921163" w:rsidRDefault="00921163" w:rsidP="00B70A30">
      <w:pPr>
        <w:pStyle w:val="Legenda"/>
        <w:keepNext/>
      </w:pPr>
      <w:bookmarkStart w:id="1358" w:name="_Ref20053073"/>
      <w:r>
        <w:t xml:space="preserve">Figura </w:t>
      </w:r>
      <w:fldSimple w:instr=" SEQ Figura \* ARABIC ">
        <w:ins w:id="1359" w:author="Ryan Lemos" w:date="2019-09-30T11:22:00Z">
          <w:r w:rsidR="0073158C">
            <w:rPr>
              <w:noProof/>
            </w:rPr>
            <w:t>104</w:t>
          </w:r>
        </w:ins>
        <w:del w:id="1360" w:author="Ryan Lemos" w:date="2019-09-28T11:17:00Z">
          <w:r w:rsidDel="00B70A30">
            <w:rPr>
              <w:noProof/>
            </w:rPr>
            <w:delText>76</w:delText>
          </w:r>
        </w:del>
      </w:fldSimple>
      <w:bookmarkEnd w:id="1358"/>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727960"/>
                    </a:xfrm>
                    <a:prstGeom prst="rect">
                      <a:avLst/>
                    </a:prstGeom>
                  </pic:spPr>
                </pic:pic>
              </a:graphicData>
            </a:graphic>
          </wp:inline>
        </w:drawing>
      </w:r>
    </w:p>
    <w:p w14:paraId="7DCEF72B" w14:textId="31D6B7ED" w:rsidR="001B007E" w:rsidDel="00F7481A" w:rsidRDefault="00021305">
      <w:pPr>
        <w:ind w:firstLine="0"/>
        <w:jc w:val="center"/>
        <w:rPr>
          <w:del w:id="1361" w:author="Ryan Lemos" w:date="2019-09-28T11:41:00Z"/>
        </w:rPr>
      </w:pPr>
      <w:commentRangeStart w:id="1362"/>
      <w:commentRangeEnd w:id="1362"/>
      <w:r>
        <w:rPr>
          <w:rStyle w:val="Refdecomentrio"/>
        </w:rPr>
        <w:commentReference w:id="1362"/>
      </w:r>
    </w:p>
    <w:p w14:paraId="0803960E" w14:textId="213CAEBA" w:rsidR="001B007E" w:rsidDel="00F7481A" w:rsidRDefault="001B007E">
      <w:pPr>
        <w:ind w:firstLine="0"/>
        <w:rPr>
          <w:del w:id="1363" w:author="Ryan Lemos" w:date="2019-09-28T11:41:00Z"/>
        </w:rPr>
        <w:pPrChange w:id="1364" w:author="Ryan Lemos" w:date="2019-09-28T11:41:00Z">
          <w:pPr/>
        </w:pPrChange>
      </w:pPr>
      <w:del w:id="1365" w:author="Ryan Lemos" w:date="2019-09-28T11:41:00Z">
        <w:r w:rsidRPr="00263FA0" w:rsidDel="00F7481A">
          <w:rPr>
            <w:highlight w:val="magenta"/>
          </w:rPr>
          <w:delText>Escrever sobre a estória.</w:delText>
        </w:r>
      </w:del>
    </w:p>
    <w:p w14:paraId="2D408565" w14:textId="77777777" w:rsidR="00F7481A" w:rsidRDefault="00F7481A">
      <w:pPr>
        <w:ind w:firstLine="0"/>
        <w:jc w:val="center"/>
        <w:rPr>
          <w:ins w:id="1366" w:author="Ryan Lemos" w:date="2019-09-28T11:41:00Z"/>
        </w:rPr>
        <w:pPrChange w:id="1367" w:author="Ryan Lemos" w:date="2019-09-28T11:41:00Z">
          <w:pPr/>
        </w:pPrChange>
      </w:pPr>
    </w:p>
    <w:p w14:paraId="56CC6465" w14:textId="5FCD04C5" w:rsidR="00FE4DD4" w:rsidRDefault="00F7481A" w:rsidP="001B007E">
      <w:pPr>
        <w:rPr>
          <w:ins w:id="1368" w:author="Ryan Lemos" w:date="2019-09-28T11:41:00Z"/>
        </w:rPr>
      </w:pPr>
      <w:ins w:id="1369" w:author="Ryan Lemos" w:date="2019-09-28T11:41:00Z">
        <w:r>
          <w:t>O professor pode acompanhar os resultados obtidos pelos alunos na resolução de atividades pelo ambiente. A es</w:t>
        </w:r>
      </w:ins>
      <w:ins w:id="1370" w:author="Ryan Lemos" w:date="2019-09-28T11:43:00Z">
        <w:r>
          <w:t>tória do quadro</w:t>
        </w:r>
      </w:ins>
      <w:ins w:id="1371" w:author="Ryan Lemos" w:date="2019-09-28T11:44:00Z">
        <w:r>
          <w:t xml:space="preserve"> x define isso, incluindo como restrição a possibilidade de deixar que o aluno repita uma atividade, reiniciando assim o se</w:t>
        </w:r>
      </w:ins>
      <w:ins w:id="1372" w:author="Ryan Lemos" w:date="2019-09-28T11:45:00Z">
        <w:r>
          <w:t>u resultado.</w:t>
        </w:r>
      </w:ins>
    </w:p>
    <w:p w14:paraId="6C87A220" w14:textId="77777777" w:rsidR="00F7481A" w:rsidRDefault="00F7481A" w:rsidP="001B007E"/>
    <w:p w14:paraId="72807F97" w14:textId="154106DC" w:rsidR="00061602" w:rsidRDefault="00FE4DD4" w:rsidP="00B70A30">
      <w:pPr>
        <w:pStyle w:val="Legenda"/>
      </w:pPr>
      <w:r>
        <w:t xml:space="preserve">Quadro </w:t>
      </w:r>
      <w:fldSimple w:instr=" SEQ Quadro \* ARABIC ">
        <w:ins w:id="1373" w:author="Ryan Lemos" w:date="2019-09-30T11:22:00Z">
          <w:r w:rsidR="0073158C">
            <w:rPr>
              <w:noProof/>
            </w:rPr>
            <w:t>34</w:t>
          </w:r>
        </w:ins>
        <w:del w:id="1374" w:author="Ryan Lemos" w:date="2019-09-28T11:40:00Z">
          <w:r w:rsidR="00B70A30" w:rsidDel="00F7481A">
            <w:rPr>
              <w:noProof/>
            </w:rPr>
            <w:delText>33</w:delText>
          </w:r>
        </w:del>
      </w:fldSimple>
      <w:r w:rsidRPr="00135095">
        <w:t xml:space="preserve"> - Estória de </w:t>
      </w:r>
      <w:r>
        <w:t>visualização de resultados de uma atividade</w:t>
      </w:r>
    </w:p>
    <w:p w14:paraId="177BBB35" w14:textId="261457B9" w:rsidR="00061602" w:rsidRDefault="00061602" w:rsidP="005B582B">
      <w:pPr>
        <w:pStyle w:val="estrias"/>
        <w:rPr>
          <w:ins w:id="1375" w:author="Ryan Lemos" w:date="2019-09-28T11:43:00Z"/>
        </w:rPr>
      </w:pPr>
      <w:r>
        <w:t>Como professor necessito ser capaz de visualizar o resultado dos meus alunos em uma atividade enviada a eles.</w:t>
      </w:r>
    </w:p>
    <w:p w14:paraId="75761132" w14:textId="77777777" w:rsidR="00F7481A" w:rsidRDefault="00F7481A" w:rsidP="005B582B">
      <w:pPr>
        <w:pStyle w:val="estrias"/>
        <w:rPr>
          <w:ins w:id="1376" w:author="Ryan Lemos" w:date="2019-09-28T11:42:00Z"/>
        </w:rPr>
      </w:pPr>
    </w:p>
    <w:p w14:paraId="4C1B8A67" w14:textId="0641D1A5" w:rsidR="00F7481A" w:rsidRDefault="00F7481A" w:rsidP="005B582B">
      <w:pPr>
        <w:pStyle w:val="estrias"/>
        <w:rPr>
          <w:ins w:id="1377" w:author="Ryan Lemos" w:date="2019-09-28T11:42:00Z"/>
          <w:b/>
          <w:bCs/>
        </w:rPr>
      </w:pPr>
      <w:ins w:id="1378" w:author="Ryan Lemos" w:date="2019-09-28T11:42:00Z">
        <w:r w:rsidRPr="00F7481A">
          <w:rPr>
            <w:b/>
            <w:bCs/>
            <w:rPrChange w:id="1379" w:author="Ryan Lemos" w:date="2019-09-28T11:42:00Z">
              <w:rPr/>
            </w:rPrChange>
          </w:rPr>
          <w:t>Restrições da estória</w:t>
        </w:r>
        <w:r>
          <w:rPr>
            <w:b/>
            <w:bCs/>
          </w:rPr>
          <w:t>:</w:t>
        </w:r>
      </w:ins>
    </w:p>
    <w:p w14:paraId="4C202643" w14:textId="5165DD59" w:rsidR="00F7481A" w:rsidRPr="00F7481A" w:rsidRDefault="00F7481A">
      <w:pPr>
        <w:pStyle w:val="estrias"/>
        <w:numPr>
          <w:ilvl w:val="0"/>
          <w:numId w:val="28"/>
        </w:numPr>
        <w:rPr>
          <w:b/>
          <w:bCs/>
          <w:rPrChange w:id="1380" w:author="Ryan Lemos" w:date="2019-09-28T11:42:00Z">
            <w:rPr/>
          </w:rPrChange>
        </w:rPr>
        <w:pPrChange w:id="1381" w:author="Ryan Lemos" w:date="2019-09-28T11:42:00Z">
          <w:pPr>
            <w:pStyle w:val="estrias"/>
          </w:pPr>
        </w:pPrChange>
      </w:pPr>
      <w:ins w:id="1382" w:author="Ryan Lemos" w:date="2019-09-28T11:43:00Z">
        <w:r>
          <w:t>O professor deve ser capaz de possibilitar ao aluno que repita a atividade reiniciando seu resultado.</w:t>
        </w:r>
      </w:ins>
    </w:p>
    <w:p w14:paraId="4AECA013" w14:textId="77777777" w:rsidR="00AC435E" w:rsidRDefault="00AC435E"/>
    <w:p w14:paraId="2AF04C29" w14:textId="7E3C9718" w:rsidR="004F46AF" w:rsidRDefault="00F7481A">
      <w:ins w:id="1383" w:author="Ryan Lemos" w:date="2019-09-28T11:45:00Z">
        <w:r>
          <w:t xml:space="preserve">A </w:t>
        </w:r>
      </w:ins>
      <w:ins w:id="1384" w:author="Ryan Lemos" w:date="2019-09-28T11:46:00Z">
        <w:r>
          <w:fldChar w:fldCharType="begin"/>
        </w:r>
        <w:r>
          <w:instrText xml:space="preserve"> REF _Ref20563578 \h </w:instrText>
        </w:r>
      </w:ins>
      <w:r>
        <w:fldChar w:fldCharType="separate"/>
      </w:r>
      <w:ins w:id="1385" w:author="Ryan Lemos" w:date="2019-09-30T11:22:00Z">
        <w:r w:rsidR="0073158C">
          <w:t xml:space="preserve">Figura </w:t>
        </w:r>
        <w:r w:rsidR="0073158C">
          <w:rPr>
            <w:noProof/>
          </w:rPr>
          <w:t>105</w:t>
        </w:r>
      </w:ins>
      <w:ins w:id="1386" w:author="Ryan Lemos" w:date="2019-09-28T11:46:00Z">
        <w:r>
          <w:fldChar w:fldCharType="end"/>
        </w:r>
        <w:r>
          <w:t xml:space="preserve"> representa a interação gerada pela estória do quadro x. O botão de repetição de atividade conforme requerido pela estória pode ser visto</w:t>
        </w:r>
      </w:ins>
      <w:ins w:id="1387" w:author="Ryan Lemos" w:date="2019-09-28T11:47:00Z">
        <w:r>
          <w:t xml:space="preserve">. Ele foi pensado </w:t>
        </w:r>
        <w:r w:rsidR="00DE58F2">
          <w:t xml:space="preserve">pois acreditou-se que o aluno possa ter alguma dificuldade no momento de resolução da atividade, </w:t>
        </w:r>
        <w:r w:rsidR="00DE58F2">
          <w:lastRenderedPageBreak/>
          <w:t>por motivos técnicos ou não</w:t>
        </w:r>
      </w:ins>
      <w:ins w:id="1388" w:author="Ryan Lemos" w:date="2019-09-28T11:48:00Z">
        <w:r w:rsidR="00DE58F2">
          <w:t xml:space="preserve">. Então o professor tem a capacidade de deixá-lo repetir a atividade, reiniciando o resultado do aluno. </w:t>
        </w:r>
      </w:ins>
      <w:del w:id="1389" w:author="Ryan Lemos" w:date="2019-09-28T11:45:00Z">
        <w:r w:rsidR="00226055" w:rsidDel="00F7481A">
          <w:delText>Ainda é possível ao professor</w:delText>
        </w:r>
        <w:r w:rsidR="002C3568" w:rsidDel="00F7481A">
          <w:delText>,</w:delText>
        </w:r>
        <w:r w:rsidR="00226055" w:rsidDel="00F7481A">
          <w:delText xml:space="preserve"> por meio do botão roxo</w:delText>
        </w:r>
        <w:r w:rsidR="002C3568" w:rsidDel="00F7481A">
          <w:delText>,</w:delText>
        </w:r>
        <w:r w:rsidR="00226055" w:rsidDel="00F7481A">
          <w:delText xml:space="preserve"> com símbolo </w:delText>
        </w:r>
        <w:commentRangeStart w:id="1390"/>
        <w:r w:rsidR="00226055" w:rsidDel="00F7481A">
          <w:delText xml:space="preserve">i </w:delText>
        </w:r>
        <w:commentRangeEnd w:id="1390"/>
        <w:r w:rsidR="002C3568" w:rsidDel="00F7481A">
          <w:rPr>
            <w:rStyle w:val="Refdecomentrio"/>
          </w:rPr>
          <w:commentReference w:id="1390"/>
        </w:r>
        <w:r w:rsidR="00226055" w:rsidDel="00F7481A">
          <w:delText>(conforme</w:delText>
        </w:r>
        <w:r w:rsidR="001A76D7" w:rsidDel="00F7481A">
          <w:delText xml:space="preserve"> </w:delText>
        </w:r>
        <w:r w:rsidR="001A76D7" w:rsidDel="00F7481A">
          <w:fldChar w:fldCharType="begin"/>
        </w:r>
        <w:r w:rsidR="001A76D7" w:rsidDel="00F7481A">
          <w:delInstrText xml:space="preserve"> REF _Ref20053051 \h </w:delInstrText>
        </w:r>
        <w:r w:rsidR="001A76D7" w:rsidDel="00F7481A">
          <w:fldChar w:fldCharType="separate"/>
        </w:r>
      </w:del>
      <w:del w:id="1391" w:author="Ryan Lemos" w:date="2019-09-28T11:17:00Z">
        <w:r w:rsidR="001A76D7" w:rsidDel="00B70A30">
          <w:delText xml:space="preserve">Figura </w:delText>
        </w:r>
        <w:r w:rsidR="001A76D7" w:rsidDel="00B70A30">
          <w:rPr>
            <w:noProof/>
          </w:rPr>
          <w:delText>75</w:delText>
        </w:r>
      </w:del>
      <w:del w:id="1392" w:author="Ryan Lemos" w:date="2019-09-28T11:45:00Z">
        <w:r w:rsidR="001A76D7" w:rsidDel="00F7481A">
          <w:fldChar w:fldCharType="end"/>
        </w:r>
        <w:r w:rsidR="00226055" w:rsidDel="00F7481A">
          <w:delText xml:space="preserve">) receber a informação das notas dos alunos para aquela atividade. </w:delText>
        </w:r>
        <w:r w:rsidR="004F46AF" w:rsidDel="00F7481A">
          <w:delText xml:space="preserve">Além disso é através dessa tela que o professor será capaz de reiniciar uma atividade, caso necessário. </w:delText>
        </w:r>
      </w:del>
      <w:del w:id="1393" w:author="Ryan Lemos" w:date="2019-09-28T11:48:00Z">
        <w:r w:rsidR="004F46AF" w:rsidDel="00DE58F2">
          <w:delText>Por exemplo, houve um erro na hora do aluno responder a atividade, o professor então pode reiniciar a atividade, perdendo notas anteriores, e o aluno será capaz de fazer o exercício novamente.</w:delText>
        </w:r>
      </w:del>
    </w:p>
    <w:p w14:paraId="67C0BA00" w14:textId="77777777" w:rsidR="00921163" w:rsidRDefault="008F460B" w:rsidP="00596E44">
      <w:pPr>
        <w:ind w:firstLine="0"/>
        <w:jc w:val="center"/>
      </w:pPr>
      <w:r w:rsidRPr="008F460B">
        <w:rPr>
          <w:noProof/>
        </w:rPr>
        <w:t xml:space="preserve"> </w:t>
      </w:r>
    </w:p>
    <w:p w14:paraId="67AC6FF5" w14:textId="454CA075" w:rsidR="00921163" w:rsidRDefault="00921163" w:rsidP="00B70A30">
      <w:pPr>
        <w:pStyle w:val="Legenda"/>
        <w:keepNext/>
      </w:pPr>
      <w:bookmarkStart w:id="1394" w:name="_Ref20563578"/>
      <w:r>
        <w:t xml:space="preserve">Figura </w:t>
      </w:r>
      <w:fldSimple w:instr=" SEQ Figura \* ARABIC ">
        <w:ins w:id="1395" w:author="Ryan Lemos" w:date="2019-09-30T11:22:00Z">
          <w:r w:rsidR="0073158C">
            <w:rPr>
              <w:noProof/>
            </w:rPr>
            <w:t>105</w:t>
          </w:r>
        </w:ins>
        <w:del w:id="1396" w:author="Ryan Lemos" w:date="2019-09-28T11:17:00Z">
          <w:r w:rsidDel="00B70A30">
            <w:rPr>
              <w:noProof/>
            </w:rPr>
            <w:delText>77</w:delText>
          </w:r>
        </w:del>
      </w:fldSimple>
      <w:bookmarkEnd w:id="1394"/>
      <w:r>
        <w:t xml:space="preserve"> - Tela de resultados de uma atividade</w:t>
      </w:r>
    </w:p>
    <w:p w14:paraId="5FA696D6" w14:textId="0B94DB1D" w:rsidR="00226055" w:rsidRDefault="008F460B" w:rsidP="00596E44">
      <w:pPr>
        <w:ind w:firstLine="0"/>
        <w:jc w:val="center"/>
        <w:rPr>
          <w:ins w:id="1397" w:author="Ryan Lemos" w:date="2019-09-28T11:51:00Z"/>
        </w:rP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24B53498" w14:textId="64187C6A" w:rsidR="001B007E" w:rsidDel="00DE58F2" w:rsidRDefault="001B007E" w:rsidP="00DE58F2">
      <w:pPr>
        <w:ind w:firstLine="0"/>
        <w:rPr>
          <w:del w:id="1398" w:author="Ryan Lemos" w:date="2019-09-28T11:51:00Z"/>
        </w:rPr>
      </w:pPr>
    </w:p>
    <w:p w14:paraId="56AF6297" w14:textId="2AE97461" w:rsidR="001B007E" w:rsidDel="00DE58F2" w:rsidRDefault="00DE58F2" w:rsidP="00DE58F2">
      <w:pPr>
        <w:rPr>
          <w:del w:id="1399" w:author="Ryan Lemos" w:date="2019-09-28T11:51:00Z"/>
        </w:rPr>
      </w:pPr>
      <w:ins w:id="1400" w:author="Ryan Lemos" w:date="2019-09-28T11:51:00Z">
        <w:r>
          <w:t xml:space="preserve">Por padrão, o ambiente </w:t>
        </w:r>
      </w:ins>
      <w:ins w:id="1401" w:author="Ryan Lemos" w:date="2019-09-28T11:52:00Z">
        <w:r>
          <w:t>pontua</w:t>
        </w:r>
      </w:ins>
      <w:ins w:id="1402" w:author="Ryan Lemos" w:date="2019-09-28T11:51:00Z">
        <w:r>
          <w:t xml:space="preserve"> todas as</w:t>
        </w:r>
      </w:ins>
      <w:ins w:id="1403" w:author="Ryan Lemos" w:date="2019-09-28T11:52:00Z">
        <w:r>
          <w:t xml:space="preserve"> atividades em 100 (ou 100%). Divide-se então esse valor pela quantidade de questões para</w:t>
        </w:r>
      </w:ins>
      <w:ins w:id="1404" w:author="Ryan Lemos" w:date="2019-09-28T11:53:00Z">
        <w:r>
          <w:t xml:space="preserve"> identificar o valor de cada questão e pontuar o aluno conforme os acertos. Porém, o professor</w:t>
        </w:r>
      </w:ins>
      <w:ins w:id="1405" w:author="Ryan Lemos" w:date="2019-09-28T11:52:00Z">
        <w:r>
          <w:t xml:space="preserve"> </w:t>
        </w:r>
      </w:ins>
      <w:ins w:id="1406" w:author="Ryan Lemos" w:date="2019-09-28T11:54:00Z">
        <w:r>
          <w:t>é livre para alterar o valor de uma atividade, juntamente com o valor das suas questões. A estória que descreve</w:t>
        </w:r>
      </w:ins>
      <w:ins w:id="1407" w:author="Ryan Lemos" w:date="2019-09-28T11:55:00Z">
        <w:r>
          <w:t xml:space="preserve"> esse processo é explicitada no quadro x.</w:t>
        </w:r>
      </w:ins>
      <w:del w:id="1408" w:author="Ryan Lemos" w:date="2019-09-28T11:51:00Z">
        <w:r w:rsidR="001B007E" w:rsidRPr="00263FA0" w:rsidDel="00DE58F2">
          <w:rPr>
            <w:highlight w:val="magenta"/>
          </w:rPr>
          <w:delText>Escrever sobre a estória.</w:delText>
        </w:r>
      </w:del>
    </w:p>
    <w:p w14:paraId="4937E884" w14:textId="77777777" w:rsidR="00DE58F2" w:rsidRDefault="00DE58F2">
      <w:pPr>
        <w:rPr>
          <w:ins w:id="1409" w:author="Ryan Lemos" w:date="2019-09-28T11:51:00Z"/>
        </w:rPr>
      </w:pPr>
    </w:p>
    <w:p w14:paraId="42DE6F9D" w14:textId="7A3448E2" w:rsidR="00061602" w:rsidRDefault="00061602">
      <w:pPr>
        <w:pPrChange w:id="1410" w:author="Ryan Lemos" w:date="2019-09-28T11:51:00Z">
          <w:pPr>
            <w:ind w:firstLine="0"/>
            <w:jc w:val="center"/>
          </w:pPr>
        </w:pPrChange>
      </w:pPr>
    </w:p>
    <w:p w14:paraId="42DD1045" w14:textId="4584EEEA" w:rsidR="00FE4DD4" w:rsidRDefault="00FE4DD4" w:rsidP="00B70A30">
      <w:pPr>
        <w:pStyle w:val="Legenda"/>
      </w:pPr>
      <w:r>
        <w:t xml:space="preserve">Quadro </w:t>
      </w:r>
      <w:fldSimple w:instr=" SEQ Quadro \* ARABIC ">
        <w:ins w:id="1411" w:author="Ryan Lemos" w:date="2019-09-30T11:22:00Z">
          <w:r w:rsidR="0073158C">
            <w:rPr>
              <w:noProof/>
            </w:rPr>
            <w:t>35</w:t>
          </w:r>
        </w:ins>
        <w:del w:id="1412" w:author="Ryan Lemos" w:date="2019-09-28T11:40:00Z">
          <w:r w:rsidR="00B70A30" w:rsidDel="00F7481A">
            <w:rPr>
              <w:noProof/>
            </w:rPr>
            <w:delText>34</w:delText>
          </w:r>
        </w:del>
      </w:fldSimple>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rPr>
          <w:ins w:id="1413" w:author="Ryan Lemos" w:date="2019-09-28T11:54:00Z"/>
        </w:rPr>
      </w:pPr>
      <w:r>
        <w:t>Só será possível alterar a pontuação de uma atividade caso nenhum aluno a tenha iniciado.</w:t>
      </w:r>
    </w:p>
    <w:p w14:paraId="3AC0E326" w14:textId="69B398DE" w:rsidR="00DE58F2" w:rsidRDefault="00DE58F2">
      <w:pPr>
        <w:pStyle w:val="estrias"/>
        <w:numPr>
          <w:ilvl w:val="0"/>
          <w:numId w:val="24"/>
        </w:numPr>
        <w:rPr>
          <w:ins w:id="1414" w:author="Ryan Lemos" w:date="2019-09-28T11:55:00Z"/>
        </w:rPr>
      </w:pPr>
      <w:ins w:id="1415" w:author="Ryan Lemos" w:date="2019-09-28T11:54:00Z">
        <w:r>
          <w:t>Deve ser capaz de alterar a</w:t>
        </w:r>
      </w:ins>
      <w:ins w:id="1416" w:author="Ryan Lemos" w:date="2019-09-28T11:55:00Z">
        <w:r>
          <w:t xml:space="preserve"> pontuação de cada questão individualmente.</w:t>
        </w:r>
      </w:ins>
    </w:p>
    <w:p w14:paraId="29FC5A03" w14:textId="4E9E2243" w:rsidR="00DE58F2" w:rsidRPr="00061602" w:rsidRDefault="00DE58F2">
      <w:pPr>
        <w:pStyle w:val="estrias"/>
        <w:numPr>
          <w:ilvl w:val="0"/>
          <w:numId w:val="24"/>
        </w:numPr>
      </w:pPr>
      <w:ins w:id="1417" w:author="Ryan Lemos" w:date="2019-09-28T11:55:00Z">
        <w:r>
          <w:t>Deve ser capaz de definir uma pontuação e distribuir essa pontuação a todas as questões por igual.</w:t>
        </w:r>
      </w:ins>
    </w:p>
    <w:p w14:paraId="69906F46" w14:textId="77777777" w:rsidR="00061602" w:rsidRDefault="00061602" w:rsidP="00596E44"/>
    <w:p w14:paraId="27D7542C" w14:textId="6C416CBF" w:rsidR="006D241F" w:rsidRDefault="00DE58F2" w:rsidP="00596E44">
      <w:ins w:id="1418" w:author="Ryan Lemos" w:date="2019-09-28T11:56:00Z">
        <w:r>
          <w:t>A implementação dessa estória pode ser vista na</w:t>
        </w:r>
      </w:ins>
      <w:del w:id="1419" w:author="Ryan Lemos" w:date="2019-09-28T11:56:00Z">
        <w:r w:rsidR="006D241F" w:rsidDel="00DE58F2">
          <w:delText>A partir do botão laranja</w:delText>
        </w:r>
        <w:r w:rsidR="002C3568" w:rsidDel="00DE58F2">
          <w:delText>,</w:delText>
        </w:r>
        <w:r w:rsidR="006D241F" w:rsidDel="00DE58F2">
          <w:delText xml:space="preserve"> com símbolo de listagem</w:delText>
        </w:r>
        <w:r w:rsidR="002C3568" w:rsidDel="00DE58F2">
          <w:delText>,</w:delText>
        </w:r>
        <w:r w:rsidR="006D241F" w:rsidDel="00DE58F2">
          <w:delText xml:space="preserve"> conforme visto na</w:delText>
        </w:r>
        <w:r w:rsidR="001A76D7" w:rsidDel="00DE58F2">
          <w:delText xml:space="preserve"> </w:delText>
        </w:r>
        <w:r w:rsidR="001A76D7" w:rsidDel="00DE58F2">
          <w:fldChar w:fldCharType="begin"/>
        </w:r>
        <w:r w:rsidR="001A76D7" w:rsidDel="00DE58F2">
          <w:delInstrText xml:space="preserve"> REF _Ref20053051 \h </w:delInstrText>
        </w:r>
        <w:r w:rsidR="001A76D7" w:rsidDel="00DE58F2">
          <w:fldChar w:fldCharType="separate"/>
        </w:r>
      </w:del>
      <w:del w:id="1420" w:author="Ryan Lemos" w:date="2019-09-28T11:17:00Z">
        <w:r w:rsidR="001A76D7" w:rsidDel="00B70A30">
          <w:delText xml:space="preserve">Figura </w:delText>
        </w:r>
        <w:r w:rsidR="001A76D7" w:rsidDel="00B70A30">
          <w:rPr>
            <w:noProof/>
          </w:rPr>
          <w:delText>75</w:delText>
        </w:r>
      </w:del>
      <w:del w:id="1421" w:author="Ryan Lemos" w:date="2019-09-28T11:56:00Z">
        <w:r w:rsidR="001A76D7" w:rsidDel="00DE58F2">
          <w:fldChar w:fldCharType="end"/>
        </w:r>
        <w:r w:rsidR="006D241F" w:rsidDel="00DE58F2">
          <w:delText>, o professor pode definir a pontuação da atividade, e definir também quanto vale cada questão da atividade. A</w:delText>
        </w:r>
      </w:del>
      <w:r w:rsidR="006D241F">
        <w:t xml:space="preserve"> </w:t>
      </w:r>
      <w:r w:rsidR="001A76D7">
        <w:fldChar w:fldCharType="begin"/>
      </w:r>
      <w:r w:rsidR="001A76D7">
        <w:instrText xml:space="preserve"> REF _Ref20053157 \h </w:instrText>
      </w:r>
      <w:r w:rsidR="001A76D7">
        <w:fldChar w:fldCharType="separate"/>
      </w:r>
      <w:ins w:id="1422" w:author="Ryan Lemos" w:date="2019-09-30T11:22:00Z">
        <w:r w:rsidR="0073158C">
          <w:t xml:space="preserve">Figura </w:t>
        </w:r>
        <w:r w:rsidR="0073158C">
          <w:rPr>
            <w:noProof/>
          </w:rPr>
          <w:t>106</w:t>
        </w:r>
      </w:ins>
      <w:del w:id="1423" w:author="Ryan Lemos" w:date="2019-09-28T11:17:00Z">
        <w:r w:rsidR="001A76D7" w:rsidDel="00B70A30">
          <w:delText xml:space="preserve">Figura </w:delText>
        </w:r>
        <w:r w:rsidR="001A76D7" w:rsidDel="00B70A30">
          <w:rPr>
            <w:noProof/>
          </w:rPr>
          <w:delText>78</w:delText>
        </w:r>
      </w:del>
      <w:r w:rsidR="001A76D7">
        <w:fldChar w:fldCharType="end"/>
      </w:r>
      <w:del w:id="1424" w:author="Ryan Lemos" w:date="2019-09-28T11:56:00Z">
        <w:r w:rsidR="001A76D7" w:rsidDel="00DE58F2">
          <w:delText xml:space="preserve"> </w:delText>
        </w:r>
        <w:r w:rsidR="006D241F" w:rsidDel="00DE58F2">
          <w:delText>representa essa interação</w:delText>
        </w:r>
      </w:del>
      <w:del w:id="1425" w:author="Ryan Lemos" w:date="2019-09-28T11:57:00Z">
        <w:r w:rsidR="006D241F" w:rsidDel="00DE58F2">
          <w:delText>. Nela ainda é possível</w:delText>
        </w:r>
        <w:r w:rsidR="002C3568" w:rsidDel="00DE58F2">
          <w:delText>,</w:delText>
        </w:r>
        <w:r w:rsidR="006D241F" w:rsidDel="00DE58F2">
          <w:delText xml:space="preserve"> ao professor</w:delText>
        </w:r>
        <w:r w:rsidR="002C3568" w:rsidDel="00DE58F2">
          <w:delText>,</w:delText>
        </w:r>
        <w:r w:rsidR="006D241F" w:rsidDel="00DE58F2">
          <w:delText xml:space="preserve"> definir que todas as questões valham a mesma pontuação (caso não queira definir pontuações diferentes)</w:delText>
        </w:r>
      </w:del>
      <w:r w:rsidR="006D241F">
        <w:t>.</w:t>
      </w:r>
      <w:ins w:id="1426" w:author="Ryan Lemos" w:date="2019-09-28T11:57:00Z">
        <w:r>
          <w:t xml:space="preserve"> Nessa tela o professor tem a lista</w:t>
        </w:r>
      </w:ins>
      <w:del w:id="1427" w:author="Ryan Lemos" w:date="2019-09-28T11:57:00Z">
        <w:r w:rsidR="006D241F" w:rsidDel="00DE58F2">
          <w:delText xml:space="preserve"> Com isso</w:delText>
        </w:r>
        <w:r w:rsidR="002C3568" w:rsidDel="00DE58F2">
          <w:delText>,</w:delText>
        </w:r>
        <w:r w:rsidR="006D241F" w:rsidDel="00DE58F2">
          <w:delText xml:space="preserve"> o professor pode definir</w:delText>
        </w:r>
        <w:r w:rsidR="002C3568" w:rsidDel="00DE58F2">
          <w:delText>,</w:delText>
        </w:r>
        <w:r w:rsidR="006D241F" w:rsidDel="00DE58F2">
          <w:delText xml:space="preserve"> a seu critério</w:delText>
        </w:r>
        <w:r w:rsidR="002C3568" w:rsidDel="00DE58F2">
          <w:delText>,</w:delText>
        </w:r>
        <w:r w:rsidR="006D241F" w:rsidDel="00DE58F2">
          <w:delText xml:space="preserve"> como será distribuída a pontuação da ativida</w:delText>
        </w:r>
      </w:del>
      <w:ins w:id="1428" w:author="Ryan Lemos" w:date="2019-09-28T11:57:00Z">
        <w:r>
          <w:t xml:space="preserve"> de todas as questões da atividade, juntamente com o valor atual de cada questão</w:t>
        </w:r>
      </w:ins>
      <w:del w:id="1429" w:author="Ryan Lemos" w:date="2019-09-28T11:57:00Z">
        <w:r w:rsidR="006D241F" w:rsidDel="00DE58F2">
          <w:delText>de</w:delText>
        </w:r>
      </w:del>
      <w:r w:rsidR="006D241F">
        <w:t>.</w:t>
      </w:r>
      <w:ins w:id="1430" w:author="Ryan Lemos" w:date="2019-09-28T12:13:00Z">
        <w:r w:rsidR="0010790E">
          <w:t xml:space="preserve"> O </w:t>
        </w:r>
        <w:r w:rsidR="0010790E">
          <w:lastRenderedPageBreak/>
          <w:t>botão de salvar somente é lib</w:t>
        </w:r>
      </w:ins>
      <w:ins w:id="1431" w:author="Ryan Lemos" w:date="2019-09-28T12:14:00Z">
        <w:r w:rsidR="0010790E">
          <w:t>erado se a soma total das pontuações atribuídas for igual a pontuação da atividade.</w:t>
        </w:r>
      </w:ins>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4D9C7401" w:rsidR="00921163" w:rsidRDefault="00921163" w:rsidP="00B70A30">
      <w:pPr>
        <w:pStyle w:val="Legenda"/>
        <w:keepNext/>
      </w:pPr>
      <w:bookmarkStart w:id="1432" w:name="_Ref20053157"/>
      <w:r>
        <w:t xml:space="preserve">Figura </w:t>
      </w:r>
      <w:fldSimple w:instr=" SEQ Figura \* ARABIC ">
        <w:ins w:id="1433" w:author="Ryan Lemos" w:date="2019-09-30T11:22:00Z">
          <w:r w:rsidR="0073158C">
            <w:rPr>
              <w:noProof/>
            </w:rPr>
            <w:t>106</w:t>
          </w:r>
        </w:ins>
        <w:del w:id="1434" w:author="Ryan Lemos" w:date="2019-09-28T11:17:00Z">
          <w:r w:rsidDel="00B70A30">
            <w:rPr>
              <w:noProof/>
            </w:rPr>
            <w:delText>78</w:delText>
          </w:r>
        </w:del>
      </w:fldSimple>
      <w:bookmarkEnd w:id="1432"/>
      <w:r>
        <w:t xml:space="preserve"> - Tela de modificação de pontuação de uma atividade</w:t>
      </w:r>
    </w:p>
    <w:p w14:paraId="3C6E86FF" w14:textId="6E187ADB" w:rsidR="00226055" w:rsidRDefault="008F460B" w:rsidP="00A23065">
      <w:pPr>
        <w:ind w:firstLine="0"/>
        <w:jc w:val="center"/>
        <w:rPr>
          <w:ins w:id="1435" w:author="Ryan Lemos" w:date="2019-09-28T12:05:00Z"/>
        </w:rP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rPr>
          <w:ins w:id="1436" w:author="Ryan Lemos" w:date="2019-09-28T12:04:00Z"/>
        </w:rPr>
      </w:pPr>
    </w:p>
    <w:p w14:paraId="3C3DB2B3" w14:textId="1509454C" w:rsidR="00B341FA" w:rsidRDefault="00B341FA" w:rsidP="00B341FA">
      <w:pPr>
        <w:rPr>
          <w:ins w:id="1437" w:author="Ryan Lemos" w:date="2019-09-28T12:08:00Z"/>
        </w:rPr>
      </w:pPr>
      <w:ins w:id="1438" w:author="Ryan Lemos" w:date="2019-09-28T12:04:00Z">
        <w:r>
          <w:t xml:space="preserve">Caso o professor mude o valor da atividade, ele pode redistribuir o valor das questões por igual, através do botão mesma pontuação, ao clicar nesse botão o ambiente executa uma função </w:t>
        </w:r>
      </w:ins>
      <w:proofErr w:type="spellStart"/>
      <w:ins w:id="1439" w:author="Ryan Lemos" w:date="2019-09-28T12:06:00Z">
        <w:r>
          <w:t>TypeScript</w:t>
        </w:r>
      </w:ins>
      <w:proofErr w:type="spellEnd"/>
      <w:ins w:id="1440" w:author="Ryan Lemos" w:date="2019-09-28T12:12:00Z">
        <w:r w:rsidR="009B7A0F">
          <w:t>, co</w:t>
        </w:r>
      </w:ins>
      <w:ins w:id="1441" w:author="Ryan Lemos" w:date="2019-09-28T12:13:00Z">
        <w:r w:rsidR="009B7A0F">
          <w:t>nforme</w:t>
        </w:r>
      </w:ins>
      <w:ins w:id="1442" w:author="Ryan Lemos" w:date="2019-09-28T12:06:00Z">
        <w:r>
          <w:t xml:space="preserve"> </w:t>
        </w:r>
      </w:ins>
      <w:ins w:id="1443" w:author="Ryan Lemos" w:date="2019-09-28T12:12:00Z">
        <w:r w:rsidR="009B7A0F">
          <w:fldChar w:fldCharType="begin"/>
        </w:r>
        <w:r w:rsidR="009B7A0F">
          <w:instrText xml:space="preserve"> REF _Ref20565189 \h </w:instrText>
        </w:r>
      </w:ins>
      <w:r w:rsidR="009B7A0F">
        <w:fldChar w:fldCharType="separate"/>
      </w:r>
      <w:ins w:id="1444" w:author="Ryan Lemos" w:date="2019-09-30T11:22:00Z">
        <w:r w:rsidR="0073158C">
          <w:t xml:space="preserve">Figura </w:t>
        </w:r>
        <w:r w:rsidR="0073158C">
          <w:rPr>
            <w:noProof/>
          </w:rPr>
          <w:t>107</w:t>
        </w:r>
      </w:ins>
      <w:ins w:id="1445" w:author="Ryan Lemos" w:date="2019-09-28T12:12:00Z">
        <w:r w:rsidR="009B7A0F">
          <w:fldChar w:fldCharType="end"/>
        </w:r>
      </w:ins>
      <w:ins w:id="1446" w:author="Ryan Lemos" w:date="2019-09-28T12:04:00Z">
        <w:r>
          <w:t>. Essa função divide o valor total da atividade pela quantidade de questões</w:t>
        </w:r>
      </w:ins>
      <w:ins w:id="1447" w:author="Ryan Lemos" w:date="2019-09-28T12:05:00Z">
        <w:r>
          <w:t xml:space="preserve"> (linha</w:t>
        </w:r>
      </w:ins>
      <w:ins w:id="1448" w:author="Ryan Lemos" w:date="2019-09-28T12:06:00Z">
        <w:r>
          <w:t xml:space="preserve"> 224)</w:t>
        </w:r>
      </w:ins>
      <w:ins w:id="1449" w:author="Ryan Lemos" w:date="2019-09-28T12:04:00Z">
        <w:r>
          <w:t>, arredonda esse valor</w:t>
        </w:r>
      </w:ins>
      <w:ins w:id="1450" w:author="Ryan Lemos" w:date="2019-09-28T12:05:00Z">
        <w:r>
          <w:t xml:space="preserve"> em uma casa</w:t>
        </w:r>
      </w:ins>
      <w:ins w:id="1451" w:author="Ryan Lemos" w:date="2019-09-28T12:06:00Z">
        <w:r>
          <w:t xml:space="preserve"> (linha 225). Feito isso, per</w:t>
        </w:r>
      </w:ins>
      <w:ins w:id="1452" w:author="Ryan Lemos" w:date="2019-09-28T12:07:00Z">
        <w:r>
          <w:t>corre-se todos os valores do formulário do Angular relacionados a pontuação das questões (linha 231)</w:t>
        </w:r>
      </w:ins>
      <w:ins w:id="1453" w:author="Ryan Lemos" w:date="2019-09-28T12:08:00Z">
        <w:r w:rsidR="009B7A0F">
          <w:t xml:space="preserve"> por meio da função de </w:t>
        </w:r>
        <w:proofErr w:type="spellStart"/>
        <w:r w:rsidR="009B7A0F" w:rsidRPr="009B7A0F">
          <w:rPr>
            <w:i/>
            <w:iCs/>
            <w:rPrChange w:id="1454" w:author="Ryan Lemos" w:date="2019-09-28T12:08:00Z">
              <w:rPr/>
            </w:rPrChange>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9B7A0F">
          <w:rPr>
            <w:i/>
            <w:iCs/>
            <w:rPrChange w:id="1455" w:author="Ryan Lemos" w:date="2019-09-28T12:08:00Z">
              <w:rPr/>
            </w:rPrChange>
          </w:rPr>
          <w:t>forEach</w:t>
        </w:r>
        <w:proofErr w:type="spellEnd"/>
        <w:r w:rsidR="009B7A0F">
          <w:t>.</w:t>
        </w:r>
      </w:ins>
      <w:ins w:id="1456" w:author="Ryan Lemos" w:date="2019-09-28T12:07:00Z">
        <w:r>
          <w:t xml:space="preserve"> </w:t>
        </w:r>
      </w:ins>
      <w:ins w:id="1457" w:author="Ryan Lemos" w:date="2019-09-28T12:08:00Z">
        <w:r w:rsidR="009B7A0F">
          <w:t>A</w:t>
        </w:r>
      </w:ins>
      <w:ins w:id="1458" w:author="Ryan Lemos" w:date="2019-09-28T12:07:00Z">
        <w:r>
          <w:t xml:space="preserve"> cada iteração do loop</w:t>
        </w:r>
      </w:ins>
      <w:ins w:id="1459" w:author="Ryan Lemos" w:date="2019-09-28T12:08:00Z">
        <w:r w:rsidR="009B7A0F">
          <w:t xml:space="preserve"> calcula</w:t>
        </w:r>
      </w:ins>
      <w:ins w:id="1460" w:author="Ryan Lemos" w:date="2019-09-28T12:09:00Z">
        <w:r w:rsidR="009B7A0F">
          <w:t>-se o valor total atribuído as questões e o valor restante. Caso seja a última questão, em vez de receber o valor arredondado (gerado na linha 225), rec</w:t>
        </w:r>
      </w:ins>
      <w:ins w:id="1461" w:author="Ryan Lemos" w:date="2019-09-28T12:10:00Z">
        <w:r w:rsidR="009B7A0F">
          <w:t xml:space="preserve">ebe-se o valor restante. Isso evita </w:t>
        </w:r>
      </w:ins>
      <w:ins w:id="1462" w:author="Ryan Lemos" w:date="2019-09-28T12:11:00Z">
        <w:r w:rsidR="009B7A0F">
          <w:t>a possibilidade de</w:t>
        </w:r>
      </w:ins>
      <w:ins w:id="1463" w:author="Ryan Lemos" w:date="2019-09-28T12:10:00Z">
        <w:r w:rsidR="009B7A0F">
          <w:t xml:space="preserve"> </w:t>
        </w:r>
      </w:ins>
      <w:ins w:id="1464" w:author="Ryan Lemos" w:date="2019-09-28T12:11:00Z">
        <w:r w:rsidR="009B7A0F">
          <w:t xml:space="preserve">que </w:t>
        </w:r>
      </w:ins>
      <w:ins w:id="1465" w:author="Ryan Lemos" w:date="2019-09-28T12:10:00Z">
        <w:r w:rsidR="009B7A0F">
          <w:t>o valor total</w:t>
        </w:r>
      </w:ins>
      <w:ins w:id="1466" w:author="Ryan Lemos" w:date="2019-09-28T12:11:00Z">
        <w:r w:rsidR="009B7A0F">
          <w:t xml:space="preserve"> somado de todas as</w:t>
        </w:r>
      </w:ins>
      <w:ins w:id="1467" w:author="Ryan Lemos" w:date="2019-09-28T12:10:00Z">
        <w:r w:rsidR="009B7A0F">
          <w:t xml:space="preserve"> questões, uma vez que se arredonda, não atingir o valor da atividade.</w:t>
        </w:r>
      </w:ins>
    </w:p>
    <w:p w14:paraId="413C572B" w14:textId="77777777" w:rsidR="009B7A0F" w:rsidRDefault="009B7A0F">
      <w:pPr>
        <w:pPrChange w:id="1468" w:author="Ryan Lemos" w:date="2019-09-28T12:06:00Z">
          <w:pPr>
            <w:ind w:firstLine="0"/>
            <w:jc w:val="center"/>
          </w:pPr>
        </w:pPrChange>
      </w:pPr>
    </w:p>
    <w:p w14:paraId="073BBFFF" w14:textId="3CA66910" w:rsidR="009B7A0F" w:rsidRDefault="009B7A0F">
      <w:pPr>
        <w:pStyle w:val="Legenda"/>
        <w:keepNext/>
        <w:rPr>
          <w:ins w:id="1469" w:author="Ryan Lemos" w:date="2019-09-28T12:12:00Z"/>
        </w:rPr>
        <w:pPrChange w:id="1470" w:author="Ryan Lemos" w:date="2019-09-28T12:12:00Z">
          <w:pPr>
            <w:pStyle w:val="Legenda"/>
          </w:pPr>
        </w:pPrChange>
      </w:pPr>
      <w:bookmarkStart w:id="1471" w:name="_Ref20565189"/>
      <w:ins w:id="1472" w:author="Ryan Lemos" w:date="2019-09-28T12:12:00Z">
        <w:r>
          <w:lastRenderedPageBreak/>
          <w:t xml:space="preserve">Figura </w:t>
        </w:r>
        <w:r>
          <w:fldChar w:fldCharType="begin"/>
        </w:r>
        <w:r>
          <w:instrText xml:space="preserve"> SEQ Figura \* ARABIC </w:instrText>
        </w:r>
      </w:ins>
      <w:r>
        <w:fldChar w:fldCharType="separate"/>
      </w:r>
      <w:ins w:id="1473" w:author="Ryan Lemos" w:date="2019-09-30T11:22:00Z">
        <w:r w:rsidR="0073158C">
          <w:rPr>
            <w:noProof/>
          </w:rPr>
          <w:t>107</w:t>
        </w:r>
      </w:ins>
      <w:ins w:id="1474" w:author="Ryan Lemos" w:date="2019-09-28T12:12:00Z">
        <w:r>
          <w:fldChar w:fldCharType="end"/>
        </w:r>
        <w:bookmarkEnd w:id="1471"/>
        <w:r>
          <w:t xml:space="preserve"> - Função </w:t>
        </w:r>
        <w:proofErr w:type="spellStart"/>
        <w:r>
          <w:t>Typescript</w:t>
        </w:r>
        <w:proofErr w:type="spellEnd"/>
        <w:r>
          <w:t xml:space="preserve"> que gera o valor das questões</w:t>
        </w:r>
      </w:ins>
    </w:p>
    <w:p w14:paraId="19CB6FA0" w14:textId="1FF6A13D" w:rsidR="001B007E" w:rsidRDefault="00B341FA" w:rsidP="001B007E">
      <w:pPr>
        <w:ind w:firstLine="0"/>
        <w:jc w:val="center"/>
        <w:rPr>
          <w:ins w:id="1475" w:author="Ryan Lemos" w:date="2019-09-28T12:13:00Z"/>
        </w:rPr>
      </w:pPr>
      <w:ins w:id="1476" w:author="Ryan Lemos" w:date="2019-09-28T12:05:00Z">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363470"/>
                      </a:xfrm>
                      <a:prstGeom prst="rect">
                        <a:avLst/>
                      </a:prstGeom>
                    </pic:spPr>
                  </pic:pic>
                </a:graphicData>
              </a:graphic>
            </wp:inline>
          </w:drawing>
        </w:r>
      </w:ins>
    </w:p>
    <w:p w14:paraId="539461D3" w14:textId="77777777" w:rsidR="00F02953" w:rsidRDefault="00F02953" w:rsidP="001B007E">
      <w:pPr>
        <w:ind w:firstLine="0"/>
        <w:jc w:val="center"/>
      </w:pPr>
    </w:p>
    <w:p w14:paraId="28D6AE1E" w14:textId="77777777" w:rsidR="000320F6" w:rsidRDefault="001B007E" w:rsidP="005B582B">
      <w:pPr>
        <w:rPr>
          <w:ins w:id="1477" w:author="Ryan Lemos" w:date="2019-09-28T12:17:00Z"/>
        </w:rPr>
      </w:pPr>
      <w:del w:id="1478" w:author="Ryan Lemos" w:date="2019-09-28T12:15:00Z">
        <w:r w:rsidRPr="00263FA0" w:rsidDel="000320F6">
          <w:rPr>
            <w:highlight w:val="magenta"/>
          </w:rPr>
          <w:delText>Escrever sobre a estória.</w:delText>
        </w:r>
      </w:del>
      <w:ins w:id="1479" w:author="Ryan Lemos" w:date="2019-09-28T12:15:00Z">
        <w:r w:rsidR="000320F6">
          <w:t>O ambiente permite que as ques</w:t>
        </w:r>
      </w:ins>
      <w:ins w:id="1480" w:author="Ryan Lemos" w:date="2019-09-28T12:16:00Z">
        <w:r w:rsidR="000320F6">
          <w:t xml:space="preserve">tões resolvidas pelo aluno pelo ambiente sejam corrigidas pelo professor. Porém o professor pode aplicar uma atividade gerada no ambiente em sala. Quando </w:t>
        </w:r>
      </w:ins>
      <w:ins w:id="1481" w:author="Ryan Lemos" w:date="2019-09-28T12:17:00Z">
        <w:r w:rsidR="000320F6">
          <w:t>isso acontece o professor deve lançar manualmente a nota de cada aluno. A estória que define isso é vista no quadro x.</w:t>
        </w:r>
      </w:ins>
    </w:p>
    <w:p w14:paraId="2B5E6BF3" w14:textId="1CB00C5B" w:rsidR="000320F6" w:rsidRDefault="000320F6" w:rsidP="005B582B">
      <w:ins w:id="1482" w:author="Ryan Lemos" w:date="2019-09-28T12:16:00Z">
        <w:r>
          <w:t xml:space="preserve"> </w:t>
        </w:r>
      </w:ins>
    </w:p>
    <w:p w14:paraId="728214B5" w14:textId="2252C10C" w:rsidR="00061602" w:rsidRDefault="00FE4DD4" w:rsidP="00B70A30">
      <w:pPr>
        <w:pStyle w:val="Legenda"/>
      </w:pPr>
      <w:r>
        <w:t xml:space="preserve">Quadro </w:t>
      </w:r>
      <w:fldSimple w:instr=" SEQ Quadro \* ARABIC ">
        <w:ins w:id="1483" w:author="Ryan Lemos" w:date="2019-09-30T11:22:00Z">
          <w:r w:rsidR="0073158C">
            <w:rPr>
              <w:noProof/>
            </w:rPr>
            <w:t>36</w:t>
          </w:r>
        </w:ins>
        <w:del w:id="1484" w:author="Ryan Lemos" w:date="2019-09-28T11:40:00Z">
          <w:r w:rsidR="00B70A30" w:rsidDel="00F7481A">
            <w:rPr>
              <w:noProof/>
            </w:rPr>
            <w:delText>35</w:delText>
          </w:r>
        </w:del>
      </w:fldSimple>
      <w:r w:rsidRPr="002F7A73">
        <w:t xml:space="preserve"> - Estória de </w:t>
      </w:r>
      <w:r>
        <w:t>alteração de resultado</w:t>
      </w:r>
    </w:p>
    <w:p w14:paraId="2A61B679" w14:textId="1A6A2811" w:rsidR="00061602" w:rsidRDefault="00061602" w:rsidP="005B582B">
      <w:pPr>
        <w:pStyle w:val="estrias"/>
        <w:rPr>
          <w:ins w:id="1485" w:author="Ryan Lemos" w:date="2019-09-28T12:15:00Z"/>
        </w:rPr>
      </w:pPr>
      <w:r>
        <w:t xml:space="preserve">Como professor desejo </w:t>
      </w:r>
      <w:r w:rsidRPr="00C33B5F">
        <w:t>se</w:t>
      </w:r>
      <w:r>
        <w:t xml:space="preserve">r </w:t>
      </w:r>
      <w:r w:rsidRPr="00C33B5F">
        <w:t xml:space="preserve">capaz de alterar o resultado dos alunos </w:t>
      </w:r>
      <w:del w:id="1486" w:author="Ryan Lemos" w:date="2019-09-28T12:14:00Z">
        <w:r w:rsidRPr="00C33B5F" w:rsidDel="00B0502B">
          <w:delText>(caso o exercício for feito em sala).</w:delText>
        </w:r>
      </w:del>
      <w:ins w:id="1487" w:author="Ryan Lemos" w:date="2019-09-28T12:14:00Z">
        <w:r w:rsidR="00B0502B">
          <w:t>.</w:t>
        </w:r>
      </w:ins>
    </w:p>
    <w:p w14:paraId="758FC806" w14:textId="77777777" w:rsidR="00B0502B" w:rsidRDefault="00B0502B" w:rsidP="005B582B">
      <w:pPr>
        <w:pStyle w:val="estrias"/>
        <w:rPr>
          <w:ins w:id="1488" w:author="Ryan Lemos" w:date="2019-09-28T12:14:00Z"/>
        </w:rPr>
      </w:pPr>
    </w:p>
    <w:p w14:paraId="25B78C1D" w14:textId="27F982B2" w:rsidR="00B0502B" w:rsidRDefault="00B0502B" w:rsidP="005B582B">
      <w:pPr>
        <w:pStyle w:val="estrias"/>
        <w:rPr>
          <w:ins w:id="1489" w:author="Ryan Lemos" w:date="2019-09-28T12:15:00Z"/>
          <w:b/>
          <w:bCs/>
        </w:rPr>
      </w:pPr>
      <w:ins w:id="1490" w:author="Ryan Lemos" w:date="2019-09-28T12:14:00Z">
        <w:r w:rsidRPr="00B0502B">
          <w:rPr>
            <w:b/>
            <w:bCs/>
            <w:rPrChange w:id="1491" w:author="Ryan Lemos" w:date="2019-09-28T12:15:00Z">
              <w:rPr/>
            </w:rPrChange>
          </w:rPr>
          <w:t>Restrições da estória:</w:t>
        </w:r>
      </w:ins>
    </w:p>
    <w:p w14:paraId="2A17AB86" w14:textId="59D5D2F2" w:rsidR="00B0502B" w:rsidRPr="00B0502B" w:rsidRDefault="00B0502B">
      <w:pPr>
        <w:pStyle w:val="estrias"/>
        <w:numPr>
          <w:ilvl w:val="0"/>
          <w:numId w:val="30"/>
        </w:numPr>
        <w:pPrChange w:id="1492" w:author="Ryan Lemos" w:date="2019-09-28T12:15:00Z">
          <w:pPr>
            <w:pStyle w:val="estrias"/>
          </w:pPr>
        </w:pPrChange>
      </w:pPr>
      <w:ins w:id="1493" w:author="Ryan Lemos" w:date="2019-09-28T12:15:00Z">
        <w:r w:rsidRPr="00B0502B">
          <w:rPr>
            <w:rPrChange w:id="1494" w:author="Ryan Lemos" w:date="2019-09-28T12:15:00Z">
              <w:rPr>
                <w:b/>
                <w:bCs/>
              </w:rPr>
            </w:rPrChange>
          </w:rPr>
          <w:t>Somen</w:t>
        </w:r>
        <w:r>
          <w:t>te possível em questões realizadas em sala.</w:t>
        </w:r>
      </w:ins>
    </w:p>
    <w:p w14:paraId="773DADEA" w14:textId="77777777" w:rsidR="00A23065" w:rsidRDefault="00A23065" w:rsidP="00A23065"/>
    <w:p w14:paraId="1445DC93" w14:textId="0A0BCB9B" w:rsidR="00A23065" w:rsidDel="00884C11" w:rsidRDefault="00A23065" w:rsidP="00A23065">
      <w:pPr>
        <w:rPr>
          <w:del w:id="1495" w:author="Ryan Lemos" w:date="2019-09-28T12:19:00Z"/>
        </w:rPr>
      </w:pPr>
      <w:del w:id="1496" w:author="Ryan Lemos" w:date="2019-09-28T12:17:00Z">
        <w:r w:rsidDel="000320F6">
          <w:delText>Em caso de atividades realizadas em sala</w:delText>
        </w:r>
        <w:r w:rsidR="002C3568" w:rsidDel="000320F6">
          <w:delText>,</w:delText>
        </w:r>
        <w:r w:rsidDel="000320F6">
          <w:delText xml:space="preserve"> o professor pode alterar a nota do aluno por meio do botão azul</w:delText>
        </w:r>
        <w:r w:rsidR="002C3568" w:rsidDel="000320F6">
          <w:delText>,</w:delText>
        </w:r>
        <w:r w:rsidDel="000320F6">
          <w:delText xml:space="preserve"> com ícone de prancheta</w:delText>
        </w:r>
        <w:r w:rsidR="002C3568" w:rsidDel="000320F6">
          <w:delText>,</w:delText>
        </w:r>
        <w:r w:rsidDel="000320F6">
          <w:delText xml:space="preserve"> conforme visto na</w:delText>
        </w:r>
        <w:r w:rsidR="001A76D7" w:rsidDel="000320F6">
          <w:delText xml:space="preserve"> </w:delText>
        </w:r>
        <w:r w:rsidR="001A76D7" w:rsidDel="000320F6">
          <w:fldChar w:fldCharType="begin"/>
        </w:r>
        <w:r w:rsidR="001A76D7" w:rsidDel="000320F6">
          <w:delInstrText xml:space="preserve"> REF _Ref20053051 \h </w:delInstrText>
        </w:r>
        <w:r w:rsidR="001A76D7" w:rsidDel="000320F6">
          <w:fldChar w:fldCharType="separate"/>
        </w:r>
      </w:del>
      <w:del w:id="1497" w:author="Ryan Lemos" w:date="2019-09-28T11:17:00Z">
        <w:r w:rsidR="001A76D7" w:rsidDel="00B70A30">
          <w:delText xml:space="preserve">Figura </w:delText>
        </w:r>
        <w:r w:rsidR="001A76D7" w:rsidDel="00B70A30">
          <w:rPr>
            <w:noProof/>
          </w:rPr>
          <w:delText>75</w:delText>
        </w:r>
      </w:del>
      <w:del w:id="1498" w:author="Ryan Lemos" w:date="2019-09-28T12:17:00Z">
        <w:r w:rsidR="001A76D7" w:rsidDel="000320F6">
          <w:fldChar w:fldCharType="end"/>
        </w:r>
        <w:r w:rsidR="002C3568" w:rsidDel="000320F6">
          <w:delText>.</w:delText>
        </w:r>
        <w:r w:rsidDel="000320F6">
          <w:delText xml:space="preserve"> </w:delText>
        </w:r>
        <w:r w:rsidR="002C3568" w:rsidDel="000320F6">
          <w:delText xml:space="preserve">Ao </w:delText>
        </w:r>
        <w:r w:rsidDel="000320F6">
          <w:delText>clicar</w:delText>
        </w:r>
        <w:r w:rsidR="002C3568" w:rsidDel="000320F6">
          <w:delText xml:space="preserve"> no ícone,</w:delText>
        </w:r>
        <w:r w:rsidDel="000320F6">
          <w:delText xml:space="preserve"> surge uma tela contendo os nomes dos alunos</w:delText>
        </w:r>
        <w:r w:rsidR="002C3568" w:rsidDel="000320F6">
          <w:delText>,</w:delText>
        </w:r>
        <w:r w:rsidDel="000320F6">
          <w:delText xml:space="preserve"> juntamente com o seu resultado</w:delText>
        </w:r>
        <w:r w:rsidR="002C3568" w:rsidDel="000320F6">
          <w:delText>,</w:delText>
        </w:r>
        <w:r w:rsidDel="000320F6">
          <w:delText xml:space="preserve"> para aquela atividade</w:delText>
        </w:r>
        <w:r w:rsidR="002C3568" w:rsidDel="000320F6">
          <w:delText>,</w:delText>
        </w:r>
        <w:r w:rsidDel="000320F6">
          <w:delText xml:space="preserve"> conforme explicitado na</w:delText>
        </w:r>
      </w:del>
      <w:ins w:id="1499" w:author="Ryan Lemos" w:date="2019-09-28T12:17:00Z">
        <w:r w:rsidR="000320F6">
          <w:t>A</w:t>
        </w:r>
      </w:ins>
      <w:r w:rsidR="001A76D7">
        <w:t xml:space="preserve"> </w:t>
      </w:r>
      <w:r w:rsidR="001A76D7">
        <w:fldChar w:fldCharType="begin"/>
      </w:r>
      <w:r w:rsidR="001A76D7">
        <w:instrText xml:space="preserve"> REF _Ref20053204 \h </w:instrText>
      </w:r>
      <w:r w:rsidR="001A76D7">
        <w:fldChar w:fldCharType="separate"/>
      </w:r>
      <w:ins w:id="1500" w:author="Ryan Lemos" w:date="2019-09-30T11:22:00Z">
        <w:r w:rsidR="0073158C">
          <w:t xml:space="preserve">Figura </w:t>
        </w:r>
        <w:r w:rsidR="0073158C">
          <w:rPr>
            <w:noProof/>
          </w:rPr>
          <w:t>108</w:t>
        </w:r>
      </w:ins>
      <w:del w:id="1501" w:author="Ryan Lemos" w:date="2019-09-28T11:17:00Z">
        <w:r w:rsidR="001A76D7" w:rsidDel="00B70A30">
          <w:delText xml:space="preserve">Figura </w:delText>
        </w:r>
        <w:r w:rsidR="001A76D7" w:rsidDel="00B70A30">
          <w:rPr>
            <w:noProof/>
          </w:rPr>
          <w:delText>79</w:delText>
        </w:r>
      </w:del>
      <w:r w:rsidR="001A76D7">
        <w:fldChar w:fldCharType="end"/>
      </w:r>
      <w:ins w:id="1502" w:author="Ryan Lemos" w:date="2019-09-28T12:18:00Z">
        <w:r w:rsidR="000320F6">
          <w:t xml:space="preserve"> demonstra a implementação dessa estória</w:t>
        </w:r>
        <w:r w:rsidR="00884C11">
          <w:t>. Nessa tela o professor tem a lista de todos os alunos da turma e pode enviar a pontuação de um ou mais alunos, bastando preencher o campo de</w:t>
        </w:r>
      </w:ins>
      <w:ins w:id="1503" w:author="Ryan Lemos" w:date="2019-09-28T12:19:00Z">
        <w:r w:rsidR="00884C11">
          <w:t xml:space="preserve"> resultado a frente do nome do aluno desejado</w:t>
        </w:r>
      </w:ins>
      <w:r>
        <w:t>.</w:t>
      </w:r>
    </w:p>
    <w:p w14:paraId="572BC2E6" w14:textId="77777777" w:rsidR="00A23065" w:rsidRDefault="00A23065"/>
    <w:p w14:paraId="29B49347" w14:textId="77777777" w:rsidR="00921163" w:rsidRDefault="008F460B" w:rsidP="00A23065">
      <w:pPr>
        <w:ind w:firstLine="0"/>
        <w:jc w:val="center"/>
      </w:pPr>
      <w:r w:rsidRPr="008F460B">
        <w:rPr>
          <w:noProof/>
        </w:rPr>
        <w:t xml:space="preserve"> </w:t>
      </w:r>
    </w:p>
    <w:p w14:paraId="0F82E6F5" w14:textId="34AE3624" w:rsidR="00921163" w:rsidRDefault="00921163" w:rsidP="00B70A30">
      <w:pPr>
        <w:pStyle w:val="Legenda"/>
        <w:keepNext/>
      </w:pPr>
      <w:bookmarkStart w:id="1504" w:name="_Ref20053204"/>
      <w:r>
        <w:lastRenderedPageBreak/>
        <w:t xml:space="preserve">Figura </w:t>
      </w:r>
      <w:fldSimple w:instr=" SEQ Figura \* ARABIC ">
        <w:ins w:id="1505" w:author="Ryan Lemos" w:date="2019-09-30T11:22:00Z">
          <w:r w:rsidR="0073158C">
            <w:rPr>
              <w:noProof/>
            </w:rPr>
            <w:t>108</w:t>
          </w:r>
        </w:ins>
        <w:del w:id="1506" w:author="Ryan Lemos" w:date="2019-09-28T11:17:00Z">
          <w:r w:rsidDel="00B70A30">
            <w:rPr>
              <w:noProof/>
            </w:rPr>
            <w:delText>79</w:delText>
          </w:r>
        </w:del>
      </w:fldSimple>
      <w:bookmarkEnd w:id="1504"/>
      <w:r>
        <w:t xml:space="preserve"> - Tela de alteração de resultados de uma atividade</w:t>
      </w:r>
    </w:p>
    <w:p w14:paraId="44E0E70B" w14:textId="57F9EAE1" w:rsidR="00226055" w:rsidDel="00053BDA" w:rsidRDefault="008F460B" w:rsidP="00A23065">
      <w:pPr>
        <w:ind w:firstLine="0"/>
        <w:jc w:val="center"/>
        <w:rPr>
          <w:del w:id="1507" w:author="Ryan Lemos" w:date="2019-09-28T12:21:00Z"/>
        </w:rP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13301" cy="3081171"/>
                    </a:xfrm>
                    <a:prstGeom prst="rect">
                      <a:avLst/>
                    </a:prstGeom>
                  </pic:spPr>
                </pic:pic>
              </a:graphicData>
            </a:graphic>
          </wp:inline>
        </w:drawing>
      </w:r>
    </w:p>
    <w:p w14:paraId="56FC2FDB" w14:textId="77777777" w:rsidR="001B007E" w:rsidDel="00053BDA" w:rsidRDefault="001B007E" w:rsidP="001B007E">
      <w:pPr>
        <w:ind w:firstLine="0"/>
        <w:jc w:val="center"/>
        <w:rPr>
          <w:del w:id="1508" w:author="Ryan Lemos" w:date="2019-09-28T12:21:00Z"/>
        </w:rPr>
      </w:pPr>
    </w:p>
    <w:p w14:paraId="2EBB0003" w14:textId="3F0F7E67" w:rsidR="001B007E" w:rsidDel="00053BDA" w:rsidRDefault="001B007E">
      <w:pPr>
        <w:ind w:firstLine="0"/>
        <w:rPr>
          <w:del w:id="1509" w:author="Ryan Lemos" w:date="2019-09-28T12:21:00Z"/>
        </w:rPr>
        <w:pPrChange w:id="1510" w:author="Ryan Lemos" w:date="2019-09-28T12:21:00Z">
          <w:pPr/>
        </w:pPrChange>
      </w:pPr>
      <w:del w:id="1511" w:author="Ryan Lemos" w:date="2019-09-28T12:21:00Z">
        <w:r w:rsidRPr="00263FA0" w:rsidDel="00053BDA">
          <w:rPr>
            <w:highlight w:val="magenta"/>
          </w:rPr>
          <w:delText>Escrever sobre a estória.</w:delText>
        </w:r>
      </w:del>
    </w:p>
    <w:p w14:paraId="133F279B" w14:textId="2F07545F" w:rsidR="00053BDA" w:rsidRDefault="00053BDA">
      <w:pPr>
        <w:ind w:firstLine="0"/>
        <w:jc w:val="center"/>
        <w:rPr>
          <w:ins w:id="1512" w:author="Ryan Lemos" w:date="2019-09-28T12:21:00Z"/>
        </w:rPr>
        <w:pPrChange w:id="1513" w:author="Ryan Lemos" w:date="2019-09-28T12:21:00Z">
          <w:pPr/>
        </w:pPrChange>
      </w:pPr>
    </w:p>
    <w:p w14:paraId="473C95EF" w14:textId="50711494" w:rsidR="00053BDA" w:rsidRDefault="00053BDA" w:rsidP="00053BDA">
      <w:pPr>
        <w:rPr>
          <w:ins w:id="1514" w:author="Ryan Lemos" w:date="2019-09-28T12:21:00Z"/>
        </w:rPr>
      </w:pPr>
    </w:p>
    <w:p w14:paraId="1D2F3F78" w14:textId="101A306A" w:rsidR="00053BDA" w:rsidRDefault="00053BDA" w:rsidP="00053BDA">
      <w:pPr>
        <w:rPr>
          <w:ins w:id="1515" w:author="Ryan Lemos" w:date="2019-09-28T12:23:00Z"/>
        </w:rPr>
      </w:pPr>
      <w:ins w:id="1516" w:author="Ryan Lemos" w:date="2019-09-28T12:21:00Z">
        <w:r>
          <w:t>No ambiente é possível ao professor gerar um documento PDF de uma atividade de duas maneiras</w:t>
        </w:r>
      </w:ins>
      <w:ins w:id="1517" w:author="Ryan Lemos" w:date="2019-09-28T12:22:00Z">
        <w:r>
          <w:t>.</w:t>
        </w:r>
      </w:ins>
      <w:ins w:id="1518" w:author="Ryan Lemos" w:date="2019-09-28T12:21:00Z">
        <w:r>
          <w:t xml:space="preserve"> </w:t>
        </w:r>
      </w:ins>
      <w:ins w:id="1519" w:author="Ryan Lemos" w:date="2019-09-28T12:22:00Z">
        <w:r>
          <w:t>A</w:t>
        </w:r>
      </w:ins>
      <w:ins w:id="1520" w:author="Ryan Lemos" w:date="2019-09-28T12:21:00Z">
        <w:r>
          <w:t xml:space="preserve"> primeira confor</w:t>
        </w:r>
      </w:ins>
      <w:ins w:id="1521" w:author="Ryan Lemos" w:date="2019-09-28T12:22:00Z">
        <w:r>
          <w:t>me visto na seção x, com cabeçalho em branco, as questões organizadas conforme salvas no banco e com um gabarito das questões. E a segunda de</w:t>
        </w:r>
      </w:ins>
      <w:ins w:id="1522" w:author="Ryan Lemos" w:date="2019-09-28T12:23:00Z">
        <w:r>
          <w:t xml:space="preserve"> maneira personalizada para cada aluno, contendo cabeçalho com nome do aluno, questões e alternativas distribuídas de maneira aleatória para cada al</w:t>
        </w:r>
      </w:ins>
      <w:ins w:id="1523" w:author="Ryan Lemos" w:date="2019-09-28T12:24:00Z">
        <w:r>
          <w:t>uno e um gabarito específico para cada aluno. A diferença entre as duas é que a segunda deve ser feita a</w:t>
        </w:r>
      </w:ins>
      <w:ins w:id="1524" w:author="Ryan Lemos" w:date="2019-09-28T12:25:00Z">
        <w:r>
          <w:t>través do gerenciamento das turmas, em uma atividade associada a uma turma.</w:t>
        </w:r>
      </w:ins>
      <w:ins w:id="1525" w:author="Ryan Lemos" w:date="2019-09-28T12:24:00Z">
        <w:r>
          <w:t xml:space="preserve"> A estória que define </w:t>
        </w:r>
      </w:ins>
      <w:ins w:id="1526" w:author="Ryan Lemos" w:date="2019-09-28T12:25:00Z">
        <w:r>
          <w:t>isso é vista no quadro x.</w:t>
        </w:r>
      </w:ins>
    </w:p>
    <w:p w14:paraId="7599F242" w14:textId="7AE801F0" w:rsidR="00053BDA" w:rsidRDefault="00053BDA">
      <w:pPr>
        <w:rPr>
          <w:ins w:id="1527" w:author="Ryan Lemos" w:date="2019-09-28T12:21:00Z"/>
        </w:rPr>
        <w:pPrChange w:id="1528" w:author="Ryan Lemos" w:date="2019-09-28T12:21:00Z">
          <w:pPr>
            <w:pStyle w:val="Legenda"/>
          </w:pPr>
        </w:pPrChange>
      </w:pPr>
    </w:p>
    <w:p w14:paraId="399096D3" w14:textId="55A9FA4A" w:rsidR="00061602" w:rsidRDefault="00FE4DD4" w:rsidP="00B70A30">
      <w:pPr>
        <w:pStyle w:val="Legenda"/>
      </w:pPr>
      <w:r>
        <w:t xml:space="preserve">Quadro </w:t>
      </w:r>
      <w:fldSimple w:instr=" SEQ Quadro \* ARABIC ">
        <w:ins w:id="1529" w:author="Ryan Lemos" w:date="2019-09-30T11:22:00Z">
          <w:r w:rsidR="0073158C">
            <w:rPr>
              <w:noProof/>
            </w:rPr>
            <w:t>37</w:t>
          </w:r>
        </w:ins>
        <w:del w:id="1530" w:author="Ryan Lemos" w:date="2019-09-28T11:40:00Z">
          <w:r w:rsidR="00B70A30" w:rsidDel="00F7481A">
            <w:rPr>
              <w:noProof/>
            </w:rPr>
            <w:delText>36</w:delText>
          </w:r>
        </w:del>
      </w:fldSimple>
      <w:r w:rsidRPr="00FA2724">
        <w:t xml:space="preserve"> - Estória de </w:t>
      </w:r>
      <w:r>
        <w:t>impressão personalizada</w:t>
      </w:r>
    </w:p>
    <w:p w14:paraId="70D11A09" w14:textId="77777777" w:rsidR="00053BDA" w:rsidRDefault="002635CF" w:rsidP="005B582B">
      <w:pPr>
        <w:pStyle w:val="estrias"/>
        <w:rPr>
          <w:ins w:id="1531" w:author="Ryan Lemos" w:date="2019-09-28T12:26:00Z"/>
        </w:rPr>
      </w:pPr>
      <w:r>
        <w:t>Como professor desejo ser</w:t>
      </w:r>
      <w:r w:rsidR="00061602">
        <w:t xml:space="preserve"> capaz de </w:t>
      </w:r>
      <w:del w:id="1532" w:author="Ryan Lemos" w:date="2019-09-28T12:25:00Z">
        <w:r w:rsidR="00061602" w:rsidDel="00053BDA">
          <w:delText xml:space="preserve">imprimir </w:delText>
        </w:r>
      </w:del>
      <w:ins w:id="1533" w:author="Ryan Lemos" w:date="2019-09-28T12:25:00Z">
        <w:r w:rsidR="00053BDA">
          <w:t>gerar um documento PDF de uma</w:t>
        </w:r>
      </w:ins>
      <w:del w:id="1534" w:author="Ryan Lemos" w:date="2019-09-28T12:25:00Z">
        <w:r w:rsidR="00061602" w:rsidDel="00053BDA">
          <w:delText>a</w:delText>
        </w:r>
      </w:del>
      <w:r w:rsidR="00061602">
        <w:t xml:space="preserve"> </w:t>
      </w:r>
      <w:del w:id="1535" w:author="Ryan Lemos" w:date="2019-09-28T12:25:00Z">
        <w:r w:rsidR="00061602" w:rsidDel="00053BDA">
          <w:delText>atividade</w:delText>
        </w:r>
      </w:del>
      <w:ins w:id="1536" w:author="Ryan Lemos" w:date="2019-09-28T12:25:00Z">
        <w:r w:rsidR="00053BDA">
          <w:t>atividade associada a uma turma.</w:t>
        </w:r>
      </w:ins>
      <w:del w:id="1537" w:author="Ryan Lemos" w:date="2019-09-28T12:26:00Z">
        <w:r w:rsidR="00061602" w:rsidDel="00053BDA">
          <w:delText xml:space="preserve"> de maneira personalizada para cada aluno</w:delText>
        </w:r>
      </w:del>
    </w:p>
    <w:p w14:paraId="6960D98B" w14:textId="77777777" w:rsidR="00053BDA" w:rsidRDefault="00053BDA" w:rsidP="005B582B">
      <w:pPr>
        <w:pStyle w:val="estrias"/>
        <w:rPr>
          <w:ins w:id="1538" w:author="Ryan Lemos" w:date="2019-09-28T12:26:00Z"/>
        </w:rPr>
      </w:pPr>
      <w:ins w:id="1539" w:author="Ryan Lemos" w:date="2019-09-28T12:26:00Z">
        <w:r>
          <w:t>Restrições da estória:</w:t>
        </w:r>
      </w:ins>
    </w:p>
    <w:p w14:paraId="06FF530D" w14:textId="5DBF7221" w:rsidR="00053BDA" w:rsidRDefault="00053BDA" w:rsidP="00053BDA">
      <w:pPr>
        <w:pStyle w:val="estrias"/>
        <w:numPr>
          <w:ilvl w:val="0"/>
          <w:numId w:val="30"/>
        </w:numPr>
        <w:rPr>
          <w:ins w:id="1540" w:author="Ryan Lemos" w:date="2019-09-28T12:27:00Z"/>
        </w:rPr>
      </w:pPr>
      <w:ins w:id="1541" w:author="Ryan Lemos" w:date="2019-09-28T12:26:00Z">
        <w:r>
          <w:t>O cabeçalho deve conter os dados do aluno.</w:t>
        </w:r>
      </w:ins>
    </w:p>
    <w:p w14:paraId="148A3AA0" w14:textId="51CE3EE0" w:rsidR="00053BDA" w:rsidRDefault="00053BDA">
      <w:pPr>
        <w:pStyle w:val="estrias"/>
        <w:numPr>
          <w:ilvl w:val="0"/>
          <w:numId w:val="30"/>
        </w:numPr>
        <w:rPr>
          <w:ins w:id="1542" w:author="Ryan Lemos" w:date="2019-09-28T12:26:00Z"/>
        </w:rPr>
      </w:pPr>
      <w:ins w:id="1543" w:author="Ryan Lemos" w:date="2019-09-28T12:27:00Z">
        <w:r>
          <w:t>A ordem das questões e alternativas devem ser geradas de maneira aleatória para cada aluno.</w:t>
        </w:r>
      </w:ins>
    </w:p>
    <w:p w14:paraId="5F1984D4" w14:textId="1335836B" w:rsidR="00061602" w:rsidRDefault="00053BDA" w:rsidP="00053BDA">
      <w:pPr>
        <w:pStyle w:val="estrias"/>
        <w:numPr>
          <w:ilvl w:val="0"/>
          <w:numId w:val="30"/>
        </w:numPr>
        <w:rPr>
          <w:ins w:id="1544" w:author="Ryan Lemos" w:date="2019-09-28T12:26:00Z"/>
        </w:rPr>
      </w:pPr>
      <w:ins w:id="1545" w:author="Ryan Lemos" w:date="2019-09-28T12:26:00Z">
        <w:r>
          <w:t>O gabarito deve ser específico para cada aluno.</w:t>
        </w:r>
      </w:ins>
      <w:del w:id="1546" w:author="Ryan Lemos" w:date="2019-09-28T12:26:00Z">
        <w:r w:rsidR="00061602" w:rsidDel="00053BDA">
          <w:delText>.</w:delText>
        </w:r>
      </w:del>
    </w:p>
    <w:p w14:paraId="726120D5" w14:textId="799B8161" w:rsidR="00053BDA" w:rsidDel="00053BDA" w:rsidRDefault="00053BDA">
      <w:pPr>
        <w:pStyle w:val="estrias"/>
        <w:numPr>
          <w:ilvl w:val="0"/>
          <w:numId w:val="30"/>
        </w:numPr>
        <w:rPr>
          <w:del w:id="1547" w:author="Ryan Lemos" w:date="2019-09-28T12:27:00Z"/>
        </w:rPr>
        <w:pPrChange w:id="1548" w:author="Ryan Lemos" w:date="2019-09-28T12:26:00Z">
          <w:pPr>
            <w:pStyle w:val="estrias"/>
          </w:pPr>
        </w:pPrChange>
      </w:pPr>
    </w:p>
    <w:p w14:paraId="491673DA" w14:textId="77777777" w:rsidR="001F718F" w:rsidRDefault="001F718F" w:rsidP="00A23065">
      <w:pPr>
        <w:ind w:firstLine="0"/>
        <w:jc w:val="center"/>
      </w:pPr>
    </w:p>
    <w:p w14:paraId="030C63A5" w14:textId="1C6EC658" w:rsidR="002C3A9E" w:rsidRDefault="00A23065" w:rsidP="00112BFA">
      <w:pPr>
        <w:rPr>
          <w:ins w:id="1549" w:author="Ryan Lemos" w:date="2019-09-28T13:11:00Z"/>
        </w:rPr>
      </w:pPr>
      <w:del w:id="1550" w:author="Ryan Lemos" w:date="2019-09-28T12:43:00Z">
        <w:r w:rsidDel="007D44E2">
          <w:delText>Ainda é possível</w:delText>
        </w:r>
        <w:r w:rsidR="002C3568" w:rsidDel="007D44E2">
          <w:delText>,</w:delText>
        </w:r>
        <w:r w:rsidDel="007D44E2">
          <w:delText xml:space="preserve"> ao professor</w:delText>
        </w:r>
        <w:r w:rsidR="002C3568" w:rsidDel="007D44E2">
          <w:delText>,</w:delText>
        </w:r>
        <w:r w:rsidDel="007D44E2">
          <w:delText xml:space="preserve"> uma impressão personalizada das atividades que serão feitas em sala, por meio do botão com símbolo de </w:delText>
        </w:r>
        <w:r w:rsidR="001A76D7" w:rsidDel="007D44E2">
          <w:delText>PDF</w:delText>
        </w:r>
        <w:r w:rsidR="002C3568" w:rsidDel="007D44E2">
          <w:delText>,</w:delText>
        </w:r>
        <w:r w:rsidDel="007D44E2">
          <w:delText xml:space="preserve"> como visto na</w:delText>
        </w:r>
        <w:r w:rsidR="001A76D7" w:rsidDel="007D44E2">
          <w:delText xml:space="preserve"> </w:delText>
        </w:r>
        <w:r w:rsidR="001A76D7" w:rsidDel="007D44E2">
          <w:fldChar w:fldCharType="begin"/>
        </w:r>
        <w:r w:rsidR="001A76D7" w:rsidDel="007D44E2">
          <w:delInstrText xml:space="preserve"> REF _Ref20053051 \h </w:delInstrText>
        </w:r>
        <w:r w:rsidR="001A76D7" w:rsidDel="007D44E2">
          <w:fldChar w:fldCharType="separate"/>
        </w:r>
      </w:del>
      <w:del w:id="1551" w:author="Ryan Lemos" w:date="2019-09-28T11:17:00Z">
        <w:r w:rsidR="001A76D7" w:rsidDel="00B70A30">
          <w:delText xml:space="preserve">Figura </w:delText>
        </w:r>
        <w:r w:rsidR="001A76D7" w:rsidDel="00B70A30">
          <w:rPr>
            <w:noProof/>
          </w:rPr>
          <w:delText>75</w:delText>
        </w:r>
      </w:del>
      <w:del w:id="1552" w:author="Ryan Lemos" w:date="2019-09-28T12:43:00Z">
        <w:r w:rsidR="001A76D7" w:rsidDel="007D44E2">
          <w:fldChar w:fldCharType="end"/>
        </w:r>
        <w:r w:rsidDel="007D44E2">
          <w:delText xml:space="preserve">. </w:delText>
        </w:r>
      </w:del>
      <w:r>
        <w:t xml:space="preserve">Essa </w:t>
      </w:r>
      <w:del w:id="1553" w:author="Ryan Lemos" w:date="2019-09-28T12:43:00Z">
        <w:r w:rsidDel="007D44E2">
          <w:delText xml:space="preserve">impressão </w:delText>
        </w:r>
      </w:del>
      <w:ins w:id="1554" w:author="Ryan Lemos" w:date="2019-09-28T12:43:00Z">
        <w:r w:rsidR="007D44E2">
          <w:t xml:space="preserve">interação </w:t>
        </w:r>
      </w:ins>
      <w:r>
        <w:t>gera um arquivo em formato PDF</w:t>
      </w:r>
      <w:r w:rsidR="002C3568">
        <w:t>,</w:t>
      </w:r>
      <w:r>
        <w:t xml:space="preserve"> </w:t>
      </w:r>
      <w:r w:rsidR="002C3A9E">
        <w:t xml:space="preserve">contendo os dados de cada aluno. </w:t>
      </w:r>
      <w:ins w:id="1555" w:author="Ryan Lemos" w:date="2019-09-28T12:44:00Z">
        <w:r w:rsidR="00112BFA">
          <w:t>O docu</w:t>
        </w:r>
      </w:ins>
      <w:ins w:id="1556" w:author="Ryan Lemos" w:date="2019-09-28T12:45:00Z">
        <w:r w:rsidR="00112BFA">
          <w:t>mento é gerado</w:t>
        </w:r>
      </w:ins>
      <w:del w:id="1557" w:author="Ryan Lemos" w:date="2019-09-28T12:44:00Z">
        <w:r w:rsidR="002C3A9E" w:rsidDel="00112BFA">
          <w:delText xml:space="preserve">A impressão </w:delText>
        </w:r>
      </w:del>
      <w:del w:id="1558" w:author="Ryan Lemos" w:date="2019-09-28T12:45:00Z">
        <w:r w:rsidR="002C3A9E" w:rsidDel="00112BFA">
          <w:delText>é feita</w:delText>
        </w:r>
      </w:del>
      <w:r w:rsidR="002C3A9E">
        <w:t xml:space="preserve"> com as questões ordenadas de maneira aleatória para cada aluno, juntamente com as alternativas (em caso de questões que não sejam discursivas) também de </w:t>
      </w:r>
      <w:r w:rsidR="002C3A9E">
        <w:lastRenderedPageBreak/>
        <w:t>maneira aleatória.</w:t>
      </w:r>
      <w:del w:id="1559" w:author="Ryan Lemos" w:date="2019-09-28T12:56:00Z">
        <w:r w:rsidR="002C3A9E" w:rsidDel="00112BFA">
          <w:delText xml:space="preserve"> </w:delText>
        </w:r>
      </w:del>
      <w:ins w:id="1560" w:author="Ryan Lemos" w:date="2019-09-28T12:56:00Z">
        <w:r w:rsidR="00112BFA">
          <w:t xml:space="preserve"> </w:t>
        </w:r>
      </w:ins>
      <w:r w:rsidR="002C3A9E">
        <w:t>Assim uma mesma atividade pode ser concebida de n maneiras</w:t>
      </w:r>
      <w:del w:id="1561" w:author="Ryan Lemos" w:date="2019-09-28T12:56:00Z">
        <w:r w:rsidR="002C3A9E" w:rsidDel="00214DC8">
          <w:delText xml:space="preserve">, e a probabilidade de um aluno sair com uma atividade exatamente igual </w:delText>
        </w:r>
        <w:r w:rsidR="002C3568" w:rsidDel="00214DC8">
          <w:delText>à</w:delText>
        </w:r>
        <w:r w:rsidR="002C3A9E" w:rsidDel="00214DC8">
          <w:delText xml:space="preserve"> do colega é extremamente baixa</w:delText>
        </w:r>
      </w:del>
      <w:r w:rsidR="002C3A9E">
        <w:t>.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ins w:id="1562" w:author="Ryan Lemos" w:date="2019-09-28T13:10:00Z">
        <w:r w:rsidR="00214DC8">
          <w:t xml:space="preserve"> A </w:t>
        </w:r>
      </w:ins>
      <w:ins w:id="1563" w:author="Ryan Lemos" w:date="2019-09-28T13:11:00Z">
        <w:r w:rsidR="00214DC8">
          <w:fldChar w:fldCharType="begin"/>
        </w:r>
        <w:r w:rsidR="00214DC8">
          <w:instrText xml:space="preserve"> REF _Ref20568700 \h </w:instrText>
        </w:r>
      </w:ins>
      <w:r w:rsidR="00214DC8">
        <w:fldChar w:fldCharType="separate"/>
      </w:r>
      <w:ins w:id="1564" w:author="Ryan Lemos" w:date="2019-09-30T11:22:00Z">
        <w:r w:rsidR="0073158C">
          <w:t xml:space="preserve">Figura </w:t>
        </w:r>
        <w:r w:rsidR="0073158C">
          <w:rPr>
            <w:noProof/>
          </w:rPr>
          <w:t>109</w:t>
        </w:r>
      </w:ins>
      <w:ins w:id="1565" w:author="Ryan Lemos" w:date="2019-09-28T13:11:00Z">
        <w:r w:rsidR="00214DC8">
          <w:fldChar w:fldCharType="end"/>
        </w:r>
        <w:r w:rsidR="00214DC8">
          <w:t xml:space="preserve"> </w:t>
        </w:r>
        <w:r w:rsidR="006451BF">
          <w:t>representa trechos do documento PDF de uma at</w:t>
        </w:r>
      </w:ins>
      <w:ins w:id="1566" w:author="Ryan Lemos" w:date="2019-09-28T13:12:00Z">
        <w:r w:rsidR="006451BF">
          <w:t>ividade pelo ambiente, serve de comparação. Do lado esquerdo no canto superior, tem-se algumas questões da atividade gerada para o aluno Rya</w:t>
        </w:r>
      </w:ins>
      <w:ins w:id="1567" w:author="Ryan Lemos" w:date="2019-09-28T13:13:00Z">
        <w:r w:rsidR="006451BF">
          <w:t>n, enquanto o lado esquerdo no canto inferior diz respeito ao gabarito da atividade do aluno Ryan. No lado direto, canto superior diz respeito a</w:t>
        </w:r>
      </w:ins>
      <w:ins w:id="1568" w:author="Ryan Lemos" w:date="2019-09-28T13:14:00Z">
        <w:r w:rsidR="006451BF">
          <w:t xml:space="preserve"> algumas da</w:t>
        </w:r>
      </w:ins>
      <w:ins w:id="1569" w:author="Ryan Lemos" w:date="2019-09-28T13:13:00Z">
        <w:r w:rsidR="006451BF">
          <w:t xml:space="preserve"> atividade gerada para a</w:t>
        </w:r>
      </w:ins>
      <w:ins w:id="1570" w:author="Ryan Lemos" w:date="2019-09-28T13:14:00Z">
        <w:r w:rsidR="006451BF">
          <w:t xml:space="preserve"> aluna Brenda, enquanto abaixo seu gabarito. Nota-se que a questão um de ambos </w:t>
        </w:r>
      </w:ins>
      <w:ins w:id="1571" w:author="Ryan Lemos" w:date="2019-09-28T13:15:00Z">
        <w:r w:rsidR="006451BF">
          <w:t>se coincide</w:t>
        </w:r>
      </w:ins>
      <w:ins w:id="1572" w:author="Ryan Lemos" w:date="2019-09-28T13:14:00Z">
        <w:r w:rsidR="006451BF">
          <w:t xml:space="preserve"> na mesma questão</w:t>
        </w:r>
      </w:ins>
      <w:ins w:id="1573" w:author="Ryan Lemos" w:date="2019-09-28T13:15:00Z">
        <w:r w:rsidR="006451BF">
          <w:t>.</w:t>
        </w:r>
      </w:ins>
      <w:ins w:id="1574" w:author="Ryan Lemos" w:date="2019-09-28T13:14:00Z">
        <w:r w:rsidR="006451BF">
          <w:t xml:space="preserve"> </w:t>
        </w:r>
      </w:ins>
      <w:ins w:id="1575" w:author="Ryan Lemos" w:date="2019-09-28T13:15:00Z">
        <w:r w:rsidR="006451BF">
          <w:t>P</w:t>
        </w:r>
      </w:ins>
      <w:ins w:id="1576" w:author="Ryan Lemos" w:date="2019-09-28T13:14:00Z">
        <w:r w:rsidR="006451BF">
          <w:t>orém como</w:t>
        </w:r>
      </w:ins>
      <w:ins w:id="1577" w:author="Ryan Lemos" w:date="2019-09-28T13:15:00Z">
        <w:r w:rsidR="006451BF">
          <w:t xml:space="preserve"> a ordem</w:t>
        </w:r>
      </w:ins>
      <w:ins w:id="1578" w:author="Ryan Lemos" w:date="2019-09-28T13:14:00Z">
        <w:r w:rsidR="006451BF">
          <w:t xml:space="preserve"> </w:t>
        </w:r>
      </w:ins>
      <w:ins w:id="1579" w:author="Ryan Lemos" w:date="2019-09-28T13:15:00Z">
        <w:r w:rsidR="006451BF">
          <w:t>d</w:t>
        </w:r>
      </w:ins>
      <w:ins w:id="1580" w:author="Ryan Lemos" w:date="2019-09-28T13:14:00Z">
        <w:r w:rsidR="006451BF">
          <w:t xml:space="preserve">as alternativas também </w:t>
        </w:r>
      </w:ins>
      <w:ins w:id="1581" w:author="Ryan Lemos" w:date="2019-09-28T13:15:00Z">
        <w:r w:rsidR="006451BF">
          <w:t xml:space="preserve">são sorteadas, acaba que a resposta </w:t>
        </w:r>
      </w:ins>
      <w:ins w:id="1582" w:author="Ryan Lemos" w:date="2019-09-28T13:16:00Z">
        <w:r w:rsidR="006451BF">
          <w:t xml:space="preserve">para o aluno Ryan se encontra na alternativa E, enquanto a resposta da aluna Brenda é vista na alternativa A. </w:t>
        </w:r>
      </w:ins>
    </w:p>
    <w:p w14:paraId="2D507ACE" w14:textId="77777777" w:rsidR="00214DC8" w:rsidRDefault="00214DC8" w:rsidP="00112BFA">
      <w:pPr>
        <w:rPr>
          <w:ins w:id="1583" w:author="Ryan Lemos" w:date="2019-09-28T13:10:00Z"/>
        </w:rPr>
      </w:pPr>
    </w:p>
    <w:p w14:paraId="60139DAF" w14:textId="7B879502" w:rsidR="00214DC8" w:rsidRDefault="00214DC8">
      <w:pPr>
        <w:pStyle w:val="Legenda"/>
        <w:keepNext/>
        <w:rPr>
          <w:ins w:id="1584" w:author="Ryan Lemos" w:date="2019-09-28T13:11:00Z"/>
        </w:rPr>
        <w:pPrChange w:id="1585" w:author="Ryan Lemos" w:date="2019-09-28T13:11:00Z">
          <w:pPr>
            <w:pStyle w:val="Legenda"/>
          </w:pPr>
        </w:pPrChange>
      </w:pPr>
      <w:bookmarkStart w:id="1586" w:name="_Ref20568700"/>
      <w:ins w:id="1587" w:author="Ryan Lemos" w:date="2019-09-28T13:11:00Z">
        <w:r>
          <w:t xml:space="preserve">Figura </w:t>
        </w:r>
        <w:r>
          <w:fldChar w:fldCharType="begin"/>
        </w:r>
        <w:r>
          <w:instrText xml:space="preserve"> SEQ Figura \* ARABIC </w:instrText>
        </w:r>
      </w:ins>
      <w:r>
        <w:fldChar w:fldCharType="separate"/>
      </w:r>
      <w:ins w:id="1588" w:author="Ryan Lemos" w:date="2019-09-30T11:22:00Z">
        <w:r w:rsidR="0073158C">
          <w:rPr>
            <w:noProof/>
          </w:rPr>
          <w:t>109</w:t>
        </w:r>
      </w:ins>
      <w:ins w:id="1589" w:author="Ryan Lemos" w:date="2019-09-28T13:11:00Z">
        <w:r>
          <w:fldChar w:fldCharType="end"/>
        </w:r>
        <w:bookmarkEnd w:id="1586"/>
        <w:r>
          <w:t xml:space="preserve"> - Comparação entre atividades geradas para dois alunos</w:t>
        </w:r>
      </w:ins>
    </w:p>
    <w:p w14:paraId="1F146D50" w14:textId="6D17EC28" w:rsidR="00214DC8" w:rsidRDefault="00214DC8">
      <w:pPr>
        <w:ind w:firstLine="0"/>
        <w:jc w:val="center"/>
        <w:pPrChange w:id="1590" w:author="Ryan Lemos" w:date="2019-09-28T13:11:00Z">
          <w:pPr/>
        </w:pPrChange>
      </w:pPr>
      <w:ins w:id="1591" w:author="Ryan Lemos" w:date="2019-09-28T13:10:00Z">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ins>
    </w:p>
    <w:p w14:paraId="2A348DA5" w14:textId="2D247797" w:rsidR="001B007E" w:rsidDel="00964F27" w:rsidRDefault="001B007E" w:rsidP="00DE58F2">
      <w:pPr>
        <w:ind w:firstLine="0"/>
        <w:rPr>
          <w:del w:id="1592" w:author="Ryan Lemos" w:date="2019-09-28T13:18:00Z"/>
        </w:rPr>
      </w:pPr>
    </w:p>
    <w:p w14:paraId="6B0CB697" w14:textId="1CAF5A41" w:rsidR="00964F27" w:rsidRDefault="00964F27" w:rsidP="001B007E">
      <w:pPr>
        <w:ind w:firstLine="0"/>
        <w:jc w:val="center"/>
        <w:rPr>
          <w:ins w:id="1593" w:author="Ryan Lemos" w:date="2019-09-28T13:18:00Z"/>
        </w:rPr>
      </w:pPr>
    </w:p>
    <w:p w14:paraId="0E262F61" w14:textId="0671ED6D" w:rsidR="00964F27" w:rsidRDefault="00964F27">
      <w:pPr>
        <w:rPr>
          <w:ins w:id="1594" w:author="Ryan Lemos" w:date="2019-09-28T13:18:00Z"/>
        </w:rPr>
        <w:pPrChange w:id="1595" w:author="Ryan Lemos" w:date="2019-09-28T13:18:00Z">
          <w:pPr>
            <w:ind w:firstLine="0"/>
            <w:jc w:val="center"/>
          </w:pPr>
        </w:pPrChange>
      </w:pPr>
      <w:ins w:id="1596" w:author="Ryan Lemos" w:date="2019-09-28T13:18:00Z">
        <w:r>
          <w:lastRenderedPageBreak/>
          <w:t>Em atividades não avaliativas, o professor pode decidir a quai</w:t>
        </w:r>
      </w:ins>
      <w:ins w:id="1597" w:author="Ryan Lemos" w:date="2019-09-28T13:19:00Z">
        <w:r>
          <w:t>s alunos</w:t>
        </w:r>
      </w:ins>
      <w:ins w:id="1598" w:author="Ryan Lemos" w:date="2019-09-28T13:18:00Z">
        <w:r>
          <w:t xml:space="preserve"> enviar dentro do ambiente. Com isso o professor pode ser capaz de incluir novos alunos a uma atividade</w:t>
        </w:r>
      </w:ins>
      <w:ins w:id="1599" w:author="Ryan Lemos" w:date="2019-09-28T13:19:00Z">
        <w:r>
          <w:t xml:space="preserve"> posteriormente ao momento da associação</w:t>
        </w:r>
      </w:ins>
      <w:ins w:id="1600" w:author="Ryan Lemos" w:date="2019-09-28T13:18:00Z">
        <w:r>
          <w:t>, se achar necessário</w:t>
        </w:r>
      </w:ins>
      <w:ins w:id="1601" w:author="Ryan Lemos" w:date="2019-09-28T13:19:00Z">
        <w:r>
          <w:t>. A estória do quadro x descreve essa necessidade do professor.</w:t>
        </w:r>
      </w:ins>
    </w:p>
    <w:p w14:paraId="003C73D6" w14:textId="5744250D" w:rsidR="001B007E" w:rsidDel="00964F27" w:rsidRDefault="001B007E">
      <w:pPr>
        <w:rPr>
          <w:del w:id="1602" w:author="Ryan Lemos" w:date="2019-09-28T13:17:00Z"/>
        </w:rPr>
      </w:pPr>
      <w:del w:id="1603" w:author="Ryan Lemos" w:date="2019-09-28T13:17:00Z">
        <w:r w:rsidRPr="00263FA0" w:rsidDel="00964F27">
          <w:rPr>
            <w:highlight w:val="magenta"/>
          </w:rPr>
          <w:delText>Escrever sobre a estória.</w:delText>
        </w:r>
      </w:del>
    </w:p>
    <w:p w14:paraId="2C7CAB87" w14:textId="091E4D6A" w:rsidR="00061602" w:rsidDel="00DE58F2" w:rsidRDefault="00061602" w:rsidP="00596E44">
      <w:pPr>
        <w:rPr>
          <w:del w:id="1604" w:author="Ryan Lemos" w:date="2019-09-28T11:49:00Z"/>
        </w:rPr>
      </w:pPr>
    </w:p>
    <w:p w14:paraId="6A8C81CB" w14:textId="2B5C41FB" w:rsidR="00FE4DD4" w:rsidDel="00DE58F2" w:rsidRDefault="00FE4DD4" w:rsidP="00596E44">
      <w:pPr>
        <w:rPr>
          <w:del w:id="1605" w:author="Ryan Lemos" w:date="2019-09-28T11:49:00Z"/>
        </w:rPr>
      </w:pPr>
    </w:p>
    <w:p w14:paraId="0D5C0FFB" w14:textId="1FDDC2D6" w:rsidR="00FE4DD4" w:rsidRDefault="00FE4DD4">
      <w:pPr>
        <w:ind w:firstLine="0"/>
        <w:pPrChange w:id="1606" w:author="Ryan Lemos" w:date="2019-09-28T11:49:00Z">
          <w:pPr/>
        </w:pPrChange>
      </w:pPr>
    </w:p>
    <w:p w14:paraId="19885D7E" w14:textId="4EB4B09D" w:rsidR="00FE4DD4" w:rsidRDefault="00FE4DD4" w:rsidP="00B70A30">
      <w:pPr>
        <w:pStyle w:val="Legenda"/>
      </w:pPr>
      <w:r>
        <w:t xml:space="preserve">Quadro </w:t>
      </w:r>
      <w:fldSimple w:instr=" SEQ Quadro \* ARABIC ">
        <w:ins w:id="1607" w:author="Ryan Lemos" w:date="2019-09-30T11:22:00Z">
          <w:r w:rsidR="0073158C">
            <w:rPr>
              <w:noProof/>
            </w:rPr>
            <w:t>38</w:t>
          </w:r>
        </w:ins>
        <w:del w:id="1608" w:author="Ryan Lemos" w:date="2019-09-28T11:40:00Z">
          <w:r w:rsidR="00B70A30" w:rsidDel="00F7481A">
            <w:rPr>
              <w:noProof/>
            </w:rPr>
            <w:delText>37</w:delText>
          </w:r>
        </w:del>
      </w:fldSimple>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64AC78D6" w14:textId="6733A2A1" w:rsidR="001B007E" w:rsidDel="00964F27" w:rsidRDefault="001B007E" w:rsidP="00964F27">
      <w:pPr>
        <w:ind w:firstLine="0"/>
        <w:rPr>
          <w:del w:id="1609" w:author="Ryan Lemos" w:date="2019-09-28T13:20:00Z"/>
        </w:rPr>
      </w:pPr>
    </w:p>
    <w:p w14:paraId="42F2E9C2" w14:textId="77777777" w:rsidR="00964F27" w:rsidRDefault="00964F27" w:rsidP="001B007E">
      <w:pPr>
        <w:ind w:firstLine="0"/>
        <w:jc w:val="center"/>
        <w:rPr>
          <w:ins w:id="1610" w:author="Ryan Lemos" w:date="2019-09-28T13:20:00Z"/>
        </w:rPr>
      </w:pPr>
    </w:p>
    <w:p w14:paraId="4BF72DFF" w14:textId="391B25A3" w:rsidR="001B007E" w:rsidDel="00964F27" w:rsidRDefault="001B007E" w:rsidP="00964F27">
      <w:pPr>
        <w:rPr>
          <w:del w:id="1611" w:author="Ryan Lemos" w:date="2019-09-28T13:20:00Z"/>
        </w:rPr>
      </w:pPr>
      <w:del w:id="1612" w:author="Ryan Lemos" w:date="2019-09-28T13:20:00Z">
        <w:r w:rsidDel="00964F27">
          <w:rPr>
            <w:highlight w:val="magenta"/>
          </w:rPr>
          <w:delText>Incluir print da tela da estória</w:delText>
        </w:r>
        <w:r w:rsidRPr="00263FA0" w:rsidDel="00964F27">
          <w:rPr>
            <w:highlight w:val="magenta"/>
          </w:rPr>
          <w:delText>.</w:delText>
        </w:r>
      </w:del>
    </w:p>
    <w:p w14:paraId="7002CAB0" w14:textId="2D1AF025" w:rsidR="008A7FB4" w:rsidRDefault="00964F27" w:rsidP="00964F27">
      <w:pPr>
        <w:rPr>
          <w:ins w:id="1613" w:author="Ryan Lemos" w:date="2019-09-28T13:21:00Z"/>
        </w:rPr>
      </w:pPr>
      <w:ins w:id="1614" w:author="Ryan Lemos" w:date="2019-09-28T13:20:00Z">
        <w:r>
          <w:t>A</w:t>
        </w:r>
      </w:ins>
      <w:ins w:id="1615" w:author="Ryan Lemos" w:date="2019-09-28T13:21:00Z">
        <w:r>
          <w:t xml:space="preserve"> </w:t>
        </w:r>
        <w:r>
          <w:fldChar w:fldCharType="begin"/>
        </w:r>
        <w:r>
          <w:instrText xml:space="preserve"> REF _Ref20569299 \h </w:instrText>
        </w:r>
      </w:ins>
      <w:r>
        <w:fldChar w:fldCharType="separate"/>
      </w:r>
      <w:ins w:id="1616" w:author="Ryan Lemos" w:date="2019-09-30T11:22:00Z">
        <w:r w:rsidR="0073158C">
          <w:t xml:space="preserve">Figura </w:t>
        </w:r>
        <w:r w:rsidR="0073158C">
          <w:rPr>
            <w:noProof/>
          </w:rPr>
          <w:t>110</w:t>
        </w:r>
      </w:ins>
      <w:ins w:id="1617" w:author="Ryan Lemos" w:date="2019-09-28T13:21:00Z">
        <w:r>
          <w:fldChar w:fldCharType="end"/>
        </w:r>
        <w:r>
          <w:t xml:space="preserve"> representa essa interação. Buscou-se n</w:t>
        </w:r>
      </w:ins>
      <w:ins w:id="1618" w:author="Ryan Lemos" w:date="2019-09-28T13:22:00Z">
        <w:r w:rsidR="00173121">
          <w:t>a</w:t>
        </w:r>
      </w:ins>
      <w:ins w:id="1619" w:author="Ryan Lemos" w:date="2019-09-28T13:21:00Z">
        <w:r>
          <w:t xml:space="preserve"> implementação</w:t>
        </w:r>
      </w:ins>
      <w:ins w:id="1620" w:author="Ryan Lemos" w:date="2019-09-28T13:22:00Z">
        <w:r w:rsidR="00173121">
          <w:t>,</w:t>
        </w:r>
      </w:ins>
      <w:ins w:id="1621" w:author="Ryan Lemos" w:date="2019-09-28T13:21:00Z">
        <w:r>
          <w:t xml:space="preserve"> gerar uma interface simples de utilização, já que </w:t>
        </w:r>
      </w:ins>
      <w:ins w:id="1622" w:author="Ryan Lemos" w:date="2019-09-28T13:22:00Z">
        <w:r w:rsidR="00173121">
          <w:t xml:space="preserve">a estória em si é simples. Então basta ao professor marcar quais alunos </w:t>
        </w:r>
      </w:ins>
      <w:ins w:id="1623" w:author="Ryan Lemos" w:date="2019-09-28T13:23:00Z">
        <w:r w:rsidR="00173121">
          <w:t>que irão receber a atividade, e clicar no botão de salvar, feito isso os alunos selecionados receberão uma notificação de uma nova atividade.</w:t>
        </w:r>
      </w:ins>
      <w:ins w:id="1624" w:author="Ryan Lemos" w:date="2019-09-28T13:22:00Z">
        <w:r w:rsidR="00173121">
          <w:t xml:space="preserve"> </w:t>
        </w:r>
      </w:ins>
    </w:p>
    <w:p w14:paraId="4BFD5F06" w14:textId="77777777" w:rsidR="00964F27" w:rsidRDefault="00964F27" w:rsidP="00964F27">
      <w:pPr>
        <w:rPr>
          <w:ins w:id="1625" w:author="Ryan Lemos" w:date="2019-09-28T13:20:00Z"/>
        </w:rPr>
      </w:pPr>
    </w:p>
    <w:p w14:paraId="2D7F2254" w14:textId="2A247888" w:rsidR="00964F27" w:rsidRDefault="00964F27">
      <w:pPr>
        <w:pStyle w:val="Legenda"/>
        <w:keepNext/>
        <w:rPr>
          <w:ins w:id="1626" w:author="Ryan Lemos" w:date="2019-09-28T13:21:00Z"/>
        </w:rPr>
        <w:pPrChange w:id="1627" w:author="Ryan Lemos" w:date="2019-09-28T13:21:00Z">
          <w:pPr>
            <w:pStyle w:val="Legenda"/>
          </w:pPr>
        </w:pPrChange>
      </w:pPr>
      <w:bookmarkStart w:id="1628" w:name="_Ref20569299"/>
      <w:ins w:id="1629" w:author="Ryan Lemos" w:date="2019-09-28T13:21:00Z">
        <w:r>
          <w:t xml:space="preserve">Figura </w:t>
        </w:r>
        <w:r>
          <w:fldChar w:fldCharType="begin"/>
        </w:r>
        <w:r>
          <w:instrText xml:space="preserve"> SEQ Figura \* ARABIC </w:instrText>
        </w:r>
      </w:ins>
      <w:r>
        <w:fldChar w:fldCharType="separate"/>
      </w:r>
      <w:ins w:id="1630" w:author="Ryan Lemos" w:date="2019-09-30T11:22:00Z">
        <w:r w:rsidR="0073158C">
          <w:rPr>
            <w:noProof/>
          </w:rPr>
          <w:t>110</w:t>
        </w:r>
      </w:ins>
      <w:ins w:id="1631" w:author="Ryan Lemos" w:date="2019-09-28T13:21:00Z">
        <w:r>
          <w:fldChar w:fldCharType="end"/>
        </w:r>
        <w:bookmarkEnd w:id="1628"/>
        <w:r>
          <w:t xml:space="preserve"> - Tela de inclusão de novos alunos a uma atividade</w:t>
        </w:r>
      </w:ins>
    </w:p>
    <w:p w14:paraId="05E86E17" w14:textId="143FFCA5" w:rsidR="00964F27" w:rsidRDefault="00964F27" w:rsidP="00964F27">
      <w:pPr>
        <w:ind w:firstLine="0"/>
        <w:jc w:val="center"/>
        <w:rPr>
          <w:ins w:id="1632" w:author="Ryan Lemos" w:date="2019-09-28T13:23:00Z"/>
        </w:rPr>
      </w:pPr>
      <w:ins w:id="1633" w:author="Ryan Lemos" w:date="2019-09-28T13:20:00Z">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566795"/>
                      </a:xfrm>
                      <a:prstGeom prst="rect">
                        <a:avLst/>
                      </a:prstGeom>
                    </pic:spPr>
                  </pic:pic>
                </a:graphicData>
              </a:graphic>
            </wp:inline>
          </w:drawing>
        </w:r>
      </w:ins>
    </w:p>
    <w:p w14:paraId="75CBF5AB" w14:textId="77777777" w:rsidR="00173121" w:rsidRDefault="00173121">
      <w:pPr>
        <w:ind w:firstLine="0"/>
        <w:jc w:val="center"/>
        <w:pPrChange w:id="1634" w:author="Ryan Lemos" w:date="2019-09-28T13:20:00Z">
          <w:pPr/>
        </w:pPrChange>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0EA77377" w:rsidR="00FE4DD4" w:rsidRDefault="00FE4DD4" w:rsidP="00B70A30">
      <w:pPr>
        <w:pStyle w:val="Legenda"/>
      </w:pPr>
      <w:r>
        <w:t xml:space="preserve">Quadro </w:t>
      </w:r>
      <w:fldSimple w:instr=" SEQ Quadro \* ARABIC ">
        <w:ins w:id="1635" w:author="Ryan Lemos" w:date="2019-09-30T11:22:00Z">
          <w:r w:rsidR="0073158C">
            <w:rPr>
              <w:noProof/>
            </w:rPr>
            <w:t>39</w:t>
          </w:r>
        </w:ins>
        <w:del w:id="1636" w:author="Ryan Lemos" w:date="2019-09-28T11:40:00Z">
          <w:r w:rsidR="00B70A30" w:rsidDel="00F7481A">
            <w:rPr>
              <w:noProof/>
            </w:rPr>
            <w:delText>38</w:delText>
          </w:r>
        </w:del>
      </w:fldSimple>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0BB850C1"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1637" w:author="Ryan Lemos" w:date="2019-09-30T11:22:00Z">
        <w:r w:rsidR="0073158C">
          <w:t xml:space="preserve">Figura </w:t>
        </w:r>
        <w:r w:rsidR="0073158C">
          <w:rPr>
            <w:noProof/>
          </w:rPr>
          <w:t>111</w:t>
        </w:r>
      </w:ins>
      <w:del w:id="1638" w:author="Ryan Lemos" w:date="2019-09-28T11:17:00Z">
        <w:r w:rsidR="0023197E" w:rsidDel="00B70A30">
          <w:delText xml:space="preserve">Figura </w:delText>
        </w:r>
        <w:r w:rsidR="0023197E" w:rsidDel="00B70A30">
          <w:rPr>
            <w:noProof/>
          </w:rPr>
          <w:delText>80</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1639" w:author="Ryan Lemos" w:date="2019-09-30T11:22:00Z">
        <w:r w:rsidR="0073158C">
          <w:t xml:space="preserve">Figura </w:t>
        </w:r>
        <w:r w:rsidR="0073158C">
          <w:rPr>
            <w:noProof/>
          </w:rPr>
          <w:t>112</w:t>
        </w:r>
      </w:ins>
      <w:del w:id="1640" w:author="Ryan Lemos" w:date="2019-09-28T11:17:00Z">
        <w:r w:rsidR="0023197E" w:rsidDel="00B70A30">
          <w:delText xml:space="preserve">Figura </w:delText>
        </w:r>
        <w:r w:rsidR="0023197E" w:rsidDel="00B70A30">
          <w:rPr>
            <w:noProof/>
          </w:rPr>
          <w:delText>81</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1641" w:author="Ryan Lemos" w:date="2019-09-30T11:22:00Z">
        <w:r w:rsidR="0073158C">
          <w:t xml:space="preserve">Figura </w:t>
        </w:r>
        <w:r w:rsidR="0073158C">
          <w:rPr>
            <w:noProof/>
          </w:rPr>
          <w:t>111</w:t>
        </w:r>
      </w:ins>
      <w:del w:id="1642" w:author="Ryan Lemos" w:date="2019-09-28T11:17:00Z">
        <w:r w:rsidR="0023197E" w:rsidDel="00B70A30">
          <w:delText xml:space="preserve">Figura </w:delText>
        </w:r>
        <w:r w:rsidR="0023197E" w:rsidDel="00B70A30">
          <w:rPr>
            <w:noProof/>
          </w:rPr>
          <w:delText>80</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DC1A545" w:rsidR="00921163" w:rsidRDefault="00921163" w:rsidP="00B70A30">
      <w:pPr>
        <w:pStyle w:val="Legenda"/>
        <w:keepNext/>
      </w:pPr>
      <w:bookmarkStart w:id="1643" w:name="_Ref20053266"/>
      <w:r>
        <w:t xml:space="preserve">Figura </w:t>
      </w:r>
      <w:fldSimple w:instr=" SEQ Figura \* ARABIC ">
        <w:ins w:id="1644" w:author="Ryan Lemos" w:date="2019-09-30T11:22:00Z">
          <w:r w:rsidR="0073158C">
            <w:rPr>
              <w:noProof/>
            </w:rPr>
            <w:t>111</w:t>
          </w:r>
        </w:ins>
        <w:del w:id="1645" w:author="Ryan Lemos" w:date="2019-09-28T11:17:00Z">
          <w:r w:rsidDel="00B70A30">
            <w:rPr>
              <w:noProof/>
            </w:rPr>
            <w:delText>80</w:delText>
          </w:r>
        </w:del>
      </w:fldSimple>
      <w:bookmarkEnd w:id="1643"/>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07ECC531"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1646" w:author="Ryan Lemos" w:date="2019-09-30T11:22:00Z">
        <w:r w:rsidR="0073158C">
          <w:t xml:space="preserve">Figura </w:t>
        </w:r>
        <w:r w:rsidR="0073158C">
          <w:rPr>
            <w:noProof/>
          </w:rPr>
          <w:t>112</w:t>
        </w:r>
      </w:ins>
      <w:del w:id="1647" w:author="Ryan Lemos" w:date="2019-09-28T11:17:00Z">
        <w:r w:rsidR="0023197E" w:rsidDel="00B70A30">
          <w:delText xml:space="preserve">Figura </w:delText>
        </w:r>
        <w:r w:rsidR="0023197E" w:rsidDel="00B70A30">
          <w:rPr>
            <w:noProof/>
          </w:rPr>
          <w:delText>81</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1648" w:author="Ryan Lemos" w:date="2019-09-30T11:22:00Z">
        <w:r w:rsidR="0073158C">
          <w:t xml:space="preserve">Figura </w:t>
        </w:r>
        <w:r w:rsidR="0073158C">
          <w:rPr>
            <w:noProof/>
          </w:rPr>
          <w:t>112</w:t>
        </w:r>
      </w:ins>
      <w:del w:id="1649" w:author="Ryan Lemos" w:date="2019-09-28T11:17:00Z">
        <w:r w:rsidR="0023197E" w:rsidDel="00B70A30">
          <w:delText xml:space="preserve">Figura </w:delText>
        </w:r>
        <w:r w:rsidR="0023197E" w:rsidDel="00B70A30">
          <w:rPr>
            <w:noProof/>
          </w:rPr>
          <w:delText>81</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8E9CBB0" w:rsidR="00921163" w:rsidRDefault="00921163" w:rsidP="00B70A30">
      <w:pPr>
        <w:pStyle w:val="Legenda"/>
        <w:keepNext/>
      </w:pPr>
      <w:bookmarkStart w:id="1650" w:name="_Ref20053275"/>
      <w:r>
        <w:t xml:space="preserve">Figura </w:t>
      </w:r>
      <w:fldSimple w:instr=" SEQ Figura \* ARABIC ">
        <w:ins w:id="1651" w:author="Ryan Lemos" w:date="2019-09-30T11:22:00Z">
          <w:r w:rsidR="0073158C">
            <w:rPr>
              <w:noProof/>
            </w:rPr>
            <w:t>112</w:t>
          </w:r>
        </w:ins>
        <w:del w:id="1652" w:author="Ryan Lemos" w:date="2019-09-28T11:17:00Z">
          <w:r w:rsidDel="00B70A30">
            <w:rPr>
              <w:noProof/>
            </w:rPr>
            <w:delText>81</w:delText>
          </w:r>
        </w:del>
      </w:fldSimple>
      <w:bookmarkEnd w:id="1650"/>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653" w:name="_Toc20735019"/>
      <w:r>
        <w:t>Aluno</w:t>
      </w:r>
      <w:bookmarkEnd w:id="1653"/>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3EDF452D" w:rsidR="00300D1E" w:rsidRDefault="00FE4DD4" w:rsidP="00B70A30">
      <w:pPr>
        <w:pStyle w:val="Legenda"/>
      </w:pPr>
      <w:r>
        <w:t xml:space="preserve">Quadro </w:t>
      </w:r>
      <w:fldSimple w:instr=" SEQ Quadro \* ARABIC ">
        <w:ins w:id="1654" w:author="Ryan Lemos" w:date="2019-09-30T11:22:00Z">
          <w:r w:rsidR="0073158C">
            <w:rPr>
              <w:noProof/>
            </w:rPr>
            <w:t>40</w:t>
          </w:r>
        </w:ins>
        <w:del w:id="1655" w:author="Ryan Lemos" w:date="2019-09-28T11:40:00Z">
          <w:r w:rsidR="00B70A30" w:rsidDel="00F7481A">
            <w:rPr>
              <w:noProof/>
            </w:rPr>
            <w:delText>39</w:delText>
          </w:r>
        </w:del>
      </w:fldSimple>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0C0E4113"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1656" w:author="Ryan Lemos" w:date="2019-09-30T11:22:00Z">
        <w:r w:rsidR="0073158C">
          <w:t xml:space="preserve">Figura </w:t>
        </w:r>
        <w:r w:rsidR="0073158C">
          <w:rPr>
            <w:noProof/>
          </w:rPr>
          <w:t>113</w:t>
        </w:r>
      </w:ins>
      <w:del w:id="1657" w:author="Ryan Lemos" w:date="2019-09-28T11:17:00Z">
        <w:r w:rsidR="0023197E" w:rsidDel="00B70A30">
          <w:delText xml:space="preserve">Figura </w:delText>
        </w:r>
        <w:r w:rsidR="0023197E" w:rsidDel="00B70A30">
          <w:rPr>
            <w:noProof/>
          </w:rPr>
          <w:delText>82</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454BC81" w:rsidR="00921163" w:rsidRDefault="00921163" w:rsidP="00B70A30">
      <w:pPr>
        <w:pStyle w:val="Legenda"/>
        <w:keepNext/>
      </w:pPr>
      <w:bookmarkStart w:id="1658" w:name="_Ref20053355"/>
      <w:r>
        <w:t xml:space="preserve">Figura </w:t>
      </w:r>
      <w:fldSimple w:instr=" SEQ Figura \* ARABIC ">
        <w:ins w:id="1659" w:author="Ryan Lemos" w:date="2019-09-30T11:22:00Z">
          <w:r w:rsidR="0073158C">
            <w:rPr>
              <w:noProof/>
            </w:rPr>
            <w:t>113</w:t>
          </w:r>
        </w:ins>
        <w:del w:id="1660" w:author="Ryan Lemos" w:date="2019-09-28T11:17:00Z">
          <w:r w:rsidDel="00B70A30">
            <w:rPr>
              <w:noProof/>
            </w:rPr>
            <w:delText>82</w:delText>
          </w:r>
        </w:del>
      </w:fldSimple>
      <w:bookmarkEnd w:id="1658"/>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6D73E121" w:rsidR="00FE4DD4" w:rsidRDefault="00FE4DD4" w:rsidP="00B70A30">
      <w:pPr>
        <w:pStyle w:val="Legenda"/>
      </w:pPr>
      <w:r>
        <w:t xml:space="preserve">Quadro </w:t>
      </w:r>
      <w:fldSimple w:instr=" SEQ Quadro \* ARABIC ">
        <w:ins w:id="1661" w:author="Ryan Lemos" w:date="2019-09-30T11:22:00Z">
          <w:r w:rsidR="0073158C">
            <w:rPr>
              <w:noProof/>
            </w:rPr>
            <w:t>41</w:t>
          </w:r>
        </w:ins>
        <w:del w:id="1662" w:author="Ryan Lemos" w:date="2019-09-28T11:40:00Z">
          <w:r w:rsidR="00B70A30" w:rsidDel="00F7481A">
            <w:rPr>
              <w:noProof/>
            </w:rPr>
            <w:delText>40</w:delText>
          </w:r>
        </w:del>
      </w:fldSimple>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7BCD6D63" w:rsidR="001F718F" w:rsidRDefault="00227575" w:rsidP="001F718F">
      <w:r>
        <w:t xml:space="preserve">A </w:t>
      </w:r>
      <w:r w:rsidR="0023197E">
        <w:fldChar w:fldCharType="begin"/>
      </w:r>
      <w:r w:rsidR="0023197E">
        <w:instrText xml:space="preserve"> REF _Ref20053371 \h </w:instrText>
      </w:r>
      <w:r w:rsidR="0023197E">
        <w:fldChar w:fldCharType="separate"/>
      </w:r>
      <w:ins w:id="1663" w:author="Ryan Lemos" w:date="2019-09-30T11:22:00Z">
        <w:r w:rsidR="0073158C">
          <w:t xml:space="preserve">Figura </w:t>
        </w:r>
        <w:r w:rsidR="0073158C">
          <w:rPr>
            <w:noProof/>
          </w:rPr>
          <w:t>114</w:t>
        </w:r>
      </w:ins>
      <w:del w:id="1664" w:author="Ryan Lemos" w:date="2019-09-28T11:17:00Z">
        <w:r w:rsidR="0023197E" w:rsidDel="00B70A30">
          <w:delText xml:space="preserve">Figura </w:delText>
        </w:r>
        <w:r w:rsidR="0023197E" w:rsidDel="00B70A30">
          <w:rPr>
            <w:noProof/>
          </w:rPr>
          <w:delText>83</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2B334792" w:rsidR="00921163" w:rsidRDefault="00921163" w:rsidP="00B70A30">
      <w:pPr>
        <w:pStyle w:val="Legenda"/>
        <w:keepNext/>
      </w:pPr>
      <w:bookmarkStart w:id="1665" w:name="_Ref20053371"/>
      <w:r>
        <w:t xml:space="preserve">Figura </w:t>
      </w:r>
      <w:fldSimple w:instr=" SEQ Figura \* ARABIC ">
        <w:ins w:id="1666" w:author="Ryan Lemos" w:date="2019-09-30T11:22:00Z">
          <w:r w:rsidR="0073158C">
            <w:rPr>
              <w:noProof/>
            </w:rPr>
            <w:t>114</w:t>
          </w:r>
        </w:ins>
        <w:del w:id="1667" w:author="Ryan Lemos" w:date="2019-09-28T11:17:00Z">
          <w:r w:rsidDel="00B70A30">
            <w:rPr>
              <w:noProof/>
            </w:rPr>
            <w:delText>83</w:delText>
          </w:r>
        </w:del>
      </w:fldSimple>
      <w:bookmarkEnd w:id="1665"/>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4544321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1668" w:author="Ryan Lemos" w:date="2019-09-30T11:22:00Z">
        <w:r w:rsidR="0073158C">
          <w:t xml:space="preserve">Figura </w:t>
        </w:r>
        <w:r w:rsidR="0073158C">
          <w:rPr>
            <w:noProof/>
          </w:rPr>
          <w:t>115</w:t>
        </w:r>
      </w:ins>
      <w:del w:id="1669" w:author="Ryan Lemos" w:date="2019-09-28T11:17:00Z">
        <w:r w:rsidR="0023197E" w:rsidDel="00B70A30">
          <w:delText xml:space="preserve">Figura </w:delText>
        </w:r>
        <w:r w:rsidR="0023197E" w:rsidDel="00B70A30">
          <w:rPr>
            <w:noProof/>
          </w:rPr>
          <w:delText>84</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AAB2F02" w:rsidR="00921163" w:rsidRDefault="00921163" w:rsidP="00B70A30">
      <w:pPr>
        <w:pStyle w:val="Legenda"/>
        <w:keepNext/>
      </w:pPr>
      <w:bookmarkStart w:id="1670" w:name="_Ref20053387"/>
      <w:r>
        <w:t xml:space="preserve">Figura </w:t>
      </w:r>
      <w:fldSimple w:instr=" SEQ Figura \* ARABIC ">
        <w:ins w:id="1671" w:author="Ryan Lemos" w:date="2019-09-30T11:22:00Z">
          <w:r w:rsidR="0073158C">
            <w:rPr>
              <w:noProof/>
            </w:rPr>
            <w:t>115</w:t>
          </w:r>
        </w:ins>
        <w:del w:id="1672" w:author="Ryan Lemos" w:date="2019-09-28T11:17:00Z">
          <w:r w:rsidDel="00B70A30">
            <w:rPr>
              <w:noProof/>
            </w:rPr>
            <w:delText>84</w:delText>
          </w:r>
        </w:del>
      </w:fldSimple>
      <w:bookmarkEnd w:id="1670"/>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6C7482F2"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1673" w:author="Ryan Lemos" w:date="2019-09-30T11:22:00Z">
        <w:r w:rsidR="0073158C">
          <w:t xml:space="preserve">Figura </w:t>
        </w:r>
        <w:r w:rsidR="0073158C">
          <w:rPr>
            <w:noProof/>
          </w:rPr>
          <w:t>114</w:t>
        </w:r>
      </w:ins>
      <w:del w:id="1674" w:author="Ryan Lemos" w:date="2019-09-28T11:17:00Z">
        <w:r w:rsidR="0023197E" w:rsidDel="00B70A30">
          <w:delText xml:space="preserve">Figura </w:delText>
        </w:r>
        <w:r w:rsidR="0023197E" w:rsidDel="00B70A30">
          <w:rPr>
            <w:noProof/>
          </w:rPr>
          <w:delText>83</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1675" w:author="Ryan Lemos" w:date="2019-09-30T11:22:00Z">
        <w:r w:rsidR="0073158C">
          <w:t xml:space="preserve">Figura </w:t>
        </w:r>
        <w:r w:rsidR="0073158C">
          <w:rPr>
            <w:noProof/>
          </w:rPr>
          <w:t>116</w:t>
        </w:r>
      </w:ins>
      <w:del w:id="1676" w:author="Ryan Lemos" w:date="2019-09-28T11:17:00Z">
        <w:r w:rsidR="0023197E" w:rsidDel="00B70A30">
          <w:delText xml:space="preserve">Figura </w:delText>
        </w:r>
        <w:r w:rsidR="0023197E" w:rsidDel="00B70A30">
          <w:rPr>
            <w:noProof/>
          </w:rPr>
          <w:delText>85</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7E45F39" w:rsidR="00921163" w:rsidRDefault="00921163" w:rsidP="00B70A30">
      <w:pPr>
        <w:pStyle w:val="Legenda"/>
        <w:keepNext/>
      </w:pPr>
      <w:bookmarkStart w:id="1677" w:name="_Ref20053454"/>
      <w:r>
        <w:t xml:space="preserve">Figura </w:t>
      </w:r>
      <w:fldSimple w:instr=" SEQ Figura \* ARABIC ">
        <w:ins w:id="1678" w:author="Ryan Lemos" w:date="2019-09-30T11:22:00Z">
          <w:r w:rsidR="0073158C">
            <w:rPr>
              <w:noProof/>
            </w:rPr>
            <w:t>116</w:t>
          </w:r>
        </w:ins>
        <w:del w:id="1679" w:author="Ryan Lemos" w:date="2019-09-28T11:17:00Z">
          <w:r w:rsidDel="00B70A30">
            <w:rPr>
              <w:noProof/>
            </w:rPr>
            <w:delText>85</w:delText>
          </w:r>
        </w:del>
      </w:fldSimple>
      <w:bookmarkEnd w:id="1677"/>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7491E0B1" w:rsidR="00300D1E" w:rsidRDefault="00FE4DD4" w:rsidP="00B70A30">
      <w:pPr>
        <w:pStyle w:val="Legenda"/>
      </w:pPr>
      <w:r>
        <w:lastRenderedPageBreak/>
        <w:t xml:space="preserve">Quadro </w:t>
      </w:r>
      <w:fldSimple w:instr=" SEQ Quadro \* ARABIC ">
        <w:ins w:id="1680" w:author="Ryan Lemos" w:date="2019-09-30T11:22:00Z">
          <w:r w:rsidR="0073158C">
            <w:rPr>
              <w:noProof/>
            </w:rPr>
            <w:t>42</w:t>
          </w:r>
        </w:ins>
        <w:del w:id="1681" w:author="Ryan Lemos" w:date="2019-09-28T11:40:00Z">
          <w:r w:rsidR="00B70A30" w:rsidDel="00F7481A">
            <w:rPr>
              <w:noProof/>
            </w:rPr>
            <w:delText>41</w:delText>
          </w:r>
        </w:del>
      </w:fldSimple>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F8AA7B5" w:rsidR="00072DA1" w:rsidRDefault="00072DA1" w:rsidP="00596E44">
      <w:r>
        <w:t xml:space="preserve">A </w:t>
      </w:r>
      <w:r w:rsidR="0023197E">
        <w:fldChar w:fldCharType="begin"/>
      </w:r>
      <w:r w:rsidR="0023197E">
        <w:instrText xml:space="preserve"> REF _Ref20053469 \h </w:instrText>
      </w:r>
      <w:r w:rsidR="0023197E">
        <w:fldChar w:fldCharType="separate"/>
      </w:r>
      <w:ins w:id="1682" w:author="Ryan Lemos" w:date="2019-09-30T11:22:00Z">
        <w:r w:rsidR="0073158C">
          <w:t xml:space="preserve">Figura </w:t>
        </w:r>
        <w:r w:rsidR="0073158C">
          <w:rPr>
            <w:noProof/>
          </w:rPr>
          <w:t>117</w:t>
        </w:r>
      </w:ins>
      <w:del w:id="1683" w:author="Ryan Lemos" w:date="2019-09-28T11:17:00Z">
        <w:r w:rsidR="0023197E" w:rsidDel="00B70A30">
          <w:delText xml:space="preserve">Figura </w:delText>
        </w:r>
        <w:r w:rsidR="0023197E" w:rsidDel="00B70A30">
          <w:rPr>
            <w:noProof/>
          </w:rPr>
          <w:delText>86</w:delText>
        </w:r>
      </w:del>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42708614" w:rsidR="00921163" w:rsidRDefault="00921163" w:rsidP="00B70A30">
      <w:pPr>
        <w:pStyle w:val="Legenda"/>
        <w:keepNext/>
      </w:pPr>
      <w:bookmarkStart w:id="1684" w:name="_Ref20053469"/>
      <w:r>
        <w:t xml:space="preserve">Figura </w:t>
      </w:r>
      <w:fldSimple w:instr=" SEQ Figura \* ARABIC ">
        <w:ins w:id="1685" w:author="Ryan Lemos" w:date="2019-09-30T11:22:00Z">
          <w:r w:rsidR="0073158C">
            <w:rPr>
              <w:noProof/>
            </w:rPr>
            <w:t>117</w:t>
          </w:r>
        </w:ins>
        <w:del w:id="1686" w:author="Ryan Lemos" w:date="2019-09-28T11:17:00Z">
          <w:r w:rsidDel="00B70A30">
            <w:rPr>
              <w:noProof/>
            </w:rPr>
            <w:delText>86</w:delText>
          </w:r>
        </w:del>
      </w:fldSimple>
      <w:bookmarkEnd w:id="1684"/>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687" w:name="_Toc20735020"/>
      <w:r>
        <w:t>Release 3 – Complementos</w:t>
      </w:r>
      <w:bookmarkEnd w:id="1687"/>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688" w:name="_Toc20735021"/>
      <w:r>
        <w:t>Sistema desenvolvido</w:t>
      </w:r>
      <w:bookmarkEnd w:id="1688"/>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689" w:name="_Toc20735022"/>
      <w:r>
        <w:t>Professor</w:t>
      </w:r>
      <w:bookmarkEnd w:id="1689"/>
    </w:p>
    <w:p w14:paraId="1E362F4C" w14:textId="3E692FAB" w:rsidR="00394EB9" w:rsidRDefault="00394EB9" w:rsidP="00394EB9"/>
    <w:p w14:paraId="645696A0" w14:textId="5192DDC0"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566331FA" w:rsidR="00403EF2" w:rsidRDefault="00454122" w:rsidP="00B70A30">
      <w:pPr>
        <w:pStyle w:val="Legenda"/>
      </w:pPr>
      <w:r>
        <w:t xml:space="preserve">Quadro </w:t>
      </w:r>
      <w:fldSimple w:instr=" SEQ Quadro \* ARABIC ">
        <w:ins w:id="1690" w:author="Ryan Lemos" w:date="2019-09-30T11:22:00Z">
          <w:r w:rsidR="0073158C">
            <w:rPr>
              <w:noProof/>
            </w:rPr>
            <w:t>43</w:t>
          </w:r>
        </w:ins>
        <w:del w:id="1691" w:author="Ryan Lemos" w:date="2019-09-28T11:40:00Z">
          <w:r w:rsidR="00B70A30" w:rsidDel="00F7481A">
            <w:rPr>
              <w:noProof/>
            </w:rPr>
            <w:delText>42</w:delText>
          </w:r>
        </w:del>
      </w:fldSimple>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351C6829" w:rsidR="00921163" w:rsidRDefault="00921163" w:rsidP="00B70A30">
      <w:pPr>
        <w:pStyle w:val="Legenda"/>
        <w:keepNext/>
      </w:pPr>
      <w:r>
        <w:lastRenderedPageBreak/>
        <w:t xml:space="preserve">Figura </w:t>
      </w:r>
      <w:fldSimple w:instr=" SEQ Figura \* ARABIC ">
        <w:ins w:id="1692" w:author="Ryan Lemos" w:date="2019-09-30T11:22:00Z">
          <w:r w:rsidR="0073158C">
            <w:rPr>
              <w:noProof/>
            </w:rPr>
            <w:t>118</w:t>
          </w:r>
        </w:ins>
        <w:del w:id="1693" w:author="Ryan Lemos" w:date="2019-09-28T11:17:00Z">
          <w:r w:rsidDel="00B70A30">
            <w:rPr>
              <w:noProof/>
            </w:rPr>
            <w:delText>87</w:delText>
          </w:r>
        </w:del>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694" w:name="_Toc20735023"/>
      <w:r>
        <w:t>Aluno</w:t>
      </w:r>
      <w:bookmarkEnd w:id="1694"/>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B70A30" w:rsidRDefault="00454122" w:rsidP="00454122">
      <w:pPr>
        <w:pStyle w:val="Legenda"/>
        <w:rPr>
          <w:b w:val="0"/>
          <w:bCs/>
        </w:rPr>
      </w:pPr>
    </w:p>
    <w:p w14:paraId="66930498" w14:textId="58C186F7" w:rsidR="00353AF5" w:rsidRDefault="00454122" w:rsidP="00B70A30">
      <w:pPr>
        <w:pStyle w:val="Legenda"/>
      </w:pPr>
      <w:r>
        <w:t xml:space="preserve">Quadro </w:t>
      </w:r>
      <w:fldSimple w:instr=" SEQ Quadro \* ARABIC ">
        <w:ins w:id="1695" w:author="Ryan Lemos" w:date="2019-09-30T11:22:00Z">
          <w:r w:rsidR="0073158C">
            <w:rPr>
              <w:noProof/>
            </w:rPr>
            <w:t>44</w:t>
          </w:r>
        </w:ins>
        <w:del w:id="1696" w:author="Ryan Lemos" w:date="2019-09-28T11:40:00Z">
          <w:r w:rsidR="00B70A30" w:rsidDel="00F7481A">
            <w:rPr>
              <w:noProof/>
            </w:rPr>
            <w:delText>43</w:delText>
          </w:r>
        </w:del>
      </w:fldSimple>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4D8FA4EC" w:rsidR="00353AF5" w:rsidRDefault="00611F3F" w:rsidP="00353AF5">
      <w:r>
        <w:t xml:space="preserve">O </w:t>
      </w:r>
      <w:r w:rsidR="0023197E">
        <w:fldChar w:fldCharType="begin"/>
      </w:r>
      <w:r w:rsidR="0023197E">
        <w:instrText xml:space="preserve"> REF _Ref20053527 \h </w:instrText>
      </w:r>
      <w:r w:rsidR="0023197E">
        <w:fldChar w:fldCharType="separate"/>
      </w:r>
      <w:r w:rsidR="0073158C">
        <w:t xml:space="preserve">Gráfico </w:t>
      </w:r>
      <w:r w:rsidR="0073158C">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2EFC315D" w:rsidR="00921163" w:rsidRDefault="00921163" w:rsidP="00B70A30">
      <w:pPr>
        <w:pStyle w:val="Legenda"/>
        <w:keepNext/>
      </w:pPr>
      <w:bookmarkStart w:id="1697" w:name="_Ref20053527"/>
      <w:r>
        <w:lastRenderedPageBreak/>
        <w:t xml:space="preserve">Gráfico </w:t>
      </w:r>
      <w:fldSimple w:instr=" SEQ Gráfico \* ARABIC ">
        <w:r w:rsidR="0073158C">
          <w:rPr>
            <w:noProof/>
          </w:rPr>
          <w:t>1</w:t>
        </w:r>
      </w:fldSimple>
      <w:bookmarkEnd w:id="1697"/>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708E09EC"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73158C">
        <w:t xml:space="preserve">Gráfico </w:t>
      </w:r>
      <w:r w:rsidR="0073158C">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1698"/>
      <w:r w:rsidR="008B44C6">
        <w:t>gráfico por níve</w:t>
      </w:r>
      <w:r w:rsidR="003B2AF5">
        <w:t>is</w:t>
      </w:r>
      <w:r w:rsidR="008B44C6">
        <w:t xml:space="preserve">, ao ser levado para a direita visualiza-se o gráfico por </w:t>
      </w:r>
      <w:r w:rsidR="003B2AF5">
        <w:t>tipos de questões</w:t>
      </w:r>
      <w:r w:rsidR="008B44C6">
        <w:t>.</w:t>
      </w:r>
      <w:commentRangeEnd w:id="1698"/>
      <w:r w:rsidR="00611F3F">
        <w:rPr>
          <w:rStyle w:val="Refdecomentrio"/>
        </w:rPr>
        <w:commentReference w:id="1698"/>
      </w:r>
    </w:p>
    <w:p w14:paraId="0115E590" w14:textId="77777777" w:rsidR="00FD5D46" w:rsidRDefault="00FD5D46" w:rsidP="00353AF5"/>
    <w:p w14:paraId="5E33F522" w14:textId="753636F7" w:rsidR="00921163" w:rsidRDefault="00921163" w:rsidP="00B70A30">
      <w:pPr>
        <w:pStyle w:val="Legenda"/>
        <w:keepNext/>
      </w:pPr>
      <w:bookmarkStart w:id="1699" w:name="_Ref20053546"/>
      <w:r>
        <w:t xml:space="preserve">Gráfico </w:t>
      </w:r>
      <w:fldSimple w:instr=" SEQ Gráfico \* ARABIC ">
        <w:r w:rsidR="0073158C">
          <w:rPr>
            <w:noProof/>
          </w:rPr>
          <w:t>2</w:t>
        </w:r>
      </w:fldSimple>
      <w:bookmarkEnd w:id="1699"/>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rPr>
          <w:ins w:id="1700" w:author="Ryan Lemos" w:date="2019-09-29T19:49:00Z"/>
        </w:rPr>
      </w:pPr>
      <w:bookmarkStart w:id="1701" w:name="_Toc20735024"/>
      <w:ins w:id="1702" w:author="Ryan Lemos" w:date="2019-09-28T11:36:00Z">
        <w:r>
          <w:lastRenderedPageBreak/>
          <w:t xml:space="preserve">Aplicação da metodologia XP no </w:t>
        </w:r>
        <w:commentRangeStart w:id="1703"/>
        <w:r>
          <w:t>desenvolvimento</w:t>
        </w:r>
      </w:ins>
      <w:commentRangeEnd w:id="1703"/>
      <w:ins w:id="1704" w:author="Ryan Lemos" w:date="2019-09-28T11:37:00Z">
        <w:r w:rsidR="005244B7">
          <w:rPr>
            <w:rStyle w:val="Refdecomentrio"/>
            <w:rFonts w:eastAsia="Calibri"/>
            <w:caps w:val="0"/>
          </w:rPr>
          <w:commentReference w:id="1703"/>
        </w:r>
      </w:ins>
      <w:bookmarkEnd w:id="1701"/>
    </w:p>
    <w:p w14:paraId="530BA3E1" w14:textId="77777777" w:rsidR="00C84EFD" w:rsidRDefault="00C84EFD">
      <w:pPr>
        <w:ind w:firstLine="0"/>
        <w:rPr>
          <w:ins w:id="1705" w:author="Ryan Lemos" w:date="2019-09-29T19:36:00Z"/>
        </w:rPr>
        <w:pPrChange w:id="1706" w:author="Ryan Lemos" w:date="2019-09-29T19:49:00Z">
          <w:pPr/>
        </w:pPrChange>
      </w:pPr>
    </w:p>
    <w:p w14:paraId="191FE15E" w14:textId="03B5F4E1" w:rsidR="00C84EFD" w:rsidRDefault="007D7000">
      <w:pPr>
        <w:rPr>
          <w:ins w:id="1707" w:author="Ryan Lemos" w:date="2019-09-30T10:51:00Z"/>
        </w:rPr>
      </w:pPr>
      <w:ins w:id="1708" w:author="Ryan Lemos" w:date="2019-09-29T19:37:00Z">
        <w:r>
          <w:t>A metodologia XP trouxe um ganho de tempo no desenvolvimento da aplicação. Inicialmente na etapa de projeto, imaginou-se que</w:t>
        </w:r>
      </w:ins>
      <w:ins w:id="1709" w:author="Ryan Lemos" w:date="2019-09-29T19:38:00Z">
        <w:r>
          <w:t xml:space="preserve"> a aplicação seria concebida em 6 meses. O tempo restante seria utilizado para correções e melhorias. </w:t>
        </w:r>
      </w:ins>
      <w:ins w:id="1710" w:author="Ryan Lemos" w:date="2019-09-29T19:39:00Z">
        <w:r>
          <w:t>O cronograma foi respeitado, e o desenvolvimento finalizado ao final do sexto mês. Porém, vale destacar que o segundo release demandou mais tempo do que o esperado,</w:t>
        </w:r>
      </w:ins>
      <w:ins w:id="1711" w:author="Ryan Lemos" w:date="2019-09-29T19:40:00Z">
        <w:r>
          <w:t xml:space="preserve"> pois o módulo de banco de questões se demonstrou complexo e ajuda externa na concepção foi necessária. O professor Leonardo</w:t>
        </w:r>
        <w:r w:rsidR="00C84EFD">
          <w:t xml:space="preserve"> resto do nome aqui, </w:t>
        </w:r>
      </w:ins>
      <w:ins w:id="1712" w:author="Ryan Lemos" w:date="2019-09-29T19:41:00Z">
        <w:r w:rsidR="00C84EFD">
          <w:t xml:space="preserve">do núcleo de línguas da UNIMONTES viu o ambiente de perto, e auxiliou na concepção do módulo de banco de questões. </w:t>
        </w:r>
      </w:ins>
      <w:ins w:id="1713" w:author="Ryan Lemos" w:date="2019-09-29T19:42:00Z">
        <w:r w:rsidR="00C84EFD">
          <w:t xml:space="preserve">Como professor de línguas a sua visão a respeito do tema foi essencial para a modelagem e concepção desse módulo. Com esse atraso, </w:t>
        </w:r>
      </w:ins>
      <w:ins w:id="1714" w:author="Ryan Lemos" w:date="2019-09-29T19:43:00Z">
        <w:r w:rsidR="00C84EFD">
          <w:t>concluiu-se o terceiro release em menos tempo, já que o terceiro release seria constituído de alguns acréscimos e correções.</w:t>
        </w:r>
      </w:ins>
      <w:ins w:id="1715" w:author="Ryan Lemos" w:date="2019-09-29T19:55:00Z">
        <w:r w:rsidR="00B40550">
          <w:t xml:space="preserve"> A tabela x demonstra o cronograma de desenvolvimento da aplicação.</w:t>
        </w:r>
      </w:ins>
    </w:p>
    <w:p w14:paraId="76801727" w14:textId="77777777" w:rsidR="00EC6FD7" w:rsidRDefault="00EC6FD7">
      <w:pPr>
        <w:rPr>
          <w:ins w:id="1716" w:author="Ryan Lemos" w:date="2019-09-29T19:49:00Z"/>
        </w:rPr>
      </w:pPr>
    </w:p>
    <w:p w14:paraId="4ACA0A61" w14:textId="51CF3D47" w:rsidR="00C84EFD" w:rsidRDefault="00EC6FD7" w:rsidP="00EC6FD7">
      <w:pPr>
        <w:pStyle w:val="Legenda"/>
        <w:rPr>
          <w:ins w:id="1717" w:author="Ryan Lemos" w:date="2019-09-29T19:49:00Z"/>
        </w:rPr>
        <w:pPrChange w:id="1718" w:author="Ryan Lemos" w:date="2019-09-30T10:50:00Z">
          <w:pPr/>
        </w:pPrChange>
      </w:pPr>
      <w:ins w:id="1719" w:author="Ryan Lemos" w:date="2019-09-30T10:50:00Z">
        <w:r>
          <w:t xml:space="preserve">Tabela </w:t>
        </w:r>
        <w:r>
          <w:fldChar w:fldCharType="begin"/>
        </w:r>
        <w:r>
          <w:instrText xml:space="preserve"> SEQ Tabela \* ARABIC </w:instrText>
        </w:r>
      </w:ins>
      <w:r>
        <w:fldChar w:fldCharType="separate"/>
      </w:r>
      <w:ins w:id="1720" w:author="Ryan Lemos" w:date="2019-09-30T11:22:00Z">
        <w:r w:rsidR="0073158C">
          <w:rPr>
            <w:noProof/>
          </w:rPr>
          <w:t>1</w:t>
        </w:r>
      </w:ins>
      <w:ins w:id="1721" w:author="Ryan Lemos" w:date="2019-09-30T10:50:00Z">
        <w:r>
          <w:fldChar w:fldCharType="end"/>
        </w:r>
        <w:r>
          <w:t xml:space="preserve"> - Cronograma de desenvolvimento</w:t>
        </w:r>
      </w:ins>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ins w:id="1722" w:author="Ryan Lemos" w:date="2019-09-29T19:49:00Z"/>
        </w:trPr>
        <w:tc>
          <w:tcPr>
            <w:tcW w:w="1743" w:type="pct"/>
            <w:gridSpan w:val="2"/>
            <w:vAlign w:val="center"/>
          </w:tcPr>
          <w:p w14:paraId="3161FAD8" w14:textId="39DBEE45" w:rsidR="00B40550" w:rsidRPr="00E376AE" w:rsidRDefault="00B40550" w:rsidP="00C84EFD">
            <w:pPr>
              <w:spacing w:line="240" w:lineRule="auto"/>
              <w:ind w:firstLine="0"/>
              <w:jc w:val="center"/>
              <w:rPr>
                <w:ins w:id="1723" w:author="Ryan Lemos" w:date="2019-09-29T19:49:00Z"/>
                <w:rFonts w:eastAsia="Times New Roman"/>
                <w:color w:val="000000"/>
                <w:sz w:val="20"/>
                <w:szCs w:val="20"/>
                <w:lang w:eastAsia="pt-BR"/>
              </w:rPr>
            </w:pPr>
            <w:ins w:id="1724" w:author="Ryan Lemos" w:date="2019-09-29T19:53:00Z">
              <w:r>
                <w:rPr>
                  <w:rFonts w:eastAsia="Times New Roman"/>
                  <w:color w:val="000000"/>
                  <w:sz w:val="20"/>
                  <w:szCs w:val="20"/>
                  <w:lang w:eastAsia="pt-BR"/>
                </w:rPr>
                <w:t>ATIVIDADES</w:t>
              </w:r>
            </w:ins>
          </w:p>
        </w:tc>
        <w:tc>
          <w:tcPr>
            <w:tcW w:w="445" w:type="pct"/>
            <w:noWrap/>
            <w:vAlign w:val="center"/>
            <w:hideMark/>
          </w:tcPr>
          <w:p w14:paraId="16E0F1BC" w14:textId="77777777" w:rsidR="00B40550" w:rsidRDefault="00B40550" w:rsidP="00C84EFD">
            <w:pPr>
              <w:spacing w:line="240" w:lineRule="auto"/>
              <w:ind w:firstLine="0"/>
              <w:jc w:val="center"/>
              <w:rPr>
                <w:ins w:id="1725" w:author="Ryan Lemos" w:date="2019-09-29T19:49:00Z"/>
                <w:rFonts w:eastAsia="Times New Roman"/>
                <w:color w:val="000000"/>
                <w:sz w:val="20"/>
                <w:szCs w:val="20"/>
                <w:lang w:eastAsia="pt-BR"/>
              </w:rPr>
            </w:pPr>
            <w:ins w:id="1726" w:author="Ryan Lemos" w:date="2019-09-29T19:49:00Z">
              <w:r w:rsidRPr="00E376AE">
                <w:rPr>
                  <w:rFonts w:eastAsia="Times New Roman"/>
                  <w:color w:val="000000"/>
                  <w:sz w:val="20"/>
                  <w:szCs w:val="20"/>
                  <w:lang w:eastAsia="pt-BR"/>
                </w:rPr>
                <w:t>JAN/</w:t>
              </w:r>
            </w:ins>
          </w:p>
          <w:p w14:paraId="4EA674CA" w14:textId="77777777" w:rsidR="00B40550" w:rsidRPr="00E376AE" w:rsidRDefault="00B40550" w:rsidP="00C84EFD">
            <w:pPr>
              <w:spacing w:line="240" w:lineRule="auto"/>
              <w:ind w:firstLine="0"/>
              <w:jc w:val="center"/>
              <w:rPr>
                <w:ins w:id="1727" w:author="Ryan Lemos" w:date="2019-09-29T19:49:00Z"/>
                <w:rFonts w:eastAsia="Times New Roman"/>
                <w:color w:val="000000"/>
                <w:sz w:val="20"/>
                <w:szCs w:val="20"/>
                <w:lang w:eastAsia="pt-BR"/>
              </w:rPr>
            </w:pPr>
            <w:ins w:id="1728" w:author="Ryan Lemos" w:date="2019-09-29T19:49:00Z">
              <w:r w:rsidRPr="00E376AE">
                <w:rPr>
                  <w:rFonts w:eastAsia="Times New Roman"/>
                  <w:color w:val="000000"/>
                  <w:sz w:val="20"/>
                  <w:szCs w:val="20"/>
                  <w:lang w:eastAsia="pt-BR"/>
                </w:rPr>
                <w:t>2019</w:t>
              </w:r>
            </w:ins>
          </w:p>
        </w:tc>
        <w:tc>
          <w:tcPr>
            <w:tcW w:w="470" w:type="pct"/>
            <w:noWrap/>
            <w:vAlign w:val="center"/>
          </w:tcPr>
          <w:p w14:paraId="62DB4BC3" w14:textId="77777777" w:rsidR="00B40550" w:rsidRDefault="00B40550" w:rsidP="00C84EFD">
            <w:pPr>
              <w:spacing w:line="240" w:lineRule="auto"/>
              <w:ind w:firstLine="0"/>
              <w:jc w:val="center"/>
              <w:rPr>
                <w:ins w:id="1729" w:author="Ryan Lemos" w:date="2019-09-29T19:49:00Z"/>
                <w:rFonts w:eastAsia="Times New Roman"/>
                <w:color w:val="000000"/>
                <w:sz w:val="20"/>
                <w:szCs w:val="20"/>
                <w:lang w:eastAsia="pt-BR"/>
              </w:rPr>
            </w:pPr>
            <w:ins w:id="1730" w:author="Ryan Lemos" w:date="2019-09-29T19:49:00Z">
              <w:r w:rsidRPr="00E376AE">
                <w:rPr>
                  <w:rFonts w:eastAsia="Times New Roman"/>
                  <w:color w:val="000000"/>
                  <w:sz w:val="20"/>
                  <w:szCs w:val="20"/>
                  <w:lang w:eastAsia="pt-BR"/>
                </w:rPr>
                <w:t>FEV/</w:t>
              </w:r>
            </w:ins>
          </w:p>
          <w:p w14:paraId="11F664A4" w14:textId="77777777" w:rsidR="00B40550" w:rsidRPr="00E376AE" w:rsidRDefault="00B40550" w:rsidP="00C84EFD">
            <w:pPr>
              <w:spacing w:line="240" w:lineRule="auto"/>
              <w:ind w:firstLine="0"/>
              <w:jc w:val="center"/>
              <w:rPr>
                <w:ins w:id="1731" w:author="Ryan Lemos" w:date="2019-09-29T19:49:00Z"/>
                <w:rFonts w:eastAsia="Times New Roman"/>
                <w:color w:val="000000"/>
                <w:sz w:val="20"/>
                <w:szCs w:val="20"/>
                <w:lang w:eastAsia="pt-BR"/>
              </w:rPr>
            </w:pPr>
            <w:ins w:id="1732" w:author="Ryan Lemos" w:date="2019-09-29T19:49:00Z">
              <w:r w:rsidRPr="00E376AE">
                <w:rPr>
                  <w:rFonts w:eastAsia="Times New Roman"/>
                  <w:color w:val="000000"/>
                  <w:sz w:val="20"/>
                  <w:szCs w:val="20"/>
                  <w:lang w:eastAsia="pt-BR"/>
                </w:rPr>
                <w:t>2019</w:t>
              </w:r>
            </w:ins>
          </w:p>
        </w:tc>
        <w:tc>
          <w:tcPr>
            <w:tcW w:w="469" w:type="pct"/>
            <w:noWrap/>
            <w:vAlign w:val="center"/>
          </w:tcPr>
          <w:p w14:paraId="347F912A" w14:textId="77777777" w:rsidR="00B40550" w:rsidRDefault="00B40550" w:rsidP="00C84EFD">
            <w:pPr>
              <w:spacing w:line="240" w:lineRule="auto"/>
              <w:ind w:firstLine="0"/>
              <w:jc w:val="center"/>
              <w:rPr>
                <w:ins w:id="1733" w:author="Ryan Lemos" w:date="2019-09-29T19:49:00Z"/>
                <w:rFonts w:eastAsia="Times New Roman"/>
                <w:color w:val="000000"/>
                <w:sz w:val="20"/>
                <w:szCs w:val="20"/>
                <w:lang w:eastAsia="pt-BR"/>
              </w:rPr>
            </w:pPr>
            <w:ins w:id="1734" w:author="Ryan Lemos" w:date="2019-09-29T19:49:00Z">
              <w:r w:rsidRPr="00E376AE">
                <w:rPr>
                  <w:rFonts w:eastAsia="Times New Roman"/>
                  <w:color w:val="000000"/>
                  <w:sz w:val="20"/>
                  <w:szCs w:val="20"/>
                  <w:lang w:eastAsia="pt-BR"/>
                </w:rPr>
                <w:t>MAR/</w:t>
              </w:r>
            </w:ins>
          </w:p>
          <w:p w14:paraId="1CF0CAD5" w14:textId="77777777" w:rsidR="00B40550" w:rsidRPr="00E376AE" w:rsidRDefault="00B40550" w:rsidP="00C84EFD">
            <w:pPr>
              <w:spacing w:line="240" w:lineRule="auto"/>
              <w:ind w:firstLine="0"/>
              <w:jc w:val="center"/>
              <w:rPr>
                <w:ins w:id="1735" w:author="Ryan Lemos" w:date="2019-09-29T19:49:00Z"/>
                <w:rFonts w:eastAsia="Times New Roman"/>
                <w:color w:val="000000"/>
                <w:sz w:val="20"/>
                <w:szCs w:val="20"/>
                <w:lang w:eastAsia="pt-BR"/>
              </w:rPr>
            </w:pPr>
            <w:ins w:id="1736" w:author="Ryan Lemos" w:date="2019-09-29T19:49:00Z">
              <w:r w:rsidRPr="00E376AE">
                <w:rPr>
                  <w:rFonts w:eastAsia="Times New Roman"/>
                  <w:color w:val="000000"/>
                  <w:sz w:val="20"/>
                  <w:szCs w:val="20"/>
                  <w:lang w:eastAsia="pt-BR"/>
                </w:rPr>
                <w:t>2019</w:t>
              </w:r>
            </w:ins>
          </w:p>
        </w:tc>
        <w:tc>
          <w:tcPr>
            <w:tcW w:w="548" w:type="pct"/>
            <w:noWrap/>
            <w:vAlign w:val="center"/>
          </w:tcPr>
          <w:p w14:paraId="5CA2074C" w14:textId="77777777" w:rsidR="00B40550" w:rsidRDefault="00B40550" w:rsidP="00C84EFD">
            <w:pPr>
              <w:spacing w:line="240" w:lineRule="auto"/>
              <w:ind w:firstLine="0"/>
              <w:jc w:val="center"/>
              <w:rPr>
                <w:ins w:id="1737" w:author="Ryan Lemos" w:date="2019-09-29T19:49:00Z"/>
                <w:rFonts w:eastAsia="Times New Roman"/>
                <w:color w:val="000000"/>
                <w:sz w:val="20"/>
                <w:szCs w:val="20"/>
                <w:lang w:eastAsia="pt-BR"/>
              </w:rPr>
            </w:pPr>
            <w:ins w:id="1738" w:author="Ryan Lemos" w:date="2019-09-29T19:49:00Z">
              <w:r w:rsidRPr="00E376AE">
                <w:rPr>
                  <w:rFonts w:eastAsia="Times New Roman"/>
                  <w:color w:val="000000"/>
                  <w:sz w:val="20"/>
                  <w:szCs w:val="20"/>
                  <w:lang w:eastAsia="pt-BR"/>
                </w:rPr>
                <w:t>ABR/</w:t>
              </w:r>
            </w:ins>
          </w:p>
          <w:p w14:paraId="4EFED81C" w14:textId="77777777" w:rsidR="00B40550" w:rsidRPr="00E376AE" w:rsidRDefault="00B40550" w:rsidP="00C84EFD">
            <w:pPr>
              <w:spacing w:line="240" w:lineRule="auto"/>
              <w:ind w:firstLine="0"/>
              <w:jc w:val="center"/>
              <w:rPr>
                <w:ins w:id="1739" w:author="Ryan Lemos" w:date="2019-09-29T19:49:00Z"/>
                <w:rFonts w:eastAsia="Times New Roman"/>
                <w:color w:val="000000"/>
                <w:sz w:val="20"/>
                <w:szCs w:val="20"/>
                <w:lang w:eastAsia="pt-BR"/>
              </w:rPr>
            </w:pPr>
            <w:ins w:id="1740" w:author="Ryan Lemos" w:date="2019-09-29T19:49:00Z">
              <w:r w:rsidRPr="00E376AE">
                <w:rPr>
                  <w:rFonts w:eastAsia="Times New Roman"/>
                  <w:color w:val="000000"/>
                  <w:sz w:val="20"/>
                  <w:szCs w:val="20"/>
                  <w:lang w:eastAsia="pt-BR"/>
                </w:rPr>
                <w:t>2019</w:t>
              </w:r>
            </w:ins>
          </w:p>
        </w:tc>
        <w:tc>
          <w:tcPr>
            <w:tcW w:w="626" w:type="pct"/>
            <w:noWrap/>
            <w:vAlign w:val="center"/>
          </w:tcPr>
          <w:p w14:paraId="21B57A6C" w14:textId="77777777" w:rsidR="00B40550" w:rsidRDefault="00B40550" w:rsidP="00C84EFD">
            <w:pPr>
              <w:spacing w:line="240" w:lineRule="auto"/>
              <w:ind w:firstLine="0"/>
              <w:jc w:val="center"/>
              <w:rPr>
                <w:ins w:id="1741" w:author="Ryan Lemos" w:date="2019-09-29T19:49:00Z"/>
                <w:rFonts w:eastAsia="Times New Roman"/>
                <w:color w:val="000000"/>
                <w:sz w:val="20"/>
                <w:szCs w:val="20"/>
                <w:lang w:eastAsia="pt-BR"/>
              </w:rPr>
            </w:pPr>
            <w:ins w:id="1742" w:author="Ryan Lemos" w:date="2019-09-29T19:49:00Z">
              <w:r w:rsidRPr="00E376AE">
                <w:rPr>
                  <w:rFonts w:eastAsia="Times New Roman"/>
                  <w:color w:val="000000"/>
                  <w:sz w:val="20"/>
                  <w:szCs w:val="20"/>
                  <w:lang w:eastAsia="pt-BR"/>
                </w:rPr>
                <w:t>MAIO</w:t>
              </w:r>
            </w:ins>
          </w:p>
          <w:p w14:paraId="4A264951" w14:textId="77777777" w:rsidR="00B40550" w:rsidRPr="00E376AE" w:rsidRDefault="00B40550" w:rsidP="00C84EFD">
            <w:pPr>
              <w:spacing w:line="240" w:lineRule="auto"/>
              <w:ind w:firstLine="0"/>
              <w:jc w:val="center"/>
              <w:rPr>
                <w:ins w:id="1743" w:author="Ryan Lemos" w:date="2019-09-29T19:49:00Z"/>
                <w:rFonts w:eastAsia="Times New Roman"/>
                <w:color w:val="000000"/>
                <w:sz w:val="20"/>
                <w:szCs w:val="20"/>
                <w:lang w:eastAsia="pt-BR"/>
              </w:rPr>
            </w:pPr>
            <w:ins w:id="1744" w:author="Ryan Lemos" w:date="2019-09-29T19:49:00Z">
              <w:r w:rsidRPr="00E376AE">
                <w:rPr>
                  <w:rFonts w:eastAsia="Times New Roman"/>
                  <w:color w:val="000000"/>
                  <w:sz w:val="20"/>
                  <w:szCs w:val="20"/>
                  <w:lang w:eastAsia="pt-BR"/>
                </w:rPr>
                <w:t>/2019</w:t>
              </w:r>
            </w:ins>
          </w:p>
        </w:tc>
        <w:tc>
          <w:tcPr>
            <w:tcW w:w="699" w:type="pct"/>
            <w:noWrap/>
            <w:vAlign w:val="center"/>
          </w:tcPr>
          <w:p w14:paraId="39D7783A" w14:textId="77777777" w:rsidR="00B40550" w:rsidRDefault="00B40550" w:rsidP="00C84EFD">
            <w:pPr>
              <w:spacing w:line="240" w:lineRule="auto"/>
              <w:ind w:firstLine="0"/>
              <w:jc w:val="center"/>
              <w:rPr>
                <w:ins w:id="1745" w:author="Ryan Lemos" w:date="2019-09-29T19:49:00Z"/>
                <w:rFonts w:eastAsia="Times New Roman"/>
                <w:color w:val="000000"/>
                <w:sz w:val="20"/>
                <w:szCs w:val="20"/>
                <w:lang w:eastAsia="pt-BR"/>
              </w:rPr>
            </w:pPr>
            <w:ins w:id="1746" w:author="Ryan Lemos" w:date="2019-09-29T19:49:00Z">
              <w:r w:rsidRPr="00E376AE">
                <w:rPr>
                  <w:rFonts w:eastAsia="Times New Roman"/>
                  <w:color w:val="000000"/>
                  <w:sz w:val="20"/>
                  <w:szCs w:val="20"/>
                  <w:lang w:eastAsia="pt-BR"/>
                </w:rPr>
                <w:t>JUN/</w:t>
              </w:r>
            </w:ins>
          </w:p>
          <w:p w14:paraId="1A2C0DB5" w14:textId="77777777" w:rsidR="00B40550" w:rsidRPr="00E376AE" w:rsidRDefault="00B40550" w:rsidP="00C84EFD">
            <w:pPr>
              <w:spacing w:line="240" w:lineRule="auto"/>
              <w:ind w:firstLine="0"/>
              <w:jc w:val="center"/>
              <w:rPr>
                <w:ins w:id="1747" w:author="Ryan Lemos" w:date="2019-09-29T19:49:00Z"/>
                <w:rFonts w:eastAsia="Times New Roman"/>
                <w:color w:val="000000"/>
                <w:sz w:val="20"/>
                <w:szCs w:val="20"/>
                <w:lang w:eastAsia="pt-BR"/>
              </w:rPr>
            </w:pPr>
            <w:ins w:id="1748" w:author="Ryan Lemos" w:date="2019-09-29T19:49:00Z">
              <w:r w:rsidRPr="00E376AE">
                <w:rPr>
                  <w:rFonts w:eastAsia="Times New Roman"/>
                  <w:color w:val="000000"/>
                  <w:sz w:val="20"/>
                  <w:szCs w:val="20"/>
                  <w:lang w:eastAsia="pt-BR"/>
                </w:rPr>
                <w:t>2019</w:t>
              </w:r>
            </w:ins>
          </w:p>
        </w:tc>
      </w:tr>
      <w:tr w:rsidR="00B40550" w:rsidRPr="00E376AE" w14:paraId="44145D51" w14:textId="77777777" w:rsidTr="006C7E48">
        <w:trPr>
          <w:trHeight w:val="671"/>
          <w:jc w:val="center"/>
          <w:ins w:id="1749" w:author="Ryan Lemos" w:date="2019-09-29T19:49:00Z"/>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ins w:id="1750" w:author="Ryan Lemos" w:date="2019-09-29T19:49:00Z"/>
                <w:rFonts w:eastAsia="Times New Roman"/>
                <w:sz w:val="20"/>
                <w:szCs w:val="20"/>
                <w:lang w:eastAsia="pt-BR"/>
              </w:rPr>
            </w:pPr>
            <w:ins w:id="1751" w:author="Ryan Lemos" w:date="2019-09-29T19:49:00Z">
              <w:r w:rsidRPr="00B45C4B">
                <w:rPr>
                  <w:rFonts w:eastAsia="Times New Roman"/>
                  <w:color w:val="F2F2F2" w:themeColor="background1" w:themeShade="F2"/>
                  <w:sz w:val="20"/>
                  <w:szCs w:val="20"/>
                  <w:lang w:eastAsia="pt-BR"/>
                </w:rPr>
                <w:t>PLANEJADA</w:t>
              </w:r>
            </w:ins>
          </w:p>
        </w:tc>
        <w:tc>
          <w:tcPr>
            <w:tcW w:w="850" w:type="pct"/>
            <w:vMerge w:val="restart"/>
            <w:vAlign w:val="center"/>
          </w:tcPr>
          <w:p w14:paraId="162DADE8" w14:textId="77777777" w:rsidR="00B40550" w:rsidRPr="00E376AE" w:rsidRDefault="00B40550">
            <w:pPr>
              <w:spacing w:line="240" w:lineRule="auto"/>
              <w:ind w:firstLine="0"/>
              <w:rPr>
                <w:ins w:id="1752" w:author="Ryan Lemos" w:date="2019-09-29T19:49:00Z"/>
                <w:rFonts w:eastAsia="Times New Roman"/>
                <w:sz w:val="20"/>
                <w:szCs w:val="20"/>
                <w:lang w:eastAsia="pt-BR"/>
              </w:rPr>
              <w:pPrChange w:id="1753" w:author="Ryan Lemos" w:date="2019-09-29T19:54:00Z">
                <w:pPr>
                  <w:spacing w:line="240" w:lineRule="auto"/>
                  <w:ind w:firstLine="0"/>
                  <w:jc w:val="center"/>
                </w:pPr>
              </w:pPrChange>
            </w:pPr>
            <w:ins w:id="1754" w:author="Ryan Lemos" w:date="2019-09-29T19:49:00Z">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ins>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ins w:id="1755" w:author="Ryan Lemos" w:date="2019-09-29T19:49:00Z"/>
                <w:rFonts w:eastAsia="Times New Roman"/>
                <w:color w:val="000000"/>
                <w:sz w:val="20"/>
                <w:szCs w:val="20"/>
                <w:lang w:eastAsia="pt-BR"/>
              </w:rPr>
            </w:pPr>
            <w:ins w:id="1756" w:author="Ryan Lemos" w:date="2019-09-29T19:49:00Z">
              <w:r w:rsidRPr="00E376AE">
                <w:rPr>
                  <w:rFonts w:eastAsia="Times New Roman"/>
                  <w:color w:val="000000"/>
                  <w:sz w:val="20"/>
                  <w:szCs w:val="20"/>
                  <w:lang w:eastAsia="pt-BR"/>
                </w:rPr>
                <w:t> </w:t>
              </w:r>
            </w:ins>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ins w:id="1757" w:author="Ryan Lemos" w:date="2019-09-29T19:49:00Z"/>
                <w:rFonts w:eastAsia="Times New Roman"/>
                <w:color w:val="000000"/>
                <w:sz w:val="20"/>
                <w:szCs w:val="20"/>
                <w:lang w:eastAsia="pt-BR"/>
              </w:rPr>
            </w:pPr>
            <w:ins w:id="1758" w:author="Ryan Lemos" w:date="2019-09-29T19:49:00Z">
              <w:r w:rsidRPr="00E376AE">
                <w:rPr>
                  <w:rFonts w:eastAsia="Times New Roman"/>
                  <w:color w:val="000000"/>
                  <w:sz w:val="20"/>
                  <w:szCs w:val="20"/>
                  <w:lang w:eastAsia="pt-BR"/>
                </w:rPr>
                <w:t> </w:t>
              </w:r>
            </w:ins>
          </w:p>
        </w:tc>
        <w:tc>
          <w:tcPr>
            <w:tcW w:w="469" w:type="pct"/>
            <w:noWrap/>
            <w:hideMark/>
          </w:tcPr>
          <w:p w14:paraId="060B0B24" w14:textId="77777777" w:rsidR="00B40550" w:rsidRPr="00E376AE" w:rsidRDefault="00B40550" w:rsidP="00C84EFD">
            <w:pPr>
              <w:spacing w:line="240" w:lineRule="auto"/>
              <w:ind w:firstLine="0"/>
              <w:jc w:val="center"/>
              <w:rPr>
                <w:ins w:id="1759" w:author="Ryan Lemos" w:date="2019-09-29T19:49:00Z"/>
                <w:rFonts w:eastAsia="Times New Roman"/>
                <w:color w:val="000000"/>
                <w:sz w:val="20"/>
                <w:szCs w:val="20"/>
                <w:lang w:eastAsia="pt-BR"/>
              </w:rPr>
            </w:pPr>
            <w:ins w:id="1760" w:author="Ryan Lemos" w:date="2019-09-29T19:49:00Z">
              <w:r w:rsidRPr="00E376AE">
                <w:rPr>
                  <w:rFonts w:eastAsia="Times New Roman"/>
                  <w:color w:val="000000"/>
                  <w:sz w:val="20"/>
                  <w:szCs w:val="20"/>
                  <w:lang w:eastAsia="pt-BR"/>
                </w:rPr>
                <w:t> </w:t>
              </w:r>
            </w:ins>
          </w:p>
        </w:tc>
        <w:tc>
          <w:tcPr>
            <w:tcW w:w="548" w:type="pct"/>
            <w:noWrap/>
            <w:hideMark/>
          </w:tcPr>
          <w:p w14:paraId="70B71FB8" w14:textId="77777777" w:rsidR="00B40550" w:rsidRPr="00E376AE" w:rsidRDefault="00B40550" w:rsidP="00C84EFD">
            <w:pPr>
              <w:spacing w:line="240" w:lineRule="auto"/>
              <w:ind w:firstLine="0"/>
              <w:jc w:val="center"/>
              <w:rPr>
                <w:ins w:id="1761" w:author="Ryan Lemos" w:date="2019-09-29T19:49:00Z"/>
                <w:rFonts w:eastAsia="Times New Roman"/>
                <w:color w:val="000000"/>
                <w:sz w:val="20"/>
                <w:szCs w:val="20"/>
                <w:lang w:eastAsia="pt-BR"/>
              </w:rPr>
            </w:pPr>
            <w:ins w:id="1762" w:author="Ryan Lemos" w:date="2019-09-29T19:49:00Z">
              <w:r w:rsidRPr="00E376AE">
                <w:rPr>
                  <w:rFonts w:eastAsia="Times New Roman"/>
                  <w:color w:val="000000"/>
                  <w:sz w:val="20"/>
                  <w:szCs w:val="20"/>
                  <w:lang w:eastAsia="pt-BR"/>
                </w:rPr>
                <w:t> </w:t>
              </w:r>
            </w:ins>
          </w:p>
        </w:tc>
        <w:tc>
          <w:tcPr>
            <w:tcW w:w="626" w:type="pct"/>
            <w:noWrap/>
            <w:hideMark/>
          </w:tcPr>
          <w:p w14:paraId="3C48C629" w14:textId="77777777" w:rsidR="00B40550" w:rsidRPr="00E376AE" w:rsidRDefault="00B40550" w:rsidP="00C84EFD">
            <w:pPr>
              <w:spacing w:line="240" w:lineRule="auto"/>
              <w:ind w:firstLine="0"/>
              <w:jc w:val="center"/>
              <w:rPr>
                <w:ins w:id="1763" w:author="Ryan Lemos" w:date="2019-09-29T19:49:00Z"/>
                <w:rFonts w:eastAsia="Times New Roman"/>
                <w:color w:val="000000"/>
                <w:sz w:val="20"/>
                <w:szCs w:val="20"/>
                <w:lang w:eastAsia="pt-BR"/>
              </w:rPr>
            </w:pPr>
            <w:ins w:id="1764" w:author="Ryan Lemos" w:date="2019-09-29T19:49:00Z">
              <w:r w:rsidRPr="00E376AE">
                <w:rPr>
                  <w:rFonts w:eastAsia="Times New Roman"/>
                  <w:color w:val="000000"/>
                  <w:sz w:val="20"/>
                  <w:szCs w:val="20"/>
                  <w:lang w:eastAsia="pt-BR"/>
                </w:rPr>
                <w:t> </w:t>
              </w:r>
            </w:ins>
          </w:p>
        </w:tc>
        <w:tc>
          <w:tcPr>
            <w:tcW w:w="699" w:type="pct"/>
            <w:noWrap/>
            <w:hideMark/>
          </w:tcPr>
          <w:p w14:paraId="4EE6F786" w14:textId="77777777" w:rsidR="00B40550" w:rsidRPr="00E376AE" w:rsidRDefault="00B40550" w:rsidP="00C84EFD">
            <w:pPr>
              <w:spacing w:line="240" w:lineRule="auto"/>
              <w:ind w:firstLine="0"/>
              <w:jc w:val="center"/>
              <w:rPr>
                <w:ins w:id="1765" w:author="Ryan Lemos" w:date="2019-09-29T19:49:00Z"/>
                <w:rFonts w:eastAsia="Times New Roman"/>
                <w:color w:val="000000"/>
                <w:sz w:val="20"/>
                <w:szCs w:val="20"/>
                <w:lang w:eastAsia="pt-BR"/>
              </w:rPr>
            </w:pPr>
            <w:ins w:id="1766" w:author="Ryan Lemos" w:date="2019-09-29T19:49:00Z">
              <w:r w:rsidRPr="00E376AE">
                <w:rPr>
                  <w:rFonts w:eastAsia="Times New Roman"/>
                  <w:color w:val="000000"/>
                  <w:sz w:val="20"/>
                  <w:szCs w:val="20"/>
                  <w:lang w:eastAsia="pt-BR"/>
                </w:rPr>
                <w:t> </w:t>
              </w:r>
            </w:ins>
          </w:p>
        </w:tc>
      </w:tr>
      <w:tr w:rsidR="00B40550" w:rsidRPr="00E376AE" w14:paraId="76DEFE15" w14:textId="77777777" w:rsidTr="006C7E48">
        <w:trPr>
          <w:trHeight w:val="671"/>
          <w:jc w:val="center"/>
          <w:ins w:id="1767" w:author="Ryan Lemos" w:date="2019-09-29T19:49:00Z"/>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ins w:id="1768" w:author="Ryan Lemos" w:date="2019-09-29T19:49:00Z"/>
                <w:rFonts w:eastAsia="Times New Roman"/>
                <w:sz w:val="20"/>
                <w:szCs w:val="20"/>
                <w:lang w:eastAsia="pt-BR"/>
              </w:rPr>
            </w:pPr>
            <w:ins w:id="1769" w:author="Ryan Lemos" w:date="2019-09-29T19:49:00Z">
              <w:r w:rsidRPr="00972889">
                <w:rPr>
                  <w:rFonts w:eastAsia="Times New Roman"/>
                  <w:color w:val="F2F2F2" w:themeColor="background1" w:themeShade="F2"/>
                  <w:sz w:val="20"/>
                  <w:szCs w:val="20"/>
                  <w:lang w:eastAsia="pt-BR"/>
                </w:rPr>
                <w:t>REALIZADA</w:t>
              </w:r>
            </w:ins>
          </w:p>
        </w:tc>
        <w:tc>
          <w:tcPr>
            <w:tcW w:w="850" w:type="pct"/>
            <w:vMerge/>
            <w:vAlign w:val="center"/>
          </w:tcPr>
          <w:p w14:paraId="0A10FCDA" w14:textId="77777777" w:rsidR="00B40550" w:rsidRDefault="00B40550">
            <w:pPr>
              <w:spacing w:line="240" w:lineRule="auto"/>
              <w:ind w:firstLine="0"/>
              <w:rPr>
                <w:ins w:id="1770" w:author="Ryan Lemos" w:date="2019-09-29T19:49:00Z"/>
                <w:rFonts w:eastAsia="Times New Roman"/>
                <w:sz w:val="20"/>
                <w:szCs w:val="20"/>
                <w:lang w:eastAsia="pt-BR"/>
              </w:rPr>
              <w:pPrChange w:id="1771" w:author="Ryan Lemos" w:date="2019-09-29T19:54:00Z">
                <w:pPr>
                  <w:spacing w:line="240" w:lineRule="auto"/>
                  <w:ind w:firstLine="0"/>
                  <w:jc w:val="center"/>
                </w:pPr>
              </w:pPrChange>
            </w:pPr>
          </w:p>
        </w:tc>
        <w:tc>
          <w:tcPr>
            <w:tcW w:w="445" w:type="pct"/>
            <w:shd w:val="clear" w:color="auto" w:fill="5497D4"/>
            <w:noWrap/>
          </w:tcPr>
          <w:p w14:paraId="48C0E1C1" w14:textId="77777777" w:rsidR="00B40550" w:rsidRPr="00E376AE" w:rsidRDefault="00B40550" w:rsidP="00C84EFD">
            <w:pPr>
              <w:spacing w:line="240" w:lineRule="auto"/>
              <w:ind w:firstLine="0"/>
              <w:jc w:val="center"/>
              <w:rPr>
                <w:ins w:id="1772" w:author="Ryan Lemos" w:date="2019-09-29T19:49:00Z"/>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ins w:id="1773" w:author="Ryan Lemos" w:date="2019-09-29T19:49:00Z"/>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ins w:id="1774" w:author="Ryan Lemos" w:date="2019-09-29T19:49:00Z"/>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ins w:id="1775" w:author="Ryan Lemos" w:date="2019-09-29T19:49:00Z"/>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ins w:id="1776" w:author="Ryan Lemos" w:date="2019-09-29T19:49:00Z"/>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ins w:id="1777" w:author="Ryan Lemos" w:date="2019-09-29T19:49:00Z"/>
                <w:rFonts w:eastAsia="Times New Roman"/>
                <w:color w:val="000000"/>
                <w:sz w:val="20"/>
                <w:szCs w:val="20"/>
                <w:lang w:eastAsia="pt-BR"/>
              </w:rPr>
            </w:pPr>
          </w:p>
        </w:tc>
      </w:tr>
      <w:tr w:rsidR="00B40550" w:rsidRPr="00E376AE" w14:paraId="685CDD9B" w14:textId="77777777" w:rsidTr="006C7E48">
        <w:trPr>
          <w:trHeight w:val="506"/>
          <w:jc w:val="center"/>
          <w:ins w:id="1778" w:author="Ryan Lemos" w:date="2019-09-29T19:49:00Z"/>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ins w:id="1779" w:author="Ryan Lemos" w:date="2019-09-29T19:49:00Z"/>
                <w:rFonts w:eastAsia="Times New Roman"/>
                <w:sz w:val="20"/>
                <w:szCs w:val="20"/>
                <w:lang w:eastAsia="pt-BR"/>
              </w:rPr>
            </w:pPr>
            <w:ins w:id="1780" w:author="Ryan Lemos" w:date="2019-09-29T19:49:00Z">
              <w:r w:rsidRPr="00B45C4B">
                <w:rPr>
                  <w:rFonts w:eastAsia="Times New Roman"/>
                  <w:color w:val="F2F2F2" w:themeColor="background1" w:themeShade="F2"/>
                  <w:sz w:val="20"/>
                  <w:szCs w:val="20"/>
                  <w:lang w:eastAsia="pt-BR"/>
                </w:rPr>
                <w:t>PLANEJADA</w:t>
              </w:r>
            </w:ins>
          </w:p>
        </w:tc>
        <w:tc>
          <w:tcPr>
            <w:tcW w:w="850" w:type="pct"/>
            <w:vMerge w:val="restart"/>
            <w:vAlign w:val="center"/>
          </w:tcPr>
          <w:p w14:paraId="4EB6359B" w14:textId="77777777" w:rsidR="00B40550" w:rsidRPr="00E376AE" w:rsidRDefault="00B40550">
            <w:pPr>
              <w:spacing w:line="240" w:lineRule="auto"/>
              <w:ind w:firstLine="0"/>
              <w:rPr>
                <w:ins w:id="1781" w:author="Ryan Lemos" w:date="2019-09-29T19:49:00Z"/>
                <w:rFonts w:eastAsia="Times New Roman"/>
                <w:sz w:val="20"/>
                <w:szCs w:val="20"/>
                <w:lang w:eastAsia="pt-BR"/>
              </w:rPr>
              <w:pPrChange w:id="1782" w:author="Ryan Lemos" w:date="2019-09-29T19:54:00Z">
                <w:pPr>
                  <w:spacing w:line="240" w:lineRule="auto"/>
                  <w:ind w:firstLine="0"/>
                  <w:jc w:val="center"/>
                </w:pPr>
              </w:pPrChange>
            </w:pPr>
            <w:ins w:id="1783" w:author="Ryan Lemos" w:date="2019-09-29T19:49:00Z">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ins>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ins w:id="1784" w:author="Ryan Lemos" w:date="2019-09-29T19:49:00Z"/>
                <w:rFonts w:eastAsia="Times New Roman"/>
                <w:color w:val="000000"/>
                <w:sz w:val="20"/>
                <w:szCs w:val="20"/>
                <w:lang w:eastAsia="pt-BR"/>
              </w:rPr>
            </w:pPr>
            <w:ins w:id="1785" w:author="Ryan Lemos" w:date="2019-09-29T19:49:00Z">
              <w:r w:rsidRPr="00E376AE">
                <w:rPr>
                  <w:rFonts w:eastAsia="Times New Roman"/>
                  <w:color w:val="000000"/>
                  <w:sz w:val="20"/>
                  <w:szCs w:val="20"/>
                  <w:lang w:eastAsia="pt-BR"/>
                </w:rPr>
                <w:t> </w:t>
              </w:r>
            </w:ins>
          </w:p>
        </w:tc>
        <w:tc>
          <w:tcPr>
            <w:tcW w:w="470" w:type="pct"/>
            <w:noWrap/>
            <w:hideMark/>
          </w:tcPr>
          <w:p w14:paraId="2E9B8CE2" w14:textId="77777777" w:rsidR="00B40550" w:rsidRPr="00E376AE" w:rsidRDefault="00B40550" w:rsidP="00C84EFD">
            <w:pPr>
              <w:spacing w:line="240" w:lineRule="auto"/>
              <w:ind w:firstLine="0"/>
              <w:jc w:val="center"/>
              <w:rPr>
                <w:ins w:id="1786" w:author="Ryan Lemos" w:date="2019-09-29T19:49:00Z"/>
                <w:rFonts w:eastAsia="Times New Roman"/>
                <w:color w:val="000000"/>
                <w:sz w:val="20"/>
                <w:szCs w:val="20"/>
                <w:lang w:eastAsia="pt-BR"/>
              </w:rPr>
            </w:pPr>
            <w:ins w:id="1787" w:author="Ryan Lemos" w:date="2019-09-29T19:49:00Z">
              <w:r w:rsidRPr="00E376AE">
                <w:rPr>
                  <w:rFonts w:eastAsia="Times New Roman"/>
                  <w:color w:val="000000"/>
                  <w:sz w:val="20"/>
                  <w:szCs w:val="20"/>
                  <w:lang w:eastAsia="pt-BR"/>
                </w:rPr>
                <w:t> </w:t>
              </w:r>
            </w:ins>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ins w:id="1788" w:author="Ryan Lemos" w:date="2019-09-29T19:49:00Z"/>
                <w:rFonts w:eastAsia="Times New Roman"/>
                <w:color w:val="000000"/>
                <w:sz w:val="20"/>
                <w:szCs w:val="20"/>
                <w:lang w:eastAsia="pt-BR"/>
              </w:rPr>
            </w:pPr>
            <w:ins w:id="1789" w:author="Ryan Lemos" w:date="2019-09-29T19:49:00Z">
              <w:r w:rsidRPr="00E376AE">
                <w:rPr>
                  <w:rFonts w:eastAsia="Times New Roman"/>
                  <w:color w:val="000000"/>
                  <w:sz w:val="20"/>
                  <w:szCs w:val="20"/>
                  <w:lang w:eastAsia="pt-BR"/>
                </w:rPr>
                <w:t> </w:t>
              </w:r>
            </w:ins>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ins w:id="1790" w:author="Ryan Lemos" w:date="2019-09-29T19:49:00Z"/>
                <w:rFonts w:eastAsia="Times New Roman"/>
                <w:color w:val="000000"/>
                <w:sz w:val="20"/>
                <w:szCs w:val="20"/>
                <w:lang w:eastAsia="pt-BR"/>
              </w:rPr>
            </w:pPr>
            <w:ins w:id="1791" w:author="Ryan Lemos" w:date="2019-09-29T19:49:00Z">
              <w:r w:rsidRPr="00E376AE">
                <w:rPr>
                  <w:rFonts w:eastAsia="Times New Roman"/>
                  <w:color w:val="000000"/>
                  <w:sz w:val="20"/>
                  <w:szCs w:val="20"/>
                  <w:lang w:eastAsia="pt-BR"/>
                </w:rPr>
                <w:t> </w:t>
              </w:r>
            </w:ins>
          </w:p>
        </w:tc>
        <w:tc>
          <w:tcPr>
            <w:tcW w:w="626" w:type="pct"/>
            <w:noWrap/>
            <w:hideMark/>
          </w:tcPr>
          <w:p w14:paraId="79686DBC" w14:textId="77777777" w:rsidR="00B40550" w:rsidRPr="00E376AE" w:rsidRDefault="00B40550" w:rsidP="00C84EFD">
            <w:pPr>
              <w:spacing w:line="240" w:lineRule="auto"/>
              <w:ind w:firstLine="0"/>
              <w:jc w:val="center"/>
              <w:rPr>
                <w:ins w:id="1792" w:author="Ryan Lemos" w:date="2019-09-29T19:49:00Z"/>
                <w:rFonts w:eastAsia="Times New Roman"/>
                <w:color w:val="000000"/>
                <w:sz w:val="20"/>
                <w:szCs w:val="20"/>
                <w:lang w:eastAsia="pt-BR"/>
              </w:rPr>
            </w:pPr>
            <w:ins w:id="1793" w:author="Ryan Lemos" w:date="2019-09-29T19:49:00Z">
              <w:r w:rsidRPr="00E376AE">
                <w:rPr>
                  <w:rFonts w:eastAsia="Times New Roman"/>
                  <w:color w:val="000000"/>
                  <w:sz w:val="20"/>
                  <w:szCs w:val="20"/>
                  <w:lang w:eastAsia="pt-BR"/>
                </w:rPr>
                <w:t> </w:t>
              </w:r>
            </w:ins>
          </w:p>
        </w:tc>
        <w:tc>
          <w:tcPr>
            <w:tcW w:w="699" w:type="pct"/>
            <w:noWrap/>
            <w:hideMark/>
          </w:tcPr>
          <w:p w14:paraId="3646B444" w14:textId="77777777" w:rsidR="00B40550" w:rsidRPr="00E376AE" w:rsidRDefault="00B40550" w:rsidP="00C84EFD">
            <w:pPr>
              <w:spacing w:line="240" w:lineRule="auto"/>
              <w:ind w:firstLine="0"/>
              <w:jc w:val="center"/>
              <w:rPr>
                <w:ins w:id="1794" w:author="Ryan Lemos" w:date="2019-09-29T19:49:00Z"/>
                <w:rFonts w:eastAsia="Times New Roman"/>
                <w:color w:val="000000"/>
                <w:sz w:val="20"/>
                <w:szCs w:val="20"/>
                <w:lang w:eastAsia="pt-BR"/>
              </w:rPr>
            </w:pPr>
            <w:ins w:id="1795" w:author="Ryan Lemos" w:date="2019-09-29T19:49:00Z">
              <w:r w:rsidRPr="00E376AE">
                <w:rPr>
                  <w:rFonts w:eastAsia="Times New Roman"/>
                  <w:color w:val="000000"/>
                  <w:sz w:val="20"/>
                  <w:szCs w:val="20"/>
                  <w:lang w:eastAsia="pt-BR"/>
                </w:rPr>
                <w:t> </w:t>
              </w:r>
            </w:ins>
          </w:p>
        </w:tc>
      </w:tr>
      <w:tr w:rsidR="00B40550" w:rsidRPr="00E376AE" w14:paraId="7B8875D6" w14:textId="77777777" w:rsidTr="006C7E48">
        <w:trPr>
          <w:trHeight w:val="506"/>
          <w:jc w:val="center"/>
          <w:ins w:id="1796" w:author="Ryan Lemos" w:date="2019-09-29T19:49:00Z"/>
        </w:trPr>
        <w:tc>
          <w:tcPr>
            <w:tcW w:w="893" w:type="pct"/>
            <w:shd w:val="clear" w:color="auto" w:fill="5497D4"/>
            <w:vAlign w:val="center"/>
          </w:tcPr>
          <w:p w14:paraId="4DAE6756" w14:textId="77777777" w:rsidR="00B40550" w:rsidRDefault="00B40550" w:rsidP="00C84EFD">
            <w:pPr>
              <w:spacing w:line="240" w:lineRule="auto"/>
              <w:ind w:firstLine="0"/>
              <w:jc w:val="center"/>
              <w:rPr>
                <w:ins w:id="1797" w:author="Ryan Lemos" w:date="2019-09-29T19:49:00Z"/>
                <w:rFonts w:eastAsia="Times New Roman"/>
                <w:sz w:val="20"/>
                <w:szCs w:val="20"/>
                <w:lang w:eastAsia="pt-BR"/>
              </w:rPr>
            </w:pPr>
            <w:ins w:id="1798" w:author="Ryan Lemos" w:date="2019-09-29T19:49:00Z">
              <w:r w:rsidRPr="00972889">
                <w:rPr>
                  <w:rFonts w:eastAsia="Times New Roman"/>
                  <w:color w:val="F2F2F2" w:themeColor="background1" w:themeShade="F2"/>
                  <w:sz w:val="20"/>
                  <w:szCs w:val="20"/>
                  <w:lang w:eastAsia="pt-BR"/>
                </w:rPr>
                <w:t>REALIZADA</w:t>
              </w:r>
            </w:ins>
          </w:p>
        </w:tc>
        <w:tc>
          <w:tcPr>
            <w:tcW w:w="850" w:type="pct"/>
            <w:vMerge/>
            <w:vAlign w:val="center"/>
          </w:tcPr>
          <w:p w14:paraId="36BF3AE4" w14:textId="77777777" w:rsidR="00B40550" w:rsidRPr="00E376AE" w:rsidRDefault="00B40550">
            <w:pPr>
              <w:spacing w:line="240" w:lineRule="auto"/>
              <w:ind w:firstLine="0"/>
              <w:rPr>
                <w:ins w:id="1799" w:author="Ryan Lemos" w:date="2019-09-29T19:49:00Z"/>
                <w:rFonts w:eastAsia="Times New Roman"/>
                <w:sz w:val="20"/>
                <w:szCs w:val="20"/>
                <w:lang w:eastAsia="pt-BR"/>
              </w:rPr>
              <w:pPrChange w:id="1800" w:author="Ryan Lemos" w:date="2019-09-29T19:54:00Z">
                <w:pPr>
                  <w:spacing w:line="240" w:lineRule="auto"/>
                  <w:ind w:firstLine="0"/>
                  <w:jc w:val="center"/>
                </w:pPr>
              </w:pPrChange>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ins w:id="1801" w:author="Ryan Lemos" w:date="2019-09-29T19:49:00Z"/>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ins w:id="1802" w:author="Ryan Lemos" w:date="2019-09-29T19:49:00Z"/>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ins w:id="1803" w:author="Ryan Lemos" w:date="2019-09-29T19:49:00Z"/>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ins w:id="1804" w:author="Ryan Lemos" w:date="2019-09-29T19:49:00Z"/>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ins w:id="1805" w:author="Ryan Lemos" w:date="2019-09-29T19:49:00Z"/>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ins w:id="1806" w:author="Ryan Lemos" w:date="2019-09-29T19:49:00Z"/>
                <w:rFonts w:eastAsia="Times New Roman"/>
                <w:color w:val="000000"/>
                <w:sz w:val="20"/>
                <w:szCs w:val="20"/>
                <w:lang w:eastAsia="pt-BR"/>
              </w:rPr>
            </w:pPr>
          </w:p>
        </w:tc>
      </w:tr>
      <w:tr w:rsidR="00B40550" w:rsidRPr="00E376AE" w14:paraId="7F6BFAEC" w14:textId="77777777" w:rsidTr="006C7E48">
        <w:trPr>
          <w:trHeight w:val="671"/>
          <w:jc w:val="center"/>
          <w:ins w:id="1807" w:author="Ryan Lemos" w:date="2019-09-29T19:49:00Z"/>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ins w:id="1808" w:author="Ryan Lemos" w:date="2019-09-29T19:49:00Z"/>
                <w:sz w:val="20"/>
                <w:szCs w:val="20"/>
              </w:rPr>
            </w:pPr>
            <w:ins w:id="1809" w:author="Ryan Lemos" w:date="2019-09-29T19:49:00Z">
              <w:r w:rsidRPr="00B45C4B">
                <w:rPr>
                  <w:rFonts w:eastAsia="Times New Roman"/>
                  <w:color w:val="F2F2F2" w:themeColor="background1" w:themeShade="F2"/>
                  <w:sz w:val="20"/>
                  <w:szCs w:val="20"/>
                  <w:lang w:eastAsia="pt-BR"/>
                </w:rPr>
                <w:t>PLANEJADA</w:t>
              </w:r>
            </w:ins>
          </w:p>
        </w:tc>
        <w:tc>
          <w:tcPr>
            <w:tcW w:w="850" w:type="pct"/>
            <w:vMerge w:val="restart"/>
            <w:vAlign w:val="center"/>
          </w:tcPr>
          <w:p w14:paraId="30ACC172" w14:textId="77777777" w:rsidR="00B40550" w:rsidRPr="00E376AE" w:rsidRDefault="00B40550">
            <w:pPr>
              <w:spacing w:line="240" w:lineRule="auto"/>
              <w:ind w:firstLine="0"/>
              <w:rPr>
                <w:ins w:id="1810" w:author="Ryan Lemos" w:date="2019-09-29T19:49:00Z"/>
                <w:rFonts w:eastAsia="Times New Roman"/>
                <w:sz w:val="20"/>
                <w:szCs w:val="20"/>
                <w:lang w:eastAsia="pt-BR"/>
              </w:rPr>
              <w:pPrChange w:id="1811" w:author="Ryan Lemos" w:date="2019-09-29T19:54:00Z">
                <w:pPr>
                  <w:spacing w:line="240" w:lineRule="auto"/>
                  <w:ind w:firstLine="0"/>
                  <w:jc w:val="center"/>
                </w:pPr>
              </w:pPrChange>
            </w:pPr>
            <w:ins w:id="1812" w:author="Ryan Lemos" w:date="2019-09-29T19:49:00Z">
              <w:r>
                <w:rPr>
                  <w:sz w:val="20"/>
                  <w:szCs w:val="20"/>
                </w:rPr>
                <w:t xml:space="preserve">Desenvolvimento e entrega do </w:t>
              </w:r>
              <w:r w:rsidRPr="009B6AA0">
                <w:rPr>
                  <w:sz w:val="20"/>
                  <w:szCs w:val="20"/>
                </w:rPr>
                <w:t xml:space="preserve">Release </w:t>
              </w:r>
              <w:r>
                <w:rPr>
                  <w:sz w:val="20"/>
                  <w:szCs w:val="20"/>
                </w:rPr>
                <w:t>de complementos</w:t>
              </w:r>
            </w:ins>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ins w:id="1813" w:author="Ryan Lemos" w:date="2019-09-29T19:49:00Z"/>
                <w:rFonts w:eastAsia="Times New Roman"/>
                <w:color w:val="000000"/>
                <w:sz w:val="20"/>
                <w:szCs w:val="20"/>
                <w:lang w:eastAsia="pt-BR"/>
              </w:rPr>
            </w:pPr>
            <w:ins w:id="1814" w:author="Ryan Lemos" w:date="2019-09-29T19:49:00Z">
              <w:r w:rsidRPr="00E376AE">
                <w:rPr>
                  <w:rFonts w:eastAsia="Times New Roman"/>
                  <w:color w:val="000000"/>
                  <w:sz w:val="20"/>
                  <w:szCs w:val="20"/>
                  <w:lang w:eastAsia="pt-BR"/>
                </w:rPr>
                <w:t> </w:t>
              </w:r>
            </w:ins>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ins w:id="1815" w:author="Ryan Lemos" w:date="2019-09-29T19:49:00Z"/>
                <w:rFonts w:eastAsia="Times New Roman"/>
                <w:color w:val="000000"/>
                <w:sz w:val="20"/>
                <w:szCs w:val="20"/>
                <w:lang w:eastAsia="pt-BR"/>
              </w:rPr>
            </w:pPr>
            <w:ins w:id="1816" w:author="Ryan Lemos" w:date="2019-09-29T19:49:00Z">
              <w:r w:rsidRPr="00E376AE">
                <w:rPr>
                  <w:rFonts w:eastAsia="Times New Roman"/>
                  <w:color w:val="000000"/>
                  <w:sz w:val="20"/>
                  <w:szCs w:val="20"/>
                  <w:lang w:eastAsia="pt-BR"/>
                </w:rPr>
                <w:t> </w:t>
              </w:r>
            </w:ins>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ins w:id="1817" w:author="Ryan Lemos" w:date="2019-09-29T19:49:00Z"/>
                <w:rFonts w:eastAsia="Times New Roman"/>
                <w:color w:val="000000"/>
                <w:sz w:val="20"/>
                <w:szCs w:val="20"/>
                <w:lang w:eastAsia="pt-BR"/>
              </w:rPr>
            </w:pPr>
            <w:ins w:id="1818" w:author="Ryan Lemos" w:date="2019-09-29T19:49:00Z">
              <w:r w:rsidRPr="00E376AE">
                <w:rPr>
                  <w:rFonts w:eastAsia="Times New Roman"/>
                  <w:color w:val="000000"/>
                  <w:sz w:val="20"/>
                  <w:szCs w:val="20"/>
                  <w:lang w:eastAsia="pt-BR"/>
                </w:rPr>
                <w:t> </w:t>
              </w:r>
            </w:ins>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ins w:id="1819" w:author="Ryan Lemos" w:date="2019-09-29T19:49:00Z"/>
                <w:rFonts w:eastAsia="Times New Roman"/>
                <w:color w:val="000000"/>
                <w:sz w:val="20"/>
                <w:szCs w:val="20"/>
                <w:lang w:eastAsia="pt-BR"/>
              </w:rPr>
            </w:pPr>
            <w:ins w:id="1820" w:author="Ryan Lemos" w:date="2019-09-29T19:49:00Z">
              <w:r w:rsidRPr="00E376AE">
                <w:rPr>
                  <w:rFonts w:eastAsia="Times New Roman"/>
                  <w:color w:val="000000"/>
                  <w:sz w:val="20"/>
                  <w:szCs w:val="20"/>
                  <w:lang w:eastAsia="pt-BR"/>
                </w:rPr>
                <w:t> </w:t>
              </w:r>
            </w:ins>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ins w:id="1821" w:author="Ryan Lemos" w:date="2019-09-29T19:49:00Z"/>
                <w:rFonts w:eastAsia="Times New Roman"/>
                <w:color w:val="000000"/>
                <w:sz w:val="20"/>
                <w:szCs w:val="20"/>
                <w:lang w:eastAsia="pt-BR"/>
              </w:rPr>
            </w:pPr>
            <w:ins w:id="1822" w:author="Ryan Lemos" w:date="2019-09-29T19:49:00Z">
              <w:r w:rsidRPr="00E376AE">
                <w:rPr>
                  <w:rFonts w:eastAsia="Times New Roman"/>
                  <w:color w:val="000000"/>
                  <w:sz w:val="20"/>
                  <w:szCs w:val="20"/>
                  <w:lang w:eastAsia="pt-BR"/>
                </w:rPr>
                <w:t> </w:t>
              </w:r>
            </w:ins>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ins w:id="1823" w:author="Ryan Lemos" w:date="2019-09-29T19:49:00Z"/>
                <w:rFonts w:eastAsia="Times New Roman"/>
                <w:color w:val="000000"/>
                <w:sz w:val="20"/>
                <w:szCs w:val="20"/>
                <w:lang w:eastAsia="pt-BR"/>
              </w:rPr>
            </w:pPr>
            <w:ins w:id="1824" w:author="Ryan Lemos" w:date="2019-09-29T19:49:00Z">
              <w:r w:rsidRPr="00E376AE">
                <w:rPr>
                  <w:rFonts w:eastAsia="Times New Roman"/>
                  <w:color w:val="000000"/>
                  <w:sz w:val="20"/>
                  <w:szCs w:val="20"/>
                  <w:lang w:eastAsia="pt-BR"/>
                </w:rPr>
                <w:t> </w:t>
              </w:r>
            </w:ins>
          </w:p>
        </w:tc>
      </w:tr>
      <w:tr w:rsidR="00B40550" w:rsidRPr="00E376AE" w14:paraId="769115C6" w14:textId="77777777" w:rsidTr="006C7E48">
        <w:trPr>
          <w:trHeight w:val="671"/>
          <w:jc w:val="center"/>
          <w:ins w:id="1825" w:author="Ryan Lemos" w:date="2019-09-29T19:49:00Z"/>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ins w:id="1826" w:author="Ryan Lemos" w:date="2019-09-29T19:49:00Z"/>
                <w:sz w:val="20"/>
                <w:szCs w:val="20"/>
              </w:rPr>
            </w:pPr>
            <w:ins w:id="1827" w:author="Ryan Lemos" w:date="2019-09-29T19:49:00Z">
              <w:r w:rsidRPr="00972889">
                <w:rPr>
                  <w:rFonts w:eastAsia="Times New Roman"/>
                  <w:color w:val="F2F2F2" w:themeColor="background1" w:themeShade="F2"/>
                  <w:sz w:val="20"/>
                  <w:szCs w:val="20"/>
                  <w:lang w:eastAsia="pt-BR"/>
                </w:rPr>
                <w:t>REALIZADA</w:t>
              </w:r>
            </w:ins>
          </w:p>
        </w:tc>
        <w:tc>
          <w:tcPr>
            <w:tcW w:w="850" w:type="pct"/>
            <w:vMerge/>
            <w:vAlign w:val="center"/>
          </w:tcPr>
          <w:p w14:paraId="7279D7FA" w14:textId="77777777" w:rsidR="00B40550" w:rsidRDefault="00B40550" w:rsidP="00C84EFD">
            <w:pPr>
              <w:spacing w:line="240" w:lineRule="auto"/>
              <w:ind w:firstLine="0"/>
              <w:jc w:val="center"/>
              <w:rPr>
                <w:ins w:id="1828" w:author="Ryan Lemos" w:date="2019-09-29T19:49:00Z"/>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ins w:id="1829" w:author="Ryan Lemos" w:date="2019-09-29T19:49:00Z"/>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ins w:id="1830" w:author="Ryan Lemos" w:date="2019-09-29T19:49:00Z"/>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ins w:id="1831" w:author="Ryan Lemos" w:date="2019-09-29T19:49:00Z"/>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ins w:id="1832" w:author="Ryan Lemos" w:date="2019-09-29T19:49:00Z"/>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ins w:id="1833" w:author="Ryan Lemos" w:date="2019-09-29T19:49:00Z"/>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ins w:id="1834" w:author="Ryan Lemos" w:date="2019-09-29T19:49:00Z"/>
                <w:rFonts w:eastAsia="Times New Roman"/>
                <w:color w:val="000000"/>
                <w:sz w:val="20"/>
                <w:szCs w:val="20"/>
                <w:lang w:eastAsia="pt-BR"/>
              </w:rPr>
            </w:pPr>
          </w:p>
        </w:tc>
      </w:tr>
    </w:tbl>
    <w:p w14:paraId="25B65BA2" w14:textId="77777777" w:rsidR="00C84EFD" w:rsidRPr="005244B7" w:rsidRDefault="00C84EFD">
      <w:pPr>
        <w:rPr>
          <w:ins w:id="1835" w:author="Ryan Lemos" w:date="2019-09-28T11:36:00Z"/>
          <w:rPrChange w:id="1836" w:author="Ryan Lemos" w:date="2019-09-28T11:37:00Z">
            <w:rPr>
              <w:ins w:id="1837" w:author="Ryan Lemos" w:date="2019-09-28T11:36:00Z"/>
            </w:rPr>
          </w:rPrChange>
        </w:rPr>
        <w:pPrChange w:id="1838" w:author="Ryan Lemos" w:date="2019-09-28T11:37:00Z">
          <w:pPr>
            <w:pStyle w:val="Ttulo2"/>
          </w:pPr>
        </w:pPrChange>
      </w:pPr>
    </w:p>
    <w:p w14:paraId="6DAF2CBF" w14:textId="7F1E97D4" w:rsidR="00C84EFD" w:rsidRDefault="00B40550" w:rsidP="00B40550">
      <w:pPr>
        <w:rPr>
          <w:ins w:id="1839" w:author="Ryan Lemos" w:date="2019-09-29T19:59:00Z"/>
        </w:rPr>
      </w:pPr>
      <w:ins w:id="1840" w:author="Ryan Lemos" w:date="2019-09-29T19:55:00Z">
        <w:r>
          <w:t xml:space="preserve">Outro ganho com </w:t>
        </w:r>
      </w:ins>
      <w:ins w:id="1841" w:author="Ryan Lemos" w:date="2019-09-29T19:56:00Z">
        <w:r>
          <w:t xml:space="preserve">a utilização da metodologia foi em quesito de qualidade de código, os </w:t>
        </w:r>
        <w:proofErr w:type="spellStart"/>
        <w:r w:rsidRPr="00B40550">
          <w:rPr>
            <w:i/>
            <w:iCs/>
            <w:rPrChange w:id="1842" w:author="Ryan Lemos" w:date="2019-09-29T19:56:00Z">
              <w:rPr>
                <w:b/>
                <w:bCs/>
              </w:rPr>
            </w:rPrChange>
          </w:rPr>
          <w:t>refactorings</w:t>
        </w:r>
        <w:proofErr w:type="spellEnd"/>
        <w:r>
          <w:t xml:space="preserve"> e os testes auxiliam de maneira a que o código sempre se encontre em sua melhor maneira. </w:t>
        </w:r>
      </w:ins>
      <w:ins w:id="1843" w:author="Ryan Lemos" w:date="2019-09-29T19:57:00Z">
        <w:r>
          <w:t xml:space="preserve">Isso foi importante principalmente na utilização do </w:t>
        </w:r>
        <w:r w:rsidRPr="00B40550">
          <w:rPr>
            <w:i/>
            <w:iCs/>
            <w:rPrChange w:id="1844" w:author="Ryan Lemos" w:date="2019-09-29T19:57:00Z">
              <w:rPr/>
            </w:rPrChange>
          </w:rPr>
          <w:t>framework</w:t>
        </w:r>
        <w:r>
          <w:t xml:space="preserve"> Angular, já que não havia conhecimento prévio de implementação e utilização. Com os </w:t>
        </w:r>
        <w:proofErr w:type="spellStart"/>
        <w:r w:rsidRPr="00B40550">
          <w:rPr>
            <w:i/>
            <w:iCs/>
            <w:rPrChange w:id="1845" w:author="Ryan Lemos" w:date="2019-09-29T19:58:00Z">
              <w:rPr/>
            </w:rPrChange>
          </w:rPr>
          <w:t>refactorings</w:t>
        </w:r>
      </w:ins>
      <w:proofErr w:type="spellEnd"/>
      <w:ins w:id="1846" w:author="Ryan Lemos" w:date="2019-09-29T19:58:00Z">
        <w:r>
          <w:t xml:space="preserve"> a partir do momento em que alguma solução, de código mais limpo e otimizado, era descoberta o código anterior era substituído e melhorado. </w:t>
        </w:r>
      </w:ins>
      <w:ins w:id="1847" w:author="Ryan Lemos" w:date="2019-09-29T19:57:00Z">
        <w:r>
          <w:t xml:space="preserve"> </w:t>
        </w:r>
      </w:ins>
    </w:p>
    <w:p w14:paraId="53B395BA" w14:textId="1889F645" w:rsidR="00B40550" w:rsidRDefault="00B40550" w:rsidP="00B40550">
      <w:pPr>
        <w:rPr>
          <w:ins w:id="1848" w:author="Ryan Lemos" w:date="2019-09-29T20:03:00Z"/>
        </w:rPr>
      </w:pPr>
      <w:ins w:id="1849" w:author="Ryan Lemos" w:date="2019-09-29T19:59:00Z">
        <w:r>
          <w:lastRenderedPageBreak/>
          <w:t>Um problema encontrado na aplicaç</w:t>
        </w:r>
      </w:ins>
      <w:ins w:id="1850" w:author="Ryan Lemos" w:date="2019-09-29T20:00:00Z">
        <w:r>
          <w:t>ão, foi em relação ao pilar do cliente presente. Pois é algo dificilmen</w:t>
        </w:r>
      </w:ins>
      <w:ins w:id="1851" w:author="Ryan Lemos" w:date="2019-09-29T20:01:00Z">
        <w:r>
          <w:t>te alcançável</w:t>
        </w:r>
        <w:r w:rsidR="00515F3D">
          <w:t xml:space="preserve">, horários que não se conciliam, </w:t>
        </w:r>
      </w:ins>
      <w:ins w:id="1852" w:author="Ryan Lemos" w:date="2019-09-29T20:02:00Z">
        <w:r w:rsidR="00515F3D">
          <w:t>distância, dificuldade de comunicação, mesmo utilizando metáforas outro pilar do XP. É preciso ao cliente disponibilidade e vontade de contribuir no desenvolvimento</w:t>
        </w:r>
      </w:ins>
      <w:ins w:id="1853" w:author="Ryan Lemos" w:date="2019-09-29T20:03:00Z">
        <w:r w:rsidR="00515F3D">
          <w:t>.</w:t>
        </w:r>
      </w:ins>
    </w:p>
    <w:p w14:paraId="7FB9866F" w14:textId="35F5A069" w:rsidR="00515F3D" w:rsidRPr="00515F3D" w:rsidRDefault="00515F3D" w:rsidP="00B40550">
      <w:pPr>
        <w:rPr>
          <w:ins w:id="1854" w:author="Ryan Lemos" w:date="2019-09-29T20:02:00Z"/>
        </w:rPr>
      </w:pPr>
      <w:ins w:id="1855" w:author="Ryan Lemos" w:date="2019-09-29T20:03:00Z">
        <w:r>
          <w:t>Os testes são outro ponto importante, o TDD auxiliou especial</w:t>
        </w:r>
      </w:ins>
      <w:ins w:id="1856" w:author="Ryan Lemos" w:date="2019-09-29T20:04:00Z">
        <w:r>
          <w:t xml:space="preserve">mente na concepção da API de </w:t>
        </w:r>
        <w:proofErr w:type="spellStart"/>
        <w:r w:rsidRPr="00515F3D">
          <w:rPr>
            <w:i/>
            <w:iCs/>
            <w:rPrChange w:id="1857" w:author="Ryan Lemos" w:date="2019-09-29T20:04:00Z">
              <w:rPr/>
            </w:rPrChange>
          </w:rPr>
          <w:t>back</w:t>
        </w:r>
        <w:proofErr w:type="spellEnd"/>
        <w:r w:rsidRPr="00515F3D">
          <w:rPr>
            <w:i/>
            <w:iCs/>
            <w:rPrChange w:id="1858" w:author="Ryan Lemos" w:date="2019-09-29T20:04:00Z">
              <w:rPr/>
            </w:rPrChange>
          </w:rPr>
          <w:t>-end</w:t>
        </w:r>
        <w:r>
          <w:t>. Através dos testes era possível verificar o retorno da API, validar salvamentos na base de dados e validações. A se</w:t>
        </w:r>
      </w:ins>
      <w:ins w:id="1859" w:author="Ryan Lemos" w:date="2019-09-29T20:05:00Z">
        <w:r>
          <w:t>ção X trata de alguns testes realizados na aplicação e demonstra como foi utilizada a biblioteca de testes do PHP.</w:t>
        </w:r>
      </w:ins>
      <w:ins w:id="1860" w:author="Ryan Lemos" w:date="2019-09-29T20:04:00Z">
        <w:r>
          <w:t xml:space="preserve"> </w:t>
        </w:r>
      </w:ins>
    </w:p>
    <w:p w14:paraId="29AA7FA3" w14:textId="77777777" w:rsidR="00515F3D" w:rsidRPr="00C84EFD" w:rsidRDefault="00515F3D">
      <w:pPr>
        <w:rPr>
          <w:ins w:id="1861" w:author="Ryan Lemos" w:date="2019-09-29T19:50:00Z"/>
          <w:rPrChange w:id="1862" w:author="Ryan Lemos" w:date="2019-09-29T19:50:00Z">
            <w:rPr>
              <w:ins w:id="1863" w:author="Ryan Lemos" w:date="2019-09-29T19:50:00Z"/>
            </w:rPr>
          </w:rPrChange>
        </w:rPr>
        <w:pPrChange w:id="1864" w:author="Ryan Lemos" w:date="2019-09-29T19:59:00Z">
          <w:pPr>
            <w:pStyle w:val="Ttulo3"/>
          </w:pPr>
        </w:pPrChange>
      </w:pPr>
    </w:p>
    <w:p w14:paraId="4211DBC7" w14:textId="73F4C4DA" w:rsidR="009A2E13" w:rsidRDefault="009A2E13">
      <w:pPr>
        <w:pStyle w:val="Ttulo3"/>
        <w:pPrChange w:id="1865" w:author="Ryan Lemos" w:date="2019-09-28T11:37:00Z">
          <w:pPr>
            <w:pStyle w:val="Ttulo2"/>
          </w:pPr>
        </w:pPrChange>
      </w:pPr>
      <w:bookmarkStart w:id="1866" w:name="_Toc20735025"/>
      <w:commentRangeStart w:id="1867"/>
      <w:r>
        <w:t>Testes</w:t>
      </w:r>
      <w:commentRangeEnd w:id="1867"/>
      <w:r w:rsidR="005244B7">
        <w:rPr>
          <w:rStyle w:val="Refdecomentrio"/>
          <w:rFonts w:eastAsia="Calibri"/>
          <w:b w:val="0"/>
        </w:rPr>
        <w:commentReference w:id="1867"/>
      </w:r>
      <w:bookmarkEnd w:id="1866"/>
      <w:del w:id="1868" w:author="Ryan Lemos" w:date="2019-09-28T11:36:00Z">
        <w:r w:rsidR="00A26001" w:rsidDel="00883B09">
          <w:delText xml:space="preserve"> DO DESENVOLVIMENTO</w:delText>
        </w:r>
      </w:del>
    </w:p>
    <w:p w14:paraId="57C29D3B" w14:textId="53943362" w:rsidR="007D7000" w:rsidRDefault="007D7000" w:rsidP="009A2E13">
      <w:pPr>
        <w:rPr>
          <w:ins w:id="1869" w:author="Ryan Lemos" w:date="2019-09-29T20:05:00Z"/>
        </w:rPr>
      </w:pPr>
    </w:p>
    <w:p w14:paraId="77841E39" w14:textId="2D0AC580" w:rsidR="00515F3D" w:rsidRPr="004C0224" w:rsidRDefault="00515F3D" w:rsidP="009A2E13">
      <w:ins w:id="1870" w:author="Ryan Lemos" w:date="2019-09-29T20:05:00Z">
        <w:r>
          <w:t>Conforme visto na seção X, o XP utiliza-se do que se conhec</w:t>
        </w:r>
      </w:ins>
      <w:ins w:id="1871" w:author="Ryan Lemos" w:date="2019-09-29T20:06:00Z">
        <w:r>
          <w:t xml:space="preserve">e como TDD. O </w:t>
        </w:r>
        <w:commentRangeStart w:id="1872"/>
        <w:r>
          <w:t>TDD</w:t>
        </w:r>
        <w:commentRangeEnd w:id="1872"/>
        <w:r>
          <w:rPr>
            <w:rStyle w:val="Refdecomentrio"/>
          </w:rPr>
          <w:commentReference w:id="1872"/>
        </w:r>
        <w:r>
          <w:t xml:space="preserve"> prega que os testes sejam concebidos antes mesmo de que a funcionalidade seja criada. </w:t>
        </w:r>
      </w:ins>
      <w:ins w:id="1873" w:author="Ryan Lemos" w:date="2019-09-29T20:07:00Z">
        <w:r>
          <w:t xml:space="preserve">E que o teste em si seja extremamente simples. A cada passagem pelo teste, o teste em si é melhorado de maneira a conceber </w:t>
        </w:r>
      </w:ins>
      <w:ins w:id="1874" w:author="Ryan Lemos" w:date="2019-09-29T20:08:00Z">
        <w:r>
          <w:t>a necessidade da estória e validações necessárias.</w:t>
        </w:r>
      </w:ins>
    </w:p>
    <w:p w14:paraId="3FE2FAA6" w14:textId="6151393F" w:rsidR="009A2E13" w:rsidRDefault="009A2E13" w:rsidP="009A2E13">
      <w:r>
        <w:t>A biblioteca de testes utilizada</w:t>
      </w:r>
      <w:ins w:id="1875" w:author="Ryan Lemos" w:date="2019-09-29T20:08:00Z">
        <w:r w:rsidR="00515F3D">
          <w:t xml:space="preserve"> no desenvolvimento</w:t>
        </w:r>
      </w:ins>
      <w:r>
        <w:t xml:space="preserve"> foi o </w:t>
      </w:r>
      <w:commentRangeStart w:id="1876"/>
      <w:proofErr w:type="spellStart"/>
      <w:r>
        <w:t>PHPUnit</w:t>
      </w:r>
      <w:proofErr w:type="spellEnd"/>
      <w:r>
        <w:t xml:space="preserve">, </w:t>
      </w:r>
      <w:commentRangeEnd w:id="1876"/>
      <w:r w:rsidR="00A26001">
        <w:rPr>
          <w:rStyle w:val="Refdecomentrio"/>
        </w:rPr>
        <w:commentReference w:id="1876"/>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38C41582" w:rsidR="00515F3D" w:rsidRDefault="009A2E13" w:rsidP="009A2E13">
      <w:pPr>
        <w:rPr>
          <w:ins w:id="1877" w:author="Ryan Lemos" w:date="2019-09-29T20:09:00Z"/>
        </w:rPr>
      </w:pPr>
      <w:r>
        <w:t xml:space="preserve">O primeiro exemplo de teste se trata do trecho de código </w:t>
      </w:r>
      <w:ins w:id="1878" w:author="Ryan Lemos" w:date="2019-09-29T20:09:00Z">
        <w:r w:rsidR="00515F3D">
          <w:t xml:space="preserve">x </w:t>
        </w:r>
      </w:ins>
      <w:del w:id="1879" w:author="Ryan Lemos" w:date="2019-09-29T20:09:00Z">
        <w:r w:rsidR="00A26001" w:rsidDel="00515F3D">
          <w:delText xml:space="preserve">da </w:delText>
        </w:r>
        <w:r w:rsidR="00A26001" w:rsidRPr="005B582B" w:rsidDel="00515F3D">
          <w:rPr>
            <w:highlight w:val="yellow"/>
          </w:rPr>
          <w:delText>Figura xxx</w:delText>
        </w:r>
        <w:r w:rsidRPr="005B582B" w:rsidDel="00515F3D">
          <w:rPr>
            <w:highlight w:val="yellow"/>
          </w:rPr>
          <w:delText>,</w:delText>
        </w:r>
        <w:r w:rsidDel="00515F3D">
          <w:delText xml:space="preserve"> </w:delText>
        </w:r>
      </w:del>
      <w:r>
        <w:t xml:space="preserve">que compreende na classe de Teste de usuário, demonstrando a função de teste de inserção. </w:t>
      </w:r>
      <w:del w:id="1880" w:author="Ryan Lemos" w:date="2019-09-29T20:09:00Z">
        <w:r w:rsidDel="00515F3D">
          <w:delText>Tem-se a</w:delText>
        </w:r>
      </w:del>
      <w:ins w:id="1881" w:author="Ryan Lemos" w:date="2019-09-29T20:09:00Z">
        <w:r w:rsidR="00515F3D">
          <w:t>Houve a</w:t>
        </w:r>
      </w:ins>
      <w:r>
        <w:t xml:space="preserve"> utilização de dois </w:t>
      </w:r>
      <w:commentRangeStart w:id="1882"/>
      <w:proofErr w:type="spellStart"/>
      <w:r>
        <w:t>Traits</w:t>
      </w:r>
      <w:commentRangeEnd w:id="1882"/>
      <w:proofErr w:type="spellEnd"/>
      <w:ins w:id="1883" w:author="Ryan Lemos" w:date="2019-09-29T20:09:00Z">
        <w:r w:rsidR="00515F3D">
          <w:t xml:space="preserve"> do PHP</w:t>
        </w:r>
      </w:ins>
      <w:r w:rsidR="007D7000">
        <w:rPr>
          <w:rStyle w:val="Refdecomentrio"/>
        </w:rPr>
        <w:commentReference w:id="1882"/>
      </w:r>
      <w:del w:id="1884" w:author="Ryan Lemos" w:date="2019-09-29T19:36:00Z">
        <w:r w:rsidDel="007D7000">
          <w:delText xml:space="preserve"> Laravel</w:delText>
        </w:r>
      </w:del>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ins w:id="1885" w:author="Ryan Lemos" w:date="2019-09-29T20:09:00Z">
        <w:r w:rsidR="00515F3D">
          <w:t xml:space="preserve">, </w:t>
        </w:r>
      </w:ins>
      <w:ins w:id="1886" w:author="Ryan Lemos" w:date="2019-09-29T20:10:00Z">
        <w:r w:rsidR="00515F3D">
          <w:t>e a cada passagem pelos testes a base é criada para o teste e apagada no final do teste.</w:t>
        </w:r>
      </w:ins>
      <w:del w:id="1887" w:author="Ryan Lemos" w:date="2019-09-29T20:09:00Z">
        <w:r w:rsidDel="00515F3D">
          <w:delText xml:space="preserve">. </w:delText>
        </w:r>
      </w:del>
    </w:p>
    <w:p w14:paraId="01B68900" w14:textId="29057AED" w:rsidR="009A2E13" w:rsidRPr="005A6F0E" w:rsidRDefault="009A2E13" w:rsidP="009A2E13">
      <w:r>
        <w:t>Há ainda uma função chamada ‘</w:t>
      </w:r>
      <w:proofErr w:type="spellStart"/>
      <w:r>
        <w:t>setUp</w:t>
      </w:r>
      <w:proofErr w:type="spellEnd"/>
      <w:r>
        <w:t xml:space="preserve">’, que seria uma configuração inicial dos testes, </w:t>
      </w:r>
      <w:del w:id="1888" w:author="Ryan Lemos" w:date="2019-09-29T20:10:00Z">
        <w:r w:rsidR="00A26001" w:rsidDel="00515F3D">
          <w:delText xml:space="preserve">e </w:delText>
        </w:r>
        <w:r w:rsidDel="00515F3D">
          <w:delText>nela é</w:delText>
        </w:r>
      </w:del>
      <w:ins w:id="1889" w:author="Ryan Lemos" w:date="2019-09-29T20:10:00Z">
        <w:r w:rsidR="00515F3D">
          <w:t>sendo</w:t>
        </w:r>
      </w:ins>
      <w:r>
        <w:t xml:space="preserve"> possível configurar o que for necessário para todos os testes</w:t>
      </w:r>
      <w:del w:id="1890" w:author="Ryan Lemos" w:date="2019-09-29T20:15:00Z">
        <w:r w:rsidR="00A26001" w:rsidDel="00265C22">
          <w:delText>,</w:delText>
        </w:r>
        <w:r w:rsidDel="00265C22">
          <w:delText xml:space="preserve"> antes que o teste ocorra em si</w:delText>
        </w:r>
      </w:del>
      <w:r>
        <w:t xml:space="preserve">.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373D5523"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ins w:id="1891" w:author="Ryan Lemos" w:date="2019-09-29T20:16:00Z">
        <w:r w:rsidR="00265C22">
          <w:t xml:space="preserve">objeto </w:t>
        </w:r>
      </w:ins>
      <w:del w:id="1892" w:author="Ryan Lemos" w:date="2019-09-29T20:16:00Z">
        <w:r w:rsidRPr="00715412" w:rsidDel="00265C22">
          <w:delText>JavaScript Object Notation</w:delText>
        </w:r>
        <w:r w:rsidDel="00265C22">
          <w:delText xml:space="preserve"> (</w:delText>
        </w:r>
      </w:del>
      <w:r>
        <w:t>JSON</w:t>
      </w:r>
      <w:del w:id="1893" w:author="Ryan Lemos" w:date="2019-09-29T20:16:00Z">
        <w:r w:rsidDel="00265C22">
          <w:delText>)</w:delText>
        </w:r>
      </w:del>
      <w:r>
        <w:t xml:space="preserve">, </w:t>
      </w:r>
      <w:del w:id="1894" w:author="Ryan Lemos" w:date="2019-09-29T20:16:00Z">
        <w:r w:rsidDel="00265C22">
          <w:delText>que se trata de uma notação de objetos entendida de maneira padrão por diversas tecnologias. Esper</w:delText>
        </w:r>
        <w:r w:rsidR="00A26001" w:rsidDel="00265C22">
          <w:delText>ava-se</w:delText>
        </w:r>
        <w:r w:rsidDel="00265C22">
          <w:delText xml:space="preserve"> receber um objeto </w:delText>
        </w:r>
      </w:del>
      <w:r>
        <w:t>contendo a palavra ‘</w:t>
      </w:r>
      <w:proofErr w:type="spellStart"/>
      <w:r w:rsidRPr="008250E0">
        <w:rPr>
          <w:i/>
        </w:rPr>
        <w:t>success</w:t>
      </w:r>
      <w:proofErr w:type="spellEnd"/>
      <w:r>
        <w:t>’, indicando que tudo ocorreu bem. Ainda há mais duas asserções que verificam se os dados foram salvos na base de dados.</w:t>
      </w:r>
      <w:ins w:id="1895" w:author="Ryan Lemos" w:date="2019-09-29T20:17:00Z">
        <w:r w:rsidR="00265C22">
          <w:t xml:space="preserve"> A primeira diz respeito a se o dado foi salvo na tabela de usuários e se o perfil do usuário foi incluído na tabela pivô de usuários e perfis (</w:t>
        </w:r>
        <w:proofErr w:type="spellStart"/>
        <w:r w:rsidR="00265C22">
          <w:t>role_use</w:t>
        </w:r>
      </w:ins>
      <w:ins w:id="1896" w:author="Ryan Lemos" w:date="2019-09-29T20:18:00Z">
        <w:r w:rsidR="00265C22">
          <w:t>r</w:t>
        </w:r>
        <w:proofErr w:type="spellEnd"/>
        <w:r w:rsidR="00265C22">
          <w:t>).</w:t>
        </w:r>
      </w:ins>
      <w:ins w:id="1897" w:author="Ryan Lemos" w:date="2019-09-29T20:17:00Z">
        <w:r w:rsidR="00265C22">
          <w:t xml:space="preserve"> </w:t>
        </w:r>
      </w:ins>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ins w:id="1898" w:author="Ryan Lemos" w:date="2019-09-29T19:17:00Z"/>
          <w:color w:val="A9B7C6"/>
          <w:shd w:val="clear" w:color="auto" w:fill="232525"/>
          <w:lang w:val="en-US"/>
        </w:rPr>
      </w:pP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testIfSendNotificationOnCreate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proofErr w:type="gramStart"/>
      <w:r w:rsidRPr="008250E0">
        <w:rPr>
          <w:color w:val="FFC66D"/>
          <w:shd w:val="clear" w:color="auto" w:fill="232525"/>
          <w:lang w:val="en-US"/>
        </w:rPr>
        <w:t>enviaDuvida</w:t>
      </w:r>
      <w:proofErr w:type="spellEnd"/>
      <w:r w:rsidRPr="008250E0">
        <w:rPr>
          <w:color w:val="A9B7C6"/>
          <w:shd w:val="clear" w:color="auto" w:fill="232525"/>
          <w:lang w:val="en-US"/>
        </w:rPr>
        <w:t>(</w:t>
      </w:r>
      <w:proofErr w:type="gram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8EC1890" w:rsidR="009A2E13" w:rsidRDefault="009A2E13" w:rsidP="009A2E13">
      <w:r>
        <w:t xml:space="preserve">O </w:t>
      </w:r>
      <w:del w:id="1899" w:author="Ryan Lemos" w:date="2019-09-29T20:18:00Z">
        <w:r w:rsidDel="00265C22">
          <w:delText xml:space="preserve">próximo </w:delText>
        </w:r>
      </w:del>
      <w:r>
        <w:t>teste</w:t>
      </w:r>
      <w:ins w:id="1900" w:author="Ryan Lemos" w:date="2019-09-29T20:18:00Z">
        <w:r w:rsidR="00265C22">
          <w:t xml:space="preserve"> do trecho x</w:t>
        </w:r>
      </w:ins>
      <w:r>
        <w:t xml:space="preserve"> se trata da atualização de um evento criado por um professor</w:t>
      </w:r>
      <w:ins w:id="1901" w:author="Ryan Lemos" w:date="2019-09-29T20:20:00Z">
        <w:r w:rsidR="00265C22">
          <w:t xml:space="preserve">. Primeiramente há duas funções responsáveis por criar as dependências desse teste. A primeira cria uma turma e associa </w:t>
        </w:r>
      </w:ins>
      <w:ins w:id="1902" w:author="Ryan Lemos" w:date="2019-09-29T20:21:00Z">
        <w:r w:rsidR="00265C22">
          <w:t xml:space="preserve">o professor a essa turma. A segunda cria </w:t>
        </w:r>
        <w:r w:rsidR="00610173">
          <w:t xml:space="preserve">um evento, associando-o a turma criada na função anterior. </w:t>
        </w:r>
      </w:ins>
      <w:ins w:id="1903" w:author="Ryan Lemos" w:date="2019-09-29T20:22:00Z">
        <w:r w:rsidR="00610173">
          <w:t xml:space="preserve">Então é feito uma requisição a API por meio da função do PHPUNIT chamada </w:t>
        </w:r>
        <w:proofErr w:type="spellStart"/>
        <w:r w:rsidR="00610173">
          <w:t>json</w:t>
        </w:r>
        <w:proofErr w:type="spellEnd"/>
        <w:r w:rsidR="00610173">
          <w:t xml:space="preserve">. Passa-se o método a ser utilizado, nesse caso o verbo PUT conforme </w:t>
        </w:r>
      </w:ins>
      <w:ins w:id="1904" w:author="Ryan Lemos" w:date="2019-09-29T20:23:00Z">
        <w:r w:rsidR="00610173">
          <w:t>descrito na seção x, enviando os dados a serem atualizados. Por último entram as asserções que verificam o</w:t>
        </w:r>
      </w:ins>
      <w:ins w:id="1905" w:author="Ryan Lemos" w:date="2019-09-29T20:24:00Z">
        <w:r w:rsidR="00610173">
          <w:t xml:space="preserve"> retorno da API, se o dado foi incluído na base e se o dado anterior foi excluído.</w:t>
        </w:r>
      </w:ins>
      <w:del w:id="1906" w:author="Ryan Lemos" w:date="2019-09-29T20:20:00Z">
        <w:r w:rsidDel="00265C22">
          <w:delText xml:space="preserve">, </w:delText>
        </w:r>
        <w:r w:rsidR="00A26001" w:rsidDel="00265C22">
          <w:delText xml:space="preserve">e </w:delText>
        </w:r>
        <w:r w:rsidDel="00265C22">
          <w:delText>utiliza-se a função para criar um evento de um professor.</w:delText>
        </w:r>
      </w:del>
      <w:del w:id="1907" w:author="Ryan Lemos" w:date="2019-09-29T20:19:00Z">
        <w:r w:rsidDel="00265C22">
          <w:delText xml:space="preserve"> Após criar o evento</w:delText>
        </w:r>
        <w:r w:rsidR="00A26001" w:rsidDel="00265C22">
          <w:delText>,</w:delText>
        </w:r>
        <w:r w:rsidDel="00265C22">
          <w:delText xml:space="preserve"> e salv</w:delText>
        </w:r>
        <w:r w:rsidR="00A26001" w:rsidDel="00265C22">
          <w:delText>á</w:delText>
        </w:r>
        <w:r w:rsidDel="00265C22">
          <w:delText>-lo na base de dados</w:delText>
        </w:r>
        <w:r w:rsidR="00A26001" w:rsidDel="00265C22">
          <w:delText>,</w:delText>
        </w:r>
        <w:r w:rsidDel="00265C22">
          <w:delText xml:space="preserve"> recebe-se a resposta da rota de atualização</w:delText>
        </w:r>
        <w:r w:rsidR="00A26001" w:rsidDel="00265C22">
          <w:delText>,</w:delText>
        </w:r>
        <w:r w:rsidDel="00265C22">
          <w:delText xml:space="preserve"> pela função ‘json’ (passando como parâmetros o verbo HT</w:delText>
        </w:r>
      </w:del>
      <w:del w:id="1908" w:author="Ryan Lemos" w:date="2019-09-29T20:18:00Z">
        <w:r w:rsidDel="00265C22">
          <w:delText>P</w:delText>
        </w:r>
      </w:del>
      <w:del w:id="1909" w:author="Ryan Lemos" w:date="2019-09-29T20:19:00Z">
        <w:r w:rsidDel="00265C22">
          <w:delText xml:space="preserve">P que nesse caso foi o PUT, a rota, os dados e o cabeçalho, que se trata do </w:delText>
        </w:r>
        <w:r w:rsidRPr="005B582B" w:rsidDel="00265C22">
          <w:rPr>
            <w:i/>
            <w:iCs/>
          </w:rPr>
          <w:delText>token</w:delText>
        </w:r>
        <w:r w:rsidR="00A26001" w:rsidDel="00265C22">
          <w:delText>,</w:delText>
        </w:r>
        <w:r w:rsidDel="00265C22">
          <w:delText xml:space="preserve"> que verifica que o usuário se autenticou no ambiente</w:delText>
        </w:r>
        <w:r w:rsidR="00A26001" w:rsidDel="00265C22">
          <w:delText>)</w:delText>
        </w:r>
        <w:r w:rsidDel="00265C22">
          <w:delText>. As funções de asserção são praticamente as mesmas, o que irá mudar é a última verificação que determina se há algum dado faltando ou não</w:delText>
        </w:r>
        <w:r w:rsidR="00A26001" w:rsidDel="00265C22">
          <w:delText>,</w:delText>
        </w:r>
        <w:r w:rsidDel="00265C22">
          <w:delText xml:space="preserve"> existente na base. Isso se dá pelo fato que o processo de atualizar os dados antigos do evento não devem existir. Somente devem existir na base os dados atuais</w:delText>
        </w:r>
        <w:r w:rsidR="00A26001" w:rsidDel="00265C22">
          <w:delText>,</w:delText>
        </w:r>
        <w:r w:rsidDel="00265C22">
          <w:delText xml:space="preserve"> que foram atualizados. Então faz-se duas verificações, se existe o dado novo e se o dado antigo não existe mais.</w:delText>
        </w:r>
      </w:del>
    </w:p>
    <w:p w14:paraId="1C856177" w14:textId="77777777" w:rsidR="009A2E13" w:rsidRPr="00A118AA" w:rsidRDefault="009A2E13" w:rsidP="009A2E13"/>
    <w:p w14:paraId="6D716019" w14:textId="77777777" w:rsidR="00040E23" w:rsidRDefault="009A2E13" w:rsidP="009A2E13">
      <w:pPr>
        <w:pStyle w:val="Pr-formataoHTML"/>
        <w:shd w:val="clear" w:color="auto" w:fill="2B2B2B"/>
        <w:rPr>
          <w:ins w:id="1910" w:author="Ryan Lemos" w:date="2019-09-29T19:17:00Z"/>
          <w:color w:val="A9B7C6"/>
          <w:shd w:val="clear" w:color="auto" w:fill="232525"/>
          <w:lang w:val="en-US"/>
        </w:rPr>
      </w:pPr>
      <w:r w:rsidRPr="0073158C">
        <w:rPr>
          <w:color w:val="A9B7C6"/>
          <w:shd w:val="clear" w:color="auto" w:fill="232525"/>
          <w:lang w:val="en-US"/>
          <w:rPrChange w:id="1911" w:author="Ryan Lemos" w:date="2019-09-30T11:23: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ins w:id="1912" w:author="Ryan Lemos" w:date="2019-09-29T20:26:00Z"/>
          <w:lang w:val="en-US"/>
        </w:rPr>
      </w:pPr>
    </w:p>
    <w:p w14:paraId="7960D4F7" w14:textId="5692D92C" w:rsidR="001D5294" w:rsidRPr="001D5294" w:rsidRDefault="001D5294" w:rsidP="001D5294">
      <w:pPr>
        <w:rPr>
          <w:ins w:id="1913" w:author="Ryan Lemos" w:date="2019-09-29T20:26:00Z"/>
        </w:rPr>
      </w:pPr>
      <w:ins w:id="1914" w:author="Ryan Lemos" w:date="2019-09-29T20:26:00Z">
        <w:r w:rsidRPr="001D5294">
          <w:rPr>
            <w:rPrChange w:id="1915" w:author="Ryan Lemos" w:date="2019-09-29T20:26:00Z">
              <w:rPr>
                <w:lang w:val="en-US"/>
              </w:rPr>
            </w:rPrChange>
          </w:rPr>
          <w:t>O trecho de código</w:t>
        </w:r>
        <w:r>
          <w:t xml:space="preserve"> x,</w:t>
        </w:r>
      </w:ins>
      <w:ins w:id="1916" w:author="Ryan Lemos" w:date="2019-09-29T20:27:00Z">
        <w:r>
          <w:t xml:space="preserve"> que foi retirado da classe de teste de autenticação, demonstra as funções de teste utilizadas para autenticação de usuários no ambiente. </w:t>
        </w:r>
      </w:ins>
      <w:ins w:id="1917" w:author="Ryan Lemos" w:date="2019-09-29T20:28:00Z">
        <w:r>
          <w:t xml:space="preserve">A função </w:t>
        </w:r>
        <w:proofErr w:type="spellStart"/>
        <w:r w:rsidRPr="001D5294">
          <w:rPr>
            <w:i/>
            <w:iCs/>
            <w:rPrChange w:id="1918" w:author="Ryan Lemos" w:date="2019-09-29T20:28:00Z">
              <w:rPr/>
            </w:rPrChange>
          </w:rPr>
          <w:t>testIfCanLogin</w:t>
        </w:r>
        <w:proofErr w:type="spellEnd"/>
        <w:r>
          <w:t xml:space="preserve"> testa se ao enviar os dados de acesso o usuário consegue obter o </w:t>
        </w:r>
        <w:r w:rsidRPr="001D5294">
          <w:rPr>
            <w:i/>
            <w:iCs/>
            <w:rPrChange w:id="1919" w:author="Ryan Lemos" w:date="2019-09-29T20:28:00Z">
              <w:rPr/>
            </w:rPrChange>
          </w:rPr>
          <w:t>token</w:t>
        </w:r>
      </w:ins>
      <w:ins w:id="1920" w:author="Ryan Lemos" w:date="2019-09-29T20:29:00Z">
        <w:r>
          <w:t xml:space="preserve"> de autenticação utilizado na comunicação entre a API e o </w:t>
        </w:r>
        <w:r w:rsidRPr="001D5294">
          <w:rPr>
            <w:i/>
            <w:iCs/>
            <w:rPrChange w:id="1921" w:author="Ryan Lemos" w:date="2019-09-29T20:29:00Z">
              <w:rPr/>
            </w:rPrChange>
          </w:rPr>
          <w:t>front-end</w:t>
        </w:r>
        <w:r>
          <w:t xml:space="preserve">. Através desse </w:t>
        </w:r>
        <w:r w:rsidRPr="001D5294">
          <w:rPr>
            <w:i/>
            <w:iCs/>
            <w:rPrChange w:id="1922" w:author="Ryan Lemos" w:date="2019-09-29T20:29:00Z">
              <w:rPr/>
            </w:rPrChange>
          </w:rPr>
          <w:t>token</w:t>
        </w:r>
        <w:r>
          <w:t xml:space="preserve"> a API </w:t>
        </w:r>
        <w:r>
          <w:lastRenderedPageBreak/>
          <w:t xml:space="preserve">consegue reconhecer o usuário autenticado, mesmo o dado não </w:t>
        </w:r>
      </w:ins>
      <w:ins w:id="1923" w:author="Ryan Lemos" w:date="2019-09-29T20:30:00Z">
        <w:r>
          <w:t xml:space="preserve">persistindo no </w:t>
        </w:r>
        <w:proofErr w:type="spellStart"/>
        <w:r w:rsidRPr="001D5294">
          <w:rPr>
            <w:i/>
            <w:iCs/>
            <w:rPrChange w:id="1924" w:author="Ryan Lemos" w:date="2019-09-29T20:30:00Z">
              <w:rPr/>
            </w:rPrChange>
          </w:rPr>
          <w:t>back-end</w:t>
        </w:r>
        <w:proofErr w:type="spellEnd"/>
        <w:r>
          <w:t xml:space="preserve"> como ocorre nas seções.</w:t>
        </w:r>
      </w:ins>
      <w:ins w:id="1925" w:author="Ryan Lemos" w:date="2019-09-29T20:29:00Z">
        <w:r>
          <w:t xml:space="preserve"> </w:t>
        </w:r>
      </w:ins>
    </w:p>
    <w:p w14:paraId="6ACD6847" w14:textId="77777777" w:rsidR="001D5294" w:rsidRPr="001D5294" w:rsidRDefault="001D5294">
      <w:pPr>
        <w:rPr>
          <w:ins w:id="1926" w:author="Ryan Lemos" w:date="2019-09-29T20:26:00Z"/>
          <w:rPrChange w:id="1927" w:author="Ryan Lemos" w:date="2019-09-29T20:26:00Z">
            <w:rPr>
              <w:ins w:id="1928" w:author="Ryan Lemos" w:date="2019-09-29T20:26:00Z"/>
              <w:lang w:val="en-US"/>
            </w:rPr>
          </w:rPrChange>
        </w:rPr>
        <w:pPrChange w:id="1929" w:author="Ryan Lemos" w:date="2019-09-29T20:26:00Z">
          <w:pPr>
            <w:pStyle w:val="Ttulo2"/>
            <w:numPr>
              <w:ilvl w:val="0"/>
              <w:numId w:val="0"/>
            </w:numPr>
            <w:ind w:left="0" w:firstLine="0"/>
          </w:pPr>
        </w:pPrChange>
      </w:pPr>
    </w:p>
    <w:p w14:paraId="6B36C0B7" w14:textId="77777777" w:rsidR="001D5294" w:rsidRPr="00EC6FD7" w:rsidRDefault="001D5294" w:rsidP="001D5294">
      <w:pPr>
        <w:shd w:val="clear" w:color="auto" w:fill="1E1E1E"/>
        <w:spacing w:line="285" w:lineRule="atLeast"/>
        <w:ind w:firstLine="0"/>
        <w:jc w:val="left"/>
        <w:outlineLvl w:val="9"/>
        <w:rPr>
          <w:ins w:id="1930" w:author="Ryan Lemos" w:date="2019-09-29T20:26:00Z"/>
          <w:rFonts w:ascii="Consolas" w:eastAsia="Times New Roman" w:hAnsi="Consolas"/>
          <w:color w:val="D4D4D4"/>
          <w:sz w:val="21"/>
          <w:szCs w:val="21"/>
          <w:lang w:val="en-US" w:eastAsia="pt-BR"/>
          <w:rPrChange w:id="1931" w:author="Ryan Lemos" w:date="2019-09-30T10:50:00Z">
            <w:rPr>
              <w:ins w:id="1932" w:author="Ryan Lemos" w:date="2019-09-29T20:26:00Z"/>
              <w:rFonts w:ascii="Consolas" w:eastAsia="Times New Roman" w:hAnsi="Consolas"/>
              <w:color w:val="D4D4D4"/>
              <w:sz w:val="21"/>
              <w:szCs w:val="21"/>
              <w:lang w:eastAsia="pt-BR"/>
            </w:rPr>
          </w:rPrChange>
        </w:rPr>
      </w:pPr>
      <w:ins w:id="1933" w:author="Ryan Lemos" w:date="2019-09-29T20:26:00Z">
        <w:r w:rsidRPr="001D5294">
          <w:rPr>
            <w:rFonts w:ascii="Consolas" w:eastAsia="Times New Roman" w:hAnsi="Consolas"/>
            <w:color w:val="D4D4D4"/>
            <w:sz w:val="21"/>
            <w:szCs w:val="21"/>
            <w:lang w:eastAsia="pt-BR"/>
          </w:rPr>
          <w:t>    </w:t>
        </w:r>
        <w:r w:rsidRPr="00EC6FD7">
          <w:rPr>
            <w:rFonts w:ascii="Consolas" w:eastAsia="Times New Roman" w:hAnsi="Consolas"/>
            <w:color w:val="569CD6"/>
            <w:sz w:val="21"/>
            <w:szCs w:val="21"/>
            <w:lang w:val="en-US" w:eastAsia="pt-BR"/>
            <w:rPrChange w:id="1934" w:author="Ryan Lemos" w:date="2019-09-30T10:50:00Z">
              <w:rPr>
                <w:rFonts w:ascii="Consolas" w:eastAsia="Times New Roman" w:hAnsi="Consolas"/>
                <w:color w:val="569CD6"/>
                <w:sz w:val="21"/>
                <w:szCs w:val="21"/>
                <w:lang w:eastAsia="pt-BR"/>
              </w:rPr>
            </w:rPrChange>
          </w:rPr>
          <w:t>public</w:t>
        </w:r>
        <w:r w:rsidRPr="00EC6FD7">
          <w:rPr>
            <w:rFonts w:ascii="Consolas" w:eastAsia="Times New Roman" w:hAnsi="Consolas"/>
            <w:color w:val="D4D4D4"/>
            <w:sz w:val="21"/>
            <w:szCs w:val="21"/>
            <w:lang w:val="en-US" w:eastAsia="pt-BR"/>
            <w:rPrChange w:id="1935" w:author="Ryan Lemos" w:date="2019-09-30T10:50:00Z">
              <w:rPr>
                <w:rFonts w:ascii="Consolas" w:eastAsia="Times New Roman" w:hAnsi="Consolas"/>
                <w:color w:val="D4D4D4"/>
                <w:sz w:val="21"/>
                <w:szCs w:val="21"/>
                <w:lang w:eastAsia="pt-BR"/>
              </w:rPr>
            </w:rPrChange>
          </w:rPr>
          <w:t> </w:t>
        </w:r>
        <w:r w:rsidRPr="00EC6FD7">
          <w:rPr>
            <w:rFonts w:ascii="Consolas" w:eastAsia="Times New Roman" w:hAnsi="Consolas"/>
            <w:color w:val="569CD6"/>
            <w:sz w:val="21"/>
            <w:szCs w:val="21"/>
            <w:lang w:val="en-US" w:eastAsia="pt-BR"/>
            <w:rPrChange w:id="1936" w:author="Ryan Lemos" w:date="2019-09-30T10:50:00Z">
              <w:rPr>
                <w:rFonts w:ascii="Consolas" w:eastAsia="Times New Roman" w:hAnsi="Consolas"/>
                <w:color w:val="569CD6"/>
                <w:sz w:val="21"/>
                <w:szCs w:val="21"/>
                <w:lang w:eastAsia="pt-BR"/>
              </w:rPr>
            </w:rPrChange>
          </w:rPr>
          <w:t>function</w:t>
        </w:r>
        <w:r w:rsidRPr="00EC6FD7">
          <w:rPr>
            <w:rFonts w:ascii="Consolas" w:eastAsia="Times New Roman" w:hAnsi="Consolas"/>
            <w:color w:val="D4D4D4"/>
            <w:sz w:val="21"/>
            <w:szCs w:val="21"/>
            <w:lang w:val="en-US" w:eastAsia="pt-BR"/>
            <w:rPrChange w:id="1937" w:author="Ryan Lemos" w:date="2019-09-30T10:50:00Z">
              <w:rPr>
                <w:rFonts w:ascii="Consolas" w:eastAsia="Times New Roman" w:hAnsi="Consolas"/>
                <w:color w:val="D4D4D4"/>
                <w:sz w:val="21"/>
                <w:szCs w:val="21"/>
                <w:lang w:eastAsia="pt-BR"/>
              </w:rPr>
            </w:rPrChange>
          </w:rPr>
          <w:t> </w:t>
        </w:r>
        <w:proofErr w:type="spellStart"/>
        <w:proofErr w:type="gramStart"/>
        <w:r w:rsidRPr="00EC6FD7">
          <w:rPr>
            <w:rFonts w:ascii="Consolas" w:eastAsia="Times New Roman" w:hAnsi="Consolas"/>
            <w:color w:val="DCDCAA"/>
            <w:sz w:val="21"/>
            <w:szCs w:val="21"/>
            <w:lang w:val="en-US" w:eastAsia="pt-BR"/>
            <w:rPrChange w:id="1938" w:author="Ryan Lemos" w:date="2019-09-30T10:50:00Z">
              <w:rPr>
                <w:rFonts w:ascii="Consolas" w:eastAsia="Times New Roman" w:hAnsi="Consolas"/>
                <w:color w:val="DCDCAA"/>
                <w:sz w:val="21"/>
                <w:szCs w:val="21"/>
                <w:lang w:eastAsia="pt-BR"/>
              </w:rPr>
            </w:rPrChange>
          </w:rPr>
          <w:t>testIfCanLogin</w:t>
        </w:r>
        <w:proofErr w:type="spellEnd"/>
        <w:r w:rsidRPr="00EC6FD7">
          <w:rPr>
            <w:rFonts w:ascii="Consolas" w:eastAsia="Times New Roman" w:hAnsi="Consolas"/>
            <w:color w:val="D4D4D4"/>
            <w:sz w:val="21"/>
            <w:szCs w:val="21"/>
            <w:lang w:val="en-US" w:eastAsia="pt-BR"/>
            <w:rPrChange w:id="1939" w:author="Ryan Lemos" w:date="2019-09-30T10:50:00Z">
              <w:rPr>
                <w:rFonts w:ascii="Consolas" w:eastAsia="Times New Roman" w:hAnsi="Consolas"/>
                <w:color w:val="D4D4D4"/>
                <w:sz w:val="21"/>
                <w:szCs w:val="21"/>
                <w:lang w:eastAsia="pt-BR"/>
              </w:rPr>
            </w:rPrChange>
          </w:rPr>
          <w:t>(</w:t>
        </w:r>
        <w:proofErr w:type="gramEnd"/>
        <w:r w:rsidRPr="00EC6FD7">
          <w:rPr>
            <w:rFonts w:ascii="Consolas" w:eastAsia="Times New Roman" w:hAnsi="Consolas"/>
            <w:color w:val="D4D4D4"/>
            <w:sz w:val="21"/>
            <w:szCs w:val="21"/>
            <w:lang w:val="en-US" w:eastAsia="pt-BR"/>
            <w:rPrChange w:id="1940" w:author="Ryan Lemos" w:date="2019-09-30T10:50:00Z">
              <w:rPr>
                <w:rFonts w:ascii="Consolas" w:eastAsia="Times New Roman" w:hAnsi="Consolas"/>
                <w:color w:val="D4D4D4"/>
                <w:sz w:val="21"/>
                <w:szCs w:val="21"/>
                <w:lang w:eastAsia="pt-BR"/>
              </w:rPr>
            </w:rPrChange>
          </w:rPr>
          <w:t>)</w:t>
        </w:r>
      </w:ins>
    </w:p>
    <w:p w14:paraId="2E8C2C29" w14:textId="77777777" w:rsidR="001D5294" w:rsidRPr="001D5294" w:rsidRDefault="001D5294" w:rsidP="001D5294">
      <w:pPr>
        <w:shd w:val="clear" w:color="auto" w:fill="1E1E1E"/>
        <w:spacing w:line="285" w:lineRule="atLeast"/>
        <w:ind w:firstLine="0"/>
        <w:jc w:val="left"/>
        <w:outlineLvl w:val="9"/>
        <w:rPr>
          <w:ins w:id="1941" w:author="Ryan Lemos" w:date="2019-09-29T20:26:00Z"/>
          <w:rFonts w:ascii="Consolas" w:eastAsia="Times New Roman" w:hAnsi="Consolas"/>
          <w:color w:val="D4D4D4"/>
          <w:sz w:val="21"/>
          <w:szCs w:val="21"/>
          <w:lang w:val="en-US" w:eastAsia="pt-BR"/>
          <w:rPrChange w:id="1942" w:author="Ryan Lemos" w:date="2019-09-29T20:26:00Z">
            <w:rPr>
              <w:ins w:id="1943" w:author="Ryan Lemos" w:date="2019-09-29T20:26:00Z"/>
              <w:rFonts w:ascii="Consolas" w:eastAsia="Times New Roman" w:hAnsi="Consolas"/>
              <w:color w:val="D4D4D4"/>
              <w:sz w:val="21"/>
              <w:szCs w:val="21"/>
              <w:lang w:eastAsia="pt-BR"/>
            </w:rPr>
          </w:rPrChange>
        </w:rPr>
      </w:pPr>
      <w:ins w:id="1944" w:author="Ryan Lemos" w:date="2019-09-29T20:26:00Z">
        <w:r w:rsidRPr="00EC6FD7">
          <w:rPr>
            <w:rFonts w:ascii="Consolas" w:eastAsia="Times New Roman" w:hAnsi="Consolas"/>
            <w:color w:val="D4D4D4"/>
            <w:sz w:val="21"/>
            <w:szCs w:val="21"/>
            <w:lang w:val="en-US" w:eastAsia="pt-BR"/>
            <w:rPrChange w:id="1945" w:author="Ryan Lemos" w:date="2019-09-30T10:50:00Z">
              <w:rPr>
                <w:rFonts w:ascii="Consolas" w:eastAsia="Times New Roman" w:hAnsi="Consolas"/>
                <w:color w:val="D4D4D4"/>
                <w:sz w:val="21"/>
                <w:szCs w:val="21"/>
                <w:lang w:eastAsia="pt-BR"/>
              </w:rPr>
            </w:rPrChange>
          </w:rPr>
          <w:t>    </w:t>
        </w:r>
        <w:r w:rsidRPr="001D5294">
          <w:rPr>
            <w:rFonts w:ascii="Consolas" w:eastAsia="Times New Roman" w:hAnsi="Consolas"/>
            <w:color w:val="D4D4D4"/>
            <w:sz w:val="21"/>
            <w:szCs w:val="21"/>
            <w:lang w:val="en-US" w:eastAsia="pt-BR"/>
            <w:rPrChange w:id="1946" w:author="Ryan Lemos" w:date="2019-09-29T20:26:00Z">
              <w:rPr>
                <w:rFonts w:ascii="Consolas" w:eastAsia="Times New Roman" w:hAnsi="Consolas"/>
                <w:color w:val="D4D4D4"/>
                <w:sz w:val="21"/>
                <w:szCs w:val="21"/>
                <w:lang w:eastAsia="pt-BR"/>
              </w:rPr>
            </w:rPrChange>
          </w:rPr>
          <w:t>{</w:t>
        </w:r>
      </w:ins>
    </w:p>
    <w:p w14:paraId="5286E827" w14:textId="77777777" w:rsidR="001D5294" w:rsidRPr="001D5294" w:rsidRDefault="001D5294" w:rsidP="001D5294">
      <w:pPr>
        <w:shd w:val="clear" w:color="auto" w:fill="1E1E1E"/>
        <w:spacing w:line="285" w:lineRule="atLeast"/>
        <w:ind w:firstLine="0"/>
        <w:jc w:val="left"/>
        <w:outlineLvl w:val="9"/>
        <w:rPr>
          <w:ins w:id="1947" w:author="Ryan Lemos" w:date="2019-09-29T20:26:00Z"/>
          <w:rFonts w:ascii="Consolas" w:eastAsia="Times New Roman" w:hAnsi="Consolas"/>
          <w:color w:val="D4D4D4"/>
          <w:sz w:val="21"/>
          <w:szCs w:val="21"/>
          <w:lang w:val="en-US" w:eastAsia="pt-BR"/>
          <w:rPrChange w:id="1948" w:author="Ryan Lemos" w:date="2019-09-29T20:26:00Z">
            <w:rPr>
              <w:ins w:id="1949" w:author="Ryan Lemos" w:date="2019-09-29T20:26:00Z"/>
              <w:rFonts w:ascii="Consolas" w:eastAsia="Times New Roman" w:hAnsi="Consolas"/>
              <w:color w:val="D4D4D4"/>
              <w:sz w:val="21"/>
              <w:szCs w:val="21"/>
              <w:lang w:eastAsia="pt-BR"/>
            </w:rPr>
          </w:rPrChange>
        </w:rPr>
      </w:pPr>
      <w:ins w:id="1950" w:author="Ryan Lemos" w:date="2019-09-29T20:26:00Z">
        <w:r w:rsidRPr="001D5294">
          <w:rPr>
            <w:rFonts w:ascii="Consolas" w:eastAsia="Times New Roman" w:hAnsi="Consolas"/>
            <w:color w:val="D4D4D4"/>
            <w:sz w:val="21"/>
            <w:szCs w:val="21"/>
            <w:lang w:val="en-US" w:eastAsia="pt-BR"/>
            <w:rPrChange w:id="1951"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9CDCFE"/>
            <w:sz w:val="21"/>
            <w:szCs w:val="21"/>
            <w:lang w:val="en-US" w:eastAsia="pt-BR"/>
            <w:rPrChange w:id="1952" w:author="Ryan Lemos" w:date="2019-09-29T20:26:00Z">
              <w:rPr>
                <w:rFonts w:ascii="Consolas" w:eastAsia="Times New Roman" w:hAnsi="Consolas"/>
                <w:color w:val="9CDCFE"/>
                <w:sz w:val="21"/>
                <w:szCs w:val="21"/>
                <w:lang w:eastAsia="pt-BR"/>
              </w:rPr>
            </w:rPrChange>
          </w:rPr>
          <w:t>$response</w:t>
        </w:r>
        <w:r w:rsidRPr="001D5294">
          <w:rPr>
            <w:rFonts w:ascii="Consolas" w:eastAsia="Times New Roman" w:hAnsi="Consolas"/>
            <w:color w:val="D4D4D4"/>
            <w:sz w:val="21"/>
            <w:szCs w:val="21"/>
            <w:lang w:val="en-US" w:eastAsia="pt-BR"/>
            <w:rPrChange w:id="1953" w:author="Ryan Lemos" w:date="2019-09-29T20:26:00Z">
              <w:rPr>
                <w:rFonts w:ascii="Consolas" w:eastAsia="Times New Roman" w:hAnsi="Consolas"/>
                <w:color w:val="D4D4D4"/>
                <w:sz w:val="21"/>
                <w:szCs w:val="21"/>
                <w:lang w:eastAsia="pt-BR"/>
              </w:rPr>
            </w:rPrChange>
          </w:rPr>
          <w:t> = </w:t>
        </w:r>
        <w:r w:rsidRPr="001D5294">
          <w:rPr>
            <w:rFonts w:ascii="Consolas" w:eastAsia="Times New Roman" w:hAnsi="Consolas"/>
            <w:color w:val="569CD6"/>
            <w:sz w:val="21"/>
            <w:szCs w:val="21"/>
            <w:lang w:val="en-US" w:eastAsia="pt-BR"/>
            <w:rPrChange w:id="1954" w:author="Ryan Lemos" w:date="2019-09-29T20:26:00Z">
              <w:rPr>
                <w:rFonts w:ascii="Consolas" w:eastAsia="Times New Roman" w:hAnsi="Consolas"/>
                <w:color w:val="569CD6"/>
                <w:sz w:val="21"/>
                <w:szCs w:val="21"/>
                <w:lang w:eastAsia="pt-BR"/>
              </w:rPr>
            </w:rPrChange>
          </w:rPr>
          <w:t>$this</w:t>
        </w:r>
        <w:r w:rsidRPr="001D5294">
          <w:rPr>
            <w:rFonts w:ascii="Consolas" w:eastAsia="Times New Roman" w:hAnsi="Consolas"/>
            <w:color w:val="D4D4D4"/>
            <w:sz w:val="21"/>
            <w:szCs w:val="21"/>
            <w:lang w:val="en-US" w:eastAsia="pt-BR"/>
            <w:rPrChange w:id="1955" w:author="Ryan Lemos" w:date="2019-09-29T20:26:00Z">
              <w:rPr>
                <w:rFonts w:ascii="Consolas" w:eastAsia="Times New Roman" w:hAnsi="Consolas"/>
                <w:color w:val="D4D4D4"/>
                <w:sz w:val="21"/>
                <w:szCs w:val="21"/>
                <w:lang w:eastAsia="pt-BR"/>
              </w:rPr>
            </w:rPrChange>
          </w:rPr>
          <w:t>-&gt;</w:t>
        </w:r>
        <w:r w:rsidRPr="001D5294">
          <w:rPr>
            <w:rFonts w:ascii="Consolas" w:eastAsia="Times New Roman" w:hAnsi="Consolas"/>
            <w:color w:val="DCDCAA"/>
            <w:sz w:val="21"/>
            <w:szCs w:val="21"/>
            <w:lang w:val="en-US" w:eastAsia="pt-BR"/>
            <w:rPrChange w:id="1956" w:author="Ryan Lemos" w:date="2019-09-29T20:26:00Z">
              <w:rPr>
                <w:rFonts w:ascii="Consolas" w:eastAsia="Times New Roman" w:hAnsi="Consolas"/>
                <w:color w:val="DCDCAA"/>
                <w:sz w:val="21"/>
                <w:szCs w:val="21"/>
                <w:lang w:eastAsia="pt-BR"/>
              </w:rPr>
            </w:rPrChange>
          </w:rPr>
          <w:t>postJson</w:t>
        </w:r>
        <w:r w:rsidRPr="001D5294">
          <w:rPr>
            <w:rFonts w:ascii="Consolas" w:eastAsia="Times New Roman" w:hAnsi="Consolas"/>
            <w:color w:val="D4D4D4"/>
            <w:sz w:val="21"/>
            <w:szCs w:val="21"/>
            <w:lang w:val="en-US" w:eastAsia="pt-BR"/>
            <w:rPrChange w:id="1957" w:author="Ryan Lemos" w:date="2019-09-29T20:26:00Z">
              <w:rPr>
                <w:rFonts w:ascii="Consolas" w:eastAsia="Times New Roman" w:hAnsi="Consolas"/>
                <w:color w:val="D4D4D4"/>
                <w:sz w:val="21"/>
                <w:szCs w:val="21"/>
                <w:lang w:eastAsia="pt-BR"/>
              </w:rPr>
            </w:rPrChange>
          </w:rPr>
          <w:t>(</w:t>
        </w:r>
        <w:r w:rsidRPr="001D5294">
          <w:rPr>
            <w:rFonts w:ascii="Consolas" w:eastAsia="Times New Roman" w:hAnsi="Consolas"/>
            <w:color w:val="DCDCAA"/>
            <w:sz w:val="21"/>
            <w:szCs w:val="21"/>
            <w:lang w:val="en-US" w:eastAsia="pt-BR"/>
            <w:rPrChange w:id="1958" w:author="Ryan Lemos" w:date="2019-09-29T20:26:00Z">
              <w:rPr>
                <w:rFonts w:ascii="Consolas" w:eastAsia="Times New Roman" w:hAnsi="Consolas"/>
                <w:color w:val="DCDCAA"/>
                <w:sz w:val="21"/>
                <w:szCs w:val="21"/>
                <w:lang w:eastAsia="pt-BR"/>
              </w:rPr>
            </w:rPrChange>
          </w:rPr>
          <w:t>route</w:t>
        </w:r>
        <w:r w:rsidRPr="001D5294">
          <w:rPr>
            <w:rFonts w:ascii="Consolas" w:eastAsia="Times New Roman" w:hAnsi="Consolas"/>
            <w:color w:val="D4D4D4"/>
            <w:sz w:val="21"/>
            <w:szCs w:val="21"/>
            <w:lang w:val="en-US" w:eastAsia="pt-BR"/>
            <w:rPrChange w:id="1959" w:author="Ryan Lemos" w:date="2019-09-29T20:26:00Z">
              <w:rPr>
                <w:rFonts w:ascii="Consolas" w:eastAsia="Times New Roman" w:hAnsi="Consolas"/>
                <w:color w:val="D4D4D4"/>
                <w:sz w:val="21"/>
                <w:szCs w:val="21"/>
                <w:lang w:eastAsia="pt-BR"/>
              </w:rPr>
            </w:rPrChange>
          </w:rPr>
          <w:t>(</w:t>
        </w:r>
        <w:r w:rsidRPr="001D5294">
          <w:rPr>
            <w:rFonts w:ascii="Consolas" w:eastAsia="Times New Roman" w:hAnsi="Consolas"/>
            <w:color w:val="CE9178"/>
            <w:sz w:val="21"/>
            <w:szCs w:val="21"/>
            <w:lang w:val="en-US" w:eastAsia="pt-BR"/>
            <w:rPrChange w:id="1960" w:author="Ryan Lemos" w:date="2019-09-29T20:26:00Z">
              <w:rPr>
                <w:rFonts w:ascii="Consolas" w:eastAsia="Times New Roman" w:hAnsi="Consolas"/>
                <w:color w:val="CE9178"/>
                <w:sz w:val="21"/>
                <w:szCs w:val="21"/>
                <w:lang w:eastAsia="pt-BR"/>
              </w:rPr>
            </w:rPrChange>
          </w:rPr>
          <w:t>'auth.login'</w:t>
        </w:r>
        <w:r w:rsidRPr="001D5294">
          <w:rPr>
            <w:rFonts w:ascii="Consolas" w:eastAsia="Times New Roman" w:hAnsi="Consolas"/>
            <w:color w:val="D4D4D4"/>
            <w:sz w:val="21"/>
            <w:szCs w:val="21"/>
            <w:lang w:val="en-US" w:eastAsia="pt-BR"/>
            <w:rPrChange w:id="1961"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CE9178"/>
            <w:sz w:val="21"/>
            <w:szCs w:val="21"/>
            <w:lang w:val="en-US" w:eastAsia="pt-BR"/>
            <w:rPrChange w:id="1962" w:author="Ryan Lemos" w:date="2019-09-29T20:26:00Z">
              <w:rPr>
                <w:rFonts w:ascii="Consolas" w:eastAsia="Times New Roman" w:hAnsi="Consolas"/>
                <w:color w:val="CE9178"/>
                <w:sz w:val="21"/>
                <w:szCs w:val="21"/>
                <w:lang w:eastAsia="pt-BR"/>
              </w:rPr>
            </w:rPrChange>
          </w:rPr>
          <w:t>'username'</w:t>
        </w:r>
        <w:r w:rsidRPr="001D5294">
          <w:rPr>
            <w:rFonts w:ascii="Consolas" w:eastAsia="Times New Roman" w:hAnsi="Consolas"/>
            <w:color w:val="D4D4D4"/>
            <w:sz w:val="21"/>
            <w:szCs w:val="21"/>
            <w:lang w:val="en-US" w:eastAsia="pt-BR"/>
            <w:rPrChange w:id="1963" w:author="Ryan Lemos" w:date="2019-09-29T20:26:00Z">
              <w:rPr>
                <w:rFonts w:ascii="Consolas" w:eastAsia="Times New Roman" w:hAnsi="Consolas"/>
                <w:color w:val="D4D4D4"/>
                <w:sz w:val="21"/>
                <w:szCs w:val="21"/>
                <w:lang w:eastAsia="pt-BR"/>
              </w:rPr>
            </w:rPrChange>
          </w:rPr>
          <w:t> =&gt;</w:t>
        </w:r>
        <w:r w:rsidRPr="001D5294">
          <w:rPr>
            <w:rFonts w:ascii="Consolas" w:eastAsia="Times New Roman" w:hAnsi="Consolas"/>
            <w:color w:val="CE9178"/>
            <w:sz w:val="21"/>
            <w:szCs w:val="21"/>
            <w:lang w:val="en-US" w:eastAsia="pt-BR"/>
            <w:rPrChange w:id="1964" w:author="Ryan Lemos" w:date="2019-09-29T20:26:00Z">
              <w:rPr>
                <w:rFonts w:ascii="Consolas" w:eastAsia="Times New Roman" w:hAnsi="Consolas"/>
                <w:color w:val="CE9178"/>
                <w:sz w:val="21"/>
                <w:szCs w:val="21"/>
                <w:lang w:eastAsia="pt-BR"/>
              </w:rPr>
            </w:rPrChange>
          </w:rPr>
          <w:t>'ryanlemos'</w:t>
        </w:r>
        <w:r w:rsidRPr="001D5294">
          <w:rPr>
            <w:rFonts w:ascii="Consolas" w:eastAsia="Times New Roman" w:hAnsi="Consolas"/>
            <w:color w:val="D4D4D4"/>
            <w:sz w:val="21"/>
            <w:szCs w:val="21"/>
            <w:lang w:val="en-US" w:eastAsia="pt-BR"/>
            <w:rPrChange w:id="1965"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CE9178"/>
            <w:sz w:val="21"/>
            <w:szCs w:val="21"/>
            <w:lang w:val="en-US" w:eastAsia="pt-BR"/>
            <w:rPrChange w:id="1966" w:author="Ryan Lemos" w:date="2019-09-29T20:26:00Z">
              <w:rPr>
                <w:rFonts w:ascii="Consolas" w:eastAsia="Times New Roman" w:hAnsi="Consolas"/>
                <w:color w:val="CE9178"/>
                <w:sz w:val="21"/>
                <w:szCs w:val="21"/>
                <w:lang w:eastAsia="pt-BR"/>
              </w:rPr>
            </w:rPrChange>
          </w:rPr>
          <w:t>'password'</w:t>
        </w:r>
        <w:r w:rsidRPr="001D5294">
          <w:rPr>
            <w:rFonts w:ascii="Consolas" w:eastAsia="Times New Roman" w:hAnsi="Consolas"/>
            <w:color w:val="D4D4D4"/>
            <w:sz w:val="21"/>
            <w:szCs w:val="21"/>
            <w:lang w:val="en-US" w:eastAsia="pt-BR"/>
            <w:rPrChange w:id="1967" w:author="Ryan Lemos" w:date="2019-09-29T20:26:00Z">
              <w:rPr>
                <w:rFonts w:ascii="Consolas" w:eastAsia="Times New Roman" w:hAnsi="Consolas"/>
                <w:color w:val="D4D4D4"/>
                <w:sz w:val="21"/>
                <w:szCs w:val="21"/>
                <w:lang w:eastAsia="pt-BR"/>
              </w:rPr>
            </w:rPrChange>
          </w:rPr>
          <w:t> =&gt; </w:t>
        </w:r>
        <w:r w:rsidRPr="001D5294">
          <w:rPr>
            <w:rFonts w:ascii="Consolas" w:eastAsia="Times New Roman" w:hAnsi="Consolas"/>
            <w:color w:val="CE9178"/>
            <w:sz w:val="21"/>
            <w:szCs w:val="21"/>
            <w:lang w:val="en-US" w:eastAsia="pt-BR"/>
            <w:rPrChange w:id="1968" w:author="Ryan Lemos" w:date="2019-09-29T20:26:00Z">
              <w:rPr>
                <w:rFonts w:ascii="Consolas" w:eastAsia="Times New Roman" w:hAnsi="Consolas"/>
                <w:color w:val="CE9178"/>
                <w:sz w:val="21"/>
                <w:szCs w:val="21"/>
                <w:lang w:eastAsia="pt-BR"/>
              </w:rPr>
            </w:rPrChange>
          </w:rPr>
          <w:t>'secret'</w:t>
        </w:r>
        <w:r w:rsidRPr="001D5294">
          <w:rPr>
            <w:rFonts w:ascii="Consolas" w:eastAsia="Times New Roman" w:hAnsi="Consolas"/>
            <w:color w:val="D4D4D4"/>
            <w:sz w:val="21"/>
            <w:szCs w:val="21"/>
            <w:lang w:val="en-US" w:eastAsia="pt-BR"/>
            <w:rPrChange w:id="1969" w:author="Ryan Lemos" w:date="2019-09-29T20:26:00Z">
              <w:rPr>
                <w:rFonts w:ascii="Consolas" w:eastAsia="Times New Roman" w:hAnsi="Consolas"/>
                <w:color w:val="D4D4D4"/>
                <w:sz w:val="21"/>
                <w:szCs w:val="21"/>
                <w:lang w:eastAsia="pt-BR"/>
              </w:rPr>
            </w:rPrChange>
          </w:rPr>
          <w:t>]);</w:t>
        </w:r>
      </w:ins>
    </w:p>
    <w:p w14:paraId="1C84F00B" w14:textId="77777777" w:rsidR="001D5294" w:rsidRPr="00EC6FD7" w:rsidRDefault="001D5294" w:rsidP="001D5294">
      <w:pPr>
        <w:shd w:val="clear" w:color="auto" w:fill="1E1E1E"/>
        <w:spacing w:line="285" w:lineRule="atLeast"/>
        <w:ind w:firstLine="0"/>
        <w:jc w:val="left"/>
        <w:outlineLvl w:val="9"/>
        <w:rPr>
          <w:ins w:id="1970" w:author="Ryan Lemos" w:date="2019-09-29T20:26:00Z"/>
          <w:rFonts w:ascii="Consolas" w:eastAsia="Times New Roman" w:hAnsi="Consolas"/>
          <w:color w:val="D4D4D4"/>
          <w:sz w:val="21"/>
          <w:szCs w:val="21"/>
          <w:lang w:eastAsia="pt-BR"/>
          <w:rPrChange w:id="1971" w:author="Ryan Lemos" w:date="2019-09-30T10:50:00Z">
            <w:rPr>
              <w:ins w:id="1972" w:author="Ryan Lemos" w:date="2019-09-29T20:26:00Z"/>
              <w:rFonts w:ascii="Consolas" w:eastAsia="Times New Roman" w:hAnsi="Consolas"/>
              <w:color w:val="D4D4D4"/>
              <w:sz w:val="21"/>
              <w:szCs w:val="21"/>
              <w:lang w:eastAsia="pt-BR"/>
            </w:rPr>
          </w:rPrChange>
        </w:rPr>
      </w:pPr>
      <w:ins w:id="1973" w:author="Ryan Lemos" w:date="2019-09-29T20:26:00Z">
        <w:r w:rsidRPr="001D5294">
          <w:rPr>
            <w:rFonts w:ascii="Consolas" w:eastAsia="Times New Roman" w:hAnsi="Consolas"/>
            <w:color w:val="D4D4D4"/>
            <w:sz w:val="21"/>
            <w:szCs w:val="21"/>
            <w:lang w:val="en-US" w:eastAsia="pt-BR"/>
            <w:rPrChange w:id="1974" w:author="Ryan Lemos" w:date="2019-09-29T20:26:00Z">
              <w:rPr>
                <w:rFonts w:ascii="Consolas" w:eastAsia="Times New Roman" w:hAnsi="Consolas"/>
                <w:color w:val="D4D4D4"/>
                <w:sz w:val="21"/>
                <w:szCs w:val="21"/>
                <w:lang w:eastAsia="pt-BR"/>
              </w:rPr>
            </w:rPrChange>
          </w:rPr>
          <w:t>        </w:t>
        </w:r>
        <w:r w:rsidRPr="00EC6FD7">
          <w:rPr>
            <w:rFonts w:ascii="Consolas" w:eastAsia="Times New Roman" w:hAnsi="Consolas"/>
            <w:color w:val="9CDCFE"/>
            <w:sz w:val="21"/>
            <w:szCs w:val="21"/>
            <w:lang w:eastAsia="pt-BR"/>
            <w:rPrChange w:id="1975" w:author="Ryan Lemos" w:date="2019-09-30T10:50:00Z">
              <w:rPr>
                <w:rFonts w:ascii="Consolas" w:eastAsia="Times New Roman" w:hAnsi="Consolas"/>
                <w:color w:val="9CDCFE"/>
                <w:sz w:val="21"/>
                <w:szCs w:val="21"/>
                <w:lang w:eastAsia="pt-BR"/>
              </w:rPr>
            </w:rPrChange>
          </w:rPr>
          <w:t>$response</w:t>
        </w:r>
        <w:r w:rsidRPr="00EC6FD7">
          <w:rPr>
            <w:rFonts w:ascii="Consolas" w:eastAsia="Times New Roman" w:hAnsi="Consolas"/>
            <w:color w:val="D4D4D4"/>
            <w:sz w:val="21"/>
            <w:szCs w:val="21"/>
            <w:lang w:eastAsia="pt-BR"/>
            <w:rPrChange w:id="1976" w:author="Ryan Lemos" w:date="2019-09-30T10:50:00Z">
              <w:rPr>
                <w:rFonts w:ascii="Consolas" w:eastAsia="Times New Roman" w:hAnsi="Consolas"/>
                <w:color w:val="D4D4D4"/>
                <w:sz w:val="21"/>
                <w:szCs w:val="21"/>
                <w:lang w:eastAsia="pt-BR"/>
              </w:rPr>
            </w:rPrChange>
          </w:rPr>
          <w:t>-&gt;</w:t>
        </w:r>
        <w:proofErr w:type="spellStart"/>
        <w:proofErr w:type="gramStart"/>
        <w:r w:rsidRPr="00EC6FD7">
          <w:rPr>
            <w:rFonts w:ascii="Consolas" w:eastAsia="Times New Roman" w:hAnsi="Consolas"/>
            <w:color w:val="DCDCAA"/>
            <w:sz w:val="21"/>
            <w:szCs w:val="21"/>
            <w:lang w:eastAsia="pt-BR"/>
            <w:rPrChange w:id="1977" w:author="Ryan Lemos" w:date="2019-09-30T10:50:00Z">
              <w:rPr>
                <w:rFonts w:ascii="Consolas" w:eastAsia="Times New Roman" w:hAnsi="Consolas"/>
                <w:color w:val="DCDCAA"/>
                <w:sz w:val="21"/>
                <w:szCs w:val="21"/>
                <w:lang w:eastAsia="pt-BR"/>
              </w:rPr>
            </w:rPrChange>
          </w:rPr>
          <w:t>assertStatus</w:t>
        </w:r>
        <w:proofErr w:type="spellEnd"/>
        <w:r w:rsidRPr="00EC6FD7">
          <w:rPr>
            <w:rFonts w:ascii="Consolas" w:eastAsia="Times New Roman" w:hAnsi="Consolas"/>
            <w:color w:val="D4D4D4"/>
            <w:sz w:val="21"/>
            <w:szCs w:val="21"/>
            <w:lang w:eastAsia="pt-BR"/>
            <w:rPrChange w:id="1978" w:author="Ryan Lemos" w:date="2019-09-30T10:50:00Z">
              <w:rPr>
                <w:rFonts w:ascii="Consolas" w:eastAsia="Times New Roman" w:hAnsi="Consolas"/>
                <w:color w:val="D4D4D4"/>
                <w:sz w:val="21"/>
                <w:szCs w:val="21"/>
                <w:lang w:eastAsia="pt-BR"/>
              </w:rPr>
            </w:rPrChange>
          </w:rPr>
          <w:t>(</w:t>
        </w:r>
        <w:proofErr w:type="gramEnd"/>
        <w:r w:rsidRPr="00EC6FD7">
          <w:rPr>
            <w:rFonts w:ascii="Consolas" w:eastAsia="Times New Roman" w:hAnsi="Consolas"/>
            <w:color w:val="B5CEA8"/>
            <w:sz w:val="21"/>
            <w:szCs w:val="21"/>
            <w:lang w:eastAsia="pt-BR"/>
            <w:rPrChange w:id="1979" w:author="Ryan Lemos" w:date="2019-09-30T10:50:00Z">
              <w:rPr>
                <w:rFonts w:ascii="Consolas" w:eastAsia="Times New Roman" w:hAnsi="Consolas"/>
                <w:color w:val="B5CEA8"/>
                <w:sz w:val="21"/>
                <w:szCs w:val="21"/>
                <w:lang w:eastAsia="pt-BR"/>
              </w:rPr>
            </w:rPrChange>
          </w:rPr>
          <w:t>200</w:t>
        </w:r>
        <w:r w:rsidRPr="00EC6FD7">
          <w:rPr>
            <w:rFonts w:ascii="Consolas" w:eastAsia="Times New Roman" w:hAnsi="Consolas"/>
            <w:color w:val="D4D4D4"/>
            <w:sz w:val="21"/>
            <w:szCs w:val="21"/>
            <w:lang w:eastAsia="pt-BR"/>
            <w:rPrChange w:id="1980" w:author="Ryan Lemos" w:date="2019-09-30T10:50:00Z">
              <w:rPr>
                <w:rFonts w:ascii="Consolas" w:eastAsia="Times New Roman" w:hAnsi="Consolas"/>
                <w:color w:val="D4D4D4"/>
                <w:sz w:val="21"/>
                <w:szCs w:val="21"/>
                <w:lang w:eastAsia="pt-BR"/>
              </w:rPr>
            </w:rPrChange>
          </w:rPr>
          <w:t>);</w:t>
        </w:r>
      </w:ins>
    </w:p>
    <w:p w14:paraId="32F9A19A" w14:textId="77777777" w:rsidR="001D5294" w:rsidRPr="00EC6FD7" w:rsidRDefault="001D5294" w:rsidP="001D5294">
      <w:pPr>
        <w:shd w:val="clear" w:color="auto" w:fill="1E1E1E"/>
        <w:spacing w:line="285" w:lineRule="atLeast"/>
        <w:ind w:firstLine="0"/>
        <w:jc w:val="left"/>
        <w:outlineLvl w:val="9"/>
        <w:rPr>
          <w:ins w:id="1981" w:author="Ryan Lemos" w:date="2019-09-29T20:26:00Z"/>
          <w:rFonts w:ascii="Consolas" w:eastAsia="Times New Roman" w:hAnsi="Consolas"/>
          <w:color w:val="D4D4D4"/>
          <w:sz w:val="21"/>
          <w:szCs w:val="21"/>
          <w:lang w:eastAsia="pt-BR"/>
          <w:rPrChange w:id="1982" w:author="Ryan Lemos" w:date="2019-09-30T10:50:00Z">
            <w:rPr>
              <w:ins w:id="1983" w:author="Ryan Lemos" w:date="2019-09-29T20:26:00Z"/>
              <w:rFonts w:ascii="Consolas" w:eastAsia="Times New Roman" w:hAnsi="Consolas"/>
              <w:color w:val="D4D4D4"/>
              <w:sz w:val="21"/>
              <w:szCs w:val="21"/>
              <w:lang w:eastAsia="pt-BR"/>
            </w:rPr>
          </w:rPrChange>
        </w:rPr>
      </w:pPr>
      <w:ins w:id="1984" w:author="Ryan Lemos" w:date="2019-09-29T20:26:00Z">
        <w:r w:rsidRPr="00EC6FD7">
          <w:rPr>
            <w:rFonts w:ascii="Consolas" w:eastAsia="Times New Roman" w:hAnsi="Consolas"/>
            <w:color w:val="D4D4D4"/>
            <w:sz w:val="21"/>
            <w:szCs w:val="21"/>
            <w:lang w:eastAsia="pt-BR"/>
            <w:rPrChange w:id="1985" w:author="Ryan Lemos" w:date="2019-09-30T10:50:00Z">
              <w:rPr>
                <w:rFonts w:ascii="Consolas" w:eastAsia="Times New Roman" w:hAnsi="Consolas"/>
                <w:color w:val="D4D4D4"/>
                <w:sz w:val="21"/>
                <w:szCs w:val="21"/>
                <w:lang w:eastAsia="pt-BR"/>
              </w:rPr>
            </w:rPrChange>
          </w:rPr>
          <w:t>        </w:t>
        </w:r>
        <w:r w:rsidRPr="00EC6FD7">
          <w:rPr>
            <w:rFonts w:ascii="Consolas" w:eastAsia="Times New Roman" w:hAnsi="Consolas"/>
            <w:color w:val="9CDCFE"/>
            <w:sz w:val="21"/>
            <w:szCs w:val="21"/>
            <w:lang w:eastAsia="pt-BR"/>
            <w:rPrChange w:id="1986" w:author="Ryan Lemos" w:date="2019-09-30T10:50:00Z">
              <w:rPr>
                <w:rFonts w:ascii="Consolas" w:eastAsia="Times New Roman" w:hAnsi="Consolas"/>
                <w:color w:val="9CDCFE"/>
                <w:sz w:val="21"/>
                <w:szCs w:val="21"/>
                <w:lang w:eastAsia="pt-BR"/>
              </w:rPr>
            </w:rPrChange>
          </w:rPr>
          <w:t>$response</w:t>
        </w:r>
        <w:r w:rsidRPr="00EC6FD7">
          <w:rPr>
            <w:rFonts w:ascii="Consolas" w:eastAsia="Times New Roman" w:hAnsi="Consolas"/>
            <w:color w:val="D4D4D4"/>
            <w:sz w:val="21"/>
            <w:szCs w:val="21"/>
            <w:lang w:eastAsia="pt-BR"/>
            <w:rPrChange w:id="1987" w:author="Ryan Lemos" w:date="2019-09-30T10:50:00Z">
              <w:rPr>
                <w:rFonts w:ascii="Consolas" w:eastAsia="Times New Roman" w:hAnsi="Consolas"/>
                <w:color w:val="D4D4D4"/>
                <w:sz w:val="21"/>
                <w:szCs w:val="21"/>
                <w:lang w:eastAsia="pt-BR"/>
              </w:rPr>
            </w:rPrChange>
          </w:rPr>
          <w:t>-&gt;</w:t>
        </w:r>
        <w:proofErr w:type="spellStart"/>
        <w:r w:rsidRPr="00EC6FD7">
          <w:rPr>
            <w:rFonts w:ascii="Consolas" w:eastAsia="Times New Roman" w:hAnsi="Consolas"/>
            <w:color w:val="DCDCAA"/>
            <w:sz w:val="21"/>
            <w:szCs w:val="21"/>
            <w:lang w:eastAsia="pt-BR"/>
            <w:rPrChange w:id="1988" w:author="Ryan Lemos" w:date="2019-09-30T10:50:00Z">
              <w:rPr>
                <w:rFonts w:ascii="Consolas" w:eastAsia="Times New Roman" w:hAnsi="Consolas"/>
                <w:color w:val="DCDCAA"/>
                <w:sz w:val="21"/>
                <w:szCs w:val="21"/>
                <w:lang w:eastAsia="pt-BR"/>
              </w:rPr>
            </w:rPrChange>
          </w:rPr>
          <w:t>assertJsonFragment</w:t>
        </w:r>
        <w:proofErr w:type="spellEnd"/>
        <w:r w:rsidRPr="00EC6FD7">
          <w:rPr>
            <w:rFonts w:ascii="Consolas" w:eastAsia="Times New Roman" w:hAnsi="Consolas"/>
            <w:color w:val="D4D4D4"/>
            <w:sz w:val="21"/>
            <w:szCs w:val="21"/>
            <w:lang w:eastAsia="pt-BR"/>
            <w:rPrChange w:id="1989" w:author="Ryan Lemos" w:date="2019-09-30T10:50:00Z">
              <w:rPr>
                <w:rFonts w:ascii="Consolas" w:eastAsia="Times New Roman" w:hAnsi="Consolas"/>
                <w:color w:val="D4D4D4"/>
                <w:sz w:val="21"/>
                <w:szCs w:val="21"/>
                <w:lang w:eastAsia="pt-BR"/>
              </w:rPr>
            </w:rPrChange>
          </w:rPr>
          <w:t>([</w:t>
        </w:r>
        <w:r w:rsidRPr="00EC6FD7">
          <w:rPr>
            <w:rFonts w:ascii="Consolas" w:eastAsia="Times New Roman" w:hAnsi="Consolas"/>
            <w:color w:val="CE9178"/>
            <w:sz w:val="21"/>
            <w:szCs w:val="21"/>
            <w:lang w:eastAsia="pt-BR"/>
            <w:rPrChange w:id="1990" w:author="Ryan Lemos" w:date="2019-09-30T10:50:00Z">
              <w:rPr>
                <w:rFonts w:ascii="Consolas" w:eastAsia="Times New Roman" w:hAnsi="Consolas"/>
                <w:color w:val="CE9178"/>
                <w:sz w:val="21"/>
                <w:szCs w:val="21"/>
                <w:lang w:eastAsia="pt-BR"/>
              </w:rPr>
            </w:rPrChange>
          </w:rPr>
          <w:t>'token'</w:t>
        </w:r>
        <w:r w:rsidRPr="00EC6FD7">
          <w:rPr>
            <w:rFonts w:ascii="Consolas" w:eastAsia="Times New Roman" w:hAnsi="Consolas"/>
            <w:color w:val="D4D4D4"/>
            <w:sz w:val="21"/>
            <w:szCs w:val="21"/>
            <w:lang w:eastAsia="pt-BR"/>
            <w:rPrChange w:id="1991" w:author="Ryan Lemos" w:date="2019-09-30T10:50:00Z">
              <w:rPr>
                <w:rFonts w:ascii="Consolas" w:eastAsia="Times New Roman" w:hAnsi="Consolas"/>
                <w:color w:val="D4D4D4"/>
                <w:sz w:val="21"/>
                <w:szCs w:val="21"/>
                <w:lang w:eastAsia="pt-BR"/>
              </w:rPr>
            </w:rPrChange>
          </w:rPr>
          <w:t>]);</w:t>
        </w:r>
      </w:ins>
    </w:p>
    <w:p w14:paraId="02E526E3" w14:textId="48AC5486" w:rsidR="001D5294" w:rsidRPr="001D5294" w:rsidRDefault="001D5294">
      <w:pPr>
        <w:shd w:val="clear" w:color="auto" w:fill="1E1E1E"/>
        <w:spacing w:line="285" w:lineRule="atLeast"/>
        <w:ind w:firstLine="0"/>
        <w:jc w:val="left"/>
        <w:outlineLvl w:val="9"/>
        <w:rPr>
          <w:ins w:id="1992" w:author="Ryan Lemos" w:date="2019-09-29T20:26:00Z"/>
          <w:rFonts w:ascii="Consolas" w:eastAsia="Times New Roman" w:hAnsi="Consolas"/>
          <w:color w:val="D4D4D4"/>
          <w:sz w:val="21"/>
          <w:szCs w:val="21"/>
          <w:lang w:eastAsia="pt-BR"/>
        </w:rPr>
      </w:pPr>
      <w:ins w:id="1993" w:author="Ryan Lemos" w:date="2019-09-29T20:26:00Z">
        <w:r w:rsidRPr="00EC6FD7">
          <w:rPr>
            <w:rFonts w:ascii="Consolas" w:eastAsia="Times New Roman" w:hAnsi="Consolas"/>
            <w:color w:val="D4D4D4"/>
            <w:sz w:val="21"/>
            <w:szCs w:val="21"/>
            <w:lang w:eastAsia="pt-BR"/>
            <w:rPrChange w:id="1994" w:author="Ryan Lemos" w:date="2019-09-30T10:50:00Z">
              <w:rPr>
                <w:rFonts w:ascii="Consolas" w:eastAsia="Times New Roman" w:hAnsi="Consolas"/>
                <w:color w:val="D4D4D4"/>
                <w:sz w:val="21"/>
                <w:szCs w:val="21"/>
                <w:lang w:eastAsia="pt-BR"/>
              </w:rPr>
            </w:rPrChange>
          </w:rPr>
          <w:t>    }</w:t>
        </w:r>
      </w:ins>
    </w:p>
    <w:p w14:paraId="5F330CEC" w14:textId="77777777" w:rsidR="001D5294" w:rsidRPr="00EC6FD7" w:rsidDel="003E02E6" w:rsidRDefault="001D5294">
      <w:pPr>
        <w:rPr>
          <w:del w:id="1995" w:author="Ryan Lemos" w:date="2019-09-29T20:35:00Z"/>
          <w:rPrChange w:id="1996" w:author="Ryan Lemos" w:date="2019-09-30T10:50:00Z">
            <w:rPr>
              <w:del w:id="1997" w:author="Ryan Lemos" w:date="2019-09-29T20:35:00Z"/>
              <w:lang w:val="en-US"/>
            </w:rPr>
          </w:rPrChange>
        </w:rPr>
        <w:pPrChange w:id="1998" w:author="Ryan Lemos" w:date="2019-09-29T20:26:00Z">
          <w:pPr>
            <w:pStyle w:val="Ttulo2"/>
            <w:numPr>
              <w:ilvl w:val="0"/>
              <w:numId w:val="0"/>
            </w:numPr>
            <w:ind w:left="0" w:firstLine="0"/>
          </w:pPr>
        </w:pPrChange>
      </w:pPr>
    </w:p>
    <w:p w14:paraId="0C3BEE55" w14:textId="77777777" w:rsidR="006A06B2" w:rsidRPr="001D5294" w:rsidRDefault="006A06B2" w:rsidP="006A06B2">
      <w:pPr>
        <w:shd w:val="clear" w:color="auto" w:fill="1E1E1E"/>
        <w:spacing w:line="285" w:lineRule="atLeast"/>
        <w:ind w:firstLine="0"/>
        <w:jc w:val="left"/>
        <w:outlineLvl w:val="9"/>
        <w:rPr>
          <w:ins w:id="1999" w:author="Ryan Lemos" w:date="2019-09-29T20:30:00Z"/>
          <w:rFonts w:ascii="Consolas" w:eastAsia="Times New Roman" w:hAnsi="Consolas"/>
          <w:color w:val="D4D4D4"/>
          <w:sz w:val="21"/>
          <w:szCs w:val="21"/>
          <w:lang w:eastAsia="pt-BR"/>
        </w:rPr>
      </w:pPr>
    </w:p>
    <w:p w14:paraId="4730372E" w14:textId="0384498A" w:rsidR="006A06B2" w:rsidRDefault="006A06B2" w:rsidP="006A06B2">
      <w:pPr>
        <w:rPr>
          <w:ins w:id="2000" w:author="Ryan Lemos" w:date="2019-09-29T20:36:00Z"/>
        </w:rPr>
      </w:pPr>
    </w:p>
    <w:p w14:paraId="211BCC6C" w14:textId="44772349" w:rsidR="003E02E6" w:rsidRDefault="003E02E6" w:rsidP="009C65BE">
      <w:pPr>
        <w:rPr>
          <w:ins w:id="2001" w:author="Ryan Lemos" w:date="2019-09-29T20:42:00Z"/>
        </w:rPr>
      </w:pPr>
      <w:ins w:id="2002" w:author="Ryan Lemos" w:date="2019-09-29T20:36:00Z">
        <w:r>
          <w:t>Para executar os testes, é preciso executar o PHPUNIT por meio de um terminal</w:t>
        </w:r>
      </w:ins>
      <w:ins w:id="2003" w:author="Ryan Lemos" w:date="2019-09-29T20:40:00Z">
        <w:r>
          <w:t xml:space="preserve"> conforme visto pela figura x. Deve-se indicar o caminho do arquivo de teste, e no caso da figura x</w:t>
        </w:r>
      </w:ins>
      <w:ins w:id="2004" w:author="Ryan Lemos" w:date="2019-09-29T20:41:00Z">
        <w:r>
          <w:t xml:space="preserve"> utilizou-se um parâmetro para executar somente uma função dentro da classe de testes. O resultado do teste é exibido, no caso ok, e quantas asserções, ou verificações, foram executadas e con</w:t>
        </w:r>
      </w:ins>
      <w:ins w:id="2005" w:author="Ryan Lemos" w:date="2019-09-29T20:42:00Z">
        <w:r>
          <w:t>statadas naquele teste</w:t>
        </w:r>
        <w:r w:rsidR="009C65BE">
          <w:t>. Como visto na figura x, o teste de uma função demorou para executar quase um minuto, 58 segundos.</w:t>
        </w:r>
      </w:ins>
      <w:ins w:id="2006" w:author="Ryan Lemos" w:date="2019-09-29T20:44:00Z">
        <w:r w:rsidR="009C65BE">
          <w:t xml:space="preserve"> </w:t>
        </w:r>
      </w:ins>
      <w:ins w:id="2007" w:author="Ryan Lemos" w:date="2019-09-29T20:45:00Z">
        <w:r w:rsidR="009C65BE">
          <w:t>Isso se dá, pois,</w:t>
        </w:r>
      </w:ins>
      <w:ins w:id="2008" w:author="Ryan Lemos" w:date="2019-09-29T20:46:00Z">
        <w:r w:rsidR="009C65BE">
          <w:t xml:space="preserve"> o fato de</w:t>
        </w:r>
      </w:ins>
      <w:ins w:id="2009" w:author="Ryan Lemos" w:date="2019-09-29T20:44:00Z">
        <w:r w:rsidR="009C65BE">
          <w:t xml:space="preserve"> a biblioteca PHPUNIT</w:t>
        </w:r>
      </w:ins>
      <w:ins w:id="2010" w:author="Ryan Lemos" w:date="2019-09-29T20:46:00Z">
        <w:r w:rsidR="009C65BE">
          <w:t xml:space="preserve"> ter que criar, excluir e preencher os registros em uma base de dados deixa demorada a execução dos testes</w:t>
        </w:r>
      </w:ins>
      <w:ins w:id="2011" w:author="Ryan Lemos" w:date="2019-09-29T20:44:00Z">
        <w:r w:rsidR="009C65BE">
          <w:t>.</w:t>
        </w:r>
      </w:ins>
      <w:ins w:id="2012" w:author="Ryan Lemos" w:date="2019-09-29T20:42:00Z">
        <w:r w:rsidR="009C65BE">
          <w:t xml:space="preserve"> Isso </w:t>
        </w:r>
      </w:ins>
      <w:ins w:id="2013" w:author="Ryan Lemos" w:date="2019-09-29T20:44:00Z">
        <w:r w:rsidR="009C65BE">
          <w:t>foi</w:t>
        </w:r>
      </w:ins>
      <w:ins w:id="2014" w:author="Ryan Lemos" w:date="2019-09-29T20:42:00Z">
        <w:r w:rsidR="009C65BE">
          <w:t xml:space="preserve"> um gargalo na</w:t>
        </w:r>
      </w:ins>
      <w:ins w:id="2015" w:author="Ryan Lemos" w:date="2019-09-29T20:43:00Z">
        <w:r w:rsidR="009C65BE">
          <w:t xml:space="preserve"> utilização da</w:t>
        </w:r>
      </w:ins>
      <w:ins w:id="2016" w:author="Ryan Lemos" w:date="2019-09-29T20:42:00Z">
        <w:r w:rsidR="009C65BE">
          <w:t xml:space="preserve"> metodologia X</w:t>
        </w:r>
      </w:ins>
      <w:ins w:id="2017" w:author="Ryan Lemos" w:date="2019-09-29T20:43:00Z">
        <w:r w:rsidR="009C65BE">
          <w:t>P</w:t>
        </w:r>
      </w:ins>
      <w:ins w:id="2018" w:author="Ryan Lemos" w:date="2019-09-29T20:47:00Z">
        <w:r w:rsidR="009C65BE">
          <w:t xml:space="preserve"> durante o desenvolvimento</w:t>
        </w:r>
      </w:ins>
      <w:ins w:id="2019" w:author="Ryan Lemos" w:date="2019-09-29T20:43:00Z">
        <w:r w:rsidR="009C65BE">
          <w:t>,</w:t>
        </w:r>
      </w:ins>
      <w:ins w:id="2020" w:author="Ryan Lemos" w:date="2019-09-29T20:47:00Z">
        <w:r w:rsidR="009C65BE">
          <w:t xml:space="preserve"> já</w:t>
        </w:r>
      </w:ins>
      <w:ins w:id="2021" w:author="Ryan Lemos" w:date="2019-09-29T20:43:00Z">
        <w:r w:rsidR="009C65BE">
          <w:t xml:space="preserve"> que</w:t>
        </w:r>
      </w:ins>
      <w:ins w:id="2022" w:author="Ryan Lemos" w:date="2019-09-29T20:47:00Z">
        <w:r w:rsidR="009C65BE">
          <w:t xml:space="preserve"> o XP prega</w:t>
        </w:r>
      </w:ins>
      <w:ins w:id="2023" w:author="Ryan Lemos" w:date="2019-09-29T20:43:00Z">
        <w:r w:rsidR="009C65BE">
          <w:t xml:space="preserve"> velocidade na execução e manutenção dos testes. </w:t>
        </w:r>
      </w:ins>
    </w:p>
    <w:p w14:paraId="72F5F446" w14:textId="77777777" w:rsidR="009C65BE" w:rsidRDefault="009C65BE">
      <w:pPr>
        <w:rPr>
          <w:ins w:id="2024" w:author="Ryan Lemos" w:date="2019-09-29T20:40:00Z"/>
        </w:rPr>
      </w:pPr>
    </w:p>
    <w:p w14:paraId="2E7EB52B" w14:textId="1F91C4A3" w:rsidR="00EC6FD7" w:rsidRDefault="00EC6FD7" w:rsidP="00EC6FD7">
      <w:pPr>
        <w:pStyle w:val="Legenda"/>
        <w:keepNext/>
        <w:rPr>
          <w:ins w:id="2025" w:author="Ryan Lemos" w:date="2019-09-30T10:51:00Z"/>
        </w:rPr>
        <w:pPrChange w:id="2026" w:author="Ryan Lemos" w:date="2019-09-30T10:51:00Z">
          <w:pPr>
            <w:pStyle w:val="Legenda"/>
          </w:pPr>
        </w:pPrChange>
      </w:pPr>
      <w:ins w:id="2027" w:author="Ryan Lemos" w:date="2019-09-30T10:51:00Z">
        <w:r>
          <w:t xml:space="preserve">Figura </w:t>
        </w:r>
        <w:r>
          <w:fldChar w:fldCharType="begin"/>
        </w:r>
        <w:r>
          <w:instrText xml:space="preserve"> SEQ Figura \* ARABIC </w:instrText>
        </w:r>
      </w:ins>
      <w:r>
        <w:fldChar w:fldCharType="separate"/>
      </w:r>
      <w:ins w:id="2028" w:author="Ryan Lemos" w:date="2019-09-30T11:22:00Z">
        <w:r w:rsidR="0073158C">
          <w:rPr>
            <w:noProof/>
          </w:rPr>
          <w:t>119</w:t>
        </w:r>
      </w:ins>
      <w:ins w:id="2029" w:author="Ryan Lemos" w:date="2019-09-30T10:51:00Z">
        <w:r>
          <w:fldChar w:fldCharType="end"/>
        </w:r>
        <w:r>
          <w:t xml:space="preserve"> - Execução de um teste no PHPUNIT</w:t>
        </w:r>
      </w:ins>
    </w:p>
    <w:p w14:paraId="1084119B" w14:textId="518A29FA" w:rsidR="003E02E6" w:rsidRPr="006A06B2" w:rsidRDefault="003E02E6">
      <w:pPr>
        <w:ind w:firstLine="0"/>
        <w:rPr>
          <w:ins w:id="2030" w:author="Ryan Lemos" w:date="2019-09-29T20:30:00Z"/>
          <w:rPrChange w:id="2031" w:author="Ryan Lemos" w:date="2019-09-29T20:30:00Z">
            <w:rPr>
              <w:ins w:id="2032" w:author="Ryan Lemos" w:date="2019-09-29T20:30:00Z"/>
            </w:rPr>
          </w:rPrChange>
        </w:rPr>
        <w:pPrChange w:id="2033" w:author="Ryan Lemos" w:date="2019-09-29T20:40:00Z">
          <w:pPr>
            <w:pStyle w:val="Ttulo1"/>
          </w:pPr>
        </w:pPrChange>
      </w:pPr>
      <w:ins w:id="2034" w:author="Ryan Lemos" w:date="2019-09-29T20:40:00Z">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1847850"/>
                      </a:xfrm>
                      <a:prstGeom prst="rect">
                        <a:avLst/>
                      </a:prstGeom>
                    </pic:spPr>
                  </pic:pic>
                </a:graphicData>
              </a:graphic>
            </wp:inline>
          </w:drawing>
        </w:r>
      </w:ins>
    </w:p>
    <w:p w14:paraId="20EF3BC0" w14:textId="77777777" w:rsidR="0066124C" w:rsidRDefault="0066124C">
      <w:pPr>
        <w:pStyle w:val="Ttulo1"/>
        <w:numPr>
          <w:ilvl w:val="0"/>
          <w:numId w:val="0"/>
        </w:numPr>
        <w:rPr>
          <w:ins w:id="2035" w:author="Ryan Lemos" w:date="2019-09-29T20:47:00Z"/>
        </w:rPr>
        <w:pPrChange w:id="2036" w:author="Ryan Lemos" w:date="2019-09-29T20:47:00Z">
          <w:pPr>
            <w:pStyle w:val="Ttulo1"/>
          </w:pPr>
        </w:pPrChange>
      </w:pPr>
    </w:p>
    <w:p w14:paraId="6C31B15E" w14:textId="222FDAF2" w:rsidR="00E55893" w:rsidRPr="00BE08AB" w:rsidRDefault="00E55893" w:rsidP="00E55893">
      <w:pPr>
        <w:pStyle w:val="Ttulo1"/>
        <w:rPr>
          <w:ins w:id="2037" w:author="Ryan Lemos" w:date="2019-09-29T19:10:00Z"/>
          <w:rPrChange w:id="2038" w:author="Ryan Lemos" w:date="2019-09-29T19:12:00Z">
            <w:rPr>
              <w:ins w:id="2039" w:author="Ryan Lemos" w:date="2019-09-29T19:10:00Z"/>
              <w:lang w:val="en-US"/>
            </w:rPr>
          </w:rPrChange>
        </w:rPr>
      </w:pPr>
      <w:bookmarkStart w:id="2040" w:name="_Toc20735026"/>
      <w:r w:rsidRPr="00BE08AB">
        <w:rPr>
          <w:rPrChange w:id="2041" w:author="Ryan Lemos" w:date="2019-09-29T19:12:00Z">
            <w:rPr>
              <w:lang w:val="en-US"/>
            </w:rPr>
          </w:rPrChange>
        </w:rPr>
        <w:t>Utilização</w:t>
      </w:r>
      <w:ins w:id="2042" w:author="Ryan Lemos" w:date="2019-09-28T11:38:00Z">
        <w:r w:rsidR="00723C16" w:rsidRPr="00BE08AB">
          <w:rPr>
            <w:rPrChange w:id="2043" w:author="Ryan Lemos" w:date="2019-09-29T19:12:00Z">
              <w:rPr>
                <w:lang w:val="en-US"/>
              </w:rPr>
            </w:rPrChange>
          </w:rPr>
          <w:t xml:space="preserve"> do ambiente</w:t>
        </w:r>
      </w:ins>
      <w:bookmarkEnd w:id="2040"/>
    </w:p>
    <w:p w14:paraId="33C87CA9" w14:textId="77777777" w:rsidR="00BE08AB" w:rsidRPr="00BE08AB" w:rsidRDefault="00BE08AB" w:rsidP="00BE08AB">
      <w:pPr>
        <w:rPr>
          <w:ins w:id="2044" w:author="Ryan Lemos" w:date="2019-09-29T19:11:00Z"/>
          <w:rPrChange w:id="2045" w:author="Ryan Lemos" w:date="2019-09-29T19:12:00Z">
            <w:rPr>
              <w:ins w:id="2046" w:author="Ryan Lemos" w:date="2019-09-29T19:11:00Z"/>
              <w:lang w:val="en-US"/>
            </w:rPr>
          </w:rPrChange>
        </w:rPr>
      </w:pPr>
    </w:p>
    <w:p w14:paraId="6A6EE593" w14:textId="52C7EED7" w:rsidR="00BE08AB" w:rsidRDefault="00BE08AB" w:rsidP="00BE08AB">
      <w:pPr>
        <w:rPr>
          <w:ins w:id="2047" w:author="Ryan Lemos" w:date="2019-09-29T19:17:00Z"/>
        </w:rPr>
      </w:pPr>
      <w:ins w:id="2048" w:author="Ryan Lemos" w:date="2019-09-29T19:13:00Z">
        <w:r>
          <w:t>Como o desenvolvimento desse ambiente foi guiado por uma metodologia iterativa, conforme visto na seção x, a cada iteração</w:t>
        </w:r>
      </w:ins>
      <w:ins w:id="2049" w:author="Ryan Lemos" w:date="2019-09-29T19:14:00Z">
        <w:r>
          <w:t xml:space="preserve"> (ou entrega)</w:t>
        </w:r>
      </w:ins>
      <w:ins w:id="2050" w:author="Ryan Lemos" w:date="2019-09-29T19:13:00Z">
        <w:r>
          <w:t xml:space="preserve"> uma versão estável e utilizável do </w:t>
        </w:r>
        <w:r>
          <w:lastRenderedPageBreak/>
          <w:t>si</w:t>
        </w:r>
      </w:ins>
      <w:ins w:id="2051" w:author="Ryan Lemos" w:date="2019-09-29T19:14:00Z">
        <w:r>
          <w:t>stema deveria ser disponibilizada para uso. Dessa maneira, a partir do final do primeiro release a</w:t>
        </w:r>
      </w:ins>
      <w:ins w:id="2052" w:author="Ryan Lemos" w:date="2019-09-29T19:16:00Z">
        <w:r w:rsidR="00040E23">
          <w:t xml:space="preserve"> primeira</w:t>
        </w:r>
      </w:ins>
      <w:ins w:id="2053" w:author="Ryan Lemos" w:date="2019-09-29T19:14:00Z">
        <w:r>
          <w:t xml:space="preserve"> versão estável da aplicação foi</w:t>
        </w:r>
      </w:ins>
      <w:ins w:id="2054" w:author="Ryan Lemos" w:date="2019-09-29T19:15:00Z">
        <w:r>
          <w:t xml:space="preserve"> disponibilizada para utilização</w:t>
        </w:r>
      </w:ins>
      <w:ins w:id="2055" w:author="Ryan Lemos" w:date="2019-09-29T19:16:00Z">
        <w:r w:rsidR="00040E23">
          <w:t>.</w:t>
        </w:r>
      </w:ins>
      <w:ins w:id="2056" w:author="Ryan Lemos" w:date="2019-09-29T19:15:00Z">
        <w:r w:rsidR="00040E23">
          <w:t xml:space="preserve"> </w:t>
        </w:r>
      </w:ins>
      <w:ins w:id="2057" w:author="Ryan Lemos" w:date="2019-09-29T19:16:00Z">
        <w:r w:rsidR="00040E23">
          <w:t>E</w:t>
        </w:r>
      </w:ins>
      <w:ins w:id="2058" w:author="Ryan Lemos" w:date="2019-09-29T19:15:00Z">
        <w:r w:rsidR="00040E23">
          <w:t xml:space="preserve"> no final de cada iteração uma</w:t>
        </w:r>
      </w:ins>
      <w:ins w:id="2059" w:author="Ryan Lemos" w:date="2019-09-29T19:16:00Z">
        <w:r w:rsidR="00040E23">
          <w:t xml:space="preserve"> nova gama de funcionalidades eram inseridas.</w:t>
        </w:r>
      </w:ins>
    </w:p>
    <w:p w14:paraId="5312EB4A" w14:textId="3AED65A0" w:rsidR="00801304" w:rsidRDefault="00040E23">
      <w:pPr>
        <w:rPr>
          <w:ins w:id="2060" w:author="Ryan Lemos" w:date="2019-09-29T19:24:00Z"/>
        </w:rPr>
      </w:pPr>
      <w:ins w:id="2061" w:author="Ryan Lemos" w:date="2019-09-29T19:17:00Z">
        <w:r>
          <w:t xml:space="preserve">Porém, a escola só decidiu começar a utilização do ambiente </w:t>
        </w:r>
      </w:ins>
      <w:ins w:id="2062" w:author="Ryan Lemos" w:date="2019-09-29T19:18:00Z">
        <w:r>
          <w:t>no meio do segundo release. Foram cadastrados então professores e alunos</w:t>
        </w:r>
      </w:ins>
      <w:ins w:id="2063" w:author="Ryan Lemos" w:date="2019-09-29T19:19:00Z">
        <w:r>
          <w:t>. Em primeiro momento pensou-se que a escola cadastraria cada usuário e no momento do cadastro possibilitasse a escolha da senha e do nome do usuário p</w:t>
        </w:r>
      </w:ins>
      <w:ins w:id="2064" w:author="Ryan Lemos" w:date="2019-09-29T19:20:00Z">
        <w:r>
          <w:t xml:space="preserve">ela pessoa cadastrada. Porém não foi isso que ocorreu, </w:t>
        </w:r>
        <w:r w:rsidR="00801304">
          <w:t>a escola cadastrou todos os al</w:t>
        </w:r>
      </w:ins>
      <w:ins w:id="2065" w:author="Ryan Lemos" w:date="2019-09-29T19:21:00Z">
        <w:r w:rsidR="00801304">
          <w:t xml:space="preserve">unos e professores e manteve um registro em um caderno de nomes de usuários e senhas. Posteriormente enviando aos devidos usuários </w:t>
        </w:r>
      </w:ins>
      <w:ins w:id="2066" w:author="Ryan Lemos" w:date="2019-09-29T19:22:00Z">
        <w:r w:rsidR="00801304">
          <w:t>seus acessos. Ao total foram cadastrados 106 alunos e 6 professores.</w:t>
        </w:r>
      </w:ins>
      <w:ins w:id="2067" w:author="Ryan Lemos" w:date="2019-09-29T19:25:00Z">
        <w:r w:rsidR="00801304">
          <w:t xml:space="preserve"> </w:t>
        </w:r>
      </w:ins>
      <w:ins w:id="2068" w:author="Ryan Lemos" w:date="2019-09-29T19:24:00Z">
        <w:r w:rsidR="00801304">
          <w:t>Nesse tempo de cadastro, alguns bugs foram reportados</w:t>
        </w:r>
      </w:ins>
      <w:ins w:id="2069" w:author="Ryan Lemos" w:date="2019-09-29T19:25:00Z">
        <w:r w:rsidR="00801304">
          <w:t xml:space="preserve"> pela funcionária da escola</w:t>
        </w:r>
      </w:ins>
      <w:ins w:id="2070" w:author="Ryan Lemos" w:date="2019-09-29T19:24:00Z">
        <w:r w:rsidR="00801304">
          <w:t xml:space="preserve"> e corrigidos</w:t>
        </w:r>
      </w:ins>
      <w:ins w:id="2071" w:author="Ryan Lemos" w:date="2019-09-29T19:25:00Z">
        <w:r w:rsidR="00801304">
          <w:t>.</w:t>
        </w:r>
      </w:ins>
    </w:p>
    <w:p w14:paraId="4ED5249F" w14:textId="65E9BD31" w:rsidR="00801304" w:rsidRDefault="00801304" w:rsidP="00BE08AB">
      <w:pPr>
        <w:rPr>
          <w:ins w:id="2072" w:author="Ryan Lemos" w:date="2019-09-29T19:27:00Z"/>
        </w:rPr>
      </w:pPr>
      <w:ins w:id="2073" w:author="Ryan Lemos" w:date="2019-09-29T19:23:00Z">
        <w:r>
          <w:t>Ao final do terceiro release, a escola passou de fato a cada usuário o seu acesso. Possib</w:t>
        </w:r>
      </w:ins>
      <w:ins w:id="2074" w:author="Ryan Lemos" w:date="2019-09-29T19:24:00Z">
        <w:r>
          <w:t xml:space="preserve">ilitando assim que os professores utilizassem e </w:t>
        </w:r>
      </w:ins>
      <w:ins w:id="2075" w:author="Ryan Lemos" w:date="2019-09-29T19:26:00Z">
        <w:r>
          <w:t xml:space="preserve">testassem a aplicação. Recebeu-se o </w:t>
        </w:r>
        <w:r w:rsidRPr="00801304">
          <w:rPr>
            <w:i/>
            <w:iCs/>
            <w:rPrChange w:id="2076" w:author="Ryan Lemos" w:date="2019-09-29T19:26:00Z">
              <w:rPr/>
            </w:rPrChange>
          </w:rPr>
          <w:t>feedback</w:t>
        </w:r>
        <w:r>
          <w:t xml:space="preserve"> de um dos professores que sugeriu algumas modificações, como a possibilidade de edição dos dados de uma turma, no</w:t>
        </w:r>
      </w:ins>
      <w:ins w:id="2077" w:author="Ryan Lemos" w:date="2019-09-29T19:27:00Z">
        <w:r>
          <w:t>menclaturas, entre outras.</w:t>
        </w:r>
      </w:ins>
    </w:p>
    <w:p w14:paraId="7A032685" w14:textId="75FFECF7" w:rsidR="00801304" w:rsidRDefault="00801304" w:rsidP="00BE08AB">
      <w:pPr>
        <w:rPr>
          <w:ins w:id="2078" w:author="Ryan Lemos" w:date="2019-09-29T19:29:00Z"/>
        </w:rPr>
      </w:pPr>
      <w:ins w:id="2079" w:author="Ryan Lemos" w:date="2019-09-29T19:27:00Z">
        <w:r>
          <w:t>Percebendo a importância da utilização de um amb</w:t>
        </w:r>
      </w:ins>
      <w:ins w:id="2080" w:author="Ryan Lemos" w:date="2019-09-29T19:28:00Z">
        <w:r>
          <w:t xml:space="preserve">iente informacional, a escola entrou em contato e sugeriu um treinamento aos professores. Porém não foi possível estabelecer um horário em </w:t>
        </w:r>
      </w:ins>
      <w:ins w:id="2081" w:author="Ryan Lemos" w:date="2019-09-29T19:29:00Z">
        <w:r>
          <w:t>que todos estivessem disponíveis. Assim, foi-se sugerido pela gestora da escola, a confecção de um manual de utilização do ambiente</w:t>
        </w:r>
      </w:ins>
      <w:ins w:id="2082" w:author="Ryan Lemos" w:date="2019-09-29T19:30:00Z">
        <w:r w:rsidR="0068005C">
          <w:t xml:space="preserve"> para os professores</w:t>
        </w:r>
      </w:ins>
      <w:ins w:id="2083" w:author="Ryan Lemos" w:date="2019-09-29T19:29:00Z">
        <w:r>
          <w:t xml:space="preserve">. </w:t>
        </w:r>
      </w:ins>
    </w:p>
    <w:p w14:paraId="74E95E0F" w14:textId="1E93C5B9" w:rsidR="0068005C" w:rsidRPr="00801304" w:rsidRDefault="00801304">
      <w:pPr>
        <w:rPr>
          <w:ins w:id="2084" w:author="Ryan Lemos" w:date="2019-09-29T19:14:00Z"/>
        </w:rPr>
      </w:pPr>
      <w:ins w:id="2085" w:author="Ryan Lemos" w:date="2019-09-29T19:30:00Z">
        <w:r>
          <w:t>Esse manual foi confeccionado e distribuído</w:t>
        </w:r>
        <w:r w:rsidR="0068005C">
          <w:t xml:space="preserve"> primeira</w:t>
        </w:r>
      </w:ins>
      <w:ins w:id="2086" w:author="Ryan Lemos" w:date="2019-09-29T19:31:00Z">
        <w:r w:rsidR="0068005C">
          <w:t>mente</w:t>
        </w:r>
      </w:ins>
      <w:ins w:id="2087" w:author="Ryan Lemos" w:date="2019-09-29T19:30:00Z">
        <w:r>
          <w:t xml:space="preserve"> aos professores, e pode ser visto no apêndice X. </w:t>
        </w:r>
        <w:r w:rsidR="0068005C">
          <w:t>Nele, há uma ex</w:t>
        </w:r>
      </w:ins>
      <w:ins w:id="2088" w:author="Ryan Lemos" w:date="2019-09-29T19:31:00Z">
        <w:r w:rsidR="0068005C">
          <w:t>plicação do padrão visual da aplicação e utilização dos recursos.</w:t>
        </w:r>
      </w:ins>
      <w:ins w:id="2089" w:author="Ryan Lemos" w:date="2019-09-29T19:32:00Z">
        <w:r w:rsidR="0068005C">
          <w:t xml:space="preserve"> </w:t>
        </w:r>
      </w:ins>
    </w:p>
    <w:p w14:paraId="09DEFAA9" w14:textId="77777777" w:rsidR="00BE08AB" w:rsidRPr="00BE08AB" w:rsidRDefault="00BE08AB">
      <w:pPr>
        <w:rPr>
          <w:rPrChange w:id="2090" w:author="Ryan Lemos" w:date="2019-09-29T19:12:00Z">
            <w:rPr>
              <w:lang w:val="en-US"/>
            </w:rPr>
          </w:rPrChange>
        </w:rPr>
        <w:pPrChange w:id="2091" w:author="Ryan Lemos" w:date="2019-09-29T19:10:00Z">
          <w:pPr>
            <w:pStyle w:val="Ttulo1"/>
          </w:pPr>
        </w:pPrChange>
      </w:pPr>
    </w:p>
    <w:p w14:paraId="4E25139D" w14:textId="77777777" w:rsidR="00E55893" w:rsidRPr="00BE08AB" w:rsidRDefault="00E55893" w:rsidP="00E55893">
      <w:pPr>
        <w:pStyle w:val="Ttulo1"/>
        <w:rPr>
          <w:rPrChange w:id="2092" w:author="Ryan Lemos" w:date="2019-09-29T19:12:00Z">
            <w:rPr>
              <w:lang w:val="en-US"/>
            </w:rPr>
          </w:rPrChange>
        </w:rPr>
      </w:pPr>
      <w:bookmarkStart w:id="2093" w:name="_Toc20735027"/>
      <w:r w:rsidRPr="00BE08AB">
        <w:rPr>
          <w:rPrChange w:id="2094" w:author="Ryan Lemos" w:date="2019-09-29T19:12:00Z">
            <w:rPr>
              <w:lang w:val="en-US"/>
            </w:rPr>
          </w:rPrChange>
        </w:rPr>
        <w:t>Considerações finais</w:t>
      </w:r>
      <w:bookmarkEnd w:id="2093"/>
    </w:p>
    <w:p w14:paraId="5BE1101D" w14:textId="394F89E8" w:rsidR="007216C5" w:rsidRPr="00596E44" w:rsidRDefault="00E55893">
      <w:pPr>
        <w:pStyle w:val="Ttulo2"/>
        <w:rPr>
          <w:lang w:val="en-US"/>
        </w:rPr>
      </w:pPr>
      <w:bookmarkStart w:id="2095" w:name="_Toc20735028"/>
      <w:r w:rsidRPr="00BE08AB">
        <w:rPr>
          <w:rPrChange w:id="2096" w:author="Ryan Lemos" w:date="2019-09-29T19:12:00Z">
            <w:rPr>
              <w:lang w:val="en-US"/>
            </w:rPr>
          </w:rPrChange>
        </w:rPr>
        <w:t>Trabalhos futuros</w:t>
      </w:r>
      <w:bookmarkEnd w:id="2095"/>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2097" w:name="_Toc20735029"/>
      <w:r>
        <w:lastRenderedPageBreak/>
        <w:t>Referências</w:t>
      </w:r>
      <w:bookmarkEnd w:id="2097"/>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723C16">
        <w:rPr>
          <w:noProof/>
          <w:rPrChange w:id="2098" w:author="Ryan Lemos" w:date="2019-09-28T11:38:00Z">
            <w:rPr>
              <w:noProof/>
              <w:highlight w:val="yellow"/>
            </w:rPr>
          </w:rPrChange>
        </w:rPr>
        <w:t xml:space="preserve">ABREU, L. </w:t>
      </w:r>
      <w:r w:rsidRPr="00723C16">
        <w:rPr>
          <w:b/>
          <w:noProof/>
          <w:rPrChange w:id="2099" w:author="Ryan Lemos" w:date="2019-09-28T11:38:00Z">
            <w:rPr>
              <w:b/>
              <w:noProof/>
              <w:highlight w:val="yellow"/>
            </w:rPr>
          </w:rPrChange>
        </w:rPr>
        <w:t>TypeScript:</w:t>
      </w:r>
      <w:r w:rsidRPr="00723C16">
        <w:rPr>
          <w:noProof/>
          <w:rPrChange w:id="2100" w:author="Ryan Lemos" w:date="2019-09-28T11:38:00Z">
            <w:rPr>
              <w:noProof/>
              <w:highlight w:val="yellow"/>
            </w:rPr>
          </w:rPrChange>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723C16">
        <w:rPr>
          <w:noProof/>
          <w:rPrChange w:id="2101" w:author="Ryan Lemos" w:date="2019-09-28T11:38:00Z">
            <w:rPr>
              <w:noProof/>
              <w:highlight w:val="yellow"/>
            </w:rPr>
          </w:rPrChange>
        </w:rPr>
        <w:t xml:space="preserve">ALVES, J. R. M. </w:t>
      </w:r>
      <w:r w:rsidRPr="00723C16">
        <w:rPr>
          <w:i/>
          <w:noProof/>
          <w:rPrChange w:id="2102" w:author="Ryan Lemos" w:date="2019-09-28T11:38:00Z">
            <w:rPr>
              <w:i/>
              <w:noProof/>
              <w:highlight w:val="yellow"/>
            </w:rPr>
          </w:rPrChange>
        </w:rPr>
        <w:t>et al.</w:t>
      </w:r>
      <w:r w:rsidRPr="00723C16">
        <w:rPr>
          <w:noProof/>
          <w:rPrChange w:id="2103" w:author="Ryan Lemos" w:date="2019-09-28T11:38:00Z">
            <w:rPr>
              <w:noProof/>
              <w:highlight w:val="yellow"/>
            </w:rPr>
          </w:rPrChange>
        </w:rPr>
        <w:t xml:space="preserve"> </w:t>
      </w:r>
      <w:r w:rsidRPr="00723C16">
        <w:rPr>
          <w:b/>
          <w:bCs/>
          <w:noProof/>
          <w:rPrChange w:id="2104" w:author="Ryan Lemos" w:date="2019-09-28T11:38:00Z">
            <w:rPr>
              <w:b/>
              <w:bCs/>
              <w:noProof/>
              <w:highlight w:val="yellow"/>
            </w:rPr>
          </w:rPrChange>
        </w:rPr>
        <w:t>Educação a Distância:</w:t>
      </w:r>
      <w:r w:rsidRPr="00723C16">
        <w:rPr>
          <w:noProof/>
          <w:rPrChange w:id="2105" w:author="Ryan Lemos" w:date="2019-09-28T11:38:00Z">
            <w:rPr>
              <w:noProof/>
              <w:highlight w:val="yellow"/>
            </w:rPr>
          </w:rPrChange>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723C16">
        <w:rPr>
          <w:noProof/>
          <w:rPrChange w:id="2106" w:author="Ryan Lemos" w:date="2019-09-28T11:38:00Z">
            <w:rPr>
              <w:noProof/>
              <w:highlight w:val="yellow"/>
            </w:rPr>
          </w:rPrChange>
        </w:rPr>
        <w:t xml:space="preserve">BABBEL. </w:t>
      </w:r>
      <w:r w:rsidRPr="00723C16">
        <w:rPr>
          <w:b/>
          <w:bCs/>
          <w:noProof/>
          <w:rPrChange w:id="2107" w:author="Ryan Lemos" w:date="2019-09-28T11:38:00Z">
            <w:rPr>
              <w:b/>
              <w:bCs/>
              <w:noProof/>
              <w:highlight w:val="yellow"/>
            </w:rPr>
          </w:rPrChange>
        </w:rPr>
        <w:t>Preços</w:t>
      </w:r>
      <w:r w:rsidR="00E44BB8" w:rsidRPr="00723C16">
        <w:rPr>
          <w:noProof/>
          <w:rPrChange w:id="2108" w:author="Ryan Lemos" w:date="2019-09-28T11:38:00Z">
            <w:rPr>
              <w:noProof/>
              <w:highlight w:val="yellow"/>
            </w:rPr>
          </w:rPrChange>
        </w:rPr>
        <w:t>.</w:t>
      </w:r>
      <w:r w:rsidRPr="00723C16">
        <w:rPr>
          <w:noProof/>
          <w:rPrChange w:id="2109" w:author="Ryan Lemos" w:date="2019-09-28T11:38:00Z">
            <w:rPr>
              <w:noProof/>
              <w:highlight w:val="yellow"/>
            </w:rPr>
          </w:rPrChange>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723C16">
        <w:rPr>
          <w:noProof/>
          <w:rPrChange w:id="2110" w:author="Ryan Lemos" w:date="2019-09-28T11:38:00Z">
            <w:rPr>
              <w:noProof/>
              <w:highlight w:val="yellow"/>
            </w:rPr>
          </w:rPrChange>
        </w:rPr>
        <w:t xml:space="preserve">BACICH, L. </w:t>
      </w:r>
      <w:r w:rsidRPr="00723C16">
        <w:rPr>
          <w:i/>
          <w:noProof/>
          <w:rPrChange w:id="2111" w:author="Ryan Lemos" w:date="2019-09-28T11:38:00Z">
            <w:rPr>
              <w:i/>
              <w:noProof/>
              <w:highlight w:val="yellow"/>
            </w:rPr>
          </w:rPrChange>
        </w:rPr>
        <w:t>et al</w:t>
      </w:r>
      <w:r w:rsidRPr="00723C16">
        <w:rPr>
          <w:noProof/>
          <w:rPrChange w:id="2112" w:author="Ryan Lemos" w:date="2019-09-28T11:38:00Z">
            <w:rPr>
              <w:noProof/>
              <w:highlight w:val="yellow"/>
            </w:rPr>
          </w:rPrChange>
        </w:rPr>
        <w:t xml:space="preserve">. </w:t>
      </w:r>
      <w:r w:rsidRPr="00723C16">
        <w:rPr>
          <w:b/>
          <w:bCs/>
          <w:noProof/>
          <w:rPrChange w:id="2113" w:author="Ryan Lemos" w:date="2019-09-28T11:38:00Z">
            <w:rPr>
              <w:b/>
              <w:bCs/>
              <w:noProof/>
              <w:highlight w:val="yellow"/>
            </w:rPr>
          </w:rPrChange>
        </w:rPr>
        <w:t>Ensino Híbrido:</w:t>
      </w:r>
      <w:r w:rsidRPr="00723C16">
        <w:rPr>
          <w:noProof/>
          <w:rPrChange w:id="2114" w:author="Ryan Lemos" w:date="2019-09-28T11:38:00Z">
            <w:rPr>
              <w:noProof/>
              <w:highlight w:val="yellow"/>
            </w:rPr>
          </w:rPrChange>
        </w:rPr>
        <w:t xml:space="preserve"> Personalização e tecnologia na educação. Porto Alegre: Penso, 2015.</w:t>
      </w:r>
    </w:p>
    <w:p w14:paraId="6433EA32" w14:textId="77777777" w:rsidR="00D339A1" w:rsidRPr="00723C16" w:rsidRDefault="00D339A1"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723C16">
        <w:rPr>
          <w:noProof/>
          <w:rPrChange w:id="2115" w:author="Ryan Lemos" w:date="2019-09-28T11:38:00Z">
            <w:rPr>
              <w:noProof/>
              <w:highlight w:val="yellow"/>
            </w:rPr>
          </w:rPrChange>
        </w:rPr>
        <w:t xml:space="preserve">BARANAUSKAS, M. C. C.; ROCHA, H. V. D. </w:t>
      </w:r>
      <w:r w:rsidRPr="00723C16">
        <w:rPr>
          <w:b/>
          <w:bCs/>
          <w:noProof/>
          <w:rPrChange w:id="2116" w:author="Ryan Lemos" w:date="2019-09-28T11:38:00Z">
            <w:rPr>
              <w:b/>
              <w:bCs/>
              <w:noProof/>
              <w:highlight w:val="yellow"/>
            </w:rPr>
          </w:rPrChange>
        </w:rPr>
        <w:t>Design e Avaliação de Interfaces Humano-Computador</w:t>
      </w:r>
      <w:r w:rsidRPr="00723C16">
        <w:rPr>
          <w:noProof/>
          <w:rPrChange w:id="2117" w:author="Ryan Lemos" w:date="2019-09-28T11:38:00Z">
            <w:rPr>
              <w:noProof/>
              <w:highlight w:val="yellow"/>
            </w:rPr>
          </w:rPrChange>
        </w:rPr>
        <w:t>. Campinas: UNIVERSIDADE ESTADUAL DE CAMPINAS, 2003.</w:t>
      </w:r>
      <w:r w:rsidR="005B5EC4" w:rsidRPr="00723C16">
        <w:rPr>
          <w:noProof/>
          <w:rPrChange w:id="2118" w:author="Ryan Lemos" w:date="2019-09-28T11:38:00Z">
            <w:rPr>
              <w:noProof/>
              <w:highlight w:val="yellow"/>
            </w:rPr>
          </w:rPrChange>
        </w:rPr>
        <w:t xml:space="preserve"> Disponível em</w:t>
      </w:r>
      <w:r w:rsidR="00D21BE3" w:rsidRPr="00723C16">
        <w:rPr>
          <w:noProof/>
          <w:rPrChange w:id="2119" w:author="Ryan Lemos" w:date="2019-09-28T11:38:00Z">
            <w:rPr>
              <w:noProof/>
              <w:highlight w:val="yellow"/>
            </w:rPr>
          </w:rPrChange>
        </w:rPr>
        <w:t>:</w:t>
      </w:r>
      <w:r w:rsidR="005B5EC4" w:rsidRPr="00723C16">
        <w:rPr>
          <w:noProof/>
          <w:rPrChange w:id="2120" w:author="Ryan Lemos" w:date="2019-09-28T11:38:00Z">
            <w:rPr>
              <w:noProof/>
              <w:highlight w:val="yellow"/>
            </w:rPr>
          </w:rPrChange>
        </w:rPr>
        <w:t xml:space="preserve"> &lt;https://www.nied.unicamp.br/biblioteca/design-e-avaliacao-de-interfaces-humano-computador/ &gt; Acesso em:</w:t>
      </w:r>
      <w:r w:rsidR="00F85EFB" w:rsidRPr="00723C16">
        <w:rPr>
          <w:noProof/>
          <w:rPrChange w:id="2121" w:author="Ryan Lemos" w:date="2019-09-28T11:38:00Z">
            <w:rPr>
              <w:noProof/>
              <w:highlight w:val="yellow"/>
            </w:rPr>
          </w:rPrChange>
        </w:rPr>
        <w:t xml:space="preserve"> 22</w:t>
      </w:r>
      <w:r w:rsidR="00F0748E" w:rsidRPr="00723C16">
        <w:rPr>
          <w:noProof/>
          <w:rPrChange w:id="2122" w:author="Ryan Lemos" w:date="2019-09-28T11:38:00Z">
            <w:rPr>
              <w:noProof/>
              <w:highlight w:val="yellow"/>
            </w:rPr>
          </w:rPrChange>
        </w:rPr>
        <w:t xml:space="preserve"> </w:t>
      </w:r>
      <w:r w:rsidR="00F85EFB" w:rsidRPr="00723C16">
        <w:rPr>
          <w:noProof/>
          <w:rPrChange w:id="2123" w:author="Ryan Lemos" w:date="2019-09-28T11:38:00Z">
            <w:rPr>
              <w:noProof/>
              <w:highlight w:val="yellow"/>
            </w:rPr>
          </w:rPrChange>
        </w:rPr>
        <w:t>set. 2018.</w:t>
      </w:r>
    </w:p>
    <w:p w14:paraId="7042880D" w14:textId="77777777" w:rsidR="00D339A1" w:rsidRPr="00723C16" w:rsidRDefault="00D339A1"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723C16">
        <w:rPr>
          <w:noProof/>
          <w:rPrChange w:id="2124" w:author="Ryan Lemos" w:date="2019-09-28T11:38:00Z">
            <w:rPr>
              <w:noProof/>
              <w:highlight w:val="yellow"/>
            </w:rPr>
          </w:rPrChange>
        </w:rPr>
        <w:t xml:space="preserve">CAELUM. </w:t>
      </w:r>
      <w:r w:rsidRPr="00723C16">
        <w:rPr>
          <w:b/>
          <w:bCs/>
          <w:noProof/>
          <w:rPrChange w:id="2125" w:author="Ryan Lemos" w:date="2019-09-28T11:38:00Z">
            <w:rPr>
              <w:b/>
              <w:bCs/>
              <w:noProof/>
              <w:highlight w:val="yellow"/>
            </w:rPr>
          </w:rPrChange>
        </w:rPr>
        <w:t>Desenvolvimento Web com HTML, CSS e JavaScript</w:t>
      </w:r>
      <w:r w:rsidRPr="00723C16">
        <w:rPr>
          <w:noProof/>
          <w:rPrChange w:id="2126" w:author="Ryan Lemos" w:date="2019-09-28T11:38:00Z">
            <w:rPr>
              <w:noProof/>
              <w:highlight w:val="yellow"/>
            </w:rPr>
          </w:rPrChange>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723C16">
        <w:rPr>
          <w:noProof/>
          <w:rPrChange w:id="2127" w:author="Ryan Lemos" w:date="2019-09-28T11:38:00Z">
            <w:rPr>
              <w:noProof/>
              <w:highlight w:val="yellow"/>
            </w:rPr>
          </w:rPrChange>
        </w:rPr>
        <w:t xml:space="preserve">CAMPOS, A. L. N. </w:t>
      </w:r>
      <w:r w:rsidRPr="00723C16">
        <w:rPr>
          <w:b/>
          <w:bCs/>
          <w:noProof/>
          <w:rPrChange w:id="2128" w:author="Ryan Lemos" w:date="2019-09-28T11:38:00Z">
            <w:rPr>
              <w:b/>
              <w:bCs/>
              <w:noProof/>
              <w:highlight w:val="yellow"/>
            </w:rPr>
          </w:rPrChange>
        </w:rPr>
        <w:t>Modelagem de Processos com BPMN</w:t>
      </w:r>
      <w:r w:rsidRPr="00723C16">
        <w:rPr>
          <w:noProof/>
          <w:rPrChange w:id="2129" w:author="Ryan Lemos" w:date="2019-09-28T11:38:00Z">
            <w:rPr>
              <w:noProof/>
              <w:highlight w:val="yellow"/>
            </w:rPr>
          </w:rPrChange>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723C16">
        <w:rPr>
          <w:noProof/>
          <w:rPrChange w:id="2130" w:author="Ryan Lemos" w:date="2019-09-28T11:38:00Z">
            <w:rPr>
              <w:noProof/>
              <w:highlight w:val="yellow"/>
            </w:rPr>
          </w:rPrChange>
        </w:rPr>
        <w:t xml:space="preserve">CARVALHO, V. </w:t>
      </w:r>
      <w:r w:rsidRPr="00723C16">
        <w:rPr>
          <w:b/>
          <w:bCs/>
          <w:noProof/>
          <w:rPrChange w:id="2131" w:author="Ryan Lemos" w:date="2019-09-28T11:38:00Z">
            <w:rPr>
              <w:b/>
              <w:bCs/>
              <w:noProof/>
              <w:highlight w:val="yellow"/>
            </w:rPr>
          </w:rPrChange>
        </w:rPr>
        <w:t>MySQL:</w:t>
      </w:r>
      <w:r w:rsidRPr="00723C16">
        <w:rPr>
          <w:noProof/>
          <w:rPrChange w:id="2132" w:author="Ryan Lemos" w:date="2019-09-28T11:38:00Z">
            <w:rPr>
              <w:noProof/>
              <w:highlight w:val="yellow"/>
            </w:rPr>
          </w:rPrChange>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723C16">
        <w:rPr>
          <w:noProof/>
          <w:rPrChange w:id="2133" w:author="Ryan Lemos" w:date="2019-09-28T11:38:00Z">
            <w:rPr>
              <w:noProof/>
              <w:highlight w:val="yellow"/>
            </w:rPr>
          </w:rPrChange>
        </w:rPr>
        <w:t xml:space="preserve">CCAA. </w:t>
      </w:r>
      <w:r w:rsidRPr="00723C16">
        <w:rPr>
          <w:b/>
          <w:bCs/>
          <w:noProof/>
          <w:rPrChange w:id="2134" w:author="Ryan Lemos" w:date="2019-09-28T11:38:00Z">
            <w:rPr>
              <w:b/>
              <w:bCs/>
              <w:noProof/>
              <w:highlight w:val="yellow"/>
            </w:rPr>
          </w:rPrChange>
        </w:rPr>
        <w:t>Espaço CCAA Aluno</w:t>
      </w:r>
      <w:r w:rsidR="00E44BB8" w:rsidRPr="00723C16">
        <w:rPr>
          <w:noProof/>
          <w:rPrChange w:id="2135" w:author="Ryan Lemos" w:date="2019-09-28T11:38:00Z">
            <w:rPr>
              <w:noProof/>
              <w:highlight w:val="yellow"/>
            </w:rPr>
          </w:rPrChange>
        </w:rPr>
        <w:t>.</w:t>
      </w:r>
      <w:r w:rsidRPr="00723C16">
        <w:rPr>
          <w:noProof/>
          <w:rPrChange w:id="2136" w:author="Ryan Lemos" w:date="2019-09-28T11:38:00Z">
            <w:rPr>
              <w:noProof/>
              <w:highlight w:val="yellow"/>
            </w:rPr>
          </w:rPrChange>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723C16">
        <w:rPr>
          <w:noProof/>
          <w:rPrChange w:id="2137" w:author="Ryan Lemos" w:date="2019-09-28T11:38:00Z">
            <w:rPr>
              <w:noProof/>
              <w:highlight w:val="yellow"/>
            </w:rPr>
          </w:rPrChange>
        </w:rPr>
        <w:t xml:space="preserve">CKEDITOR. </w:t>
      </w:r>
      <w:r w:rsidRPr="00723C16">
        <w:rPr>
          <w:b/>
          <w:noProof/>
          <w:rPrChange w:id="2138" w:author="Ryan Lemos" w:date="2019-09-28T11:38:00Z">
            <w:rPr>
              <w:b/>
              <w:noProof/>
              <w:highlight w:val="yellow"/>
            </w:rPr>
          </w:rPrChange>
        </w:rPr>
        <w:t>CKEditor Ecosystem</w:t>
      </w:r>
      <w:r w:rsidRPr="00723C16">
        <w:rPr>
          <w:noProof/>
          <w:rPrChange w:id="2139" w:author="Ryan Lemos" w:date="2019-09-28T11:38:00Z">
            <w:rPr>
              <w:noProof/>
              <w:highlight w:val="yellow"/>
            </w:rPr>
          </w:rPrChange>
        </w:rPr>
        <w:t xml:space="preserve">. 2019. Disponível em: &lt;https://ckeditor.com/&gt;. </w:t>
      </w:r>
      <w:r w:rsidRPr="00723C16">
        <w:rPr>
          <w:noProof/>
          <w:lang w:val="en-US"/>
          <w:rPrChange w:id="2140" w:author="Ryan Lemos" w:date="2019-09-28T11:38:00Z">
            <w:rPr>
              <w:noProof/>
              <w:highlight w:val="yellow"/>
              <w:lang w:val="en-US"/>
            </w:rPr>
          </w:rPrChange>
        </w:rPr>
        <w:t xml:space="preserve">Acesso em: </w:t>
      </w:r>
      <w:r w:rsidR="00CF506D" w:rsidRPr="00723C16">
        <w:rPr>
          <w:noProof/>
          <w:lang w:val="en-US"/>
          <w:rPrChange w:id="2141" w:author="Ryan Lemos" w:date="2019-09-28T11:38:00Z">
            <w:rPr>
              <w:noProof/>
              <w:highlight w:val="yellow"/>
              <w:lang w:val="en-US"/>
            </w:rPr>
          </w:rPrChange>
        </w:rPr>
        <w:t>02 mai</w:t>
      </w:r>
      <w:r w:rsidR="0053624F" w:rsidRPr="00723C16">
        <w:rPr>
          <w:noProof/>
          <w:lang w:val="en-US"/>
          <w:rPrChange w:id="2142" w:author="Ryan Lemos" w:date="2019-09-28T11:38:00Z">
            <w:rPr>
              <w:noProof/>
              <w:highlight w:val="yellow"/>
              <w:lang w:val="en-US"/>
            </w:rPr>
          </w:rPrChange>
        </w:rPr>
        <w:t>o</w:t>
      </w:r>
      <w:r w:rsidR="00CF506D" w:rsidRPr="00723C16">
        <w:rPr>
          <w:noProof/>
          <w:lang w:val="en-US"/>
          <w:rPrChange w:id="2143" w:author="Ryan Lemos" w:date="2019-09-28T11:38:00Z">
            <w:rPr>
              <w:noProof/>
              <w:highlight w:val="yellow"/>
              <w:lang w:val="en-US"/>
            </w:rPr>
          </w:rPrChange>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723C16">
        <w:rPr>
          <w:noProof/>
          <w:lang w:val="en-US"/>
          <w:rPrChange w:id="2144" w:author="Ryan Lemos" w:date="2019-09-28T11:38:00Z">
            <w:rPr>
              <w:noProof/>
              <w:highlight w:val="yellow"/>
              <w:lang w:val="en-US"/>
            </w:rPr>
          </w:rPrChange>
        </w:rPr>
        <w:t xml:space="preserve">CROCKFORD, D. </w:t>
      </w:r>
      <w:r w:rsidRPr="00723C16">
        <w:rPr>
          <w:b/>
          <w:bCs/>
          <w:noProof/>
          <w:lang w:val="en-US"/>
          <w:rPrChange w:id="2145" w:author="Ryan Lemos" w:date="2019-09-28T11:38:00Z">
            <w:rPr>
              <w:b/>
              <w:bCs/>
              <w:noProof/>
              <w:highlight w:val="yellow"/>
              <w:lang w:val="en-US"/>
            </w:rPr>
          </w:rPrChange>
        </w:rPr>
        <w:t>JavaScript:</w:t>
      </w:r>
      <w:r w:rsidRPr="00723C16">
        <w:rPr>
          <w:noProof/>
          <w:lang w:val="en-US"/>
          <w:rPrChange w:id="2146" w:author="Ryan Lemos" w:date="2019-09-28T11:38:00Z">
            <w:rPr>
              <w:noProof/>
              <w:highlight w:val="yellow"/>
              <w:lang w:val="en-US"/>
            </w:rPr>
          </w:rPrChange>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723C16">
        <w:rPr>
          <w:noProof/>
          <w:rPrChange w:id="2147" w:author="Ryan Lemos" w:date="2019-09-28T11:38:00Z">
            <w:rPr>
              <w:noProof/>
              <w:highlight w:val="yellow"/>
            </w:rPr>
          </w:rPrChange>
        </w:rPr>
        <w:t xml:space="preserve">DIAS, D. D. S.; SILVA, M. F. D. </w:t>
      </w:r>
      <w:r w:rsidRPr="00723C16">
        <w:rPr>
          <w:b/>
          <w:bCs/>
          <w:noProof/>
          <w:rPrChange w:id="2148" w:author="Ryan Lemos" w:date="2019-09-28T11:38:00Z">
            <w:rPr>
              <w:b/>
              <w:bCs/>
              <w:noProof/>
              <w:highlight w:val="yellow"/>
            </w:rPr>
          </w:rPrChange>
        </w:rPr>
        <w:t>Como escrever uma monografia:</w:t>
      </w:r>
      <w:r w:rsidRPr="00723C16">
        <w:rPr>
          <w:noProof/>
          <w:rPrChange w:id="2149" w:author="Ryan Lemos" w:date="2019-09-28T11:38:00Z">
            <w:rPr>
              <w:noProof/>
              <w:highlight w:val="yellow"/>
            </w:rPr>
          </w:rPrChange>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723C16" w:rsidRDefault="00D339A1" w:rsidP="000809C2">
      <w:pPr>
        <w:spacing w:line="240" w:lineRule="auto"/>
        <w:ind w:firstLine="0"/>
        <w:jc w:val="left"/>
        <w:rPr>
          <w:noProof/>
        </w:rPr>
      </w:pPr>
      <w:r w:rsidRPr="00723C16">
        <w:rPr>
          <w:noProof/>
          <w:rPrChange w:id="2150" w:author="Ryan Lemos" w:date="2019-09-28T11:38:00Z">
            <w:rPr>
              <w:noProof/>
              <w:highlight w:val="yellow"/>
            </w:rPr>
          </w:rPrChange>
        </w:rPr>
        <w:t xml:space="preserve">DUOLINGO. </w:t>
      </w:r>
      <w:r w:rsidRPr="00723C16">
        <w:rPr>
          <w:b/>
          <w:bCs/>
          <w:noProof/>
          <w:rPrChange w:id="2151" w:author="Ryan Lemos" w:date="2019-09-28T11:38:00Z">
            <w:rPr>
              <w:b/>
              <w:bCs/>
              <w:noProof/>
              <w:highlight w:val="yellow"/>
            </w:rPr>
          </w:rPrChange>
        </w:rPr>
        <w:t>Aprenda idiomas de graça. Para sempre</w:t>
      </w:r>
      <w:r w:rsidRPr="00723C16">
        <w:rPr>
          <w:noProof/>
          <w:rPrChange w:id="2152" w:author="Ryan Lemos" w:date="2019-09-28T11:38:00Z">
            <w:rPr>
              <w:noProof/>
              <w:highlight w:val="yellow"/>
            </w:rPr>
          </w:rPrChange>
        </w:rPr>
        <w:t>, sd. Disponível em: &lt;https://pt.duolingo.com/&gt;. Acesso em: 23 ago. 2018.</w:t>
      </w:r>
    </w:p>
    <w:p w14:paraId="0D1ED6B3" w14:textId="77777777" w:rsidR="00D339A1" w:rsidRPr="00723C16" w:rsidRDefault="00D339A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723C16">
        <w:rPr>
          <w:noProof/>
          <w:rPrChange w:id="2153" w:author="Ryan Lemos" w:date="2019-09-28T11:38:00Z">
            <w:rPr>
              <w:noProof/>
              <w:highlight w:val="yellow"/>
            </w:rPr>
          </w:rPrChange>
        </w:rPr>
        <w:t xml:space="preserve">ELMASRI, R.; NAVATHE, S. B. </w:t>
      </w:r>
      <w:r w:rsidRPr="00723C16">
        <w:rPr>
          <w:b/>
          <w:bCs/>
          <w:noProof/>
          <w:rPrChange w:id="2154" w:author="Ryan Lemos" w:date="2019-09-28T11:38:00Z">
            <w:rPr>
              <w:b/>
              <w:bCs/>
              <w:noProof/>
              <w:highlight w:val="yellow"/>
            </w:rPr>
          </w:rPrChange>
        </w:rPr>
        <w:t>Sistemas de Banco de Dados</w:t>
      </w:r>
      <w:r w:rsidRPr="00723C16">
        <w:rPr>
          <w:noProof/>
          <w:rPrChange w:id="2155" w:author="Ryan Lemos" w:date="2019-09-28T11:38:00Z">
            <w:rPr>
              <w:noProof/>
              <w:highlight w:val="yellow"/>
            </w:rPr>
          </w:rPrChange>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723C16">
        <w:rPr>
          <w:noProof/>
          <w:rPrChange w:id="2156" w:author="Ryan Lemos" w:date="2019-09-28T11:38:00Z">
            <w:rPr>
              <w:noProof/>
              <w:highlight w:val="yellow"/>
            </w:rPr>
          </w:rPrChange>
        </w:rPr>
        <w:t xml:space="preserve">FERREIRA, A. B. D. H. </w:t>
      </w:r>
      <w:r w:rsidRPr="00723C16">
        <w:rPr>
          <w:b/>
          <w:bCs/>
          <w:noProof/>
          <w:rPrChange w:id="2157" w:author="Ryan Lemos" w:date="2019-09-28T11:38:00Z">
            <w:rPr>
              <w:b/>
              <w:bCs/>
              <w:noProof/>
              <w:highlight w:val="yellow"/>
            </w:rPr>
          </w:rPrChange>
        </w:rPr>
        <w:t>Mini Aurélio Século XXI:</w:t>
      </w:r>
      <w:r w:rsidRPr="00723C16">
        <w:rPr>
          <w:noProof/>
          <w:rPrChange w:id="2158" w:author="Ryan Lemos" w:date="2019-09-28T11:38:00Z">
            <w:rPr>
              <w:noProof/>
              <w:highlight w:val="yellow"/>
            </w:rPr>
          </w:rPrChange>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2035BA9" w:rsidR="00D339A1" w:rsidRPr="00723C16" w:rsidRDefault="00D339A1" w:rsidP="000809C2">
      <w:pPr>
        <w:spacing w:line="240" w:lineRule="auto"/>
        <w:ind w:firstLine="0"/>
        <w:jc w:val="left"/>
        <w:rPr>
          <w:noProof/>
        </w:rPr>
      </w:pPr>
      <w:r w:rsidRPr="00723C16">
        <w:rPr>
          <w:noProof/>
          <w:rPrChange w:id="2159" w:author="Ryan Lemos" w:date="2019-09-28T11:38:00Z">
            <w:rPr>
              <w:noProof/>
              <w:highlight w:val="yellow"/>
            </w:rPr>
          </w:rPrChange>
        </w:rPr>
        <w:lastRenderedPageBreak/>
        <w:t xml:space="preserve">GOOGLE. </w:t>
      </w:r>
      <w:r w:rsidR="00BF38D5" w:rsidRPr="00723C16">
        <w:rPr>
          <w:b/>
          <w:bCs/>
          <w:noProof/>
          <w:rPrChange w:id="2160" w:author="Ryan Lemos" w:date="2019-09-28T11:38:00Z">
            <w:rPr>
              <w:b/>
              <w:bCs/>
              <w:noProof/>
              <w:highlight w:val="yellow"/>
            </w:rPr>
          </w:rPrChange>
        </w:rPr>
        <w:t>Angular</w:t>
      </w:r>
      <w:r w:rsidR="001B55B1" w:rsidRPr="00723C16">
        <w:rPr>
          <w:noProof/>
          <w:rPrChange w:id="2161" w:author="Ryan Lemos" w:date="2019-09-28T11:38:00Z">
            <w:rPr>
              <w:noProof/>
              <w:highlight w:val="yellow"/>
            </w:rPr>
          </w:rPrChange>
        </w:rPr>
        <w:t>.</w:t>
      </w:r>
      <w:r w:rsidRPr="00723C16">
        <w:rPr>
          <w:noProof/>
          <w:rPrChange w:id="2162" w:author="Ryan Lemos" w:date="2019-09-28T11:38:00Z">
            <w:rPr>
              <w:noProof/>
              <w:highlight w:val="yellow"/>
            </w:rPr>
          </w:rPrChange>
        </w:rPr>
        <w:t xml:space="preserve"> </w:t>
      </w:r>
      <w:r w:rsidR="00512162" w:rsidRPr="00723C16">
        <w:rPr>
          <w:noProof/>
          <w:rPrChange w:id="2163" w:author="Ryan Lemos" w:date="2019-09-28T11:38:00Z">
            <w:rPr>
              <w:noProof/>
              <w:highlight w:val="yellow"/>
            </w:rPr>
          </w:rPrChange>
        </w:rPr>
        <w:t>2019b</w:t>
      </w:r>
      <w:r w:rsidRPr="00723C16">
        <w:rPr>
          <w:noProof/>
          <w:rPrChange w:id="2164" w:author="Ryan Lemos" w:date="2019-09-28T11:38:00Z">
            <w:rPr>
              <w:noProof/>
              <w:highlight w:val="yellow"/>
            </w:rPr>
          </w:rPrChange>
        </w:rPr>
        <w:t>. Disponível em: &lt;</w:t>
      </w:r>
      <w:r w:rsidR="00BF38D5" w:rsidRPr="00723C16">
        <w:rPr>
          <w:noProof/>
          <w:rPrChange w:id="2165" w:author="Ryan Lemos" w:date="2019-09-28T11:38:00Z">
            <w:rPr>
              <w:noProof/>
              <w:highlight w:val="yellow"/>
            </w:rPr>
          </w:rPrChange>
        </w:rPr>
        <w:t>https://angular.io/</w:t>
      </w:r>
      <w:r w:rsidRPr="00723C16">
        <w:rPr>
          <w:noProof/>
          <w:rPrChange w:id="2166" w:author="Ryan Lemos" w:date="2019-09-28T11:38:00Z">
            <w:rPr>
              <w:noProof/>
              <w:highlight w:val="yellow"/>
            </w:rPr>
          </w:rPrChange>
        </w:rPr>
        <w:t xml:space="preserve">&gt;. Acesso em: </w:t>
      </w:r>
      <w:r w:rsidR="00275E78" w:rsidRPr="00723C16">
        <w:rPr>
          <w:noProof/>
          <w:rPrChange w:id="2167" w:author="Ryan Lemos" w:date="2019-09-28T11:38:00Z">
            <w:rPr>
              <w:noProof/>
              <w:highlight w:val="yellow"/>
            </w:rPr>
          </w:rPrChange>
        </w:rPr>
        <w:t>08</w:t>
      </w:r>
      <w:r w:rsidRPr="00723C16">
        <w:rPr>
          <w:noProof/>
          <w:rPrChange w:id="2168" w:author="Ryan Lemos" w:date="2019-09-28T11:38:00Z">
            <w:rPr>
              <w:noProof/>
              <w:highlight w:val="yellow"/>
            </w:rPr>
          </w:rPrChange>
        </w:rPr>
        <w:t xml:space="preserve"> </w:t>
      </w:r>
      <w:r w:rsidR="00275E78" w:rsidRPr="00723C16">
        <w:rPr>
          <w:noProof/>
          <w:rPrChange w:id="2169" w:author="Ryan Lemos" w:date="2019-09-28T11:38:00Z">
            <w:rPr>
              <w:noProof/>
              <w:highlight w:val="yellow"/>
            </w:rPr>
          </w:rPrChange>
        </w:rPr>
        <w:t>fev</w:t>
      </w:r>
      <w:r w:rsidRPr="00723C16">
        <w:rPr>
          <w:noProof/>
          <w:rPrChange w:id="2170" w:author="Ryan Lemos" w:date="2019-09-28T11:38:00Z">
            <w:rPr>
              <w:noProof/>
              <w:highlight w:val="yellow"/>
            </w:rPr>
          </w:rPrChange>
        </w:rPr>
        <w:t>. 201</w:t>
      </w:r>
      <w:r w:rsidR="00275E78" w:rsidRPr="00723C16">
        <w:rPr>
          <w:noProof/>
          <w:rPrChange w:id="2171" w:author="Ryan Lemos" w:date="2019-09-28T11:38:00Z">
            <w:rPr>
              <w:noProof/>
              <w:highlight w:val="yellow"/>
            </w:rPr>
          </w:rPrChange>
        </w:rPr>
        <w:t>9</w:t>
      </w:r>
      <w:r w:rsidRPr="00723C16">
        <w:rPr>
          <w:noProof/>
          <w:rPrChange w:id="2172" w:author="Ryan Lemos" w:date="2019-09-28T11:38:00Z">
            <w:rPr>
              <w:noProof/>
              <w:highlight w:val="yellow"/>
            </w:rPr>
          </w:rPrChange>
        </w:rPr>
        <w:t>.</w:t>
      </w:r>
    </w:p>
    <w:p w14:paraId="7E9E19B6" w14:textId="77777777" w:rsidR="006C52DB" w:rsidRPr="00723C16" w:rsidRDefault="006C52DB" w:rsidP="000809C2">
      <w:pPr>
        <w:spacing w:line="240" w:lineRule="auto"/>
        <w:ind w:firstLine="0"/>
        <w:jc w:val="left"/>
        <w:rPr>
          <w:noProof/>
        </w:rPr>
      </w:pPr>
    </w:p>
    <w:p w14:paraId="124D63DD" w14:textId="05E06167" w:rsidR="006C52DB" w:rsidRPr="00723C16" w:rsidRDefault="006C52DB" w:rsidP="000809C2">
      <w:pPr>
        <w:spacing w:line="240" w:lineRule="auto"/>
        <w:ind w:firstLine="0"/>
        <w:jc w:val="left"/>
        <w:rPr>
          <w:noProof/>
        </w:rPr>
      </w:pPr>
      <w:r w:rsidRPr="00723C16">
        <w:rPr>
          <w:noProof/>
          <w:rPrChange w:id="2173" w:author="Ryan Lemos" w:date="2019-09-28T11:38:00Z">
            <w:rPr>
              <w:noProof/>
              <w:highlight w:val="yellow"/>
            </w:rPr>
          </w:rPrChange>
        </w:rPr>
        <w:t xml:space="preserve">GOOGLE. </w:t>
      </w:r>
      <w:r w:rsidRPr="00723C16">
        <w:rPr>
          <w:b/>
          <w:noProof/>
          <w:rPrChange w:id="2174" w:author="Ryan Lemos" w:date="2019-09-28T11:38:00Z">
            <w:rPr>
              <w:b/>
              <w:noProof/>
              <w:highlight w:val="yellow"/>
            </w:rPr>
          </w:rPrChange>
        </w:rPr>
        <w:t>Introduction</w:t>
      </w:r>
      <w:r w:rsidR="001B55B1" w:rsidRPr="00723C16">
        <w:rPr>
          <w:noProof/>
          <w:rPrChange w:id="2175" w:author="Ryan Lemos" w:date="2019-09-28T11:38:00Z">
            <w:rPr>
              <w:noProof/>
              <w:highlight w:val="yellow"/>
            </w:rPr>
          </w:rPrChange>
        </w:rPr>
        <w:t>.</w:t>
      </w:r>
      <w:r w:rsidRPr="00723C16">
        <w:rPr>
          <w:noProof/>
          <w:rPrChange w:id="2176" w:author="Ryan Lemos" w:date="2019-09-28T11:38:00Z">
            <w:rPr>
              <w:noProof/>
              <w:highlight w:val="yellow"/>
            </w:rPr>
          </w:rPrChange>
        </w:rPr>
        <w:t xml:space="preserve"> </w:t>
      </w:r>
      <w:r w:rsidR="00512162" w:rsidRPr="00723C16">
        <w:rPr>
          <w:noProof/>
          <w:rPrChange w:id="2177" w:author="Ryan Lemos" w:date="2019-09-28T11:38:00Z">
            <w:rPr>
              <w:noProof/>
              <w:highlight w:val="yellow"/>
            </w:rPr>
          </w:rPrChange>
        </w:rPr>
        <w:t>2019a</w:t>
      </w:r>
      <w:r w:rsidRPr="00723C16">
        <w:rPr>
          <w:noProof/>
          <w:rPrChange w:id="2178" w:author="Ryan Lemos" w:date="2019-09-28T11:38:00Z">
            <w:rPr>
              <w:noProof/>
              <w:highlight w:val="yellow"/>
            </w:rPr>
          </w:rPrChange>
        </w:rPr>
        <w:t>. Disponível em: &lt;https://material.io/design/introduction/#principles&gt;. Acesso em: 29 abr. 2019.</w:t>
      </w:r>
    </w:p>
    <w:p w14:paraId="3DFCDBCB" w14:textId="77777777" w:rsidR="00095610" w:rsidRPr="00723C16" w:rsidRDefault="00095610"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723C16">
        <w:rPr>
          <w:noProof/>
          <w:rPrChange w:id="2179" w:author="Ryan Lemos" w:date="2019-09-28T11:38:00Z">
            <w:rPr>
              <w:noProof/>
              <w:highlight w:val="yellow"/>
            </w:rPr>
          </w:rPrChange>
        </w:rPr>
        <w:t xml:space="preserve">GUEDES, T. </w:t>
      </w:r>
      <w:r w:rsidRPr="00723C16">
        <w:rPr>
          <w:b/>
          <w:noProof/>
          <w:rPrChange w:id="2180" w:author="Ryan Lemos" w:date="2019-09-28T11:38:00Z">
            <w:rPr>
              <w:b/>
              <w:noProof/>
              <w:highlight w:val="yellow"/>
            </w:rPr>
          </w:rPrChange>
        </w:rPr>
        <w:t xml:space="preserve">Crie aplicações com </w:t>
      </w:r>
      <w:r w:rsidR="00C05B5C" w:rsidRPr="00723C16">
        <w:rPr>
          <w:b/>
          <w:noProof/>
          <w:rPrChange w:id="2181" w:author="Ryan Lemos" w:date="2019-09-28T11:38:00Z">
            <w:rPr>
              <w:b/>
              <w:noProof/>
              <w:highlight w:val="yellow"/>
            </w:rPr>
          </w:rPrChange>
        </w:rPr>
        <w:t>Angular</w:t>
      </w:r>
      <w:r w:rsidRPr="00723C16">
        <w:rPr>
          <w:noProof/>
          <w:rPrChange w:id="2182" w:author="Ryan Lemos" w:date="2019-09-28T11:38:00Z">
            <w:rPr>
              <w:noProof/>
              <w:highlight w:val="yellow"/>
            </w:rPr>
          </w:rPrChange>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723C16">
        <w:rPr>
          <w:noProof/>
          <w:rPrChange w:id="2183" w:author="Ryan Lemos" w:date="2019-09-28T11:38:00Z">
            <w:rPr>
              <w:noProof/>
              <w:highlight w:val="yellow"/>
            </w:rPr>
          </w:rPrChange>
        </w:rPr>
        <w:t xml:space="preserve">HIRAMA, K. </w:t>
      </w:r>
      <w:r w:rsidRPr="00723C16">
        <w:rPr>
          <w:b/>
          <w:bCs/>
          <w:noProof/>
          <w:rPrChange w:id="2184" w:author="Ryan Lemos" w:date="2019-09-28T11:38:00Z">
            <w:rPr>
              <w:b/>
              <w:bCs/>
              <w:noProof/>
              <w:highlight w:val="yellow"/>
            </w:rPr>
          </w:rPrChange>
        </w:rPr>
        <w:t>Engenharia de Software:</w:t>
      </w:r>
      <w:r w:rsidRPr="00723C16">
        <w:rPr>
          <w:noProof/>
          <w:rPrChange w:id="2185" w:author="Ryan Lemos" w:date="2019-09-28T11:38:00Z">
            <w:rPr>
              <w:noProof/>
              <w:highlight w:val="yellow"/>
            </w:rPr>
          </w:rPrChange>
        </w:rPr>
        <w:t xml:space="preserve"> Qualidade e Produtividade com Tecnologia. </w:t>
      </w:r>
      <w:r w:rsidRPr="00723C16">
        <w:rPr>
          <w:noProof/>
          <w:lang w:val="en-US"/>
          <w:rPrChange w:id="2186" w:author="Ryan Lemos" w:date="2019-09-28T11:38:00Z">
            <w:rPr>
              <w:noProof/>
              <w:highlight w:val="yellow"/>
              <w:lang w:val="en-US"/>
            </w:rPr>
          </w:rPrChange>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723C16">
        <w:rPr>
          <w:noProof/>
          <w:lang w:val="en-US"/>
          <w:rPrChange w:id="2187" w:author="Ryan Lemos" w:date="2019-09-28T11:38:00Z">
            <w:rPr>
              <w:noProof/>
              <w:highlight w:val="yellow"/>
              <w:lang w:val="en-US"/>
            </w:rPr>
          </w:rPrChange>
        </w:rPr>
        <w:t xml:space="preserve">INSTITUTE OF ELETRICAL AND ELETRONICS ENGINEERS. </w:t>
      </w:r>
      <w:r w:rsidRPr="00723C16">
        <w:rPr>
          <w:b/>
          <w:bCs/>
          <w:noProof/>
          <w:lang w:val="en-US"/>
          <w:rPrChange w:id="2188" w:author="Ryan Lemos" w:date="2019-09-28T11:38:00Z">
            <w:rPr>
              <w:b/>
              <w:bCs/>
              <w:noProof/>
              <w:highlight w:val="yellow"/>
              <w:lang w:val="en-US"/>
            </w:rPr>
          </w:rPrChange>
        </w:rPr>
        <w:t>IEE</w:t>
      </w:r>
      <w:r w:rsidR="00E95C78" w:rsidRPr="00723C16">
        <w:rPr>
          <w:b/>
          <w:bCs/>
          <w:noProof/>
          <w:lang w:val="en-US"/>
          <w:rPrChange w:id="2189" w:author="Ryan Lemos" w:date="2019-09-28T11:38:00Z">
            <w:rPr>
              <w:b/>
              <w:bCs/>
              <w:noProof/>
              <w:highlight w:val="yellow"/>
              <w:lang w:val="en-US"/>
            </w:rPr>
          </w:rPrChange>
        </w:rPr>
        <w:t>E</w:t>
      </w:r>
      <w:r w:rsidRPr="00723C16">
        <w:rPr>
          <w:b/>
          <w:bCs/>
          <w:noProof/>
          <w:lang w:val="en-US"/>
          <w:rPrChange w:id="2190" w:author="Ryan Lemos" w:date="2019-09-28T11:38:00Z">
            <w:rPr>
              <w:b/>
              <w:bCs/>
              <w:noProof/>
              <w:highlight w:val="yellow"/>
              <w:lang w:val="en-US"/>
            </w:rPr>
          </w:rPrChange>
        </w:rPr>
        <w:t xml:space="preserve"> Std 610.12-1990:</w:t>
      </w:r>
      <w:r w:rsidRPr="00723C16">
        <w:rPr>
          <w:noProof/>
          <w:lang w:val="en-US"/>
          <w:rPrChange w:id="2191" w:author="Ryan Lemos" w:date="2019-09-28T11:38:00Z">
            <w:rPr>
              <w:noProof/>
              <w:highlight w:val="yellow"/>
              <w:lang w:val="en-US"/>
            </w:rPr>
          </w:rPrChange>
        </w:rPr>
        <w:t xml:space="preserve"> IEEE Standard Glossary of Software Engineering Terminology. </w:t>
      </w:r>
      <w:r w:rsidRPr="00723C16">
        <w:rPr>
          <w:noProof/>
          <w:rPrChange w:id="2192" w:author="Ryan Lemos" w:date="2019-09-28T11:38:00Z">
            <w:rPr>
              <w:noProof/>
              <w:highlight w:val="yellow"/>
            </w:rPr>
          </w:rPrChange>
        </w:rPr>
        <w:t>New York: [s.n.], 1990. 84 p.</w:t>
      </w:r>
      <w:r w:rsidR="001D561A" w:rsidRPr="00723C16">
        <w:rPr>
          <w:noProof/>
          <w:rPrChange w:id="2193" w:author="Ryan Lemos" w:date="2019-09-28T11:38:00Z">
            <w:rPr>
              <w:noProof/>
              <w:highlight w:val="yellow"/>
            </w:rPr>
          </w:rPrChange>
        </w:rPr>
        <w:t xml:space="preserve"> Disponível em: &lt;</w:t>
      </w:r>
      <w:r w:rsidR="00E95C78" w:rsidRPr="00723C16">
        <w:rPr>
          <w:rPrChange w:id="2194" w:author="Ryan Lemos" w:date="2019-09-28T11:38:00Z">
            <w:rPr>
              <w:highlight w:val="yellow"/>
            </w:rPr>
          </w:rPrChange>
        </w:rPr>
        <w:t xml:space="preserve"> </w:t>
      </w:r>
      <w:r w:rsidR="009D2A48" w:rsidRPr="00723C16">
        <w:rPr>
          <w:rPrChange w:id="2195" w:author="Ryan Lemos" w:date="2019-09-28T11:38:00Z">
            <w:rPr>
              <w:highlight w:val="yellow"/>
            </w:rPr>
          </w:rPrChange>
        </w:rPr>
        <w:t>http://www.mit.jyu.fi/ope/kurssit/TIES462/Materiaalit/IEEE_SoftwareEngGlossary.pdf</w:t>
      </w:r>
      <w:r w:rsidR="001D561A" w:rsidRPr="00723C16">
        <w:rPr>
          <w:noProof/>
          <w:rPrChange w:id="2196" w:author="Ryan Lemos" w:date="2019-09-28T11:38:00Z">
            <w:rPr>
              <w:noProof/>
              <w:highlight w:val="yellow"/>
            </w:rPr>
          </w:rPrChange>
        </w:rPr>
        <w:t>&gt;. Acesso em:</w:t>
      </w:r>
      <w:r w:rsidR="00E95C78" w:rsidRPr="00723C16">
        <w:rPr>
          <w:noProof/>
          <w:rPrChange w:id="2197" w:author="Ryan Lemos" w:date="2019-09-28T11:38:00Z">
            <w:rPr>
              <w:noProof/>
              <w:highlight w:val="yellow"/>
            </w:rPr>
          </w:rPrChange>
        </w:rPr>
        <w:t xml:space="preserve"> 9 set. 2018.</w:t>
      </w:r>
    </w:p>
    <w:p w14:paraId="4BACDFFD" w14:textId="77777777" w:rsidR="00D339A1" w:rsidRPr="00723C16" w:rsidRDefault="00D339A1"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723C16">
        <w:rPr>
          <w:noProof/>
          <w:rPrChange w:id="2198" w:author="Ryan Lemos" w:date="2019-09-28T11:38:00Z">
            <w:rPr>
              <w:noProof/>
              <w:highlight w:val="yellow"/>
            </w:rPr>
          </w:rPrChange>
        </w:rPr>
        <w:t xml:space="preserve">LOCKHART, J. </w:t>
      </w:r>
      <w:r w:rsidRPr="00723C16">
        <w:rPr>
          <w:b/>
          <w:bCs/>
          <w:noProof/>
          <w:rPrChange w:id="2199" w:author="Ryan Lemos" w:date="2019-09-28T11:38:00Z">
            <w:rPr>
              <w:b/>
              <w:bCs/>
              <w:noProof/>
              <w:highlight w:val="yellow"/>
            </w:rPr>
          </w:rPrChange>
        </w:rPr>
        <w:t>PHP Moderno</w:t>
      </w:r>
      <w:r w:rsidRPr="00723C16">
        <w:rPr>
          <w:noProof/>
          <w:rPrChange w:id="2200" w:author="Ryan Lemos" w:date="2019-09-28T11:38:00Z">
            <w:rPr>
              <w:noProof/>
              <w:highlight w:val="yellow"/>
            </w:rPr>
          </w:rPrChange>
        </w:rPr>
        <w:t>. 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723C16">
        <w:rPr>
          <w:noProof/>
          <w:lang w:val="en-US"/>
          <w:rPrChange w:id="2201" w:author="Ryan Lemos" w:date="2019-09-28T11:38:00Z">
            <w:rPr>
              <w:noProof/>
              <w:highlight w:val="yellow"/>
              <w:lang w:val="en-US"/>
            </w:rPr>
          </w:rPrChange>
        </w:rPr>
        <w:t xml:space="preserve">MASSÉ, M. </w:t>
      </w:r>
      <w:r w:rsidRPr="00723C16">
        <w:rPr>
          <w:b/>
          <w:noProof/>
          <w:lang w:val="en-US"/>
          <w:rPrChange w:id="2202" w:author="Ryan Lemos" w:date="2019-09-28T11:38:00Z">
            <w:rPr>
              <w:b/>
              <w:noProof/>
              <w:highlight w:val="yellow"/>
              <w:lang w:val="en-US"/>
            </w:rPr>
          </w:rPrChange>
        </w:rPr>
        <w:t xml:space="preserve">REST API: </w:t>
      </w:r>
      <w:r w:rsidRPr="00723C16">
        <w:rPr>
          <w:noProof/>
          <w:lang w:val="en-US"/>
          <w:rPrChange w:id="2203" w:author="Ryan Lemos" w:date="2019-09-28T11:38:00Z">
            <w:rPr>
              <w:noProof/>
              <w:highlight w:val="yellow"/>
              <w:lang w:val="en-US"/>
            </w:rPr>
          </w:rPrChange>
        </w:rPr>
        <w:t xml:space="preserve">Design RuleBook. </w:t>
      </w:r>
      <w:r w:rsidRPr="00723C16">
        <w:rPr>
          <w:noProof/>
          <w:rPrChange w:id="2204" w:author="Ryan Lemos" w:date="2019-09-28T11:38:00Z">
            <w:rPr>
              <w:noProof/>
              <w:highlight w:val="yellow"/>
            </w:rPr>
          </w:rPrChange>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723C16">
        <w:rPr>
          <w:noProof/>
          <w:rPrChange w:id="2205" w:author="Ryan Lemos" w:date="2019-09-28T11:38:00Z">
            <w:rPr>
              <w:noProof/>
              <w:highlight w:val="yellow"/>
            </w:rPr>
          </w:rPrChange>
        </w:rPr>
        <w:t xml:space="preserve">MATERIALIZE. </w:t>
      </w:r>
      <w:r w:rsidRPr="00723C16">
        <w:rPr>
          <w:b/>
          <w:noProof/>
          <w:rPrChange w:id="2206" w:author="Ryan Lemos" w:date="2019-09-28T11:38:00Z">
            <w:rPr>
              <w:b/>
              <w:noProof/>
              <w:highlight w:val="yellow"/>
            </w:rPr>
          </w:rPrChange>
        </w:rPr>
        <w:t>Materialize</w:t>
      </w:r>
      <w:r w:rsidR="001B55B1" w:rsidRPr="00723C16">
        <w:rPr>
          <w:noProof/>
          <w:rPrChange w:id="2207" w:author="Ryan Lemos" w:date="2019-09-28T11:38:00Z">
            <w:rPr>
              <w:noProof/>
              <w:highlight w:val="yellow"/>
            </w:rPr>
          </w:rPrChange>
        </w:rPr>
        <w:t>. 2019</w:t>
      </w:r>
      <w:r w:rsidRPr="00723C16">
        <w:rPr>
          <w:noProof/>
          <w:rPrChange w:id="2208" w:author="Ryan Lemos" w:date="2019-09-28T11:38:00Z">
            <w:rPr>
              <w:noProof/>
              <w:highlight w:val="yellow"/>
            </w:rPr>
          </w:rPrChange>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723C16">
        <w:rPr>
          <w:noProof/>
          <w:rPrChange w:id="2209" w:author="Ryan Lemos" w:date="2019-09-28T11:38:00Z">
            <w:rPr>
              <w:noProof/>
              <w:highlight w:val="yellow"/>
            </w:rPr>
          </w:rPrChange>
        </w:rPr>
        <w:t xml:space="preserve">MCFARLAND, D. S. </w:t>
      </w:r>
      <w:r w:rsidRPr="00723C16">
        <w:rPr>
          <w:b/>
          <w:bCs/>
          <w:noProof/>
          <w:rPrChange w:id="2210" w:author="Ryan Lemos" w:date="2019-09-28T11:38:00Z">
            <w:rPr>
              <w:b/>
              <w:bCs/>
              <w:noProof/>
              <w:highlight w:val="yellow"/>
            </w:rPr>
          </w:rPrChange>
        </w:rPr>
        <w:t>CSS3:</w:t>
      </w:r>
      <w:r w:rsidRPr="00723C16">
        <w:rPr>
          <w:noProof/>
          <w:rPrChange w:id="2211" w:author="Ryan Lemos" w:date="2019-09-28T11:38:00Z">
            <w:rPr>
              <w:noProof/>
              <w:highlight w:val="yellow"/>
            </w:rPr>
          </w:rPrChange>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723C16">
        <w:rPr>
          <w:noProof/>
          <w:rPrChange w:id="2212" w:author="Ryan Lemos" w:date="2019-09-28T11:38:00Z">
            <w:rPr>
              <w:noProof/>
              <w:highlight w:val="yellow"/>
            </w:rPr>
          </w:rPrChange>
        </w:rPr>
        <w:t xml:space="preserve">MELO NETO, J. A. D. </w:t>
      </w:r>
      <w:r w:rsidRPr="00723C16">
        <w:rPr>
          <w:i/>
          <w:noProof/>
          <w:rPrChange w:id="2213" w:author="Ryan Lemos" w:date="2019-09-28T11:38:00Z">
            <w:rPr>
              <w:i/>
              <w:noProof/>
              <w:highlight w:val="yellow"/>
            </w:rPr>
          </w:rPrChange>
        </w:rPr>
        <w:t>et al.</w:t>
      </w:r>
      <w:r w:rsidRPr="00723C16">
        <w:rPr>
          <w:noProof/>
          <w:rPrChange w:id="2214" w:author="Ryan Lemos" w:date="2019-09-28T11:38:00Z">
            <w:rPr>
              <w:noProof/>
              <w:highlight w:val="yellow"/>
            </w:rPr>
          </w:rPrChange>
        </w:rPr>
        <w:t xml:space="preserve"> </w:t>
      </w:r>
      <w:r w:rsidRPr="00723C16">
        <w:rPr>
          <w:b/>
          <w:bCs/>
          <w:noProof/>
          <w:rPrChange w:id="2215" w:author="Ryan Lemos" w:date="2019-09-28T11:38:00Z">
            <w:rPr>
              <w:b/>
              <w:bCs/>
              <w:noProof/>
              <w:highlight w:val="yellow"/>
            </w:rPr>
          </w:rPrChange>
        </w:rPr>
        <w:t>Educação a distância:</w:t>
      </w:r>
      <w:r w:rsidRPr="00723C16">
        <w:rPr>
          <w:noProof/>
          <w:rPrChange w:id="2216" w:author="Ryan Lemos" w:date="2019-09-28T11:38:00Z">
            <w:rPr>
              <w:noProof/>
              <w:highlight w:val="yellow"/>
            </w:rPr>
          </w:rPrChange>
        </w:rPr>
        <w:t xml:space="preserve"> o estado da arte. São Paulo: Pearson Education do Brasil, v. 2, 2012.</w:t>
      </w:r>
    </w:p>
    <w:p w14:paraId="5EBA9B9F" w14:textId="77777777" w:rsidR="00D339A1" w:rsidRPr="00723C16" w:rsidRDefault="00D339A1"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723C16">
        <w:rPr>
          <w:noProof/>
          <w:rPrChange w:id="2217" w:author="Ryan Lemos" w:date="2019-09-28T11:38:00Z">
            <w:rPr>
              <w:noProof/>
              <w:highlight w:val="yellow"/>
            </w:rPr>
          </w:rPrChange>
        </w:rPr>
        <w:t xml:space="preserve">PHP. </w:t>
      </w:r>
      <w:r w:rsidRPr="00723C16">
        <w:rPr>
          <w:b/>
          <w:noProof/>
          <w:rPrChange w:id="2218" w:author="Ryan Lemos" w:date="2019-09-28T11:38:00Z">
            <w:rPr>
              <w:b/>
              <w:noProof/>
              <w:highlight w:val="yellow"/>
            </w:rPr>
          </w:rPrChange>
        </w:rPr>
        <w:t>O que é o PHP?</w:t>
      </w:r>
      <w:r w:rsidRPr="00723C16">
        <w:rPr>
          <w:noProof/>
          <w:rPrChange w:id="2219" w:author="Ryan Lemos" w:date="2019-09-28T11:38:00Z">
            <w:rPr>
              <w:noProof/>
              <w:highlight w:val="yellow"/>
            </w:rPr>
          </w:rPrChange>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723C16">
        <w:rPr>
          <w:noProof/>
          <w:rPrChange w:id="2220" w:author="Ryan Lemos" w:date="2019-09-28T11:38:00Z">
            <w:rPr>
              <w:noProof/>
              <w:highlight w:val="yellow"/>
            </w:rPr>
          </w:rPrChange>
        </w:rPr>
        <w:t xml:space="preserve">PRESSMAN, R. S. </w:t>
      </w:r>
      <w:r w:rsidRPr="00723C16">
        <w:rPr>
          <w:b/>
          <w:bCs/>
          <w:noProof/>
          <w:rPrChange w:id="2221" w:author="Ryan Lemos" w:date="2019-09-28T11:38:00Z">
            <w:rPr>
              <w:b/>
              <w:bCs/>
              <w:noProof/>
              <w:highlight w:val="yellow"/>
            </w:rPr>
          </w:rPrChange>
        </w:rPr>
        <w:t>Engenharia de Software:</w:t>
      </w:r>
      <w:r w:rsidRPr="00723C16">
        <w:rPr>
          <w:noProof/>
          <w:rPrChange w:id="2222" w:author="Ryan Lemos" w:date="2019-09-28T11:38:00Z">
            <w:rPr>
              <w:noProof/>
              <w:highlight w:val="yellow"/>
            </w:rPr>
          </w:rPrChange>
        </w:rPr>
        <w:t xml:space="preserve"> Uma abordagem Profissional. </w:t>
      </w:r>
      <w:r w:rsidRPr="00723C16">
        <w:rPr>
          <w:noProof/>
          <w:lang w:val="en-US"/>
          <w:rPrChange w:id="2223" w:author="Ryan Lemos" w:date="2019-09-28T11:38:00Z">
            <w:rPr>
              <w:noProof/>
              <w:highlight w:val="yellow"/>
              <w:lang w:val="en-US"/>
            </w:rPr>
          </w:rPrChange>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723C16">
        <w:rPr>
          <w:noProof/>
          <w:lang w:val="en-US"/>
          <w:rPrChange w:id="2224" w:author="Ryan Lemos" w:date="2019-09-28T11:38:00Z">
            <w:rPr>
              <w:noProof/>
              <w:highlight w:val="yellow"/>
              <w:lang w:val="en-US"/>
            </w:rPr>
          </w:rPrChange>
        </w:rPr>
        <w:t xml:space="preserve">ROBBINS, J. N. </w:t>
      </w:r>
      <w:r w:rsidRPr="00723C16">
        <w:rPr>
          <w:b/>
          <w:bCs/>
          <w:noProof/>
          <w:lang w:val="en-US"/>
          <w:rPrChange w:id="2225" w:author="Ryan Lemos" w:date="2019-09-28T11:38:00Z">
            <w:rPr>
              <w:b/>
              <w:bCs/>
              <w:noProof/>
              <w:highlight w:val="yellow"/>
              <w:lang w:val="en-US"/>
            </w:rPr>
          </w:rPrChange>
        </w:rPr>
        <w:t>HTML5:</w:t>
      </w:r>
      <w:r w:rsidRPr="00723C16">
        <w:rPr>
          <w:noProof/>
          <w:lang w:val="en-US"/>
          <w:rPrChange w:id="2226" w:author="Ryan Lemos" w:date="2019-09-28T11:38:00Z">
            <w:rPr>
              <w:noProof/>
              <w:highlight w:val="yellow"/>
              <w:lang w:val="en-US"/>
            </w:rPr>
          </w:rPrChange>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723C16">
        <w:rPr>
          <w:noProof/>
          <w:lang w:val="en-US"/>
          <w:rPrChange w:id="2227" w:author="Ryan Lemos" w:date="2019-09-28T11:38:00Z">
            <w:rPr>
              <w:noProof/>
              <w:highlight w:val="yellow"/>
              <w:lang w:val="en-US"/>
            </w:rPr>
          </w:rPrChange>
        </w:rPr>
        <w:t xml:space="preserve">SANDHU, R. S. Role-based Access Control. In: </w:t>
      </w:r>
      <w:r w:rsidRPr="00723C16">
        <w:rPr>
          <w:b/>
          <w:noProof/>
          <w:lang w:val="en-US"/>
          <w:rPrChange w:id="2228" w:author="Ryan Lemos" w:date="2019-09-28T11:38:00Z">
            <w:rPr>
              <w:b/>
              <w:noProof/>
              <w:highlight w:val="yellow"/>
              <w:lang w:val="en-US"/>
            </w:rPr>
          </w:rPrChange>
        </w:rPr>
        <w:t>Advances in Computers.</w:t>
      </w:r>
      <w:r w:rsidRPr="00723C16">
        <w:rPr>
          <w:noProof/>
          <w:lang w:val="en-US"/>
          <w:rPrChange w:id="2229" w:author="Ryan Lemos" w:date="2019-09-28T11:38:00Z">
            <w:rPr>
              <w:noProof/>
              <w:highlight w:val="yellow"/>
              <w:lang w:val="en-US"/>
            </w:rPr>
          </w:rPrChange>
        </w:rPr>
        <w:t xml:space="preserve"> Fairfax: Academic Press, v. 46, 1998. p. 237-286. </w:t>
      </w:r>
      <w:r w:rsidRPr="00723C16">
        <w:rPr>
          <w:noProof/>
          <w:rPrChange w:id="2230" w:author="Ryan Lemos" w:date="2019-09-28T11:38:00Z">
            <w:rPr>
              <w:noProof/>
              <w:highlight w:val="yellow"/>
            </w:rPr>
          </w:rPrChange>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723C16">
        <w:rPr>
          <w:noProof/>
          <w:rPrChange w:id="2231" w:author="Ryan Lemos" w:date="2019-09-28T11:38:00Z">
            <w:rPr>
              <w:noProof/>
              <w:highlight w:val="yellow"/>
            </w:rPr>
          </w:rPrChange>
        </w:rPr>
        <w:t xml:space="preserve">SANTOS, L. dos. </w:t>
      </w:r>
      <w:r w:rsidRPr="00723C16">
        <w:rPr>
          <w:b/>
          <w:noProof/>
          <w:rPrChange w:id="2232" w:author="Ryan Lemos" w:date="2019-09-28T11:38:00Z">
            <w:rPr>
              <w:b/>
              <w:noProof/>
              <w:highlight w:val="yellow"/>
            </w:rPr>
          </w:rPrChange>
        </w:rPr>
        <w:t xml:space="preserve">Como escrever boas histórias de usuário (User Stories). </w:t>
      </w:r>
      <w:r w:rsidRPr="00723C16">
        <w:rPr>
          <w:noProof/>
          <w:rPrChange w:id="2233" w:author="Ryan Lemos" w:date="2019-09-28T11:38:00Z">
            <w:rPr>
              <w:noProof/>
              <w:highlight w:val="yellow"/>
            </w:rPr>
          </w:rPrChange>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723C16">
        <w:rPr>
          <w:noProof/>
          <w:rPrChange w:id="2234" w:author="Ryan Lemos" w:date="2019-09-28T11:38:00Z">
            <w:rPr>
              <w:noProof/>
              <w:highlight w:val="yellow"/>
            </w:rPr>
          </w:rPrChange>
        </w:rPr>
        <w:t xml:space="preserve">SEVERINO, A. J. </w:t>
      </w:r>
      <w:r w:rsidRPr="00723C16">
        <w:rPr>
          <w:b/>
          <w:bCs/>
          <w:noProof/>
          <w:rPrChange w:id="2235" w:author="Ryan Lemos" w:date="2019-09-28T11:38:00Z">
            <w:rPr>
              <w:b/>
              <w:bCs/>
              <w:noProof/>
              <w:highlight w:val="yellow"/>
            </w:rPr>
          </w:rPrChange>
        </w:rPr>
        <w:t>Metodologia de trabalho científico</w:t>
      </w:r>
      <w:r w:rsidRPr="00723C16">
        <w:rPr>
          <w:noProof/>
          <w:rPrChange w:id="2236" w:author="Ryan Lemos" w:date="2019-09-28T11:38:00Z">
            <w:rPr>
              <w:noProof/>
              <w:highlight w:val="yellow"/>
            </w:rPr>
          </w:rPrChange>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723C16">
        <w:rPr>
          <w:noProof/>
          <w:rPrChange w:id="2237" w:author="Ryan Lemos" w:date="2019-09-28T11:38:00Z">
            <w:rPr>
              <w:noProof/>
              <w:highlight w:val="yellow"/>
            </w:rPr>
          </w:rPrChange>
        </w:rPr>
        <w:t xml:space="preserve">SILBERCHATZ, A.; KORTH, H. F.; SUDARSHAN, S. </w:t>
      </w:r>
      <w:r w:rsidRPr="00723C16">
        <w:rPr>
          <w:b/>
          <w:bCs/>
          <w:noProof/>
          <w:rPrChange w:id="2238" w:author="Ryan Lemos" w:date="2019-09-28T11:38:00Z">
            <w:rPr>
              <w:b/>
              <w:bCs/>
              <w:noProof/>
              <w:highlight w:val="yellow"/>
            </w:rPr>
          </w:rPrChange>
        </w:rPr>
        <w:t>Sistema de Banco de Dados</w:t>
      </w:r>
      <w:r w:rsidRPr="00723C16">
        <w:rPr>
          <w:noProof/>
          <w:rPrChange w:id="2239" w:author="Ryan Lemos" w:date="2019-09-28T11:38:00Z">
            <w:rPr>
              <w:noProof/>
              <w:highlight w:val="yellow"/>
            </w:rPr>
          </w:rPrChange>
        </w:rPr>
        <w:t xml:space="preserve">. </w:t>
      </w:r>
      <w:r w:rsidRPr="00723C16">
        <w:rPr>
          <w:noProof/>
          <w:lang w:val="en-US"/>
          <w:rPrChange w:id="2240" w:author="Ryan Lemos" w:date="2019-09-28T11:38:00Z">
            <w:rPr>
              <w:noProof/>
              <w:highlight w:val="yellow"/>
              <w:lang w:val="en-US"/>
            </w:rPr>
          </w:rPrChange>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723C16">
        <w:rPr>
          <w:noProof/>
          <w:lang w:val="en-US"/>
          <w:rPrChange w:id="2241" w:author="Ryan Lemos" w:date="2019-09-28T11:38:00Z">
            <w:rPr>
              <w:noProof/>
              <w:highlight w:val="yellow"/>
              <w:lang w:val="en-US"/>
            </w:rPr>
          </w:rPrChange>
        </w:rPr>
        <w:lastRenderedPageBreak/>
        <w:t xml:space="preserve">SILVER, B. </w:t>
      </w:r>
      <w:r w:rsidRPr="00723C16">
        <w:rPr>
          <w:b/>
          <w:bCs/>
          <w:noProof/>
          <w:lang w:val="en-US"/>
          <w:rPrChange w:id="2242" w:author="Ryan Lemos" w:date="2019-09-28T11:38:00Z">
            <w:rPr>
              <w:b/>
              <w:bCs/>
              <w:noProof/>
              <w:highlight w:val="yellow"/>
              <w:lang w:val="en-US"/>
            </w:rPr>
          </w:rPrChange>
        </w:rPr>
        <w:t>BPMN Method and Style:</w:t>
      </w:r>
      <w:r w:rsidRPr="00723C16">
        <w:rPr>
          <w:noProof/>
          <w:lang w:val="en-US"/>
          <w:rPrChange w:id="2243" w:author="Ryan Lemos" w:date="2019-09-28T11:38:00Z">
            <w:rPr>
              <w:noProof/>
              <w:highlight w:val="yellow"/>
              <w:lang w:val="en-US"/>
            </w:rPr>
          </w:rPrChange>
        </w:rPr>
        <w:t xml:space="preserve"> with Bpmn Implementer's Guide. </w:t>
      </w:r>
      <w:r w:rsidRPr="00723C16">
        <w:rPr>
          <w:noProof/>
          <w:rPrChange w:id="2244" w:author="Ryan Lemos" w:date="2019-09-28T11:38:00Z">
            <w:rPr>
              <w:noProof/>
              <w:highlight w:val="yellow"/>
            </w:rPr>
          </w:rPrChange>
        </w:rPr>
        <w:t>2. ed. Altadena: Cody-Cassidy Press, 2017</w:t>
      </w:r>
      <w:r w:rsidR="00A33B79" w:rsidRPr="00723C16">
        <w:rPr>
          <w:noProof/>
          <w:rPrChange w:id="2245" w:author="Ryan Lemos" w:date="2019-09-28T11:38:00Z">
            <w:rPr>
              <w:noProof/>
              <w:highlight w:val="yellow"/>
            </w:rPr>
          </w:rPrChange>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723C16">
        <w:rPr>
          <w:noProof/>
          <w:rPrChange w:id="2246" w:author="Ryan Lemos" w:date="2019-09-28T11:38:00Z">
            <w:rPr>
              <w:noProof/>
              <w:highlight w:val="yellow"/>
            </w:rPr>
          </w:rPrChange>
        </w:rPr>
        <w:t xml:space="preserve">SKLAR, D. </w:t>
      </w:r>
      <w:r w:rsidRPr="00723C16">
        <w:rPr>
          <w:b/>
          <w:bCs/>
          <w:noProof/>
          <w:rPrChange w:id="2247" w:author="Ryan Lemos" w:date="2019-09-28T11:38:00Z">
            <w:rPr>
              <w:b/>
              <w:bCs/>
              <w:noProof/>
              <w:highlight w:val="yellow"/>
            </w:rPr>
          </w:rPrChange>
        </w:rPr>
        <w:t>Aprendendo PHP:</w:t>
      </w:r>
      <w:r w:rsidRPr="00723C16">
        <w:rPr>
          <w:noProof/>
          <w:rPrChange w:id="2248" w:author="Ryan Lemos" w:date="2019-09-28T11:38:00Z">
            <w:rPr>
              <w:noProof/>
              <w:highlight w:val="yellow"/>
            </w:rPr>
          </w:rPrChange>
        </w:rPr>
        <w:t xml:space="preserve"> Introdução amigável à linguagem mais popular da WEB. São Paulo: Novatec, 2016.</w:t>
      </w:r>
      <w:r w:rsidR="006B76CA" w:rsidRPr="00723C16">
        <w:rPr>
          <w:noProof/>
        </w:rPr>
        <w:t xml:space="preserve"> </w:t>
      </w:r>
    </w:p>
    <w:p w14:paraId="33B63071" w14:textId="77777777" w:rsidR="00D339A1" w:rsidRPr="00723C16" w:rsidRDefault="00D339A1" w:rsidP="000809C2">
      <w:pPr>
        <w:spacing w:line="240" w:lineRule="auto"/>
        <w:ind w:firstLine="0"/>
        <w:jc w:val="left"/>
        <w:rPr>
          <w:noProof/>
        </w:rPr>
      </w:pPr>
    </w:p>
    <w:p w14:paraId="6F6D1CA4" w14:textId="77777777" w:rsidR="00D339A1" w:rsidRPr="00723C16" w:rsidRDefault="00D339A1" w:rsidP="000809C2">
      <w:pPr>
        <w:spacing w:line="240" w:lineRule="auto"/>
        <w:ind w:firstLine="0"/>
        <w:jc w:val="left"/>
        <w:rPr>
          <w:noProof/>
        </w:rPr>
      </w:pPr>
      <w:r w:rsidRPr="00723C16">
        <w:rPr>
          <w:noProof/>
          <w:rPrChange w:id="2249" w:author="Ryan Lemos" w:date="2019-09-28T11:38:00Z">
            <w:rPr>
              <w:noProof/>
              <w:highlight w:val="yellow"/>
            </w:rPr>
          </w:rPrChange>
        </w:rPr>
        <w:t xml:space="preserve">SOMMERVILLE, I. </w:t>
      </w:r>
      <w:r w:rsidRPr="00723C16">
        <w:rPr>
          <w:b/>
          <w:bCs/>
          <w:noProof/>
          <w:rPrChange w:id="2250" w:author="Ryan Lemos" w:date="2019-09-28T11:38:00Z">
            <w:rPr>
              <w:b/>
              <w:bCs/>
              <w:noProof/>
              <w:highlight w:val="yellow"/>
            </w:rPr>
          </w:rPrChange>
        </w:rPr>
        <w:t>Engenharia de Software</w:t>
      </w:r>
      <w:r w:rsidRPr="00723C16">
        <w:rPr>
          <w:noProof/>
          <w:rPrChange w:id="2251" w:author="Ryan Lemos" w:date="2019-09-28T11:38:00Z">
            <w:rPr>
              <w:noProof/>
              <w:highlight w:val="yellow"/>
            </w:rPr>
          </w:rPrChange>
        </w:rPr>
        <w:t>. 9. ed. São Paulo: Pearson Prentice Hall, 2011.</w:t>
      </w:r>
    </w:p>
    <w:p w14:paraId="47F0A541" w14:textId="77777777" w:rsidR="00D339A1" w:rsidRPr="00723C16" w:rsidRDefault="00D339A1" w:rsidP="000809C2">
      <w:pPr>
        <w:spacing w:line="240" w:lineRule="auto"/>
        <w:ind w:firstLine="0"/>
        <w:jc w:val="left"/>
        <w:rPr>
          <w:noProof/>
        </w:rPr>
      </w:pPr>
    </w:p>
    <w:p w14:paraId="76009B2E" w14:textId="77777777" w:rsidR="00D339A1" w:rsidRPr="00723C16" w:rsidRDefault="00D339A1" w:rsidP="000809C2">
      <w:pPr>
        <w:spacing w:line="240" w:lineRule="auto"/>
        <w:ind w:firstLine="0"/>
        <w:jc w:val="left"/>
        <w:rPr>
          <w:noProof/>
        </w:rPr>
      </w:pPr>
      <w:r w:rsidRPr="00723C16">
        <w:rPr>
          <w:noProof/>
          <w:rPrChange w:id="2252" w:author="Ryan Lemos" w:date="2019-09-28T11:38:00Z">
            <w:rPr>
              <w:noProof/>
              <w:highlight w:val="yellow"/>
            </w:rPr>
          </w:rPrChange>
        </w:rPr>
        <w:t xml:space="preserve">STAUFFER, M. </w:t>
      </w:r>
      <w:r w:rsidRPr="00723C16">
        <w:rPr>
          <w:b/>
          <w:bCs/>
          <w:noProof/>
          <w:rPrChange w:id="2253" w:author="Ryan Lemos" w:date="2019-09-28T11:38:00Z">
            <w:rPr>
              <w:b/>
              <w:bCs/>
              <w:noProof/>
              <w:highlight w:val="yellow"/>
            </w:rPr>
          </w:rPrChange>
        </w:rPr>
        <w:t>Desenvolvendo com Laravel:</w:t>
      </w:r>
      <w:r w:rsidRPr="00723C16">
        <w:rPr>
          <w:noProof/>
          <w:rPrChange w:id="2254" w:author="Ryan Lemos" w:date="2019-09-28T11:38:00Z">
            <w:rPr>
              <w:noProof/>
              <w:highlight w:val="yellow"/>
            </w:rPr>
          </w:rPrChange>
        </w:rPr>
        <w:t xml:space="preserve"> Um Framework para construção de aplicativos PHP modernos. São Paulo: Novatec, 2017.</w:t>
      </w:r>
    </w:p>
    <w:p w14:paraId="104E3B7C" w14:textId="77777777" w:rsidR="00D339A1" w:rsidRPr="00723C16" w:rsidRDefault="00D339A1"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723C16">
        <w:rPr>
          <w:noProof/>
          <w:rPrChange w:id="2255" w:author="Ryan Lemos" w:date="2019-09-28T11:38:00Z">
            <w:rPr>
              <w:noProof/>
              <w:highlight w:val="yellow"/>
            </w:rPr>
          </w:rPrChange>
        </w:rPr>
        <w:t xml:space="preserve">TELES, V. M. </w:t>
      </w:r>
      <w:r w:rsidRPr="00723C16">
        <w:rPr>
          <w:b/>
          <w:bCs/>
          <w:noProof/>
          <w:rPrChange w:id="2256" w:author="Ryan Lemos" w:date="2019-09-28T11:38:00Z">
            <w:rPr>
              <w:b/>
              <w:bCs/>
              <w:noProof/>
              <w:highlight w:val="yellow"/>
            </w:rPr>
          </w:rPrChange>
        </w:rPr>
        <w:t>Extreme Programming:</w:t>
      </w:r>
      <w:r w:rsidRPr="00723C16">
        <w:rPr>
          <w:noProof/>
          <w:rPrChange w:id="2257" w:author="Ryan Lemos" w:date="2019-09-28T11:38:00Z">
            <w:rPr>
              <w:noProof/>
              <w:highlight w:val="yellow"/>
            </w:rPr>
          </w:rPrChange>
        </w:rPr>
        <w:t xml:space="preserve"> Aprenda como encantar seus usuários desenvolvendo software com agilidade e alta qualidade. 2. ed. São Paulo: Novatec, 2014.</w:t>
      </w:r>
    </w:p>
    <w:p w14:paraId="66C4CF01" w14:textId="77777777" w:rsidR="00D339A1" w:rsidRPr="00723C16" w:rsidRDefault="00D339A1"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723C16">
        <w:rPr>
          <w:noProof/>
          <w:rPrChange w:id="2258" w:author="Ryan Lemos" w:date="2019-09-28T11:38:00Z">
            <w:rPr>
              <w:noProof/>
              <w:highlight w:val="yellow"/>
            </w:rPr>
          </w:rPrChange>
        </w:rPr>
        <w:t xml:space="preserve">WIZARD. </w:t>
      </w:r>
      <w:r w:rsidRPr="00723C16">
        <w:rPr>
          <w:b/>
          <w:bCs/>
          <w:noProof/>
          <w:rPrChange w:id="2259" w:author="Ryan Lemos" w:date="2019-09-28T11:38:00Z">
            <w:rPr>
              <w:b/>
              <w:bCs/>
              <w:noProof/>
              <w:highlight w:val="yellow"/>
            </w:rPr>
          </w:rPrChange>
        </w:rPr>
        <w:t>Experiências Wizard</w:t>
      </w:r>
      <w:r w:rsidRPr="00723C16">
        <w:rPr>
          <w:noProof/>
          <w:rPrChange w:id="2260" w:author="Ryan Lemos" w:date="2019-09-28T11:38:00Z">
            <w:rPr>
              <w:noProof/>
              <w:highlight w:val="yellow"/>
            </w:rPr>
          </w:rPrChange>
        </w:rPr>
        <w:t xml:space="preserve">, </w:t>
      </w:r>
      <w:r w:rsidR="00E234D7" w:rsidRPr="00723C16">
        <w:rPr>
          <w:noProof/>
          <w:rPrChange w:id="2261" w:author="Ryan Lemos" w:date="2019-09-28T11:38:00Z">
            <w:rPr>
              <w:noProof/>
              <w:highlight w:val="yellow"/>
            </w:rPr>
          </w:rPrChange>
        </w:rPr>
        <w:t>2017b</w:t>
      </w:r>
      <w:r w:rsidRPr="00723C16">
        <w:rPr>
          <w:noProof/>
          <w:rPrChange w:id="2262" w:author="Ryan Lemos" w:date="2019-09-28T11:38:00Z">
            <w:rPr>
              <w:noProof/>
              <w:highlight w:val="yellow"/>
            </w:rPr>
          </w:rPrChange>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723C16">
        <w:rPr>
          <w:noProof/>
          <w:rPrChange w:id="2263" w:author="Ryan Lemos" w:date="2019-09-28T11:38:00Z">
            <w:rPr>
              <w:noProof/>
              <w:highlight w:val="yellow"/>
            </w:rPr>
          </w:rPrChange>
        </w:rPr>
        <w:t xml:space="preserve">WIZARD. </w:t>
      </w:r>
      <w:r w:rsidRPr="00723C16">
        <w:rPr>
          <w:b/>
          <w:bCs/>
          <w:noProof/>
          <w:rPrChange w:id="2264" w:author="Ryan Lemos" w:date="2019-09-28T11:38:00Z">
            <w:rPr>
              <w:b/>
              <w:bCs/>
              <w:noProof/>
              <w:highlight w:val="yellow"/>
            </w:rPr>
          </w:rPrChange>
        </w:rPr>
        <w:t>Sobre a Wizard</w:t>
      </w:r>
      <w:r w:rsidRPr="00723C16">
        <w:rPr>
          <w:noProof/>
          <w:rPrChange w:id="2265" w:author="Ryan Lemos" w:date="2019-09-28T11:38:00Z">
            <w:rPr>
              <w:noProof/>
              <w:highlight w:val="yellow"/>
            </w:rPr>
          </w:rPrChange>
        </w:rPr>
        <w:t>, 2017</w:t>
      </w:r>
      <w:r w:rsidR="00E234D7" w:rsidRPr="00723C16">
        <w:rPr>
          <w:noProof/>
          <w:rPrChange w:id="2266" w:author="Ryan Lemos" w:date="2019-09-28T11:38:00Z">
            <w:rPr>
              <w:noProof/>
              <w:highlight w:val="yellow"/>
            </w:rPr>
          </w:rPrChange>
        </w:rPr>
        <w:t>a</w:t>
      </w:r>
      <w:r w:rsidRPr="00723C16">
        <w:rPr>
          <w:noProof/>
          <w:rPrChange w:id="2267" w:author="Ryan Lemos" w:date="2019-09-28T11:38:00Z">
            <w:rPr>
              <w:noProof/>
              <w:highlight w:val="yellow"/>
            </w:rPr>
          </w:rPrChange>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723C16">
        <w:rPr>
          <w:noProof/>
          <w:rPrChange w:id="2268" w:author="Ryan Lemos" w:date="2019-09-28T11:38:00Z">
            <w:rPr>
              <w:noProof/>
              <w:highlight w:val="yellow"/>
            </w:rPr>
          </w:rPrChange>
        </w:rPr>
        <w:t xml:space="preserve">ZAPATER, M.; SUZUKI, R. </w:t>
      </w:r>
      <w:r w:rsidRPr="00723C16">
        <w:rPr>
          <w:b/>
          <w:noProof/>
          <w:rPrChange w:id="2269" w:author="Ryan Lemos" w:date="2019-09-28T11:38:00Z">
            <w:rPr>
              <w:b/>
              <w:noProof/>
              <w:highlight w:val="yellow"/>
            </w:rPr>
          </w:rPrChange>
        </w:rPr>
        <w:t>Segurança da Informação:</w:t>
      </w:r>
      <w:r w:rsidRPr="00723C16">
        <w:rPr>
          <w:noProof/>
          <w:rPrChange w:id="2270" w:author="Ryan Lemos" w:date="2019-09-28T11:38:00Z">
            <w:rPr>
              <w:noProof/>
              <w:highlight w:val="yellow"/>
            </w:rPr>
          </w:rPrChange>
        </w:rPr>
        <w:t xml:space="preserve"> Um diferencial determinante na competitividade das corporações. Promon Business &amp; Tecnology Review. Rio de Janeiro,</w:t>
      </w:r>
      <w:r w:rsidR="0053624F" w:rsidRPr="00723C16">
        <w:rPr>
          <w:noProof/>
          <w:rPrChange w:id="2271" w:author="Ryan Lemos" w:date="2019-09-28T11:38:00Z">
            <w:rPr>
              <w:noProof/>
              <w:highlight w:val="yellow"/>
            </w:rPr>
          </w:rPrChange>
        </w:rPr>
        <w:t xml:space="preserve"> </w:t>
      </w:r>
      <w:r w:rsidRPr="00723C16">
        <w:rPr>
          <w:noProof/>
          <w:rPrChange w:id="2272" w:author="Ryan Lemos" w:date="2019-09-28T11:38:00Z">
            <w:rPr>
              <w:noProof/>
              <w:highlight w:val="yellow"/>
            </w:rPr>
          </w:rPrChange>
        </w:rPr>
        <w:t>2005.</w:t>
      </w:r>
      <w:r w:rsidR="0053624F" w:rsidRPr="00723C16">
        <w:rPr>
          <w:noProof/>
          <w:rPrChange w:id="2273" w:author="Ryan Lemos" w:date="2019-09-28T11:38:00Z">
            <w:rPr>
              <w:noProof/>
              <w:highlight w:val="yellow"/>
            </w:rPr>
          </w:rPrChange>
        </w:rPr>
        <w:t xml:space="preserve"> 28 p.</w:t>
      </w:r>
      <w:r w:rsidRPr="00723C16">
        <w:rPr>
          <w:noProof/>
          <w:rPrChange w:id="2274" w:author="Ryan Lemos" w:date="2019-09-28T11:38:00Z">
            <w:rPr>
              <w:noProof/>
              <w:highlight w:val="yellow"/>
            </w:rPr>
          </w:rPrChange>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2275" w:name="_Toc2073503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275"/>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53" w:author="Karine Martins" w:date="2019-09-16T08:10:00Z" w:initials="KM">
    <w:p w14:paraId="14AD2452" w14:textId="2E11960B" w:rsidR="006C7E48" w:rsidRDefault="006C7E48">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459" w:author="Karine Martins" w:date="2019-09-16T08:15:00Z" w:initials="KM">
    <w:p w14:paraId="46479457" w14:textId="1DC785ED" w:rsidR="006C7E48" w:rsidRDefault="006C7E48">
      <w:pPr>
        <w:pStyle w:val="Textodecomentrio"/>
      </w:pPr>
      <w:r>
        <w:rPr>
          <w:rStyle w:val="Refdecomentrio"/>
        </w:rPr>
        <w:annotationRef/>
      </w:r>
      <w:r>
        <w:t xml:space="preserve">Segue-se a ordem alfabética. Primeiro a, depois b. </w:t>
      </w:r>
    </w:p>
  </w:comment>
  <w:comment w:id="498" w:author="Karine Martins" w:date="2019-09-16T08:51:00Z" w:initials="KM">
    <w:p w14:paraId="03D6273A" w14:textId="0BFB8C7C" w:rsidR="006C7E48" w:rsidRDefault="006C7E48">
      <w:pPr>
        <w:pStyle w:val="Textodecomentrio"/>
      </w:pPr>
      <w:r>
        <w:rPr>
          <w:rStyle w:val="Refdecomentrio"/>
        </w:rPr>
        <w:annotationRef/>
      </w:r>
      <w:r>
        <w:t>B antes de a?</w:t>
      </w:r>
    </w:p>
  </w:comment>
  <w:comment w:id="500" w:author="Ryan Lemos" w:date="2019-09-22T14:07:00Z" w:initials="RL">
    <w:p w14:paraId="1F21C6CB" w14:textId="60C117EA" w:rsidR="006C7E48" w:rsidRDefault="006C7E48">
      <w:pPr>
        <w:pStyle w:val="Textodecomentrio"/>
      </w:pPr>
      <w:r>
        <w:rPr>
          <w:rStyle w:val="Refdecomentrio"/>
        </w:rPr>
        <w:annotationRef/>
      </w:r>
      <w:r>
        <w:t>Escrever sobre os navegadores web e seus recursos</w:t>
      </w:r>
    </w:p>
  </w:comment>
  <w:comment w:id="502" w:author="Ryan Lemos" w:date="2019-09-22T14:17:00Z" w:initials="RL">
    <w:p w14:paraId="2D709400" w14:textId="1A9A0CFB" w:rsidR="006C7E48" w:rsidRDefault="006C7E48">
      <w:pPr>
        <w:pStyle w:val="Textodecomentrio"/>
      </w:pPr>
      <w:r>
        <w:rPr>
          <w:rStyle w:val="Refdecomentrio"/>
        </w:rPr>
        <w:annotationRef/>
      </w:r>
      <w:r>
        <w:t>Escrever sobre o VSCODE</w:t>
      </w:r>
    </w:p>
  </w:comment>
  <w:comment w:id="518" w:author="Ryan Lemos" w:date="2019-09-22T14:19:00Z" w:initials="RL">
    <w:p w14:paraId="1F1AC1CD" w14:textId="238AF01C" w:rsidR="006C7E48" w:rsidRDefault="006C7E48">
      <w:pPr>
        <w:pStyle w:val="Textodecomentrio"/>
      </w:pPr>
      <w:r>
        <w:rPr>
          <w:rStyle w:val="Refdecomentrio"/>
        </w:rPr>
        <w:annotationRef/>
      </w:r>
      <w:r>
        <w:t>Escrever sobre o JSON</w:t>
      </w:r>
    </w:p>
  </w:comment>
  <w:comment w:id="526" w:author="Ryan Lemos" w:date="2019-09-22T14:09:00Z" w:initials="RL">
    <w:p w14:paraId="01DBE393" w14:textId="3ECEDB66" w:rsidR="006C7E48" w:rsidRDefault="006C7E48">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529" w:author="Ryan Lemos" w:date="2019-09-22T14:10:00Z" w:initials="RL">
    <w:p w14:paraId="20C39DAA" w14:textId="600BC011" w:rsidR="006C7E48" w:rsidRDefault="006C7E48">
      <w:pPr>
        <w:pStyle w:val="Textodecomentrio"/>
      </w:pPr>
      <w:r>
        <w:rPr>
          <w:rStyle w:val="Refdecomentrio"/>
        </w:rPr>
        <w:annotationRef/>
      </w:r>
      <w:r>
        <w:t xml:space="preserve">Escrever sobre o </w:t>
      </w:r>
      <w:proofErr w:type="spellStart"/>
      <w:r>
        <w:t>artisan</w:t>
      </w:r>
      <w:proofErr w:type="spellEnd"/>
    </w:p>
  </w:comment>
  <w:comment w:id="536" w:author="Karine Martins" w:date="2019-09-16T09:36:00Z" w:initials="KM">
    <w:p w14:paraId="55BBEA7D" w14:textId="46336C44" w:rsidR="006C7E48" w:rsidRDefault="006C7E48">
      <w:pPr>
        <w:pStyle w:val="Textodecomentrio"/>
      </w:pPr>
      <w:r>
        <w:rPr>
          <w:rStyle w:val="Refdecomentrio"/>
        </w:rPr>
        <w:annotationRef/>
      </w:r>
      <w:r>
        <w:t>Não consta no referencial teórico.</w:t>
      </w:r>
    </w:p>
  </w:comment>
  <w:comment w:id="539" w:author="Karine Martins" w:date="2019-09-16T09:41:00Z" w:initials="KM">
    <w:p w14:paraId="1352919B" w14:textId="083707E2" w:rsidR="006C7E48" w:rsidRDefault="006C7E48">
      <w:pPr>
        <w:pStyle w:val="Textodecomentrio"/>
      </w:pPr>
      <w:r>
        <w:rPr>
          <w:rStyle w:val="Refdecomentrio"/>
        </w:rPr>
        <w:annotationRef/>
      </w:r>
      <w:r>
        <w:rPr>
          <w:noProof/>
        </w:rPr>
        <w:t>Não tem legnda e fonte, além da figura não ser mencionada no texto.</w:t>
      </w:r>
    </w:p>
  </w:comment>
  <w:comment w:id="544" w:author="Ryan Lemos" w:date="2019-09-28T11:19:00Z" w:initials="RL">
    <w:p w14:paraId="2DD3EADC" w14:textId="5C650B78" w:rsidR="006C7E48" w:rsidRDefault="006C7E48">
      <w:pPr>
        <w:pStyle w:val="Textodecomentrio"/>
      </w:pPr>
      <w:r>
        <w:rPr>
          <w:rStyle w:val="Refdecomentrio"/>
        </w:rPr>
        <w:annotationRef/>
      </w:r>
      <w:r>
        <w:t>Revisar a escrita, pois foi retirado do manual</w:t>
      </w:r>
    </w:p>
  </w:comment>
  <w:comment w:id="558" w:author="Ryan Lemos" w:date="2019-09-30T10:57:00Z" w:initials="RL">
    <w:p w14:paraId="213E6C53" w14:textId="4577BFC3" w:rsidR="006C7E48" w:rsidRDefault="006C7E48">
      <w:pPr>
        <w:pStyle w:val="Textodecomentrio"/>
      </w:pPr>
      <w:r>
        <w:rPr>
          <w:rStyle w:val="Refdecomentrio"/>
        </w:rPr>
        <w:annotationRef/>
      </w:r>
      <w:r>
        <w:t>Falar sobre eles no referencial</w:t>
      </w:r>
    </w:p>
  </w:comment>
  <w:comment w:id="722" w:author="Ryan Lemos" w:date="2019-09-30T11:09:00Z" w:initials="RL">
    <w:p w14:paraId="1C46D0D4" w14:textId="3F3C66EC" w:rsidR="006C7E48" w:rsidRDefault="006C7E48">
      <w:pPr>
        <w:pStyle w:val="Textodecomentrio"/>
      </w:pPr>
      <w:r>
        <w:rPr>
          <w:rStyle w:val="Refdecomentrio"/>
        </w:rPr>
        <w:annotationRef/>
      </w:r>
      <w:r>
        <w:t xml:space="preserve">Falar do </w:t>
      </w:r>
      <w:proofErr w:type="spellStart"/>
      <w:r>
        <w:t>Sweet</w:t>
      </w:r>
      <w:proofErr w:type="spellEnd"/>
      <w:r>
        <w:t xml:space="preserve"> </w:t>
      </w:r>
      <w:proofErr w:type="spellStart"/>
      <w:r>
        <w:t>Alert</w:t>
      </w:r>
      <w:proofErr w:type="spellEnd"/>
      <w:r>
        <w:t xml:space="preserve"> no referencial e incluir nas siglas</w:t>
      </w:r>
    </w:p>
  </w:comment>
  <w:comment w:id="724" w:author="Ryan Lemos" w:date="2019-09-30T11:14:00Z" w:initials="RL">
    <w:p w14:paraId="1C5BDCDC" w14:textId="77777777" w:rsidR="006C7E48" w:rsidRDefault="006C7E48">
      <w:pPr>
        <w:pStyle w:val="Textodecomentrio"/>
      </w:pPr>
      <w:r>
        <w:rPr>
          <w:rStyle w:val="Refdecomentrio"/>
        </w:rPr>
        <w:annotationRef/>
      </w:r>
      <w:r>
        <w:t>Colocar isso no referencial</w:t>
      </w:r>
    </w:p>
    <w:p w14:paraId="1502B6ED" w14:textId="792F083C" w:rsidR="006C7E48" w:rsidRDefault="006C7E48">
      <w:pPr>
        <w:pStyle w:val="Textodecomentrio"/>
      </w:pPr>
    </w:p>
  </w:comment>
  <w:comment w:id="1057" w:author="Karine Martins" w:date="2019-09-16T20:14:00Z" w:initials="KM">
    <w:p w14:paraId="020BD9DF" w14:textId="696D38C8" w:rsidR="006C7E48" w:rsidRDefault="006C7E48">
      <w:pPr>
        <w:pStyle w:val="Textodecomentrio"/>
      </w:pPr>
      <w:r>
        <w:rPr>
          <w:rStyle w:val="Refdecomentrio"/>
        </w:rPr>
        <w:annotationRef/>
      </w:r>
      <w:r>
        <w:rPr>
          <w:noProof/>
        </w:rPr>
        <w:t>Primeira vez que é utilizada a palavra , sem uma definição prévia.</w:t>
      </w:r>
    </w:p>
  </w:comment>
  <w:comment w:id="1058" w:author="Karine Martins" w:date="2019-09-16T20:15:00Z" w:initials="KM">
    <w:p w14:paraId="0BFF6AA8" w14:textId="66B8E6F5" w:rsidR="006C7E48" w:rsidRDefault="006C7E48">
      <w:pPr>
        <w:pStyle w:val="Textodecomentrio"/>
      </w:pPr>
      <w:r>
        <w:rPr>
          <w:rStyle w:val="Refdecomentrio"/>
        </w:rPr>
        <w:annotationRef/>
      </w:r>
      <w:r>
        <w:rPr>
          <w:noProof/>
        </w:rPr>
        <w:t>Não houve definição prévia dessa palav e nem no contexto de Laravel foi citada.</w:t>
      </w:r>
    </w:p>
  </w:comment>
  <w:comment w:id="1070" w:author="Ryan Lemos" w:date="2019-09-22T13:32:00Z" w:initials="RL">
    <w:p w14:paraId="20D7F8EE" w14:textId="1A88033A" w:rsidR="006C7E48" w:rsidRDefault="006C7E48">
      <w:pPr>
        <w:pStyle w:val="Textodecomentrio"/>
      </w:pPr>
      <w:r>
        <w:rPr>
          <w:rStyle w:val="Refdecomentrio"/>
        </w:rPr>
        <w:annotationRef/>
      </w:r>
      <w:r>
        <w:t>VERIFICAR SE FALA DO JQUERY NO REFERENCIAL</w:t>
      </w:r>
    </w:p>
  </w:comment>
  <w:comment w:id="1073" w:author="Karine Martins" w:date="2019-09-16T20:21:00Z" w:initials="KM">
    <w:p w14:paraId="06E924F5" w14:textId="7F5008A7" w:rsidR="006C7E48" w:rsidRDefault="006C7E48">
      <w:pPr>
        <w:pStyle w:val="Textodecomentrio"/>
      </w:pPr>
      <w:r>
        <w:rPr>
          <w:rStyle w:val="Refdecomentrio"/>
        </w:rPr>
        <w:annotationRef/>
      </w:r>
      <w:r>
        <w:rPr>
          <w:noProof/>
        </w:rPr>
        <w:t>O que a senha tem a ver com a data de nascimento?</w:t>
      </w:r>
    </w:p>
  </w:comment>
  <w:comment w:id="1121" w:author="Karine Martins" w:date="2019-09-16T20:50:00Z" w:initials="KM">
    <w:p w14:paraId="4C017126" w14:textId="0B092BE9" w:rsidR="006C7E48" w:rsidRDefault="006C7E48">
      <w:pPr>
        <w:pStyle w:val="Textodecomentrio"/>
      </w:pPr>
      <w:r>
        <w:rPr>
          <w:rStyle w:val="Refdecomentrio"/>
        </w:rPr>
        <w:annotationRef/>
      </w:r>
      <w:r>
        <w:rPr>
          <w:noProof/>
        </w:rPr>
        <w:t>E o caso de apostilas em .doc ou pdf?</w:t>
      </w:r>
    </w:p>
  </w:comment>
  <w:comment w:id="1122" w:author="Ryan Lemos" w:date="2019-09-21T12:44:00Z" w:initials="RL">
    <w:p w14:paraId="17E0511B" w14:textId="77777777" w:rsidR="006C7E48" w:rsidRDefault="006C7E48">
      <w:pPr>
        <w:pStyle w:val="Textodecomentrio"/>
      </w:pPr>
      <w:r>
        <w:rPr>
          <w:rStyle w:val="Refdecomentrio"/>
        </w:rPr>
        <w:annotationRef/>
      </w:r>
      <w:r>
        <w:t>Ela falou que era só essas duas opções</w:t>
      </w:r>
    </w:p>
    <w:p w14:paraId="682C528B" w14:textId="4E6871BD" w:rsidR="006C7E48" w:rsidRDefault="006C7E48">
      <w:pPr>
        <w:pStyle w:val="Textodecomentrio"/>
      </w:pPr>
    </w:p>
  </w:comment>
  <w:comment w:id="1229" w:author="Karine Martins" w:date="2019-09-16T22:26:00Z" w:initials="KM">
    <w:p w14:paraId="0C802FA7" w14:textId="106F8E2E" w:rsidR="006C7E48" w:rsidRDefault="006C7E48">
      <w:pPr>
        <w:pStyle w:val="Textodecomentrio"/>
      </w:pPr>
      <w:r>
        <w:rPr>
          <w:rStyle w:val="Refdecomentrio"/>
        </w:rPr>
        <w:annotationRef/>
      </w:r>
      <w:r>
        <w:rPr>
          <w:noProof/>
        </w:rPr>
        <w:t>Assunto novo que não consta no referencial teórico.</w:t>
      </w:r>
    </w:p>
  </w:comment>
  <w:comment w:id="1243" w:author="Karine Martins" w:date="2019-09-16T22:30:00Z" w:initials="KM">
    <w:p w14:paraId="1726744F" w14:textId="667C70ED" w:rsidR="006C7E48" w:rsidRDefault="006C7E48">
      <w:pPr>
        <w:pStyle w:val="Textodecomentrio"/>
      </w:pPr>
      <w:r>
        <w:rPr>
          <w:rStyle w:val="Refdecomentrio"/>
        </w:rPr>
        <w:annotationRef/>
      </w:r>
      <w:r>
        <w:t>Assunto novo e não tratado no referencial teórico.</w:t>
      </w:r>
    </w:p>
  </w:comment>
  <w:comment w:id="1278" w:author="Ryan Lemos" w:date="2019-09-24T21:24:00Z" w:initials="RL">
    <w:p w14:paraId="3885BE35" w14:textId="449743B6" w:rsidR="006C7E48" w:rsidRDefault="006C7E48">
      <w:pPr>
        <w:pStyle w:val="Textodecomentrio"/>
      </w:pPr>
      <w:r>
        <w:rPr>
          <w:rStyle w:val="Refdecomentrio"/>
        </w:rPr>
        <w:annotationRef/>
      </w:r>
      <w:r>
        <w:t>Verificar se eu falo isso no referencial na parte de BD</w:t>
      </w:r>
    </w:p>
  </w:comment>
  <w:comment w:id="1294" w:author="Ryan Lemos" w:date="2019-09-21T12:53:00Z" w:initials="RL">
    <w:p w14:paraId="3706C445" w14:textId="4EAC78E6" w:rsidR="006C7E48" w:rsidRDefault="006C7E48">
      <w:pPr>
        <w:pStyle w:val="Textodecomentrio"/>
      </w:pPr>
      <w:r>
        <w:rPr>
          <w:rStyle w:val="Refdecomentrio"/>
        </w:rPr>
        <w:annotationRef/>
      </w:r>
      <w:r w:rsidRPr="008C1DD0">
        <w:rPr>
          <w:highlight w:val="yellow"/>
        </w:rPr>
        <w:t>FALAR SOBRE A POSSIBILIDADE DE DUPLICAR UMA ATIVIDADE E GERAR SEU PDF</w:t>
      </w:r>
    </w:p>
  </w:comment>
  <w:comment w:id="1295" w:author="Ryan Lemos" w:date="2019-09-26T20:05:00Z" w:initials="RL">
    <w:p w14:paraId="38B7C0FF" w14:textId="374B04D3" w:rsidR="006C7E48" w:rsidRDefault="006C7E48">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1300" w:author="Ryan Lemos" w:date="2019-09-26T20:54:00Z" w:initials="RL">
    <w:p w14:paraId="1AD6DFA7" w14:textId="12C77755" w:rsidR="006C7E48" w:rsidRDefault="006C7E48">
      <w:pPr>
        <w:pStyle w:val="Textodecomentrio"/>
      </w:pPr>
      <w:r>
        <w:rPr>
          <w:rStyle w:val="Refdecomentrio"/>
        </w:rPr>
        <w:annotationRef/>
      </w:r>
      <w:r>
        <w:t>Falar disso no referencial</w:t>
      </w:r>
    </w:p>
  </w:comment>
  <w:comment w:id="1306" w:author="Ryan Lemos" w:date="2019-09-28T10:56:00Z" w:initials="RL">
    <w:p w14:paraId="4E1CD68F" w14:textId="544D8B3F" w:rsidR="006C7E48" w:rsidRDefault="006C7E48">
      <w:pPr>
        <w:pStyle w:val="Textodecomentrio"/>
      </w:pPr>
      <w:r>
        <w:rPr>
          <w:rStyle w:val="Refdecomentrio"/>
        </w:rPr>
        <w:annotationRef/>
      </w:r>
      <w:r>
        <w:t xml:space="preserve">Falar dele no </w:t>
      </w:r>
      <w:proofErr w:type="spellStart"/>
      <w:r>
        <w:t>referêncial</w:t>
      </w:r>
      <w:proofErr w:type="spellEnd"/>
      <w:r>
        <w:t>.</w:t>
      </w:r>
    </w:p>
  </w:comment>
  <w:comment w:id="1307" w:author="Ryan Lemos" w:date="2019-09-28T11:00:00Z" w:initials="RL">
    <w:p w14:paraId="63E9759F" w14:textId="7BAFE477" w:rsidR="006C7E48" w:rsidRDefault="006C7E48">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1362" w:author="Ryan Lemos" w:date="2019-07-28T18:23:00Z" w:initials="RL">
    <w:p w14:paraId="1A90DA8B" w14:textId="38E31B32" w:rsidR="006C7E48" w:rsidRDefault="006C7E48">
      <w:pPr>
        <w:pStyle w:val="Textodecomentrio"/>
      </w:pPr>
      <w:r>
        <w:rPr>
          <w:rStyle w:val="Refdecomentrio"/>
        </w:rPr>
        <w:annotationRef/>
      </w:r>
    </w:p>
  </w:comment>
  <w:comment w:id="1390" w:author="Karine Martins" w:date="2019-09-16T22:48:00Z" w:initials="KM">
    <w:p w14:paraId="314FADE5" w14:textId="02CB6D1A" w:rsidR="006C7E48" w:rsidRDefault="006C7E48">
      <w:pPr>
        <w:pStyle w:val="Textodecomentrio"/>
      </w:pPr>
      <w:r>
        <w:rPr>
          <w:rStyle w:val="Refdecomentrio"/>
        </w:rPr>
        <w:annotationRef/>
      </w:r>
      <w:proofErr w:type="spellStart"/>
      <w:r>
        <w:t>Acrescemtar</w:t>
      </w:r>
      <w:proofErr w:type="spellEnd"/>
      <w:r>
        <w:t xml:space="preserve"> o ícone mesmo.</w:t>
      </w:r>
    </w:p>
  </w:comment>
  <w:comment w:id="1698" w:author="Karine Martins" w:date="2019-09-16T23:08:00Z" w:initials="KM">
    <w:p w14:paraId="3F0389AF" w14:textId="11FB5553" w:rsidR="006C7E48" w:rsidRDefault="006C7E48">
      <w:pPr>
        <w:pStyle w:val="Textodecomentrio"/>
      </w:pPr>
      <w:r>
        <w:rPr>
          <w:rStyle w:val="Refdecomentrio"/>
        </w:rPr>
        <w:annotationRef/>
      </w:r>
      <w:r>
        <w:t>Apresentar imagens para diferenciar pois não vi diferença.</w:t>
      </w:r>
    </w:p>
  </w:comment>
  <w:comment w:id="1703" w:author="Ryan Lemos" w:date="2019-09-28T11:37:00Z" w:initials="RL">
    <w:p w14:paraId="07843DC0" w14:textId="3B3E8343" w:rsidR="006C7E48" w:rsidRDefault="006C7E48">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1867" w:author="Ryan Lemos" w:date="2019-09-28T11:37:00Z" w:initials="RL">
    <w:p w14:paraId="72B9F08C" w14:textId="4C3EBE33" w:rsidR="006C7E48" w:rsidRDefault="006C7E48">
      <w:pPr>
        <w:pStyle w:val="Textodecomentrio"/>
      </w:pPr>
      <w:r>
        <w:rPr>
          <w:rStyle w:val="Refdecomentrio"/>
        </w:rPr>
        <w:annotationRef/>
      </w:r>
      <w:r>
        <w:t>Revisar essa seção pois foi retirada quando estava falando sobre os releases</w:t>
      </w:r>
    </w:p>
  </w:comment>
  <w:comment w:id="1872" w:author="Ryan Lemos" w:date="2019-09-29T20:06:00Z" w:initials="RL">
    <w:p w14:paraId="66DE6A4C" w14:textId="1B435A07" w:rsidR="006C7E48" w:rsidRDefault="006C7E48">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1876" w:author="Karine Martins" w:date="2019-09-16T23:09:00Z" w:initials="KM">
    <w:p w14:paraId="77E3381D" w14:textId="72A791E3" w:rsidR="006C7E48" w:rsidRDefault="006C7E48">
      <w:pPr>
        <w:pStyle w:val="Textodecomentrio"/>
      </w:pPr>
      <w:r>
        <w:rPr>
          <w:rStyle w:val="Refdecomentrio"/>
        </w:rPr>
        <w:annotationRef/>
      </w:r>
      <w:r>
        <w:t>NÃO FOI DESCRITA NO REFERENCIAL TEÓRICO.</w:t>
      </w:r>
    </w:p>
  </w:comment>
  <w:comment w:id="1882" w:author="Ryan Lemos" w:date="2019-09-29T19:36:00Z" w:initials="RL">
    <w:p w14:paraId="1E9AEF9E" w14:textId="6B340C8D" w:rsidR="006C7E48" w:rsidRDefault="006C7E48">
      <w:pPr>
        <w:pStyle w:val="Textodecomentrio"/>
      </w:pPr>
      <w:r>
        <w:rPr>
          <w:rStyle w:val="Refdecomentrio"/>
        </w:rPr>
        <w:annotationRef/>
      </w:r>
      <w:r>
        <w:t xml:space="preserve">Incluir isso no referencial quando falar sobre o </w:t>
      </w:r>
      <w:proofErr w:type="spellStart"/>
      <w:r>
        <w:t>php</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F21C6CB" w15:done="0"/>
  <w15:commentEx w15:paraId="2D709400" w15:done="0"/>
  <w15:commentEx w15:paraId="1F1AC1CD" w15:done="0"/>
  <w15:commentEx w15:paraId="01DBE393" w15:done="0"/>
  <w15:commentEx w15:paraId="20C39DAA" w15:done="0"/>
  <w15:commentEx w15:paraId="55BBEA7D" w15:done="0"/>
  <w15:commentEx w15:paraId="1352919B" w15:done="0"/>
  <w15:commentEx w15:paraId="2DD3EADC" w15:done="0"/>
  <w15:commentEx w15:paraId="213E6C53" w15:done="0"/>
  <w15:commentEx w15:paraId="1C46D0D4" w15:done="0"/>
  <w15:commentEx w15:paraId="1502B6ED"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14FADE5" w15:done="0"/>
  <w15:commentEx w15:paraId="3F0389AF" w15:done="0"/>
  <w15:commentEx w15:paraId="07843DC0" w15:done="0"/>
  <w15:commentEx w15:paraId="72B9F08C" w15:done="1"/>
  <w15:commentEx w15:paraId="66DE6A4C" w15:done="0"/>
  <w15:commentEx w15:paraId="77E3381D" w15:done="0"/>
  <w15:commentEx w15:paraId="1E9AEF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14FADE5" w16cid:durableId="212A8FB6"/>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25D1FF" w14:textId="77777777" w:rsidR="0013556F" w:rsidRDefault="0013556F" w:rsidP="00C24B28">
      <w:pPr>
        <w:spacing w:line="240" w:lineRule="auto"/>
      </w:pPr>
      <w:r>
        <w:separator/>
      </w:r>
    </w:p>
  </w:endnote>
  <w:endnote w:type="continuationSeparator" w:id="0">
    <w:p w14:paraId="7E919F71" w14:textId="77777777" w:rsidR="0013556F" w:rsidRDefault="0013556F"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7737F" w14:textId="77777777" w:rsidR="0013556F" w:rsidRDefault="0013556F" w:rsidP="00C24B28">
      <w:pPr>
        <w:spacing w:line="240" w:lineRule="auto"/>
      </w:pPr>
      <w:r>
        <w:separator/>
      </w:r>
    </w:p>
  </w:footnote>
  <w:footnote w:type="continuationSeparator" w:id="0">
    <w:p w14:paraId="510154A1" w14:textId="77777777" w:rsidR="0013556F" w:rsidRDefault="0013556F"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6C7E48" w:rsidRDefault="006C7E48">
    <w:pPr>
      <w:pStyle w:val="Cabealho"/>
      <w:jc w:val="right"/>
    </w:pPr>
  </w:p>
  <w:p w14:paraId="0D5B3EA3" w14:textId="77777777" w:rsidR="006C7E48" w:rsidRDefault="006C7E4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6C7E48" w:rsidRDefault="006C7E4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6C7E48" w:rsidRDefault="006C7E4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6C7E48" w:rsidRDefault="006C7E48">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6C7E48" w:rsidRDefault="006C7E4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6C7E48" w:rsidRDefault="006C7E4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6C7E48" w:rsidRDefault="006C7E48">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6C7E48" w:rsidRPr="00C1350C" w:rsidRDefault="006C7E48">
    <w:pPr>
      <w:pStyle w:val="Cabealho"/>
      <w:jc w:val="right"/>
      <w:rPr>
        <w:sz w:val="20"/>
        <w:szCs w:val="20"/>
      </w:rPr>
    </w:pPr>
  </w:p>
  <w:p w14:paraId="4574301F" w14:textId="77777777" w:rsidR="006C7E48" w:rsidRPr="00475C34" w:rsidRDefault="006C7E48"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6C7E48" w:rsidRPr="00C1350C" w:rsidRDefault="006C7E4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6C7E48" w:rsidRPr="00C1350C" w:rsidRDefault="006C7E4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6C7E48" w:rsidRPr="00C1350C" w:rsidRDefault="006C7E4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3BDA"/>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261F"/>
    <w:rsid w:val="001D2BA8"/>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32E9"/>
    <w:rsid w:val="004D3B78"/>
    <w:rsid w:val="004D40BE"/>
    <w:rsid w:val="004D4704"/>
    <w:rsid w:val="004D5E0A"/>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253A"/>
    <w:rsid w:val="006834ED"/>
    <w:rsid w:val="00684D1C"/>
    <w:rsid w:val="00691107"/>
    <w:rsid w:val="0069115F"/>
    <w:rsid w:val="006921D0"/>
    <w:rsid w:val="00693EDB"/>
    <w:rsid w:val="0069440C"/>
    <w:rsid w:val="006948FF"/>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41FA"/>
    <w:rsid w:val="00B36A81"/>
    <w:rsid w:val="00B3767E"/>
    <w:rsid w:val="00B4017F"/>
    <w:rsid w:val="00B40550"/>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0F20"/>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5D98"/>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81A"/>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header" Target="header7.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eader" Target="header8.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jpe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jpe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A3B9602-2AAD-4016-8BD6-FBFE09ED8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129</Pages>
  <Words>25677</Words>
  <Characters>138657</Characters>
  <Application>Microsoft Office Word</Application>
  <DocSecurity>0</DocSecurity>
  <Lines>1155</Lines>
  <Paragraphs>328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164006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63</cp:revision>
  <cp:lastPrinted>2018-11-06T01:42:00Z</cp:lastPrinted>
  <dcterms:created xsi:type="dcterms:W3CDTF">2019-09-21T14:25:00Z</dcterms:created>
  <dcterms:modified xsi:type="dcterms:W3CDTF">2019-09-30T14:26:00Z</dcterms:modified>
</cp:coreProperties>
</file>